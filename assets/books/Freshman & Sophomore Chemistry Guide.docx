
<file path=[Content_Types].xml><?xml version="1.0" encoding="utf-8"?>
<Types xmlns="http://schemas.openxmlformats.org/package/2006/content-types">
  <Default Extension="gif" ContentType="image/gif"/>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Default Extension="emf" ContentType="image/x-emf"/>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jc w:val="center"/>
        <w:rPr>
          <w:b/>
          <w:sz w:val="32"/>
          <w:szCs w:val="32"/>
        </w:rPr>
      </w:pPr>
      <w:r>
        <w:rPr>
          <w:b/>
          <w:sz w:val="32"/>
          <w:szCs w:val="32"/>
        </w:rPr>
        <w:t>EVERYDAY CHEMISTRY FOR SS 1</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spacing w:lineRule="auto" w:line="180"/>
        <w:rPr>
          <w:b/>
          <w:bCs/>
          <w:sz w:val="28"/>
          <w:szCs w:val="28"/>
        </w:rPr>
      </w:pPr>
      <w:r>
        <w:rPr>
          <w:b/>
          <w:bCs/>
          <w:sz w:val="28"/>
          <w:szCs w:val="28"/>
        </w:rPr>
        <w:t>FIRST TERM</w:t>
      </w:r>
    </w:p>
    <w:p>
      <w:pPr>
        <w:pStyle w:val="style0"/>
        <w:spacing w:lineRule="auto" w:line="180"/>
        <w:rPr>
          <w:bCs/>
          <w:sz w:val="28"/>
          <w:szCs w:val="28"/>
        </w:rPr>
      </w:pPr>
      <w:r>
        <w:rPr>
          <w:bCs/>
          <w:sz w:val="28"/>
          <w:szCs w:val="28"/>
        </w:rPr>
        <w:t>Week 1: Introduction to Chemistry</w:t>
      </w:r>
    </w:p>
    <w:p>
      <w:pPr>
        <w:pStyle w:val="style0"/>
        <w:spacing w:lineRule="auto" w:line="180"/>
        <w:rPr>
          <w:bCs/>
          <w:sz w:val="28"/>
          <w:szCs w:val="28"/>
        </w:rPr>
      </w:pPr>
      <w:r>
        <w:rPr>
          <w:bCs/>
          <w:sz w:val="28"/>
          <w:szCs w:val="28"/>
        </w:rPr>
        <w:t>Week 2: Particulate nature of matter</w:t>
      </w:r>
    </w:p>
    <w:p>
      <w:pPr>
        <w:pStyle w:val="style0"/>
        <w:spacing w:lineRule="auto" w:line="180"/>
        <w:rPr>
          <w:bCs/>
          <w:sz w:val="28"/>
          <w:szCs w:val="28"/>
        </w:rPr>
      </w:pPr>
      <w:r>
        <w:rPr>
          <w:bCs/>
          <w:sz w:val="28"/>
          <w:szCs w:val="28"/>
        </w:rPr>
        <w:t>Week 3:  Particulate nature of matter continued</w:t>
      </w:r>
    </w:p>
    <w:p>
      <w:pPr>
        <w:pStyle w:val="style0"/>
        <w:spacing w:lineRule="auto" w:line="180"/>
        <w:rPr>
          <w:bCs/>
          <w:sz w:val="28"/>
          <w:szCs w:val="28"/>
        </w:rPr>
      </w:pPr>
      <w:r>
        <w:rPr>
          <w:bCs/>
          <w:sz w:val="28"/>
          <w:szCs w:val="28"/>
        </w:rPr>
        <w:t>Week 4: Symbols, Formulae and Equations</w:t>
      </w:r>
    </w:p>
    <w:p>
      <w:pPr>
        <w:pStyle w:val="style0"/>
        <w:spacing w:lineRule="auto" w:line="180"/>
        <w:rPr>
          <w:bCs/>
          <w:sz w:val="28"/>
          <w:szCs w:val="28"/>
        </w:rPr>
      </w:pPr>
      <w:r>
        <w:rPr>
          <w:bCs/>
          <w:sz w:val="28"/>
          <w:szCs w:val="28"/>
        </w:rPr>
        <w:t>Week 5: Symbols, Formulae and Equations continued</w:t>
      </w:r>
    </w:p>
    <w:p>
      <w:pPr>
        <w:pStyle w:val="style0"/>
        <w:spacing w:lineRule="auto" w:line="180"/>
        <w:rPr>
          <w:bCs/>
          <w:sz w:val="28"/>
          <w:szCs w:val="28"/>
        </w:rPr>
      </w:pPr>
      <w:r>
        <w:rPr>
          <w:bCs/>
          <w:sz w:val="28"/>
          <w:szCs w:val="28"/>
        </w:rPr>
        <w:t>Weeks 6 &amp; 7: Mid - Term Examination and Holiday Project</w:t>
      </w:r>
    </w:p>
    <w:p>
      <w:pPr>
        <w:pStyle w:val="style0"/>
        <w:spacing w:lineRule="auto" w:line="180"/>
        <w:rPr>
          <w:bCs/>
          <w:sz w:val="28"/>
          <w:szCs w:val="28"/>
        </w:rPr>
      </w:pPr>
      <w:r>
        <w:rPr>
          <w:bCs/>
          <w:sz w:val="28"/>
          <w:szCs w:val="28"/>
        </w:rPr>
        <w:t>Week 8: Standard Separation Techniques</w:t>
      </w:r>
    </w:p>
    <w:p>
      <w:pPr>
        <w:pStyle w:val="style0"/>
        <w:spacing w:lineRule="auto" w:line="180"/>
        <w:rPr>
          <w:bCs/>
          <w:sz w:val="28"/>
          <w:szCs w:val="28"/>
        </w:rPr>
      </w:pPr>
      <w:r>
        <w:rPr>
          <w:bCs/>
          <w:sz w:val="28"/>
          <w:szCs w:val="28"/>
        </w:rPr>
        <w:t>Week 9: Chemical Industries</w:t>
      </w:r>
    </w:p>
    <w:p>
      <w:pPr>
        <w:pStyle w:val="style0"/>
        <w:spacing w:lineRule="auto" w:line="180"/>
        <w:rPr>
          <w:b/>
          <w:bCs/>
          <w:sz w:val="28"/>
          <w:szCs w:val="28"/>
        </w:rPr>
      </w:pPr>
      <w:r>
        <w:rPr>
          <w:bCs/>
          <w:sz w:val="28"/>
          <w:szCs w:val="28"/>
        </w:rPr>
        <w:t>Week 10: Water</w:t>
      </w:r>
    </w:p>
    <w:p>
      <w:pPr>
        <w:pStyle w:val="style0"/>
        <w:spacing w:after="0" w:lineRule="auto" w:line="240"/>
        <w:rPr>
          <w:sz w:val="28"/>
          <w:szCs w:val="28"/>
        </w:rPr>
      </w:pPr>
    </w:p>
    <w:p>
      <w:pPr>
        <w:pStyle w:val="style0"/>
        <w:spacing w:after="0" w:lineRule="auto" w:line="240"/>
        <w:rPr>
          <w:b/>
          <w:sz w:val="28"/>
          <w:szCs w:val="28"/>
        </w:rPr>
      </w:pPr>
      <w:r>
        <w:rPr>
          <w:b/>
          <w:sz w:val="28"/>
          <w:szCs w:val="28"/>
        </w:rPr>
        <w:t>SECOND TERM</w:t>
      </w:r>
    </w:p>
    <w:p>
      <w:pPr>
        <w:pStyle w:val="style0"/>
        <w:spacing w:after="0" w:lineRule="auto" w:line="240"/>
        <w:rPr>
          <w:sz w:val="28"/>
          <w:szCs w:val="28"/>
        </w:rPr>
      </w:pPr>
    </w:p>
    <w:p>
      <w:pPr>
        <w:pStyle w:val="style0"/>
        <w:spacing w:lineRule="auto" w:line="180"/>
        <w:rPr>
          <w:bCs/>
          <w:sz w:val="28"/>
          <w:szCs w:val="28"/>
        </w:rPr>
      </w:pPr>
      <w:r>
        <w:rPr>
          <w:bCs/>
          <w:sz w:val="28"/>
          <w:szCs w:val="28"/>
        </w:rPr>
        <w:t>Week 1: Chemical combinations</w:t>
      </w:r>
    </w:p>
    <w:p>
      <w:pPr>
        <w:pStyle w:val="style0"/>
        <w:spacing w:lineRule="auto" w:line="180"/>
        <w:rPr>
          <w:bCs/>
          <w:sz w:val="28"/>
          <w:szCs w:val="28"/>
        </w:rPr>
      </w:pPr>
      <w:r>
        <w:rPr>
          <w:bCs/>
          <w:sz w:val="28"/>
          <w:szCs w:val="28"/>
        </w:rPr>
        <w:t>Week 2: Kinetic theory of matter</w:t>
      </w:r>
    </w:p>
    <w:p>
      <w:pPr>
        <w:pStyle w:val="style0"/>
        <w:spacing w:lineRule="auto" w:line="180"/>
        <w:rPr>
          <w:bCs/>
          <w:sz w:val="28"/>
          <w:szCs w:val="28"/>
        </w:rPr>
      </w:pPr>
      <w:r>
        <w:rPr>
          <w:bCs/>
          <w:sz w:val="28"/>
          <w:szCs w:val="28"/>
        </w:rPr>
        <w:t>Week 3: Study of gases</w:t>
      </w:r>
    </w:p>
    <w:p>
      <w:pPr>
        <w:pStyle w:val="style0"/>
        <w:spacing w:lineRule="auto" w:line="180"/>
        <w:rPr>
          <w:bCs/>
          <w:sz w:val="28"/>
          <w:szCs w:val="28"/>
        </w:rPr>
      </w:pPr>
      <w:r>
        <w:rPr>
          <w:bCs/>
          <w:sz w:val="28"/>
          <w:szCs w:val="28"/>
        </w:rPr>
        <w:t>Week 4: Study of gases Continued</w:t>
      </w:r>
    </w:p>
    <w:p>
      <w:pPr>
        <w:pStyle w:val="style0"/>
        <w:spacing w:lineRule="auto" w:line="180"/>
        <w:rPr>
          <w:bCs/>
          <w:sz w:val="28"/>
          <w:szCs w:val="28"/>
        </w:rPr>
      </w:pPr>
      <w:r>
        <w:rPr>
          <w:bCs/>
          <w:sz w:val="28"/>
          <w:szCs w:val="28"/>
        </w:rPr>
        <w:t>Week 5: Mole concept</w:t>
      </w:r>
    </w:p>
    <w:p>
      <w:pPr>
        <w:pStyle w:val="style0"/>
        <w:spacing w:lineRule="auto" w:line="180"/>
        <w:rPr>
          <w:bCs/>
          <w:sz w:val="28"/>
          <w:szCs w:val="28"/>
        </w:rPr>
      </w:pPr>
      <w:r>
        <w:rPr>
          <w:bCs/>
          <w:sz w:val="28"/>
          <w:szCs w:val="28"/>
        </w:rPr>
        <w:t>Weeks 6 &amp; 7: Mid - Term Examination and Holiday Project</w:t>
      </w:r>
    </w:p>
    <w:p>
      <w:pPr>
        <w:pStyle w:val="style0"/>
        <w:spacing w:lineRule="auto" w:line="180"/>
        <w:rPr>
          <w:bCs/>
          <w:sz w:val="28"/>
          <w:szCs w:val="28"/>
        </w:rPr>
      </w:pPr>
      <w:r>
        <w:rPr>
          <w:bCs/>
          <w:sz w:val="28"/>
          <w:szCs w:val="28"/>
        </w:rPr>
        <w:t>Week 8: Acids</w:t>
      </w:r>
    </w:p>
    <w:p>
      <w:pPr>
        <w:pStyle w:val="style0"/>
        <w:spacing w:lineRule="auto" w:line="180"/>
        <w:rPr>
          <w:bCs/>
          <w:sz w:val="28"/>
          <w:szCs w:val="28"/>
        </w:rPr>
      </w:pPr>
      <w:r>
        <w:rPr>
          <w:bCs/>
          <w:sz w:val="28"/>
          <w:szCs w:val="28"/>
        </w:rPr>
        <w:t>Week 9: Bases/Alkalis</w:t>
      </w:r>
    </w:p>
    <w:p>
      <w:pPr>
        <w:pStyle w:val="style0"/>
        <w:spacing w:lineRule="auto" w:line="180"/>
        <w:rPr>
          <w:b/>
          <w:bCs/>
          <w:sz w:val="28"/>
          <w:szCs w:val="28"/>
        </w:rPr>
      </w:pPr>
      <w:r>
        <w:rPr>
          <w:bCs/>
          <w:sz w:val="28"/>
          <w:szCs w:val="28"/>
        </w:rPr>
        <w:t>Week 10: Salts</w:t>
      </w:r>
    </w:p>
    <w:p>
      <w:pPr>
        <w:pStyle w:val="style0"/>
        <w:spacing w:lineRule="auto" w:line="180"/>
        <w:rPr>
          <w:b/>
          <w:bCs/>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rPr>
          <w:sz w:val="28"/>
          <w:szCs w:val="28"/>
        </w:rPr>
      </w:pPr>
    </w:p>
    <w:p>
      <w:pPr>
        <w:pStyle w:val="style0"/>
        <w:spacing w:after="0" w:lineRule="auto" w:line="240"/>
        <w:rPr>
          <w:b/>
          <w:sz w:val="28"/>
          <w:szCs w:val="28"/>
        </w:rPr>
      </w:pPr>
      <w:r>
        <w:rPr>
          <w:b/>
          <w:sz w:val="28"/>
          <w:szCs w:val="28"/>
        </w:rPr>
        <w:t xml:space="preserve"> THIRD TERM</w:t>
      </w:r>
    </w:p>
    <w:p>
      <w:pPr>
        <w:pStyle w:val="style0"/>
        <w:spacing w:after="0" w:lineRule="auto" w:line="240"/>
        <w:rPr>
          <w:sz w:val="28"/>
          <w:szCs w:val="28"/>
        </w:rPr>
      </w:pPr>
    </w:p>
    <w:p>
      <w:pPr>
        <w:pStyle w:val="style0"/>
        <w:numPr>
          <w:ilvl w:val="0"/>
          <w:numId w:val="2"/>
        </w:numPr>
        <w:spacing w:after="0" w:lineRule="auto" w:line="240"/>
        <w:rPr>
          <w:sz w:val="28"/>
          <w:szCs w:val="28"/>
        </w:rPr>
      </w:pPr>
      <w:r>
        <w:rPr>
          <w:sz w:val="28"/>
          <w:szCs w:val="28"/>
        </w:rPr>
        <w:t>Carbon and its compounds</w:t>
      </w:r>
    </w:p>
    <w:p>
      <w:pPr>
        <w:pStyle w:val="style0"/>
        <w:numPr>
          <w:ilvl w:val="0"/>
          <w:numId w:val="2"/>
        </w:numPr>
        <w:spacing w:after="0" w:lineRule="auto" w:line="240"/>
        <w:rPr>
          <w:sz w:val="28"/>
          <w:szCs w:val="28"/>
        </w:rPr>
      </w:pPr>
      <w:r>
        <w:rPr>
          <w:sz w:val="28"/>
          <w:szCs w:val="28"/>
        </w:rPr>
        <w:t>Amorphous Carbon</w:t>
      </w:r>
    </w:p>
    <w:p>
      <w:pPr>
        <w:pStyle w:val="style0"/>
        <w:numPr>
          <w:ilvl w:val="0"/>
          <w:numId w:val="2"/>
        </w:numPr>
        <w:spacing w:after="0" w:lineRule="auto" w:line="240"/>
        <w:rPr>
          <w:sz w:val="28"/>
          <w:szCs w:val="28"/>
        </w:rPr>
      </w:pPr>
      <w:r>
        <w:rPr>
          <w:sz w:val="28"/>
          <w:szCs w:val="28"/>
        </w:rPr>
        <w:t>Gasification of coke</w:t>
      </w:r>
    </w:p>
    <w:p>
      <w:pPr>
        <w:pStyle w:val="style0"/>
        <w:numPr>
          <w:ilvl w:val="0"/>
          <w:numId w:val="2"/>
        </w:numPr>
        <w:spacing w:after="0" w:lineRule="auto" w:line="240"/>
        <w:rPr>
          <w:sz w:val="28"/>
          <w:szCs w:val="28"/>
        </w:rPr>
      </w:pPr>
      <w:r>
        <w:rPr>
          <w:sz w:val="28"/>
          <w:szCs w:val="28"/>
        </w:rPr>
        <w:t>Oxides of carbon</w:t>
      </w:r>
    </w:p>
    <w:p>
      <w:pPr>
        <w:pStyle w:val="style0"/>
        <w:numPr>
          <w:ilvl w:val="0"/>
          <w:numId w:val="2"/>
        </w:numPr>
        <w:spacing w:after="0" w:lineRule="auto" w:line="240"/>
        <w:rPr>
          <w:sz w:val="28"/>
          <w:szCs w:val="28"/>
        </w:rPr>
      </w:pPr>
      <w:r>
        <w:rPr>
          <w:sz w:val="28"/>
          <w:szCs w:val="28"/>
        </w:rPr>
        <w:t>Hydrocarbons</w:t>
      </w:r>
    </w:p>
    <w:p>
      <w:pPr>
        <w:pStyle w:val="style0"/>
        <w:spacing w:after="0" w:lineRule="auto" w:line="240"/>
        <w:ind w:left="360"/>
        <w:rPr>
          <w:bCs/>
          <w:sz w:val="28"/>
          <w:szCs w:val="28"/>
        </w:rPr>
      </w:pPr>
      <w:r>
        <w:rPr>
          <w:bCs/>
          <w:sz w:val="28"/>
          <w:szCs w:val="28"/>
        </w:rPr>
        <w:t>6 &amp; 7: Mid - Term Examination and Holiday Project</w:t>
      </w:r>
    </w:p>
    <w:p>
      <w:pPr>
        <w:pStyle w:val="style157"/>
        <w:rPr>
          <w:rFonts w:ascii="Calibri" w:hAnsi="Calibri"/>
          <w:sz w:val="28"/>
          <w:szCs w:val="28"/>
        </w:rPr>
      </w:pPr>
      <w:r>
        <w:rPr>
          <w:rFonts w:ascii="Calibri" w:hAnsi="Calibri"/>
          <w:sz w:val="28"/>
          <w:szCs w:val="28"/>
        </w:rPr>
        <w:t xml:space="preserve">        8. Petroleum chemistry </w:t>
      </w:r>
    </w:p>
    <w:p>
      <w:pPr>
        <w:pStyle w:val="style157"/>
        <w:rPr>
          <w:rFonts w:ascii="Calibri" w:hAnsi="Calibri"/>
          <w:sz w:val="28"/>
          <w:szCs w:val="28"/>
        </w:rPr>
      </w:pPr>
      <w:r>
        <w:rPr>
          <w:rFonts w:ascii="Calibri" w:hAnsi="Calibri"/>
          <w:sz w:val="28"/>
          <w:szCs w:val="28"/>
        </w:rPr>
        <w:t xml:space="preserve">        9. Introduction to practical Chemistry</w:t>
      </w:r>
    </w:p>
    <w:p>
      <w:pPr>
        <w:pStyle w:val="style157"/>
        <w:rPr>
          <w:rFonts w:ascii="Calibri" w:hAnsi="Calibri"/>
          <w:sz w:val="28"/>
          <w:szCs w:val="28"/>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sz w:val="28"/>
          <w:szCs w:val="28"/>
        </w:rPr>
      </w:pPr>
    </w:p>
    <w:p>
      <w:pPr>
        <w:pStyle w:val="style0"/>
        <w:rPr>
          <w:b/>
          <w:sz w:val="32"/>
          <w:szCs w:val="32"/>
        </w:rPr>
      </w:pPr>
      <w:r>
        <w:rPr>
          <w:b/>
          <w:sz w:val="32"/>
          <w:szCs w:val="32"/>
        </w:rPr>
        <w:t>FIRST TERM</w:t>
      </w:r>
    </w:p>
    <w:p>
      <w:pPr>
        <w:pStyle w:val="style0"/>
        <w:rPr>
          <w:b/>
          <w:bCs/>
          <w:sz w:val="28"/>
          <w:szCs w:val="28"/>
        </w:rPr>
      </w:pPr>
      <w:r>
        <w:rPr>
          <w:b/>
          <w:bCs/>
          <w:sz w:val="28"/>
          <w:szCs w:val="28"/>
        </w:rPr>
        <w:t xml:space="preserve">WEEK 1: </w:t>
      </w:r>
      <w:r>
        <w:rPr>
          <w:b/>
          <w:bCs/>
          <w:sz w:val="28"/>
          <w:szCs w:val="28"/>
        </w:rPr>
        <w:t>INTRODUCTION TO CHEMISTRY</w:t>
      </w:r>
    </w:p>
    <w:p>
      <w:pPr>
        <w:pStyle w:val="style0"/>
        <w:rPr>
          <w:b/>
          <w:sz w:val="24"/>
          <w:szCs w:val="24"/>
        </w:rPr>
      </w:pPr>
      <w:r>
        <w:rPr>
          <w:b/>
          <w:sz w:val="24"/>
          <w:szCs w:val="24"/>
        </w:rPr>
        <w:t>What is Chemistry?</w:t>
      </w:r>
    </w:p>
    <w:p>
      <w:pPr>
        <w:pStyle w:val="style157"/>
        <w:ind w:left="720"/>
        <w:rPr>
          <w:b/>
        </w:rPr>
      </w:pPr>
      <m:oMathPara>
        <m:oMath>
          <m:r>
            <m:rPr>
              <m:sty m:val="bi"/>
            </m:rPr>
            <w:rPr>
              <w:rFonts w:ascii="Cambria Math" w:hAnsi="Cambria Math"/>
            </w:rPr>
            <m:t>Chemistry is the study of matter, its composition, properties and the changes it</m:t>
          </m:r>
        </m:oMath>
      </m:oMathPara>
    </w:p>
    <w:p>
      <w:pPr>
        <w:pStyle w:val="style157"/>
        <w:ind w:left="720"/>
        <w:rPr/>
      </w:pPr>
      <m:oMath>
        <m:r>
          <m:rPr>
            <m:sty m:val="bi"/>
          </m:rPr>
          <w:rPr>
            <w:rFonts w:ascii="Cambria Math" w:hAnsi="Cambria Math"/>
          </w:rPr>
          <m:t xml:space="preserve"> undergo under different conditions (which includes us and everything around us).</m:t>
        </m:r>
      </m:oMath>
      <w:r>
        <w:rPr>
          <w:b/>
        </w:rPr>
        <w:t xml:space="preserve"> </w:t>
      </w:r>
      <w:r>
        <w:t>Food that we cook undergoes chemical change, and after we have eaten it, our bodies carry out complex chemical reactions to extract nutrients that can be used by our bodies.</w:t>
      </w:r>
    </w:p>
    <w:p>
      <w:pPr>
        <w:pStyle w:val="style4098"/>
        <w:rPr>
          <w:rFonts w:ascii="Calibri" w:hAnsi="Calibri"/>
        </w:rPr>
      </w:pPr>
      <w:r>
        <w:rPr>
          <w:rFonts w:ascii="Calibri" w:hAnsi="Calibri"/>
        </w:rPr>
        <w:t>Chemistry is not just around you; it is all around you. You participate in chemistry everyday. You practice chemistry everyday whether you know it or not. I would like to say that you play with chemicals everyday, perform chemistry everyday and depend on chemistry everyday. This is why chemistry is an integral part of the modern life. You would not be alive if it were not for chemistry because your body is a big chemical machine. If you don’t believe it, don’t worry.</w:t>
      </w:r>
      <w:r>
        <w:t xml:space="preserve"> </w:t>
      </w:r>
      <w:r>
        <w:rPr>
          <w:rFonts w:ascii="Calibri" w:hAnsi="Calibri"/>
        </w:rPr>
        <w:t>Just take a look at these below:</w:t>
      </w:r>
    </w:p>
    <w:p>
      <w:pPr>
        <w:pStyle w:val="style157"/>
        <w:numPr>
          <w:ilvl w:val="0"/>
          <w:numId w:val="3"/>
        </w:numPr>
        <w:rPr>
          <w:b/>
          <w:i/>
        </w:rPr>
      </w:pPr>
      <w:r>
        <w:rPr>
          <w:b/>
          <w:i/>
        </w:rPr>
        <w:t>Picture of foods</w:t>
      </w:r>
    </w:p>
    <w:p>
      <w:pPr>
        <w:pStyle w:val="style157"/>
        <w:rPr>
          <w:b/>
          <w:i/>
        </w:rPr>
      </w:pPr>
    </w:p>
    <w:p>
      <w:pPr>
        <w:pStyle w:val="style157"/>
        <w:rPr>
          <w:b/>
          <w:i/>
        </w:rPr>
      </w:pPr>
      <w:r>
        <w:rPr>
          <w:b/>
          <w:i/>
          <w:noProof/>
          <w:lang w:eastAsia="en-US"/>
        </w:rPr>
        <w:drawing>
          <wp:inline distL="0" distT="0" distB="0" distR="0">
            <wp:extent cx="1511254" cy="1076325"/>
            <wp:effectExtent l="19050" t="0" r="0" b="0"/>
            <wp:docPr id="1026" name="Picture 9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942"/>
                    <pic:cNvPicPr/>
                  </pic:nvPicPr>
                  <pic:blipFill>
                    <a:blip r:embed="rId2" cstate="print"/>
                    <a:srcRect l="0" t="0" r="0" b="0"/>
                    <a:stretch/>
                  </pic:blipFill>
                  <pic:spPr>
                    <a:xfrm rot="0">
                      <a:off x="0" y="0"/>
                      <a:ext cx="1511254" cy="1076325"/>
                    </a:xfrm>
                    <a:prstGeom prst="rect"/>
                    <a:ln>
                      <a:noFill/>
                    </a:ln>
                  </pic:spPr>
                </pic:pic>
              </a:graphicData>
            </a:graphic>
          </wp:inline>
        </w:drawing>
      </w:r>
      <w:r>
        <w:rPr>
          <w:noProof/>
          <w:lang w:eastAsia="en-US"/>
        </w:rPr>
        <w:drawing>
          <wp:inline distL="0" distT="0" distB="0" distR="0">
            <wp:extent cx="1845401" cy="1123950"/>
            <wp:effectExtent l="19050" t="0" r="2449" b="0"/>
            <wp:docPr id="1027" name="Picture 10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025"/>
                    <pic:cNvPicPr/>
                  </pic:nvPicPr>
                  <pic:blipFill>
                    <a:blip r:embed="rId3" cstate="print"/>
                    <a:srcRect l="0" t="0" r="0" b="0"/>
                    <a:stretch/>
                  </pic:blipFill>
                  <pic:spPr>
                    <a:xfrm rot="0">
                      <a:off x="0" y="0"/>
                      <a:ext cx="1845401" cy="1123950"/>
                    </a:xfrm>
                    <a:prstGeom prst="rect"/>
                    <a:ln>
                      <a:noFill/>
                    </a:ln>
                  </pic:spPr>
                </pic:pic>
              </a:graphicData>
            </a:graphic>
          </wp:inline>
        </w:drawing>
      </w:r>
      <w:r>
        <w:rPr>
          <w:b/>
          <w:i/>
          <w:noProof/>
          <w:lang w:eastAsia="en-US"/>
        </w:rPr>
        <w:drawing>
          <wp:inline distL="0" distT="0" distB="0" distR="0">
            <wp:extent cx="1849272" cy="1087557"/>
            <wp:effectExtent l="0" t="0" r="0" b="0"/>
            <wp:docPr id="1028" name="Picture 1024" descr="C:\Users\USER\Desktop\Foods_(cropped).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024"/>
                    <pic:cNvPicPr/>
                  </pic:nvPicPr>
                  <pic:blipFill>
                    <a:blip r:embed="rId4" cstate="print"/>
                    <a:srcRect l="0" t="0" r="0" b="0"/>
                    <a:stretch/>
                  </pic:blipFill>
                  <pic:spPr>
                    <a:xfrm rot="0">
                      <a:off x="0" y="0"/>
                      <a:ext cx="1849272" cy="1087557"/>
                    </a:xfrm>
                    <a:prstGeom prst="rect"/>
                    <a:ln>
                      <a:noFill/>
                    </a:ln>
                  </pic:spPr>
                </pic:pic>
              </a:graphicData>
            </a:graphic>
          </wp:inline>
        </w:drawing>
      </w:r>
    </w:p>
    <w:p>
      <w:pPr>
        <w:pStyle w:val="style157"/>
        <w:rPr>
          <w:b/>
          <w:i/>
        </w:rPr>
      </w:pPr>
    </w:p>
    <w:p>
      <w:pPr>
        <w:pStyle w:val="style157"/>
        <w:rPr>
          <w:i/>
        </w:rPr>
      </w:pPr>
      <w:r>
        <w:rPr>
          <w:i/>
        </w:rPr>
        <w:t>Where are they going to? The human body</w:t>
      </w:r>
      <w:r>
        <w:rPr>
          <w:i/>
        </w:rPr>
        <w:t xml:space="preserve"> </w:t>
      </w:r>
      <w:r>
        <w:rPr>
          <w:i/>
        </w:rPr>
        <w:t>(chemical machine).</w:t>
      </w:r>
    </w:p>
    <w:p>
      <w:pPr>
        <w:pStyle w:val="style157"/>
        <w:rPr>
          <w:i/>
        </w:rPr>
      </w:pPr>
      <w:r>
        <w:rPr>
          <w:i/>
        </w:rPr>
        <w:tab/>
      </w:r>
      <w:r>
        <w:rPr>
          <w:i/>
        </w:rPr>
        <w:t>Indeed,</w:t>
      </w:r>
      <w:r>
        <w:rPr>
          <w:i/>
        </w:rPr>
        <w:t xml:space="preserve"> </w:t>
      </w:r>
      <w:r>
        <w:rPr>
          <w:i/>
        </w:rPr>
        <w:t>chemistry is everywhere. In the morning;</w:t>
      </w:r>
    </w:p>
    <w:p>
      <w:pPr>
        <w:pStyle w:val="style157"/>
        <w:rPr>
          <w:i/>
        </w:rPr>
      </w:pPr>
    </w:p>
    <w:p>
      <w:pPr>
        <w:pStyle w:val="style157"/>
        <w:numPr>
          <w:ilvl w:val="0"/>
          <w:numId w:val="4"/>
        </w:numPr>
        <w:rPr>
          <w:rFonts w:ascii="Cambria Math" w:hAnsi="Cambria Math" w:hint="eastAsia"/>
        </w:rPr>
      </w:pPr>
      <w:r>
        <w:rPr>
          <w:i/>
        </w:rPr>
        <w:t>If you tak</w:t>
      </w:r>
      <w:r>
        <w:rPr>
          <w:i/>
        </w:rPr>
        <w:t xml:space="preserve">e a shower in the morning, you </w:t>
      </w:r>
      <w:r>
        <w:rPr>
          <w:i/>
        </w:rPr>
        <w:t xml:space="preserve">probably use soap, shampoo or both. These items contain chemicals that interact with the oil and dirt on your body and hair to remove them and wash them away. Most of these products also contain chemicals that make your body smell good; they are called </w:t>
      </w:r>
      <m:oMath>
        <m:r>
          <m:rPr>
            <m:sty m:val="p"/>
          </m:rPr>
          <w:rPr>
            <w:rFonts w:ascii="Cambria Math" w:cs="Consolas" w:hAnsi="Cambria Math"/>
          </w:rPr>
          <m:t>fragrance</m:t>
        </m:r>
        <m:r>
          <m:rPr>
            <m:sty m:val="p"/>
          </m:rPr>
          <w:rPr>
            <w:rFonts w:ascii="Cambria Math" w:hAnsi="Cambria Math"/>
          </w:rPr>
          <m:t>.</m:t>
        </m:r>
      </m:oMath>
    </w:p>
    <w:p>
      <w:pPr>
        <w:pStyle w:val="style157"/>
        <w:numPr>
          <w:ilvl w:val="0"/>
          <w:numId w:val="4"/>
        </w:numPr>
        <w:rPr>
          <w:i/>
        </w:rPr>
      </w:pPr>
      <w:r>
        <w:rPr>
          <w:i/>
        </w:rPr>
        <w:t>When you brush your teeth in the morning,</w:t>
      </w:r>
      <w:r>
        <w:rPr>
          <w:i/>
        </w:rPr>
        <w:t xml:space="preserve"> </w:t>
      </w:r>
      <w:r>
        <w:rPr>
          <w:i/>
        </w:rPr>
        <w:t>you probably use toothbrush and toothpaste. The toothpaste contains chemicals and toothbrush typically contains tiny, brittle particles called abrasives that physically scrub your teeth. Many toothpastes like Holdent, Closeup,Herbal etc also contain fluoride(a substance that chemically interacts with the surface of the teeth to help prevent cavities).</w:t>
      </w:r>
    </w:p>
    <w:p>
      <w:pPr>
        <w:pStyle w:val="style157"/>
        <w:numPr>
          <w:ilvl w:val="0"/>
          <w:numId w:val="4"/>
        </w:numPr>
        <w:rPr>
          <w:i/>
        </w:rPr>
      </w:pPr>
      <w:r>
        <w:rPr>
          <w:i/>
        </w:rPr>
        <w:t>Perhaps you take vitamins,</w:t>
      </w:r>
      <w:r>
        <w:rPr>
          <w:i/>
        </w:rPr>
        <w:t xml:space="preserve"> </w:t>
      </w:r>
      <w:r>
        <w:rPr>
          <w:i/>
        </w:rPr>
        <w:t xml:space="preserve">supplements or medicines every morning. </w:t>
      </w:r>
      <w:r>
        <w:rPr>
          <w:i/>
        </w:rPr>
        <w:t>Vitamins</w:t>
      </w:r>
      <w:r>
        <w:rPr>
          <w:i/>
        </w:rPr>
        <w:t xml:space="preserve"> and other supplements contain chemicals your body needs in small amount to function properly. Medicines are chemicals that help combat </w:t>
      </w:r>
      <w:r>
        <w:rPr>
          <w:i/>
        </w:rPr>
        <w:t>diseases</w:t>
      </w:r>
      <w:r>
        <w:rPr>
          <w:i/>
        </w:rPr>
        <w:t xml:space="preserve"> and promote health.</w:t>
      </w:r>
    </w:p>
    <w:p>
      <w:pPr>
        <w:pStyle w:val="style157"/>
        <w:numPr>
          <w:ilvl w:val="0"/>
          <w:numId w:val="4"/>
        </w:numPr>
        <w:rPr>
          <w:i/>
        </w:rPr>
      </w:pPr>
      <w:r>
        <w:rPr>
          <w:i/>
        </w:rPr>
        <w:t>Perhaps you make some fried eggs for breakfast. Frying eggs involves heating them enough so that a chemical reaction occurs to cook the eggs.</w:t>
      </w:r>
    </w:p>
    <w:p>
      <w:pPr>
        <w:pStyle w:val="style157"/>
        <w:numPr>
          <w:ilvl w:val="0"/>
          <w:numId w:val="4"/>
        </w:numPr>
        <w:rPr>
          <w:i/>
        </w:rPr>
      </w:pPr>
      <w:r>
        <w:rPr>
          <w:i/>
        </w:rPr>
        <w:t>After you eat; the food in your stomach is chemically reacted so that the body</w:t>
      </w:r>
      <w:r>
        <w:rPr>
          <w:i/>
        </w:rPr>
        <w:t xml:space="preserve"> </w:t>
      </w:r>
      <w:r>
        <w:rPr>
          <w:i/>
        </w:rPr>
        <w:t>(mostly the intestines) can absorb food, water and other nutrients.</w:t>
      </w:r>
    </w:p>
    <w:p>
      <w:pPr>
        <w:pStyle w:val="style157"/>
        <w:numPr>
          <w:ilvl w:val="0"/>
          <w:numId w:val="4"/>
        </w:numPr>
        <w:rPr>
          <w:i/>
        </w:rPr>
      </w:pPr>
      <w:r>
        <w:rPr>
          <w:i/>
        </w:rPr>
        <w:t>If you drive or take the bus to school or work,</w:t>
      </w:r>
      <w:r>
        <w:rPr>
          <w:i/>
        </w:rPr>
        <w:t xml:space="preserve"> </w:t>
      </w:r>
      <w:r>
        <w:rPr>
          <w:i/>
        </w:rPr>
        <w:t>you are using a vehicle that probably burns gasoline</w:t>
      </w:r>
      <w:r>
        <w:rPr>
          <w:i/>
        </w:rPr>
        <w:t xml:space="preserve"> </w:t>
      </w:r>
      <w:r>
        <w:rPr>
          <w:i/>
        </w:rPr>
        <w:t>(petrol), a material that burns fairly easily and provides energy to power the vehicle. Note that burning is a chemical change.</w:t>
      </w:r>
    </w:p>
    <w:p>
      <w:pPr>
        <w:pStyle w:val="style157"/>
        <w:numPr>
          <w:ilvl w:val="0"/>
          <w:numId w:val="5"/>
        </w:numPr>
        <w:rPr>
          <w:rFonts w:ascii="Cambria Math" w:hAnsi="Cambria Math" w:hint="eastAsia"/>
        </w:rPr>
      </w:pPr>
      <m:oMath>
        <m:r>
          <m:rPr>
            <m:sty m:val="p"/>
          </m:rPr>
          <w:rPr>
            <w:rFonts w:ascii="Cambria Math" w:hAnsi="Cambria Math"/>
            <w:highlight w:val="magenta"/>
          </w:rPr>
          <m:t>Chemistry impacts your everyday life.</m:t>
        </m:r>
      </m:oMath>
    </w:p>
    <w:p>
      <w:pPr>
        <w:pStyle w:val="style0"/>
        <w:rPr>
          <w:sz w:val="24"/>
          <w:szCs w:val="24"/>
        </w:rPr>
      </w:pPr>
    </w:p>
    <w:p>
      <w:pPr>
        <w:pStyle w:val="style0"/>
        <w:autoSpaceDE w:val="false"/>
        <w:autoSpaceDN w:val="false"/>
        <w:adjustRightInd w:val="false"/>
        <w:spacing w:after="0" w:lineRule="auto" w:line="240"/>
        <w:rPr>
          <w:rFonts w:cs="ArialMT"/>
          <w:b/>
          <w:iCs/>
          <w:sz w:val="24"/>
          <w:szCs w:val="24"/>
        </w:rPr>
      </w:pPr>
      <w:r>
        <w:rPr>
          <w:rFonts w:cs="ArialMT"/>
          <w:b/>
          <w:sz w:val="24"/>
          <w:szCs w:val="24"/>
        </w:rPr>
        <w:t>BRANCHES</w:t>
      </w:r>
      <w:r>
        <w:rPr>
          <w:rFonts w:cs="ArialMT"/>
          <w:b/>
          <w:iCs/>
          <w:sz w:val="24"/>
          <w:szCs w:val="24"/>
        </w:rPr>
        <w:t xml:space="preserve"> OF </w:t>
      </w:r>
      <w:r>
        <w:rPr>
          <w:rFonts w:cs="ArialMT"/>
          <w:b/>
          <w:sz w:val="24"/>
          <w:szCs w:val="24"/>
        </w:rPr>
        <w:t xml:space="preserve">CHEMISTRY </w:t>
      </w:r>
    </w:p>
    <w:p>
      <w:pPr>
        <w:pStyle w:val="style157"/>
        <w:rPr/>
      </w:pPr>
      <w:r>
        <w:t xml:space="preserve">Chemistry is divided into </w:t>
      </w:r>
      <w:r>
        <w:rPr>
          <w:bCs/>
        </w:rPr>
        <w:t>four</w:t>
      </w:r>
      <w:r>
        <w:rPr>
          <w:bCs/>
        </w:rPr>
        <w:t xml:space="preserve"> branches</w:t>
      </w:r>
      <w:r>
        <w:t>:-</w:t>
      </w:r>
    </w:p>
    <w:tbl>
      <w:tblPr>
        <w:tblStyle w:val="style154"/>
        <w:tblW w:w="0" w:type="auto"/>
        <w:tblLook w:val="04A0" w:firstRow="1" w:lastRow="0" w:firstColumn="1" w:lastColumn="0" w:noHBand="0" w:noVBand="1"/>
      </w:tblPr>
      <w:tblGrid>
        <w:gridCol w:w="9576"/>
      </w:tblGrid>
      <w:tr>
        <w:trPr/>
        <w:tc>
          <w:tcPr>
            <w:tcW w:w="9576" w:type="dxa"/>
            <w:tcBorders/>
          </w:tcPr>
          <w:tbl>
            <w:tblPr>
              <w:tblW w:w="6937" w:type="dxa"/>
              <w:tblCellSpacing w:w="0" w:type="dxa"/>
              <w:tblInd w:w="195" w:type="dxa"/>
              <w:tblCellMar>
                <w:top w:w="105" w:type="dxa"/>
                <w:left w:w="105" w:type="dxa"/>
                <w:bottom w:w="105" w:type="dxa"/>
                <w:right w:w="105" w:type="dxa"/>
              </w:tblCellMar>
              <w:tblLook w:val="04A0" w:firstRow="1" w:lastRow="0" w:firstColumn="1" w:lastColumn="0" w:noHBand="0" w:noVBand="1"/>
            </w:tblPr>
            <w:tblGrid>
              <w:gridCol w:w="492"/>
              <w:gridCol w:w="1598"/>
              <w:gridCol w:w="343"/>
              <w:gridCol w:w="4504"/>
            </w:tblGrid>
            <w:tr>
              <w:trPr>
                <w:trHeight w:val="622" w:hRule="atLeast"/>
                <w:tblCellSpacing w:w="0" w:type="dxa"/>
              </w:trPr>
              <w:tc>
                <w:tcPr>
                  <w:tcW w:w="355"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b/>
                      <w:bCs/>
                      <w:sz w:val="24"/>
                      <w:szCs w:val="24"/>
                    </w:rPr>
                    <w:t>1.</w:t>
                  </w:r>
                </w:p>
              </w:tc>
              <w:tc>
                <w:tcPr>
                  <w:tcW w:w="1152"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b/>
                      <w:bCs/>
                      <w:color w:val="00b050"/>
                      <w:sz w:val="24"/>
                      <w:szCs w:val="24"/>
                    </w:rPr>
                    <w:t>Organic Chemistry</w:t>
                  </w:r>
                </w:p>
              </w:tc>
              <w:tc>
                <w:tcPr>
                  <w:tcW w:w="247"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sz w:val="24"/>
                      <w:szCs w:val="24"/>
                    </w:rPr>
                    <w:t>:</w:t>
                  </w:r>
                </w:p>
              </w:tc>
              <w:tc>
                <w:tcPr>
                  <w:tcW w:w="3247"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sz w:val="24"/>
                      <w:szCs w:val="24"/>
                    </w:rPr>
                    <w:t xml:space="preserve">Study of carbon compounds </w:t>
                  </w:r>
                  <w:r>
                    <w:rPr>
                      <w:rFonts w:eastAsia="Times New Roman"/>
                      <w:b/>
                      <w:sz w:val="24"/>
                      <w:szCs w:val="24"/>
                    </w:rPr>
                    <w:t xml:space="preserve">except </w:t>
                  </w:r>
                  <w:r>
                    <w:rPr>
                      <w:rFonts w:eastAsia="Times New Roman"/>
                      <w:sz w:val="24"/>
                      <w:szCs w:val="24"/>
                    </w:rPr>
                    <w:t>CO</w:t>
                  </w:r>
                  <w:r>
                    <w:rPr>
                      <w:rFonts w:eastAsia="Times New Roman"/>
                      <w:sz w:val="24"/>
                      <w:szCs w:val="24"/>
                      <w:vertAlign w:val="subscript"/>
                    </w:rPr>
                    <w:t>2</w:t>
                  </w:r>
                  <w:r>
                    <w:rPr>
                      <w:rFonts w:eastAsia="Times New Roman"/>
                      <w:sz w:val="24"/>
                      <w:szCs w:val="24"/>
                    </w:rPr>
                    <w:t>, CO, CO</w:t>
                  </w:r>
                  <w:r>
                    <w:rPr>
                      <w:rFonts w:eastAsia="Times New Roman"/>
                      <w:sz w:val="24"/>
                      <w:szCs w:val="24"/>
                      <w:vertAlign w:val="subscript"/>
                    </w:rPr>
                    <w:t>3</w:t>
                  </w:r>
                  <w:r>
                    <w:rPr>
                      <w:rFonts w:eastAsia="Times New Roman"/>
                      <w:sz w:val="24"/>
                      <w:szCs w:val="24"/>
                      <w:vertAlign w:val="superscript"/>
                    </w:rPr>
                    <w:t>2-</w:t>
                  </w:r>
                  <w:r>
                    <w:rPr>
                      <w:rFonts w:eastAsia="Times New Roman"/>
                      <w:sz w:val="24"/>
                      <w:szCs w:val="24"/>
                    </w:rPr>
                    <w:t>, CN.</w:t>
                  </w:r>
                </w:p>
              </w:tc>
            </w:tr>
            <w:tr>
              <w:tblPrEx/>
              <w:trPr>
                <w:trHeight w:val="1214" w:hRule="atLeast"/>
                <w:tblCellSpacing w:w="0" w:type="dxa"/>
              </w:trPr>
              <w:tc>
                <w:tcPr>
                  <w:tcW w:w="355"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b/>
                      <w:bCs/>
                      <w:sz w:val="24"/>
                      <w:szCs w:val="24"/>
                    </w:rPr>
                    <w:t>2.</w:t>
                  </w:r>
                </w:p>
              </w:tc>
              <w:tc>
                <w:tcPr>
                  <w:tcW w:w="1152"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b/>
                      <w:bCs/>
                      <w:color w:val="ff0000"/>
                      <w:sz w:val="24"/>
                      <w:szCs w:val="24"/>
                    </w:rPr>
                    <w:t>Inorganic Chemistry</w:t>
                  </w:r>
                </w:p>
              </w:tc>
              <w:tc>
                <w:tcPr>
                  <w:tcW w:w="247"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sz w:val="24"/>
                      <w:szCs w:val="24"/>
                    </w:rPr>
                    <w:t>:</w:t>
                  </w:r>
                </w:p>
              </w:tc>
              <w:tc>
                <w:tcPr>
                  <w:tcW w:w="3247"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sz w:val="24"/>
                      <w:szCs w:val="24"/>
                    </w:rPr>
                    <w:t>Study of elements (metals or non-metals) and compounds other than those studied in organic chemistry.</w:t>
                  </w:r>
                </w:p>
              </w:tc>
            </w:tr>
            <w:tr>
              <w:tblPrEx/>
              <w:trPr>
                <w:trHeight w:val="1836" w:hRule="atLeast"/>
                <w:tblCellSpacing w:w="0" w:type="dxa"/>
              </w:trPr>
              <w:tc>
                <w:tcPr>
                  <w:tcW w:w="355" w:type="pct"/>
                  <w:tcBorders/>
                  <w:hideMark/>
                </w:tcPr>
                <w:p>
                  <w:pPr>
                    <w:pStyle w:val="style0"/>
                    <w:spacing w:before="100" w:beforeAutospacing="true" w:after="100" w:afterAutospacing="true" w:lineRule="auto" w:line="240"/>
                    <w:rPr>
                      <w:rFonts w:eastAsia="Times New Roman"/>
                      <w:b/>
                      <w:bCs/>
                      <w:iCs/>
                      <w:sz w:val="24"/>
                      <w:szCs w:val="24"/>
                    </w:rPr>
                  </w:pPr>
                  <w:r>
                    <w:rPr>
                      <w:rFonts w:eastAsia="Times New Roman"/>
                      <w:b/>
                      <w:bCs/>
                      <w:sz w:val="24"/>
                      <w:szCs w:val="24"/>
                    </w:rPr>
                    <w:t>3.</w:t>
                  </w:r>
                </w:p>
                <w:p>
                  <w:pPr>
                    <w:pStyle w:val="style0"/>
                    <w:spacing w:before="100" w:beforeAutospacing="true" w:after="100" w:afterAutospacing="true" w:lineRule="auto" w:line="240"/>
                    <w:rPr>
                      <w:rFonts w:eastAsia="Times New Roman"/>
                      <w:b/>
                      <w:bCs/>
                      <w:iCs/>
                      <w:sz w:val="24"/>
                      <w:szCs w:val="24"/>
                    </w:rPr>
                  </w:pPr>
                </w:p>
                <w:p>
                  <w:pPr>
                    <w:pStyle w:val="style0"/>
                    <w:spacing w:before="100" w:beforeAutospacing="true" w:after="100" w:afterAutospacing="true" w:lineRule="auto" w:line="240"/>
                    <w:rPr>
                      <w:rFonts w:eastAsia="Times New Roman"/>
                      <w:iCs/>
                      <w:sz w:val="24"/>
                      <w:szCs w:val="24"/>
                    </w:rPr>
                  </w:pPr>
                </w:p>
                <w:p>
                  <w:pPr>
                    <w:pStyle w:val="style0"/>
                    <w:spacing w:before="100" w:beforeAutospacing="true" w:after="100" w:afterAutospacing="true" w:lineRule="auto" w:line="240"/>
                    <w:rPr>
                      <w:rFonts w:eastAsia="Times New Roman"/>
                      <w:b/>
                      <w:iCs/>
                      <w:sz w:val="24"/>
                      <w:szCs w:val="24"/>
                    </w:rPr>
                  </w:pPr>
                  <w:r>
                    <w:rPr>
                      <w:rFonts w:eastAsia="Times New Roman"/>
                      <w:b/>
                      <w:sz w:val="24"/>
                      <w:szCs w:val="24"/>
                    </w:rPr>
                    <w:t>4.</w:t>
                  </w:r>
                </w:p>
                <w:p>
                  <w:pPr>
                    <w:pStyle w:val="style0"/>
                    <w:spacing w:before="100" w:beforeAutospacing="true" w:after="100" w:afterAutospacing="true" w:lineRule="auto" w:line="240"/>
                    <w:rPr>
                      <w:rFonts w:eastAsia="Times New Roman"/>
                      <w:iCs/>
                      <w:sz w:val="24"/>
                      <w:szCs w:val="24"/>
                    </w:rPr>
                  </w:pPr>
                </w:p>
              </w:tc>
              <w:tc>
                <w:tcPr>
                  <w:tcW w:w="1152" w:type="pct"/>
                  <w:tcBorders/>
                  <w:hideMark/>
                </w:tcPr>
                <w:p>
                  <w:pPr>
                    <w:pStyle w:val="style0"/>
                    <w:spacing w:before="100" w:beforeAutospacing="true" w:after="100" w:afterAutospacing="true" w:lineRule="auto" w:line="240"/>
                    <w:rPr>
                      <w:rFonts w:eastAsia="Times New Roman"/>
                      <w:b/>
                      <w:bCs/>
                      <w:iCs/>
                      <w:color w:val="0070c0"/>
                      <w:sz w:val="24"/>
                      <w:szCs w:val="24"/>
                    </w:rPr>
                  </w:pPr>
                  <w:r>
                    <w:rPr>
                      <w:rFonts w:eastAsia="Times New Roman"/>
                      <w:b/>
                      <w:bCs/>
                      <w:color w:val="0070c0"/>
                      <w:sz w:val="24"/>
                      <w:szCs w:val="24"/>
                    </w:rPr>
                    <w:t>Physical Chemistry</w:t>
                  </w:r>
                </w:p>
                <w:p>
                  <w:pPr>
                    <w:pStyle w:val="style0"/>
                    <w:spacing w:before="100" w:beforeAutospacing="true" w:after="100" w:afterAutospacing="true" w:lineRule="auto" w:line="240"/>
                    <w:rPr>
                      <w:rFonts w:eastAsia="Times New Roman"/>
                      <w:b/>
                      <w:bCs/>
                      <w:iCs/>
                      <w:color w:val="0070c0"/>
                      <w:sz w:val="24"/>
                      <w:szCs w:val="24"/>
                    </w:rPr>
                  </w:pPr>
                </w:p>
                <w:p>
                  <w:pPr>
                    <w:pStyle w:val="style0"/>
                    <w:spacing w:before="100" w:beforeAutospacing="true" w:after="100" w:afterAutospacing="true" w:lineRule="auto" w:line="240"/>
                    <w:rPr>
                      <w:rFonts w:eastAsia="Times New Roman"/>
                      <w:b/>
                      <w:bCs/>
                      <w:iCs/>
                      <w:color w:val="0070c0"/>
                      <w:sz w:val="24"/>
                      <w:szCs w:val="24"/>
                    </w:rPr>
                  </w:pPr>
                </w:p>
                <w:p>
                  <w:pPr>
                    <w:pStyle w:val="style0"/>
                    <w:spacing w:before="100" w:beforeAutospacing="true" w:after="100" w:afterAutospacing="true" w:lineRule="auto" w:line="240"/>
                    <w:rPr>
                      <w:rFonts w:eastAsia="Times New Roman"/>
                      <w:b/>
                      <w:bCs/>
                      <w:iCs/>
                      <w:color w:val="0070c0"/>
                      <w:sz w:val="24"/>
                      <w:szCs w:val="24"/>
                    </w:rPr>
                  </w:pPr>
                  <w:r>
                    <w:rPr>
                      <w:rFonts w:eastAsia="Times New Roman"/>
                      <w:b/>
                      <w:bCs/>
                      <w:color w:val="0070c0"/>
                      <w:sz w:val="24"/>
                      <w:szCs w:val="24"/>
                    </w:rPr>
                    <w:t>Analytical Chemistry</w:t>
                  </w:r>
                </w:p>
              </w:tc>
              <w:tc>
                <w:tcPr>
                  <w:tcW w:w="247"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sz w:val="24"/>
                      <w:szCs w:val="24"/>
                    </w:rPr>
                    <w:t>:</w:t>
                  </w:r>
                </w:p>
                <w:p>
                  <w:pPr>
                    <w:pStyle w:val="style0"/>
                    <w:spacing w:before="100" w:beforeAutospacing="true" w:after="100" w:afterAutospacing="true" w:lineRule="auto" w:line="240"/>
                    <w:rPr>
                      <w:rFonts w:eastAsia="Times New Roman"/>
                      <w:iCs/>
                      <w:sz w:val="24"/>
                      <w:szCs w:val="24"/>
                    </w:rPr>
                  </w:pPr>
                </w:p>
                <w:p>
                  <w:pPr>
                    <w:pStyle w:val="style0"/>
                    <w:spacing w:before="100" w:beforeAutospacing="true" w:after="100" w:afterAutospacing="true" w:lineRule="auto" w:line="240"/>
                    <w:rPr>
                      <w:rFonts w:eastAsia="Times New Roman"/>
                      <w:iCs/>
                      <w:sz w:val="24"/>
                      <w:szCs w:val="24"/>
                    </w:rPr>
                  </w:pPr>
                </w:p>
                <w:p>
                  <w:pPr>
                    <w:pStyle w:val="style0"/>
                    <w:spacing w:before="100" w:beforeAutospacing="true" w:after="100" w:afterAutospacing="true" w:lineRule="auto" w:line="240"/>
                    <w:rPr>
                      <w:rFonts w:eastAsia="Times New Roman"/>
                      <w:iCs/>
                      <w:sz w:val="24"/>
                      <w:szCs w:val="24"/>
                    </w:rPr>
                  </w:pPr>
                </w:p>
                <w:p>
                  <w:pPr>
                    <w:pStyle w:val="style0"/>
                    <w:spacing w:before="100" w:beforeAutospacing="true" w:after="100" w:afterAutospacing="true" w:lineRule="auto" w:line="240"/>
                    <w:rPr>
                      <w:rFonts w:eastAsia="Times New Roman"/>
                      <w:iCs/>
                      <w:sz w:val="24"/>
                      <w:szCs w:val="24"/>
                    </w:rPr>
                  </w:pPr>
                  <w:r>
                    <w:rPr>
                      <w:rFonts w:eastAsia="Times New Roman"/>
                      <w:sz w:val="24"/>
                      <w:szCs w:val="24"/>
                    </w:rPr>
                    <w:t>:</w:t>
                  </w:r>
                </w:p>
              </w:tc>
              <w:tc>
                <w:tcPr>
                  <w:tcW w:w="3247" w:type="pct"/>
                  <w:tcBorders/>
                  <w:hideMark/>
                </w:tcPr>
                <w:p>
                  <w:pPr>
                    <w:pStyle w:val="style0"/>
                    <w:spacing w:before="100" w:beforeAutospacing="true" w:after="100" w:afterAutospacing="true" w:lineRule="auto" w:line="240"/>
                    <w:rPr>
                      <w:rFonts w:eastAsia="Times New Roman"/>
                      <w:iCs/>
                      <w:sz w:val="24"/>
                      <w:szCs w:val="24"/>
                    </w:rPr>
                  </w:pPr>
                  <w:r>
                    <w:rPr>
                      <w:rFonts w:eastAsia="Times New Roman"/>
                      <w:sz w:val="24"/>
                      <w:szCs w:val="24"/>
                    </w:rPr>
                    <w:t>Deals with structure of matter and the laws governing chemical reactions of organic or inorganic matter. (i.e. chemical bonding, electrolysis, gas laws, chemical thermodynamics etc.)</w:t>
                  </w:r>
                </w:p>
                <w:p>
                  <w:pPr>
                    <w:pStyle w:val="style0"/>
                    <w:spacing w:before="100" w:beforeAutospacing="true" w:after="100" w:afterAutospacing="true" w:lineRule="auto" w:line="240"/>
                    <w:rPr>
                      <w:rFonts w:eastAsia="Times New Roman"/>
                      <w:iCs/>
                      <w:sz w:val="24"/>
                      <w:szCs w:val="24"/>
                    </w:rPr>
                  </w:pPr>
                </w:p>
                <w:p>
                  <w:pPr>
                    <w:pStyle w:val="style0"/>
                    <w:spacing w:before="100" w:beforeAutospacing="true" w:after="100" w:afterAutospacing="true" w:lineRule="auto" w:line="240"/>
                    <w:rPr>
                      <w:rFonts w:eastAsia="Times New Roman"/>
                      <w:iCs/>
                      <w:sz w:val="24"/>
                      <w:szCs w:val="24"/>
                    </w:rPr>
                  </w:pPr>
                  <w:r>
                    <w:rPr>
                      <w:rFonts w:eastAsia="Times New Roman"/>
                      <w:sz w:val="24"/>
                      <w:szCs w:val="24"/>
                    </w:rPr>
                    <w:t>An area in chemistry which develops and applies methods, instruments and strategies to obtain information about the chemical composition and nature of matter. The basic analyses are quantitative and qualitative.</w:t>
                  </w:r>
                </w:p>
              </w:tc>
            </w:tr>
          </w:tbl>
          <w:p>
            <w:pPr>
              <w:pStyle w:val="style0"/>
              <w:rPr/>
            </w:pPr>
          </w:p>
        </w:tc>
      </w:tr>
    </w:tbl>
    <w:p>
      <w:pPr>
        <w:pStyle w:val="style157"/>
        <w:rPr/>
      </w:pPr>
    </w:p>
    <w:p>
      <w:pPr>
        <w:pStyle w:val="style0"/>
        <w:rPr>
          <w:sz w:val="24"/>
          <w:szCs w:val="24"/>
        </w:rPr>
      </w:pPr>
    </w:p>
    <w:p>
      <w:pPr>
        <w:pStyle w:val="style0"/>
        <w:rPr>
          <w:sz w:val="24"/>
          <w:szCs w:val="24"/>
        </w:rPr>
      </w:pPr>
    </w:p>
    <w:p>
      <w:pPr>
        <w:pStyle w:val="style0"/>
        <w:rPr>
          <w:b/>
          <w:sz w:val="24"/>
          <w:szCs w:val="24"/>
        </w:rPr>
      </w:pPr>
      <w:r>
        <w:rPr>
          <w:b/>
          <w:sz w:val="24"/>
          <w:szCs w:val="24"/>
        </w:rPr>
        <w:t>IMPORTANCE OF CHEMISTRY IN EVERYDAY LIFE</w:t>
      </w:r>
    </w:p>
    <w:p>
      <w:pPr>
        <w:pStyle w:val="style179"/>
        <w:numPr>
          <w:ilvl w:val="0"/>
          <w:numId w:val="272"/>
        </w:numPr>
        <w:rPr>
          <w:sz w:val="24"/>
          <w:szCs w:val="24"/>
        </w:rPr>
      </w:pPr>
      <w:r>
        <w:rPr>
          <w:sz w:val="24"/>
          <w:szCs w:val="24"/>
        </w:rPr>
        <w:t>Food – Fertilizer and insecticides help to increase food production greatly. This is through the knowledge of Chemistry.</w:t>
      </w:r>
    </w:p>
    <w:p>
      <w:pPr>
        <w:pStyle w:val="style179"/>
        <w:numPr>
          <w:ilvl w:val="0"/>
          <w:numId w:val="272"/>
        </w:numPr>
        <w:rPr>
          <w:sz w:val="24"/>
          <w:szCs w:val="24"/>
        </w:rPr>
      </w:pPr>
      <w:r>
        <w:rPr>
          <w:sz w:val="24"/>
          <w:szCs w:val="24"/>
        </w:rPr>
        <w:t>Clothing – Man-made textile fiber, produced as a result of intensive chemical research.</w:t>
      </w:r>
    </w:p>
    <w:p>
      <w:pPr>
        <w:pStyle w:val="style179"/>
        <w:numPr>
          <w:ilvl w:val="0"/>
          <w:numId w:val="272"/>
        </w:numPr>
        <w:rPr>
          <w:sz w:val="24"/>
          <w:szCs w:val="24"/>
        </w:rPr>
      </w:pPr>
      <w:r>
        <w:rPr>
          <w:sz w:val="24"/>
          <w:szCs w:val="24"/>
        </w:rPr>
        <w:t>Military and Space – Chemistry contributes to the discovery of explosives used by military to defend the territorial integrity of a nation.</w:t>
      </w:r>
    </w:p>
    <w:p>
      <w:pPr>
        <w:pStyle w:val="style179"/>
        <w:numPr>
          <w:ilvl w:val="0"/>
          <w:numId w:val="0"/>
        </w:numPr>
        <w:ind w:left="720"/>
        <w:rPr>
          <w:sz w:val="24"/>
          <w:szCs w:val="24"/>
        </w:rPr>
      </w:pPr>
      <w:r>
        <w:rPr>
          <w:sz w:val="24"/>
          <w:szCs w:val="24"/>
        </w:rPr>
        <w:t>Others are teaching, industry</w:t>
      </w:r>
      <w:r>
        <w:rPr>
          <w:sz w:val="24"/>
          <w:szCs w:val="24"/>
        </w:rPr>
        <w:t>, hospital</w:t>
      </w:r>
      <w:r>
        <w:rPr>
          <w:sz w:val="24"/>
          <w:szCs w:val="24"/>
        </w:rPr>
        <w:t xml:space="preserve"> </w:t>
      </w:r>
      <w:r>
        <w:rPr>
          <w:sz w:val="24"/>
          <w:szCs w:val="24"/>
        </w:rPr>
        <w:t>(fuel) etc.</w:t>
      </w:r>
    </w:p>
    <w:p>
      <w:pPr>
        <w:pStyle w:val="style0"/>
        <w:rPr>
          <w:b/>
          <w:sz w:val="24"/>
          <w:szCs w:val="24"/>
        </w:rPr>
      </w:pPr>
      <w:r>
        <w:rPr>
          <w:b/>
          <w:sz w:val="24"/>
          <w:szCs w:val="24"/>
        </w:rPr>
        <w:t>ADVERSE EFFECTS OF CHEMICAL PROCESSES</w:t>
      </w:r>
    </w:p>
    <w:p>
      <w:pPr>
        <w:pStyle w:val="style179"/>
        <w:numPr>
          <w:ilvl w:val="0"/>
          <w:numId w:val="271"/>
        </w:numPr>
        <w:rPr>
          <w:sz w:val="24"/>
          <w:szCs w:val="24"/>
        </w:rPr>
      </w:pPr>
      <w:r>
        <w:rPr>
          <w:sz w:val="24"/>
          <w:szCs w:val="24"/>
        </w:rPr>
        <w:t>Pollution -</w:t>
      </w:r>
      <w:r>
        <w:rPr>
          <w:sz w:val="24"/>
          <w:szCs w:val="24"/>
        </w:rPr>
        <w:t xml:space="preserve"> </w:t>
      </w:r>
      <w:r>
        <w:rPr>
          <w:sz w:val="24"/>
          <w:szCs w:val="24"/>
        </w:rPr>
        <w:t xml:space="preserve">One of the main advantages of chemical industries is the pollution of our environment. Toxic wastes from companies, crude oil spillage, plastic containers litter the surrounding. </w:t>
      </w:r>
      <w:r>
        <w:rPr>
          <w:sz w:val="24"/>
          <w:szCs w:val="24"/>
        </w:rPr>
        <w:t>The products of chemical processes from our industries may be harmful to us</w:t>
      </w:r>
      <w:r>
        <w:rPr>
          <w:sz w:val="24"/>
          <w:szCs w:val="24"/>
        </w:rPr>
        <w:t>. They make our environment unclean and endanger the life of plants and animals. These products are known as pollutants. They may cause pollution of the environment</w:t>
      </w:r>
      <w:r>
        <w:rPr>
          <w:sz w:val="24"/>
          <w:szCs w:val="24"/>
        </w:rPr>
        <w:t xml:space="preserve"> </w:t>
      </w:r>
      <w:r>
        <w:rPr>
          <w:sz w:val="24"/>
          <w:szCs w:val="24"/>
        </w:rPr>
        <w:t>(we have water and air pollution).</w:t>
      </w:r>
      <w:r>
        <w:rPr>
          <w:sz w:val="24"/>
          <w:szCs w:val="24"/>
        </w:rPr>
        <w:t xml:space="preserve"> </w:t>
      </w:r>
    </w:p>
    <w:p>
      <w:pPr>
        <w:pStyle w:val="style179"/>
        <w:numPr>
          <w:ilvl w:val="0"/>
          <w:numId w:val="271"/>
        </w:numPr>
        <w:rPr>
          <w:sz w:val="24"/>
          <w:szCs w:val="24"/>
        </w:rPr>
      </w:pPr>
      <w:r>
        <w:rPr>
          <w:sz w:val="24"/>
          <w:szCs w:val="24"/>
        </w:rPr>
        <w:t xml:space="preserve">Drugs abuse – The taking of illicit drugs as additives. Drugs such as heroin, cocain and morphine are drugs not used in medical treatment. </w:t>
      </w:r>
    </w:p>
    <w:p>
      <w:pPr>
        <w:pStyle w:val="style179"/>
        <w:numPr>
          <w:ilvl w:val="0"/>
          <w:numId w:val="271"/>
        </w:numPr>
        <w:rPr>
          <w:sz w:val="24"/>
          <w:szCs w:val="24"/>
        </w:rPr>
      </w:pPr>
      <w:r>
        <w:rPr>
          <w:sz w:val="24"/>
          <w:szCs w:val="24"/>
        </w:rPr>
        <w:t>Corrosion of iron – Corrosion or rusting is the alteration in the properties of the metal. It requires the presence of water and oxygen. Rusting can be prevented by protective coating, alloying, sacrificial protection, greasing etc.</w:t>
      </w:r>
    </w:p>
    <w:p>
      <w:pPr>
        <w:pStyle w:val="style0"/>
        <w:rPr>
          <w:sz w:val="24"/>
          <w:szCs w:val="24"/>
        </w:rPr>
      </w:pPr>
    </w:p>
    <w:p>
      <w:pPr>
        <w:pStyle w:val="style0"/>
        <w:rPr>
          <w:b/>
          <w:sz w:val="24"/>
          <w:szCs w:val="24"/>
        </w:rPr>
      </w:pPr>
      <w:r>
        <w:rPr>
          <w:b/>
          <w:sz w:val="24"/>
          <w:szCs w:val="24"/>
        </w:rPr>
        <w:t>CARREER OPPORTUNITIES IN CHEMISTRY</w:t>
      </w:r>
    </w:p>
    <w:p>
      <w:pPr>
        <w:pStyle w:val="style157"/>
        <w:rPr/>
      </w:pPr>
      <w:r>
        <w:t xml:space="preserve">There are lots of career options for someone with a degree in chemistry. In fact, a chemist can work almost in all industries and government agencies. This is because chemistry covers every aspect of life. </w:t>
      </w:r>
      <w:r>
        <w:br/>
      </w:r>
      <w:r>
        <w:t>Careers in chemistry can be grouped into four categories: careers in industrial chemistry; academics, government, and careers in related fields.</w:t>
      </w:r>
    </w:p>
    <w:p>
      <w:pPr>
        <w:pStyle w:val="style157"/>
        <w:rPr/>
      </w:pPr>
      <w:r>
        <w:t>The chemical, petrochemical, pharmaceutical, food processing, breweries, and other industries are areas where most chemists usually seek for employment after completing their studies. There are wide varieties of careers for chemists there, including working in the business side of the firm, such as sales and customer support departments. Here are some of them.</w:t>
      </w:r>
    </w:p>
    <w:p>
      <w:pPr>
        <w:pStyle w:val="style157"/>
        <w:rPr/>
      </w:pPr>
    </w:p>
    <w:p>
      <w:pPr>
        <w:pStyle w:val="style157"/>
        <w:numPr>
          <w:ilvl w:val="0"/>
          <w:numId w:val="8"/>
        </w:numPr>
        <w:rPr/>
      </w:pPr>
      <w:r>
        <w:rPr>
          <w:bCs/>
        </w:rPr>
        <w:t>Research and Development Chemist</w:t>
      </w:r>
      <w:r>
        <w:t xml:space="preserve">: Research and development chemists help their companies to research and discover ways to improve on their products so as to provide more and better value for the customer and thereby remain competitive in the market. They also discover new marketable products which brings more revenue to their companies. </w:t>
      </w:r>
    </w:p>
    <w:p>
      <w:pPr>
        <w:pStyle w:val="style157"/>
        <w:rPr/>
      </w:pPr>
      <w:r>
        <w:t xml:space="preserve">For instance, chemists in the cosmetics industry use their knowledge of chemistry to research and develop new fragrances, skin treatment solution, dyes, and other formulations that the company can market. </w:t>
      </w:r>
    </w:p>
    <w:p>
      <w:pPr>
        <w:pStyle w:val="style157"/>
        <w:numPr>
          <w:ilvl w:val="0"/>
          <w:numId w:val="8"/>
        </w:numPr>
        <w:rPr/>
      </w:pPr>
      <w:r>
        <w:rPr>
          <w:bCs/>
        </w:rPr>
        <w:t>Quality Control Chemist</w:t>
      </w:r>
      <w:r>
        <w:t xml:space="preserve">: Quality control chemists in the industry help to check that the quality of their company’s products is up to the desired standard before they are released into the market. </w:t>
      </w:r>
    </w:p>
    <w:p>
      <w:pPr>
        <w:pStyle w:val="style157"/>
        <w:numPr>
          <w:ilvl w:val="0"/>
          <w:numId w:val="8"/>
        </w:numPr>
        <w:rPr/>
      </w:pPr>
      <w:r>
        <w:rPr>
          <w:bCs/>
        </w:rPr>
        <w:t>Production Chemist</w:t>
      </w:r>
      <w:r>
        <w:t>: Production chemists are responsible for translating the new products developed by the research chemists into something that can be mass produced by a manufacturing process. In performing their job, production chemists work closely with plant engineers in coming up with the right design of plant equipment to use for better productivity and costs.</w:t>
      </w:r>
      <w:r>
        <w:br/>
      </w:r>
      <w:r>
        <w:t>Production chemists supervise production and make sure production process complies with environmental protection policies. They also check quality control.</w:t>
      </w:r>
    </w:p>
    <w:p>
      <w:pPr>
        <w:pStyle w:val="style157"/>
        <w:numPr>
          <w:ilvl w:val="0"/>
          <w:numId w:val="8"/>
        </w:numPr>
        <w:rPr/>
      </w:pPr>
      <w:r>
        <w:rPr>
          <w:bCs/>
        </w:rPr>
        <w:t>Food Chemist</w:t>
      </w:r>
      <w:r>
        <w:t xml:space="preserve">: In the food processing industry, food chemists use their knowledge of chemistry to create foods with desirable qualities, such as better taste, longer shelf life, improved nutrition, healthy and safe to consume. </w:t>
      </w:r>
    </w:p>
    <w:p>
      <w:pPr>
        <w:pStyle w:val="style157"/>
        <w:numPr>
          <w:ilvl w:val="0"/>
          <w:numId w:val="8"/>
        </w:numPr>
        <w:rPr/>
      </w:pPr>
      <w:r>
        <w:rPr>
          <w:bCs/>
        </w:rPr>
        <w:t>Chemical Sales Career</w:t>
      </w:r>
      <w:r>
        <w:t>: Chemists can pursue sales careers in the chemical industry. Chemical manufacturing companies need people with chemistry background to sell their products directly to target customers. Chemists are able to work with customers and to determine the type of products that would best enable the customer to realize their goal. This job involves one-on-one dealings with customers and so requires a great degree of inte</w:t>
      </w:r>
      <w:r>
        <w:t xml:space="preserve">rpersonal relationship skills. </w:t>
      </w:r>
    </w:p>
    <w:p>
      <w:pPr>
        <w:pStyle w:val="style157"/>
        <w:numPr>
          <w:ilvl w:val="0"/>
          <w:numId w:val="8"/>
        </w:numPr>
        <w:rPr/>
      </w:pPr>
      <w:r>
        <w:t>Chemical Marketing Career: Chemists can also be involved in the marketing of chemical products. In addition to their chemistry background, chemists who wish to pursue a career in marketing will need to take some training in marketing. As a marketing professional, you will be involved in all processes that adequately publicize and compel target customers to buy your products. The job entails identifying and understanding your target customers and designing effective marketing strategies to reach and make them buy from you. It also involves studying sales and trends to predict the future.</w:t>
      </w:r>
    </w:p>
    <w:p>
      <w:pPr>
        <w:pStyle w:val="style157"/>
        <w:numPr>
          <w:ilvl w:val="0"/>
          <w:numId w:val="8"/>
        </w:numPr>
        <w:rPr/>
      </w:pPr>
      <w:r>
        <w:rPr>
          <w:bCs/>
        </w:rPr>
        <w:t>Technical Service Career</w:t>
      </w:r>
      <w:r>
        <w:t xml:space="preserve">: The technical service professional’s job involves helping customers to solve problems relating to the workability of the product and troubleshooting for customers with problems, questions or challenges. It also involves generating new applications for the products and creating instructional manuals to guide customers on how to use the products. </w:t>
      </w:r>
    </w:p>
    <w:p>
      <w:pPr>
        <w:pStyle w:val="style157"/>
        <w:numPr>
          <w:ilvl w:val="0"/>
          <w:numId w:val="8"/>
        </w:numPr>
        <w:rPr/>
      </w:pPr>
      <w:r>
        <w:t xml:space="preserve">Chemistry Careers in Schools: Schools offer the second largest places after the industries where graduates of chemistry can work. Chemistry teachers are needed to impart chemistry knowledge to students in high school, community college, college or university. </w:t>
      </w:r>
      <w:r>
        <w:t xml:space="preserve"> </w:t>
      </w:r>
      <w:r>
        <w:t>All high schools need chemistry teachers to teach the subject. To teach in a public school you will also be required to have an additional qualification in education. with a B.Sc. degree in chemistry you can be hired directly. Graduates with MSc or PhD degrees in chemistry are qualified to teach general and organic chemistry in colleges or universities. Teaching allows you to share your passion for chemistry with others. Many educators say the most satisfying aspect of their work is helping to shape the lives and minds of students.  Successful high school chemistry teachers are well-organized and disciplined enough to apply structure to a flexible-but-demanding teaching schedule.</w:t>
      </w:r>
    </w:p>
    <w:p>
      <w:pPr>
        <w:pStyle w:val="style157"/>
        <w:rPr/>
      </w:pPr>
      <w:r>
        <w:rPr>
          <w:noProof/>
          <w:lang w:eastAsia="en-US"/>
        </w:rPr>
        <w:drawing>
          <wp:inline distL="0" distT="0" distB="0" distR="0">
            <wp:extent cx="2138400" cy="1387070"/>
            <wp:effectExtent l="0" t="0" r="0" b="3810"/>
            <wp:docPr id="1029" name="Picture 960" descr="High school teacher with studen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960"/>
                    <pic:cNvPicPr/>
                  </pic:nvPicPr>
                  <pic:blipFill>
                    <a:blip r:embed="rId5" cstate="print"/>
                    <a:srcRect l="0" t="0" r="0" b="0"/>
                    <a:stretch/>
                  </pic:blipFill>
                  <pic:spPr>
                    <a:xfrm rot="0">
                      <a:off x="0" y="0"/>
                      <a:ext cx="2138400" cy="1387070"/>
                    </a:xfrm>
                    <a:prstGeom prst="rect"/>
                    <a:ln>
                      <a:noFill/>
                    </a:ln>
                  </pic:spPr>
                </pic:pic>
              </a:graphicData>
            </a:graphic>
          </wp:inline>
        </w:drawing>
      </w:r>
    </w:p>
    <w:p>
      <w:pPr>
        <w:pStyle w:val="style157"/>
        <w:rPr>
          <w:b/>
        </w:rPr>
      </w:pPr>
      <w:r>
        <w:t xml:space="preserve">  </w:t>
      </w:r>
      <w:r>
        <w:rPr>
          <w:b/>
        </w:rPr>
        <w:t>A student working under the supervision of his teacher</w:t>
      </w:r>
    </w:p>
    <w:p>
      <w:pPr>
        <w:pStyle w:val="style157"/>
        <w:rPr>
          <w:b/>
        </w:rPr>
      </w:pPr>
    </w:p>
    <w:p>
      <w:pPr>
        <w:pStyle w:val="style157"/>
        <w:rPr/>
      </w:pPr>
      <w:r>
        <w:t>On an average day, high school chemistry teachers facilitate student learning and understanding of chemistry through guided inquiry, direct instruction, investigations, problem solving, and discussion. Teachers are also responsible for class preparation, classroom management, as well as developing and grading assessments, and meeting with students and parents outside class. They may also lead field trips, organize afterschool activities, and provide tutoring outside of class.</w:t>
      </w:r>
    </w:p>
    <w:p>
      <w:pPr>
        <w:pStyle w:val="style157"/>
        <w:numPr>
          <w:ilvl w:val="0"/>
          <w:numId w:val="8"/>
        </w:numPr>
        <w:rPr/>
      </w:pPr>
      <w:r>
        <w:t>Chemistry Careers in Government:</w:t>
      </w:r>
      <w:r>
        <w:t xml:space="preserve"> </w:t>
      </w:r>
      <w:r>
        <w:t xml:space="preserve">A variety of job opportunities are available for graduates of chemistry in all levels of government – federal, state, and local government. For instance, the federal government runs national research laboratories across the country, which employs B.Sc, </w:t>
      </w:r>
      <w:r>
        <w:t xml:space="preserve">M.Sc and PhD graduates, including those with chemistry degrees, to research on a wide range of issues. </w:t>
      </w:r>
    </w:p>
    <w:p>
      <w:pPr>
        <w:pStyle w:val="style157"/>
        <w:rPr/>
      </w:pPr>
      <w:r>
        <w:t>Other places that chemistry graduates can find employment with government are in government’s regulatory agencies, such as the NAFDAC. This agency employs chemists to carry out research and analysis so as to be able to effectively perform their role.</w:t>
      </w:r>
    </w:p>
    <w:p>
      <w:pPr>
        <w:pStyle w:val="style157"/>
        <w:rPr/>
      </w:pPr>
      <w:r>
        <w:t xml:space="preserve">Also, chemists can build careers in forensic science and work with local, state, or national forensic science laboratories. This is because forensic science is based mainly on analytical chemistry and biochemistry. </w:t>
      </w:r>
    </w:p>
    <w:p>
      <w:pPr>
        <w:pStyle w:val="style157"/>
        <w:rPr/>
      </w:pPr>
    </w:p>
    <w:p>
      <w:pPr>
        <w:pStyle w:val="style157"/>
        <w:numPr>
          <w:ilvl w:val="0"/>
          <w:numId w:val="8"/>
        </w:numPr>
        <w:rPr/>
      </w:pPr>
      <w:r>
        <w:t>Careers in Related Fields:</w:t>
      </w:r>
    </w:p>
    <w:p>
      <w:pPr>
        <w:pStyle w:val="style157"/>
        <w:rPr/>
      </w:pPr>
      <w:r>
        <w:t>Graduates of chemistry can also build career in non-core chemistry fields based on their training, which makes them suitable for such jobs. Some of these areas include:</w:t>
      </w:r>
    </w:p>
    <w:p>
      <w:pPr>
        <w:pStyle w:val="style157"/>
        <w:numPr>
          <w:ilvl w:val="0"/>
          <w:numId w:val="6"/>
        </w:numPr>
        <w:rPr/>
      </w:pPr>
      <w:r>
        <w:rPr>
          <w:bCs/>
        </w:rPr>
        <w:t>Biotechnology</w:t>
      </w:r>
      <w:r>
        <w:t xml:space="preserve">: Chemistry and biochemistry graduates are qualified to pursue further training and career in biotechnology if they so desired. </w:t>
      </w:r>
    </w:p>
    <w:p>
      <w:pPr>
        <w:pStyle w:val="style157"/>
        <w:numPr>
          <w:ilvl w:val="0"/>
          <w:numId w:val="6"/>
        </w:numPr>
        <w:rPr/>
      </w:pPr>
      <w:r>
        <w:rPr>
          <w:bCs/>
        </w:rPr>
        <w:t>Toxicology</w:t>
      </w:r>
      <w:r>
        <w:t xml:space="preserve">: This is an area interested chemists can get further training and build a career. Toxicologists study toxic substances to find out how they produce their effects and so create solutions for dealing with them. Some industries, including manufacturers of therapeutic drugs, cosmetics, food additives, and agriculture chemicals are often required by federal laws to perform thorough testing on their products before they are released into the market. </w:t>
      </w:r>
    </w:p>
    <w:p>
      <w:pPr>
        <w:pStyle w:val="style157"/>
        <w:numPr>
          <w:ilvl w:val="0"/>
          <w:numId w:val="7"/>
        </w:numPr>
        <w:rPr/>
      </w:pPr>
      <w:r>
        <w:rPr>
          <w:bCs/>
        </w:rPr>
        <w:t>Dietary Science</w:t>
      </w:r>
      <w:r>
        <w:t xml:space="preserve">: With chemistry background, you can build a career in dietary science after taking some courses to properly integrate you into the profession. Dietary science is the study of how what we eat affects our health and well being. </w:t>
      </w:r>
    </w:p>
    <w:p>
      <w:pPr>
        <w:pStyle w:val="style157"/>
        <w:numPr>
          <w:ilvl w:val="0"/>
          <w:numId w:val="7"/>
        </w:numPr>
        <w:rPr/>
      </w:pPr>
      <w:r>
        <w:rPr>
          <w:bCs/>
        </w:rPr>
        <w:t>Career in the Medical Professions</w:t>
      </w:r>
      <w:r>
        <w:t xml:space="preserve">: If you are interested in pursuing medical careers such as being a medical doctor, pharmacist, dentist, veterinarian, and nursing, your degree in chemistry can qualify you to be admitted into the training program for the particular course. </w:t>
      </w:r>
    </w:p>
    <w:p>
      <w:pPr>
        <w:pStyle w:val="style157"/>
        <w:numPr>
          <w:ilvl w:val="0"/>
          <w:numId w:val="7"/>
        </w:numPr>
        <w:rPr/>
      </w:pPr>
      <w:r>
        <w:rPr>
          <w:bCs/>
        </w:rPr>
        <w:t>Medical Laboratory</w:t>
      </w:r>
      <w:r>
        <w:t xml:space="preserve">: Chemistry background can enable you to work as laboratory technician in medical offices and hospitals. Medical lab technicians analyze patient samples for doctors to be able to effectively diagnose diseases. They may also be required to prepare drugs and other materials used in treating patients. </w:t>
      </w:r>
    </w:p>
    <w:p>
      <w:pPr>
        <w:pStyle w:val="style157"/>
        <w:numPr>
          <w:ilvl w:val="0"/>
          <w:numId w:val="7"/>
        </w:numPr>
        <w:rPr/>
      </w:pPr>
      <w:r>
        <w:rPr>
          <w:bCs/>
        </w:rPr>
        <w:t>Scientific Libraries</w:t>
      </w:r>
      <w:r>
        <w:t>: With a background in chemistry and some training in library science, you can work in science libraries. If you did a graduate study in library science, you could work as research librarian with government libraries and university research libraries. You could also work with large companies as a research librarian.</w:t>
      </w:r>
    </w:p>
    <w:p>
      <w:pPr>
        <w:pStyle w:val="style0"/>
        <w:rPr>
          <w:sz w:val="24"/>
          <w:szCs w:val="24"/>
        </w:rPr>
      </w:pPr>
    </w:p>
    <w:p>
      <w:pPr>
        <w:pStyle w:val="style0"/>
        <w:rPr>
          <w:sz w:val="24"/>
          <w:szCs w:val="24"/>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r>
        <w:rPr>
          <w:b/>
          <w:sz w:val="32"/>
          <w:szCs w:val="32"/>
        </w:rPr>
        <w:t xml:space="preserve">WEEKS 2 AND 3: </w:t>
      </w:r>
      <w:r>
        <w:rPr>
          <w:b/>
          <w:sz w:val="32"/>
          <w:szCs w:val="32"/>
        </w:rPr>
        <w:t>PARTICULATE NATURE OF MATTER</w:t>
      </w:r>
    </w:p>
    <w:p>
      <w:pPr>
        <w:pStyle w:val="style157"/>
        <w:rPr>
          <w:b/>
        </w:rPr>
      </w:pPr>
      <w:r>
        <w:rPr>
          <w:b/>
        </w:rPr>
        <w:t>CHARACTERISTICS AND NATURE OF MATTER</w:t>
      </w:r>
    </w:p>
    <w:p>
      <w:pPr>
        <w:pStyle w:val="style157"/>
        <w:rPr>
          <w:b/>
        </w:rPr>
      </w:pPr>
    </w:p>
    <w:p>
      <w:pPr>
        <w:pStyle w:val="style157"/>
        <w:numPr>
          <w:ilvl w:val="0"/>
          <w:numId w:val="10"/>
        </w:numPr>
        <w:rPr>
          <w:i/>
        </w:rPr>
      </w:pPr>
      <w:r>
        <w:rPr>
          <w:i/>
        </w:rPr>
        <w:t xml:space="preserve">Anything in the universe that has mass and occupies space is made of </w:t>
      </w:r>
      <m:oMath>
        <m:r>
          <m:rPr>
            <m:sty m:val="p"/>
          </m:rPr>
          <w:rPr>
            <w:rFonts w:ascii="Cambria Math" w:hAnsi="Cambria Math"/>
            <w:color w:val="ff0000"/>
          </w:rPr>
          <m:t>matter.</m:t>
        </m:r>
      </m:oMath>
    </w:p>
    <w:p>
      <w:pPr>
        <w:pStyle w:val="style157"/>
        <w:numPr>
          <w:ilvl w:val="0"/>
          <w:numId w:val="10"/>
        </w:numPr>
        <w:rPr>
          <w:i/>
        </w:rPr>
      </w:pPr>
      <w:r>
        <w:rPr>
          <w:i/>
        </w:rPr>
        <w:t xml:space="preserve">Matter can be classified into two major category; substances and mixtures. </w:t>
      </w:r>
      <w:r>
        <w:rPr>
          <w:i/>
        </w:rPr>
        <w:t>Substances</w:t>
      </w:r>
      <w:r>
        <w:rPr>
          <w:i/>
        </w:rPr>
        <w:t xml:space="preserve"> can be further classified into two categories namely</w:t>
      </w:r>
      <w:r>
        <w:rPr>
          <w:b/>
          <w:i/>
        </w:rPr>
        <w:t xml:space="preserve"> </w:t>
      </w:r>
      <m:oMath>
        <m:r>
          <m:rPr>
            <m:sty m:val="b"/>
          </m:rPr>
          <w:rPr>
            <w:rFonts w:ascii="Cambria Math" w:hAnsi="Cambria Math"/>
            <w:color w:val="1f497d"/>
          </w:rPr>
          <m:t>elements</m:t>
        </m:r>
      </m:oMath>
      <w:r>
        <w:rPr>
          <w:i/>
          <w:color w:val="1f497d"/>
        </w:rPr>
        <w:t xml:space="preserve"> </w:t>
      </w:r>
      <w:r>
        <w:rPr>
          <w:i/>
        </w:rPr>
        <w:t>which are anything you see in the periodic table including hydrogen,</w:t>
      </w:r>
      <w:r>
        <w:rPr>
          <w:i/>
        </w:rPr>
        <w:t xml:space="preserve"> </w:t>
      </w:r>
      <w:r>
        <w:rPr>
          <w:i/>
        </w:rPr>
        <w:t xml:space="preserve">carbon, nitrogen, or oxygen and </w:t>
      </w:r>
      <w:r>
        <w:rPr>
          <w:b/>
          <w:color w:val="17365d"/>
        </w:rPr>
        <w:t>compounds</w:t>
      </w:r>
      <w:r>
        <w:rPr>
          <w:color w:val="17365d"/>
        </w:rPr>
        <w:t xml:space="preserve"> </w:t>
      </w:r>
      <w:r>
        <w:rPr>
          <w:i/>
        </w:rPr>
        <w:t xml:space="preserve">which are made up of two or more elements, for example water </w:t>
      </w:r>
      <m:oMath>
        <m:r>
          <m:rPr>
            <m:sty m:val="p"/>
          </m:rPr>
          <w:rPr>
            <w:rFonts w:ascii="Cambria Math" w:hAnsi="Cambria Math"/>
          </w:rPr>
          <m:t>(</m:t>
        </m:r>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 xml:space="preserve">2 </m:t>
            </m:r>
          </m:sub>
        </m:sSub>
        <m:r>
          <m:rPr>
            <m:sty m:val="p"/>
          </m:rPr>
          <w:rPr>
            <w:rFonts w:ascii="Cambria Math" w:hAnsi="Cambria Math"/>
          </w:rPr>
          <m:t>O)</m:t>
        </m:r>
      </m:oMath>
      <w:r>
        <w:rPr>
          <w:i/>
        </w:rPr>
        <w:t xml:space="preserve"> which combines hydrogen (H) and oxygen (O).</w:t>
      </w:r>
    </w:p>
    <w:p>
      <w:pPr>
        <w:pStyle w:val="style157"/>
        <w:numPr>
          <w:ilvl w:val="0"/>
          <w:numId w:val="10"/>
        </w:numPr>
        <w:rPr>
          <w:i/>
        </w:rPr>
      </w:pPr>
      <w:r>
        <w:rPr>
          <w:i/>
        </w:rPr>
        <w:t xml:space="preserve">Elements according to Lavoisier are substances that cannot be decomposed by any chemical reaction into simpler substances. </w:t>
      </w:r>
    </w:p>
    <w:p>
      <w:pPr>
        <w:pStyle w:val="style157"/>
        <w:numPr>
          <w:ilvl w:val="0"/>
          <w:numId w:val="10"/>
        </w:numPr>
        <w:rPr>
          <w:i/>
        </w:rPr>
      </w:pPr>
      <w:r>
        <w:rPr>
          <w:i/>
        </w:rPr>
        <w:t xml:space="preserve">Today, </w:t>
      </w:r>
      <w:r>
        <w:rPr>
          <w:i/>
        </w:rPr>
        <w:t xml:space="preserve">there are 118 elements known. Elements are represented by atomic symbols (a one- or two-letter notation used to represent an atom corresponding to a particular element). e.g C, Cl etc. </w:t>
      </w:r>
    </w:p>
    <w:p>
      <w:pPr>
        <w:pStyle w:val="style0"/>
        <w:numPr>
          <w:ilvl w:val="0"/>
          <w:numId w:val="10"/>
        </w:numPr>
        <w:spacing w:before="100" w:beforeAutospacing="true" w:after="100" w:afterAutospacing="true" w:lineRule="auto" w:line="240"/>
        <w:rPr>
          <w:rFonts w:eastAsia="Times New Roman"/>
          <w:i/>
          <w:iCs/>
          <w:sz w:val="24"/>
          <w:szCs w:val="24"/>
        </w:rPr>
      </w:pPr>
      <w:r>
        <w:rPr>
          <w:rFonts w:eastAsia="Times New Roman"/>
          <w:i/>
          <w:sz w:val="24"/>
          <w:szCs w:val="24"/>
        </w:rPr>
        <w:t xml:space="preserve">Any substance that contains only one kind of an atom is known as an </w:t>
      </w:r>
      <m:oMath>
        <m:r>
          <m:rPr>
            <m:sty m:val="bi"/>
          </m:rPr>
          <w:rPr>
            <w:rFonts w:ascii="Cambria Math" w:eastAsia="Times New Roman" w:hAnsi="Cambria Math"/>
            <w:color w:val="17365d"/>
            <w:sz w:val="24"/>
            <w:szCs w:val="24"/>
          </w:rPr>
          <m:t>element</m:t>
        </m:r>
        <m:r>
          <m:rPr>
            <m:sty m:val="bi"/>
          </m:rPr>
          <w:rPr>
            <w:rFonts w:ascii="Cambria Math" w:eastAsia="Times New Roman" w:hAnsi="Cambria Math"/>
            <w:sz w:val="24"/>
            <w:szCs w:val="24"/>
          </w:rPr>
          <m:t>.</m:t>
        </m:r>
      </m:oMath>
      <w:r>
        <w:rPr>
          <w:rFonts w:eastAsia="Times New Roman"/>
          <w:i/>
          <w:sz w:val="24"/>
          <w:szCs w:val="24"/>
        </w:rPr>
        <w:t xml:space="preserve"> Because atoms cannot be created or destroyed in a chemical reaction, elements such as phosphorus (P</w:t>
      </w:r>
      <w:r>
        <w:rPr>
          <w:rFonts w:eastAsia="Times New Roman"/>
          <w:i/>
          <w:sz w:val="24"/>
          <w:szCs w:val="24"/>
          <w:vertAlign w:val="subscript"/>
        </w:rPr>
        <w:t>4</w:t>
      </w:r>
      <w:r>
        <w:rPr>
          <w:rFonts w:eastAsia="Times New Roman"/>
          <w:i/>
          <w:sz w:val="24"/>
          <w:szCs w:val="24"/>
        </w:rPr>
        <w:t>) or sulfur (S</w:t>
      </w:r>
      <w:r>
        <w:rPr>
          <w:rFonts w:eastAsia="Times New Roman"/>
          <w:i/>
          <w:sz w:val="24"/>
          <w:szCs w:val="24"/>
          <w:vertAlign w:val="subscript"/>
        </w:rPr>
        <w:t>8</w:t>
      </w:r>
      <w:r>
        <w:rPr>
          <w:rFonts w:eastAsia="Times New Roman"/>
          <w:i/>
          <w:sz w:val="24"/>
          <w:szCs w:val="24"/>
        </w:rPr>
        <w:t>) cannot be broken down into simpler substances by these reactions.</w:t>
      </w:r>
    </w:p>
    <w:p>
      <w:pPr>
        <w:pStyle w:val="style0"/>
        <w:numPr>
          <w:ilvl w:val="0"/>
          <w:numId w:val="10"/>
        </w:numPr>
        <w:spacing w:before="100" w:beforeAutospacing="true" w:after="100" w:afterAutospacing="true" w:lineRule="auto" w:line="240"/>
        <w:rPr>
          <w:rFonts w:eastAsia="Times New Roman"/>
          <w:iCs/>
          <w:sz w:val="24"/>
          <w:szCs w:val="24"/>
        </w:rPr>
      </w:pPr>
      <w:r>
        <w:rPr>
          <w:rFonts w:eastAsia="Times New Roman"/>
          <w:sz w:val="24"/>
          <w:szCs w:val="24"/>
        </w:rPr>
        <w:t xml:space="preserve">Example: Water decomposes into a mixture of hydrogen and oxygen when an electric current is passed through the liquid. Hydrogen and oxygen, on the other hand, cannot be decomposed into simpler substances. They are therefore the elementary, or simplest, chemical substances - elements. </w:t>
      </w:r>
    </w:p>
    <w:p>
      <w:pPr>
        <w:pStyle w:val="style0"/>
        <w:numPr>
          <w:ilvl w:val="0"/>
          <w:numId w:val="10"/>
        </w:numPr>
        <w:spacing w:before="100" w:beforeAutospacing="true" w:after="100" w:afterAutospacing="true" w:lineRule="auto" w:line="240"/>
        <w:rPr>
          <w:rFonts w:eastAsia="Times New Roman"/>
          <w:iCs/>
          <w:sz w:val="24"/>
          <w:szCs w:val="24"/>
        </w:rPr>
      </w:pPr>
      <w:r>
        <w:rPr>
          <w:rFonts w:eastAsia="Times New Roman"/>
          <w:sz w:val="24"/>
          <w:szCs w:val="24"/>
        </w:rPr>
        <w:t xml:space="preserve">Each element is represented by a unique symbol. The notation for each element can be found on the periodic table of elements. </w:t>
      </w:r>
    </w:p>
    <w:p>
      <w:pPr>
        <w:pStyle w:val="style0"/>
        <w:numPr>
          <w:ilvl w:val="0"/>
          <w:numId w:val="10"/>
        </w:numPr>
        <w:spacing w:before="100" w:beforeAutospacing="true" w:after="100" w:afterAutospacing="true" w:lineRule="auto" w:line="240"/>
        <w:rPr>
          <w:rFonts w:eastAsia="Times New Roman"/>
          <w:iCs/>
          <w:sz w:val="24"/>
          <w:szCs w:val="24"/>
        </w:rPr>
      </w:pPr>
      <w:r>
        <w:rPr>
          <w:sz w:val="24"/>
          <w:szCs w:val="24"/>
        </w:rPr>
        <w:t>Five elements make up over 90% of the earth's crust: oxygen, silicon, aluminum, iron, and calcium. Three elements make up over 90% of the human body: oxygen, carbon, and hydrogen.</w:t>
      </w:r>
    </w:p>
    <w:p>
      <w:pPr>
        <w:pStyle w:val="style0"/>
        <w:numPr>
          <w:ilvl w:val="0"/>
          <w:numId w:val="10"/>
        </w:numPr>
        <w:spacing w:before="100" w:beforeAutospacing="true" w:after="100" w:afterAutospacing="true" w:lineRule="auto" w:line="240"/>
        <w:rPr>
          <w:rFonts w:eastAsia="Times New Roman"/>
          <w:iCs/>
          <w:sz w:val="24"/>
          <w:szCs w:val="24"/>
        </w:rPr>
      </w:pPr>
      <w:r>
        <w:rPr>
          <w:rFonts w:eastAsia="Times New Roman"/>
          <w:sz w:val="24"/>
          <w:szCs w:val="24"/>
        </w:rPr>
        <w:t xml:space="preserve">The elements can be divided into three categories that have characteristic properties: metals, nonmetals, and semimetals. Most elements are metals, which are found on the left and toward the bottom of the periodic table. A handful of nonmetals are clustered in the upper right corner of the periodic table. The semimetals can be found along the dividing line between the metals and the nonmetals. </w:t>
      </w:r>
    </w:p>
    <w:p>
      <w:pPr>
        <w:pStyle w:val="style179"/>
        <w:numPr>
          <w:ilvl w:val="0"/>
          <w:numId w:val="10"/>
        </w:numPr>
        <w:rPr/>
      </w:pPr>
      <w:r>
        <w:t>Since an ELEMENT is by definition, a pure substance made up of only one type of atom, unlike a compound, it cannot be split into simpler substances.</w:t>
      </w:r>
    </w:p>
    <w:p>
      <w:pPr>
        <w:pStyle w:val="style179"/>
        <w:numPr>
          <w:ilvl w:val="0"/>
          <w:numId w:val="10"/>
        </w:numPr>
        <w:rPr/>
      </w:pPr>
      <w:r>
        <w:t>Over 100 elements are now known, and ' man-made' or 'synthesised' up to 118, though</w:t>
      </w:r>
      <w:r>
        <w:t xml:space="preserve"> in many cases only a few atoms.</w:t>
      </w:r>
    </w:p>
    <w:p>
      <w:pPr>
        <w:pStyle w:val="style179"/>
        <w:numPr>
          <w:ilvl w:val="0"/>
          <w:numId w:val="10"/>
        </w:numPr>
        <w:rPr/>
      </w:pPr>
      <w:r>
        <w:t>Note that each element has a symbol which is a single capital letter e</w:t>
      </w:r>
      <w:r>
        <w:t>.</w:t>
      </w:r>
      <w:r>
        <w:t>g</w:t>
      </w:r>
      <w:r>
        <w:t xml:space="preserve"> </w:t>
      </w:r>
      <w:r>
        <w:t>H</w:t>
      </w:r>
      <w:r>
        <w:t xml:space="preserve"> -</w:t>
      </w:r>
      <w:r>
        <w:t xml:space="preserve"> hydrogen, N </w:t>
      </w:r>
      <w:r>
        <w:t xml:space="preserve">- </w:t>
      </w:r>
      <w:r>
        <w:t>nitrogen, O</w:t>
      </w:r>
      <w:r>
        <w:t xml:space="preserve"> - </w:t>
      </w:r>
      <w:r>
        <w:t>oxygen, S</w:t>
      </w:r>
      <w:r>
        <w:t xml:space="preserve"> -</w:t>
      </w:r>
      <w:r>
        <w:t xml:space="preserve"> s</w:t>
      </w:r>
      <w:r>
        <w:t>ulph</w:t>
      </w:r>
      <w:r>
        <w:t xml:space="preserve">ur, K </w:t>
      </w:r>
      <w:r>
        <w:t xml:space="preserve">- </w:t>
      </w:r>
      <w:r>
        <w:t>potassium, U</w:t>
      </w:r>
      <w:r>
        <w:t xml:space="preserve"> -</w:t>
      </w:r>
      <w:r>
        <w:t xml:space="preserve"> uranium e</w:t>
      </w:r>
      <w:r>
        <w:t>.</w:t>
      </w:r>
      <w:r>
        <w:t>t</w:t>
      </w:r>
      <w:r>
        <w:t>.</w:t>
      </w:r>
      <w:r>
        <w:t>c</w:t>
      </w:r>
      <w:r>
        <w:t xml:space="preserve">  </w:t>
      </w:r>
      <w:r>
        <w:t>or a single capital letter plus a small lower case letter e.g.</w:t>
      </w:r>
      <w:r>
        <w:t xml:space="preserve"> </w:t>
      </w:r>
      <w:r>
        <w:t>cobalt Co, calcium Ca, Fe iron or sodium Na etc.</w:t>
      </w:r>
    </w:p>
    <w:p>
      <w:pPr>
        <w:pStyle w:val="style179"/>
        <w:numPr>
          <w:ilvl w:val="0"/>
          <w:numId w:val="10"/>
        </w:numPr>
        <w:rPr/>
      </w:pPr>
      <w:r>
        <w:t>Each element has its own unique set of properties but the Periodic Table is a means of grouping similar elements together to produce impo</w:t>
      </w:r>
      <w:r>
        <w:t xml:space="preserve">rtant patterns in the physical </w:t>
      </w:r>
      <w:r>
        <w:t xml:space="preserve">and especially the chemical </w:t>
      </w:r>
      <w:r>
        <w:t>behavior</w:t>
      </w:r>
      <w:r>
        <w:t xml:space="preserve"> of elements.</w:t>
      </w:r>
    </w:p>
    <w:p>
      <w:pPr>
        <w:pStyle w:val="style0"/>
        <w:numPr>
          <w:ilvl w:val="0"/>
          <w:numId w:val="10"/>
        </w:numPr>
        <w:spacing w:before="100" w:beforeAutospacing="true" w:after="100" w:afterAutospacing="true" w:lineRule="auto" w:line="240"/>
        <w:rPr>
          <w:rFonts w:eastAsia="Times New Roman"/>
          <w:iCs/>
          <w:sz w:val="24"/>
          <w:szCs w:val="24"/>
        </w:rPr>
      </w:pPr>
      <w:r>
        <w:t>Elements may exist as atoms like the Noble Gases e.g. helium He or as molecules e.g. hydrogen H</w:t>
      </w:r>
      <w:r>
        <w:rPr>
          <w:vertAlign w:val="subscript"/>
        </w:rPr>
        <w:t xml:space="preserve">2 </w:t>
      </w:r>
      <w:r>
        <w:t>or sulphur S</w:t>
      </w:r>
      <w:r>
        <w:rPr>
          <w:vertAlign w:val="subscript"/>
        </w:rPr>
        <w:t>8</w:t>
      </w:r>
      <w:r>
        <w:t>.</w:t>
      </w:r>
    </w:p>
    <w:p>
      <w:pPr>
        <w:pStyle w:val="style0"/>
        <w:numPr>
          <w:ilvl w:val="0"/>
          <w:numId w:val="10"/>
        </w:numPr>
        <w:spacing w:before="100" w:beforeAutospacing="true" w:after="100" w:afterAutospacing="true" w:lineRule="auto" w:line="240"/>
        <w:rPr>
          <w:rFonts w:eastAsia="Times New Roman"/>
          <w:iCs/>
          <w:sz w:val="24"/>
          <w:szCs w:val="24"/>
        </w:rPr>
      </w:pPr>
      <w:r>
        <w:t xml:space="preserve">At a higher level of thinking, all the atoms of the same </w:t>
      </w:r>
      <w:r>
        <w:t>element</w:t>
      </w:r>
      <w:r>
        <w:t xml:space="preserve"> have the same atomic or proton number. This number determines how many electrons the atom has, and so ultimately its chemistry. Any atom with 27 protons and electrons is cobalt.</w:t>
      </w:r>
    </w:p>
    <w:p>
      <w:pPr>
        <w:pStyle w:val="style157"/>
        <w:numPr>
          <w:ilvl w:val="0"/>
          <w:numId w:val="10"/>
        </w:numPr>
        <w:rPr/>
      </w:pPr>
      <w:r>
        <w:t xml:space="preserve">Compounds </w:t>
      </w:r>
      <w:r>
        <w:rPr>
          <w:b/>
          <w:i/>
        </w:rPr>
        <w:t>are substances composed of two or more elements chemically combined.</w:t>
      </w:r>
    </w:p>
    <w:p>
      <w:pPr>
        <w:pStyle w:val="style157"/>
        <w:numPr>
          <w:ilvl w:val="0"/>
          <w:numId w:val="10"/>
        </w:numPr>
        <w:rPr>
          <w:b/>
        </w:rPr>
      </w:pPr>
      <w:r>
        <w:rPr>
          <w:b/>
        </w:rPr>
        <w:t>A compound is represented by a molecular formula, e.g  NaCl for sodium chloride.</w:t>
      </w:r>
    </w:p>
    <w:p>
      <w:pPr>
        <w:pStyle w:val="style157"/>
        <w:numPr>
          <w:ilvl w:val="0"/>
          <w:numId w:val="10"/>
        </w:numPr>
        <w:rPr>
          <w:b/>
        </w:rPr>
      </w:pPr>
      <w:r>
        <w:t xml:space="preserve">Compounds can be represented by a FORMULA, which represents the whole number (integer) ratio of the atoms in a formula, and for molecules, a summary of all the atoms in one molecule. </w:t>
      </w:r>
    </w:p>
    <w:p>
      <w:pPr>
        <w:pStyle w:val="style0"/>
        <w:rPr/>
      </w:pPr>
      <w:r>
        <w:t>Examples:</w:t>
      </w:r>
    </w:p>
    <w:p>
      <w:pPr>
        <w:pStyle w:val="style0"/>
        <w:rPr/>
      </w:pPr>
      <w:r>
        <w:t>S</w:t>
      </w:r>
      <w:r>
        <w:t xml:space="preserve">odium chloride </w:t>
      </w:r>
      <w:r>
        <w:t xml:space="preserve">- </w:t>
      </w:r>
      <w:r>
        <w:t>NaCl, ionic compound, 2 elements, 1 atom of sodium to everyone 1 atom of chlorine).</w:t>
      </w:r>
    </w:p>
    <w:p>
      <w:pPr>
        <w:pStyle w:val="style157"/>
        <w:numPr>
          <w:ilvl w:val="0"/>
          <w:numId w:val="10"/>
        </w:numPr>
        <w:rPr>
          <w:b/>
        </w:rPr>
      </w:pPr>
      <w:r>
        <w:t>M</w:t>
      </w:r>
      <w:r>
        <w:t>ethane CH</w:t>
      </w:r>
      <w:r>
        <w:rPr>
          <w:vertAlign w:val="subscript"/>
        </w:rPr>
        <w:t>4</w:t>
      </w:r>
      <w:r>
        <w:t>, covalent compound molecule, has 2 elements in it, 1 atoms of carbon and 4 atoms of hydrogen.</w:t>
      </w:r>
    </w:p>
    <w:p>
      <w:pPr>
        <w:pStyle w:val="style0"/>
        <w:rPr/>
      </w:pPr>
    </w:p>
    <w:p>
      <w:pPr>
        <w:pStyle w:val="style0"/>
        <w:rPr>
          <w:b/>
          <w:sz w:val="28"/>
          <w:szCs w:val="28"/>
        </w:rPr>
      </w:pPr>
      <w:r>
        <w:rPr>
          <w:b/>
          <w:sz w:val="28"/>
          <w:szCs w:val="28"/>
        </w:rPr>
        <w:t>MIXTURE</w:t>
      </w:r>
    </w:p>
    <w:p>
      <w:pPr>
        <w:pStyle w:val="style179"/>
        <w:numPr>
          <w:ilvl w:val="0"/>
          <w:numId w:val="10"/>
        </w:numPr>
        <w:rPr/>
      </w:pPr>
      <w:r>
        <w:t xml:space="preserve">A Mixture </w:t>
      </w:r>
      <w:r>
        <w:rPr>
          <w:b/>
          <w:i/>
        </w:rPr>
        <w:t>is a material that can be separated by physical means into two or more substances.</w:t>
      </w:r>
    </w:p>
    <w:p>
      <w:pPr>
        <w:pStyle w:val="style179"/>
        <w:numPr>
          <w:ilvl w:val="0"/>
          <w:numId w:val="10"/>
        </w:numPr>
        <w:rPr/>
      </w:pPr>
      <w:r>
        <w:rPr>
          <w:b/>
        </w:rPr>
        <w:t xml:space="preserve">A mixture has no specific </w:t>
      </w:r>
      <w:r>
        <w:rPr>
          <w:b/>
        </w:rPr>
        <w:t>formula</w:t>
      </w:r>
      <w:r>
        <w:rPr>
          <w:b/>
        </w:rPr>
        <w:t>.</w:t>
      </w:r>
      <w:r>
        <w:rPr>
          <w:b/>
        </w:rPr>
        <w:t xml:space="preserve"> </w:t>
      </w:r>
      <w:r>
        <w:t>A MIXTURE is a material made up of at least two substances which may be elements or compounds physically mixed together but are NOT chemically combined together, so the elements and compounds retain their original chemical properties.</w:t>
      </w:r>
    </w:p>
    <w:p>
      <w:pPr>
        <w:pStyle w:val="style179"/>
        <w:numPr>
          <w:ilvl w:val="0"/>
          <w:numId w:val="10"/>
        </w:numPr>
        <w:rPr/>
      </w:pPr>
      <w:r>
        <w:t>Each component of a mixture retains its individual chemical properties, this can be important when considering formulations.</w:t>
      </w:r>
    </w:p>
    <w:p>
      <w:pPr>
        <w:pStyle w:val="style179"/>
        <w:numPr>
          <w:ilvl w:val="0"/>
          <w:numId w:val="10"/>
        </w:numPr>
        <w:rPr/>
      </w:pPr>
      <w:r>
        <w:t xml:space="preserve">In other words the properties of a mixture are a mix of the properties </w:t>
      </w:r>
      <w:r>
        <w:t>of the substance in the mixture.</w:t>
      </w:r>
    </w:p>
    <w:p>
      <w:pPr>
        <w:pStyle w:val="style179"/>
        <w:numPr>
          <w:ilvl w:val="0"/>
          <w:numId w:val="10"/>
        </w:numPr>
        <w:rPr/>
      </w:pPr>
      <w:r>
        <w:t>Sand and salt solution is a mixture.</w:t>
      </w:r>
    </w:p>
    <w:p>
      <w:pPr>
        <w:pStyle w:val="style179"/>
        <w:numPr>
          <w:ilvl w:val="0"/>
          <w:numId w:val="10"/>
        </w:numPr>
        <w:rPr/>
      </w:pPr>
      <w:r>
        <w:t>Crude oil is a mixture of hydrocarbon molecules of different length.</w:t>
      </w:r>
    </w:p>
    <w:p>
      <w:pPr>
        <w:pStyle w:val="style179"/>
        <w:numPr>
          <w:ilvl w:val="0"/>
          <w:numId w:val="10"/>
        </w:numPr>
        <w:rPr/>
      </w:pPr>
      <w:r>
        <w:t>Iron filings with sulfur powder is another mixture and they both retain their physical or chemical properties.</w:t>
      </w:r>
    </w:p>
    <w:p>
      <w:pPr>
        <w:pStyle w:val="style179"/>
        <w:numPr>
          <w:ilvl w:val="0"/>
          <w:numId w:val="10"/>
        </w:numPr>
        <w:rPr/>
      </w:pPr>
      <w:r>
        <w:t>Alloys are described as mixtures of metals, BUT they are not easily separated because there is actually strong chemical bonding between the different metal atoms.</w:t>
      </w:r>
    </w:p>
    <w:p>
      <w:pPr>
        <w:pStyle w:val="style179"/>
        <w:numPr>
          <w:ilvl w:val="0"/>
          <w:numId w:val="10"/>
        </w:numPr>
        <w:rPr/>
      </w:pPr>
      <w:r>
        <w:t>Components of a mixture can usually be separated by physical means e.g. physical processes like filtration, crystallisation, simple distillation, fractional distillation, chromatography etc.</w:t>
      </w:r>
    </w:p>
    <w:p>
      <w:pPr>
        <w:pStyle w:val="style157"/>
        <w:numPr>
          <w:ilvl w:val="0"/>
          <w:numId w:val="10"/>
        </w:numPr>
        <w:rPr>
          <w:b/>
        </w:rPr>
      </w:pPr>
      <w:r>
        <w:rPr>
          <w:b/>
          <w:i/>
        </w:rPr>
        <w:t>Mixture can be classified into</w:t>
      </w:r>
      <w:r>
        <w:rPr>
          <w:b/>
          <w:i/>
        </w:rPr>
        <w:t xml:space="preserve"> </w:t>
      </w:r>
      <w:r>
        <w:rPr>
          <w:color w:val="009900"/>
        </w:rPr>
        <w:t>homogeneous mixtures</w:t>
      </w:r>
      <m:oMath>
        <m:r>
          <w:rPr>
            <w:rFonts w:ascii="Cambria Math" w:hAnsi="Cambria Math"/>
            <w:color w:val="009900"/>
          </w:rPr>
          <m:t xml:space="preserve"> </m:t>
        </m:r>
        <m:r>
          <m:rPr>
            <m:sty m:val="p"/>
          </m:rPr>
          <w:rPr>
            <w:rFonts w:ascii="Cambria Math" w:hAnsi="Cambria Math"/>
          </w:rPr>
          <m:t>which are uniform in composition.</m:t>
        </m:r>
      </m:oMath>
    </w:p>
    <w:p>
      <w:pPr>
        <w:pStyle w:val="style157"/>
        <w:numPr>
          <w:ilvl w:val="0"/>
          <w:numId w:val="10"/>
        </w:numPr>
        <w:rPr>
          <w:b/>
        </w:rPr>
      </w:pPr>
      <w:r>
        <w:t xml:space="preserve">A homogeneous mixture </w:t>
      </w:r>
      <w:r>
        <w:rPr>
          <w:b/>
        </w:rPr>
        <w:t>is a mixture that is uniform in its properties throughout given samples. You obtain a homogeneous mixture when sodium chloride dissolves in water.</w:t>
      </w:r>
    </w:p>
    <w:p>
      <w:pPr>
        <w:pStyle w:val="style157"/>
        <w:rPr>
          <w:b/>
        </w:rPr>
      </w:pPr>
    </w:p>
    <w:p>
      <w:pPr>
        <w:pStyle w:val="style157"/>
        <w:numPr>
          <w:ilvl w:val="0"/>
          <w:numId w:val="10"/>
        </w:numPr>
        <w:rPr/>
      </w:pPr>
      <w:r>
        <w:t xml:space="preserve">  E.g salt water which is a mixture of salt and water and has a clear uniform appearance. </w:t>
      </w:r>
    </w:p>
    <w:p>
      <w:pPr>
        <w:pStyle w:val="style157"/>
        <w:numPr>
          <w:ilvl w:val="0"/>
          <w:numId w:val="10"/>
        </w:numPr>
        <w:rPr>
          <w:b/>
        </w:rPr>
      </w:pPr>
      <w:r>
        <w:t xml:space="preserve">The other class is </w:t>
      </w:r>
      <m:oMath>
        <m:r>
          <m:rPr>
            <m:sty m:val="p"/>
          </m:rPr>
          <w:rPr>
            <w:rFonts w:ascii="Cambria Math" w:hAnsi="Cambria Math"/>
            <w:color w:val="ff0000"/>
          </w:rPr>
          <m:t>hetero</m:t>
        </m:r>
        <m:r>
          <m:rPr>
            <m:sty m:val="p"/>
          </m:rPr>
          <w:rPr>
            <w:rFonts w:ascii="Cambria Math" w:hAnsi="Cambria Math"/>
            <w:color w:val="0000ff"/>
          </w:rPr>
          <m:t xml:space="preserve">geneous </m:t>
        </m:r>
        <m:r>
          <m:rPr>
            <m:sty m:val="p"/>
          </m:rPr>
          <w:rPr>
            <w:rFonts w:ascii="Cambria Math" w:hAnsi="Cambria Math"/>
            <w:color w:val="009900"/>
          </w:rPr>
          <m:t>mixtures</m:t>
        </m:r>
      </m:oMath>
      <w:r>
        <w:rPr>
          <w:b/>
        </w:rPr>
        <w:t>which has a non-uniform appearance or composition.</w:t>
      </w:r>
    </w:p>
    <w:p>
      <w:pPr>
        <w:pStyle w:val="style157"/>
        <w:numPr>
          <w:ilvl w:val="0"/>
          <w:numId w:val="10"/>
        </w:numPr>
        <w:rPr>
          <w:b/>
        </w:rPr>
      </w:pPr>
      <w:r>
        <w:t xml:space="preserve">A heterogeneous mixture </w:t>
      </w:r>
      <w:r>
        <w:rPr>
          <w:b/>
        </w:rPr>
        <w:t>is a mixture that consists of physically distinct parts, each with different properties</w:t>
      </w:r>
      <w:r>
        <w:t xml:space="preserve"> .</w:t>
      </w:r>
      <w:r>
        <w:rPr>
          <w:b/>
        </w:rPr>
        <w:t xml:space="preserve">e.g a mixture of iron filling and potassium dichromate. Another example is sugar and salt that has been stirred together. </w:t>
      </w:r>
    </w:p>
    <w:p>
      <w:pPr>
        <w:pStyle w:val="style157"/>
        <w:numPr>
          <w:ilvl w:val="0"/>
          <w:numId w:val="10"/>
        </w:numPr>
        <w:rPr>
          <w:b/>
        </w:rPr>
      </w:pPr>
      <w:r>
        <w:rPr>
          <w:b/>
        </w:rPr>
        <w:t xml:space="preserve"> E.g sand and water. If you put sand in a water, the sand will come to bottom and the water will remain on top. So we have a mixture which has sand on the bottom and water on the top. So, that is a non-uniform composition.</w:t>
      </w:r>
    </w:p>
    <w:p>
      <w:pPr>
        <w:pStyle w:val="style157"/>
        <w:numPr>
          <w:ilvl w:val="0"/>
          <w:numId w:val="10"/>
        </w:numPr>
        <w:rPr>
          <w:b/>
        </w:rPr>
      </w:pPr>
      <w:r>
        <w:rPr>
          <w:b/>
        </w:rPr>
        <w:t>Heterogeneous mixtures do not have the same composition, properties, and appearance throughout.</w:t>
      </w:r>
    </w:p>
    <w:p>
      <w:pPr>
        <w:pStyle w:val="style157"/>
        <w:ind w:left="720"/>
        <w:rPr/>
      </w:pPr>
      <w:r>
        <w:t>A sample question you might see is; which of the following are substances and which are mixtures?</w:t>
      </w:r>
    </w:p>
    <w:p>
      <w:pPr>
        <w:pStyle w:val="style157"/>
        <w:numPr>
          <w:ilvl w:val="0"/>
          <w:numId w:val="11"/>
        </w:numPr>
        <w:rPr>
          <w:b/>
        </w:rPr>
      </w:pPr>
      <w:r>
        <w:rPr>
          <w:b/>
        </w:rPr>
        <w:t xml:space="preserve">Helium -- (if you look at the periodic table, you see that </w:t>
      </w:r>
      <w:r>
        <w:rPr>
          <w:b/>
        </w:rPr>
        <w:t>helium is listed as an element. S</w:t>
      </w:r>
      <w:r>
        <w:rPr>
          <w:b/>
        </w:rPr>
        <w:t xml:space="preserve">o we know that elements are substances, we going to call that a </w:t>
      </w:r>
      <w:r>
        <w:rPr>
          <w:color w:val="ff0000"/>
        </w:rPr>
        <w:t>substance</w:t>
      </w:r>
      <w:r>
        <w:rPr>
          <w:b/>
        </w:rPr>
        <w:t>)</w:t>
      </w:r>
    </w:p>
    <w:p>
      <w:pPr>
        <w:pStyle w:val="style157"/>
        <w:numPr>
          <w:ilvl w:val="0"/>
          <w:numId w:val="11"/>
        </w:numPr>
        <w:rPr>
          <w:b/>
        </w:rPr>
      </w:pPr>
      <w:r>
        <w:rPr>
          <w:b/>
        </w:rPr>
        <w:t xml:space="preserve">Juice – (juice is composed of multiple thing. For example water, sugar and orange flavor. So we going call that a </w:t>
      </w:r>
      <w:r>
        <w:rPr>
          <w:color w:val="ff0000"/>
        </w:rPr>
        <w:t>mixture</w:t>
      </w:r>
      <w:r>
        <w:rPr>
          <w:b/>
        </w:rPr>
        <w:t>)</w:t>
      </w:r>
    </w:p>
    <w:p>
      <w:pPr>
        <w:pStyle w:val="style157"/>
        <w:numPr>
          <w:ilvl w:val="0"/>
          <w:numId w:val="11"/>
        </w:numPr>
        <w:rPr>
          <w:b/>
        </w:rPr>
      </w:pPr>
      <w:r>
        <w:rPr>
          <w:b/>
        </w:rPr>
        <w:t xml:space="preserve">Red wine – (red wine is also composed of multiple things. For example, water and alcohol, so that is also a </w:t>
      </w:r>
      <w:r>
        <w:rPr>
          <w:color w:val="ff0000"/>
        </w:rPr>
        <w:t>mixture</w:t>
      </w:r>
      <w:r>
        <w:t>)</w:t>
      </w:r>
    </w:p>
    <w:p>
      <w:pPr>
        <w:pStyle w:val="style157"/>
        <w:numPr>
          <w:ilvl w:val="0"/>
          <w:numId w:val="11"/>
        </w:numPr>
        <w:rPr>
          <w:b/>
        </w:rPr>
      </w:pPr>
      <w:r>
        <w:rPr>
          <w:b/>
        </w:rPr>
        <w:t xml:space="preserve">Salt – (salt is a tricky one. Salt is actually a compound, the table salt you might likely found is actually a NaCl. So that is a </w:t>
      </w:r>
      <w:r>
        <w:t xml:space="preserve">compound or </w:t>
      </w:r>
      <w:r>
        <w:rPr>
          <w:color w:val="ff0000"/>
        </w:rPr>
        <w:t>a substance</w:t>
      </w:r>
      <w:r>
        <w:rPr>
          <w:b/>
        </w:rPr>
        <w:t>).</w:t>
      </w:r>
    </w:p>
    <w:p>
      <w:pPr>
        <w:pStyle w:val="style157"/>
        <w:ind w:left="720"/>
        <w:rPr/>
      </w:pPr>
      <w:r>
        <w:t>Another question you might find is; which of the following mixtures are homogenous and which are heterogeneous?</w:t>
      </w:r>
    </w:p>
    <w:p>
      <w:pPr>
        <w:pStyle w:val="style157"/>
        <w:numPr>
          <w:ilvl w:val="0"/>
          <w:numId w:val="13"/>
        </w:numPr>
        <w:rPr>
          <w:b/>
        </w:rPr>
      </w:pPr>
      <w:r>
        <w:t>Gasoline (petrol) – (</w:t>
      </w:r>
      <w:r>
        <w:rPr>
          <w:b/>
        </w:rPr>
        <w:t xml:space="preserve">gasoline is a uniform liquid which combines different hydrocarbons but if you look at it, it has a uniform appearance. So that is a </w:t>
      </w:r>
      <w:r>
        <w:rPr>
          <w:color w:val="ff0000"/>
        </w:rPr>
        <w:t>homogeneous mixture</w:t>
      </w:r>
      <w:r>
        <w:rPr>
          <w:b/>
        </w:rPr>
        <w:t>)</w:t>
      </w:r>
    </w:p>
    <w:p>
      <w:pPr>
        <w:pStyle w:val="style157"/>
        <w:numPr>
          <w:ilvl w:val="0"/>
          <w:numId w:val="13"/>
        </w:numPr>
        <w:rPr/>
      </w:pPr>
      <w:r>
        <w:t>Resin pudding – (</w:t>
      </w:r>
      <w:r>
        <w:rPr>
          <w:b/>
        </w:rPr>
        <w:t>this has resins spread-out from resins and pudding i.e a mixture of resins and pudding, so that is</w:t>
      </w:r>
      <w:r>
        <w:rPr>
          <w:b/>
        </w:rPr>
        <w:t xml:space="preserve"> </w:t>
      </w:r>
      <w:r>
        <w:rPr>
          <w:color w:val="ff0000"/>
        </w:rPr>
        <w:t>heterogeneous mixture</w:t>
      </w:r>
      <w:r>
        <w:t>)</w:t>
      </w:r>
    </w:p>
    <w:p>
      <w:pPr>
        <w:pStyle w:val="style157"/>
        <w:numPr>
          <w:ilvl w:val="0"/>
          <w:numId w:val="13"/>
        </w:numPr>
        <w:rPr/>
      </w:pPr>
      <w:r>
        <w:t xml:space="preserve">Salad dressing – </w:t>
      </w:r>
      <w:r>
        <w:rPr>
          <w:b/>
        </w:rPr>
        <w:t xml:space="preserve">(there are different parts of ingredients that spread-out, so this is a </w:t>
      </w:r>
      <w:r>
        <w:rPr>
          <w:color w:val="ff0000"/>
        </w:rPr>
        <w:t>heterogeneous mixture</w:t>
      </w:r>
      <w:r>
        <w:t>)</w:t>
      </w:r>
    </w:p>
    <w:p>
      <w:pPr>
        <w:pStyle w:val="style157"/>
        <w:numPr>
          <w:ilvl w:val="0"/>
          <w:numId w:val="13"/>
        </w:numPr>
        <w:rPr/>
      </w:pPr>
      <w:r>
        <w:t xml:space="preserve">Salt water – </w:t>
      </w:r>
      <w:r>
        <w:rPr>
          <w:b/>
        </w:rPr>
        <w:t>(when you dissolves salt in water it disappears and makes a uniform mixture which is a</w:t>
      </w:r>
      <w:r>
        <w:rPr>
          <w:b/>
        </w:rPr>
        <w:t xml:space="preserve"> </w:t>
      </w:r>
      <w:r>
        <w:rPr>
          <w:color w:val="ff0000"/>
        </w:rPr>
        <w:t>homogenous mixture</w:t>
      </w:r>
      <w:r>
        <w:t>)</w:t>
      </w:r>
      <w:r>
        <w:t>.</w:t>
      </w:r>
    </w:p>
    <w:p>
      <w:pPr>
        <w:pStyle w:val="style157"/>
        <w:rPr/>
      </w:pPr>
    </w:p>
    <w:p>
      <w:pPr>
        <w:pStyle w:val="style157"/>
        <w:rPr/>
      </w:pPr>
    </w:p>
    <w:p>
      <w:pPr>
        <w:pStyle w:val="style157"/>
        <w:rPr/>
      </w:pPr>
    </w:p>
    <w:p>
      <w:pPr>
        <w:pStyle w:val="style157"/>
        <w:rPr/>
      </w:pPr>
    </w:p>
    <w:p>
      <w:pPr>
        <w:pStyle w:val="style157"/>
        <w:rPr>
          <w:b/>
        </w:rPr>
      </w:pPr>
      <w:r>
        <w:t xml:space="preserve">  </w:t>
      </w:r>
      <w:r>
        <w:br/>
      </w:r>
      <w:r>
        <w:rPr>
          <w:b/>
        </w:rPr>
        <w:t xml:space="preserve">Classification of Matter </w:t>
      </w:r>
    </w:p>
    <w:p>
      <w:pPr>
        <w:pStyle w:val="style157"/>
        <w:numPr>
          <w:ilvl w:val="0"/>
          <w:numId w:val="15"/>
        </w:numPr>
        <w:rPr/>
      </w:pPr>
      <w:r>
        <w:t xml:space="preserve">Matter is classified according to its </w:t>
      </w:r>
      <w:r>
        <w:rPr>
          <w:bCs/>
        </w:rPr>
        <w:t>physical state</w:t>
      </w:r>
      <w:r>
        <w:t xml:space="preserve"> - solid, liquid, or gas - and according to its </w:t>
      </w:r>
      <w:r>
        <w:rPr>
          <w:bCs/>
        </w:rPr>
        <w:t>composition</w:t>
      </w:r>
      <w:r>
        <w:t xml:space="preserve"> - element, compound, or mixture. </w:t>
      </w:r>
    </w:p>
    <w:p>
      <w:pPr>
        <w:pStyle w:val="style157"/>
        <w:rPr/>
      </w:pPr>
    </w:p>
    <w:p>
      <w:pPr>
        <w:pStyle w:val="style157"/>
        <w:rPr>
          <w:b/>
        </w:rPr>
      </w:pPr>
      <w:r>
        <w:rPr>
          <w:b/>
        </w:rPr>
        <w:t xml:space="preserve">Physical States </w:t>
      </w:r>
    </w:p>
    <w:p>
      <w:pPr>
        <w:pStyle w:val="style157"/>
        <w:numPr>
          <w:ilvl w:val="0"/>
          <w:numId w:val="15"/>
        </w:numPr>
        <w:rPr/>
      </w:pPr>
      <w:r>
        <w:rPr>
          <w:noProof/>
          <w:lang w:eastAsia="en-US"/>
        </w:rPr>
        <w:drawing>
          <wp:anchor distT="0" distB="0" distL="0" distR="0" simplePos="false" relativeHeight="25" behindDoc="false" locked="false" layoutInCell="true" allowOverlap="false">
            <wp:simplePos x="0" y="0"/>
            <wp:positionH relativeFrom="column">
              <wp:align>right</wp:align>
            </wp:positionH>
            <wp:positionV relativeFrom="line">
              <wp:posOffset>0</wp:posOffset>
            </wp:positionV>
            <wp:extent cx="2800350" cy="1410970"/>
            <wp:effectExtent l="0" t="0" r="0" b="0"/>
            <wp:wrapSquare wrapText="bothSides"/>
            <wp:docPr id="1030" name="Picture 933" descr="classes of matt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933"/>
                    <pic:cNvPicPr/>
                  </pic:nvPicPr>
                  <pic:blipFill>
                    <a:blip r:embed="rId6" cstate="print"/>
                    <a:srcRect l="0" t="0" r="0" b="0"/>
                    <a:stretch/>
                  </pic:blipFill>
                  <pic:spPr>
                    <a:xfrm rot="0">
                      <a:off x="0" y="0"/>
                      <a:ext cx="2800350" cy="1410970"/>
                    </a:xfrm>
                    <a:prstGeom prst="rect"/>
                    <a:ln>
                      <a:noFill/>
                    </a:ln>
                  </pic:spPr>
                </pic:pic>
              </a:graphicData>
            </a:graphic>
          </wp:anchor>
        </w:drawing>
      </w:r>
      <w:r>
        <w:t xml:space="preserve">The particles of a </w:t>
      </w:r>
      <w:r>
        <w:rPr>
          <w:bCs/>
        </w:rPr>
        <w:t>gas</w:t>
      </w:r>
      <w:r>
        <w:t xml:space="preserve"> (the gaseous phase of a substance that is normally a solid or liquid at room temperature is often called a </w:t>
      </w:r>
      <w:r>
        <w:rPr>
          <w:bCs/>
        </w:rPr>
        <w:t>vapor</w:t>
      </w:r>
      <w:r>
        <w:t xml:space="preserve">) are far apart, moving at high speeds, and repeatedly collide with the walls of the container. </w:t>
      </w:r>
    </w:p>
    <w:p>
      <w:pPr>
        <w:pStyle w:val="style157"/>
        <w:numPr>
          <w:ilvl w:val="0"/>
          <w:numId w:val="15"/>
        </w:numPr>
        <w:rPr/>
      </w:pPr>
      <w:r>
        <w:t xml:space="preserve">The particles of a </w:t>
      </w:r>
      <w:r>
        <w:rPr>
          <w:bCs/>
        </w:rPr>
        <w:t>liquid</w:t>
      </w:r>
      <w:r>
        <w:t xml:space="preserve"> are packed more closely together, but still move rapidly enough to slide over each other - allowing them to be easily poured. </w:t>
      </w:r>
    </w:p>
    <w:p>
      <w:pPr>
        <w:pStyle w:val="style157"/>
        <w:numPr>
          <w:ilvl w:val="0"/>
          <w:numId w:val="15"/>
        </w:numPr>
        <w:rPr/>
      </w:pPr>
      <w:r>
        <w:t xml:space="preserve">The particles of a </w:t>
      </w:r>
      <w:r>
        <w:rPr>
          <w:bCs/>
        </w:rPr>
        <w:t>solid</w:t>
      </w:r>
      <w:r>
        <w:t xml:space="preserve"> are held tightly together, usually in definite arrangements, in which the particles can only vibrate around fixed position. </w:t>
      </w:r>
    </w:p>
    <w:p>
      <w:pPr>
        <w:pStyle w:val="style157"/>
        <w:rPr>
          <w:b/>
          <w:noProof/>
          <w:lang w:eastAsia="en-US"/>
        </w:rPr>
      </w:pPr>
    </w:p>
    <w:p>
      <w:pPr>
        <w:pStyle w:val="style157"/>
        <w:rPr>
          <w:b/>
        </w:rPr>
      </w:pPr>
      <w:r>
        <w:rPr>
          <w:b/>
        </w:rPr>
        <w:t xml:space="preserve">Composition </w:t>
      </w:r>
    </w:p>
    <w:p>
      <w:pPr>
        <w:pStyle w:val="style157"/>
        <w:numPr>
          <w:ilvl w:val="0"/>
          <w:numId w:val="16"/>
        </w:numPr>
        <w:rPr>
          <w:i/>
        </w:rPr>
      </w:pPr>
      <w:r>
        <w:rPr>
          <w:i/>
        </w:rPr>
        <w:t xml:space="preserve">A </w:t>
      </w:r>
      <w:r>
        <w:rPr>
          <w:bCs/>
          <w:i/>
        </w:rPr>
        <w:t>pure substance</w:t>
      </w:r>
      <w:r>
        <w:rPr>
          <w:i/>
        </w:rPr>
        <w:t xml:space="preserve"> has distinct properties and a composition that does not vary from sample to sample. </w:t>
      </w:r>
    </w:p>
    <w:p>
      <w:pPr>
        <w:pStyle w:val="style157"/>
        <w:numPr>
          <w:ilvl w:val="0"/>
          <w:numId w:val="16"/>
        </w:numPr>
        <w:rPr>
          <w:i/>
        </w:rPr>
      </w:pPr>
      <w:r>
        <w:rPr>
          <w:i/>
        </w:rPr>
        <w:t xml:space="preserve">A </w:t>
      </w:r>
      <w:r>
        <w:rPr>
          <w:bCs/>
          <w:i/>
        </w:rPr>
        <w:t>mixture</w:t>
      </w:r>
      <w:r>
        <w:rPr>
          <w:i/>
        </w:rPr>
        <w:t xml:space="preserve"> is a combination of two or more pure substances in which each substance retains its own chemical identity. </w:t>
      </w:r>
    </w:p>
    <w:p>
      <w:pPr>
        <w:pStyle w:val="style157"/>
        <w:numPr>
          <w:ilvl w:val="0"/>
          <w:numId w:val="16"/>
        </w:numPr>
        <w:rPr>
          <w:i/>
        </w:rPr>
      </w:pPr>
      <w:r>
        <w:rPr>
          <w:i/>
        </w:rPr>
        <w:t xml:space="preserve">At the present time 118 elements are known. </w:t>
      </w:r>
    </w:p>
    <w:p>
      <w:pPr>
        <w:pStyle w:val="style157"/>
        <w:numPr>
          <w:ilvl w:val="0"/>
          <w:numId w:val="16"/>
        </w:numPr>
        <w:rPr>
          <w:i/>
        </w:rPr>
      </w:pPr>
      <w:r>
        <w:rPr>
          <w:i/>
        </w:rPr>
        <w:t xml:space="preserve">The substances making up a mixture are its </w:t>
      </w:r>
      <w:r>
        <w:rPr>
          <w:bCs/>
          <w:i/>
        </w:rPr>
        <w:t>components</w:t>
      </w:r>
      <w:r>
        <w:rPr>
          <w:i/>
        </w:rPr>
        <w:t xml:space="preserve">. Although the components are mixed together, they each retain their individual characteristics.   </w:t>
      </w:r>
    </w:p>
    <w:p>
      <w:pPr>
        <w:pStyle w:val="style157"/>
        <w:numPr>
          <w:ilvl w:val="0"/>
          <w:numId w:val="16"/>
        </w:numPr>
        <w:rPr>
          <w:i/>
        </w:rPr>
      </w:pPr>
      <w:r>
        <w:rPr>
          <w:i/>
        </w:rPr>
        <w:t xml:space="preserve">The substance present in the greatest amount in a solution is the </w:t>
      </w:r>
      <w:r>
        <w:rPr>
          <w:bCs/>
          <w:i/>
        </w:rPr>
        <w:t>solvent</w:t>
      </w:r>
      <w:r>
        <w:rPr>
          <w:i/>
        </w:rPr>
        <w:t>.</w:t>
      </w:r>
    </w:p>
    <w:p>
      <w:pPr>
        <w:pStyle w:val="style157"/>
        <w:numPr>
          <w:ilvl w:val="0"/>
          <w:numId w:val="16"/>
        </w:numPr>
        <w:rPr>
          <w:i/>
        </w:rPr>
      </w:pPr>
      <w:r>
        <w:rPr>
          <w:i/>
        </w:rPr>
        <w:t xml:space="preserve">All other substances in the solution are </w:t>
      </w:r>
      <w:r>
        <w:rPr>
          <w:bCs/>
          <w:i/>
        </w:rPr>
        <w:t>solutes</w:t>
      </w:r>
      <w:r>
        <w:rPr>
          <w:i/>
        </w:rPr>
        <w:t xml:space="preserve">. </w:t>
      </w:r>
    </w:p>
    <w:p>
      <w:pPr>
        <w:pStyle w:val="style157"/>
        <w:rPr/>
      </w:pPr>
    </w:p>
    <w:p>
      <w:pPr>
        <w:pStyle w:val="style157"/>
        <w:rPr/>
      </w:pPr>
    </w:p>
    <w:p>
      <w:pPr>
        <w:pStyle w:val="style157"/>
        <w:rPr/>
      </w:pPr>
    </w:p>
    <w:p>
      <w:pPr>
        <w:pStyle w:val="style157"/>
        <w:rPr>
          <w:rFonts w:eastAsia="宋体"/>
        </w:rPr>
      </w:pPr>
    </w:p>
    <w:p>
      <w:pPr>
        <w:pStyle w:val="style157"/>
        <w:rPr>
          <w:color w:val="0033cc"/>
          <w:sz w:val="28"/>
          <w:szCs w:val="28"/>
        </w:rPr>
      </w:pPr>
      <w:r>
        <w:rPr>
          <w:b/>
          <w:color w:val="0033cc"/>
          <w:sz w:val="28"/>
          <w:szCs w:val="28"/>
        </w:rPr>
        <w:t>STATES OF MATTER</w:t>
      </w:r>
    </w:p>
    <w:p>
      <w:pPr>
        <w:pStyle w:val="style157"/>
        <w:rPr/>
      </w:pPr>
    </w:p>
    <w:p>
      <w:pPr>
        <w:pStyle w:val="style0"/>
        <w:autoSpaceDE w:val="false"/>
        <w:autoSpaceDN w:val="false"/>
        <w:adjustRightInd w:val="false"/>
        <w:spacing w:after="0" w:lineRule="auto" w:line="240"/>
        <w:rPr>
          <w:rFonts w:cs="Times New Roman"/>
          <w:iCs/>
          <w:sz w:val="24"/>
          <w:szCs w:val="24"/>
        </w:rPr>
      </w:pPr>
      <w:r>
        <w:rPr>
          <w:rFonts w:cs="Times New Roman"/>
          <w:sz w:val="24"/>
          <w:szCs w:val="24"/>
        </w:rPr>
        <w:t xml:space="preserve">Matter is known to exist in three states - solid, liquid and gas. A substance may be made to exist in any one of the three states by varying the temperature or pressure or both. Dynamic motion of molecules therefore is an inherent property in gaseous and liquid states of matter. </w:t>
      </w:r>
    </w:p>
    <w:p>
      <w:pPr>
        <w:pStyle w:val="style157"/>
        <w:rPr>
          <w:noProof/>
        </w:rPr>
      </w:pPr>
    </w:p>
    <w:p>
      <w:pPr>
        <w:pStyle w:val="style157"/>
        <w:rPr>
          <w:b/>
          <w:i/>
          <w:noProof/>
        </w:rPr>
      </w:pPr>
      <w:r>
        <w:rPr>
          <w:b/>
          <w:i/>
          <w:noProof/>
        </w:rPr>
        <w:t>Gaseous state</w:t>
      </w:r>
    </w:p>
    <w:p>
      <w:pPr>
        <w:pStyle w:val="style157"/>
        <w:rPr/>
      </w:pPr>
      <w:r>
        <w:rPr>
          <w:noProof/>
          <w:lang w:eastAsia="en-US"/>
        </w:rPr>
        <w:drawing>
          <wp:inline distL="0" distT="0" distB="0" distR="0">
            <wp:extent cx="1991360" cy="877287"/>
            <wp:effectExtent l="0" t="0" r="0" b="0"/>
            <wp:docPr id="1031" name="Picture 16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68"/>
                    <pic:cNvPicPr/>
                  </pic:nvPicPr>
                  <pic:blipFill>
                    <a:blip r:embed="rId7" cstate="print"/>
                    <a:srcRect l="0" t="0" r="0" b="0"/>
                    <a:stretch/>
                  </pic:blipFill>
                  <pic:spPr>
                    <a:xfrm rot="0">
                      <a:off x="0" y="0"/>
                      <a:ext cx="1991360" cy="877287"/>
                    </a:xfrm>
                    <a:prstGeom prst="rect"/>
                    <a:ln>
                      <a:noFill/>
                    </a:ln>
                  </pic:spPr>
                </pic:pic>
              </a:graphicData>
            </a:graphic>
          </wp:inline>
        </w:drawing>
      </w:r>
      <w:bookmarkStart w:id="0" w:name="TheParticleModelofaGas"/>
      <w:r>
        <w:rPr>
          <w:shd w:val="clear" w:color="auto" w:fill="00ffff"/>
        </w:rPr>
        <w:t xml:space="preserve"> The particle model of a Gas</w:t>
      </w:r>
      <w:bookmarkEnd w:id="0"/>
    </w:p>
    <w:p>
      <w:pPr>
        <w:pStyle w:val="style157"/>
        <w:numPr>
          <w:ilvl w:val="0"/>
          <w:numId w:val="273"/>
        </w:numPr>
        <w:rPr/>
      </w:pPr>
      <w:r>
        <w:t>A gas has no fixed shape or vo</w:t>
      </w:r>
      <w:r>
        <w:t>lume, but always spreads out to</w:t>
      </w:r>
      <w:r>
        <w:t xml:space="preserve"> fill any container.</w:t>
      </w:r>
    </w:p>
    <w:p>
      <w:pPr>
        <w:pStyle w:val="style157"/>
        <w:numPr>
          <w:ilvl w:val="0"/>
          <w:numId w:val="273"/>
        </w:numPr>
        <w:rPr/>
      </w:pPr>
      <w:r>
        <w:t xml:space="preserve">There are almost </w:t>
      </w:r>
      <w:r>
        <w:rPr>
          <w:bCs/>
        </w:rPr>
        <w:t>no forces of attraction between the particles</w:t>
      </w:r>
      <w:r>
        <w:t xml:space="preserve"> so they are completely free of each other. </w:t>
      </w:r>
    </w:p>
    <w:p>
      <w:pPr>
        <w:pStyle w:val="style157"/>
        <w:numPr>
          <w:ilvl w:val="0"/>
          <w:numId w:val="273"/>
        </w:numPr>
        <w:rPr/>
      </w:pPr>
      <w:r>
        <w:t xml:space="preserve">The particles are </w:t>
      </w:r>
      <w:r>
        <w:rPr>
          <w:bCs/>
        </w:rPr>
        <w:t>widely spaced and scattered</w:t>
      </w:r>
      <w:r>
        <w:t xml:space="preserve"> at random throughout the container so there is no order in the system. </w:t>
      </w:r>
    </w:p>
    <w:p>
      <w:pPr>
        <w:pStyle w:val="style157"/>
        <w:numPr>
          <w:ilvl w:val="0"/>
          <w:numId w:val="273"/>
        </w:numPr>
        <w:rPr/>
      </w:pPr>
      <w:r>
        <w:t xml:space="preserve">The particles </w:t>
      </w:r>
      <w:r>
        <w:rPr>
          <w:bCs/>
        </w:rPr>
        <w:t>move rapidly in all directions</w:t>
      </w:r>
      <w:r>
        <w:t xml:space="preserve">, </w:t>
      </w:r>
      <w:r>
        <w:rPr>
          <w:bCs/>
        </w:rPr>
        <w:t>frequently colliding</w:t>
      </w:r>
      <w:r>
        <w:t xml:space="preserve"> with each other and the side of the container. </w:t>
      </w:r>
    </w:p>
    <w:p>
      <w:pPr>
        <w:pStyle w:val="style157"/>
        <w:numPr>
          <w:ilvl w:val="0"/>
          <w:numId w:val="273"/>
        </w:numPr>
        <w:rPr/>
      </w:pPr>
      <w:r>
        <w:t>With increase in temperature, the particles move faster as they gain kinetic energy.</w:t>
      </w:r>
    </w:p>
    <w:bookmarkStart w:id="1" w:name="UsingtheparticlemodelofaGas"/>
    <w:p>
      <w:pPr>
        <w:pStyle w:val="style157"/>
        <w:rPr/>
      </w:pPr>
    </w:p>
    <w:p>
      <w:pPr>
        <w:pStyle w:val="style157"/>
        <w:rPr>
          <w:b/>
        </w:rPr>
      </w:pPr>
      <w:r>
        <w:rPr>
          <w:b/>
        </w:rPr>
        <w:t>Using the particle model to explain the properties of a Gas</w:t>
      </w:r>
      <w:bookmarkEnd w:id="1"/>
    </w:p>
    <w:p>
      <w:pPr>
        <w:pStyle w:val="style157"/>
        <w:numPr>
          <w:ilvl w:val="0"/>
          <w:numId w:val="274"/>
        </w:numPr>
        <w:rPr/>
      </w:pPr>
      <w:r>
        <w:rPr>
          <w:bCs/>
        </w:rPr>
        <w:t xml:space="preserve">Gases have a very low density </w:t>
      </w:r>
      <w:r>
        <w:t xml:space="preserve">(‘light’) because the particles are so spaced out in the container (density = mass / volume). </w:t>
      </w:r>
    </w:p>
    <w:p>
      <w:pPr>
        <w:pStyle w:val="style157"/>
        <w:rPr/>
      </w:pPr>
      <w:r>
        <w:t>Density order: solid &gt; liquid &gt;&gt;&gt; gases</w:t>
      </w:r>
    </w:p>
    <w:p>
      <w:pPr>
        <w:pStyle w:val="style157"/>
        <w:numPr>
          <w:ilvl w:val="0"/>
          <w:numId w:val="274"/>
        </w:numPr>
        <w:rPr/>
      </w:pPr>
      <w:r>
        <w:rPr>
          <w:bCs/>
        </w:rPr>
        <w:t>Gases flow freely</w:t>
      </w:r>
      <w:r>
        <w:t xml:space="preserve"> because there are no effective forces of attraction between the gaseous particles - molecules. </w:t>
      </w:r>
    </w:p>
    <w:p>
      <w:pPr>
        <w:pStyle w:val="style157"/>
        <w:rPr/>
      </w:pPr>
      <w:r>
        <w:t>Ease of flow order: gases &gt; liquids &gt;&gt;&gt; solids (no real flow in solid unless you powder it!). Because of this gases and liquids are described as fluids.</w:t>
      </w:r>
    </w:p>
    <w:p>
      <w:pPr>
        <w:pStyle w:val="style157"/>
        <w:numPr>
          <w:ilvl w:val="0"/>
          <w:numId w:val="274"/>
        </w:numPr>
        <w:rPr/>
      </w:pPr>
      <w:r>
        <w:rPr>
          <w:bCs/>
        </w:rPr>
        <w:t>Gases have no surface</w:t>
      </w:r>
      <w:r>
        <w:t xml:space="preserve">, and </w:t>
      </w:r>
      <w:r>
        <w:rPr>
          <w:bCs/>
        </w:rPr>
        <w:t>no fixed shape or volume</w:t>
      </w:r>
      <w:r>
        <w:t xml:space="preserve">, and because of lack of particle attraction, they always spread out and fill any container (so gas volume = container volume). </w:t>
      </w:r>
    </w:p>
    <w:p>
      <w:pPr>
        <w:pStyle w:val="style157"/>
        <w:numPr>
          <w:ilvl w:val="0"/>
          <w:numId w:val="274"/>
        </w:numPr>
        <w:rPr/>
      </w:pPr>
      <w:r>
        <w:rPr>
          <w:bCs/>
        </w:rPr>
        <w:t>Gases are readily compressed</w:t>
      </w:r>
      <w:r>
        <w:t xml:space="preserve"> because of the ‘empty’ space between the particles. </w:t>
      </w:r>
    </w:p>
    <w:p>
      <w:pPr>
        <w:pStyle w:val="style157"/>
        <w:rPr>
          <w:b/>
          <w:color w:val="0033cc"/>
        </w:rPr>
      </w:pPr>
      <w:r>
        <w:rPr>
          <w:b/>
          <w:color w:val="0033cc"/>
        </w:rPr>
        <w:t>Ease of compression order: gases &gt;&gt;&gt; liquids &gt; solids (almost impossible to compress a solid)</w:t>
      </w:r>
    </w:p>
    <w:bookmarkStart w:id="2" w:name="Gas_pressure"/>
    <w:p>
      <w:pPr>
        <w:pStyle w:val="style157"/>
        <w:rPr/>
      </w:pPr>
    </w:p>
    <w:p>
      <w:pPr>
        <w:pStyle w:val="style157"/>
        <w:rPr>
          <w:b/>
        </w:rPr>
      </w:pPr>
      <w:r>
        <w:rPr>
          <w:b/>
        </w:rPr>
        <w:t xml:space="preserve">Gas </w:t>
      </w:r>
      <w:r>
        <w:rPr>
          <w:b/>
        </w:rPr>
        <w:t>Pressure</w:t>
      </w:r>
      <w:bookmarkEnd w:id="2"/>
    </w:p>
    <w:p>
      <w:pPr>
        <w:pStyle w:val="style157"/>
        <w:numPr>
          <w:ilvl w:val="0"/>
          <w:numId w:val="275"/>
        </w:numPr>
        <w:rPr/>
      </w:pPr>
      <w:r>
        <w:t xml:space="preserve">When a gas is confined in a container the particles will cause and exert a </w:t>
      </w:r>
      <w:r>
        <w:rPr>
          <w:bCs/>
        </w:rPr>
        <w:t>gas pressure</w:t>
      </w:r>
      <w:r>
        <w:t xml:space="preserve"> which is measured in atmospheres (</w:t>
      </w:r>
      <w:r>
        <w:rPr>
          <w:bCs/>
        </w:rPr>
        <w:t>atm</w:t>
      </w:r>
      <w:r>
        <w:t xml:space="preserve">) or Pascals (1.0 </w:t>
      </w:r>
      <w:r>
        <w:rPr>
          <w:bCs/>
        </w:rPr>
        <w:t>Pa</w:t>
      </w:r>
      <w:r>
        <w:t xml:space="preserve"> = 1.0 N/m</w:t>
      </w:r>
      <w:r>
        <w:rPr>
          <w:vertAlign w:val="superscript"/>
        </w:rPr>
        <w:t>2</w:t>
      </w:r>
      <w:r>
        <w:t>) - pressure is force/area on which force is exerted.</w:t>
      </w:r>
    </w:p>
    <w:p>
      <w:pPr>
        <w:pStyle w:val="style157"/>
        <w:numPr>
          <w:ilvl w:val="0"/>
          <w:numId w:val="275"/>
        </w:numPr>
        <w:rPr/>
      </w:pPr>
      <w:r>
        <w:t>The gas pressure is caused by the force created by millions of impacts of the tiny individual gas particles on the sides of a container.</w:t>
      </w:r>
    </w:p>
    <w:p>
      <w:pPr>
        <w:pStyle w:val="style157"/>
        <w:rPr/>
      </w:pPr>
      <w:r>
        <w:t xml:space="preserve">For example - </w:t>
      </w:r>
      <w:r>
        <w:rPr>
          <w:bCs/>
        </w:rPr>
        <w:t>if the number of gaseous particles in a container is doubled, the gas pressure is doubled</w:t>
      </w:r>
      <w:r>
        <w:t xml:space="preserve"> because doubling the number of molecules doubles the number of impacts on the side of the container so the total impact force per unit area is also doubled.</w:t>
      </w:r>
    </w:p>
    <w:p>
      <w:pPr>
        <w:pStyle w:val="style157"/>
        <w:rPr/>
      </w:pPr>
      <w:r>
        <w:t>This doubling of the particle impacts doubling the pressure is pictured in the two diagrams below.</w:t>
      </w:r>
    </w:p>
    <w:tbl>
      <w:tblPr>
        <w:tblW w:w="3646" w:type="pct"/>
        <w:jc w:val="center"/>
        <w:tblCellSpacing w:w="15" w:type="dxa"/>
        <w:tblCellMar>
          <w:top w:w="15" w:type="dxa"/>
          <w:left w:w="15" w:type="dxa"/>
          <w:bottom w:w="15" w:type="dxa"/>
          <w:right w:w="15" w:type="dxa"/>
        </w:tblCellMar>
        <w:tblLook w:val="04A0" w:firstRow="1" w:lastRow="0" w:firstColumn="1" w:lastColumn="0" w:noHBand="0" w:noVBand="1"/>
      </w:tblPr>
      <w:tblGrid>
        <w:gridCol w:w="2998"/>
        <w:gridCol w:w="1113"/>
        <w:gridCol w:w="2270"/>
      </w:tblGrid>
      <w:tr>
        <w:trPr>
          <w:tblCellSpacing w:w="15" w:type="dxa"/>
          <w:jc w:val="center"/>
        </w:trPr>
        <w:tc>
          <w:tcPr>
            <w:tcW w:w="2393" w:type="pct"/>
            <w:tcBorders/>
            <w:vAlign w:val="center"/>
            <w:hideMark/>
          </w:tcPr>
          <w:p>
            <w:pPr>
              <w:pStyle w:val="style157"/>
              <w:rPr/>
            </w:pPr>
            <w:r>
              <w:rPr>
                <w:noProof/>
                <w:lang w:eastAsia="en-US"/>
              </w:rPr>
              <w:drawing>
                <wp:inline distL="0" distT="0" distB="0" distR="0">
                  <wp:extent cx="1472575" cy="833787"/>
                  <wp:effectExtent l="0" t="0" r="0" b="4445"/>
                  <wp:docPr id="1032" name="Picture 167" descr="http://www.docbrown.info/page03/3_52states/Image5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67"/>
                          <pic:cNvPicPr/>
                        </pic:nvPicPr>
                        <pic:blipFill>
                          <a:blip r:embed="rId7" cstate="print"/>
                          <a:srcRect l="0" t="0" r="0" b="0"/>
                          <a:stretch/>
                        </pic:blipFill>
                        <pic:spPr>
                          <a:xfrm rot="0">
                            <a:off x="0" y="0"/>
                            <a:ext cx="1472575" cy="833787"/>
                          </a:xfrm>
                          <a:prstGeom prst="rect"/>
                          <a:ln>
                            <a:noFill/>
                          </a:ln>
                        </pic:spPr>
                      </pic:pic>
                    </a:graphicData>
                  </a:graphic>
                </wp:inline>
              </w:drawing>
            </w:r>
          </w:p>
        </w:tc>
        <w:tc>
          <w:tcPr>
            <w:tcW w:w="890" w:type="pct"/>
            <w:tcBorders/>
            <w:vAlign w:val="center"/>
            <w:hideMark/>
          </w:tcPr>
          <w:p>
            <w:pPr>
              <w:pStyle w:val="style157"/>
              <w:rPr/>
            </w:pPr>
            <w:r>
              <w:t>2 x particles</w:t>
            </w:r>
          </w:p>
          <w:p>
            <w:pPr>
              <w:pStyle w:val="style157"/>
              <w:rPr/>
            </w:pPr>
            <w:r>
              <w:t>===&gt;</w:t>
            </w:r>
          </w:p>
          <w:p>
            <w:pPr>
              <w:pStyle w:val="style157"/>
              <w:rPr/>
            </w:pPr>
            <w:r>
              <w:t>P x 2</w:t>
            </w:r>
          </w:p>
        </w:tc>
        <w:tc>
          <w:tcPr>
            <w:tcW w:w="1630" w:type="pct"/>
            <w:tcBorders/>
            <w:vAlign w:val="center"/>
            <w:hideMark/>
          </w:tcPr>
          <w:p>
            <w:pPr>
              <w:pStyle w:val="style157"/>
              <w:rPr/>
            </w:pPr>
            <w:r>
              <w:rPr>
                <w:noProof/>
                <w:lang w:eastAsia="en-US"/>
              </w:rPr>
              <w:drawing>
                <wp:inline distL="0" distT="0" distB="0" distR="0">
                  <wp:extent cx="1413131" cy="800129"/>
                  <wp:effectExtent l="0" t="0" r="0" b="0"/>
                  <wp:docPr id="1033" name="Picture 166" descr="http://www.docbrown.info/page03/3_52states/Image53double.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6"/>
                          <pic:cNvPicPr/>
                        </pic:nvPicPr>
                        <pic:blipFill>
                          <a:blip r:embed="rId8" cstate="print"/>
                          <a:srcRect l="0" t="0" r="0" b="0"/>
                          <a:stretch/>
                        </pic:blipFill>
                        <pic:spPr>
                          <a:xfrm rot="0">
                            <a:off x="0" y="0"/>
                            <a:ext cx="1413131" cy="800129"/>
                          </a:xfrm>
                          <a:prstGeom prst="rect"/>
                          <a:ln>
                            <a:noFill/>
                          </a:ln>
                        </pic:spPr>
                      </pic:pic>
                    </a:graphicData>
                  </a:graphic>
                </wp:inline>
              </w:drawing>
            </w:r>
          </w:p>
        </w:tc>
      </w:tr>
      <w:tr>
        <w:tblPrEx/>
        <w:trPr>
          <w:gridAfter w:val="2"/>
          <w:wAfter w:w="2542" w:type="pct"/>
          <w:tblCellSpacing w:w="15" w:type="dxa"/>
          <w:jc w:val="center"/>
        </w:trPr>
        <w:tc>
          <w:tcPr>
            <w:tcW w:w="2393" w:type="pct"/>
            <w:tcBorders/>
            <w:vAlign w:val="center"/>
          </w:tcPr>
          <w:p>
            <w:pPr>
              <w:pStyle w:val="style157"/>
              <w:rPr>
                <w:noProof/>
              </w:rPr>
            </w:pPr>
            <w:r>
              <w:rPr>
                <w:noProof/>
              </w:rPr>
              <w:t xml:space="preserve"> The effect of doubling gas particles</w:t>
            </w:r>
          </w:p>
        </w:tc>
      </w:tr>
    </w:tbl>
    <w:p>
      <w:pPr>
        <w:pStyle w:val="style157"/>
        <w:numPr>
          <w:ilvl w:val="0"/>
          <w:numId w:val="276"/>
        </w:numPr>
        <w:rPr/>
      </w:pPr>
      <w:r>
        <w:rPr/>
        <w:fldChar w:fldCharType="begin"/>
      </w:r>
      <w:r>
        <w:instrText xml:space="preserve"> HYPERLINK "http://www.docbrown.info/page03/3_52states.htm" </w:instrText>
      </w:r>
      <w:r>
        <w:rPr/>
        <w:fldChar w:fldCharType="separate"/>
      </w:r>
      <w:r>
        <w:rPr/>
        <w:fldChar w:fldCharType="end"/>
      </w:r>
      <w:r>
        <w:t>If the volume of a sealed container is kept constant and the gas inside is heated to a higher temperature, the gas pressure increases.</w:t>
      </w:r>
    </w:p>
    <w:p>
      <w:pPr>
        <w:pStyle w:val="style157"/>
        <w:numPr>
          <w:ilvl w:val="0"/>
          <w:numId w:val="276"/>
        </w:numPr>
        <w:rPr/>
      </w:pPr>
      <w:r>
        <w:t>The reason for this is that as the particles are heated they gain kinetic energy and on average move faster.</w:t>
      </w:r>
    </w:p>
    <w:p>
      <w:pPr>
        <w:pStyle w:val="style157"/>
        <w:numPr>
          <w:ilvl w:val="0"/>
          <w:numId w:val="276"/>
        </w:numPr>
        <w:rPr/>
      </w:pPr>
      <w:r>
        <w:t>Therefore they will collide with the sides of the container with a greater force of impact, so increasing the pressure.</w:t>
      </w:r>
    </w:p>
    <w:p>
      <w:pPr>
        <w:pStyle w:val="style157"/>
        <w:numPr>
          <w:ilvl w:val="0"/>
          <w:numId w:val="276"/>
        </w:numPr>
        <w:rPr/>
      </w:pPr>
      <w:r>
        <w:t>There is also a greater frequency of collision with the sides of the container BUT this is a minor factor compared to the effect of increased kinetic energy and the increase in the average force of impact.</w:t>
      </w:r>
    </w:p>
    <w:p>
      <w:pPr>
        <w:pStyle w:val="style157"/>
        <w:numPr>
          <w:ilvl w:val="0"/>
          <w:numId w:val="276"/>
        </w:numPr>
        <w:rPr/>
      </w:pPr>
      <w:r>
        <w:t>Therefore a fixed amount of gas in a sealed container of constant volume, the higher the temperature the greater the pressure and the lower the temperature the lesser the pressure.</w:t>
      </w:r>
    </w:p>
    <w:p>
      <w:pPr>
        <w:pStyle w:val="style157"/>
        <w:numPr>
          <w:ilvl w:val="0"/>
          <w:numId w:val="276"/>
        </w:numPr>
        <w:rPr/>
      </w:pPr>
      <w:r>
        <w:t xml:space="preserve">If the ‘container’ volume can change, </w:t>
      </w:r>
      <w:r>
        <w:rPr>
          <w:bCs/>
        </w:rPr>
        <w:t>gases readily expand* on heating</w:t>
      </w:r>
      <w:r>
        <w:t xml:space="preserve"> because of the lack of particle attraction, and </w:t>
      </w:r>
      <w:r>
        <w:rPr>
          <w:bCs/>
        </w:rPr>
        <w:t>readily contract on cooling</w:t>
      </w:r>
      <w:r>
        <w:t xml:space="preserve">. </w:t>
      </w:r>
    </w:p>
    <w:p>
      <w:pPr>
        <w:pStyle w:val="style157"/>
        <w:numPr>
          <w:ilvl w:val="0"/>
          <w:numId w:val="276"/>
        </w:numPr>
        <w:rPr/>
      </w:pPr>
      <w:r>
        <w:t>On heating, gas particles gain kinetic energy, move faster and hit the sides of the container more frequently, and significantly, they hit with a greater force.</w:t>
      </w:r>
    </w:p>
    <w:p>
      <w:pPr>
        <w:pStyle w:val="style157"/>
        <w:rPr/>
      </w:pPr>
      <w:r>
        <w:t>Depending on the container situation, either or both of the pressure or volume will increase (reverse on cooling).</w:t>
      </w:r>
    </w:p>
    <w:p>
      <w:pPr>
        <w:pStyle w:val="style157"/>
        <w:rPr/>
      </w:pPr>
      <w:r>
        <w:rPr>
          <w:bCs/>
        </w:rPr>
        <w:t xml:space="preserve">Note: </w:t>
      </w:r>
      <w:r>
        <w:rPr>
          <w:highlight w:val="yellow"/>
        </w:rPr>
        <w:t>It is the gas volume that expands NOT the mol</w:t>
      </w:r>
      <w:r>
        <w:rPr>
          <w:highlight w:val="yellow"/>
        </w:rPr>
        <w:t>ecules, they stay the same size</w:t>
      </w:r>
      <w:r>
        <w:t>.</w:t>
      </w:r>
    </w:p>
    <w:p>
      <w:pPr>
        <w:pStyle w:val="style157"/>
        <w:numPr>
          <w:ilvl w:val="0"/>
          <w:numId w:val="277"/>
        </w:numPr>
        <w:rPr/>
      </w:pPr>
      <w:r>
        <w:rPr>
          <w:bCs/>
        </w:rPr>
        <w:t>If there is no volume restriction</w:t>
      </w:r>
      <w:r>
        <w:t xml:space="preserve"> the expansion on heating is much greater for gases than liquids or solids because there is no significant attraction between gaseous particles. </w:t>
      </w:r>
    </w:p>
    <w:p>
      <w:pPr>
        <w:pStyle w:val="style157"/>
        <w:numPr>
          <w:ilvl w:val="0"/>
          <w:numId w:val="277"/>
        </w:numPr>
        <w:rPr/>
      </w:pPr>
      <w:r>
        <w:t>The increased average kinetic energy will make the gas pressure rise and so the gas will try to expand in volume if allowed to e.g. balloons in a warm room are significantly bigger than the same ba</w:t>
      </w:r>
      <w:r>
        <w:t>lloon in a cold room.</w:t>
      </w:r>
    </w:p>
    <w:bookmarkStart w:id="3" w:name="DIFFUSION"/>
    <w:p>
      <w:pPr>
        <w:pStyle w:val="style157"/>
        <w:rPr/>
      </w:pPr>
      <w:r>
        <w:t>DIFFUSION</w:t>
      </w:r>
      <w:bookmarkEnd w:id="3"/>
      <w:r>
        <w:t xml:space="preserve"> in Gases:</w:t>
      </w:r>
    </w:p>
    <w:p>
      <w:pPr>
        <w:pStyle w:val="style157"/>
        <w:numPr>
          <w:ilvl w:val="0"/>
          <w:numId w:val="278"/>
        </w:numPr>
        <w:rPr/>
      </w:pPr>
      <w:r>
        <w:t xml:space="preserve">The natural </w:t>
      </w:r>
      <w:bookmarkStart w:id="4" w:name="rapid_and_random"/>
      <w:r>
        <w:rPr>
          <w:bCs/>
        </w:rPr>
        <w:t>rapid and random</w:t>
      </w:r>
      <w:bookmarkEnd w:id="4"/>
      <w:r>
        <w:rPr>
          <w:bCs/>
        </w:rPr>
        <w:t xml:space="preserve"> movement</w:t>
      </w:r>
      <w:r>
        <w:t xml:space="preserve"> of the particles in all directions means that gases</w:t>
      </w:r>
      <w:r>
        <w:rPr>
          <w:bCs/>
        </w:rPr>
        <w:t xml:space="preserve"> readily ‘spread’ or diffuse</w:t>
      </w:r>
      <w:r>
        <w:t>.</w:t>
      </w:r>
    </w:p>
    <w:p>
      <w:pPr>
        <w:pStyle w:val="style157"/>
        <w:numPr>
          <w:ilvl w:val="0"/>
          <w:numId w:val="278"/>
        </w:numPr>
        <w:rPr/>
      </w:pPr>
      <w:r>
        <w:t>The net movement of a particular gas will be in the direction from lower concentration to a higher concentration, down the so-called diffusion gradient.</w:t>
      </w:r>
    </w:p>
    <w:p>
      <w:pPr>
        <w:pStyle w:val="style157"/>
        <w:numPr>
          <w:ilvl w:val="0"/>
          <w:numId w:val="278"/>
        </w:numPr>
        <w:rPr/>
      </w:pPr>
      <w:r>
        <w:t xml:space="preserve">Diffusion continues until the concentrations are uniform throughout the container of gases, but ALL the particles keep moving with their ever present kinetic energy! </w:t>
      </w:r>
    </w:p>
    <w:p>
      <w:pPr>
        <w:pStyle w:val="style157"/>
        <w:numPr>
          <w:ilvl w:val="0"/>
          <w:numId w:val="278"/>
        </w:numPr>
        <w:rPr/>
      </w:pPr>
      <w:r>
        <w:rPr>
          <w:bCs/>
        </w:rPr>
        <w:t>Diffusion</w:t>
      </w:r>
      <w:r>
        <w:t xml:space="preserve"> is faster in gases than liquids where there is more space for them to move (</w:t>
      </w:r>
      <w:r>
        <w:t>experiment illustrated below)</w:t>
      </w:r>
      <w:r>
        <w:t xml:space="preserve"> and diffusion is negligible in solids due to the close packing of the particles. </w:t>
      </w:r>
    </w:p>
    <w:p>
      <w:pPr>
        <w:pStyle w:val="style157"/>
        <w:numPr>
          <w:ilvl w:val="0"/>
          <w:numId w:val="278"/>
        </w:numPr>
        <w:rPr/>
      </w:pPr>
      <w:r>
        <w:rPr>
          <w:bCs/>
        </w:rPr>
        <w:t>Diffusion is responsible for the spread of odours</w:t>
      </w:r>
      <w:r>
        <w:t xml:space="preserve"> even without any air disturbance e.g. use of perfume, opening a jar of coffee or the smell of petrol around a garage.</w:t>
      </w:r>
    </w:p>
    <w:p>
      <w:pPr>
        <w:pStyle w:val="style157"/>
        <w:numPr>
          <w:ilvl w:val="0"/>
          <w:numId w:val="278"/>
        </w:numPr>
        <w:rPr/>
      </w:pPr>
      <w:r>
        <w:t>The rate of diffusion increases with increase in temperature as the particles gain kinetic energy and move faster.</w:t>
      </w:r>
    </w:p>
    <w:p>
      <w:pPr>
        <w:pStyle w:val="style157"/>
        <w:rPr>
          <w:b/>
        </w:rPr>
      </w:pPr>
      <w:r>
        <w:rPr>
          <w:b/>
        </w:rPr>
        <w:t xml:space="preserve">Other evidence for random particle movement including diffusion: </w:t>
      </w:r>
    </w:p>
    <w:p>
      <w:pPr>
        <w:pStyle w:val="style157"/>
        <w:numPr>
          <w:ilvl w:val="0"/>
          <w:numId w:val="279"/>
        </w:numPr>
        <w:rPr/>
      </w:pPr>
      <w:r>
        <w:t xml:space="preserve">When </w:t>
      </w:r>
      <w:r>
        <w:rPr>
          <w:bCs/>
        </w:rPr>
        <w:t>smoke particles are viewed under a microscope</w:t>
      </w:r>
      <w:r>
        <w:t xml:space="preserve"> they appear to 'dance around' when illuminated with a light beam at 90</w:t>
      </w:r>
      <w:r>
        <w:rPr>
          <w:vertAlign w:val="superscript"/>
        </w:rPr>
        <w:t>o</w:t>
      </w:r>
      <w:r>
        <w:t xml:space="preserve"> to the viewing direction. This is because the smoke particles show up by reflected light and 'dance' due to the millions of random hits from the fast moving air molecules. This is called '</w:t>
      </w:r>
      <w:r>
        <w:rPr>
          <w:bCs/>
        </w:rPr>
        <w:t>Brownian motion</w:t>
      </w:r>
      <w:r>
        <w:t>'. At any given instant of time, the hits will not be even, so the smoke particle get a greater bashing in a random direction.</w:t>
      </w:r>
    </w:p>
    <w:p>
      <w:pPr>
        <w:pStyle w:val="style157"/>
        <w:rPr/>
      </w:pPr>
    </w:p>
    <w:p>
      <w:pPr>
        <w:pStyle w:val="style157"/>
        <w:rPr>
          <w:b/>
        </w:rPr>
      </w:pPr>
      <w:r>
        <w:rPr>
          <w:b/>
        </w:rPr>
        <w:t>A two gaseous molecule diffusion experiment is illustr</w:t>
      </w:r>
      <w:r>
        <w:rPr>
          <w:b/>
        </w:rPr>
        <w:t>ated and explained below</w:t>
      </w:r>
    </w:p>
    <w:p>
      <w:pPr>
        <w:pStyle w:val="style157"/>
        <w:rPr/>
      </w:pPr>
      <w:r>
        <w:t xml:space="preserve">A long glass tube (2-4 cm diameter) is filled at one end with a plug of cotton wool soaked in </w:t>
      </w:r>
      <w:r>
        <w:rPr>
          <w:bCs/>
        </w:rPr>
        <w:t>conc. hydrochloric acid</w:t>
      </w:r>
      <w:r>
        <w:t xml:space="preserve"> sealed in with a rubber bung (for health and safety!) and the tube is kept perfectly still, clamped in a horizontal position. A similar plug of </w:t>
      </w:r>
      <w:r>
        <w:rPr>
          <w:bCs/>
        </w:rPr>
        <w:t>conc. ammonia solution</w:t>
      </w:r>
      <w:r>
        <w:t xml:space="preserve"> is placed at the other end. The soaked cotton wool plugs will give off </w:t>
      </w:r>
      <w:r>
        <w:rPr>
          <w:bCs/>
        </w:rPr>
        <w:t>fumes</w:t>
      </w:r>
      <w:r>
        <w:t xml:space="preserve"> of </w:t>
      </w:r>
      <w:r>
        <w:rPr>
          <w:bCs/>
        </w:rPr>
        <w:t>HCl</w:t>
      </w:r>
      <w:r>
        <w:t xml:space="preserve"> and </w:t>
      </w:r>
      <w:r>
        <w:rPr>
          <w:bCs/>
        </w:rPr>
        <w:t>NH</w:t>
      </w:r>
      <w:r>
        <w:rPr>
          <w:bCs/>
          <w:vertAlign w:val="subscript"/>
        </w:rPr>
        <w:t>3</w:t>
      </w:r>
      <w:r>
        <w:t xml:space="preserve"> respectively, and if the tube is left undisturbed and horizontal, despite the lack of tube movement, e.g. NO shaking to mix and the absence of convection, </w:t>
      </w:r>
      <w:r>
        <w:rPr>
          <w:bCs/>
        </w:rPr>
        <w:t xml:space="preserve">a white cloud forms about </w:t>
      </w:r>
      <w:r>
        <w:rPr>
          <w:bCs/>
          <w:vertAlign w:val="superscript"/>
        </w:rPr>
        <w:t>1</w:t>
      </w:r>
      <w:r>
        <w:rPr>
          <w:bCs/>
        </w:rPr>
        <w:t>/</w:t>
      </w:r>
      <w:r>
        <w:rPr>
          <w:bCs/>
          <w:vertAlign w:val="subscript"/>
        </w:rPr>
        <w:t>3</w:t>
      </w:r>
      <w:r>
        <w:rPr>
          <w:bCs/>
        </w:rPr>
        <w:t>rd along from the conc. hydrochloric acid tube end</w:t>
      </w:r>
      <w:r>
        <w:t xml:space="preserve">. </w:t>
      </w:r>
    </w:p>
    <w:p>
      <w:pPr>
        <w:pStyle w:val="style157"/>
        <w:rPr/>
      </w:pPr>
      <w:r>
        <w:rPr>
          <w:bCs/>
        </w:rPr>
        <w:t xml:space="preserve">Explanation: </w:t>
      </w:r>
      <w:r>
        <w:t xml:space="preserve">What happens is that colorless gases, ammonia and hydrogen chloride, </w:t>
      </w:r>
      <w:r>
        <w:rPr>
          <w:bCs/>
        </w:rPr>
        <w:t>diffuse down the tube</w:t>
      </w:r>
      <w:r>
        <w:t xml:space="preserve"> and </w:t>
      </w:r>
      <w:r>
        <w:rPr>
          <w:bCs/>
        </w:rPr>
        <w:t>react to form fine white crystals</w:t>
      </w:r>
      <w:r>
        <w:t xml:space="preserve"> of the salt ammonium chloride.</w:t>
      </w:r>
    </w:p>
    <w:p>
      <w:pPr>
        <w:pStyle w:val="style157"/>
        <w:rPr>
          <w:highlight w:val="yellow"/>
        </w:rPr>
      </w:pPr>
      <w:r>
        <w:rPr>
          <w:highlight w:val="yellow"/>
        </w:rPr>
        <w:t xml:space="preserve">Ammonia + hydrogen chloride ==&gt; ammonium chloride </w:t>
      </w:r>
    </w:p>
    <w:p>
      <w:pPr>
        <w:pStyle w:val="style157"/>
        <w:rPr/>
      </w:pPr>
      <w:r>
        <w:rPr>
          <w:highlight w:val="yellow"/>
        </w:rPr>
        <w:t>NH</w:t>
      </w:r>
      <w:r>
        <w:rPr>
          <w:highlight w:val="yellow"/>
          <w:vertAlign w:val="subscript"/>
        </w:rPr>
        <w:t>3(g)</w:t>
      </w:r>
      <w:r>
        <w:rPr>
          <w:highlight w:val="yellow"/>
        </w:rPr>
        <w:t xml:space="preserve"> + HCl</w:t>
      </w:r>
      <w:r>
        <w:rPr>
          <w:highlight w:val="yellow"/>
          <w:vertAlign w:val="subscript"/>
        </w:rPr>
        <w:t>(g)</w:t>
      </w:r>
      <w:r>
        <w:rPr>
          <w:highlight w:val="yellow"/>
        </w:rPr>
        <w:t xml:space="preserve"> ==&gt; NH</w:t>
      </w:r>
      <w:r>
        <w:rPr>
          <w:highlight w:val="yellow"/>
          <w:vertAlign w:val="subscript"/>
        </w:rPr>
        <w:t>4</w:t>
      </w:r>
      <w:r>
        <w:rPr>
          <w:highlight w:val="yellow"/>
        </w:rPr>
        <w:t>Cl</w:t>
      </w:r>
      <w:r>
        <w:rPr>
          <w:highlight w:val="yellow"/>
          <w:vertAlign w:val="subscript"/>
        </w:rPr>
        <w:t>(s)</w:t>
      </w:r>
    </w:p>
    <w:p>
      <w:pPr>
        <w:pStyle w:val="style157"/>
        <w:rPr/>
      </w:pPr>
      <w:r>
        <w:rPr/>
        <w:fldChar w:fldCharType="begin"/>
      </w:r>
      <w:r>
        <w:instrText xml:space="preserve"> HYPERLINK "http://www.docbrown.info/page03/3_52states.htm" </w:instrText>
      </w:r>
      <w:r>
        <w:rPr/>
        <w:fldChar w:fldCharType="separate"/>
      </w:r>
      <w:r>
        <w:rPr/>
        <w:fldChar w:fldCharType="end"/>
      </w:r>
      <w:r>
        <w:t xml:space="preserve">Note the rule: </w:t>
      </w:r>
      <w:r>
        <w:rPr>
          <w:bCs/>
        </w:rPr>
        <w:t>The smaller the molecular mass, the greater the average speed of the molecules</w:t>
      </w:r>
      <w:r>
        <w:t xml:space="preserve"> (but all gases have the same average kinetic energy at the same temperature). </w:t>
      </w:r>
    </w:p>
    <w:p>
      <w:pPr>
        <w:pStyle w:val="style157"/>
        <w:rPr/>
      </w:pPr>
      <w:r>
        <w:t>Therefore the smaller the molecular mass, the faster the gas diffuses.</w:t>
      </w:r>
    </w:p>
    <w:p>
      <w:pPr>
        <w:pStyle w:val="style157"/>
        <w:rPr/>
      </w:pPr>
      <w:r>
        <w:t>e.g. M</w:t>
      </w:r>
      <w:r>
        <w:rPr>
          <w:vertAlign w:val="subscript"/>
        </w:rPr>
        <w:t>r</w:t>
      </w:r>
      <w:r>
        <w:t>(</w:t>
      </w:r>
      <w:r>
        <w:rPr>
          <w:bCs/>
        </w:rPr>
        <w:t>NH</w:t>
      </w:r>
      <w:r>
        <w:rPr>
          <w:bCs/>
          <w:vertAlign w:val="subscript"/>
        </w:rPr>
        <w:t>3</w:t>
      </w:r>
      <w:r>
        <w:t xml:space="preserve">) = 14 + 1x3 = </w:t>
      </w:r>
      <w:r>
        <w:rPr>
          <w:bCs/>
        </w:rPr>
        <w:t>17</w:t>
      </w:r>
      <w:r>
        <w:t xml:space="preserve">, moves </w:t>
      </w:r>
      <w:r>
        <w:rPr>
          <w:bCs/>
        </w:rPr>
        <w:t>faster</w:t>
      </w:r>
      <w:r>
        <w:t xml:space="preserve"> than M</w:t>
      </w:r>
      <w:r>
        <w:rPr>
          <w:vertAlign w:val="subscript"/>
        </w:rPr>
        <w:t>r</w:t>
      </w:r>
      <w:r>
        <w:t>(</w:t>
      </w:r>
      <w:r>
        <w:rPr>
          <w:bCs/>
        </w:rPr>
        <w:t>HCl</w:t>
      </w:r>
      <w:r>
        <w:t xml:space="preserve">) = 1 + 35.5 = </w:t>
      </w:r>
      <w:r>
        <w:rPr>
          <w:bCs/>
        </w:rPr>
        <w:t>36.5</w:t>
      </w:r>
    </w:p>
    <w:p>
      <w:pPr>
        <w:pStyle w:val="style157"/>
        <w:rPr/>
      </w:pPr>
      <w:r>
        <w:t>AND that's why they meet nearer the HCl end of the tube!</w:t>
      </w:r>
    </w:p>
    <w:p>
      <w:pPr>
        <w:pStyle w:val="style157"/>
        <w:rPr/>
      </w:pPr>
      <w:r>
        <w:t>So the experiment is not only evidence for molecule movement, it is also evidence that molecules of different molecular masses move/diffuse at different speeds.</w:t>
      </w:r>
    </w:p>
    <w:bookmarkStart w:id="5" w:name="A_coloured_gas"/>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9179"/>
      </w:tblGrid>
      <w:tr>
        <w:trPr>
          <w:tblCellSpacing w:w="15" w:type="dxa"/>
          <w:jc w:val="center"/>
        </w:trPr>
        <w:tc>
          <w:tcPr>
            <w:tcW w:w="496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rPr>
                <w:bCs/>
              </w:rPr>
              <w:t>Colored gas</w:t>
            </w:r>
            <w:bookmarkEnd w:id="5"/>
            <w:r>
              <w:rPr>
                <w:bCs/>
              </w:rPr>
              <w:t>, heavier than air</w:t>
            </w:r>
            <w:r>
              <w:t xml:space="preserve"> (greater density), is put into the bottom gas jar and a </w:t>
            </w:r>
            <w:r>
              <w:rPr>
                <w:bCs/>
              </w:rPr>
              <w:t>second gas jar of lower density colorless air</w:t>
            </w:r>
            <w:r>
              <w:t xml:space="preserve"> is placed over it separated with a glass cover.</w:t>
            </w:r>
          </w:p>
          <w:p>
            <w:pPr>
              <w:pStyle w:val="style157"/>
              <w:rPr/>
            </w:pPr>
            <w:r>
              <w:t>If the glass cover is removed then (i) the colorless air gases diffuses down into the colored brown gas and (ii) bromine diffuses up into the air. The particle movement leading to mixing</w:t>
            </w:r>
            <w:r>
              <w:rPr>
                <w:bCs/>
              </w:rPr>
              <w:t xml:space="preserve"> cannot be due to convection because the more dense gas starts at the bottom</w:t>
            </w:r>
            <w:r>
              <w:t>!</w:t>
            </w:r>
          </w:p>
          <w:p>
            <w:pPr>
              <w:pStyle w:val="style157"/>
              <w:rPr/>
            </w:pPr>
            <w:r>
              <w:t>No 'shaking' or other means of mixing is required. The random movement of both lots of particles is enough to ensure that both gases eventually become completely mixed by diffusion.</w:t>
            </w:r>
          </w:p>
          <w:p>
            <w:pPr>
              <w:pStyle w:val="style157"/>
              <w:rPr/>
            </w:pPr>
            <w:r>
              <w:rPr>
                <w:noProof/>
                <w:lang w:eastAsia="en-US"/>
              </w:rPr>
              <w:drawing>
                <wp:anchor distT="47625" distB="47625" distL="47625" distR="47625" simplePos="false" relativeHeight="26" behindDoc="false" locked="false" layoutInCell="true" allowOverlap="false">
                  <wp:simplePos x="0" y="0"/>
                  <wp:positionH relativeFrom="column">
                    <wp:posOffset>-1905</wp:posOffset>
                  </wp:positionH>
                  <wp:positionV relativeFrom="line">
                    <wp:posOffset>-3157855</wp:posOffset>
                  </wp:positionV>
                  <wp:extent cx="2979420" cy="2673985"/>
                  <wp:effectExtent l="0" t="0" r="0" b="0"/>
                  <wp:wrapSquare wrapText="bothSides"/>
                  <wp:docPr id="1034" name="Picture 22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21"/>
                          <pic:cNvPicPr/>
                        </pic:nvPicPr>
                        <pic:blipFill>
                          <a:blip r:embed="rId9" cstate="print"/>
                          <a:srcRect l="0" t="0" r="0" b="0"/>
                          <a:stretch/>
                        </pic:blipFill>
                        <pic:spPr>
                          <a:xfrm rot="0">
                            <a:off x="0" y="0"/>
                            <a:ext cx="2979420" cy="2673985"/>
                          </a:xfrm>
                          <a:prstGeom prst="rect"/>
                          <a:ln>
                            <a:noFill/>
                          </a:ln>
                        </pic:spPr>
                      </pic:pic>
                    </a:graphicData>
                  </a:graphic>
                </wp:anchor>
              </w:drawing>
            </w:r>
            <w:r>
              <w:t>Figure 3.3: Diffusion experiment</w:t>
            </w:r>
          </w:p>
          <w:p>
            <w:pPr>
              <w:pStyle w:val="style157"/>
              <w:rPr/>
            </w:pPr>
          </w:p>
          <w:p>
            <w:pPr>
              <w:pStyle w:val="style157"/>
              <w:rPr/>
            </w:pPr>
            <w:r>
              <w:t xml:space="preserve">This is </w:t>
            </w:r>
            <w:r>
              <w:rPr>
                <w:bCs/>
              </w:rPr>
              <w:t>clear evidence for diffusion</w:t>
            </w:r>
            <w:r>
              <w:t xml:space="preserve"> due to the random continuous movement of all the gas particles and, initially, the net movement of one type of particle from a higher to a lower concentration ('</w:t>
            </w:r>
            <w:r>
              <w:rPr>
                <w:bCs/>
              </w:rPr>
              <w:t>down a diffusion gradient</w:t>
            </w:r>
            <w:r>
              <w:t>'). When fully mixed, no further color change distribution is observed BUT the random particle movement continues.</w:t>
            </w:r>
          </w:p>
        </w:tc>
      </w:tr>
    </w:tbl>
    <w:p>
      <w:pPr>
        <w:pStyle w:val="style157"/>
        <w:rPr/>
      </w:pPr>
      <w:r>
        <w:rPr/>
        <w:fldChar w:fldCharType="begin"/>
      </w:r>
      <w:r>
        <w:instrText xml:space="preserve"> HYPERLINK "http://www.docbrown.info/page03/3_52states.htm" </w:instrText>
      </w:r>
      <w:r>
        <w:rPr/>
        <w:fldChar w:fldCharType="separate"/>
      </w:r>
      <w:r>
        <w:rPr/>
        <w:fldChar w:fldCharType="end"/>
      </w:r>
    </w:p>
    <w:p>
      <w:pPr>
        <w:pStyle w:val="style157"/>
        <w:rPr/>
      </w:pPr>
      <w:r>
        <w:rPr/>
        <w:pict>
          <v:rect id="1035" fillcolor="#a0a0a0" stroked="f" style="margin-left:0.0pt;margin-top:0.0pt;width:0.0pt;height:1.5pt;mso-wrap-distance-left:0.0pt;mso-wrap-distance-right:0.0pt;visibility:visible;" o:hr="t" o:hralign="center" o:hrstd="t">
            <v:stroke on="f"/>
            <v:fill/>
          </v:rect>
        </w:pict>
      </w:r>
    </w:p>
    <w:p>
      <w:pPr>
        <w:pStyle w:val="style157"/>
        <w:rPr>
          <w:b/>
        </w:rPr>
      </w:pPr>
      <w:r>
        <w:rPr>
          <w:b/>
          <w:shd w:val="clear" w:color="auto" w:fill="00ffff"/>
        </w:rPr>
        <w:t>A NOTE ON FORCES</w:t>
      </w:r>
    </w:p>
    <w:p>
      <w:pPr>
        <w:pStyle w:val="style157"/>
        <w:rPr/>
      </w:pPr>
      <w:r>
        <w:t>A gas spreads everywhere in a given space, so there cannot be much attraction between the molecules/particles.</w:t>
      </w:r>
    </w:p>
    <w:p>
      <w:pPr>
        <w:pStyle w:val="style157"/>
        <w:rPr>
          <w:highlight w:val="yellow"/>
        </w:rPr>
      </w:pPr>
    </w:p>
    <w:p>
      <w:pPr>
        <w:pStyle w:val="style157"/>
        <w:rPr>
          <w:b/>
          <w:highlight w:val="yellow"/>
        </w:rPr>
      </w:pPr>
      <w:r>
        <w:rPr>
          <w:b/>
          <w:highlight w:val="yellow"/>
        </w:rPr>
        <w:t>Something must hold liquid molecules together or how can a liquid form from a gas?</w:t>
      </w:r>
    </w:p>
    <w:p>
      <w:pPr>
        <w:pStyle w:val="style157"/>
        <w:rPr>
          <w:highlight w:val="yellow"/>
        </w:rPr>
      </w:pPr>
    </w:p>
    <w:p>
      <w:pPr>
        <w:pStyle w:val="style157"/>
        <w:rPr/>
      </w:pPr>
      <w:r>
        <w:t xml:space="preserve">In fact between liquid molecules there are actually weak electrical forces of attraction called </w:t>
      </w:r>
      <w:r>
        <w:rPr>
          <w:color w:val="0070c0"/>
        </w:rPr>
        <w:t>intermolecular forces</w:t>
      </w:r>
      <w:r>
        <w:t>, but they can't be strong enough to create a rigid solid structure.</w:t>
      </w:r>
    </w:p>
    <w:p>
      <w:pPr>
        <w:pStyle w:val="style157"/>
        <w:rPr/>
      </w:pPr>
      <w:r>
        <w:t>However, in solids, these forces must be stronger to create the rigid structure.</w:t>
      </w:r>
    </w:p>
    <w:p>
      <w:pPr>
        <w:pStyle w:val="style157"/>
        <w:rPr>
          <w:b/>
        </w:rPr>
      </w:pPr>
      <w:r>
        <w:t xml:space="preserve">Intermolecular forces are also called 'intermolecular bonds' BUT these are not the same as </w:t>
      </w:r>
      <w:r>
        <w:rPr/>
        <w:fldChar w:fldCharType="begin"/>
      </w:r>
      <w:r>
        <w:instrText xml:space="preserve"> HYPERLINK "http://www.docbrown.info/page04/4_72bond.htm" </w:instrText>
      </w:r>
      <w:r>
        <w:rPr/>
        <w:fldChar w:fldCharType="separate"/>
      </w:r>
      <w:r>
        <w:rPr>
          <w:rStyle w:val="style85"/>
          <w:b/>
          <w:color w:val="984806"/>
        </w:rPr>
        <w:t>covalent, ionic or metallic bonds</w:t>
      </w:r>
      <w:r>
        <w:rPr/>
        <w:fldChar w:fldCharType="end"/>
      </w:r>
      <w:r>
        <w:rPr>
          <w:b/>
        </w:rPr>
        <w:t xml:space="preserve"> and they are much weaker than these</w:t>
      </w:r>
      <w:r>
        <w:rPr>
          <w:b/>
        </w:rPr>
        <w:t xml:space="preserve"> </w:t>
      </w:r>
      <w:r>
        <w:rPr>
          <w:b/>
          <w:color w:val="0070c0"/>
        </w:rPr>
        <w:t>true chemical bonds</w:t>
      </w:r>
      <w:r>
        <w:rPr>
          <w:b/>
        </w:rPr>
        <w:t>.</w:t>
      </w:r>
    </w:p>
    <w:p>
      <w:pPr>
        <w:pStyle w:val="style157"/>
        <w:rPr>
          <w:noProof/>
        </w:rPr>
      </w:pPr>
    </w:p>
    <w:p>
      <w:pPr>
        <w:pStyle w:val="style157"/>
        <w:rPr>
          <w:b/>
          <w:noProof/>
        </w:rPr>
      </w:pPr>
    </w:p>
    <w:p>
      <w:pPr>
        <w:pStyle w:val="style157"/>
        <w:rPr>
          <w:b/>
          <w:noProof/>
        </w:rPr>
      </w:pPr>
      <w:r>
        <w:rPr>
          <w:b/>
          <w:noProof/>
        </w:rPr>
        <w:t xml:space="preserve"> Liquid State</w:t>
      </w:r>
    </w:p>
    <w:p>
      <w:pPr>
        <w:pStyle w:val="style157"/>
        <w:rPr/>
      </w:pPr>
      <w:r>
        <w:rPr>
          <w:noProof/>
          <w:lang w:eastAsia="en-US"/>
        </w:rPr>
        <w:drawing>
          <wp:inline distL="0" distT="0" distB="0" distR="0">
            <wp:extent cx="1149289" cy="650739"/>
            <wp:effectExtent l="0" t="0" r="0" b="0"/>
            <wp:docPr id="1036" name="Picture 16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64"/>
                    <pic:cNvPicPr/>
                  </pic:nvPicPr>
                  <pic:blipFill>
                    <a:blip r:embed="rId10" cstate="print"/>
                    <a:srcRect l="0" t="0" r="0" b="0"/>
                    <a:stretch/>
                  </pic:blipFill>
                  <pic:spPr>
                    <a:xfrm rot="0">
                      <a:off x="0" y="0"/>
                      <a:ext cx="1149289" cy="650739"/>
                    </a:xfrm>
                    <a:prstGeom prst="rect"/>
                    <a:ln>
                      <a:noFill/>
                    </a:ln>
                  </pic:spPr>
                </pic:pic>
              </a:graphicData>
            </a:graphic>
          </wp:inline>
        </w:drawing>
      </w:r>
      <w:r>
        <w:t> </w:t>
      </w:r>
      <w:bookmarkStart w:id="6" w:name="TheParticleModelofaLiquid"/>
      <w:r>
        <w:rPr>
          <w:shd w:val="clear" w:color="auto" w:fill="00ffff"/>
        </w:rPr>
        <w:t xml:space="preserve">  The particle model of a Liquid</w:t>
      </w:r>
      <w:bookmarkEnd w:id="6"/>
    </w:p>
    <w:p>
      <w:pPr>
        <w:pStyle w:val="style157"/>
        <w:numPr>
          <w:ilvl w:val="0"/>
          <w:numId w:val="279"/>
        </w:numPr>
        <w:rPr/>
      </w:pPr>
      <w:r>
        <w:t>A liquid has a fixed volume at a given temperature but its shape is that of the container which holds the liquid.</w:t>
      </w:r>
    </w:p>
    <w:p>
      <w:pPr>
        <w:pStyle w:val="style157"/>
        <w:numPr>
          <w:ilvl w:val="0"/>
          <w:numId w:val="279"/>
        </w:numPr>
        <w:rPr/>
      </w:pPr>
      <w:r>
        <w:t xml:space="preserve">There are much greater forces of attraction between the particles in a liquid compared to gases, but not quite as much as in solids. </w:t>
      </w:r>
    </w:p>
    <w:p>
      <w:pPr>
        <w:pStyle w:val="style157"/>
        <w:numPr>
          <w:ilvl w:val="0"/>
          <w:numId w:val="279"/>
        </w:numPr>
        <w:rPr/>
      </w:pPr>
      <w:r>
        <w:t>Particles</w:t>
      </w:r>
      <w:r>
        <w:rPr>
          <w:bCs/>
        </w:rPr>
        <w:t xml:space="preserve"> quite close together</w:t>
      </w:r>
      <w:r>
        <w:t xml:space="preserve"> but </w:t>
      </w:r>
      <w:r>
        <w:rPr>
          <w:bCs/>
        </w:rPr>
        <w:t>still arranged at random</w:t>
      </w:r>
      <w:r>
        <w:t xml:space="preserve"> throughout the container, there is a little close range order as you can get clumps of particles clinging together temporarily.</w:t>
      </w:r>
    </w:p>
    <w:p>
      <w:pPr>
        <w:pStyle w:val="style157"/>
        <w:numPr>
          <w:ilvl w:val="0"/>
          <w:numId w:val="279"/>
        </w:numPr>
        <w:rPr/>
      </w:pPr>
      <w:r>
        <w:t xml:space="preserve">Particles </w:t>
      </w:r>
      <w:r>
        <w:rPr>
          <w:bCs/>
        </w:rPr>
        <w:t>moving rapidly in all directions</w:t>
      </w:r>
      <w:r>
        <w:t xml:space="preserve"> but </w:t>
      </w:r>
      <w:r>
        <w:rPr>
          <w:bCs/>
        </w:rPr>
        <w:t>more frequently collisions</w:t>
      </w:r>
      <w:r>
        <w:t xml:space="preserve"> with each other than in gases due to shorter distances between particles. </w:t>
      </w:r>
    </w:p>
    <w:p>
      <w:pPr>
        <w:pStyle w:val="style157"/>
        <w:numPr>
          <w:ilvl w:val="0"/>
          <w:numId w:val="279"/>
        </w:numPr>
        <w:rPr/>
      </w:pPr>
      <w:r>
        <w:t xml:space="preserve">With </w:t>
      </w:r>
      <w:r>
        <w:rPr>
          <w:bCs/>
        </w:rPr>
        <w:t>increase in temperature</w:t>
      </w:r>
      <w:r>
        <w:t xml:space="preserve">, the particles </w:t>
      </w:r>
      <w:r>
        <w:rPr>
          <w:bCs/>
        </w:rPr>
        <w:t>move faster</w:t>
      </w:r>
      <w:r>
        <w:t xml:space="preserve"> as they </w:t>
      </w:r>
      <w:r>
        <w:rPr>
          <w:bCs/>
        </w:rPr>
        <w:t>gain kinetic energy</w:t>
      </w:r>
      <w:r>
        <w:t>, so increased collision rates, increased collision energy and increased rate of diffusion.</w:t>
      </w:r>
    </w:p>
    <w:p>
      <w:pPr>
        <w:pStyle w:val="style157"/>
        <w:rPr/>
      </w:pPr>
    </w:p>
    <w:p>
      <w:pPr>
        <w:pStyle w:val="style157"/>
        <w:rPr>
          <w:b/>
          <w:color w:val="0033cc"/>
        </w:rPr>
      </w:pPr>
      <w:r>
        <w:rPr/>
        <w:fldChar w:fldCharType="begin"/>
      </w:r>
      <w:r>
        <w:instrText xml:space="preserve"> HYPERLINK "http://www.docbrown.info/page03/3_52states.htm" </w:instrText>
      </w:r>
      <w:r>
        <w:rPr/>
        <w:fldChar w:fldCharType="separate"/>
      </w:r>
      <w:r>
        <w:rPr/>
        <w:fldChar w:fldCharType="end"/>
      </w:r>
      <w:bookmarkStart w:id="7" w:name="UsingtheparticlemodelofaLiquid"/>
      <w:r>
        <w:rPr>
          <w:b/>
          <w:color w:val="0033cc"/>
        </w:rPr>
        <w:t>Using the particle model to explain the properties of a Liquid</w:t>
      </w:r>
      <w:bookmarkEnd w:id="7"/>
    </w:p>
    <w:p>
      <w:pPr>
        <w:pStyle w:val="style157"/>
        <w:numPr>
          <w:ilvl w:val="0"/>
          <w:numId w:val="280"/>
        </w:numPr>
        <w:rPr/>
      </w:pPr>
      <w:r>
        <w:rPr>
          <w:bCs/>
        </w:rPr>
        <w:t>Liquids have a much greater density than gases</w:t>
      </w:r>
      <w:r>
        <w:t xml:space="preserve"> (‘heavier’) because the particles are much closer together because of the attractive forces.</w:t>
      </w:r>
    </w:p>
    <w:p>
      <w:pPr>
        <w:pStyle w:val="style157"/>
        <w:numPr>
          <w:ilvl w:val="0"/>
          <w:numId w:val="280"/>
        </w:numPr>
        <w:rPr/>
      </w:pPr>
      <w:r>
        <w:t>Most liquids are just a little less dense than when they are solid</w:t>
      </w:r>
    </w:p>
    <w:p>
      <w:pPr>
        <w:pStyle w:val="style157"/>
        <w:numPr>
          <w:ilvl w:val="0"/>
          <w:numId w:val="280"/>
        </w:numPr>
        <w:rPr/>
      </w:pPr>
      <w:r>
        <w:t>Water is a curious exception to this general rule, which is why ice floats on water.</w:t>
      </w:r>
    </w:p>
    <w:p>
      <w:pPr>
        <w:pStyle w:val="style157"/>
        <w:numPr>
          <w:ilvl w:val="0"/>
          <w:numId w:val="280"/>
        </w:numPr>
        <w:rPr/>
      </w:pPr>
      <w:r>
        <w:rPr>
          <w:bCs/>
        </w:rPr>
        <w:t xml:space="preserve">Liquids usually flow freely </w:t>
      </w:r>
      <w:r>
        <w:t xml:space="preserve">despite the forces of attraction between the particles but liquids are not as ‘fluid’ as gases. </w:t>
      </w:r>
    </w:p>
    <w:p>
      <w:pPr>
        <w:pStyle w:val="style157"/>
        <w:numPr>
          <w:ilvl w:val="0"/>
          <w:numId w:val="280"/>
        </w:numPr>
        <w:rPr/>
      </w:pPr>
      <w:r>
        <w:t xml:space="preserve">Note </w:t>
      </w:r>
      <w:r>
        <w:rPr>
          <w:bCs/>
        </w:rPr>
        <w:t>'sticky' or viscous liquids have much stronger attractive forces</w:t>
      </w:r>
      <w:r>
        <w:t xml:space="preserve"> between the molecules BUT not strong enough to form a solid.</w:t>
      </w:r>
    </w:p>
    <w:p>
      <w:pPr>
        <w:pStyle w:val="style157"/>
        <w:numPr>
          <w:ilvl w:val="0"/>
          <w:numId w:val="280"/>
        </w:numPr>
        <w:rPr/>
      </w:pPr>
      <w:r>
        <w:rPr>
          <w:bCs/>
        </w:rPr>
        <w:t>Liquids have a surface</w:t>
      </w:r>
      <w:r>
        <w:t xml:space="preserve">, and a </w:t>
      </w:r>
      <w:r>
        <w:rPr>
          <w:bCs/>
        </w:rPr>
        <w:t>fixed volume</w:t>
      </w:r>
      <w:r>
        <w:t xml:space="preserve"> (at a particular temperature) because of the increased particle attraction, but the shape is not fixed and is merely that of the container itself.</w:t>
      </w:r>
    </w:p>
    <w:p>
      <w:pPr>
        <w:pStyle w:val="style157"/>
        <w:numPr>
          <w:ilvl w:val="0"/>
          <w:numId w:val="280"/>
        </w:numPr>
        <w:rPr/>
      </w:pPr>
      <w:r>
        <w:t>Liquids seem to have a very weak 'skin' surface effect which is caused by the bulk molecules attracting the surface molecules disproportionately.</w:t>
      </w:r>
    </w:p>
    <w:p>
      <w:pPr>
        <w:pStyle w:val="style157"/>
        <w:numPr>
          <w:ilvl w:val="0"/>
          <w:numId w:val="280"/>
        </w:numPr>
        <w:rPr/>
      </w:pPr>
      <w:r>
        <w:t xml:space="preserve">Liquids are </w:t>
      </w:r>
      <w:r>
        <w:rPr>
          <w:bCs/>
        </w:rPr>
        <w:t>not readily compressed</w:t>
      </w:r>
      <w:r>
        <w:t xml:space="preserve"> because there is so little ‘empty’ space between the particles, so increase in pressure has only a tiny effect on the volume of a solid, and you need a huge increase in pressure to see any real contraction in the volume of a liquid.</w:t>
      </w:r>
    </w:p>
    <w:p>
      <w:pPr>
        <w:pStyle w:val="style157"/>
        <w:numPr>
          <w:ilvl w:val="0"/>
          <w:numId w:val="280"/>
        </w:numPr>
        <w:rPr/>
      </w:pPr>
      <w:r>
        <w:t xml:space="preserve">Liquids </w:t>
      </w:r>
      <w:r>
        <w:rPr>
          <w:bCs/>
        </w:rPr>
        <w:t>will expand on heating</w:t>
      </w:r>
      <w:r>
        <w:t xml:space="preserve"> but nothing like as much as gases because of the greater particle attraction restricting the expansion (will contract on cooling). </w:t>
      </w:r>
    </w:p>
    <w:p>
      <w:pPr>
        <w:pStyle w:val="style157"/>
        <w:rPr/>
      </w:pPr>
      <w:r>
        <w:rPr>
          <w:b/>
          <w:color w:val="ff0000"/>
          <w:sz w:val="28"/>
          <w:szCs w:val="28"/>
        </w:rPr>
        <w:t>Note:</w:t>
      </w:r>
      <w:r>
        <w:t xml:space="preserve"> When heated, the liquid particles gain kinetic energy and hit the sides of the container more frequently, and more significantly, they hit with a greater force, so in a sealed container the pressu</w:t>
      </w:r>
      <w:r>
        <w:t>re produced can be considerable.</w:t>
      </w:r>
    </w:p>
    <w:p>
      <w:pPr>
        <w:pStyle w:val="style157"/>
        <w:numPr>
          <w:ilvl w:val="0"/>
          <w:numId w:val="281"/>
        </w:numPr>
        <w:rPr/>
      </w:pPr>
      <w:r>
        <w:t xml:space="preserve">The </w:t>
      </w:r>
      <w:r>
        <w:rPr>
          <w:bCs/>
        </w:rPr>
        <w:t>natural rapid and random movement of the particles means that liquids ‘spread’ or diffuse</w:t>
      </w:r>
      <w:r>
        <w:t>.</w:t>
      </w:r>
    </w:p>
    <w:p>
      <w:pPr>
        <w:pStyle w:val="style157"/>
        <w:numPr>
          <w:ilvl w:val="0"/>
          <w:numId w:val="281"/>
        </w:numPr>
        <w:rPr/>
      </w:pPr>
      <w:r>
        <w:t>Diffusion is much slower in liquids compared to gases beca</w:t>
      </w:r>
      <w:r>
        <w:t xml:space="preserve">use there is less space for the </w:t>
      </w:r>
      <w:r>
        <w:t>particles to move in and more ‘blocking’ collisions happen.</w:t>
      </w:r>
    </w:p>
    <w:p>
      <w:pPr>
        <w:pStyle w:val="style157"/>
        <w:numPr>
          <w:ilvl w:val="0"/>
          <w:numId w:val="281"/>
        </w:numPr>
        <w:rPr/>
      </w:pPr>
      <w:r>
        <w:t>Just dropping lumps/granules/powder of a so</w:t>
      </w:r>
      <w:r>
        <w:t>luble solid (preferably colored</w:t>
      </w:r>
      <w:r>
        <w:t>) will result in a dissolving, followed by an observable diffusion effect.</w:t>
      </w:r>
    </w:p>
    <w:p>
      <w:pPr>
        <w:pStyle w:val="style157"/>
        <w:numPr>
          <w:ilvl w:val="0"/>
          <w:numId w:val="281"/>
        </w:numPr>
        <w:rPr/>
      </w:pPr>
      <w:r>
        <w:t>Again, the net flow of dissolved particles will be from a higher concentration to a lower concentration until the concentration is uniform throughout the container.</w:t>
      </w:r>
    </w:p>
    <w:p>
      <w:pPr>
        <w:pStyle w:val="style157"/>
        <w:rPr/>
      </w:pPr>
    </w:p>
    <w:p>
      <w:pPr>
        <w:pStyle w:val="style157"/>
        <w:rPr>
          <w:b/>
        </w:rPr>
      </w:pPr>
      <w:r>
        <w:rPr>
          <w:b/>
        </w:rPr>
        <w:t xml:space="preserve">Diffusion in liquids - evidence for random particle </w:t>
      </w:r>
      <w:bookmarkStart w:id="8" w:name="movement_in_liquids"/>
      <w:r>
        <w:rPr>
          <w:b/>
        </w:rPr>
        <w:t>movement in liquids</w:t>
      </w:r>
      <w:bookmarkEnd w:id="8"/>
      <w:r>
        <w:rPr>
          <w:b/>
        </w:rPr>
        <w:t xml:space="preserve">: </w:t>
      </w:r>
    </w:p>
    <w:p>
      <w:pPr>
        <w:pStyle w:val="style157"/>
        <w:numPr>
          <w:ilvl w:val="0"/>
          <w:numId w:val="281"/>
        </w:numPr>
        <w:rPr/>
      </w:pPr>
      <w:r>
        <w:t xml:space="preserve">If </w:t>
      </w:r>
      <w:r>
        <w:rPr>
          <w:bCs/>
        </w:rPr>
        <w:t>colored crystals</w:t>
      </w:r>
      <w:r>
        <w:t xml:space="preserve"> of e.g. the highly colored salt crystals of potassium permanganate (VII) are dropped into a beaker of water and covered at room temperature.</w:t>
      </w:r>
    </w:p>
    <w:p>
      <w:pPr>
        <w:pStyle w:val="style157"/>
        <w:numPr>
          <w:ilvl w:val="0"/>
          <w:numId w:val="281"/>
        </w:numPr>
        <w:rPr/>
      </w:pPr>
      <w:r>
        <w:t>Despite the lack of mixing due to shaking or convection currents from a heat source etc. the bright purple color of the dissolving salt slowly spreads throughout all of the liquid but it is much slower than the (gas experiment described above) because of the much greater density of particles slowing the spreading due to close proximity collisions.</w:t>
      </w:r>
    </w:p>
    <w:p>
      <w:pPr>
        <w:pStyle w:val="style157"/>
        <w:numPr>
          <w:ilvl w:val="0"/>
          <w:numId w:val="281"/>
        </w:numPr>
        <w:rPr/>
      </w:pPr>
      <w:r>
        <w:t>The same thing happens with dropping copper sulphate crystals (blue, so observable) or coffee granules into water and just leaving the mixture to stand.</w:t>
      </w:r>
    </w:p>
    <w:p>
      <w:pPr>
        <w:pStyle w:val="style157"/>
        <w:numPr>
          <w:ilvl w:val="0"/>
          <w:numId w:val="281"/>
        </w:numPr>
        <w:rPr/>
      </w:pPr>
      <w:r>
        <w:t xml:space="preserve">When </w:t>
      </w:r>
      <w:r>
        <w:rPr>
          <w:bCs/>
        </w:rPr>
        <w:t>pollen grains</w:t>
      </w:r>
      <w:r>
        <w:t xml:space="preserve"> are viewed under a microscope they appear to 'dance around' when illuminated with a light beam at 90</w:t>
      </w:r>
      <w:r>
        <w:rPr>
          <w:vertAlign w:val="superscript"/>
        </w:rPr>
        <w:t>o</w:t>
      </w:r>
      <w:r>
        <w:t xml:space="preserve"> to the viewing direction.</w:t>
      </w:r>
      <w:r>
        <w:t xml:space="preserve"> </w:t>
      </w:r>
    </w:p>
    <w:p>
      <w:pPr>
        <w:pStyle w:val="style157"/>
        <w:numPr>
          <w:ilvl w:val="0"/>
          <w:numId w:val="281"/>
        </w:numPr>
        <w:rPr/>
      </w:pPr>
      <w:r>
        <w:t>This is because the pollen grains show up by reflected light and 'dance' due to the millions of random hits from the fast moving water molecules.</w:t>
      </w:r>
    </w:p>
    <w:p>
      <w:pPr>
        <w:pStyle w:val="style157"/>
        <w:numPr>
          <w:ilvl w:val="0"/>
          <w:numId w:val="281"/>
        </w:numPr>
        <w:rPr/>
      </w:pPr>
      <w:r>
        <w:t xml:space="preserve">This phenomenon is called </w:t>
      </w:r>
      <w:r>
        <w:rPr>
          <w:b/>
        </w:rPr>
        <w:t>'</w:t>
      </w:r>
      <w:r>
        <w:rPr>
          <w:b/>
          <w:bCs/>
        </w:rPr>
        <w:t>Brownian motion</w:t>
      </w:r>
      <w:r>
        <w:rPr>
          <w:b/>
        </w:rPr>
        <w:t>'</w:t>
      </w:r>
      <w:r>
        <w:t xml:space="preserve"> after a botanist called Brown first described the effect.</w:t>
      </w:r>
    </w:p>
    <w:p>
      <w:pPr>
        <w:pStyle w:val="style157"/>
        <w:rPr/>
      </w:pPr>
      <w:r>
        <w:t>At any given instant of time, the hits will not be even all round the pollen grain, so they get a greater number of hits in a random direction.</w:t>
      </w:r>
      <w:r>
        <w:rPr/>
        <w:pict>
          <v:rect id="1037" fillcolor="#a0a0a0" stroked="f" style="margin-left:0.0pt;margin-top:0.0pt;width:0.0pt;height:1.5pt;mso-wrap-distance-left:0.0pt;mso-wrap-distance-right:0.0pt;visibility:visible;" o:hr="t" o:hralign="center" o:hrstd="t">
            <v:stroke on="f"/>
            <v:fill/>
          </v:rect>
        </w:pict>
      </w:r>
    </w:p>
    <w:p>
      <w:pPr>
        <w:pStyle w:val="style157"/>
        <w:rPr>
          <w:b/>
          <w:noProof/>
        </w:rPr>
      </w:pPr>
      <w:r>
        <w:rPr>
          <w:noProof/>
        </w:rPr>
        <w:t xml:space="preserve"> </w:t>
      </w:r>
      <w:r>
        <w:rPr>
          <w:b/>
          <w:noProof/>
        </w:rPr>
        <w:t>Solid State</w:t>
      </w:r>
    </w:p>
    <w:p>
      <w:pPr>
        <w:pStyle w:val="style157"/>
        <w:rPr/>
      </w:pPr>
      <w:r>
        <w:rPr>
          <w:noProof/>
          <w:lang w:eastAsia="en-US"/>
        </w:rPr>
        <w:drawing>
          <wp:inline distL="0" distT="0" distB="0" distR="0">
            <wp:extent cx="1441723" cy="809735"/>
            <wp:effectExtent l="0" t="0" r="6350" b="0"/>
            <wp:docPr id="1038" name="Picture 16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63"/>
                    <pic:cNvPicPr/>
                  </pic:nvPicPr>
                  <pic:blipFill>
                    <a:blip r:embed="rId11" cstate="print"/>
                    <a:srcRect l="0" t="0" r="0" b="0"/>
                    <a:stretch/>
                  </pic:blipFill>
                  <pic:spPr>
                    <a:xfrm rot="0">
                      <a:off x="0" y="0"/>
                      <a:ext cx="1441723" cy="809735"/>
                    </a:xfrm>
                    <a:prstGeom prst="rect"/>
                    <a:ln>
                      <a:noFill/>
                    </a:ln>
                  </pic:spPr>
                </pic:pic>
              </a:graphicData>
            </a:graphic>
          </wp:inline>
        </w:drawing>
      </w:r>
      <w:r>
        <w:t> </w:t>
      </w:r>
      <w:bookmarkStart w:id="9" w:name="TheParticleModelofaSolid"/>
      <w:r>
        <w:rPr>
          <w:shd w:val="clear" w:color="auto" w:fill="00ffff"/>
        </w:rPr>
        <w:t xml:space="preserve"> The particle model of a Soli</w:t>
      </w:r>
      <w:bookmarkEnd w:id="9"/>
      <w:r>
        <w:rPr>
          <w:shd w:val="clear" w:color="auto" w:fill="00ffff"/>
        </w:rPr>
        <w:t>d</w:t>
      </w:r>
    </w:p>
    <w:p>
      <w:pPr>
        <w:pStyle w:val="style157"/>
        <w:numPr>
          <w:ilvl w:val="0"/>
          <w:numId w:val="282"/>
        </w:numPr>
        <w:rPr/>
      </w:pPr>
      <w:r>
        <w:t>A solid has a fixed volume and shape at a particular temperature unless physically subjected to some force.</w:t>
      </w:r>
    </w:p>
    <w:p>
      <w:pPr>
        <w:pStyle w:val="style157"/>
        <w:numPr>
          <w:ilvl w:val="0"/>
          <w:numId w:val="282"/>
        </w:numPr>
        <w:rPr/>
      </w:pPr>
      <w:r>
        <w:t xml:space="preserve">The </w:t>
      </w:r>
      <w:r>
        <w:rPr>
          <w:bCs/>
        </w:rPr>
        <w:t>greatest forces of attraction are between the particles</w:t>
      </w:r>
      <w:r>
        <w:t xml:space="preserve"> in a solid and they pack together as tightly as possible in a neat and ordered arrangement. </w:t>
      </w:r>
    </w:p>
    <w:p>
      <w:pPr>
        <w:pStyle w:val="style157"/>
        <w:numPr>
          <w:ilvl w:val="0"/>
          <w:numId w:val="282"/>
        </w:numPr>
        <w:rPr/>
      </w:pPr>
      <w:r>
        <w:t xml:space="preserve">The particles are </w:t>
      </w:r>
      <w:r>
        <w:rPr>
          <w:bCs/>
        </w:rPr>
        <w:t>too strongly held together to allow movement</w:t>
      </w:r>
      <w:r>
        <w:t xml:space="preserve"> from place to place but the particles vibrate about their position in the structure. </w:t>
      </w:r>
    </w:p>
    <w:p>
      <w:pPr>
        <w:pStyle w:val="style157"/>
        <w:numPr>
          <w:ilvl w:val="0"/>
          <w:numId w:val="282"/>
        </w:numPr>
        <w:rPr/>
      </w:pPr>
      <w:r>
        <w:t>With increase in temperature, the particles vibrate faster and more strongly as they gain kinetic energy.</w:t>
      </w:r>
    </w:p>
    <w:bookmarkStart w:id="10" w:name="UsingtheparticlemodelofaSolid"/>
    <w:p>
      <w:pPr>
        <w:pStyle w:val="style157"/>
        <w:rPr/>
      </w:pPr>
    </w:p>
    <w:p>
      <w:pPr>
        <w:pStyle w:val="style157"/>
        <w:rPr>
          <w:b/>
        </w:rPr>
      </w:pPr>
      <w:r>
        <w:rPr>
          <w:b/>
        </w:rPr>
        <w:t>Using the particle model to explain the properties of a Solid</w:t>
      </w:r>
      <w:bookmarkEnd w:id="10"/>
    </w:p>
    <w:p>
      <w:pPr>
        <w:pStyle w:val="style157"/>
        <w:numPr>
          <w:ilvl w:val="0"/>
          <w:numId w:val="283"/>
        </w:numPr>
        <w:rPr/>
      </w:pPr>
      <w:r>
        <w:rPr>
          <w:bCs/>
        </w:rPr>
        <w:t>Solids have the greatest density</w:t>
      </w:r>
      <w:r>
        <w:t xml:space="preserve"> (‘heaviest’) because the particles are closest together.</w:t>
      </w:r>
    </w:p>
    <w:p>
      <w:pPr>
        <w:pStyle w:val="style157"/>
        <w:numPr>
          <w:ilvl w:val="0"/>
          <w:numId w:val="283"/>
        </w:numPr>
        <w:rPr/>
      </w:pPr>
      <w:r>
        <w:rPr>
          <w:bCs/>
        </w:rPr>
        <w:t>Solids cannot flow freely</w:t>
      </w:r>
      <w:r>
        <w:t xml:space="preserve"> like gases or liquids because the particles are strongly held in fixed positions.</w:t>
      </w:r>
    </w:p>
    <w:p>
      <w:pPr>
        <w:pStyle w:val="style157"/>
        <w:numPr>
          <w:ilvl w:val="0"/>
          <w:numId w:val="283"/>
        </w:numPr>
        <w:rPr/>
      </w:pPr>
      <w:r>
        <w:t xml:space="preserve">Solids have a </w:t>
      </w:r>
      <w:r>
        <w:rPr>
          <w:bCs/>
        </w:rPr>
        <w:t>fixed surface and volume</w:t>
      </w:r>
      <w:r>
        <w:t xml:space="preserve"> (at a particular temperature) because of the strong particle attraction.</w:t>
      </w:r>
    </w:p>
    <w:p>
      <w:pPr>
        <w:pStyle w:val="style157"/>
        <w:numPr>
          <w:ilvl w:val="0"/>
          <w:numId w:val="283"/>
        </w:numPr>
        <w:rPr/>
      </w:pPr>
      <w:r>
        <w:t xml:space="preserve">Solids are </w:t>
      </w:r>
      <w:r>
        <w:rPr>
          <w:bCs/>
        </w:rPr>
        <w:t>extremely difficult to compress</w:t>
      </w:r>
      <w:r>
        <w:t xml:space="preserve"> because there is no real ‘empty’ space between the particles, so increase in pressure has virtually no effect on the volume of a solid.</w:t>
      </w:r>
    </w:p>
    <w:p>
      <w:pPr>
        <w:pStyle w:val="style157"/>
        <w:numPr>
          <w:ilvl w:val="0"/>
          <w:numId w:val="283"/>
        </w:numPr>
        <w:rPr/>
      </w:pPr>
      <w:r>
        <w:t xml:space="preserve">Solids will </w:t>
      </w:r>
      <w:r>
        <w:rPr>
          <w:bCs/>
        </w:rPr>
        <w:t>expand a little on heating</w:t>
      </w:r>
      <w:r>
        <w:t xml:space="preserve"> but nothing like as much as liquids because of the greater particle attraction restricting the expansion and contraction occurs on cooling. </w:t>
      </w:r>
    </w:p>
    <w:p>
      <w:pPr>
        <w:pStyle w:val="style157"/>
        <w:numPr>
          <w:ilvl w:val="0"/>
          <w:numId w:val="283"/>
        </w:numPr>
        <w:rPr/>
      </w:pPr>
      <w:r>
        <w:t>The expansion is caused by the increased energy of particle vibration, forcing them further apart causing an increase in volume and corresponding decrease in density.</w:t>
      </w:r>
    </w:p>
    <w:p>
      <w:pPr>
        <w:pStyle w:val="style157"/>
        <w:numPr>
          <w:ilvl w:val="0"/>
          <w:numId w:val="283"/>
        </w:numPr>
        <w:rPr/>
      </w:pPr>
      <w:r>
        <w:rPr>
          <w:bCs/>
        </w:rPr>
        <w:t>Diffusion is almost impossible in solids</w:t>
      </w:r>
      <w:r>
        <w:t xml:space="preserve"> because the particles are too closely packed and strongly held together with no ‘empty space’ for particles to move through.</w:t>
      </w:r>
    </w:p>
    <w:p>
      <w:pPr>
        <w:pStyle w:val="style157"/>
        <w:rPr/>
      </w:pPr>
    </w:p>
    <w:p>
      <w:pPr>
        <w:pStyle w:val="style157"/>
        <w:rPr>
          <w:b/>
          <w:i/>
        </w:rPr>
      </w:pPr>
    </w:p>
    <w:p>
      <w:pPr>
        <w:pStyle w:val="style157"/>
        <w:ind w:hanging="270"/>
        <w:rPr>
          <w:rFonts w:ascii="Calibri Light" w:cs="Consolas" w:hAnsi="Calibri Light"/>
          <w:b/>
          <w:i/>
          <w:sz w:val="18"/>
          <w:szCs w:val="18"/>
          <w:highlight w:val="yellow"/>
        </w:rPr>
      </w:pPr>
      <w:r>
        <w:rPr>
          <w:b/>
          <w:i/>
          <w:color w:val="ff0000"/>
        </w:rPr>
        <w:t>NOTE:</w:t>
      </w:r>
      <m:oMath>
        <m:r>
          <m:rPr>
            <m:sty m:val="b"/>
          </m:rPr>
          <w:rPr>
            <w:rFonts w:ascii="Cambria Math" w:cs="Consolas" w:hAnsi="Cambria Math"/>
            <w:sz w:val="18"/>
            <w:szCs w:val="18"/>
            <w:highlight w:val="yellow"/>
          </w:rPr>
          <m:t>There is a fourth state of matter, called plasma,but it is not often seen. It only exists at very high temperatures inside</m:t>
        </m:r>
      </m:oMath>
    </w:p>
    <w:p>
      <w:pPr>
        <w:pStyle w:val="style157"/>
        <w:ind w:hanging="270"/>
        <w:rPr>
          <w:rFonts w:ascii="Calibri Light" w:cs="Consolas" w:hAnsi="Calibri Light"/>
          <w:b/>
          <w:i/>
          <w:sz w:val="18"/>
          <w:szCs w:val="18"/>
        </w:rPr>
      </w:pPr>
      <m:oMathPara>
        <m:oMathParaPr>
          <m:jc m:val="left"/>
        </m:oMathParaPr>
        <m:oMath>
          <m:r>
            <m:rPr>
              <m:sty m:val="b"/>
            </m:rPr>
            <w:rPr>
              <w:rFonts w:ascii="Cambria Math" w:cs="Consolas" w:hAnsi="Cambria Math"/>
              <w:sz w:val="18"/>
              <w:szCs w:val="18"/>
              <w:highlight w:val="yellow"/>
            </w:rPr>
            <m:t xml:space="preserve"> the sun and other stars, on earth at low pressures. It consists of atoms split up by great heat or electricity.</m:t>
          </m:r>
        </m:oMath>
      </m:oMathPara>
    </w:p>
    <w:p>
      <w:pPr>
        <w:pStyle w:val="style157"/>
        <w:rPr>
          <w:i/>
          <w:sz w:val="20"/>
          <w:szCs w:val="20"/>
        </w:rPr>
      </w:pPr>
      <m:oMathPara>
        <m:oMathParaPr>
          <m:jc m:val="left"/>
        </m:oMathParaPr>
        <m:oMath>
          <m:r>
            <m:rPr>
              <m:sty m:val="p"/>
            </m:rPr>
            <w:rPr>
              <w:rFonts w:ascii="Cambria Math" w:cs="Consolas" w:hAnsi="Cambria Math"/>
              <w:sz w:val="20"/>
              <w:szCs w:val="20"/>
            </w:rPr>
            <m:t>Plasma means more or less ionized gas.</m:t>
          </m:r>
        </m:oMath>
      </m:oMathPara>
    </w:p>
    <w:p>
      <w:pPr>
        <w:pStyle w:val="style157"/>
        <w:rPr>
          <w:sz w:val="18"/>
          <w:szCs w:val="18"/>
          <w:shd w:val="clear" w:color="auto" w:fill="00ffff"/>
        </w:rPr>
      </w:pPr>
    </w:p>
    <w:p>
      <w:pPr>
        <w:pStyle w:val="style0"/>
        <w:spacing w:after="0" w:lineRule="auto" w:line="240"/>
        <w:rPr>
          <w:rFonts w:cs="Times New Roman" w:eastAsia="Times New Roman"/>
          <w:b/>
          <w:iCs/>
          <w:sz w:val="24"/>
          <w:szCs w:val="24"/>
        </w:rPr>
      </w:pPr>
      <w:r>
        <w:rPr>
          <w:rFonts w:cs="Times New Roman" w:eastAsia="Times New Roman"/>
          <w:b/>
          <w:sz w:val="24"/>
          <w:szCs w:val="24"/>
        </w:rPr>
        <w:t xml:space="preserve">PROPERTIES OF SOLIDS </w:t>
      </w:r>
    </w:p>
    <w:p>
      <w:pPr>
        <w:pStyle w:val="style157"/>
        <w:numPr>
          <w:ilvl w:val="0"/>
          <w:numId w:val="293"/>
        </w:numPr>
        <w:rPr/>
      </w:pPr>
      <w:r>
        <w:t>T</w:t>
      </w:r>
      <w:r>
        <w:t xml:space="preserve">he molecules in solids are not moving in the same manner as those in liquids or gases. Solid molecules simply vibrate and rotate in place rather than move about. </w:t>
      </w:r>
    </w:p>
    <w:p>
      <w:pPr>
        <w:pStyle w:val="style157"/>
        <w:numPr>
          <w:ilvl w:val="0"/>
          <w:numId w:val="293"/>
        </w:numPr>
        <w:rPr/>
      </w:pPr>
      <w:r>
        <w:t xml:space="preserve">Solids are generally held together by ionic or strong covalent bonding, and the attractive forces between the atoms, ions, or molecules in solids are very strong. </w:t>
      </w:r>
    </w:p>
    <w:p>
      <w:pPr>
        <w:pStyle w:val="style157"/>
        <w:numPr>
          <w:ilvl w:val="0"/>
          <w:numId w:val="293"/>
        </w:numPr>
        <w:rPr/>
      </w:pPr>
      <w:r>
        <w:t xml:space="preserve">In fact, these forces are so strong that particles in a solid are held in fixed positions and have very little freedom of movement. Solids have definite shapes and definite volumes and are not compressible to any extent. </w:t>
      </w:r>
    </w:p>
    <w:p>
      <w:pPr>
        <w:pStyle w:val="style157"/>
        <w:rPr/>
      </w:pPr>
      <w:r>
        <w:t xml:space="preserve">There are two main categories of solids—crystalline solids and amorphous solids. </w:t>
      </w:r>
      <w:r>
        <w:rPr>
          <w:b/>
          <w:bCs/>
        </w:rPr>
        <w:t>Crystalline solids</w:t>
      </w:r>
      <w:r>
        <w:t xml:space="preserve"> are those in which the atoms, ions, or molecules that make up the solid exist in a regular, well-defined arrangement. The smallest repeating pattern of crystalline solids is known as the </w:t>
      </w:r>
      <w:r>
        <w:rPr>
          <w:b/>
          <w:bCs/>
        </w:rPr>
        <w:t>unit cell</w:t>
      </w:r>
      <w:r>
        <w:t xml:space="preserve">, and unit cells are like bricks in a wall—they are all identical and repeating. The other main type of solids are called the </w:t>
      </w:r>
      <w:r>
        <w:t xml:space="preserve">amorphous solids. </w:t>
      </w:r>
      <w:r>
        <w:rPr>
          <w:b/>
          <w:bCs/>
        </w:rPr>
        <w:t>Amorphous solids</w:t>
      </w:r>
      <w:r>
        <w:t xml:space="preserve"> do not have much order in their structures. Though their molecules are close together and have little freedom to move, they are not arranged in a regular order as are those in crystalline solids. Common examples of this type of solid are glass and plastics.</w:t>
      </w:r>
    </w:p>
    <w:p>
      <w:pPr>
        <w:pStyle w:val="style157"/>
        <w:rPr>
          <w:b/>
          <w:bCs/>
        </w:rPr>
      </w:pPr>
    </w:p>
    <w:p>
      <w:pPr>
        <w:pStyle w:val="style157"/>
        <w:rPr/>
      </w:pPr>
      <w:r>
        <w:rPr>
          <w:b/>
          <w:bCs/>
        </w:rPr>
        <w:t>There are four types of crystalline solids:</w:t>
      </w:r>
    </w:p>
    <w:p>
      <w:pPr>
        <w:pStyle w:val="style157"/>
        <w:rPr/>
      </w:pPr>
      <w:r>
        <w:rPr>
          <w:b/>
          <w:bCs/>
        </w:rPr>
        <w:t>Ionic solids—</w:t>
      </w:r>
      <w:r>
        <w:t>Made up of positive and negative ions and held together by electrostatic attractions. They’re characterized by very high melting points and brittleness and are poor conductors in the solid state. An example of an ionic solid is table salt, NaCl.</w:t>
      </w:r>
    </w:p>
    <w:p>
      <w:pPr>
        <w:pStyle w:val="style157"/>
        <w:rPr/>
      </w:pPr>
      <w:r>
        <w:rPr>
          <w:b/>
          <w:bCs/>
        </w:rPr>
        <w:t>Molecular solids—</w:t>
      </w:r>
      <w:r>
        <w:t>Made up of atoms or molecules held together by London dispersion forces, dipole-dipole forces, or hydrogen bonds. Characterized by low melting points and flexibility and are poor conductors. An example of a molecular solid is sucrose.</w:t>
      </w:r>
    </w:p>
    <w:p>
      <w:pPr>
        <w:pStyle w:val="style157"/>
        <w:rPr/>
      </w:pPr>
      <w:r>
        <w:rPr>
          <w:b/>
          <w:bCs/>
        </w:rPr>
        <w:t>Covalent-network (also called atomic) solids—</w:t>
      </w:r>
      <w:r>
        <w:t>Made up of atoms connected by covalent bonds; the intermolecular forces are covalent bonds as well. Characterized as being very hard with very high melting points and being poor conductors. Examples of this type of solid are diamond and graphite, and the fullerenes. As you can see below, graphite has only 2-D hexagonal structure and therefore is not hard like diamond. The sheets of graphite are held together by only weak London forces!</w:t>
      </w:r>
    </w:p>
    <w:p>
      <w:pPr>
        <w:pStyle w:val="style157"/>
        <w:rPr>
          <w:shd w:val="clear" w:color="auto" w:fill="00ffff"/>
        </w:rPr>
      </w:pPr>
    </w:p>
    <w:p>
      <w:pPr>
        <w:pStyle w:val="style157"/>
        <w:rPr>
          <w:shd w:val="clear" w:color="auto" w:fill="00ffff"/>
        </w:rPr>
      </w:pPr>
    </w:p>
    <w:bookmarkStart w:id="11" w:name="Changes"/>
    <w:p>
      <w:pPr>
        <w:pStyle w:val="style157"/>
        <w:rPr>
          <w:b/>
          <w:i/>
        </w:rPr>
      </w:pPr>
      <w:r>
        <w:rPr>
          <w:b/>
          <w:i/>
          <w:shd w:val="clear" w:color="auto" w:fill="00ffff"/>
        </w:rPr>
        <w:t>Changes</w:t>
      </w:r>
      <w:bookmarkEnd w:id="11"/>
      <w:r>
        <w:rPr>
          <w:b/>
          <w:i/>
          <w:shd w:val="clear" w:color="auto" w:fill="00ffff"/>
        </w:rPr>
        <w:t xml:space="preserve"> of State for gas &lt;=&gt; liquid &lt;=&gt; solid</w:t>
      </w:r>
    </w:p>
    <w:p>
      <w:pPr>
        <w:pStyle w:val="style157"/>
        <w:numPr>
          <w:ilvl w:val="0"/>
          <w:numId w:val="283"/>
        </w:numPr>
        <w:rPr/>
      </w:pPr>
      <w:r>
        <w:t>A change of state means an interconversion between two states of matter,</w:t>
      </w:r>
    </w:p>
    <w:p>
      <w:pPr>
        <w:pStyle w:val="style157"/>
        <w:rPr/>
      </w:pPr>
      <w:r>
        <w:t xml:space="preserve"> namely gas &lt;=&gt; liquid &lt;=&gt; solid</w:t>
      </w:r>
    </w:p>
    <w:p>
      <w:pPr>
        <w:pStyle w:val="style157"/>
        <w:rPr/>
      </w:pPr>
      <w:r>
        <w:t>e.g. solid ==&gt; liquid is melting or fusing. That is a change from solid to liquid.</w:t>
      </w:r>
    </w:p>
    <w:p>
      <w:pPr>
        <w:pStyle w:val="style157"/>
        <w:numPr>
          <w:ilvl w:val="0"/>
          <w:numId w:val="283"/>
        </w:numPr>
        <w:rPr/>
      </w:pPr>
      <w:r>
        <w:t>liquid ==&gt; gas/vapour (vapor) is boiling, evaporation or vapourisation (vaporisation)</w:t>
      </w:r>
    </w:p>
    <w:p>
      <w:pPr>
        <w:pStyle w:val="style157"/>
        <w:rPr/>
      </w:pPr>
      <w:r>
        <w:t>and the reverse processes</w:t>
      </w:r>
    </w:p>
    <w:p>
      <w:pPr>
        <w:pStyle w:val="style157"/>
        <w:numPr>
          <w:ilvl w:val="0"/>
          <w:numId w:val="283"/>
        </w:numPr>
        <w:rPr/>
      </w:pPr>
      <w:r>
        <w:t>gas/vapour (vapor) ==&gt; liquid is condensation, liquefaction/liquefying</w:t>
      </w:r>
    </w:p>
    <w:p>
      <w:pPr>
        <w:pStyle w:val="style157"/>
        <w:numPr>
          <w:ilvl w:val="0"/>
          <w:numId w:val="283"/>
        </w:numPr>
        <w:rPr/>
      </w:pPr>
      <w:r>
        <w:t>liquid ==&gt; solid is freezing, solidifying or crystallising</w:t>
      </w:r>
    </w:p>
    <w:p>
      <w:pPr>
        <w:pStyle w:val="style157"/>
        <w:rPr/>
      </w:pPr>
      <w:r>
        <w:t>and there is also</w:t>
      </w:r>
    </w:p>
    <w:p>
      <w:pPr>
        <w:pStyle w:val="style157"/>
        <w:numPr>
          <w:ilvl w:val="0"/>
          <w:numId w:val="284"/>
        </w:numPr>
        <w:rPr/>
      </w:pPr>
      <w:r>
        <w:t>solid ==&gt; gas is sublimation</w:t>
      </w:r>
    </w:p>
    <w:p>
      <w:pPr>
        <w:pStyle w:val="style157"/>
        <w:rPr>
          <w:rFonts w:eastAsia="Dotum"/>
        </w:rPr>
      </w:pPr>
      <w:r>
        <w:rPr>
          <w:rFonts w:eastAsia="Dotum"/>
        </w:rPr>
        <w:t>We can use the state particle models and diagrams to explain changes of state and the energy changes involved.</w:t>
      </w:r>
    </w:p>
    <w:p>
      <w:pPr>
        <w:pStyle w:val="style157"/>
        <w:rPr>
          <w:rFonts w:eastAsia="Dotum"/>
        </w:rPr>
      </w:pPr>
      <w:r>
        <w:rPr>
          <w:rFonts w:eastAsia="Dotum"/>
          <w:bCs/>
        </w:rPr>
        <w:t>These are NOT chemical changes BUT PHYSICAL CHANGES</w:t>
      </w:r>
      <w:r>
        <w:rPr>
          <w:rFonts w:eastAsia="Dotum"/>
        </w:rPr>
        <w:t>, e.g. the water molecules H</w:t>
      </w:r>
      <w:r>
        <w:rPr>
          <w:rFonts w:eastAsia="Dotum"/>
          <w:vertAlign w:val="subscript"/>
        </w:rPr>
        <w:t>2</w:t>
      </w:r>
      <w:r>
        <w:rPr>
          <w:rFonts w:eastAsia="Dotum"/>
        </w:rPr>
        <w:t>O are just the same in ice, liquid water, steam or water vapour. What is different, is how they are arranged, and how strongly they are held together by intermolecular forces in the solid, liquid and gaseous states.</w:t>
      </w:r>
      <w:r>
        <w:rPr/>
        <w:fldChar w:fldCharType="begin"/>
      </w:r>
      <w:r>
        <w:instrText xml:space="preserve"> HYPERLINK "http://www.docbrown.info/page03/3_52states.htm" </w:instrText>
      </w:r>
      <w:r>
        <w:rPr/>
        <w:fldChar w:fldCharType="separate"/>
      </w:r>
      <w:r>
        <w:rPr/>
        <w:fldChar w:fldCharType="end"/>
      </w:r>
    </w:p>
    <w:bookmarkStart w:id="12" w:name="EvaporationandBoilingliquidtogas"/>
    <w:p>
      <w:pPr>
        <w:pStyle w:val="style157"/>
        <w:rPr>
          <w:shd w:val="clear" w:color="auto" w:fill="00ffff"/>
        </w:rPr>
      </w:pPr>
    </w:p>
    <w:p>
      <w:pPr>
        <w:pStyle w:val="style157"/>
        <w:rPr>
          <w:b/>
        </w:rPr>
      </w:pPr>
      <w:r>
        <w:rPr>
          <w:b/>
          <w:shd w:val="clear" w:color="auto" w:fill="00ffff"/>
        </w:rPr>
        <w:t>Evaporation and Boiling (liquid to gas)</w:t>
      </w:r>
      <w:bookmarkEnd w:id="12"/>
    </w:p>
    <w:p>
      <w:pPr>
        <w:pStyle w:val="style157"/>
        <w:rPr/>
      </w:pPr>
      <w:r>
        <w:t>Explained using the kinetic particle theory of gases and liquids</w:t>
      </w:r>
    </w:p>
    <w:tbl>
      <w:tblPr>
        <w:tblW w:w="3368" w:type="pct"/>
        <w:jc w:val="center"/>
        <w:tblCellSpacing w:w="15" w:type="dxa"/>
        <w:tblInd w:w="-1044" w:type="dxa"/>
        <w:tblCellMar>
          <w:top w:w="15" w:type="dxa"/>
          <w:left w:w="15" w:type="dxa"/>
          <w:bottom w:w="15" w:type="dxa"/>
          <w:right w:w="15" w:type="dxa"/>
        </w:tblCellMar>
        <w:tblLook w:val="04A0" w:firstRow="1" w:lastRow="0" w:firstColumn="1" w:lastColumn="0" w:noHBand="0" w:noVBand="1"/>
      </w:tblPr>
      <w:tblGrid>
        <w:gridCol w:w="2694"/>
        <w:gridCol w:w="1233"/>
        <w:gridCol w:w="1929"/>
      </w:tblGrid>
      <w:tr>
        <w:trPr>
          <w:tblCellSpacing w:w="15" w:type="dxa"/>
          <w:jc w:val="center"/>
        </w:trPr>
        <w:tc>
          <w:tcPr>
            <w:tcW w:w="2257" w:type="pct"/>
            <w:tcBorders/>
            <w:vAlign w:val="center"/>
            <w:hideMark/>
          </w:tcPr>
          <w:p>
            <w:pPr>
              <w:pStyle w:val="style157"/>
              <w:rPr>
                <w:noProof/>
              </w:rPr>
            </w:pPr>
            <w:r>
              <w:rPr>
                <w:noProof/>
              </w:rPr>
              <w:t>Figure 3.6: condensation of gas and evaporation of liquid</w:t>
            </w:r>
          </w:p>
          <w:p>
            <w:pPr>
              <w:pStyle w:val="style157"/>
              <w:rPr>
                <w:noProof/>
              </w:rPr>
            </w:pPr>
          </w:p>
          <w:p>
            <w:pPr>
              <w:pStyle w:val="style157"/>
              <w:rPr/>
            </w:pPr>
            <w:r>
              <w:rPr>
                <w:noProof/>
                <w:lang w:eastAsia="en-US"/>
              </w:rPr>
              <w:drawing>
                <wp:inline distL="0" distT="0" distB="0" distR="0">
                  <wp:extent cx="1228550" cy="695617"/>
                  <wp:effectExtent l="0" t="0" r="0" b="9525"/>
                  <wp:docPr id="1039" name="Picture 16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62"/>
                          <pic:cNvPicPr/>
                        </pic:nvPicPr>
                        <pic:blipFill>
                          <a:blip r:embed="rId12" cstate="print"/>
                          <a:srcRect l="0" t="0" r="0" b="0"/>
                          <a:stretch/>
                        </pic:blipFill>
                        <pic:spPr>
                          <a:xfrm rot="0">
                            <a:off x="0" y="0"/>
                            <a:ext cx="1228550" cy="695617"/>
                          </a:xfrm>
                          <a:prstGeom prst="rect"/>
                          <a:ln>
                            <a:noFill/>
                          </a:ln>
                        </pic:spPr>
                      </pic:pic>
                    </a:graphicData>
                  </a:graphic>
                </wp:inline>
              </w:drawing>
            </w:r>
          </w:p>
        </w:tc>
        <w:tc>
          <w:tcPr>
            <w:tcW w:w="1033" w:type="pct"/>
            <w:tcBorders/>
            <w:vAlign w:val="center"/>
            <w:hideMark/>
          </w:tcPr>
          <w:p>
            <w:pPr>
              <w:pStyle w:val="style157"/>
              <w:rPr>
                <w:noProof/>
              </w:rPr>
            </w:pPr>
          </w:p>
          <w:p>
            <w:pPr>
              <w:pStyle w:val="style157"/>
              <w:rPr>
                <w:noProof/>
              </w:rPr>
            </w:pPr>
          </w:p>
          <w:p>
            <w:pPr>
              <w:pStyle w:val="style157"/>
              <w:rPr>
                <w:noProof/>
              </w:rPr>
            </w:pPr>
          </w:p>
          <w:p>
            <w:pPr>
              <w:pStyle w:val="style157"/>
              <w:rPr>
                <w:noProof/>
              </w:rPr>
            </w:pPr>
          </w:p>
          <w:p>
            <w:pPr>
              <w:pStyle w:val="style157"/>
              <w:rPr/>
            </w:pPr>
            <w:r>
              <w:rPr>
                <w:noProof/>
                <w:lang w:eastAsia="en-US"/>
              </w:rPr>
              <w:drawing>
                <wp:inline distL="0" distT="0" distB="0" distR="0">
                  <wp:extent cx="628299" cy="689461"/>
                  <wp:effectExtent l="0" t="0" r="635" b="0"/>
                  <wp:docPr id="1040" name="Picture 13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34"/>
                          <pic:cNvPicPr/>
                        </pic:nvPicPr>
                        <pic:blipFill>
                          <a:blip r:embed="rId13" cstate="print"/>
                          <a:srcRect l="0" t="0" r="0" b="0"/>
                          <a:stretch/>
                        </pic:blipFill>
                        <pic:spPr>
                          <a:xfrm rot="0">
                            <a:off x="0" y="0"/>
                            <a:ext cx="628299" cy="689461"/>
                          </a:xfrm>
                          <a:prstGeom prst="rect"/>
                          <a:ln>
                            <a:noFill/>
                          </a:ln>
                        </pic:spPr>
                      </pic:pic>
                    </a:graphicData>
                  </a:graphic>
                </wp:inline>
              </w:drawing>
            </w:r>
          </w:p>
        </w:tc>
        <w:tc>
          <w:tcPr>
            <w:tcW w:w="1616" w:type="pct"/>
            <w:tcBorders/>
            <w:vAlign w:val="center"/>
            <w:hideMark/>
          </w:tcPr>
          <w:p>
            <w:pPr>
              <w:pStyle w:val="style157"/>
              <w:rPr>
                <w:noProof/>
              </w:rPr>
            </w:pPr>
          </w:p>
          <w:p>
            <w:pPr>
              <w:pStyle w:val="style157"/>
              <w:rPr>
                <w:noProof/>
              </w:rPr>
            </w:pPr>
          </w:p>
          <w:p>
            <w:pPr>
              <w:pStyle w:val="style157"/>
              <w:rPr>
                <w:noProof/>
              </w:rPr>
            </w:pPr>
          </w:p>
          <w:p>
            <w:pPr>
              <w:pStyle w:val="style157"/>
              <w:rPr>
                <w:noProof/>
              </w:rPr>
            </w:pPr>
          </w:p>
          <w:p>
            <w:pPr>
              <w:pStyle w:val="style157"/>
              <w:rPr/>
            </w:pPr>
            <w:r>
              <w:rPr>
                <w:noProof/>
                <w:lang w:eastAsia="en-US"/>
              </w:rPr>
              <w:drawing>
                <wp:inline distL="0" distT="0" distB="0" distR="0">
                  <wp:extent cx="1088304" cy="616209"/>
                  <wp:effectExtent l="0" t="0" r="0" b="0"/>
                  <wp:docPr id="1041" name="Picture 133" descr="click on wo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33"/>
                          <pic:cNvPicPr/>
                        </pic:nvPicPr>
                        <pic:blipFill>
                          <a:blip r:embed="rId10" cstate="print"/>
                          <a:srcRect l="0" t="0" r="0" b="0"/>
                          <a:stretch/>
                        </pic:blipFill>
                        <pic:spPr>
                          <a:xfrm rot="0">
                            <a:off x="0" y="0"/>
                            <a:ext cx="1088304" cy="616209"/>
                          </a:xfrm>
                          <a:prstGeom prst="rect"/>
                          <a:ln>
                            <a:noFill/>
                          </a:ln>
                        </pic:spPr>
                      </pic:pic>
                    </a:graphicData>
                  </a:graphic>
                </wp:inline>
              </w:drawing>
            </w:r>
          </w:p>
        </w:tc>
      </w:tr>
    </w:tbl>
    <w:p>
      <w:pPr>
        <w:pStyle w:val="style157"/>
        <w:numPr>
          <w:ilvl w:val="0"/>
          <w:numId w:val="284"/>
        </w:numPr>
        <w:rPr/>
      </w:pPr>
      <w:r>
        <w:t xml:space="preserve">On </w:t>
      </w:r>
      <w:r>
        <w:rPr>
          <w:bCs/>
        </w:rPr>
        <w:t>heating, particles gain kinetic energy</w:t>
      </w:r>
      <w:r>
        <w:t xml:space="preserve"> and </w:t>
      </w:r>
      <w:r>
        <w:rPr>
          <w:bCs/>
        </w:rPr>
        <w:t>move faster</w:t>
      </w:r>
      <w:r>
        <w:t xml:space="preserve"> and more able to overcome the intermolecular forces between the molecules i.e. some particles will have enough kinetic energy to overcome the attractive forces holding the particles together in the bulk liquid.</w:t>
      </w:r>
    </w:p>
    <w:p>
      <w:pPr>
        <w:pStyle w:val="style157"/>
        <w:numPr>
          <w:ilvl w:val="0"/>
          <w:numId w:val="284"/>
        </w:numPr>
        <w:rPr/>
      </w:pPr>
      <w:r>
        <w:t xml:space="preserve">In </w:t>
      </w:r>
      <w:r>
        <w:rPr>
          <w:bCs/>
        </w:rPr>
        <w:t>evaporation*</w:t>
      </w:r>
      <w:r>
        <w:t xml:space="preserve"> and </w:t>
      </w:r>
      <w:r>
        <w:rPr>
          <w:bCs/>
        </w:rPr>
        <w:t>boiling</w:t>
      </w:r>
      <w:r>
        <w:t xml:space="preserve"> (both are </w:t>
      </w:r>
      <w:r>
        <w:rPr>
          <w:bCs/>
        </w:rPr>
        <w:t>vaporization</w:t>
      </w:r>
      <w:r>
        <w:t xml:space="preserve">) it is the </w:t>
      </w:r>
      <w:r>
        <w:rPr>
          <w:bCs/>
        </w:rPr>
        <w:t>highest kinetic energy molecules that can ‘escape’</w:t>
      </w:r>
      <w:r>
        <w:t xml:space="preserve"> from the attractive forces of the other liquid particles.</w:t>
      </w:r>
    </w:p>
    <w:p>
      <w:pPr>
        <w:pStyle w:val="style157"/>
        <w:numPr>
          <w:ilvl w:val="0"/>
          <w:numId w:val="284"/>
        </w:numPr>
        <w:rPr/>
      </w:pPr>
      <w:r>
        <w:t>The particles lose any order and become completely free to form a gas or vapour.</w:t>
      </w:r>
    </w:p>
    <w:p>
      <w:pPr>
        <w:pStyle w:val="style157"/>
        <w:numPr>
          <w:ilvl w:val="0"/>
          <w:numId w:val="284"/>
        </w:numPr>
        <w:rPr/>
      </w:pPr>
      <w:r>
        <w:rPr>
          <w:bCs/>
        </w:rPr>
        <w:t>Energy is needed to overcome the attractive forces</w:t>
      </w:r>
      <w:r>
        <w:t xml:space="preserve"> between particles in the liquid and is taken in from the surroundings.</w:t>
      </w:r>
    </w:p>
    <w:p>
      <w:pPr>
        <w:pStyle w:val="style157"/>
        <w:numPr>
          <w:ilvl w:val="0"/>
          <w:numId w:val="284"/>
        </w:numPr>
        <w:rPr/>
      </w:pPr>
      <w:r>
        <w:t xml:space="preserve">This means heat is taken in, so </w:t>
      </w:r>
      <w:r>
        <w:rPr>
          <w:bCs/>
        </w:rPr>
        <w:t xml:space="preserve">evaporation </w:t>
      </w:r>
      <w:r>
        <w:t>and</w:t>
      </w:r>
      <w:r>
        <w:rPr>
          <w:bCs/>
        </w:rPr>
        <w:t xml:space="preserve"> boiling </w:t>
      </w:r>
      <w:r>
        <w:t>are</w:t>
      </w:r>
      <w:r>
        <w:rPr>
          <w:bCs/>
        </w:rPr>
        <w:t xml:space="preserve"> endothermic</w:t>
      </w:r>
      <w:r>
        <w:t xml:space="preserve"> processes (</w:t>
      </w:r>
      <w:r>
        <w:rPr>
          <w:bCs/>
        </w:rPr>
        <w:t>ΔH +</w:t>
      </w:r>
      <w:r>
        <w:t>ve).</w:t>
      </w:r>
    </w:p>
    <w:p>
      <w:pPr>
        <w:pStyle w:val="style157"/>
        <w:numPr>
          <w:ilvl w:val="0"/>
          <w:numId w:val="284"/>
        </w:numPr>
        <w:rPr/>
      </w:pPr>
      <w:r>
        <w:t>If the temperature is high enough boiling takes place.</w:t>
      </w:r>
    </w:p>
    <w:p>
      <w:pPr>
        <w:pStyle w:val="style157"/>
        <w:numPr>
          <w:ilvl w:val="0"/>
          <w:numId w:val="284"/>
        </w:numPr>
        <w:rPr/>
      </w:pPr>
      <w:r>
        <w:rPr>
          <w:bCs/>
        </w:rPr>
        <w:t>Boiling is rapid evaporation anywhere in the bulk liquid</w:t>
      </w:r>
      <w:r>
        <w:t xml:space="preserve"> and at a fixed temperature called the </w:t>
      </w:r>
      <w:r>
        <w:rPr>
          <w:bCs/>
        </w:rPr>
        <w:t>boiling point</w:t>
      </w:r>
      <w:r>
        <w:t xml:space="preserve"> and requires continuous addition of heat.</w:t>
      </w:r>
    </w:p>
    <w:p>
      <w:pPr>
        <w:pStyle w:val="style157"/>
        <w:numPr>
          <w:ilvl w:val="0"/>
          <w:numId w:val="284"/>
        </w:numPr>
        <w:rPr/>
      </w:pPr>
      <w:r>
        <w:t>The rate of boiling is limited by the rate of heat transfer into the liquid.</w:t>
      </w:r>
    </w:p>
    <w:p>
      <w:pPr>
        <w:pStyle w:val="style157"/>
        <w:numPr>
          <w:ilvl w:val="1"/>
          <w:numId w:val="284"/>
        </w:numPr>
        <w:rPr/>
      </w:pPr>
      <w:r>
        <w:rPr>
          <w:bCs/>
        </w:rPr>
        <w:t>Evaporation</w:t>
      </w:r>
      <w:r>
        <w:t xml:space="preserve"> takes place more slowly than boiling </w:t>
      </w:r>
      <w:r>
        <w:rPr>
          <w:bCs/>
        </w:rPr>
        <w:t>at any temperature between the melting point and boiling point</w:t>
      </w:r>
      <w:r>
        <w:t xml:space="preserve">, and </w:t>
      </w:r>
      <w:r>
        <w:rPr>
          <w:bCs/>
        </w:rPr>
        <w:t>only from the surface</w:t>
      </w:r>
      <w:r>
        <w:t>, and results in the liquid becoming cooler due to loss of higher kinetic energy particles.</w:t>
      </w:r>
      <w:r>
        <w:rPr/>
        <w:pict>
          <v:rect id="1042" fillcolor="#a0a0a0" stroked="f" style="margin-left:0.0pt;margin-top:0.0pt;width:0.0pt;height:1.5pt;mso-wrap-distance-left:0.0pt;mso-wrap-distance-right:0.0pt;visibility:visible;" o:hr="t" o:hralign="center" o:hrstd="t">
            <v:stroke on="f"/>
            <v:fill/>
          </v:rect>
        </w:pict>
      </w:r>
    </w:p>
    <w:bookmarkStart w:id="13" w:name="Condensing_(gas_to_liquid)"/>
    <w:p>
      <w:pPr>
        <w:pStyle w:val="style157"/>
        <w:rPr>
          <w:b/>
        </w:rPr>
      </w:pPr>
      <w:r>
        <w:rPr>
          <w:b/>
          <w:shd w:val="clear" w:color="auto" w:fill="00ffff"/>
        </w:rPr>
        <w:t>Condensing (gas to liquid)</w:t>
      </w:r>
      <w:bookmarkEnd w:id="13"/>
    </w:p>
    <w:p>
      <w:pPr>
        <w:pStyle w:val="style157"/>
        <w:rPr/>
      </w:pPr>
      <w:r>
        <w:t>Explained using the kinetic particle theory of gases and liquids</w:t>
      </w:r>
    </w:p>
    <w:p>
      <w:pPr>
        <w:pStyle w:val="style157"/>
        <w:rPr/>
      </w:pPr>
      <w:r>
        <w:t xml:space="preserve">Figure </w:t>
      </w:r>
      <w:r>
        <w:t>: Cooling from gas to liquid (condensation)</w:t>
      </w:r>
    </w:p>
    <w:tbl>
      <w:tblPr>
        <w:tblW w:w="2500" w:type="pct"/>
        <w:jc w:val="center"/>
        <w:tblCellSpacing w:w="15" w:type="dxa"/>
        <w:tblCellMar>
          <w:top w:w="15" w:type="dxa"/>
          <w:left w:w="15" w:type="dxa"/>
          <w:bottom w:w="15" w:type="dxa"/>
          <w:right w:w="15" w:type="dxa"/>
        </w:tblCellMar>
        <w:tblLook w:val="04A0" w:firstRow="1" w:lastRow="0" w:firstColumn="1" w:lastColumn="0" w:noHBand="0" w:noVBand="1"/>
      </w:tblPr>
      <w:tblGrid>
        <w:gridCol w:w="1978"/>
        <w:gridCol w:w="1060"/>
        <w:gridCol w:w="1656"/>
      </w:tblGrid>
      <w:tr>
        <w:trPr>
          <w:tblCellSpacing w:w="15" w:type="dxa"/>
          <w:jc w:val="center"/>
        </w:trPr>
        <w:tc>
          <w:tcPr>
            <w:tcW w:w="0" w:type="auto"/>
            <w:tcBorders/>
            <w:vAlign w:val="center"/>
            <w:hideMark/>
          </w:tcPr>
          <w:p>
            <w:pPr>
              <w:pStyle w:val="style157"/>
              <w:rPr/>
            </w:pPr>
            <w:r>
              <w:rPr>
                <w:noProof/>
                <w:lang w:eastAsia="en-US"/>
              </w:rPr>
              <w:drawing>
                <wp:inline distL="0" distT="0" distB="0" distR="0">
                  <wp:extent cx="779041" cy="441100"/>
                  <wp:effectExtent l="0" t="0" r="2540" b="0"/>
                  <wp:docPr id="1043" name="Picture 13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32"/>
                          <pic:cNvPicPr/>
                        </pic:nvPicPr>
                        <pic:blipFill>
                          <a:blip r:embed="rId12" cstate="print"/>
                          <a:srcRect l="0" t="0" r="0" b="0"/>
                          <a:stretch/>
                        </pic:blipFill>
                        <pic:spPr>
                          <a:xfrm rot="0">
                            <a:off x="0" y="0"/>
                            <a:ext cx="779041" cy="441100"/>
                          </a:xfrm>
                          <a:prstGeom prst="rect"/>
                          <a:ln>
                            <a:noFill/>
                          </a:ln>
                        </pic:spPr>
                      </pic:pic>
                    </a:graphicData>
                  </a:graphic>
                </wp:inline>
              </w:drawing>
            </w:r>
          </w:p>
        </w:tc>
        <w:tc>
          <w:tcPr>
            <w:tcW w:w="0" w:type="auto"/>
            <w:tcBorders/>
            <w:vAlign w:val="center"/>
            <w:hideMark/>
          </w:tcPr>
          <w:p>
            <w:pPr>
              <w:pStyle w:val="style157"/>
              <w:rPr/>
            </w:pPr>
            <w:r>
              <w:rPr>
                <w:noProof/>
                <w:lang w:eastAsia="en-US"/>
              </w:rPr>
              <w:drawing>
                <wp:inline distL="0" distT="0" distB="0" distR="0">
                  <wp:extent cx="407390" cy="447048"/>
                  <wp:effectExtent l="0" t="0" r="0" b="0"/>
                  <wp:docPr id="1044" name="Picture 13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31"/>
                          <pic:cNvPicPr/>
                        </pic:nvPicPr>
                        <pic:blipFill>
                          <a:blip r:embed="rId13" cstate="print"/>
                          <a:srcRect l="0" t="0" r="0" b="0"/>
                          <a:stretch/>
                        </pic:blipFill>
                        <pic:spPr>
                          <a:xfrm rot="0">
                            <a:off x="0" y="0"/>
                            <a:ext cx="407390" cy="447048"/>
                          </a:xfrm>
                          <a:prstGeom prst="rect"/>
                          <a:ln>
                            <a:noFill/>
                          </a:ln>
                        </pic:spPr>
                      </pic:pic>
                    </a:graphicData>
                  </a:graphic>
                </wp:inline>
              </w:drawing>
            </w:r>
          </w:p>
        </w:tc>
        <w:tc>
          <w:tcPr>
            <w:tcW w:w="0" w:type="auto"/>
            <w:tcBorders/>
            <w:vAlign w:val="center"/>
            <w:hideMark/>
          </w:tcPr>
          <w:p>
            <w:pPr>
              <w:pStyle w:val="style157"/>
              <w:rPr/>
            </w:pPr>
            <w:r>
              <w:rPr>
                <w:noProof/>
                <w:lang w:eastAsia="en-US"/>
              </w:rPr>
              <w:drawing>
                <wp:inline distL="0" distT="0" distB="0" distR="0">
                  <wp:extent cx="645129" cy="365279"/>
                  <wp:effectExtent l="0" t="0" r="3175" b="0"/>
                  <wp:docPr id="1045" name="Picture 130" descr="click on wo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30"/>
                          <pic:cNvPicPr/>
                        </pic:nvPicPr>
                        <pic:blipFill>
                          <a:blip r:embed="rId10" cstate="print"/>
                          <a:srcRect l="0" t="0" r="0" b="0"/>
                          <a:stretch/>
                        </pic:blipFill>
                        <pic:spPr>
                          <a:xfrm rot="0">
                            <a:off x="0" y="0"/>
                            <a:ext cx="645129" cy="365279"/>
                          </a:xfrm>
                          <a:prstGeom prst="rect"/>
                          <a:ln>
                            <a:noFill/>
                          </a:ln>
                        </pic:spPr>
                      </pic:pic>
                    </a:graphicData>
                  </a:graphic>
                </wp:inline>
              </w:drawing>
            </w:r>
          </w:p>
        </w:tc>
      </w:tr>
    </w:tbl>
    <w:p>
      <w:pPr>
        <w:pStyle w:val="style157"/>
        <w:numPr>
          <w:ilvl w:val="0"/>
          <w:numId w:val="285"/>
        </w:numPr>
        <w:rPr/>
      </w:pPr>
      <w:r>
        <w:t xml:space="preserve">On </w:t>
      </w:r>
      <w:r>
        <w:rPr>
          <w:bCs/>
        </w:rPr>
        <w:t>cooling, gas particles lose kinetic energy</w:t>
      </w:r>
      <w:r>
        <w:t xml:space="preserve"> and eventually become attracted together to form a liquid i.e. they haven't enough kinetic energy to remain free in the gaseous state.</w:t>
      </w:r>
    </w:p>
    <w:p>
      <w:pPr>
        <w:pStyle w:val="style157"/>
        <w:numPr>
          <w:ilvl w:val="0"/>
          <w:numId w:val="285"/>
        </w:numPr>
        <w:rPr/>
      </w:pPr>
      <w:r>
        <w:t>There is an increase in order as the particles are much closer together and can form clumps of molecules.</w:t>
      </w:r>
    </w:p>
    <w:p>
      <w:pPr>
        <w:pStyle w:val="style157"/>
        <w:numPr>
          <w:ilvl w:val="0"/>
          <w:numId w:val="285"/>
        </w:numPr>
        <w:rPr/>
      </w:pPr>
      <w:r>
        <w:t xml:space="preserve">The process requires heat to be lost to the surroundings i.e. heat given out, so </w:t>
      </w:r>
      <w:r>
        <w:rPr>
          <w:bCs/>
        </w:rPr>
        <w:t>condensation is exothermic</w:t>
      </w:r>
      <w:r>
        <w:t xml:space="preserve"> (</w:t>
      </w:r>
      <w:r>
        <w:rPr>
          <w:bCs/>
        </w:rPr>
        <w:t>ΔH -</w:t>
      </w:r>
      <w:r>
        <w:t xml:space="preserve">ve). </w:t>
      </w:r>
    </w:p>
    <w:p>
      <w:pPr>
        <w:pStyle w:val="style157"/>
        <w:numPr>
          <w:ilvl w:val="0"/>
          <w:numId w:val="285"/>
        </w:numPr>
        <w:rPr/>
      </w:pPr>
      <w:r>
        <w:t>This is why steam has such a scalding effect, its not just hot, but you get extra heat transfer to your skin due to the exothermic condensation on your surface!</w:t>
      </w:r>
      <w:r>
        <w:rPr/>
        <w:pict>
          <v:rect id="1046" fillcolor="#a0a0a0" stroked="f" style="margin-left:0.0pt;margin-top:0.0pt;width:0.0pt;height:1.5pt;mso-wrap-distance-left:0.0pt;mso-wrap-distance-right:0.0pt;visibility:visible;" o:hr="t" o:hralign="center" o:hrstd="t">
            <v:stroke on="f"/>
            <v:fill/>
          </v:rect>
        </w:pict>
      </w:r>
    </w:p>
    <w:p>
      <w:pPr>
        <w:pStyle w:val="style157"/>
        <w:rPr>
          <w:b/>
        </w:rPr>
      </w:pPr>
      <w:r>
        <w:rPr>
          <w:b/>
          <w:shd w:val="clear" w:color="auto" w:fill="00ffff"/>
        </w:rPr>
        <w:t xml:space="preserve"> Distillation</w:t>
      </w:r>
    </w:p>
    <w:p>
      <w:pPr>
        <w:pStyle w:val="style157"/>
        <w:rPr/>
      </w:pPr>
      <w:r>
        <w:t>The process of distillation involves boiling (liquid ==&gt; gas/vapor) and the reverse process of condensation (gas/vapour ==&gt; liquid)</w:t>
      </w:r>
      <w:r>
        <w:rPr/>
        <w:pict>
          <v:rect id="1047" fillcolor="#a0a0a0" stroked="f" style="margin-left:0.0pt;margin-top:0.0pt;width:0.0pt;height:1.5pt;mso-wrap-distance-left:0.0pt;mso-wrap-distance-right:0.0pt;visibility:visible;" o:hr="t" o:hralign="center" o:hrstd="t">
            <v:stroke on="f"/>
            <v:fill/>
          </v:rect>
        </w:pict>
      </w:r>
    </w:p>
    <w:bookmarkStart w:id="14" w:name="Melting_(solid_to_liquid)"/>
    <w:p>
      <w:pPr>
        <w:pStyle w:val="style157"/>
        <w:rPr>
          <w:b/>
        </w:rPr>
      </w:pPr>
      <w:r>
        <w:rPr>
          <w:b/>
          <w:shd w:val="clear" w:color="auto" w:fill="00ffff"/>
        </w:rPr>
        <w:t>Melting (solid to liquid)</w:t>
      </w:r>
      <w:bookmarkEnd w:id="14"/>
    </w:p>
    <w:p>
      <w:pPr>
        <w:pStyle w:val="style157"/>
        <w:rPr/>
      </w:pPr>
      <w:r>
        <w:t>Explained using the kinetic particle theory of liquids and solids</w:t>
      </w:r>
    </w:p>
    <w:p>
      <w:pPr>
        <w:pStyle w:val="style157"/>
        <w:rPr/>
      </w:pPr>
    </w:p>
    <w:tbl>
      <w:tblPr>
        <w:tblW w:w="2500" w:type="pct"/>
        <w:jc w:val="center"/>
        <w:tblCellSpacing w:w="15" w:type="dxa"/>
        <w:tblCellMar>
          <w:top w:w="15" w:type="dxa"/>
          <w:left w:w="15" w:type="dxa"/>
          <w:bottom w:w="15" w:type="dxa"/>
          <w:right w:w="15" w:type="dxa"/>
        </w:tblCellMar>
        <w:tblLook w:val="04A0" w:firstRow="1" w:lastRow="0" w:firstColumn="1" w:lastColumn="0" w:noHBand="0" w:noVBand="1"/>
      </w:tblPr>
      <w:tblGrid>
        <w:gridCol w:w="1673"/>
        <w:gridCol w:w="1520"/>
        <w:gridCol w:w="1501"/>
      </w:tblGrid>
      <w:tr>
        <w:trPr>
          <w:tblCellSpacing w:w="15" w:type="dxa"/>
          <w:jc w:val="center"/>
        </w:trPr>
        <w:tc>
          <w:tcPr>
            <w:tcW w:w="0" w:type="auto"/>
            <w:tcBorders/>
            <w:vAlign w:val="center"/>
            <w:hideMark/>
          </w:tcPr>
          <w:p>
            <w:pPr>
              <w:pStyle w:val="style157"/>
              <w:rPr/>
            </w:pPr>
          </w:p>
          <w:p>
            <w:pPr>
              <w:pStyle w:val="style157"/>
              <w:rPr/>
            </w:pPr>
            <w:r>
              <w:rPr>
                <w:noProof/>
                <w:lang w:eastAsia="en-US"/>
              </w:rPr>
              <w:drawing>
                <wp:inline distL="0" distT="0" distB="0" distR="0">
                  <wp:extent cx="897571" cy="508214"/>
                  <wp:effectExtent l="0" t="0" r="0" b="6350"/>
                  <wp:docPr id="1048" name="Picture 129"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29"/>
                          <pic:cNvPicPr/>
                        </pic:nvPicPr>
                        <pic:blipFill>
                          <a:blip r:embed="rId10" cstate="print"/>
                          <a:srcRect l="0" t="0" r="0" b="0"/>
                          <a:stretch/>
                        </pic:blipFill>
                        <pic:spPr>
                          <a:xfrm rot="0">
                            <a:off x="0" y="0"/>
                            <a:ext cx="897571" cy="508214"/>
                          </a:xfrm>
                          <a:prstGeom prst="rect"/>
                          <a:ln>
                            <a:noFill/>
                          </a:ln>
                        </pic:spPr>
                      </pic:pic>
                    </a:graphicData>
                  </a:graphic>
                </wp:inline>
              </w:drawing>
            </w:r>
          </w:p>
        </w:tc>
        <w:tc>
          <w:tcPr>
            <w:tcW w:w="0" w:type="auto"/>
            <w:tcBorders/>
            <w:vAlign w:val="center"/>
            <w:hideMark/>
          </w:tcPr>
          <w:p>
            <w:pPr>
              <w:pStyle w:val="style157"/>
              <w:rPr/>
            </w:pPr>
            <w:r>
              <w:rPr>
                <w:noProof/>
                <w:lang w:eastAsia="en-US"/>
              </w:rPr>
              <w:drawing>
                <wp:inline distL="0" distT="0" distB="0" distR="0">
                  <wp:extent cx="815163" cy="552893"/>
                  <wp:effectExtent l="0" t="0" r="4445" b="0"/>
                  <wp:docPr id="1049" name="Picture 12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28"/>
                          <pic:cNvPicPr/>
                        </pic:nvPicPr>
                        <pic:blipFill>
                          <a:blip r:embed="rId14" cstate="print"/>
                          <a:srcRect l="0" t="0" r="0" b="0"/>
                          <a:stretch/>
                        </pic:blipFill>
                        <pic:spPr>
                          <a:xfrm rot="0">
                            <a:off x="0" y="0"/>
                            <a:ext cx="815163" cy="552893"/>
                          </a:xfrm>
                          <a:prstGeom prst="rect"/>
                          <a:ln>
                            <a:noFill/>
                          </a:ln>
                        </pic:spPr>
                      </pic:pic>
                    </a:graphicData>
                  </a:graphic>
                </wp:inline>
              </w:drawing>
            </w:r>
          </w:p>
        </w:tc>
        <w:tc>
          <w:tcPr>
            <w:tcW w:w="0" w:type="auto"/>
            <w:tcBorders/>
            <w:vAlign w:val="center"/>
            <w:hideMark/>
          </w:tcPr>
          <w:p>
            <w:pPr>
              <w:pStyle w:val="style157"/>
              <w:rPr/>
            </w:pPr>
            <w:r>
              <w:rPr>
                <w:noProof/>
                <w:lang w:eastAsia="en-US"/>
              </w:rPr>
              <w:drawing>
                <wp:inline distL="0" distT="0" distB="0" distR="0">
                  <wp:extent cx="796594" cy="447402"/>
                  <wp:effectExtent l="0" t="0" r="3810" b="0"/>
                  <wp:docPr id="1050" name="Picture 3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31"/>
                          <pic:cNvPicPr/>
                        </pic:nvPicPr>
                        <pic:blipFill>
                          <a:blip r:embed="rId15" cstate="print"/>
                          <a:srcRect l="0" t="0" r="0" b="0"/>
                          <a:stretch/>
                        </pic:blipFill>
                        <pic:spPr>
                          <a:xfrm rot="0">
                            <a:off x="0" y="0"/>
                            <a:ext cx="796594" cy="447402"/>
                          </a:xfrm>
                          <a:prstGeom prst="rect"/>
                          <a:ln>
                            <a:noFill/>
                          </a:ln>
                        </pic:spPr>
                      </pic:pic>
                    </a:graphicData>
                  </a:graphic>
                </wp:inline>
              </w:drawing>
            </w:r>
          </w:p>
        </w:tc>
      </w:tr>
    </w:tbl>
    <w:p>
      <w:pPr>
        <w:pStyle w:val="style157"/>
        <w:rPr/>
      </w:pPr>
      <w:r>
        <w:t xml:space="preserve">Figure </w:t>
      </w:r>
      <w:r>
        <w:t>: Melting of a substance</w:t>
      </w:r>
    </w:p>
    <w:p>
      <w:pPr>
        <w:pStyle w:val="style157"/>
        <w:rPr/>
      </w:pPr>
    </w:p>
    <w:p>
      <w:pPr>
        <w:pStyle w:val="style157"/>
        <w:numPr>
          <w:ilvl w:val="0"/>
          <w:numId w:val="286"/>
        </w:numPr>
        <w:rPr/>
      </w:pPr>
      <w:r>
        <w:t xml:space="preserve">When a </w:t>
      </w:r>
      <w:r>
        <w:rPr>
          <w:bCs/>
        </w:rPr>
        <w:t>solid is heated the particles vibrate more strongly</w:t>
      </w:r>
      <w:r>
        <w:t xml:space="preserve"> as they gain kinetic energy and the particle attractive forces are weakened.</w:t>
      </w:r>
    </w:p>
    <w:p>
      <w:pPr>
        <w:pStyle w:val="style157"/>
        <w:numPr>
          <w:ilvl w:val="0"/>
          <w:numId w:val="286"/>
        </w:numPr>
        <w:rPr/>
      </w:pPr>
      <w:r>
        <w:t xml:space="preserve">Eventually, at the </w:t>
      </w:r>
      <w:r>
        <w:rPr>
          <w:bCs/>
        </w:rPr>
        <w:t>melting point</w:t>
      </w:r>
      <w:r>
        <w:t>, the attractive forces are too weak to hold the particles in the structure together in an ordered way and so the solid melts.</w:t>
      </w:r>
    </w:p>
    <w:p>
      <w:pPr>
        <w:pStyle w:val="style157"/>
        <w:numPr>
          <w:ilvl w:val="0"/>
          <w:numId w:val="286"/>
        </w:numPr>
        <w:rPr/>
      </w:pPr>
      <w:r>
        <w:t>Note that the intermolecular forces are still there to hold the bulk liquid together - but the effect is not strong enough to form an ordered crystal lattice of a solid.</w:t>
      </w:r>
    </w:p>
    <w:p>
      <w:pPr>
        <w:pStyle w:val="style157"/>
        <w:numPr>
          <w:ilvl w:val="0"/>
          <w:numId w:val="286"/>
        </w:numPr>
        <w:rPr/>
      </w:pPr>
      <w:r>
        <w:t xml:space="preserve">The particles </w:t>
      </w:r>
      <w:r>
        <w:rPr>
          <w:bCs/>
        </w:rPr>
        <w:t>become free to move around</w:t>
      </w:r>
      <w:r>
        <w:t xml:space="preserve"> and lose their ordered arrangement.</w:t>
      </w:r>
    </w:p>
    <w:p>
      <w:pPr>
        <w:pStyle w:val="style157"/>
        <w:numPr>
          <w:ilvl w:val="0"/>
          <w:numId w:val="286"/>
        </w:numPr>
        <w:rPr/>
      </w:pPr>
      <w:r>
        <w:rPr>
          <w:bCs/>
        </w:rPr>
        <w:t>Energy is needed to overcome the attractive forces</w:t>
      </w:r>
      <w:r>
        <w:t xml:space="preserve"> and give the particles increased kinetic energy of vibration.</w:t>
      </w:r>
    </w:p>
    <w:p>
      <w:pPr>
        <w:pStyle w:val="style157"/>
        <w:numPr>
          <w:ilvl w:val="0"/>
          <w:numId w:val="286"/>
        </w:numPr>
        <w:rPr/>
      </w:pPr>
      <w:r>
        <w:t xml:space="preserve">So heat is taken in from the surroundings and </w:t>
      </w:r>
      <w:r>
        <w:rPr>
          <w:bCs/>
        </w:rPr>
        <w:t>melting is an endothermic process</w:t>
      </w:r>
      <w:r>
        <w:t xml:space="preserve"> (</w:t>
      </w:r>
      <w:r>
        <w:rPr>
          <w:bCs/>
        </w:rPr>
        <w:t>ΔH +</w:t>
      </w:r>
      <w:r>
        <w:t>ve).</w:t>
      </w:r>
    </w:p>
    <w:p>
      <w:pPr>
        <w:pStyle w:val="style157"/>
        <w:numPr>
          <w:ilvl w:val="0"/>
          <w:numId w:val="286"/>
        </w:numPr>
        <w:rPr>
          <w:b/>
        </w:rPr>
      </w:pPr>
      <w:r>
        <w:rPr>
          <w:bCs/>
        </w:rPr>
        <w:t>Energy changes</w:t>
      </w:r>
      <w:r>
        <w:t xml:space="preserve"> for these physical changes of state for a range of substances are dealt with in a section of the</w:t>
      </w:r>
      <w:r>
        <w:rPr/>
        <w:pict>
          <v:rect id="1051" fillcolor="#a0a0a0" stroked="f" style="margin-left:0.0pt;margin-top:0.0pt;width:0.0pt;height:1.5pt;mso-wrap-distance-left:0.0pt;mso-wrap-distance-right:0.0pt;visibility:visible;" o:hr="t" o:hralign="center" o:hrstd="t">
            <v:stroke on="f"/>
            <v:fill/>
          </v:rect>
        </w:pict>
      </w:r>
      <w:bookmarkStart w:id="15" w:name="Freezingliquidtosolid"/>
      <w:r>
        <w:rPr>
          <w:b/>
          <w:shd w:val="clear" w:color="auto" w:fill="00ffff"/>
        </w:rPr>
        <w:t>Freezing (liquid to solid)</w:t>
      </w:r>
      <w:bookmarkEnd w:id="15"/>
    </w:p>
    <w:p>
      <w:pPr>
        <w:pStyle w:val="style157"/>
        <w:rPr/>
      </w:pPr>
      <w:r>
        <w:t>Explained using the kinetic particle theory of liquids and solids</w:t>
      </w:r>
    </w:p>
    <w:tbl>
      <w:tblPr>
        <w:tblW w:w="2500" w:type="pct"/>
        <w:jc w:val="center"/>
        <w:tblCellSpacing w:w="15" w:type="dxa"/>
        <w:tblCellMar>
          <w:top w:w="15" w:type="dxa"/>
          <w:left w:w="15" w:type="dxa"/>
          <w:bottom w:w="15" w:type="dxa"/>
          <w:right w:w="15" w:type="dxa"/>
        </w:tblCellMar>
        <w:tblLook w:val="04A0" w:firstRow="1" w:lastRow="0" w:firstColumn="1" w:lastColumn="0" w:noHBand="0" w:noVBand="1"/>
      </w:tblPr>
      <w:tblGrid>
        <w:gridCol w:w="1721"/>
        <w:gridCol w:w="1308"/>
        <w:gridCol w:w="1664"/>
      </w:tblGrid>
      <w:tr>
        <w:trPr>
          <w:tblCellSpacing w:w="15" w:type="dxa"/>
          <w:jc w:val="center"/>
        </w:trPr>
        <w:tc>
          <w:tcPr>
            <w:tcW w:w="0" w:type="auto"/>
            <w:tcBorders/>
            <w:vAlign w:val="center"/>
            <w:hideMark/>
          </w:tcPr>
          <w:p>
            <w:pPr>
              <w:pStyle w:val="style157"/>
              <w:rPr/>
            </w:pPr>
            <w:r>
              <w:rPr>
                <w:noProof/>
                <w:lang w:eastAsia="en-US"/>
              </w:rPr>
              <w:drawing>
                <wp:inline distL="0" distT="0" distB="0" distR="0">
                  <wp:extent cx="1004157" cy="568565"/>
                  <wp:effectExtent l="0" t="0" r="5715" b="3175"/>
                  <wp:docPr id="1052" name="Picture 3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30"/>
                          <pic:cNvPicPr/>
                        </pic:nvPicPr>
                        <pic:blipFill>
                          <a:blip r:embed="rId10" cstate="print"/>
                          <a:srcRect l="0" t="0" r="0" b="0"/>
                          <a:stretch/>
                        </pic:blipFill>
                        <pic:spPr>
                          <a:xfrm rot="0">
                            <a:off x="0" y="0"/>
                            <a:ext cx="1004157" cy="568565"/>
                          </a:xfrm>
                          <a:prstGeom prst="rect"/>
                          <a:ln>
                            <a:noFill/>
                          </a:ln>
                        </pic:spPr>
                      </pic:pic>
                    </a:graphicData>
                  </a:graphic>
                </wp:inline>
              </w:drawing>
            </w:r>
          </w:p>
        </w:tc>
        <w:tc>
          <w:tcPr>
            <w:tcW w:w="0" w:type="auto"/>
            <w:tcBorders/>
            <w:vAlign w:val="center"/>
            <w:hideMark/>
          </w:tcPr>
          <w:p>
            <w:pPr>
              <w:pStyle w:val="style157"/>
              <w:rPr/>
            </w:pPr>
            <w:r>
              <w:rPr>
                <w:noProof/>
                <w:lang w:eastAsia="en-US"/>
              </w:rPr>
              <w:drawing>
                <wp:inline distL="0" distT="0" distB="0" distR="0">
                  <wp:extent cx="765545" cy="676720"/>
                  <wp:effectExtent l="0" t="0" r="0" b="9525"/>
                  <wp:docPr id="1053" name="Picture 29"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9"/>
                          <pic:cNvPicPr/>
                        </pic:nvPicPr>
                        <pic:blipFill>
                          <a:blip r:embed="rId14" cstate="print"/>
                          <a:srcRect l="0" t="0" r="0" b="0"/>
                          <a:stretch/>
                        </pic:blipFill>
                        <pic:spPr>
                          <a:xfrm rot="0">
                            <a:off x="0" y="0"/>
                            <a:ext cx="765545" cy="676720"/>
                          </a:xfrm>
                          <a:prstGeom prst="rect"/>
                          <a:ln>
                            <a:noFill/>
                          </a:ln>
                        </pic:spPr>
                      </pic:pic>
                    </a:graphicData>
                  </a:graphic>
                </wp:inline>
              </w:drawing>
            </w:r>
          </w:p>
        </w:tc>
        <w:tc>
          <w:tcPr>
            <w:tcW w:w="0" w:type="auto"/>
            <w:tcBorders/>
            <w:vAlign w:val="center"/>
            <w:hideMark/>
          </w:tcPr>
          <w:p>
            <w:pPr>
              <w:pStyle w:val="style157"/>
              <w:rPr/>
            </w:pPr>
            <w:r>
              <w:rPr>
                <w:noProof/>
                <w:lang w:eastAsia="en-US"/>
              </w:rPr>
              <w:drawing>
                <wp:inline distL="0" distT="0" distB="0" distR="0">
                  <wp:extent cx="975288" cy="547764"/>
                  <wp:effectExtent l="0" t="0" r="0" b="5080"/>
                  <wp:docPr id="1054" name="Picture 2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8"/>
                          <pic:cNvPicPr/>
                        </pic:nvPicPr>
                        <pic:blipFill>
                          <a:blip r:embed="rId15" cstate="print"/>
                          <a:srcRect l="0" t="0" r="0" b="0"/>
                          <a:stretch/>
                        </pic:blipFill>
                        <pic:spPr>
                          <a:xfrm rot="0">
                            <a:off x="0" y="0"/>
                            <a:ext cx="975288" cy="547764"/>
                          </a:xfrm>
                          <a:prstGeom prst="rect"/>
                          <a:ln>
                            <a:noFill/>
                          </a:ln>
                        </pic:spPr>
                      </pic:pic>
                    </a:graphicData>
                  </a:graphic>
                </wp:inline>
              </w:drawing>
            </w:r>
          </w:p>
        </w:tc>
      </w:tr>
    </w:tbl>
    <w:p>
      <w:pPr>
        <w:pStyle w:val="style157"/>
        <w:rPr>
          <w:b/>
        </w:rPr>
      </w:pPr>
      <w:r>
        <w:rPr>
          <w:b/>
        </w:rPr>
        <w:t xml:space="preserve">Figure </w:t>
      </w:r>
      <w:r>
        <w:rPr>
          <w:b/>
        </w:rPr>
        <w:t>: Freezing of a substance</w:t>
      </w:r>
    </w:p>
    <w:p>
      <w:pPr>
        <w:pStyle w:val="style157"/>
        <w:rPr/>
      </w:pPr>
    </w:p>
    <w:p>
      <w:pPr>
        <w:pStyle w:val="style157"/>
        <w:numPr>
          <w:ilvl w:val="0"/>
          <w:numId w:val="287"/>
        </w:numPr>
        <w:rPr/>
      </w:pPr>
      <w:r>
        <w:t xml:space="preserve">On </w:t>
      </w:r>
      <w:r>
        <w:rPr>
          <w:bCs/>
        </w:rPr>
        <w:t>cooling, liquid particles lose kinetic energy</w:t>
      </w:r>
      <w:r>
        <w:t xml:space="preserve"> and so can become more strongly attracted to each other.</w:t>
      </w:r>
    </w:p>
    <w:p>
      <w:pPr>
        <w:pStyle w:val="style157"/>
        <w:numPr>
          <w:ilvl w:val="0"/>
          <w:numId w:val="287"/>
        </w:numPr>
        <w:rPr/>
      </w:pPr>
      <w:r>
        <w:t>When the temperature is low enough, the kinetic energy of the particles is insufficient to prevent the particle attractive forces causing a solid to form.</w:t>
      </w:r>
    </w:p>
    <w:p>
      <w:pPr>
        <w:pStyle w:val="style157"/>
        <w:numPr>
          <w:ilvl w:val="0"/>
          <w:numId w:val="287"/>
        </w:numPr>
        <w:rPr/>
      </w:pPr>
      <w:r>
        <w:t xml:space="preserve">Eventually at the </w:t>
      </w:r>
      <w:r>
        <w:rPr>
          <w:bCs/>
        </w:rPr>
        <w:t>freezing point</w:t>
      </w:r>
      <w:r>
        <w:t xml:space="preserve"> the forces of attraction are sufficient to remove any remaining freedom of movement (in terms of one place to another) and the particles come together to form the ordered solid arrangement (though the particles still have vibrational kinetic energy.</w:t>
      </w:r>
    </w:p>
    <w:p>
      <w:pPr>
        <w:pStyle w:val="style157"/>
        <w:numPr>
          <w:ilvl w:val="0"/>
          <w:numId w:val="287"/>
        </w:numPr>
        <w:rPr/>
      </w:pPr>
      <w:r>
        <w:t xml:space="preserve">Since heat must be removed to the surroundings, so strange as it may seem, </w:t>
      </w:r>
      <w:r>
        <w:rPr>
          <w:bCs/>
        </w:rPr>
        <w:t>freezing is an exothermic process</w:t>
      </w:r>
      <w:r>
        <w:t xml:space="preserve"> (</w:t>
      </w:r>
      <w:r>
        <w:rPr>
          <w:bCs/>
        </w:rPr>
        <w:t>ΔH -</w:t>
      </w:r>
      <w:r>
        <w:t>ve).</w:t>
      </w:r>
    </w:p>
    <w:bookmarkStart w:id="16" w:name="CoolingandHeatingCurves"/>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50"/>
      </w:tblGrid>
      <w:tr>
        <w:trPr>
          <w:tblCellSpacing w:w="15" w:type="dxa"/>
          <w:jc w:val="center"/>
        </w:trPr>
        <w:tc>
          <w:tcPr>
            <w:tcW w:w="496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solid ==&gt; liquid ==&gt; gas</w:t>
            </w:r>
            <w:bookmarkEnd w:id="16"/>
          </w:p>
          <w:p>
            <w:pPr>
              <w:pStyle w:val="style157"/>
              <w:rPr>
                <w:b/>
              </w:rPr>
            </w:pPr>
          </w:p>
        </w:tc>
      </w:tr>
    </w:tbl>
    <w:p>
      <w:pPr>
        <w:pStyle w:val="style157"/>
        <w:rPr>
          <w:b/>
        </w:rPr>
      </w:pPr>
      <w:r>
        <w:rPr/>
        <w:fldChar w:fldCharType="begin"/>
      </w:r>
      <w:r>
        <w:instrText xml:space="preserve"> HYPERLINK "http://www.docbrown.info/page03/3_52states.htm" </w:instrText>
      </w:r>
      <w:r>
        <w:rPr/>
        <w:fldChar w:fldCharType="separate"/>
      </w:r>
      <w:r>
        <w:rPr/>
        <w:fldChar w:fldCharType="end"/>
      </w:r>
      <w:bookmarkStart w:id="17" w:name="Sublimation"/>
      <w:r>
        <w:rPr>
          <w:b/>
          <w:bCs/>
          <w:shd w:val="clear" w:color="auto" w:fill="00ffff"/>
        </w:rPr>
        <w:t>Sublimation</w:t>
      </w:r>
      <w:bookmarkEnd w:id="17"/>
    </w:p>
    <w:p>
      <w:pPr>
        <w:pStyle w:val="style157"/>
        <w:rPr/>
      </w:pPr>
      <w:r>
        <w:t>Explained using the kinetic particle theory of gases and solids</w:t>
      </w:r>
    </w:p>
    <w:p>
      <w:pPr>
        <w:pStyle w:val="style157"/>
        <w:rPr/>
      </w:pPr>
      <w:r>
        <w:rPr>
          <w:noProof/>
          <w:lang w:eastAsia="en-US"/>
        </w:rPr>
        <w:drawing>
          <wp:inline distL="0" distT="0" distB="0" distR="0">
            <wp:extent cx="1148644" cy="645129"/>
            <wp:effectExtent l="0" t="0" r="0" b="3175"/>
            <wp:docPr id="1055" name="Picture 2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5"/>
                    <pic:cNvPicPr/>
                  </pic:nvPicPr>
                  <pic:blipFill>
                    <a:blip r:embed="rId11" cstate="print"/>
                    <a:srcRect l="0" t="0" r="0" b="0"/>
                    <a:stretch/>
                  </pic:blipFill>
                  <pic:spPr>
                    <a:xfrm rot="0">
                      <a:off x="0" y="0"/>
                      <a:ext cx="1148644" cy="645129"/>
                    </a:xfrm>
                    <a:prstGeom prst="rect"/>
                    <a:ln>
                      <a:noFill/>
                    </a:ln>
                  </pic:spPr>
                </pic:pic>
              </a:graphicData>
            </a:graphic>
          </wp:inline>
        </w:drawing>
      </w:r>
      <w:r>
        <w:rPr>
          <w:noProof/>
          <w:lang w:eastAsia="en-US"/>
        </w:rPr>
        <w:drawing>
          <wp:inline distL="0" distT="0" distB="0" distR="0">
            <wp:extent cx="425760" cy="476833"/>
            <wp:effectExtent l="0" t="0" r="0" b="0"/>
            <wp:docPr id="1056" name="Picture 2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26"/>
                    <pic:cNvPicPr/>
                  </pic:nvPicPr>
                  <pic:blipFill>
                    <a:blip r:embed="rId16" cstate="print"/>
                    <a:srcRect l="0" t="0" r="0" b="0"/>
                    <a:stretch/>
                  </pic:blipFill>
                  <pic:spPr>
                    <a:xfrm rot="0">
                      <a:off x="0" y="0"/>
                      <a:ext cx="425760" cy="476833"/>
                    </a:xfrm>
                    <a:prstGeom prst="rect"/>
                    <a:ln>
                      <a:noFill/>
                    </a:ln>
                  </pic:spPr>
                </pic:pic>
              </a:graphicData>
            </a:graphic>
          </wp:inline>
        </w:drawing>
      </w:r>
      <w:r>
        <w:rPr>
          <w:noProof/>
          <w:lang w:eastAsia="en-US"/>
        </w:rPr>
        <w:drawing>
          <wp:inline distL="0" distT="0" distB="0" distR="0">
            <wp:extent cx="1066364" cy="603786"/>
            <wp:effectExtent l="0" t="0" r="635" b="6350"/>
            <wp:docPr id="1057" name="Picture 2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27"/>
                    <pic:cNvPicPr/>
                  </pic:nvPicPr>
                  <pic:blipFill>
                    <a:blip r:embed="rId17" cstate="print"/>
                    <a:srcRect l="0" t="0" r="0" b="0"/>
                    <a:stretch/>
                  </pic:blipFill>
                  <pic:spPr>
                    <a:xfrm rot="0">
                      <a:off x="0" y="0"/>
                      <a:ext cx="1066364" cy="603786"/>
                    </a:xfrm>
                    <a:prstGeom prst="rect"/>
                    <a:ln>
                      <a:noFill/>
                    </a:ln>
                  </pic:spPr>
                </pic:pic>
              </a:graphicData>
            </a:graphic>
          </wp:inline>
        </w:drawing>
      </w:r>
    </w:p>
    <w:p>
      <w:pPr>
        <w:pStyle w:val="style157"/>
        <w:rPr/>
      </w:pPr>
      <w:r>
        <w:t xml:space="preserve">Figure </w:t>
      </w:r>
      <w:r>
        <w:t>: Sublimation of a solid</w:t>
      </w:r>
    </w:p>
    <w:p>
      <w:pPr>
        <w:pStyle w:val="style157"/>
        <w:rPr/>
      </w:pPr>
    </w:p>
    <w:p>
      <w:pPr>
        <w:pStyle w:val="style157"/>
        <w:rPr/>
      </w:pPr>
      <w:r>
        <w:t>Sublimation:</w:t>
      </w:r>
    </w:p>
    <w:p>
      <w:pPr>
        <w:pStyle w:val="style157"/>
        <w:numPr>
          <w:ilvl w:val="0"/>
          <w:numId w:val="288"/>
        </w:numPr>
        <w:rPr/>
      </w:pPr>
      <w:r>
        <w:t>This is when a solid, on heating, directly changes into a gas without melting, AND the gas on cooling re-forms a solid directly without condensing to a liquid. They usually involve just a physical change BUT its not always that simple!</w:t>
      </w:r>
    </w:p>
    <w:p>
      <w:pPr>
        <w:pStyle w:val="style157"/>
        <w:rPr/>
      </w:pPr>
      <w:r>
        <w:t xml:space="preserve">Theory in terms of particles: </w:t>
      </w:r>
    </w:p>
    <w:p>
      <w:pPr>
        <w:pStyle w:val="style157"/>
        <w:numPr>
          <w:ilvl w:val="0"/>
          <w:numId w:val="288"/>
        </w:numPr>
        <w:rPr/>
      </w:pPr>
      <w:r>
        <w:t xml:space="preserve">When the solid is heated the particles vibrate with increasing force from the added thermal energy. </w:t>
      </w:r>
    </w:p>
    <w:p>
      <w:pPr>
        <w:pStyle w:val="style157"/>
        <w:numPr>
          <w:ilvl w:val="0"/>
          <w:numId w:val="288"/>
        </w:numPr>
        <w:rPr/>
      </w:pPr>
      <w:r>
        <w:t>If the particles have enough kinetic energy of vibration to partially overcome the particle-particle attractive forces you would expect the solid to melt.</w:t>
      </w:r>
    </w:p>
    <w:p>
      <w:pPr>
        <w:pStyle w:val="style157"/>
        <w:numPr>
          <w:ilvl w:val="0"/>
          <w:numId w:val="288"/>
        </w:numPr>
        <w:rPr/>
      </w:pPr>
      <w:r>
        <w:t xml:space="preserve">However, if the particles at this point have enough energy at this point that would have led to boiling, the liquid will NOT form and the solid turns directly into a gas. </w:t>
      </w:r>
    </w:p>
    <w:p>
      <w:pPr>
        <w:pStyle w:val="style157"/>
        <w:rPr/>
      </w:pPr>
      <w:r>
        <w:t xml:space="preserve">Overall </w:t>
      </w:r>
      <w:r>
        <w:rPr>
          <w:bCs/>
        </w:rPr>
        <w:t>endothermic change</w:t>
      </w:r>
      <w:r>
        <w:t>, energy absorbed and 'taken in' to the system.</w:t>
      </w:r>
    </w:p>
    <w:p>
      <w:pPr>
        <w:pStyle w:val="style157"/>
        <w:numPr>
          <w:ilvl w:val="0"/>
          <w:numId w:val="289"/>
        </w:numPr>
        <w:rPr/>
      </w:pPr>
      <w:r>
        <w:t xml:space="preserve">On cooling, the particles move slower and have less kinetic energy. </w:t>
      </w:r>
    </w:p>
    <w:p>
      <w:pPr>
        <w:pStyle w:val="style157"/>
        <w:numPr>
          <w:ilvl w:val="0"/>
          <w:numId w:val="289"/>
        </w:numPr>
        <w:rPr/>
      </w:pPr>
      <w:r>
        <w:t>Eventually, when the particle kinetic energy is low enough, it will allow the particle-particle attractive forces to produce a liquid.</w:t>
      </w:r>
    </w:p>
    <w:p>
      <w:pPr>
        <w:pStyle w:val="style157"/>
        <w:numPr>
          <w:ilvl w:val="0"/>
          <w:numId w:val="289"/>
        </w:numPr>
        <w:rPr/>
      </w:pPr>
      <w:r>
        <w:t xml:space="preserve">BUT the energy may be low enough to permit direct formation of the solid, i.e. the particles do NOT have enough kinetic energy to maintain a liquid state! </w:t>
      </w:r>
    </w:p>
    <w:p>
      <w:pPr>
        <w:pStyle w:val="style157"/>
        <w:rPr/>
      </w:pPr>
      <w:r>
        <w:t xml:space="preserve">Overall </w:t>
      </w:r>
      <w:r>
        <w:rPr>
          <w:bCs/>
        </w:rPr>
        <w:t>exothermic change</w:t>
      </w:r>
      <w:r>
        <w:t>, energy released and 'given out' to the surroundings.</w:t>
      </w:r>
    </w:p>
    <w:p>
      <w:pPr>
        <w:pStyle w:val="style157"/>
        <w:rPr/>
      </w:pPr>
      <w:r>
        <w:t xml:space="preserve">Examples: </w:t>
      </w:r>
    </w:p>
    <w:p>
      <w:pPr>
        <w:pStyle w:val="style157"/>
        <w:numPr>
          <w:ilvl w:val="0"/>
          <w:numId w:val="290"/>
        </w:numPr>
        <w:rPr/>
      </w:pPr>
      <w:r>
        <w:t xml:space="preserve">Even at room temperature bottles of solid </w:t>
      </w:r>
      <w:r>
        <w:rPr>
          <w:bCs/>
        </w:rPr>
        <w:t>iodine</w:t>
      </w:r>
      <w:r>
        <w:t xml:space="preserve"> show crystals forming at the top of the bottle above the solid. The warmer the laboratory, the more crystals form when it cools down at night! </w:t>
      </w:r>
    </w:p>
    <w:p>
      <w:pPr>
        <w:pStyle w:val="style157"/>
        <w:rPr/>
      </w:pPr>
      <w:r>
        <w:rPr>
          <w:bCs/>
        </w:rPr>
        <w:t>I</w:t>
      </w:r>
      <w:r>
        <w:rPr>
          <w:bCs/>
          <w:vertAlign w:val="subscript"/>
        </w:rPr>
        <w:t xml:space="preserve">2 (s) </w:t>
      </w:r>
      <w:r>
        <w:rPr>
          <w:bCs/>
          <w:noProof/>
          <w:vertAlign w:val="subscript"/>
          <w:lang w:eastAsia="en-US"/>
        </w:rPr>
        <w:drawing>
          <wp:inline distL="0" distT="0" distB="0" distR="0">
            <wp:extent cx="162685" cy="98250"/>
            <wp:effectExtent l="0" t="0" r="0" b="0"/>
            <wp:docPr id="1058" name="Picture 24" descr="reversi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4"/>
                    <pic:cNvPicPr/>
                  </pic:nvPicPr>
                  <pic:blipFill>
                    <a:blip r:embed="rId18" cstate="print"/>
                    <a:srcRect l="0" t="0" r="0" b="0"/>
                    <a:stretch/>
                  </pic:blipFill>
                  <pic:spPr>
                    <a:xfrm rot="0">
                      <a:off x="0" y="0"/>
                      <a:ext cx="162685" cy="98250"/>
                    </a:xfrm>
                    <a:prstGeom prst="rect"/>
                    <a:ln>
                      <a:noFill/>
                    </a:ln>
                  </pic:spPr>
                </pic:pic>
              </a:graphicData>
            </a:graphic>
          </wp:inline>
        </w:drawing>
      </w:r>
      <w:r>
        <w:rPr>
          <w:bCs/>
        </w:rPr>
        <w:t>I</w:t>
      </w:r>
      <w:r>
        <w:rPr>
          <w:bCs/>
          <w:vertAlign w:val="subscript"/>
        </w:rPr>
        <w:t>2 (g)</w:t>
      </w:r>
      <w:r>
        <w:t>   (physical change only)</w:t>
      </w:r>
    </w:p>
    <w:p>
      <w:pPr>
        <w:pStyle w:val="style157"/>
        <w:numPr>
          <w:ilvl w:val="0"/>
          <w:numId w:val="290"/>
        </w:numPr>
        <w:rPr/>
      </w:pPr>
      <w:r>
        <w:rPr/>
        <w:fldChar w:fldCharType="begin"/>
      </w:r>
      <w:r>
        <w:instrText xml:space="preserve"> HYPERLINK "http://www.docbrown.info/page03/3_52states.htm" </w:instrText>
      </w:r>
      <w:r>
        <w:rPr/>
        <w:fldChar w:fldCharType="separate"/>
      </w:r>
      <w:r>
        <w:rPr/>
        <w:fldChar w:fldCharType="end"/>
      </w:r>
      <w:r>
        <w:t xml:space="preserve">The formation of a </w:t>
      </w:r>
      <w:r>
        <w:rPr>
          <w:bCs/>
        </w:rPr>
        <w:t>particular form of frost</w:t>
      </w:r>
      <w:r>
        <w:t xml:space="preserve"> involves the direct freezing of water vapour (gas).  Frost can also evaporate directly back to water vapour (gas) and this happens in the 'dry' and extremely cold winters of the Gobi Desert on a sunny day. </w:t>
      </w:r>
    </w:p>
    <w:p>
      <w:pPr>
        <w:pStyle w:val="style157"/>
        <w:rPr/>
      </w:pPr>
      <w:r>
        <w:rPr>
          <w:bCs/>
        </w:rPr>
        <w:t>H</w:t>
      </w:r>
      <w:r>
        <w:rPr>
          <w:bCs/>
          <w:vertAlign w:val="subscript"/>
        </w:rPr>
        <w:t>2</w:t>
      </w:r>
      <w:r>
        <w:rPr>
          <w:bCs/>
        </w:rPr>
        <w:t>O</w:t>
      </w:r>
      <w:r>
        <w:rPr>
          <w:bCs/>
          <w:vertAlign w:val="subscript"/>
        </w:rPr>
        <w:t xml:space="preserve"> (s) </w:t>
      </w:r>
      <w:r>
        <w:rPr>
          <w:bCs/>
          <w:noProof/>
          <w:vertAlign w:val="subscript"/>
          <w:lang w:eastAsia="en-US"/>
        </w:rPr>
        <w:drawing>
          <wp:inline distL="0" distT="0" distB="0" distR="0">
            <wp:extent cx="152867" cy="122294"/>
            <wp:effectExtent l="0" t="0" r="0" b="0"/>
            <wp:docPr id="1059" name="Picture 23" descr="reversi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3"/>
                    <pic:cNvPicPr/>
                  </pic:nvPicPr>
                  <pic:blipFill>
                    <a:blip r:embed="rId18" cstate="print"/>
                    <a:srcRect l="0" t="0" r="0" b="0"/>
                    <a:stretch/>
                  </pic:blipFill>
                  <pic:spPr>
                    <a:xfrm rot="0">
                      <a:off x="0" y="0"/>
                      <a:ext cx="152867" cy="122294"/>
                    </a:xfrm>
                    <a:prstGeom prst="rect"/>
                    <a:ln>
                      <a:noFill/>
                    </a:ln>
                  </pic:spPr>
                </pic:pic>
              </a:graphicData>
            </a:graphic>
          </wp:inline>
        </w:drawing>
      </w:r>
      <w:r>
        <w:rPr>
          <w:bCs/>
        </w:rPr>
        <w:t>H</w:t>
      </w:r>
      <w:r>
        <w:rPr>
          <w:bCs/>
          <w:vertAlign w:val="subscript"/>
        </w:rPr>
        <w:t>2</w:t>
      </w:r>
      <w:r>
        <w:rPr>
          <w:bCs/>
        </w:rPr>
        <w:t>O</w:t>
      </w:r>
      <w:r>
        <w:rPr>
          <w:bCs/>
          <w:vertAlign w:val="subscript"/>
        </w:rPr>
        <w:t xml:space="preserve"> (g)</w:t>
      </w:r>
      <w:r>
        <w:t>   (physical change only)</w:t>
      </w:r>
    </w:p>
    <w:p>
      <w:pPr>
        <w:pStyle w:val="style157"/>
        <w:numPr>
          <w:ilvl w:val="0"/>
          <w:numId w:val="290"/>
        </w:numPr>
        <w:rPr/>
      </w:pPr>
      <w:r>
        <w:rPr>
          <w:bCs/>
        </w:rPr>
        <w:t xml:space="preserve">Solid carbon dioxide (dry ice) </w:t>
      </w:r>
      <w:r>
        <w:t>is formed on cooling the gas down to less than -78</w:t>
      </w:r>
      <w:r>
        <w:rPr>
          <w:vertAlign w:val="superscript"/>
        </w:rPr>
        <w:t>o</w:t>
      </w:r>
      <w:r>
        <w:t xml:space="preserve">C. On warming it changes directly to a very cold gas!, condensing any water vapour in the air to a 'mist', hence its use in stage effects. </w:t>
      </w:r>
    </w:p>
    <w:p>
      <w:pPr>
        <w:pStyle w:val="style157"/>
        <w:rPr/>
      </w:pPr>
      <w:r>
        <w:rPr>
          <w:bCs/>
        </w:rPr>
        <w:t>CO</w:t>
      </w:r>
      <w:r>
        <w:rPr>
          <w:bCs/>
          <w:vertAlign w:val="subscript"/>
        </w:rPr>
        <w:t xml:space="preserve">2 (s) </w:t>
      </w:r>
      <w:r>
        <w:rPr>
          <w:bCs/>
          <w:noProof/>
          <w:vertAlign w:val="subscript"/>
          <w:lang w:eastAsia="en-US"/>
        </w:rPr>
        <w:drawing>
          <wp:inline distL="0" distT="0" distB="0" distR="0">
            <wp:extent cx="151465" cy="121172"/>
            <wp:effectExtent l="0" t="0" r="1270" b="0"/>
            <wp:docPr id="1060" name="Picture 22" descr="reversi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2"/>
                    <pic:cNvPicPr/>
                  </pic:nvPicPr>
                  <pic:blipFill>
                    <a:blip r:embed="rId18" cstate="print"/>
                    <a:srcRect l="0" t="0" r="0" b="0"/>
                    <a:stretch/>
                  </pic:blipFill>
                  <pic:spPr>
                    <a:xfrm rot="0">
                      <a:off x="0" y="0"/>
                      <a:ext cx="151465" cy="121172"/>
                    </a:xfrm>
                    <a:prstGeom prst="rect"/>
                    <a:ln>
                      <a:noFill/>
                    </a:ln>
                  </pic:spPr>
                </pic:pic>
              </a:graphicData>
            </a:graphic>
          </wp:inline>
        </w:drawing>
      </w:r>
      <w:r>
        <w:rPr>
          <w:bCs/>
        </w:rPr>
        <w:t>CO</w:t>
      </w:r>
      <w:r>
        <w:rPr>
          <w:bCs/>
          <w:vertAlign w:val="subscript"/>
        </w:rPr>
        <w:t>2 (g)</w:t>
      </w:r>
      <w:r>
        <w:t>   (physical change only)</w:t>
      </w:r>
    </w:p>
    <w:p>
      <w:pPr>
        <w:pStyle w:val="style157"/>
        <w:numPr>
          <w:ilvl w:val="0"/>
          <w:numId w:val="290"/>
        </w:numPr>
        <w:rPr/>
      </w:pPr>
      <w:r>
        <w:t xml:space="preserve">On heating strongly in a test tube, </w:t>
      </w:r>
      <w:r>
        <w:rPr>
          <w:bCs/>
        </w:rPr>
        <w:t>the white solid ammonium chloride</w:t>
      </w:r>
      <w:r>
        <w:t>, decomposes into a mixture of two colorless gases ammonia and hydrogen chloride. On cooling the reaction is reversed and solid ammonium chloride reforms at the cooler top of the test tube.</w:t>
      </w:r>
    </w:p>
    <w:p>
      <w:pPr>
        <w:pStyle w:val="style157"/>
        <w:rPr/>
      </w:pPr>
      <w:r>
        <w:t xml:space="preserve">Ammonium chloride + heat energy </w:t>
      </w:r>
      <w:r>
        <w:rPr>
          <w:noProof/>
          <w:vertAlign w:val="subscript"/>
          <w:lang w:eastAsia="en-US"/>
        </w:rPr>
        <w:drawing>
          <wp:inline distL="0" distT="0" distB="0" distR="0">
            <wp:extent cx="123416" cy="98733"/>
            <wp:effectExtent l="0" t="0" r="0" b="0"/>
            <wp:docPr id="1061" name="Picture 13" descr="reversi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3"/>
                    <pic:cNvPicPr/>
                  </pic:nvPicPr>
                  <pic:blipFill>
                    <a:blip r:embed="rId18" cstate="print"/>
                    <a:srcRect l="0" t="0" r="0" b="0"/>
                    <a:stretch/>
                  </pic:blipFill>
                  <pic:spPr>
                    <a:xfrm rot="0">
                      <a:off x="0" y="0"/>
                      <a:ext cx="123416" cy="98733"/>
                    </a:xfrm>
                    <a:prstGeom prst="rect"/>
                    <a:ln>
                      <a:noFill/>
                    </a:ln>
                  </pic:spPr>
                </pic:pic>
              </a:graphicData>
            </a:graphic>
          </wp:inline>
        </w:drawing>
      </w:r>
      <w:r>
        <w:t>ammonia + hydrogen chloride.</w:t>
      </w:r>
    </w:p>
    <w:p>
      <w:pPr>
        <w:pStyle w:val="style157"/>
        <w:rPr/>
      </w:pPr>
      <w:r>
        <w:t>NH</w:t>
      </w:r>
      <w:r>
        <w:rPr>
          <w:vertAlign w:val="subscript"/>
        </w:rPr>
        <w:t>4</w:t>
      </w:r>
      <w:r>
        <w:t>Cl</w:t>
      </w:r>
      <w:r>
        <w:rPr>
          <w:vertAlign w:val="subscript"/>
        </w:rPr>
        <w:t xml:space="preserve">(s) </w:t>
      </w:r>
      <w:r>
        <w:rPr>
          <w:noProof/>
          <w:vertAlign w:val="subscript"/>
          <w:lang w:eastAsia="en-US"/>
        </w:rPr>
        <w:drawing>
          <wp:inline distL="0" distT="0" distB="0" distR="0">
            <wp:extent cx="133231" cy="106587"/>
            <wp:effectExtent l="0" t="0" r="635" b="8255"/>
            <wp:docPr id="1062" name="Picture 12" descr="reversi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2"/>
                    <pic:cNvPicPr/>
                  </pic:nvPicPr>
                  <pic:blipFill>
                    <a:blip r:embed="rId18" cstate="print"/>
                    <a:srcRect l="0" t="0" r="0" b="0"/>
                    <a:stretch/>
                  </pic:blipFill>
                  <pic:spPr>
                    <a:xfrm rot="0">
                      <a:off x="0" y="0"/>
                      <a:ext cx="133231" cy="106587"/>
                    </a:xfrm>
                    <a:prstGeom prst="rect"/>
                    <a:ln>
                      <a:noFill/>
                    </a:ln>
                  </pic:spPr>
                </pic:pic>
              </a:graphicData>
            </a:graphic>
          </wp:inline>
        </w:drawing>
      </w:r>
      <w:r>
        <w:t>NH</w:t>
      </w:r>
      <w:r>
        <w:rPr>
          <w:vertAlign w:val="subscript"/>
        </w:rPr>
        <w:t>3(g)</w:t>
      </w:r>
      <w:r>
        <w:t xml:space="preserve"> + HCl</w:t>
      </w:r>
      <w:r>
        <w:rPr>
          <w:vertAlign w:val="subscript"/>
        </w:rPr>
        <w:t>(g)</w:t>
      </w:r>
      <w:r>
        <w:t xml:space="preserve">      </w:t>
      </w:r>
    </w:p>
    <w:p>
      <w:pPr>
        <w:pStyle w:val="style157"/>
        <w:numPr>
          <w:ilvl w:val="0"/>
          <w:numId w:val="290"/>
        </w:numPr>
        <w:rPr/>
      </w:pPr>
      <w:r>
        <w:rPr>
          <w:bCs/>
        </w:rPr>
        <w:t>This involves both chemical and physical changes</w:t>
      </w:r>
      <w:r>
        <w:t xml:space="preserve"> and is so is more complicated than examples 1. to 3. In fact the ionic ammonium chloride crystals change into covalent ammonia and hydrogen chloride gases which are naturally far more volatile (covalent substances generally have much lower melting and boiling points than ionic substances).</w:t>
      </w:r>
    </w:p>
    <w:p>
      <w:pPr>
        <w:pStyle w:val="style157"/>
        <w:numPr>
          <w:ilvl w:val="0"/>
          <w:numId w:val="290"/>
        </w:numPr>
        <w:rPr/>
      </w:pPr>
      <w:r>
        <w:t xml:space="preserve">The liquid particle picture does not figure here, but the other models fully apply apart from state changes involving liquid formation. </w:t>
      </w:r>
      <w:r>
        <w:rPr/>
        <w:pict>
          <v:rect id="1063" fillcolor="#a0a0a0" stroked="f" style="margin-left:0.0pt;margin-top:0.0pt;width:0.0pt;height:1.5pt;mso-wrap-distance-left:0.0pt;mso-wrap-distance-right:0.0pt;visibility:visible;" o:hr="t" o:hralign="center" o:hrstd="t">
            <v:stroke on="f"/>
            <v:fill/>
          </v:rect>
        </w:pict>
      </w:r>
    </w:p>
    <w:bookmarkStart w:id="18" w:name="Dissolving"/>
    <w:p>
      <w:pPr>
        <w:pStyle w:val="style157"/>
        <w:rPr>
          <w:b/>
        </w:rPr>
      </w:pPr>
      <w:r>
        <w:rPr>
          <w:b/>
          <w:shd w:val="clear" w:color="auto" w:fill="00ffff"/>
        </w:rPr>
        <w:t>Dissolving</w:t>
      </w:r>
      <w:bookmarkEnd w:id="18"/>
      <w:r>
        <w:rPr>
          <w:b/>
          <w:shd w:val="clear" w:color="auto" w:fill="00ffff"/>
        </w:rPr>
        <w:t xml:space="preserve"> solids, solutions and miscible/immiscible liquids</w:t>
      </w:r>
    </w:p>
    <w:tbl>
      <w:tblPr>
        <w:tblW w:w="2000" w:type="pct"/>
        <w:jc w:val="center"/>
        <w:tblCellSpacing w:w="15" w:type="dxa"/>
        <w:tblCellMar>
          <w:top w:w="15" w:type="dxa"/>
          <w:left w:w="15" w:type="dxa"/>
          <w:bottom w:w="15" w:type="dxa"/>
          <w:right w:w="15" w:type="dxa"/>
        </w:tblCellMar>
        <w:tblLook w:val="04A0" w:firstRow="1" w:lastRow="0" w:firstColumn="1" w:lastColumn="0" w:noHBand="0" w:noVBand="1"/>
      </w:tblPr>
      <w:tblGrid>
        <w:gridCol w:w="1280"/>
        <w:gridCol w:w="155"/>
        <w:gridCol w:w="1194"/>
        <w:gridCol w:w="495"/>
        <w:gridCol w:w="1242"/>
      </w:tblGrid>
      <w:tr>
        <w:trPr>
          <w:tblCellSpacing w:w="15" w:type="dxa"/>
          <w:jc w:val="center"/>
        </w:trPr>
        <w:tc>
          <w:tcPr>
            <w:tcW w:w="0" w:type="auto"/>
            <w:tcBorders/>
            <w:vAlign w:val="center"/>
            <w:hideMark/>
          </w:tcPr>
          <w:p>
            <w:pPr>
              <w:pStyle w:val="style157"/>
              <w:rPr/>
            </w:pPr>
            <w:r>
              <w:rPr>
                <w:noProof/>
                <w:lang w:eastAsia="en-US"/>
              </w:rPr>
              <w:drawing>
                <wp:inline distL="0" distT="0" distB="0" distR="0">
                  <wp:extent cx="784416" cy="440563"/>
                  <wp:effectExtent l="0" t="0" r="0" b="0"/>
                  <wp:docPr id="1064" name="Picture 1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1"/>
                          <pic:cNvPicPr/>
                        </pic:nvPicPr>
                        <pic:blipFill>
                          <a:blip r:embed="rId11" cstate="print"/>
                          <a:srcRect l="0" t="0" r="0" b="0"/>
                          <a:stretch/>
                        </pic:blipFill>
                        <pic:spPr>
                          <a:xfrm rot="0">
                            <a:off x="0" y="0"/>
                            <a:ext cx="784416" cy="440563"/>
                          </a:xfrm>
                          <a:prstGeom prst="rect"/>
                          <a:ln>
                            <a:noFill/>
                          </a:ln>
                        </pic:spPr>
                      </pic:pic>
                    </a:graphicData>
                  </a:graphic>
                </wp:inline>
              </w:drawing>
            </w:r>
          </w:p>
        </w:tc>
        <w:tc>
          <w:tcPr>
            <w:tcW w:w="0" w:type="auto"/>
            <w:tcBorders/>
            <w:vAlign w:val="center"/>
            <w:hideMark/>
          </w:tcPr>
          <w:p>
            <w:pPr>
              <w:pStyle w:val="style157"/>
              <w:rPr/>
            </w:pPr>
            <w:r>
              <w:t>+</w:t>
            </w:r>
          </w:p>
        </w:tc>
        <w:tc>
          <w:tcPr>
            <w:tcW w:w="0" w:type="auto"/>
            <w:tcBorders/>
            <w:vAlign w:val="center"/>
            <w:hideMark/>
          </w:tcPr>
          <w:p>
            <w:pPr>
              <w:pStyle w:val="style157"/>
              <w:rPr/>
            </w:pPr>
            <w:r>
              <w:rPr>
                <w:noProof/>
                <w:lang w:eastAsia="en-US"/>
              </w:rPr>
              <w:drawing>
                <wp:inline distL="0" distT="0" distB="0" distR="0">
                  <wp:extent cx="729503" cy="413052"/>
                  <wp:effectExtent l="0" t="0" r="0" b="6350"/>
                  <wp:docPr id="1065" name="Picture 1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10" cstate="print"/>
                          <a:srcRect l="0" t="0" r="0" b="0"/>
                          <a:stretch/>
                        </pic:blipFill>
                        <pic:spPr>
                          <a:xfrm rot="0">
                            <a:off x="0" y="0"/>
                            <a:ext cx="729503" cy="413052"/>
                          </a:xfrm>
                          <a:prstGeom prst="rect"/>
                          <a:ln>
                            <a:noFill/>
                          </a:ln>
                        </pic:spPr>
                      </pic:pic>
                    </a:graphicData>
                  </a:graphic>
                </wp:inline>
              </w:drawing>
            </w:r>
          </w:p>
        </w:tc>
        <w:tc>
          <w:tcPr>
            <w:tcW w:w="0" w:type="auto"/>
            <w:tcBorders/>
            <w:vAlign w:val="center"/>
            <w:hideMark/>
          </w:tcPr>
          <w:p>
            <w:pPr>
              <w:pStyle w:val="style157"/>
              <w:rPr/>
            </w:pPr>
            <w:r>
              <w:rPr>
                <w:noProof/>
                <w:vertAlign w:val="subscript"/>
                <w:lang w:eastAsia="en-US"/>
              </w:rPr>
              <w:drawing>
                <wp:inline distL="0" distT="0" distB="0" distR="0">
                  <wp:extent cx="285750" cy="228600"/>
                  <wp:effectExtent l="0" t="0" r="0" b="0"/>
                  <wp:docPr id="1066" name="Picture 9" descr="reversi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9"/>
                          <pic:cNvPicPr/>
                        </pic:nvPicPr>
                        <pic:blipFill>
                          <a:blip r:embed="rId18" cstate="print"/>
                          <a:srcRect l="0" t="0" r="0" b="0"/>
                          <a:stretch/>
                        </pic:blipFill>
                        <pic:spPr>
                          <a:xfrm rot="0">
                            <a:off x="0" y="0"/>
                            <a:ext cx="285750" cy="228600"/>
                          </a:xfrm>
                          <a:prstGeom prst="rect"/>
                          <a:ln>
                            <a:noFill/>
                          </a:ln>
                        </pic:spPr>
                      </pic:pic>
                    </a:graphicData>
                  </a:graphic>
                </wp:inline>
              </w:drawing>
            </w:r>
          </w:p>
        </w:tc>
        <w:tc>
          <w:tcPr>
            <w:tcW w:w="0" w:type="auto"/>
            <w:tcBorders/>
            <w:vAlign w:val="center"/>
            <w:hideMark/>
          </w:tcPr>
          <w:p>
            <w:pPr>
              <w:pStyle w:val="style157"/>
              <w:rPr/>
            </w:pPr>
            <w:r>
              <w:rPr>
                <w:noProof/>
                <w:lang w:eastAsia="en-US"/>
              </w:rPr>
              <w:drawing>
                <wp:inline distL="0" distT="0" distB="0" distR="0">
                  <wp:extent cx="760243" cy="431956"/>
                  <wp:effectExtent l="0" t="0" r="1905" b="6350"/>
                  <wp:docPr id="1067" name="Picture 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8"/>
                          <pic:cNvPicPr/>
                        </pic:nvPicPr>
                        <pic:blipFill>
                          <a:blip r:embed="rId19" cstate="print"/>
                          <a:srcRect l="0" t="0" r="0" b="0"/>
                          <a:stretch/>
                        </pic:blipFill>
                        <pic:spPr>
                          <a:xfrm rot="0">
                            <a:off x="0" y="0"/>
                            <a:ext cx="760243" cy="431956"/>
                          </a:xfrm>
                          <a:prstGeom prst="rect"/>
                          <a:ln>
                            <a:noFill/>
                          </a:ln>
                        </pic:spPr>
                      </pic:pic>
                    </a:graphicData>
                  </a:graphic>
                </wp:inline>
              </w:drawing>
            </w:r>
          </w:p>
        </w:tc>
      </w:tr>
    </w:tbl>
    <w:p>
      <w:pPr>
        <w:pStyle w:val="style157"/>
        <w:rPr/>
      </w:pPr>
      <w:r>
        <w:t xml:space="preserve">                                                </w:t>
      </w:r>
      <w:r>
        <w:t xml:space="preserve"> Formation of a solution</w:t>
      </w:r>
    </w:p>
    <w:p>
      <w:pPr>
        <w:pStyle w:val="style157"/>
        <w:rPr/>
      </w:pPr>
    </w:p>
    <w:p>
      <w:pPr>
        <w:pStyle w:val="style157"/>
        <w:numPr>
          <w:ilvl w:val="0"/>
          <w:numId w:val="291"/>
        </w:numPr>
        <w:rPr/>
      </w:pPr>
      <w:r>
        <w:t xml:space="preserve">When a </w:t>
      </w:r>
      <w:r>
        <w:rPr>
          <w:bCs/>
        </w:rPr>
        <w:t>solid</w:t>
      </w:r>
      <w:r>
        <w:t xml:space="preserve"> (the solute) dissolves in a </w:t>
      </w:r>
      <w:r>
        <w:rPr>
          <w:bCs/>
        </w:rPr>
        <w:t>liquid</w:t>
      </w:r>
      <w:r>
        <w:t xml:space="preserve"> (the solvent) the resulting mixture is called a </w:t>
      </w:r>
      <w:r>
        <w:rPr>
          <w:bCs/>
        </w:rPr>
        <w:t>solution</w:t>
      </w:r>
      <w:r>
        <w:t>.</w:t>
      </w:r>
    </w:p>
    <w:p>
      <w:pPr>
        <w:pStyle w:val="style157"/>
        <w:rPr/>
      </w:pPr>
      <w:r>
        <w:rPr>
          <w:highlight w:val="yellow"/>
        </w:rPr>
        <w:t>In general: solute + solvent ==&gt; solution</w:t>
      </w:r>
    </w:p>
    <w:p>
      <w:pPr>
        <w:pStyle w:val="style157"/>
        <w:numPr>
          <w:ilvl w:val="0"/>
          <w:numId w:val="291"/>
        </w:numPr>
        <w:rPr/>
      </w:pPr>
      <w:r>
        <w:t xml:space="preserve">The solid loses all its regular structure and the individual solid particles (molecules or ions) are now completely free from each other and </w:t>
      </w:r>
      <w:r>
        <w:rPr>
          <w:bCs/>
        </w:rPr>
        <w:t>randomly mix</w:t>
      </w:r>
      <w:r>
        <w:t xml:space="preserve"> with the original liquid particles, and all particles can move around at random.</w:t>
      </w:r>
    </w:p>
    <w:p>
      <w:pPr>
        <w:pStyle w:val="style157"/>
        <w:numPr>
          <w:ilvl w:val="0"/>
          <w:numId w:val="291"/>
        </w:numPr>
        <w:rPr/>
      </w:pPr>
      <w:r>
        <w:t>This describes salt dissolving in water, sugar dissolving in tea or wax dissolving in a hydrocarbon solvent like white spirit.</w:t>
      </w:r>
    </w:p>
    <w:p>
      <w:pPr>
        <w:pStyle w:val="style157"/>
        <w:numPr>
          <w:ilvl w:val="0"/>
          <w:numId w:val="291"/>
        </w:numPr>
        <w:rPr/>
      </w:pPr>
      <w:r>
        <w:t xml:space="preserve">It does not usually involve a chemical reaction, so it is generally an example of a </w:t>
      </w:r>
      <w:r>
        <w:rPr>
          <w:bCs/>
        </w:rPr>
        <w:t>physical change</w:t>
      </w:r>
      <w:r>
        <w:t>.</w:t>
      </w:r>
    </w:p>
    <w:p>
      <w:pPr>
        <w:pStyle w:val="style157"/>
        <w:numPr>
          <w:ilvl w:val="0"/>
          <w:numId w:val="291"/>
        </w:numPr>
        <w:rPr/>
      </w:pPr>
      <w:r>
        <w:t xml:space="preserve">Whatever the changes in volume of the solid + liquid compared to the final solution, the </w:t>
      </w:r>
      <w:r>
        <w:rPr>
          <w:bCs/>
        </w:rPr>
        <w:t>Law of Conservation of Mass</w:t>
      </w:r>
      <w:r>
        <w:t xml:space="preserve"> applies.</w:t>
      </w:r>
    </w:p>
    <w:p>
      <w:pPr>
        <w:pStyle w:val="style157"/>
        <w:numPr>
          <w:ilvl w:val="0"/>
          <w:numId w:val="291"/>
        </w:numPr>
        <w:rPr/>
      </w:pPr>
      <w:r>
        <w:t>This means: mass of solid solute + mass of liquid solvent = mass of solution</w:t>
      </w:r>
    </w:p>
    <w:p>
      <w:pPr>
        <w:pStyle w:val="style157"/>
        <w:numPr>
          <w:ilvl w:val="0"/>
          <w:numId w:val="291"/>
        </w:numPr>
        <w:rPr/>
      </w:pPr>
      <w:r>
        <w:rPr>
          <w:bCs/>
        </w:rPr>
        <w:t>You cannot gain mass or lose mass</w:t>
      </w:r>
      <w:r>
        <w:t>, but just change it into another form.</w:t>
      </w:r>
    </w:p>
    <w:p>
      <w:pPr>
        <w:pStyle w:val="style157"/>
        <w:numPr>
          <w:ilvl w:val="0"/>
          <w:numId w:val="291"/>
        </w:numPr>
        <w:rPr/>
      </w:pPr>
      <w:r>
        <w:t xml:space="preserve">If the solvent is </w:t>
      </w:r>
      <w:r>
        <w:rPr>
          <w:bCs/>
        </w:rPr>
        <w:t>evaporated</w:t>
      </w:r>
      <w:r>
        <w:t xml:space="preserve">, then the solid is reformed e.g. if a salt solution is left out for a long time or gently heated to speed things up, eventually salt crystals form, the process is called </w:t>
      </w:r>
      <w:r>
        <w:rPr>
          <w:bCs/>
        </w:rPr>
        <w:t>crystallization</w:t>
      </w:r>
      <w:r>
        <w:t>.</w:t>
      </w:r>
    </w:p>
    <w:p>
      <w:pPr>
        <w:pStyle w:val="style157"/>
        <w:numPr>
          <w:ilvl w:val="0"/>
          <w:numId w:val="291"/>
        </w:numPr>
        <w:rPr/>
      </w:pPr>
      <w:r>
        <w:rPr>
          <w:bCs/>
        </w:rPr>
        <w:t>If two liquids completely mix</w:t>
      </w:r>
      <w:r>
        <w:t xml:space="preserve"> in terms of their particles, they are called </w:t>
      </w:r>
      <w:bookmarkStart w:id="19" w:name="miscible"/>
      <w:r>
        <w:rPr>
          <w:bCs/>
          <w:highlight w:val="yellow"/>
        </w:rPr>
        <w:t>miscible</w:t>
      </w:r>
      <w:bookmarkEnd w:id="19"/>
      <w:r>
        <w:rPr>
          <w:highlight w:val="yellow"/>
        </w:rPr>
        <w:t xml:space="preserve"> liquids</w:t>
      </w:r>
      <w:r>
        <w:t xml:space="preserve"> because they fully dissolve in each other. This is shown in the diagram below where the particles completely mix and move at random. The process can be reversed by fractional distillation.</w:t>
      </w:r>
    </w:p>
    <w:tbl>
      <w:tblPr>
        <w:tblW w:w="2000" w:type="pct"/>
        <w:jc w:val="center"/>
        <w:tblCellSpacing w:w="15" w:type="dxa"/>
        <w:tblCellMar>
          <w:top w:w="15" w:type="dxa"/>
          <w:left w:w="15" w:type="dxa"/>
          <w:bottom w:w="15" w:type="dxa"/>
          <w:right w:w="15" w:type="dxa"/>
        </w:tblCellMar>
        <w:tblLook w:val="04A0" w:firstRow="1" w:lastRow="0" w:firstColumn="1" w:lastColumn="0" w:noHBand="0" w:noVBand="1"/>
      </w:tblPr>
      <w:tblGrid>
        <w:gridCol w:w="1229"/>
        <w:gridCol w:w="155"/>
        <w:gridCol w:w="1291"/>
        <w:gridCol w:w="495"/>
        <w:gridCol w:w="1405"/>
      </w:tblGrid>
      <w:tr>
        <w:trPr>
          <w:tblCellSpacing w:w="15" w:type="dxa"/>
          <w:jc w:val="center"/>
        </w:trPr>
        <w:tc>
          <w:tcPr>
            <w:tcW w:w="0" w:type="auto"/>
            <w:tcBorders/>
            <w:vAlign w:val="center"/>
            <w:hideMark/>
          </w:tcPr>
          <w:p>
            <w:pPr>
              <w:pStyle w:val="style157"/>
              <w:rPr/>
            </w:pPr>
            <w:r>
              <w:rPr>
                <w:noProof/>
                <w:lang w:eastAsia="en-US"/>
              </w:rPr>
              <w:drawing>
                <wp:inline distL="0" distT="0" distB="0" distR="0">
                  <wp:extent cx="751716" cy="425630"/>
                  <wp:effectExtent l="0" t="0" r="0" b="0"/>
                  <wp:docPr id="1068" name="Picture 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0" cstate="print"/>
                          <a:srcRect l="0" t="0" r="0" b="0"/>
                          <a:stretch/>
                        </pic:blipFill>
                        <pic:spPr>
                          <a:xfrm rot="0">
                            <a:off x="0" y="0"/>
                            <a:ext cx="751716" cy="425630"/>
                          </a:xfrm>
                          <a:prstGeom prst="rect"/>
                          <a:ln>
                            <a:noFill/>
                          </a:ln>
                        </pic:spPr>
                      </pic:pic>
                    </a:graphicData>
                  </a:graphic>
                </wp:inline>
              </w:drawing>
            </w:r>
          </w:p>
        </w:tc>
        <w:tc>
          <w:tcPr>
            <w:tcW w:w="0" w:type="auto"/>
            <w:tcBorders/>
            <w:vAlign w:val="center"/>
            <w:hideMark/>
          </w:tcPr>
          <w:p>
            <w:pPr>
              <w:pStyle w:val="style157"/>
              <w:rPr/>
            </w:pPr>
            <w:r>
              <w:t>+</w:t>
            </w:r>
          </w:p>
        </w:tc>
        <w:tc>
          <w:tcPr>
            <w:tcW w:w="0" w:type="auto"/>
            <w:tcBorders/>
            <w:vAlign w:val="center"/>
            <w:hideMark/>
          </w:tcPr>
          <w:p>
            <w:pPr>
              <w:pStyle w:val="style157"/>
              <w:rPr/>
            </w:pPr>
            <w:r>
              <w:rPr>
                <w:noProof/>
                <w:lang w:eastAsia="en-US"/>
              </w:rPr>
              <w:drawing>
                <wp:inline distL="0" distT="0" distB="0" distR="0">
                  <wp:extent cx="790984" cy="451475"/>
                  <wp:effectExtent l="0" t="0" r="0" b="6350"/>
                  <wp:docPr id="1069" name="Picture 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6"/>
                          <pic:cNvPicPr/>
                        </pic:nvPicPr>
                        <pic:blipFill>
                          <a:blip r:embed="rId20" cstate="print"/>
                          <a:srcRect l="0" t="0" r="0" b="0"/>
                          <a:stretch/>
                        </pic:blipFill>
                        <pic:spPr>
                          <a:xfrm rot="0">
                            <a:off x="0" y="0"/>
                            <a:ext cx="790984" cy="451475"/>
                          </a:xfrm>
                          <a:prstGeom prst="rect"/>
                          <a:ln>
                            <a:noFill/>
                          </a:ln>
                        </pic:spPr>
                      </pic:pic>
                    </a:graphicData>
                  </a:graphic>
                </wp:inline>
              </w:drawing>
            </w:r>
          </w:p>
        </w:tc>
        <w:tc>
          <w:tcPr>
            <w:tcW w:w="0" w:type="auto"/>
            <w:tcBorders/>
            <w:vAlign w:val="center"/>
            <w:hideMark/>
          </w:tcPr>
          <w:p>
            <w:pPr>
              <w:pStyle w:val="style157"/>
              <w:rPr/>
            </w:pPr>
            <w:r>
              <w:rPr>
                <w:noProof/>
                <w:vertAlign w:val="subscript"/>
                <w:lang w:eastAsia="en-US"/>
              </w:rPr>
              <w:drawing>
                <wp:inline distL="0" distT="0" distB="0" distR="0">
                  <wp:extent cx="285750" cy="228600"/>
                  <wp:effectExtent l="0" t="0" r="0" b="0"/>
                  <wp:docPr id="1070" name="Picture 5" descr="reversi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5"/>
                          <pic:cNvPicPr/>
                        </pic:nvPicPr>
                        <pic:blipFill>
                          <a:blip r:embed="rId18" cstate="print"/>
                          <a:srcRect l="0" t="0" r="0" b="0"/>
                          <a:stretch/>
                        </pic:blipFill>
                        <pic:spPr>
                          <a:xfrm rot="0">
                            <a:off x="0" y="0"/>
                            <a:ext cx="285750" cy="228600"/>
                          </a:xfrm>
                          <a:prstGeom prst="rect"/>
                          <a:ln>
                            <a:noFill/>
                          </a:ln>
                        </pic:spPr>
                      </pic:pic>
                    </a:graphicData>
                  </a:graphic>
                </wp:inline>
              </w:drawing>
            </w:r>
          </w:p>
        </w:tc>
        <w:tc>
          <w:tcPr>
            <w:tcW w:w="0" w:type="auto"/>
            <w:tcBorders/>
            <w:vAlign w:val="center"/>
            <w:hideMark/>
          </w:tcPr>
          <w:p>
            <w:pPr>
              <w:pStyle w:val="style157"/>
              <w:rPr/>
            </w:pPr>
            <w:r>
              <w:rPr>
                <w:noProof/>
                <w:lang w:eastAsia="en-US"/>
              </w:rPr>
              <w:drawing>
                <wp:inline distL="0" distT="0" distB="0" distR="0">
                  <wp:extent cx="863911" cy="493100"/>
                  <wp:effectExtent l="0" t="0" r="0" b="2540"/>
                  <wp:docPr id="1071" name="Picture 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4"/>
                          <pic:cNvPicPr/>
                        </pic:nvPicPr>
                        <pic:blipFill>
                          <a:blip r:embed="rId21" cstate="print"/>
                          <a:srcRect l="0" t="0" r="0" b="0"/>
                          <a:stretch/>
                        </pic:blipFill>
                        <pic:spPr>
                          <a:xfrm rot="0">
                            <a:off x="0" y="0"/>
                            <a:ext cx="863911" cy="493100"/>
                          </a:xfrm>
                          <a:prstGeom prst="rect"/>
                          <a:ln>
                            <a:noFill/>
                          </a:ln>
                        </pic:spPr>
                      </pic:pic>
                    </a:graphicData>
                  </a:graphic>
                </wp:inline>
              </w:drawing>
            </w:r>
          </w:p>
        </w:tc>
      </w:tr>
    </w:tbl>
    <w:p>
      <w:pPr>
        <w:pStyle w:val="style157"/>
        <w:rPr/>
      </w:pPr>
      <w:r>
        <w:t xml:space="preserve">                                                 </w:t>
      </w:r>
      <w:r>
        <w:t xml:space="preserve"> Miscible liquids</w:t>
      </w:r>
      <w:r>
        <w:tab/>
      </w:r>
    </w:p>
    <w:p>
      <w:pPr>
        <w:pStyle w:val="style157"/>
        <w:rPr/>
      </w:pPr>
    </w:p>
    <w:p>
      <w:pPr>
        <w:pStyle w:val="style157"/>
        <w:numPr>
          <w:ilvl w:val="0"/>
          <w:numId w:val="292"/>
        </w:numPr>
        <w:rPr/>
      </w:pPr>
      <w:r>
        <w:rPr>
          <w:bCs/>
        </w:rPr>
        <w:t>If the two liquids do NOT mix</w:t>
      </w:r>
      <w:r>
        <w:t xml:space="preserve">, they form two separate layers and are known as </w:t>
      </w:r>
      <w:bookmarkStart w:id="20" w:name="immiscible"/>
      <w:r>
        <w:rPr>
          <w:bCs/>
        </w:rPr>
        <w:t>immiscible</w:t>
      </w:r>
      <w:bookmarkEnd w:id="20"/>
      <w:r>
        <w:t xml:space="preserve"> liquids, illustrated in the diagram below where the lower </w:t>
      </w:r>
      <w:r>
        <w:rPr>
          <w:b/>
          <w:color w:val="8064a2"/>
        </w:rPr>
        <w:t>purple liquid</w:t>
      </w:r>
      <w:r>
        <w:rPr>
          <w:b/>
          <w:color w:val="8064a2"/>
        </w:rPr>
        <w:t xml:space="preserve"> </w:t>
      </w:r>
      <w:r>
        <w:t>will be denser than the upper layer of the green liquid.</w:t>
      </w:r>
    </w:p>
    <w:p>
      <w:pPr>
        <w:pStyle w:val="style157"/>
        <w:numPr>
          <w:ilvl w:val="0"/>
          <w:numId w:val="292"/>
        </w:numPr>
        <w:rPr/>
      </w:pPr>
      <w:r>
        <w:t xml:space="preserve">You can separate these two liquids using a </w:t>
      </w:r>
      <w:r>
        <w:rPr>
          <w:bCs/>
        </w:rPr>
        <w:t>separating funnel</w:t>
      </w:r>
      <w:r>
        <w:t>.</w:t>
      </w:r>
    </w:p>
    <w:p>
      <w:pPr>
        <w:pStyle w:val="style157"/>
        <w:numPr>
          <w:ilvl w:val="0"/>
          <w:numId w:val="292"/>
        </w:numPr>
        <w:rPr/>
      </w:pPr>
      <w:r>
        <w:t>The reason for this is that the interaction between the molecules of one of the liquids alone is stronger than the interaction between the two different molecules of the different liquids.</w:t>
      </w:r>
    </w:p>
    <w:p>
      <w:pPr>
        <w:pStyle w:val="style157"/>
        <w:numPr>
          <w:ilvl w:val="0"/>
          <w:numId w:val="292"/>
        </w:numPr>
        <w:rPr/>
      </w:pPr>
      <w:r>
        <w:t>For example, the force of attraction between water molecules is much greater than either oil-oil molecules or oil-water molecules, so two separate layers form because the water molecules, in terms of energy change, are favored by 'sticking together'.</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60"/>
        <w:gridCol w:w="30"/>
        <w:gridCol w:w="7597"/>
      </w:tblGrid>
      <w:tr>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pPr>
            <w:r>
              <w:rPr>
                <w:highlight w:val="green"/>
              </w:rPr>
              <w:t>Immiscible liquids</w:t>
            </w:r>
          </w:p>
          <w:p>
            <w:pPr>
              <w:pStyle w:val="style157"/>
              <w:rPr/>
            </w:pPr>
            <w:r>
              <w:rPr>
                <w:noProof/>
                <w:lang w:eastAsia="en-US"/>
              </w:rPr>
              <w:drawing>
                <wp:inline distL="0" distT="0" distB="0" distR="0">
                  <wp:extent cx="1049036" cy="797773"/>
                  <wp:effectExtent l="0" t="0" r="0" b="2540"/>
                  <wp:docPr id="1072" name="Picture 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3"/>
                          <pic:cNvPicPr/>
                        </pic:nvPicPr>
                        <pic:blipFill>
                          <a:blip r:embed="rId22" cstate="print"/>
                          <a:srcRect l="0" t="0" r="0" b="0"/>
                          <a:stretch/>
                        </pic:blipFill>
                        <pic:spPr>
                          <a:xfrm rot="0">
                            <a:off x="0" y="0"/>
                            <a:ext cx="1049036" cy="797773"/>
                          </a:xfrm>
                          <a:prstGeom prst="rect"/>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pP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shd w:val="clear" w:color="auto" w:fill="00ffff"/>
              </w:rPr>
              <w:t>How a separating funnel is used</w:t>
            </w:r>
          </w:p>
          <w:p>
            <w:pPr>
              <w:pStyle w:val="style157"/>
              <w:rPr/>
            </w:pPr>
            <w:r>
              <w:rPr>
                <w:bCs/>
              </w:rPr>
              <w:t>1.</w:t>
            </w:r>
            <w:r>
              <w:t xml:space="preserve"> The mixture is put in the separating funnel with the stopper on and the tap closed and the layers left to settle out.</w:t>
            </w:r>
          </w:p>
          <w:p>
            <w:pPr>
              <w:pStyle w:val="style157"/>
              <w:rPr/>
            </w:pPr>
            <w:r>
              <w:rPr>
                <w:bCs/>
              </w:rPr>
              <w:t>2.</w:t>
            </w:r>
            <w:r>
              <w:t xml:space="preserve"> The stopper is removed, and the tap is opened so that you can carefully run the lower grey layer off first into a beaker.</w:t>
            </w:r>
          </w:p>
          <w:p>
            <w:pPr>
              <w:pStyle w:val="style157"/>
              <w:rPr/>
            </w:pPr>
            <w:r>
              <w:rPr>
                <w:bCs/>
              </w:rPr>
              <w:t>3.</w:t>
            </w:r>
            <w:r>
              <w:t xml:space="preserve"> This leaves behind the upper yellow layer liquid, so separating the two immiscible liquids.</w:t>
            </w:r>
          </w:p>
        </w:tc>
      </w:tr>
    </w:tbl>
    <w:p>
      <w:pPr>
        <w:pStyle w:val="style157"/>
        <w:rPr>
          <w:rFonts w:eastAsia="宋体"/>
        </w:rPr>
      </w:pPr>
    </w:p>
    <w:p>
      <w:pPr>
        <w:pStyle w:val="style157"/>
        <w:rPr>
          <w:rFonts w:eastAsia="宋体"/>
        </w:rPr>
      </w:pPr>
    </w:p>
    <w:p>
      <w:pPr>
        <w:pStyle w:val="style157"/>
        <w:rPr>
          <w:rFonts w:eastAsia="宋体"/>
        </w:rPr>
      </w:pPr>
    </w:p>
    <w:p>
      <w:pPr>
        <w:pStyle w:val="style157"/>
        <w:rPr>
          <w:rFonts w:ascii="Cambria Math" w:hAnsi="Cambria Math" w:hint="eastAsia"/>
          <w:sz w:val="24"/>
          <w:szCs w:val="24"/>
        </w:rPr>
      </w:pPr>
      <m:oMathPara>
        <m:oMathParaPr>
          <m:jc m:val="left"/>
        </m:oMathParaPr>
        <m:oMath>
          <m:r>
            <m:rPr>
              <m:sty m:val="b"/>
            </m:rPr>
            <w:rPr>
              <w:rFonts w:ascii="Cambria Math" w:hAnsi="Cambria Math"/>
              <w:sz w:val="24"/>
              <w:szCs w:val="24"/>
            </w:rPr>
            <m:t xml:space="preserve">Properties of Matter </m:t>
          </m:r>
        </m:oMath>
      </m:oMathPara>
    </w:p>
    <w:p>
      <w:pPr>
        <w:pStyle w:val="style157"/>
        <w:numPr>
          <w:ilvl w:val="0"/>
          <w:numId w:val="12"/>
        </w:numPr>
        <w:rPr/>
      </w:pPr>
      <w:r>
        <w:t xml:space="preserve">A </w:t>
      </w:r>
      <m:oMath>
        <m:r>
          <m:rPr>
            <m:sty m:val="p"/>
          </m:rPr>
          <w:rPr>
            <w:rFonts w:ascii="Cambria Math" w:hAnsi="Cambria Math"/>
            <w:color w:val="ff0066"/>
          </w:rPr>
          <m:t xml:space="preserve">property </m:t>
        </m:r>
      </m:oMath>
      <w:r>
        <w:rPr>
          <w:b/>
        </w:rPr>
        <w:t>is any characteristic that allows us to recognize a particular type of matter and to distinguish it from other types.</w:t>
      </w:r>
    </w:p>
    <w:p>
      <w:pPr>
        <w:pStyle w:val="style157"/>
        <w:numPr>
          <w:ilvl w:val="0"/>
          <w:numId w:val="12"/>
        </w:numPr>
        <w:rPr/>
      </w:pPr>
      <w:r>
        <w:rPr>
          <w:b/>
        </w:rPr>
        <w:t xml:space="preserve">Properties of matter can be categorized as </w:t>
      </w:r>
      <m:oMath>
        <m:r>
          <m:rPr>
            <m:sty m:val="p"/>
          </m:rPr>
          <w:rPr>
            <w:rFonts w:ascii="Cambria Math" w:hAnsi="Cambria Math"/>
            <w:color w:val="ffffff"/>
            <w:highlight w:val="magenta"/>
          </w:rPr>
          <m:t>physical</m:t>
        </m:r>
        <m:r>
          <m:rPr>
            <m:sty m:val="p"/>
          </m:rPr>
          <w:rPr>
            <w:rFonts w:ascii="Cambria Math" w:hAnsi="Cambria Math"/>
            <w:color w:val="ffffff"/>
          </w:rPr>
          <m:t xml:space="preserve"> </m:t>
        </m:r>
      </m:oMath>
      <w:r>
        <w:t xml:space="preserve">or </w:t>
      </w:r>
      <m:oMath>
        <m:r>
          <m:rPr>
            <m:sty m:val="p"/>
          </m:rPr>
          <w:rPr>
            <w:rFonts w:ascii="Cambria Math" w:hAnsi="Cambria Math"/>
            <w:highlight w:val="magenta"/>
          </w:rPr>
          <m:t>chemical.</m:t>
        </m:r>
      </m:oMath>
    </w:p>
    <w:p>
      <w:pPr>
        <w:pStyle w:val="style157"/>
        <w:numPr>
          <w:ilvl w:val="0"/>
          <w:numId w:val="12"/>
        </w:numPr>
        <w:rPr/>
      </w:pPr>
      <w:r>
        <w:t xml:space="preserve">Physical properties can be measured without changing the identity and composition of the substance - color, odor, density, melting point, boiling point, and hardness. </w:t>
      </w:r>
      <w:r>
        <w:br/>
      </w:r>
      <w:r>
        <w:t xml:space="preserve">  </w:t>
      </w:r>
    </w:p>
    <w:p>
      <w:pPr>
        <w:pStyle w:val="style157"/>
        <w:numPr>
          <w:ilvl w:val="0"/>
          <w:numId w:val="12"/>
        </w:numPr>
        <w:rPr/>
      </w:pPr>
      <w:r>
        <w:t xml:space="preserve">Chemical properties describe the way a substance reacts to form other substances. </w:t>
      </w:r>
    </w:p>
    <w:p>
      <w:pPr>
        <w:pStyle w:val="style157"/>
        <w:rPr>
          <w:rFonts w:ascii="Consolas" w:cs="Consolas" w:hAnsi="Consolas"/>
          <w:bCs/>
        </w:rPr>
      </w:pPr>
    </w:p>
    <w:p>
      <w:pPr>
        <w:pStyle w:val="style157"/>
        <w:numPr>
          <w:ilvl w:val="0"/>
          <w:numId w:val="19"/>
        </w:numPr>
        <w:rPr/>
      </w:pPr>
      <w:r>
        <w:rPr>
          <w:rFonts w:ascii="Consolas" w:cs="Consolas" w:hAnsi="Consolas"/>
          <w:bCs/>
        </w:rPr>
        <w:t>Quantitative properties</w:t>
      </w:r>
      <w:r>
        <w:t xml:space="preserve"> - such as mass, volume, and melting point - are associated with numbers. </w:t>
      </w:r>
    </w:p>
    <w:p>
      <w:pPr>
        <w:pStyle w:val="style157"/>
        <w:numPr>
          <w:ilvl w:val="0"/>
          <w:numId w:val="19"/>
        </w:numPr>
        <w:rPr/>
      </w:pPr>
      <w:r>
        <w:rPr>
          <w:rFonts w:ascii="Consolas" w:cs="Consolas" w:hAnsi="Consolas"/>
          <w:bCs/>
        </w:rPr>
        <w:t>Qualitative properties</w:t>
      </w:r>
      <w:r>
        <w:t xml:space="preserve"> - such as color, odor, and texture - have no association with numbers. </w:t>
      </w:r>
    </w:p>
    <w:p>
      <w:pPr>
        <w:pStyle w:val="style157"/>
        <w:rPr/>
      </w:pPr>
    </w:p>
    <w:p>
      <w:pPr>
        <w:pStyle w:val="style157"/>
        <w:rPr>
          <w:rFonts w:ascii="Cambria Math" w:hAnsi="Cambria Math" w:hint="eastAsia"/>
        </w:rPr>
      </w:pPr>
      <m:oMathPara>
        <m:oMathParaPr>
          <m:jc m:val="left"/>
        </m:oMathParaPr>
        <m:oMath>
          <m:r>
            <m:rPr>
              <m:sty m:val="b"/>
            </m:rPr>
            <w:rPr>
              <w:rFonts w:ascii="Cambria Math" w:hAnsi="Cambria Math"/>
              <w:highlight w:val="yellow"/>
            </w:rPr>
            <m:t>Summary of Changes in Matter</m:t>
          </m:r>
        </m:oMath>
      </m:oMathPara>
    </w:p>
    <w:p>
      <w:pPr>
        <w:pStyle w:val="style157"/>
        <w:numPr>
          <w:ilvl w:val="0"/>
          <w:numId w:val="17"/>
        </w:numPr>
        <w:rPr/>
      </w:pPr>
      <w:r>
        <w:t xml:space="preserve">During a physical change, a substance changes its physical appearance, but NOT its composition.  All changes of state are physical changes. </w:t>
      </w:r>
    </w:p>
    <w:p>
      <w:pPr>
        <w:pStyle w:val="style157"/>
        <w:numPr>
          <w:ilvl w:val="0"/>
          <w:numId w:val="17"/>
        </w:numPr>
        <w:rPr/>
      </w:pPr>
      <w:r>
        <w:t xml:space="preserve">During a chemical change, a substance becomes a chemically different substance.  All chemical reactions are chemical changes. </w:t>
      </w:r>
    </w:p>
    <w:p>
      <w:pPr>
        <w:pStyle w:val="style157"/>
        <w:numPr>
          <w:ilvl w:val="0"/>
          <w:numId w:val="9"/>
        </w:numPr>
        <w:rPr/>
      </w:pPr>
      <w:r>
        <w:t>Physical change is a change in the form of matter but</w:t>
      </w:r>
      <w:r>
        <w:t xml:space="preserve"> not in its chemical identity. F</w:t>
      </w:r>
      <w:r>
        <w:t>or instance, you can dissolve sodium chloride (table salt) in water, resulting in a clear liquid. The water and the salt in this liquid retain their chemical identity and can be separated by some physical methods. Distillation is one way to separate the sodium chloride and water components of this liquid. Other examples are melting of solids, magnetization of iron, freezing, boiling, evaporating, condensing, colours etc.</w:t>
      </w:r>
    </w:p>
    <w:p>
      <w:pPr>
        <w:pStyle w:val="style157"/>
        <w:numPr>
          <w:ilvl w:val="0"/>
          <w:numId w:val="9"/>
        </w:numPr>
        <w:rPr/>
      </w:pPr>
      <w:r>
        <w:t>Physical changes are observable changes or facts.</w:t>
      </w:r>
    </w:p>
    <w:p>
      <w:pPr>
        <w:pStyle w:val="style157"/>
        <w:numPr>
          <w:ilvl w:val="0"/>
          <w:numId w:val="9"/>
        </w:numPr>
        <w:rPr/>
      </w:pPr>
      <w:r>
        <w:t>A chemical change is a change in which one or more kinds of matter are transformed into a new kind of matter or several new kinds of matter.</w:t>
      </w:r>
    </w:p>
    <w:p>
      <w:pPr>
        <w:pStyle w:val="style157"/>
        <w:numPr>
          <w:ilvl w:val="0"/>
          <w:numId w:val="9"/>
        </w:numPr>
        <w:rPr/>
      </w:pPr>
      <w:r>
        <w:t xml:space="preserve"> Examples are rusting of iron, burning of wood, decay of leaves etc. so signs that a chemical change has happened include: Temperature change, Change in mass, Color change.</w:t>
      </w:r>
    </w:p>
    <w:p>
      <w:pPr>
        <w:pStyle w:val="style157"/>
        <w:numPr>
          <w:ilvl w:val="0"/>
          <w:numId w:val="9"/>
        </w:numPr>
        <w:rPr/>
      </w:pPr>
      <w:r>
        <w:t>Chemical change is the ability to react.</w:t>
      </w:r>
    </w:p>
    <w:p>
      <w:pPr>
        <w:pStyle w:val="style157"/>
        <w:rPr>
          <w:b/>
          <w:i/>
        </w:rPr>
      </w:pPr>
    </w:p>
    <w:p>
      <w:pPr>
        <w:pStyle w:val="style157"/>
        <w:rPr>
          <w:b/>
        </w:rPr>
      </w:pPr>
      <w:r>
        <w:rPr>
          <w:color w:val="ff0000"/>
        </w:rPr>
        <w:t>Sample questions include</w:t>
      </w:r>
      <w:r>
        <w:t xml:space="preserve">; </w:t>
      </w:r>
      <w:r>
        <w:rPr>
          <w:b/>
        </w:rPr>
        <w:t>identify the following as physical or chemical properties (changes)</w:t>
      </w:r>
    </w:p>
    <w:p>
      <w:pPr>
        <w:pStyle w:val="style157"/>
        <w:numPr>
          <w:ilvl w:val="0"/>
          <w:numId w:val="14"/>
        </w:numPr>
        <w:rPr>
          <w:b/>
        </w:rPr>
      </w:pPr>
      <w:r>
        <w:rPr>
          <w:b/>
        </w:rPr>
        <w:t>Solid iron melts at 1535</w:t>
      </w:r>
      <w:r>
        <w:rPr>
          <w:b/>
          <w:vertAlign w:val="superscript"/>
        </w:rPr>
        <w:t>0</w:t>
      </w:r>
      <w:r>
        <w:rPr>
          <w:b/>
        </w:rPr>
        <w:t xml:space="preserve">C – (we listed melting as physical observable change i.e in a </w:t>
      </w:r>
      <w:r>
        <w:rPr>
          <w:color w:val="1f497d"/>
        </w:rPr>
        <w:t>physical property</w:t>
      </w:r>
      <w:r>
        <w:rPr>
          <w:b/>
        </w:rPr>
        <w:t>)</w:t>
      </w:r>
    </w:p>
    <w:p>
      <w:pPr>
        <w:pStyle w:val="style157"/>
        <w:numPr>
          <w:ilvl w:val="0"/>
          <w:numId w:val="14"/>
        </w:numPr>
        <w:rPr>
          <w:b/>
        </w:rPr>
      </w:pPr>
      <w:r>
        <w:rPr>
          <w:b/>
        </w:rPr>
        <w:t xml:space="preserve">Solid sulphur is yellow – (we also listed colour as </w:t>
      </w:r>
      <w:r>
        <w:rPr>
          <w:color w:val="1f497d"/>
        </w:rPr>
        <w:t>physical property</w:t>
      </w:r>
      <w:r>
        <w:rPr>
          <w:b/>
        </w:rPr>
        <w:t>)</w:t>
      </w:r>
    </w:p>
    <w:p>
      <w:pPr>
        <w:pStyle w:val="style157"/>
        <w:numPr>
          <w:ilvl w:val="0"/>
          <w:numId w:val="14"/>
        </w:numPr>
        <w:rPr>
          <w:b/>
        </w:rPr>
      </w:pPr>
      <w:r>
        <w:rPr>
          <w:b/>
        </w:rPr>
        <w:t xml:space="preserve">Natural gas burns – (we listed burning as a chemical change or property, so we going to call it a </w:t>
      </w:r>
      <w:r>
        <w:rPr>
          <w:color w:val="c00000"/>
        </w:rPr>
        <w:t>chemical change</w:t>
      </w:r>
      <w:r>
        <w:rPr>
          <w:b/>
        </w:rPr>
        <w:t>)</w:t>
      </w:r>
    </w:p>
    <w:p>
      <w:pPr>
        <w:pStyle w:val="style157"/>
        <w:numPr>
          <w:ilvl w:val="0"/>
          <w:numId w:val="14"/>
        </w:numPr>
        <w:rPr>
          <w:b/>
        </w:rPr>
      </w:pPr>
      <w:r>
        <w:rPr>
          <w:b/>
        </w:rPr>
        <w:t xml:space="preserve">Diamond is extremely hard – (the hardness of diamond is an observable property of diamond, so that will fall under the category of </w:t>
      </w:r>
      <w:r>
        <w:rPr>
          <w:color w:val="1f497d"/>
        </w:rPr>
        <w:t>physical property</w:t>
      </w:r>
      <w:r>
        <w:rPr>
          <w:b/>
        </w:rPr>
        <w:t>).</w:t>
      </w:r>
    </w:p>
    <w:p>
      <w:pPr>
        <w:pStyle w:val="style157"/>
        <w:rPr/>
      </w:pPr>
    </w:p>
    <w:p>
      <w:pPr>
        <w:pStyle w:val="style157"/>
        <w:rPr/>
      </w:pPr>
    </w:p>
    <w:p>
      <w:pPr>
        <w:pStyle w:val="style157"/>
        <w:rPr/>
      </w:pPr>
    </w:p>
    <w:p>
      <w:pPr>
        <w:pStyle w:val="style157"/>
        <w:rPr>
          <w:b/>
        </w:rPr>
      </w:pPr>
      <w:r>
        <w:rPr>
          <w:b/>
        </w:rPr>
        <w:t>PHYSICAL AND CHEMICAL CHANGES</w:t>
      </w:r>
    </w:p>
    <w:p>
      <w:pPr>
        <w:pStyle w:val="style157"/>
        <w:rPr/>
      </w:pPr>
    </w:p>
    <w:p>
      <w:pPr>
        <w:pStyle w:val="style157"/>
        <w:rPr>
          <w:rFonts w:eastAsia="宋体"/>
          <w:b/>
        </w:rPr>
      </w:pPr>
      <w:r>
        <w:rPr>
          <w:rFonts w:eastAsia="宋体"/>
          <w:b/>
        </w:rPr>
        <w:t>Differences between physical changes and chemical changes</w:t>
      </w:r>
    </w:p>
    <w:tbl>
      <w:tblPr>
        <w:tblStyle w:val="style154"/>
        <w:tblW w:w="0" w:type="auto"/>
        <w:tblInd w:w="198" w:type="dxa"/>
        <w:tblLook w:val="04A0" w:firstRow="1" w:lastRow="0" w:firstColumn="1" w:lastColumn="0" w:noHBand="0" w:noVBand="1"/>
      </w:tblPr>
      <w:tblGrid>
        <w:gridCol w:w="4524"/>
        <w:gridCol w:w="4719"/>
      </w:tblGrid>
      <w:tr>
        <w:trPr>
          <w:trHeight w:val="297" w:hRule="atLeast"/>
        </w:trPr>
        <w:tc>
          <w:tcPr>
            <w:tcW w:w="4524" w:type="dxa"/>
            <w:tcBorders/>
          </w:tcPr>
          <w:p>
            <w:pPr>
              <w:pStyle w:val="style157"/>
              <w:rPr>
                <w:rFonts w:eastAsia="宋体"/>
                <w:b/>
                <w:color w:val="0070c0"/>
              </w:rPr>
            </w:pPr>
            <w:r>
              <w:rPr>
                <w:rFonts w:eastAsia="宋体"/>
                <w:b/>
                <w:highlight w:val="yellow"/>
              </w:rPr>
              <w:t xml:space="preserve">                Physical change</w:t>
            </w:r>
          </w:p>
        </w:tc>
        <w:tc>
          <w:tcPr>
            <w:tcW w:w="4719" w:type="dxa"/>
            <w:tcBorders/>
          </w:tcPr>
          <w:p>
            <w:pPr>
              <w:pStyle w:val="style157"/>
              <w:rPr>
                <w:rFonts w:eastAsia="宋体"/>
                <w:b/>
                <w:color w:val="0070c0"/>
              </w:rPr>
            </w:pPr>
            <w:r>
              <w:rPr>
                <w:rFonts w:eastAsia="宋体"/>
                <w:b/>
                <w:highlight w:val="yellow"/>
              </w:rPr>
              <w:t xml:space="preserve">             Chemical change</w:t>
            </w:r>
          </w:p>
        </w:tc>
      </w:tr>
      <w:tr>
        <w:tblPrEx/>
        <w:trPr>
          <w:trHeight w:val="297" w:hRule="atLeast"/>
        </w:trPr>
        <w:tc>
          <w:tcPr>
            <w:tcW w:w="4524" w:type="dxa"/>
            <w:tcBorders/>
          </w:tcPr>
          <w:p>
            <w:pPr>
              <w:pStyle w:val="style157"/>
              <w:numPr>
                <w:ilvl w:val="0"/>
                <w:numId w:val="18"/>
              </w:numPr>
              <w:rPr>
                <w:rFonts w:eastAsia="宋体"/>
                <w:i/>
              </w:rPr>
            </w:pPr>
            <w:r>
              <w:rPr>
                <w:rFonts w:eastAsia="宋体"/>
                <w:i/>
              </w:rPr>
              <w:t>No new substances formed</w:t>
            </w:r>
          </w:p>
        </w:tc>
        <w:tc>
          <w:tcPr>
            <w:tcW w:w="4719" w:type="dxa"/>
            <w:tcBorders/>
          </w:tcPr>
          <w:p>
            <w:pPr>
              <w:pStyle w:val="style157"/>
              <w:rPr>
                <w:rFonts w:eastAsia="宋体"/>
                <w:i/>
              </w:rPr>
            </w:pPr>
            <w:r>
              <w:rPr>
                <w:rFonts w:eastAsia="宋体"/>
                <w:i/>
              </w:rPr>
              <w:t>New substances formed</w:t>
            </w:r>
          </w:p>
        </w:tc>
      </w:tr>
      <w:tr>
        <w:tblPrEx/>
        <w:trPr>
          <w:trHeight w:val="285" w:hRule="atLeast"/>
        </w:trPr>
        <w:tc>
          <w:tcPr>
            <w:tcW w:w="4524" w:type="dxa"/>
            <w:tcBorders/>
          </w:tcPr>
          <w:p>
            <w:pPr>
              <w:pStyle w:val="style157"/>
              <w:numPr>
                <w:ilvl w:val="0"/>
                <w:numId w:val="18"/>
              </w:numPr>
              <w:rPr>
                <w:rFonts w:eastAsia="宋体"/>
                <w:i/>
              </w:rPr>
            </w:pPr>
            <w:r>
              <w:rPr>
                <w:rFonts w:eastAsia="宋体"/>
                <w:i/>
              </w:rPr>
              <w:t>The change is easily reversible</w:t>
            </w:r>
          </w:p>
        </w:tc>
        <w:tc>
          <w:tcPr>
            <w:tcW w:w="4719" w:type="dxa"/>
            <w:tcBorders/>
          </w:tcPr>
          <w:p>
            <w:pPr>
              <w:pStyle w:val="style157"/>
              <w:rPr>
                <w:rFonts w:eastAsia="宋体"/>
                <w:i/>
              </w:rPr>
            </w:pPr>
            <w:r>
              <w:rPr>
                <w:rFonts w:eastAsia="宋体"/>
                <w:i/>
              </w:rPr>
              <w:t>Usually the change is not easily reversible</w:t>
            </w:r>
          </w:p>
        </w:tc>
      </w:tr>
      <w:tr>
        <w:tblPrEx/>
        <w:trPr>
          <w:trHeight w:val="297" w:hRule="atLeast"/>
        </w:trPr>
        <w:tc>
          <w:tcPr>
            <w:tcW w:w="4524" w:type="dxa"/>
            <w:tcBorders/>
          </w:tcPr>
          <w:p>
            <w:pPr>
              <w:pStyle w:val="style157"/>
              <w:numPr>
                <w:ilvl w:val="0"/>
                <w:numId w:val="18"/>
              </w:numPr>
              <w:rPr>
                <w:rFonts w:eastAsia="宋体"/>
                <w:i/>
              </w:rPr>
            </w:pPr>
            <w:r>
              <w:rPr>
                <w:rFonts w:eastAsia="宋体"/>
                <w:i/>
              </w:rPr>
              <w:t>No change in mass</w:t>
            </w:r>
          </w:p>
        </w:tc>
        <w:tc>
          <w:tcPr>
            <w:tcW w:w="4719" w:type="dxa"/>
            <w:tcBorders/>
          </w:tcPr>
          <w:p>
            <w:pPr>
              <w:pStyle w:val="style157"/>
              <w:rPr>
                <w:rFonts w:eastAsia="宋体"/>
                <w:i/>
              </w:rPr>
            </w:pPr>
            <w:r>
              <w:rPr>
                <w:rFonts w:eastAsia="宋体"/>
                <w:i/>
              </w:rPr>
              <w:t>A change in mass</w:t>
            </w:r>
          </w:p>
        </w:tc>
      </w:tr>
      <w:tr>
        <w:tblPrEx/>
        <w:trPr>
          <w:trHeight w:val="594" w:hRule="atLeast"/>
        </w:trPr>
        <w:tc>
          <w:tcPr>
            <w:tcW w:w="4524" w:type="dxa"/>
            <w:tcBorders/>
          </w:tcPr>
          <w:p>
            <w:pPr>
              <w:pStyle w:val="style157"/>
              <w:numPr>
                <w:ilvl w:val="0"/>
                <w:numId w:val="18"/>
              </w:numPr>
              <w:rPr>
                <w:rFonts w:eastAsia="宋体"/>
                <w:i/>
              </w:rPr>
            </w:pPr>
            <w:r>
              <w:rPr>
                <w:rFonts w:eastAsia="宋体"/>
                <w:i/>
              </w:rPr>
              <w:t xml:space="preserve"> No light or heat is given out or absorbed</w:t>
            </w:r>
          </w:p>
        </w:tc>
        <w:tc>
          <w:tcPr>
            <w:tcW w:w="4719" w:type="dxa"/>
            <w:tcBorders/>
          </w:tcPr>
          <w:p>
            <w:pPr>
              <w:pStyle w:val="style157"/>
              <w:rPr>
                <w:rFonts w:eastAsia="宋体"/>
                <w:i/>
              </w:rPr>
            </w:pPr>
            <w:r>
              <w:rPr>
                <w:rFonts w:eastAsia="宋体"/>
                <w:i/>
              </w:rPr>
              <w:t>Light or heat is usually given out or absorbed</w:t>
            </w:r>
          </w:p>
        </w:tc>
      </w:tr>
    </w:tbl>
    <w:p>
      <w:pPr>
        <w:pStyle w:val="style157"/>
        <w:rPr>
          <w:rFonts w:eastAsia="宋体"/>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b/>
          <w:sz w:val="28"/>
          <w:szCs w:val="28"/>
        </w:rPr>
      </w:pPr>
      <w:r>
        <w:rPr>
          <w:b/>
          <w:sz w:val="28"/>
          <w:szCs w:val="28"/>
        </w:rPr>
        <w:t>PURITY OF SUBSTANCES</w:t>
      </w:r>
    </w:p>
    <w:p>
      <w:pPr>
        <w:pStyle w:val="style157"/>
        <w:rPr/>
      </w:pPr>
    </w:p>
    <w:p>
      <w:pPr>
        <w:pStyle w:val="style0"/>
        <w:rPr>
          <w:b/>
        </w:rPr>
      </w:pPr>
      <w:r>
        <w:rPr>
          <w:b/>
        </w:rPr>
        <w:t>A PURE SUBSTANCE</w:t>
      </w:r>
    </w:p>
    <w:p>
      <w:pPr>
        <w:pStyle w:val="style0"/>
        <w:rPr>
          <w:b/>
          <w:sz w:val="24"/>
          <w:szCs w:val="24"/>
        </w:rPr>
      </w:pPr>
      <w:r>
        <w:rPr>
          <w:b/>
          <w:sz w:val="24"/>
          <w:szCs w:val="24"/>
        </w:rPr>
        <w:t>Melting Point And Boiling Point</w:t>
      </w:r>
    </w:p>
    <w:p>
      <w:pPr>
        <w:pStyle w:val="style179"/>
        <w:numPr>
          <w:ilvl w:val="0"/>
          <w:numId w:val="295"/>
        </w:numPr>
        <w:rPr/>
      </w:pPr>
      <m:oMath>
        <m:r>
          <m:rPr>
            <m:sty m:val="bi"/>
          </m:rPr>
          <w:rPr>
            <w:rFonts w:ascii="Cambria Math" w:hAnsi="Cambria Math"/>
          </w:rPr>
          <m:t xml:space="preserve">PURE </m:t>
        </m:r>
      </m:oMath>
      <w:r>
        <w:t>means that only one substance is present in the material and can be a pure element or pure compound AND nothing else, so by definition is NOT mixed with any other substance.</w:t>
      </w:r>
    </w:p>
    <w:p>
      <w:pPr>
        <w:pStyle w:val="style179"/>
        <w:numPr>
          <w:ilvl w:val="0"/>
          <w:numId w:val="295"/>
        </w:numPr>
        <w:rPr/>
      </w:pPr>
      <m:oMath>
        <m:r>
          <w:rPr>
            <w:rFonts w:ascii="Cambria Math" w:hAnsi="Cambria Math"/>
          </w:rPr>
          <m:t>By def</m:t>
        </m:r>
        <m:r>
          <w:rPr>
            <w:rFonts w:ascii="Cambria Math" w:hAnsi="Cambria Math"/>
          </w:rPr>
          <m:t>inition, it means anything else is a mixture - described above.</m:t>
        </m:r>
      </m:oMath>
    </w:p>
    <w:p>
      <w:pPr>
        <w:pStyle w:val="style179"/>
        <w:numPr>
          <w:ilvl w:val="0"/>
          <w:numId w:val="295"/>
        </w:numPr>
        <w:rPr/>
      </w:pPr>
      <w:r>
        <w:t>Don't confuse the use of the term pure, as used in chemistry, with its everyday use to imply a material in its natural produced state e.g. pure butter, pure flour or pure milk</w:t>
      </w:r>
      <w:r>
        <w:t xml:space="preserve"> - which are obviously mixtures.</w:t>
      </w:r>
    </w:p>
    <w:p>
      <w:pPr>
        <w:pStyle w:val="style179"/>
        <w:numPr>
          <w:ilvl w:val="0"/>
          <w:numId w:val="295"/>
        </w:numPr>
        <w:rPr/>
      </w:pPr>
      <m:oMath>
        <m:r>
          <m:rPr>
            <m:sty m:val="bi"/>
          </m:rPr>
          <w:rPr>
            <w:rFonts w:ascii="Cambria Math" w:hAnsi="Cambria Math"/>
          </w:rPr>
          <m:t xml:space="preserve">A simple physical test for purity, and properties that can help identify a substance, is </m:t>
        </m:r>
      </m:oMath>
    </w:p>
    <w:p>
      <w:pPr>
        <w:pStyle w:val="style0"/>
        <w:rPr>
          <w:rFonts w:ascii="Cambria Math" w:hAnsi="Cambria Math"/>
        </w:rPr>
      </w:pPr>
      <m:oMathPara>
        <m:oMathParaPr>
          <m:jc m:val="left"/>
        </m:oMathParaPr>
        <m:oMath>
          <m:r>
            <m:rPr>
              <m:sty m:val="bi"/>
            </m:rPr>
            <w:rPr>
              <w:rFonts w:ascii="Cambria Math" w:hAnsi="Cambria Math"/>
            </w:rPr>
            <m:t xml:space="preserve"> to measure its boiling point or melting point.</m:t>
          </m:r>
        </m:oMath>
      </m:oMathPara>
    </w:p>
    <w:p>
      <w:pPr>
        <w:pStyle w:val="style179"/>
        <w:numPr>
          <w:ilvl w:val="0"/>
          <w:numId w:val="296"/>
        </w:numPr>
        <w:rPr/>
      </w:pPr>
      <w:r>
        <w:t>You can compare the measured melting point or boiling point of a substance and compare the observed values with those</w:t>
      </w:r>
      <w:r>
        <w:t xml:space="preserve"> listed in a standard data </w:t>
      </w:r>
      <w:r>
        <w:t>.</w:t>
      </w:r>
    </w:p>
    <w:p>
      <w:pPr>
        <w:pStyle w:val="style179"/>
        <w:numPr>
          <w:ilvl w:val="0"/>
          <w:numId w:val="296"/>
        </w:numPr>
        <w:rPr/>
      </w:pPr>
      <w:r>
        <w:t>If the observed and listed values do not match, the substance is impure.</w:t>
      </w:r>
    </w:p>
    <w:p>
      <w:pPr>
        <w:pStyle w:val="style179"/>
        <w:numPr>
          <w:ilvl w:val="0"/>
          <w:numId w:val="296"/>
        </w:numPr>
        <w:rPr/>
      </w:pPr>
      <w:r>
        <w:t>Every pure substance melts and boils at a specific fixed temperature (though boiling point depends on the ambient air pressure).</w:t>
      </w:r>
    </w:p>
    <w:p>
      <w:pPr>
        <w:pStyle w:val="style179"/>
        <w:numPr>
          <w:ilvl w:val="0"/>
          <w:numId w:val="296"/>
        </w:numPr>
        <w:rPr/>
      </w:pPr>
      <w:r>
        <w:t>Divergence from the expected melting point or boiling point can be used to indicate whether a substance is impure.</w:t>
      </w:r>
    </w:p>
    <w:p>
      <w:pPr>
        <w:pStyle w:val="style179"/>
        <w:numPr>
          <w:ilvl w:val="0"/>
          <w:numId w:val="296"/>
        </w:numPr>
        <w:rPr/>
      </w:pPr>
      <w:r>
        <w:t>If a liquid is pure it should boil at a constant temperature called the boiling point e.g. water boils at 100oC. Unfortunately, up on a very high mountain, at a lower air pressure, water boils at a constant, but lower temperature and it is difficult to make a good brew of tea!</w:t>
      </w:r>
    </w:p>
    <w:p>
      <w:pPr>
        <w:pStyle w:val="style0"/>
        <w:rPr>
          <w:b/>
          <w:color w:val="000099"/>
        </w:rPr>
      </w:pPr>
      <w:r>
        <w:rPr>
          <w:b/>
          <w:color w:val="000099"/>
        </w:rPr>
        <w:t>An impure liquid will boil at a higher temperature if it contains a dissolved solid impurity e.g. seawater, containing dissolved salts, boils at over 100</w:t>
      </w:r>
      <w:r>
        <w:rPr>
          <w:b/>
          <w:color w:val="000099"/>
          <w:vertAlign w:val="superscript"/>
        </w:rPr>
        <w:t>o</w:t>
      </w:r>
      <w:r>
        <w:rPr>
          <w:b/>
          <w:color w:val="000099"/>
        </w:rPr>
        <w:t>C, usually around 102</w:t>
      </w:r>
      <w:r>
        <w:rPr>
          <w:b/>
          <w:color w:val="000099"/>
          <w:vertAlign w:val="superscript"/>
        </w:rPr>
        <w:t xml:space="preserve"> o</w:t>
      </w:r>
      <w:r>
        <w:rPr>
          <w:b/>
          <w:color w:val="000099"/>
        </w:rPr>
        <w:t>C</w:t>
      </w:r>
      <w:r>
        <w:rPr>
          <w:b/>
          <w:color w:val="000099"/>
        </w:rPr>
        <w:t>.</w:t>
      </w:r>
    </w:p>
    <w:p>
      <w:pPr>
        <w:pStyle w:val="style179"/>
        <w:numPr>
          <w:ilvl w:val="0"/>
          <w:numId w:val="297"/>
        </w:numPr>
        <w:rPr/>
      </w:pPr>
      <w:r>
        <w:t>An impure liquid can initially boil at a lower than the expected temperature, if it contains a lower boiling point liquid impurity. The boiling then takes place over a range of temperatures. For example, in the distillation of an alcohol-water mixture from a fermented yeast-sugar solution mixture, it boils away within a range starting at about 79</w:t>
      </w:r>
      <w:r>
        <w:rPr>
          <w:vertAlign w:val="superscript"/>
        </w:rPr>
        <w:t xml:space="preserve"> o</w:t>
      </w:r>
      <w:r>
        <w:t>C</w:t>
      </w:r>
      <w:r>
        <w:t xml:space="preserve"> (boiling point of alcohol) and the last drops distil over at 100</w:t>
      </w:r>
      <w:r>
        <w:rPr>
          <w:vertAlign w:val="superscript"/>
        </w:rPr>
        <w:t xml:space="preserve"> o</w:t>
      </w:r>
      <w:r>
        <w:t>C</w:t>
      </w:r>
      <w:r>
        <w:t xml:space="preserve"> (boiling point of pure water).</w:t>
      </w:r>
    </w:p>
    <w:p>
      <w:pPr>
        <w:pStyle w:val="style179"/>
        <w:numPr>
          <w:ilvl w:val="0"/>
          <w:numId w:val="297"/>
        </w:numPr>
        <w:rPr/>
      </w:pPr>
      <w:r>
        <w:t>If a solid is pure, it melts sharply at its fixed melting point.</w:t>
      </w:r>
    </w:p>
    <w:p>
      <w:pPr>
        <w:pStyle w:val="style179"/>
        <w:numPr>
          <w:ilvl w:val="0"/>
          <w:numId w:val="297"/>
        </w:numPr>
        <w:rPr/>
      </w:pPr>
      <w:r>
        <w:t>An impure solid melts below its expected melting point and over a range rather than at one sharp temperature - butter is a good example.</w:t>
      </w:r>
    </w:p>
    <w:p>
      <w:pPr>
        <w:pStyle w:val="style179"/>
        <w:numPr>
          <w:ilvl w:val="0"/>
          <w:numId w:val="297"/>
        </w:numPr>
        <w:rPr/>
      </w:pPr>
      <w:r>
        <w:t>The more impure the solid, the wider the temperature melting range.</w:t>
      </w:r>
      <w:r>
        <w:t xml:space="preserve"> </w:t>
      </w:r>
      <w:r>
        <w:t>e.g. a water and salt mixture melts below 0</w:t>
      </w:r>
      <w:r>
        <w:rPr>
          <w:vertAlign w:val="superscript"/>
        </w:rPr>
        <w:t>o</w:t>
      </w:r>
      <w:r>
        <w:t>C and butter, a mixture of fats, gradually melts more as the temperature rises on a hot summer's day.</w:t>
      </w:r>
    </w:p>
    <w:p>
      <w:pPr>
        <w:pStyle w:val="style179"/>
        <w:numPr>
          <w:ilvl w:val="0"/>
          <w:numId w:val="297"/>
        </w:numPr>
        <w:rPr/>
      </w:pPr>
      <w:r>
        <w:t>The closer the melting point or boiling point is to the sharp values of the pure substance, the purer the sample.</w:t>
      </w:r>
    </w:p>
    <w:p>
      <w:pPr>
        <w:pStyle w:val="style179"/>
        <w:numPr>
          <w:ilvl w:val="0"/>
          <w:numId w:val="297"/>
        </w:numPr>
        <w:rPr/>
      </w:pPr>
      <w:r>
        <w:t>These are important criteria to bear in mind if the material is part of a formulation for some specific purpose.</w:t>
      </w:r>
    </w:p>
    <w:p>
      <w:pPr>
        <w:pStyle w:val="style179"/>
        <w:numPr>
          <w:ilvl w:val="0"/>
          <w:numId w:val="297"/>
        </w:numPr>
        <w:rPr/>
      </w:pPr>
      <w:r>
        <w:t>If a solid substance is coloured like a dye or a plant extract material, paper chromatography can show whether there is more than one substance present in a material. If there is one spot or peak, then its probably pure, but more than one spot or peak indicates a mixture of at least two substances.</w:t>
      </w:r>
    </w:p>
    <w:p>
      <w:pPr>
        <w:pStyle w:val="style179"/>
        <w:numPr>
          <w:ilvl w:val="0"/>
          <w:numId w:val="297"/>
        </w:numPr>
        <w:rPr/>
      </w:pPr>
      <w:r>
        <w:t>Liquids and gases can also be tested for purity using the technique of gas-liquid chromatography, a powerful instrumental method of analysis.</w:t>
      </w:r>
    </w:p>
    <w:p>
      <w:pPr>
        <w:pStyle w:val="style0"/>
        <w:rPr>
          <w:b/>
          <w:i/>
        </w:rPr>
      </w:pPr>
      <w:r>
        <w:rPr>
          <w:b/>
          <w:i/>
        </w:rPr>
        <w:t>Chemical analysis can provide an accurate quantitative measure of how pure a compound is.</w:t>
      </w:r>
    </w:p>
    <w:p>
      <w:pPr>
        <w:pStyle w:val="style157"/>
        <w:rPr>
          <w:b/>
          <w:color w:val="000099"/>
        </w:rPr>
      </w:pPr>
      <w:r>
        <w:rPr>
          <w:b/>
          <w:color w:val="000099"/>
          <w:highlight w:val="yellow"/>
        </w:rPr>
        <w:t>UNFORTUNATELY, in everyday language, a pure substance can mean a substance that has had nothing added to it, so it is 'unadulterated' and in its natural state, eg pure milk, but in chemistry lessons and chemistry exams take care you stick with the scientific definition of pure</w:t>
      </w:r>
      <w:r>
        <w:rPr>
          <w:b/>
          <w:color w:val="000099"/>
        </w:rPr>
        <w:t>.</w:t>
      </w:r>
    </w:p>
    <w:p>
      <w:pPr>
        <w:pStyle w:val="style157"/>
        <w:rPr>
          <w:bCs/>
        </w:rPr>
      </w:pPr>
    </w:p>
    <w:p>
      <w:pPr>
        <w:pStyle w:val="style0"/>
        <w:rPr/>
      </w:pPr>
    </w:p>
    <w:p>
      <w:pPr>
        <w:pStyle w:val="style0"/>
        <w:rPr>
          <w:b/>
        </w:rPr>
      </w:pPr>
      <w:r>
        <w:rPr>
          <w:b/>
        </w:rPr>
        <w:t>IMPURE SUBSTANCES</w:t>
      </w:r>
    </w:p>
    <w:p>
      <w:pPr>
        <w:pStyle w:val="style179"/>
        <w:numPr>
          <w:ilvl w:val="0"/>
          <w:numId w:val="298"/>
        </w:numPr>
        <w:rPr/>
      </w:pPr>
      <w:r>
        <w:t>IMPURE usually means a gas, liquid or solid mixture of mainly one substance plus one or more other substances physically mixed in.</w:t>
      </w:r>
    </w:p>
    <w:p>
      <w:pPr>
        <w:pStyle w:val="style179"/>
        <w:numPr>
          <w:ilvl w:val="0"/>
          <w:numId w:val="298"/>
        </w:numPr>
        <w:rPr/>
      </w:pPr>
      <w:r>
        <w:t>The term often implies something you might not want in the material.</w:t>
      </w:r>
    </w:p>
    <w:p>
      <w:pPr>
        <w:pStyle w:val="style179"/>
        <w:numPr>
          <w:ilvl w:val="0"/>
          <w:numId w:val="298"/>
        </w:numPr>
        <w:rPr/>
      </w:pPr>
      <w:r>
        <w:t>Impure substances have lower and less sharp melting points i.e. the melting range is a few degrees and lower than the specific higher melting point of the pure substance.</w:t>
      </w:r>
    </w:p>
    <w:p>
      <w:pPr>
        <w:pStyle w:val="style179"/>
        <w:numPr>
          <w:ilvl w:val="0"/>
          <w:numId w:val="298"/>
        </w:numPr>
        <w:rPr/>
      </w:pPr>
      <w:r>
        <w:t>The % purity of a compound is important, particularly in drug manufacture. Any impurities present are less cost-effective to the consumer and they may be harmful substances.</w:t>
      </w:r>
    </w:p>
    <w:p>
      <w:pPr>
        <w:pStyle w:val="style179"/>
        <w:numPr>
          <w:ilvl w:val="0"/>
          <w:numId w:val="298"/>
        </w:numPr>
        <w:rPr/>
      </w:pPr>
      <w:r>
        <w:t>Mixtures of volatile liquids and gases can be analysed using the technique of gas-liquid chromatography, a powerful instrumental method of analysis.</w:t>
      </w:r>
    </w:p>
    <w:p>
      <w:pPr>
        <w:pStyle w:val="style179"/>
        <w:numPr>
          <w:ilvl w:val="0"/>
          <w:numId w:val="298"/>
        </w:numPr>
        <w:rPr/>
      </w:pPr>
      <w:r>
        <w:t>Mixtures of coloured solids can be investigated using paper chromatography.</w:t>
      </w:r>
    </w:p>
    <w:p>
      <w:pPr>
        <w:pStyle w:val="style157"/>
        <w:rPr>
          <w:bCs/>
        </w:rPr>
      </w:pPr>
    </w:p>
    <w:p>
      <w:pPr>
        <w:pStyle w:val="style157"/>
        <w:rPr>
          <w:bCs/>
        </w:rPr>
      </w:pPr>
    </w:p>
    <w:p>
      <w:pPr>
        <w:pStyle w:val="style157"/>
        <w:rPr>
          <w:bCs/>
        </w:rPr>
      </w:pPr>
    </w:p>
    <w:p>
      <w:pPr>
        <w:pStyle w:val="style157"/>
        <w:rPr>
          <w:rFonts w:ascii="Cambria Math" w:hAnsi="Cambria Math" w:hint="eastAsia"/>
          <w:sz w:val="28"/>
          <w:szCs w:val="28"/>
        </w:rPr>
      </w:pPr>
      <m:oMathPara>
        <m:oMathParaPr>
          <m:jc m:val="left"/>
        </m:oMathParaPr>
        <m:oMath>
          <m:r>
            <m:rPr>
              <m:sty m:val="bi"/>
            </m:rPr>
            <w:rPr>
              <w:rFonts w:ascii="Cambria Math" w:hAnsi="Cambria Math"/>
              <w:sz w:val="28"/>
              <w:szCs w:val="28"/>
            </w:rPr>
            <m:t>ATOMS, MOLECULES AND IONS</m:t>
          </m:r>
        </m:oMath>
      </m:oMathPara>
    </w:p>
    <w:p>
      <w:pPr>
        <w:pStyle w:val="style157"/>
        <w:rPr>
          <w:b/>
          <w:sz w:val="28"/>
          <w:szCs w:val="28"/>
        </w:rPr>
      </w:pPr>
    </w:p>
    <w:p>
      <w:pPr>
        <w:pStyle w:val="style157"/>
        <w:rPr>
          <w:b/>
        </w:rPr>
      </w:pPr>
      <w:r>
        <w:rPr>
          <w:b/>
        </w:rPr>
        <w:t>ATOMIC NUMBER AND MASS NUMBER</w:t>
      </w:r>
    </w:p>
    <w:p>
      <w:pPr>
        <w:pStyle w:val="style179"/>
        <w:numPr>
          <w:ilvl w:val="0"/>
          <w:numId w:val="269"/>
        </w:numPr>
        <w:rPr/>
      </w:pPr>
      <m:oMath>
        <m:r>
          <m:rPr>
            <m:sty m:val="bi"/>
          </m:rPr>
          <w:rPr>
            <w:rFonts w:ascii="Cambria Math" w:hAnsi="Cambria Math"/>
          </w:rPr>
          <m:t>The atomic number (Z)</m:t>
        </m:r>
      </m:oMath>
      <w:r>
        <w:t xml:space="preserve"> is the number of protons in the nucleus and is also known as the proton number of the particular element and it is this number that decides what element a particular atom is.</w:t>
      </w:r>
    </w:p>
    <w:p>
      <w:pPr>
        <w:pStyle w:val="style179"/>
        <w:numPr>
          <w:ilvl w:val="0"/>
          <w:numId w:val="269"/>
        </w:numPr>
        <w:rPr/>
      </w:pPr>
      <w:r>
        <w:t>Each element has its own atomic number, so all the atoms of a particular element have the same atomic number.</w:t>
      </w:r>
    </w:p>
    <w:p>
      <w:pPr>
        <w:pStyle w:val="style179"/>
        <w:numPr>
          <w:ilvl w:val="0"/>
          <w:numId w:val="269"/>
        </w:numPr>
        <w:rPr/>
      </w:pPr>
      <w:r>
        <w:t>In a neutral atom, the number of electrons equals the atomic/proton number.</w:t>
      </w:r>
    </w:p>
    <w:p>
      <w:pPr>
        <w:pStyle w:val="style179"/>
        <w:numPr>
          <w:ilvl w:val="0"/>
          <w:numId w:val="269"/>
        </w:numPr>
        <w:rPr/>
      </w:pPr>
      <w:r>
        <w:t>It is the proton/atomic number (Z) that determines the number of electrons an element has, its specific electron structure and therefore the specific identity of a particular element in terms of its physical and chemical properties.</w:t>
      </w:r>
    </w:p>
    <w:p>
      <w:pPr>
        <w:pStyle w:val="style179"/>
        <w:numPr>
          <w:ilvl w:val="0"/>
          <w:numId w:val="269"/>
        </w:numPr>
        <w:rPr/>
      </w:pPr>
      <w:r>
        <w:t>It cannot be over emphasised that it is the electronic structure that determines the chemical character of an element, hence the proton/atomic number determines everything about a particular element.</w:t>
      </w:r>
    </w:p>
    <w:p>
      <w:pPr>
        <w:pStyle w:val="style157"/>
        <w:numPr>
          <w:ilvl w:val="0"/>
          <w:numId w:val="269"/>
        </w:numPr>
        <w:rPr/>
      </w:pPr>
      <m:oMath>
        <m:r>
          <m:rPr>
            <m:sty m:val="bi"/>
          </m:rPr>
          <w:rPr>
            <w:rFonts w:ascii="Cambria Math" w:hAnsi="Cambria Math"/>
          </w:rPr>
          <m:t>Mass number</m:t>
        </m:r>
      </m:oMath>
      <w:r>
        <w:t xml:space="preserve"> is the summation of proton number and neutron number present in the nucleus of an atom.</w:t>
      </w:r>
    </w:p>
    <w:p>
      <w:pPr>
        <w:pStyle w:val="style157"/>
        <w:numPr>
          <w:ilvl w:val="0"/>
          <w:numId w:val="269"/>
        </w:numPr>
        <w:rPr/>
      </w:pPr>
      <w:r>
        <w:t xml:space="preserve">Mass number is also known as </w:t>
      </w:r>
      <m:oMath>
        <m:r>
          <m:rPr>
            <m:sty m:val="bi"/>
          </m:rPr>
          <w:rPr>
            <w:rFonts w:ascii="Cambria Math" w:hAnsi="Cambria Math"/>
          </w:rPr>
          <m:t>Nucleon number.</m:t>
        </m:r>
      </m:oMath>
    </w:p>
    <w:p>
      <w:pPr>
        <w:pStyle w:val="style0"/>
        <w:rPr>
          <w:rFonts w:ascii="Calibri" w:cs="Times New Roman" w:eastAsia="SimSun" w:hAnsi="Calibri"/>
          <w:b/>
        </w:rPr>
      </w:pPr>
      <m:oMathPara>
        <m:oMath>
          <m:r>
            <m:rPr>
              <m:sty m:val="bi"/>
            </m:rPr>
            <w:rPr>
              <w:rFonts w:ascii="Cambria Math" w:hAnsi="Cambria Math"/>
            </w:rPr>
            <m:t xml:space="preserve">The mass number </m:t>
          </m:r>
          <m:d>
            <m:dPr>
              <m:endChr m:val=")"/>
              <m:ctrlPr>
                <w:rPr>
                  <w:rFonts w:ascii="Cambria Math" w:hAnsi="Cambria Math"/>
                  <w:b/>
                  <w:i/>
                </w:rPr>
              </m:ctrlPr>
            </m:dPr>
            <m:e>
              <m:r>
                <m:rPr>
                  <m:sty m:val="bi"/>
                </m:rPr>
                <w:rPr>
                  <w:rFonts w:ascii="Cambria Math" w:hAnsi="Cambria Math"/>
                </w:rPr>
                <m:t>A</m:t>
              </m:r>
            </m:e>
          </m:d>
          <m:r>
            <m:rPr>
              <m:sty m:val="bi"/>
            </m:rPr>
            <w:rPr>
              <w:rFonts w:ascii="Cambria Math" w:hAnsi="Cambria Math"/>
            </w:rPr>
            <m:t xml:space="preserve">is also known as the nucleon number, is the number of particles </m:t>
          </m:r>
        </m:oMath>
      </m:oMathPara>
    </w:p>
    <w:p>
      <w:pPr>
        <w:pStyle w:val="style0"/>
        <w:rPr>
          <w:rFonts w:ascii="Calibri" w:cs="Times New Roman" w:eastAsia="SimSun" w:hAnsi="Calibri"/>
          <w:b/>
        </w:rPr>
      </w:pPr>
      <m:oMathPara>
        <m:oMathParaPr>
          <m:jc m:val="left"/>
        </m:oMathParaPr>
        <m:oMath>
          <m:r>
            <m:rPr>
              <m:sty m:val="bi"/>
            </m:rPr>
            <w:rPr>
              <w:rFonts w:ascii="Cambria Math" w:hAnsi="Cambria Math"/>
            </w:rPr>
            <m:t>in the nucleus of a particular atom–isotope.</m:t>
          </m:r>
        </m:oMath>
      </m:oMathPara>
    </w:p>
    <w:p>
      <w:pPr>
        <w:pStyle w:val="style179"/>
        <w:numPr>
          <w:ilvl w:val="0"/>
          <w:numId w:val="299"/>
        </w:numPr>
        <w:rPr/>
      </w:pPr>
      <w:r>
        <w:t>Therefore the mass number or nucleon number = sum of the protons plus neutrons in the nucleus.</w:t>
      </w:r>
    </w:p>
    <w:p>
      <w:pPr>
        <w:pStyle w:val="style179"/>
        <w:numPr>
          <w:ilvl w:val="0"/>
          <w:numId w:val="299"/>
        </w:numPr>
        <w:rPr/>
      </w:pPr>
      <w:r>
        <w:t>Since the mass of a proton or neutron equals 1, the mass number equals the mass of a particular atom to the nearest whole number.</w:t>
      </w:r>
    </w:p>
    <w:p>
      <w:pPr>
        <w:pStyle w:val="style179"/>
        <w:numPr>
          <w:ilvl w:val="0"/>
          <w:numId w:val="299"/>
        </w:numPr>
        <w:rPr>
          <w:rFonts w:ascii="Cambria Math" w:hAnsi="Cambria Math"/>
        </w:rPr>
      </w:pPr>
      <m:oMath>
        <m:r>
          <w:rPr>
            <w:rFonts w:ascii="Cambria Math" w:hAnsi="Cambria Math"/>
          </w:rPr>
          <m:t>The neutron number (N) = mass number – proton/atomic number.</m:t>
        </m:r>
      </m:oMath>
    </w:p>
    <w:p>
      <w:pPr>
        <w:pStyle w:val="style179"/>
        <w:numPr>
          <w:ilvl w:val="0"/>
          <w:numId w:val="299"/>
        </w:numPr>
        <w:rPr/>
      </w:pPr>
      <w:r>
        <w:t>The neutron number N = A – Z i.e. mass/nucleon number – atomic/proton number.</w:t>
      </w:r>
    </w:p>
    <w:p>
      <w:pPr>
        <w:pStyle w:val="style179"/>
        <w:numPr>
          <w:ilvl w:val="0"/>
          <w:numId w:val="299"/>
        </w:numPr>
        <w:rPr/>
      </w:pPr>
      <w:r>
        <w:t>If the proton number and electron number are different, the atom has an overall surplus or deficiency of electrical charge, resulting in an electrically charged particle called an ion e.g.</w:t>
      </w:r>
    </w:p>
    <w:p>
      <w:pPr>
        <w:pStyle w:val="style179"/>
        <w:numPr>
          <w:ilvl w:val="0"/>
          <w:numId w:val="299"/>
        </w:numPr>
        <w:rPr/>
      </w:pPr>
      <w:r>
        <w:t>If an atom loses 1 or 2 electrons, the protons produce an excess of 1 or 2 units of positive charge.</w:t>
      </w:r>
      <w:r>
        <w:t xml:space="preserve"> </w:t>
      </w:r>
      <w:r>
        <w:t>The excess positive charge on the positive ion is written as + or 2+ etc.</w:t>
      </w:r>
    </w:p>
    <w:p>
      <w:pPr>
        <w:pStyle w:val="style179"/>
        <w:numPr>
          <w:ilvl w:val="0"/>
          <w:numId w:val="299"/>
        </w:numPr>
        <w:rPr/>
      </w:pPr>
      <w:r>
        <w:t>If an atom gains 1 or 2 electrons, the extra electrons produce an excess of 1 or 2 units of negative charge.</w:t>
      </w:r>
      <w:r>
        <w:t xml:space="preserve"> </w:t>
      </w:r>
      <w:r>
        <w:t>The excess negative charge on the negative ion is written as - or 2- etc.</w:t>
      </w:r>
    </w:p>
    <w:p>
      <w:pPr>
        <w:pStyle w:val="style0"/>
        <w:rPr>
          <w:rFonts w:ascii="Cambria Math" w:hAnsi="Cambria Math"/>
        </w:rPr>
      </w:pPr>
      <m:oMathPara>
        <m:oMathParaPr>
          <m:jc m:val="left"/>
        </m:oMathParaPr>
        <m:oMath>
          <m:r>
            <m:rPr>
              <m:sty m:val="bi"/>
            </m:rPr>
            <w:rPr>
              <w:rFonts w:ascii="Cambria Math" w:hAnsi="Cambria Math"/>
            </w:rPr>
            <m:t>Electrons = protons if the atom is electrically neutral i.e. NOT an ion.</m:t>
          </m:r>
        </m:oMath>
      </m:oMathPara>
    </w:p>
    <w:p>
      <w:pPr>
        <w:pStyle w:val="style0"/>
        <w:rPr>
          <w:b/>
        </w:rPr>
      </w:pPr>
    </w:p>
    <w:p>
      <w:pPr>
        <w:pStyle w:val="style0"/>
        <w:rPr>
          <w:b/>
        </w:rPr>
      </w:pPr>
      <w:r>
        <w:rPr>
          <w:b/>
        </w:rPr>
        <w:t>MOLECULES</w:t>
      </w:r>
    </w:p>
    <w:p>
      <w:pPr>
        <w:pStyle w:val="style179"/>
        <w:numPr>
          <w:ilvl w:val="0"/>
          <w:numId w:val="300"/>
        </w:numPr>
        <w:rPr/>
      </w:pPr>
      <w:r>
        <w:t>A MOLECULE is a larger particle formed by the chemical combination of two or more atoms.</w:t>
      </w:r>
    </w:p>
    <w:p>
      <w:pPr>
        <w:pStyle w:val="style179"/>
        <w:numPr>
          <w:ilvl w:val="0"/>
          <w:numId w:val="300"/>
        </w:numPr>
        <w:rPr/>
      </w:pPr>
      <w:r>
        <w:t>The atoms can be the same element (still the element) or different elements (a compound).</w:t>
      </w:r>
    </w:p>
    <w:p>
      <w:pPr>
        <w:pStyle w:val="style179"/>
        <w:numPr>
          <w:ilvl w:val="0"/>
          <w:numId w:val="300"/>
        </w:numPr>
        <w:rPr/>
      </w:pPr>
      <w:r>
        <w:t>Any molecule must have a chemical FORMULA - whether it is an element or a compound.</w:t>
      </w:r>
    </w:p>
    <w:p>
      <w:pPr>
        <w:pStyle w:val="style179"/>
        <w:numPr>
          <w:ilvl w:val="0"/>
          <w:numId w:val="300"/>
        </w:numPr>
        <w:rPr/>
      </w:pPr>
      <w:r>
        <w:t>The molecule may be made up of atoms of a single element e.g. hydrogen formula H</w:t>
      </w:r>
      <w:r>
        <w:rPr>
          <w:vertAlign w:val="subscript"/>
        </w:rPr>
        <w:t>2</w:t>
      </w:r>
      <w:r>
        <w:t xml:space="preserve"> (H-H, two atoms combined, all atoms the same). Other molecular examples are oxygen O</w:t>
      </w:r>
      <w:r>
        <w:rPr>
          <w:vertAlign w:val="subscript"/>
        </w:rPr>
        <w:t>2</w:t>
      </w:r>
      <w:r>
        <w:t>, nitrogen N</w:t>
      </w:r>
      <w:r>
        <w:rPr>
          <w:vertAlign w:val="subscript"/>
        </w:rPr>
        <w:t>2</w:t>
      </w:r>
      <w:r>
        <w:t>, one form of phosphorus is P</w:t>
      </w:r>
      <w:r>
        <w:rPr>
          <w:vertAlign w:val="subscript"/>
        </w:rPr>
        <w:t>4</w:t>
      </w:r>
      <w:r>
        <w:t xml:space="preserve"> and one form of sulfur consists of S8 ring molecules, and another form of carbon is a C</w:t>
      </w:r>
      <w:r>
        <w:rPr>
          <w:vertAlign w:val="subscript"/>
        </w:rPr>
        <w:t>60</w:t>
      </w:r>
      <w:r>
        <w:t xml:space="preserve"> molecule.</w:t>
      </w:r>
    </w:p>
    <w:p>
      <w:pPr>
        <w:pStyle w:val="style0"/>
        <w:rPr/>
      </w:pPr>
    </w:p>
    <w:p>
      <w:pPr>
        <w:pStyle w:val="style157"/>
        <w:rPr/>
      </w:pPr>
    </w:p>
    <w:p>
      <w:pPr>
        <w:pStyle w:val="style0"/>
        <w:rPr>
          <w:b/>
        </w:rPr>
      </w:pPr>
      <w:r>
        <w:rPr>
          <w:b/>
        </w:rPr>
        <w:t>IONS</w:t>
      </w:r>
    </w:p>
    <w:p>
      <w:pPr>
        <w:pStyle w:val="style179"/>
        <w:numPr>
          <w:ilvl w:val="0"/>
          <w:numId w:val="301"/>
        </w:numPr>
        <w:rPr/>
      </w:pPr>
      <w:r>
        <w:t>An ion is an atom or a group atoms that carries an overall positive or negative electric charge.</w:t>
      </w:r>
    </w:p>
    <w:p>
      <w:pPr>
        <w:pStyle w:val="style179"/>
        <w:numPr>
          <w:ilvl w:val="0"/>
          <w:numId w:val="294"/>
        </w:numPr>
        <w:rPr/>
      </w:pPr>
      <w:r>
        <w:t>In other words</w:t>
      </w:r>
      <w:r>
        <w:t xml:space="preserve">, </w:t>
      </w:r>
      <w:r>
        <w:t>they are NOT a neutral particle like a molecule of water H</w:t>
      </w:r>
      <w:r>
        <w:rPr>
          <w:vertAlign w:val="subscript"/>
        </w:rPr>
        <w:t>2</w:t>
      </w:r>
      <w:r>
        <w:t>O or methane CH</w:t>
      </w:r>
      <w:r>
        <w:rPr>
          <w:vertAlign w:val="subscript"/>
        </w:rPr>
        <w:t>4</w:t>
      </w:r>
      <w:r>
        <w:t>.</w:t>
      </w:r>
    </w:p>
    <w:p>
      <w:pPr>
        <w:pStyle w:val="style179"/>
        <w:numPr>
          <w:ilvl w:val="0"/>
          <w:numId w:val="294"/>
        </w:numPr>
        <w:rPr/>
      </w:pPr>
      <w:r>
        <w:t>Ions have an overall net electrical charge caused by the atom losing or gaining electrons to give a positive or negative ion. In other words the number of protons no longer equals the number of electrons.</w:t>
      </w:r>
    </w:p>
    <w:p>
      <w:pPr>
        <w:pStyle w:val="style179"/>
        <w:numPr>
          <w:ilvl w:val="0"/>
          <w:numId w:val="294"/>
        </w:numPr>
        <w:rPr/>
      </w:pPr>
      <w:r>
        <w:t>This process is called ionisation and there is never any change in the number of protons or neutrons in the nucleus, just a change in the number of orbiting electrons.</w:t>
      </w:r>
    </w:p>
    <w:p>
      <w:pPr>
        <w:pStyle w:val="style179"/>
        <w:numPr>
          <w:ilvl w:val="0"/>
          <w:numId w:val="294"/>
        </w:numPr>
        <w:rPr/>
      </w:pPr>
      <w:r>
        <w:t>Examples of positive ions: sodium ion</w:t>
      </w:r>
      <w:r>
        <w:t xml:space="preserve"> -</w:t>
      </w:r>
      <w:r>
        <w:t xml:space="preserve"> Na</w:t>
      </w:r>
      <w:r>
        <w:rPr>
          <w:vertAlign w:val="superscript"/>
        </w:rPr>
        <w:t>+</w:t>
      </w:r>
      <w:r>
        <w:t>, ammonium ion</w:t>
      </w:r>
      <w:r>
        <w:t xml:space="preserve"> -</w:t>
      </w:r>
      <w:r>
        <w:t xml:space="preserve"> NH</w:t>
      </w:r>
      <w:r>
        <w:rPr>
          <w:vertAlign w:val="subscript"/>
        </w:rPr>
        <w:t>4</w:t>
      </w:r>
      <w:r>
        <w:rPr>
          <w:vertAlign w:val="superscript"/>
        </w:rPr>
        <w:t>+</w:t>
      </w:r>
      <w:r>
        <w:t xml:space="preserve">, aluminium ion </w:t>
      </w:r>
      <w:r>
        <w:t xml:space="preserve">- </w:t>
      </w:r>
      <w:r>
        <w:t>Al</w:t>
      </w:r>
      <w:r>
        <w:rPr>
          <w:vertAlign w:val="superscript"/>
        </w:rPr>
        <w:t>3+</w:t>
      </w:r>
      <w:r>
        <w:rPr>
          <w:vertAlign w:val="subscript"/>
        </w:rPr>
        <w:t>.</w:t>
      </w:r>
    </w:p>
    <w:p>
      <w:pPr>
        <w:pStyle w:val="style179"/>
        <w:numPr>
          <w:ilvl w:val="0"/>
          <w:numId w:val="294"/>
        </w:numPr>
        <w:rPr/>
      </w:pPr>
      <w:r>
        <w:t>Examples of negative ions: chloride ion Cl</w:t>
      </w:r>
      <w:r>
        <w:rPr>
          <w:vertAlign w:val="superscript"/>
        </w:rPr>
        <w:t>-</w:t>
      </w:r>
      <w:r>
        <w:t>, sulph</w:t>
      </w:r>
      <w:r>
        <w:t>ate ion SO</w:t>
      </w:r>
      <w:r>
        <w:rPr>
          <w:vertAlign w:val="subscript"/>
        </w:rPr>
        <w:t>4</w:t>
      </w:r>
      <w:r>
        <w:rPr>
          <w:vertAlign w:val="superscript"/>
        </w:rPr>
        <w:t>2-</w:t>
      </w:r>
      <w:r>
        <w:t>.</w:t>
      </w:r>
    </w:p>
    <w:p>
      <w:pPr>
        <w:pStyle w:val="style179"/>
        <w:numPr>
          <w:ilvl w:val="0"/>
          <w:numId w:val="294"/>
        </w:numPr>
        <w:rPr/>
      </w:pPr>
      <w:r>
        <w:t>The charge is notated as a superscript at the top right of the chemical symbol.</w:t>
      </w:r>
    </w:p>
    <w:p>
      <w:pPr>
        <w:pStyle w:val="style179"/>
        <w:numPr>
          <w:ilvl w:val="0"/>
          <w:numId w:val="294"/>
        </w:numPr>
        <w:rPr/>
      </w:pPr>
      <w:r>
        <w:t>Apart from a charge of single +/- a number must be used to indicate the overall charge e.g. 2+, 2-, 3+ 3-</w:t>
      </w:r>
      <w:r>
        <w:t>.</w:t>
      </w:r>
    </w:p>
    <w:p>
      <w:pPr>
        <w:pStyle w:val="style157"/>
        <w:rPr/>
      </w:pPr>
    </w:p>
    <w:p>
      <w:pPr>
        <w:pStyle w:val="style0"/>
        <w:rPr/>
      </w:pPr>
    </w:p>
    <w:p>
      <w:pPr>
        <w:pStyle w:val="style157"/>
        <w:rPr>
          <w:rFonts w:eastAsia="Arial-BoldMT"/>
          <w:b/>
        </w:rPr>
      </w:pPr>
      <w:r>
        <w:rPr>
          <w:rFonts w:eastAsia="Arial-BoldMT"/>
          <w:b/>
        </w:rPr>
        <w:t>SCIENTIFIC METHODS</w:t>
      </w:r>
    </w:p>
    <w:p>
      <w:pPr>
        <w:pStyle w:val="style157"/>
        <w:rPr>
          <w:rFonts w:eastAsia="Arial-BoldMT"/>
        </w:rPr>
      </w:pPr>
      <w:r>
        <w:rPr>
          <w:rFonts w:eastAsia="Arial-BoldMT"/>
        </w:rPr>
        <w:t>The scientific method is a method of investigation involving experimentation and observation to acquire new knowledge, solve problems and answer questions.</w:t>
      </w:r>
      <w:r>
        <w:rPr>
          <w:rFonts w:eastAsia="Arial-BoldMT"/>
        </w:rPr>
        <w:t xml:space="preserve"> It is a set of steps Scientists follow to test new ideas.</w:t>
      </w:r>
    </w:p>
    <w:p>
      <w:pPr>
        <w:pStyle w:val="style157"/>
        <w:rPr>
          <w:rFonts w:eastAsia="Arial-BoldMT"/>
        </w:rPr>
      </w:pPr>
    </w:p>
    <w:p>
      <w:pPr>
        <w:pStyle w:val="style157"/>
        <w:rPr>
          <w:rFonts w:eastAsia="Arial-BoldMT"/>
          <w:b/>
        </w:rPr>
      </w:pPr>
      <w:r>
        <w:rPr>
          <w:rFonts w:eastAsia="Arial-BoldMT"/>
          <w:b/>
        </w:rPr>
        <w:t>Steps used in scientific methods:</w:t>
      </w:r>
    </w:p>
    <w:p>
      <w:pPr>
        <w:pStyle w:val="style157"/>
        <w:rPr>
          <w:rFonts w:eastAsia="Arial-BoldMT"/>
          <w:b/>
        </w:rPr>
      </w:pPr>
      <w:r>
        <w:rPr>
          <w:rFonts w:eastAsia="Arial-BoldMT"/>
          <w:b/>
        </w:rPr>
        <w:t xml:space="preserve"> Example: Apple turns brown when cut.</w:t>
      </w:r>
    </w:p>
    <w:p>
      <w:pPr>
        <w:pStyle w:val="style157"/>
        <w:numPr>
          <w:ilvl w:val="0"/>
          <w:numId w:val="3"/>
        </w:numPr>
        <w:rPr>
          <w:rFonts w:eastAsia="Arial-BoldMT"/>
        </w:rPr>
      </w:pPr>
      <w:r>
        <w:rPr>
          <w:rFonts w:eastAsia="Arial-BoldMT"/>
          <w:b/>
        </w:rPr>
        <w:t>Ask question:</w:t>
      </w:r>
      <w:r>
        <w:rPr>
          <w:rFonts w:eastAsia="Arial-BoldMT"/>
        </w:rPr>
        <w:t xml:space="preserve"> What can you put on an apple slice to keep it from turning brown?</w:t>
      </w:r>
    </w:p>
    <w:p>
      <w:pPr>
        <w:pStyle w:val="style157"/>
        <w:numPr>
          <w:ilvl w:val="0"/>
          <w:numId w:val="3"/>
        </w:numPr>
        <w:rPr>
          <w:rFonts w:eastAsia="Arial-BoldMT"/>
        </w:rPr>
      </w:pPr>
      <w:r>
        <w:rPr>
          <w:rFonts w:eastAsia="Arial-BoldMT"/>
          <w:b/>
        </w:rPr>
        <w:t>Hypothesis (prediction):</w:t>
      </w:r>
      <w:r>
        <w:rPr>
          <w:rFonts w:eastAsia="Arial-BoldMT"/>
        </w:rPr>
        <w:t xml:space="preserve"> </w:t>
      </w:r>
      <w:r>
        <w:rPr>
          <w:rFonts w:eastAsia="Arial-BoldMT"/>
        </w:rPr>
        <w:t>We are going to use water, milk, lemon, soda (coke) and four pieces of apple to check which one will keep the apple slice from turning brown. I think I will go with milk. Now, our hypothesis could be wrong and there is nothing wrong with that. Because a scientist still learn something if the hypothesis is proven wro</w:t>
      </w:r>
      <w:r>
        <w:rPr>
          <w:rFonts w:eastAsia="Arial-BoldMT"/>
        </w:rPr>
        <w:t>ng.</w:t>
      </w:r>
    </w:p>
    <w:p>
      <w:pPr>
        <w:pStyle w:val="style157"/>
        <w:numPr>
          <w:ilvl w:val="0"/>
          <w:numId w:val="3"/>
        </w:numPr>
        <w:rPr>
          <w:rFonts w:eastAsia="Arial-BoldMT"/>
        </w:rPr>
      </w:pPr>
      <w:r>
        <w:rPr>
          <w:rFonts w:eastAsia="Arial-BoldMT"/>
          <w:b/>
        </w:rPr>
        <w:t>Experiment:</w:t>
      </w:r>
      <w:r>
        <w:rPr>
          <w:rFonts w:eastAsia="Arial-BoldMT"/>
        </w:rPr>
        <w:t xml:space="preserve"> </w:t>
      </w:r>
      <w:r>
        <w:rPr>
          <w:rFonts w:eastAsia="Arial-BoldMT"/>
        </w:rPr>
        <w:t xml:space="preserve"> Conduct a test say </w:t>
      </w:r>
      <w:r>
        <w:rPr>
          <w:rFonts w:eastAsia="Arial-BoldMT"/>
        </w:rPr>
        <w:t>30 minutes after experiment, 1 hour, 1</w:t>
      </w:r>
      <w:r>
        <w:rPr>
          <w:rFonts w:eastAsia="Arial-BoldMT"/>
          <w:vertAlign w:val="superscript"/>
        </w:rPr>
        <w:t>1/2</w:t>
      </w:r>
      <w:r>
        <w:rPr>
          <w:rFonts w:eastAsia="Arial-BoldMT"/>
        </w:rPr>
        <w:t xml:space="preserve"> </w:t>
      </w:r>
      <w:r>
        <w:rPr>
          <w:rFonts w:eastAsia="Arial-BoldMT"/>
        </w:rPr>
        <w:t>hours.</w:t>
      </w:r>
      <w:r>
        <w:rPr>
          <w:rFonts w:eastAsia="Arial-BoldMT"/>
        </w:rPr>
        <w:t xml:space="preserve"> We are going to</w:t>
      </w:r>
      <w:r>
        <w:rPr>
          <w:rFonts w:eastAsia="Arial-BoldMT"/>
        </w:rPr>
        <w:t xml:space="preserve"> slice the apple and</w:t>
      </w:r>
      <w:r>
        <w:rPr>
          <w:rFonts w:eastAsia="Arial-BoldMT"/>
        </w:rPr>
        <w:t xml:space="preserve"> put the milk, lemon, water and soda on each slice of apple.</w:t>
      </w:r>
    </w:p>
    <w:p>
      <w:pPr>
        <w:pStyle w:val="style157"/>
        <w:numPr>
          <w:ilvl w:val="0"/>
          <w:numId w:val="3"/>
        </w:numPr>
        <w:rPr>
          <w:rFonts w:eastAsia="Arial-BoldMT"/>
          <w:b/>
        </w:rPr>
      </w:pPr>
      <w:r>
        <w:rPr>
          <w:rFonts w:eastAsia="Arial-BoldMT"/>
          <w:b/>
        </w:rPr>
        <w:t xml:space="preserve">Observation: </w:t>
      </w:r>
      <w:r>
        <w:rPr>
          <w:rFonts w:eastAsia="Arial-BoldMT"/>
          <w:b/>
        </w:rPr>
        <w:t xml:space="preserve"> </w:t>
      </w:r>
      <w:r>
        <w:rPr>
          <w:rFonts w:eastAsia="Arial-BoldMT"/>
        </w:rPr>
        <w:t>we are going to observe what happen to apple after it has been sliced and then watch which</w:t>
      </w:r>
      <w:r>
        <w:rPr>
          <w:rFonts w:eastAsia="Arial-BoldMT"/>
        </w:rPr>
        <w:t xml:space="preserve"> one turn brown first</w:t>
      </w:r>
      <w:r>
        <w:rPr>
          <w:rFonts w:eastAsia="Arial-BoldMT"/>
          <w:b/>
        </w:rPr>
        <w:t xml:space="preserve"> </w:t>
      </w:r>
      <w:r>
        <w:rPr>
          <w:rFonts w:eastAsia="Arial-BoldMT"/>
        </w:rPr>
        <w:t xml:space="preserve">or last. </w:t>
      </w:r>
    </w:p>
    <w:p>
      <w:pPr>
        <w:pStyle w:val="style157"/>
        <w:numPr>
          <w:ilvl w:val="0"/>
          <w:numId w:val="3"/>
        </w:numPr>
        <w:rPr>
          <w:rFonts w:eastAsia="Arial-BoldMT"/>
          <w:b/>
        </w:rPr>
      </w:pPr>
      <w:r>
        <w:rPr>
          <w:rFonts w:eastAsia="Arial-BoldMT"/>
        </w:rPr>
        <w:t>Record your result.</w:t>
      </w:r>
    </w:p>
    <w:p>
      <w:pPr>
        <w:pStyle w:val="style157"/>
        <w:numPr>
          <w:ilvl w:val="0"/>
          <w:numId w:val="3"/>
        </w:numPr>
        <w:rPr>
          <w:rFonts w:eastAsia="Arial-BoldMT"/>
          <w:b/>
        </w:rPr>
      </w:pPr>
      <w:r>
        <w:rPr>
          <w:rFonts w:eastAsia="Arial-BoldMT"/>
        </w:rPr>
        <w:t>Write your conclusion: If you put lemon juice on apple, it will not turn brown fast.</w:t>
      </w:r>
    </w:p>
    <w:p>
      <w:pPr>
        <w:pStyle w:val="style157"/>
        <w:numPr>
          <w:ilvl w:val="0"/>
          <w:numId w:val="3"/>
        </w:numPr>
        <w:rPr>
          <w:rFonts w:eastAsia="Arial-BoldMT"/>
          <w:b/>
        </w:rPr>
      </w:pPr>
      <w:r>
        <w:rPr>
          <w:rFonts w:eastAsia="Arial-BoldMT"/>
        </w:rPr>
        <w:t>Communicate to other scientists (publish it in a Journal).</w:t>
      </w:r>
    </w:p>
    <w:p>
      <w:pPr>
        <w:pStyle w:val="style157"/>
        <w:ind w:left="720"/>
        <w:rPr>
          <w:rFonts w:eastAsia="Arial-BoldMT"/>
          <w:b/>
          <w:highlight w:val="yellow"/>
        </w:rPr>
      </w:pPr>
      <w:r>
        <w:rPr>
          <w:rFonts w:eastAsia="Arial-BoldMT"/>
          <w:b/>
          <w:highlight w:val="yellow"/>
        </w:rPr>
        <w:t>Reason why a slice of apple turn brown is because of oxidation that is oxygen in the air react</w:t>
      </w:r>
      <w:r>
        <w:rPr>
          <w:rFonts w:eastAsia="Arial-BoldMT"/>
          <w:b/>
          <w:highlight w:val="yellow"/>
        </w:rPr>
        <w:t xml:space="preserve">s </w:t>
      </w:r>
    </w:p>
    <w:p>
      <w:pPr>
        <w:pStyle w:val="style157"/>
        <w:ind w:left="720"/>
        <w:rPr>
          <w:rFonts w:eastAsia="Arial-BoldMT"/>
          <w:b/>
        </w:rPr>
      </w:pPr>
      <w:r>
        <w:rPr>
          <w:rFonts w:eastAsia="Arial-BoldMT"/>
          <w:b/>
          <w:highlight w:val="yellow"/>
        </w:rPr>
        <w:t>with apple to breakdown and form brown.</w:t>
      </w:r>
    </w:p>
    <w:p>
      <w:pPr>
        <w:pStyle w:val="style157"/>
        <w:ind w:left="720"/>
        <w:rPr>
          <w:rFonts w:eastAsia="Arial-BoldMT"/>
        </w:rPr>
      </w:pPr>
    </w:p>
    <w:p>
      <w:pPr>
        <w:pStyle w:val="style157"/>
        <w:ind w:left="720"/>
        <w:rPr>
          <w:rFonts w:eastAsia="Arial-BoldMT"/>
          <w:b/>
        </w:rPr>
      </w:pPr>
    </w:p>
    <w:p>
      <w:pPr>
        <w:pStyle w:val="style0"/>
        <w:autoSpaceDE w:val="false"/>
        <w:autoSpaceDN w:val="false"/>
        <w:adjustRightInd w:val="false"/>
        <w:spacing w:after="0" w:lineRule="auto" w:line="240"/>
        <w:rPr>
          <w:rFonts w:cs="Arial-BoldMT" w:eastAsia="Arial-BoldMT"/>
          <w:b/>
          <w:bCs/>
          <w:iCs/>
          <w:color w:val="6b83c5"/>
          <w:sz w:val="24"/>
          <w:szCs w:val="24"/>
        </w:rPr>
      </w:pPr>
      <w:r>
        <w:rPr>
          <w:rFonts w:cs="Arial-BoldMT" w:eastAsia="Arial-BoldMT"/>
          <w:b/>
          <w:bCs/>
          <w:color w:val="6b83c5"/>
          <w:sz w:val="24"/>
          <w:szCs w:val="24"/>
        </w:rPr>
        <w:t>A Hypothesis is a Tentative Explanation</w:t>
      </w:r>
    </w:p>
    <w:p>
      <w:pPr>
        <w:pStyle w:val="style0"/>
        <w:numPr>
          <w:ilvl w:val="0"/>
          <w:numId w:val="58"/>
        </w:numPr>
        <w:autoSpaceDE w:val="false"/>
        <w:autoSpaceDN w:val="false"/>
        <w:adjustRightInd w:val="false"/>
        <w:spacing w:after="0" w:lineRule="auto" w:line="240"/>
        <w:rPr>
          <w:rFonts w:cs="ArialMT" w:eastAsia="Arial-BoldMT"/>
          <w:iCs/>
          <w:color w:val="000000"/>
          <w:sz w:val="24"/>
          <w:szCs w:val="24"/>
        </w:rPr>
      </w:pPr>
      <w:r>
        <w:rPr>
          <w:rFonts w:cs="ArialMT" w:eastAsia="Arial-BoldMT"/>
          <w:color w:val="000000"/>
          <w:sz w:val="24"/>
          <w:szCs w:val="24"/>
        </w:rPr>
        <w:t>When scientists develop a description of the nature of matter to explain observations (including natural laws),</w:t>
      </w:r>
      <w:r>
        <w:rPr>
          <w:rFonts w:cs="ArialMT" w:eastAsia="Arial-BoldMT"/>
          <w:color w:val="000000"/>
          <w:sz w:val="24"/>
          <w:szCs w:val="24"/>
        </w:rPr>
        <w:t xml:space="preserve"> </w:t>
      </w:r>
      <w:r>
        <w:rPr>
          <w:rFonts w:cs="ArialMT" w:eastAsia="Arial-BoldMT"/>
          <w:color w:val="000000"/>
          <w:sz w:val="24"/>
          <w:szCs w:val="24"/>
        </w:rPr>
        <w:t>the first attempt at an explanation is often referred to as a hypothesis. A hypothesis is your educated or best</w:t>
      </w:r>
      <w:r>
        <w:rPr>
          <w:rFonts w:cs="ArialMT" w:eastAsia="Arial-BoldMT"/>
          <w:color w:val="000000"/>
          <w:sz w:val="24"/>
          <w:szCs w:val="24"/>
        </w:rPr>
        <w:t xml:space="preserve"> </w:t>
      </w:r>
      <w:r>
        <w:rPr>
          <w:rFonts w:cs="ArialMT" w:eastAsia="Arial-BoldMT"/>
          <w:color w:val="000000"/>
          <w:sz w:val="24"/>
          <w:szCs w:val="24"/>
        </w:rPr>
        <w:t xml:space="preserve">guess as to the nature of matter that </w:t>
      </w:r>
      <w:r>
        <w:rPr>
          <w:rFonts w:cs="ArialMT" w:eastAsia="Arial-BoldMT"/>
          <w:color w:val="000000"/>
          <w:sz w:val="24"/>
          <w:szCs w:val="24"/>
        </w:rPr>
        <w:t>causes those observations. The requirements for a hypothesis are only</w:t>
      </w:r>
      <w:r>
        <w:rPr>
          <w:rFonts w:cs="ArialMT" w:eastAsia="Arial-BoldMT"/>
          <w:color w:val="000000"/>
          <w:sz w:val="24"/>
          <w:szCs w:val="24"/>
        </w:rPr>
        <w:t xml:space="preserve"> </w:t>
      </w:r>
      <w:r>
        <w:rPr>
          <w:rFonts w:cs="ArialMT" w:eastAsia="Arial-BoldMT"/>
          <w:color w:val="000000"/>
          <w:sz w:val="24"/>
          <w:szCs w:val="24"/>
        </w:rPr>
        <w:t>that the hypothesis explains ALL the observations and that it is possible to make an observation that will</w:t>
      </w:r>
      <w:r>
        <w:rPr>
          <w:rFonts w:cs="ArialMT" w:eastAsia="Arial-BoldMT"/>
          <w:color w:val="000000"/>
          <w:sz w:val="24"/>
          <w:szCs w:val="24"/>
        </w:rPr>
        <w:t xml:space="preserve"> </w:t>
      </w:r>
      <w:r>
        <w:rPr>
          <w:rFonts w:cs="ArialMT" w:eastAsia="Arial-BoldMT"/>
          <w:color w:val="000000"/>
          <w:sz w:val="24"/>
          <w:szCs w:val="24"/>
        </w:rPr>
        <w:t>refute the hypothesis.</w:t>
      </w:r>
    </w:p>
    <w:p>
      <w:pPr>
        <w:pStyle w:val="style0"/>
        <w:numPr>
          <w:ilvl w:val="0"/>
          <w:numId w:val="58"/>
        </w:numPr>
        <w:autoSpaceDE w:val="false"/>
        <w:autoSpaceDN w:val="false"/>
        <w:adjustRightInd w:val="false"/>
        <w:spacing w:after="0" w:lineRule="auto" w:line="240"/>
        <w:rPr>
          <w:rFonts w:cs="ArialMT" w:eastAsia="Arial-BoldMT"/>
          <w:iCs/>
          <w:color w:val="000000"/>
          <w:sz w:val="24"/>
          <w:szCs w:val="24"/>
        </w:rPr>
      </w:pPr>
      <w:r>
        <w:rPr>
          <w:rFonts w:cs="ArialMT" w:eastAsia="Arial-BoldMT"/>
          <w:color w:val="000000"/>
          <w:sz w:val="24"/>
          <w:szCs w:val="24"/>
        </w:rPr>
        <w:t xml:space="preserve">The hypothesis must be testable. The test of a hypothesis is called an </w:t>
      </w:r>
      <w:r>
        <w:rPr>
          <w:rFonts w:cs="ArialMT" w:eastAsia="Arial-BoldMT"/>
          <w:b/>
          <w:color w:val="0033cc"/>
          <w:sz w:val="24"/>
          <w:szCs w:val="24"/>
        </w:rPr>
        <w:t>experiment.</w:t>
      </w:r>
      <w:r>
        <w:rPr>
          <w:rFonts w:cs="ArialMT" w:eastAsia="Arial-BoldMT"/>
          <w:color w:val="000000"/>
          <w:sz w:val="24"/>
          <w:szCs w:val="24"/>
        </w:rPr>
        <w:t xml:space="preserve"> If the results of the experiment</w:t>
      </w:r>
      <w:r>
        <w:rPr>
          <w:rFonts w:cs="ArialMT" w:eastAsia="Arial-BoldMT"/>
          <w:color w:val="000000"/>
          <w:sz w:val="24"/>
          <w:szCs w:val="24"/>
        </w:rPr>
        <w:t xml:space="preserve"> </w:t>
      </w:r>
      <w:r>
        <w:rPr>
          <w:rFonts w:cs="ArialMT" w:eastAsia="Arial-BoldMT"/>
          <w:color w:val="000000"/>
          <w:sz w:val="24"/>
          <w:szCs w:val="24"/>
        </w:rPr>
        <w:t>contradict the hypothesis, the hypothesis is rejected and a new hypothesis is formulated. The results</w:t>
      </w:r>
      <w:r>
        <w:rPr>
          <w:rFonts w:cs="ArialMT" w:eastAsia="Arial-BoldMT"/>
          <w:color w:val="000000"/>
          <w:sz w:val="24"/>
          <w:szCs w:val="24"/>
        </w:rPr>
        <w:t xml:space="preserve"> </w:t>
      </w:r>
      <w:r>
        <w:rPr>
          <w:rFonts w:cs="ArialMT" w:eastAsia="Arial-BoldMT"/>
          <w:color w:val="000000"/>
          <w:sz w:val="24"/>
          <w:szCs w:val="24"/>
        </w:rPr>
        <w:t>of the experiment are now included in the observations list and the new hypothesis must explain this new</w:t>
      </w:r>
      <w:r>
        <w:rPr>
          <w:rFonts w:cs="ArialMT" w:eastAsia="Arial-BoldMT"/>
          <w:color w:val="000000"/>
          <w:sz w:val="24"/>
          <w:szCs w:val="24"/>
        </w:rPr>
        <w:t xml:space="preserve"> </w:t>
      </w:r>
      <w:r>
        <w:rPr>
          <w:rFonts w:cs="ArialMT" w:eastAsia="Arial-BoldMT"/>
          <w:color w:val="000000"/>
          <w:sz w:val="24"/>
          <w:szCs w:val="24"/>
        </w:rPr>
        <w:t>observation as well as all the previous observations. If the result of the experiment supports the hypothesis,</w:t>
      </w:r>
      <w:r>
        <w:rPr>
          <w:rFonts w:cs="ArialMT" w:eastAsia="Arial-BoldMT"/>
          <w:color w:val="000000"/>
          <w:sz w:val="24"/>
          <w:szCs w:val="24"/>
        </w:rPr>
        <w:t xml:space="preserve"> </w:t>
      </w:r>
      <w:r>
        <w:rPr>
          <w:rFonts w:cs="ArialMT" w:eastAsia="Arial-BoldMT"/>
          <w:color w:val="000000"/>
          <w:sz w:val="24"/>
          <w:szCs w:val="24"/>
        </w:rPr>
        <w:t>more tests are still required. Hypotheses are not proven by testing . . . they are merely supported or contradicted.</w:t>
      </w:r>
    </w:p>
    <w:p>
      <w:pPr>
        <w:pStyle w:val="style0"/>
        <w:autoSpaceDE w:val="false"/>
        <w:autoSpaceDN w:val="false"/>
        <w:adjustRightInd w:val="false"/>
        <w:spacing w:after="0" w:lineRule="auto" w:line="240"/>
        <w:rPr>
          <w:rFonts w:cs="Arial-BoldMT" w:eastAsia="Arial-BoldMT"/>
          <w:b/>
          <w:bCs/>
          <w:iCs/>
          <w:color w:val="6b83c5"/>
          <w:sz w:val="24"/>
          <w:szCs w:val="24"/>
        </w:rPr>
      </w:pPr>
      <w:r>
        <w:rPr>
          <w:rFonts w:cs="Arial-BoldMT" w:eastAsia="Arial-BoldMT"/>
          <w:b/>
          <w:bCs/>
          <w:color w:val="6b83c5"/>
          <w:sz w:val="24"/>
          <w:szCs w:val="24"/>
        </w:rPr>
        <w:t>A Theory is an Explanation of a Law</w:t>
      </w:r>
    </w:p>
    <w:p>
      <w:pPr>
        <w:pStyle w:val="style0"/>
        <w:numPr>
          <w:ilvl w:val="0"/>
          <w:numId w:val="59"/>
        </w:numPr>
        <w:autoSpaceDE w:val="false"/>
        <w:autoSpaceDN w:val="false"/>
        <w:adjustRightInd w:val="false"/>
        <w:spacing w:after="0" w:lineRule="auto" w:line="240"/>
        <w:rPr>
          <w:rFonts w:cs="ArialMT" w:eastAsia="Arial-BoldMT"/>
          <w:b/>
          <w:i/>
          <w:iCs/>
          <w:color w:val="c00000"/>
          <w:sz w:val="24"/>
          <w:szCs w:val="24"/>
        </w:rPr>
      </w:pPr>
      <w:r>
        <w:rPr>
          <w:rFonts w:cs="ArialMT" w:eastAsia="Arial-BoldMT"/>
          <w:b/>
          <w:i/>
          <w:color w:val="c00000"/>
          <w:sz w:val="24"/>
          <w:szCs w:val="24"/>
        </w:rPr>
        <w:t>A law describes a pattern of data that is observed with no known exception.</w:t>
      </w:r>
    </w:p>
    <w:p>
      <w:pPr>
        <w:pStyle w:val="style0"/>
        <w:numPr>
          <w:ilvl w:val="0"/>
          <w:numId w:val="59"/>
        </w:numPr>
        <w:autoSpaceDE w:val="false"/>
        <w:autoSpaceDN w:val="false"/>
        <w:adjustRightInd w:val="false"/>
        <w:spacing w:after="0" w:lineRule="auto" w:line="240"/>
        <w:rPr>
          <w:rFonts w:cs="ArialMT" w:eastAsia="Arial-BoldMT"/>
          <w:iCs/>
          <w:color w:val="000000"/>
          <w:sz w:val="24"/>
          <w:szCs w:val="24"/>
        </w:rPr>
      </w:pPr>
      <w:r>
        <w:rPr>
          <w:rFonts w:cs="ArialMT" w:eastAsia="Arial-BoldMT"/>
          <w:color w:val="000000"/>
          <w:sz w:val="24"/>
          <w:szCs w:val="24"/>
        </w:rPr>
        <w:t>A theory is a possible explanation for a law. In science, theories can either be descriptive (qualitative) or</w:t>
      </w:r>
      <w:r>
        <w:rPr>
          <w:rFonts w:cs="ArialMT" w:eastAsia="Arial-BoldMT"/>
          <w:color w:val="000000"/>
          <w:sz w:val="24"/>
          <w:szCs w:val="24"/>
        </w:rPr>
        <w:t xml:space="preserve"> </w:t>
      </w:r>
      <w:r>
        <w:rPr>
          <w:rFonts w:cs="ArialMT" w:eastAsia="Arial-BoldMT"/>
          <w:color w:val="000000"/>
          <w:sz w:val="24"/>
          <w:szCs w:val="24"/>
        </w:rPr>
        <w:t>mathematical (quantitative), but because they explain the patterns described in the law, theory can be used</w:t>
      </w:r>
      <w:r>
        <w:rPr>
          <w:rFonts w:cs="ArialMT" w:eastAsia="Arial-BoldMT"/>
          <w:color w:val="000000"/>
          <w:sz w:val="24"/>
          <w:szCs w:val="24"/>
        </w:rPr>
        <w:t xml:space="preserve"> </w:t>
      </w:r>
      <w:r>
        <w:rPr>
          <w:rFonts w:cs="ArialMT" w:eastAsia="Arial-BoldMT"/>
          <w:color w:val="000000"/>
          <w:sz w:val="24"/>
          <w:szCs w:val="24"/>
        </w:rPr>
        <w:t>to predict future events. On a popular television show, mathematical theories are used to analyze and describe</w:t>
      </w:r>
      <w:r>
        <w:rPr>
          <w:rFonts w:cs="ArialMT" w:eastAsia="Arial-BoldMT"/>
          <w:color w:val="000000"/>
          <w:sz w:val="24"/>
          <w:szCs w:val="24"/>
        </w:rPr>
        <w:t xml:space="preserve"> </w:t>
      </w:r>
      <w:r>
        <w:rPr>
          <w:rFonts w:cs="ArialMT" w:eastAsia="Arial-BoldMT"/>
          <w:color w:val="000000"/>
          <w:sz w:val="24"/>
          <w:szCs w:val="24"/>
        </w:rPr>
        <w:t>behavior in order to predict future events. Hypotheses that have survived many supportive tests are often</w:t>
      </w:r>
      <w:r>
        <w:rPr>
          <w:rFonts w:cs="ArialMT" w:eastAsia="Arial-BoldMT"/>
          <w:color w:val="000000"/>
          <w:sz w:val="24"/>
          <w:szCs w:val="24"/>
        </w:rPr>
        <w:t xml:space="preserve"> </w:t>
      </w:r>
      <w:r>
        <w:rPr>
          <w:rFonts w:cs="ArialMT" w:eastAsia="Arial-BoldMT"/>
          <w:color w:val="000000"/>
          <w:sz w:val="24"/>
          <w:szCs w:val="24"/>
        </w:rPr>
        <w:t xml:space="preserve">called </w:t>
      </w:r>
      <w:r>
        <w:rPr>
          <w:rFonts w:cs="ArialMT" w:eastAsia="Arial-BoldMT"/>
          <w:b/>
          <w:color w:val="c00000"/>
          <w:sz w:val="24"/>
          <w:szCs w:val="24"/>
        </w:rPr>
        <w:t>theories.</w:t>
      </w:r>
      <w:r>
        <w:rPr>
          <w:rFonts w:cs="ArialMT" w:eastAsia="Arial-BoldMT"/>
          <w:color w:val="000000"/>
          <w:sz w:val="24"/>
          <w:szCs w:val="24"/>
        </w:rPr>
        <w:t xml:space="preserve"> Theories have a great deal more supportive testing behind them than do hypotheses.</w:t>
      </w:r>
    </w:p>
    <w:p>
      <w:pPr>
        <w:pStyle w:val="style0"/>
        <w:numPr>
          <w:ilvl w:val="0"/>
          <w:numId w:val="59"/>
        </w:numPr>
        <w:autoSpaceDE w:val="false"/>
        <w:autoSpaceDN w:val="false"/>
        <w:adjustRightInd w:val="false"/>
        <w:spacing w:after="0" w:lineRule="auto" w:line="240"/>
        <w:rPr>
          <w:rFonts w:cs="ArialMT" w:eastAsia="Arial-BoldMT"/>
          <w:iCs/>
          <w:color w:val="000000"/>
          <w:sz w:val="24"/>
          <w:szCs w:val="24"/>
        </w:rPr>
      </w:pPr>
      <w:r>
        <w:rPr>
          <w:rFonts w:cs="ArialMT" w:eastAsia="Arial-BoldMT"/>
          <w:color w:val="000000"/>
          <w:sz w:val="24"/>
          <w:szCs w:val="24"/>
        </w:rPr>
        <w:t>Let’s put it together. The Law of Conservation of Mass that you learned earlier stated that matter cannot be</w:t>
      </w:r>
      <w:r>
        <w:rPr>
          <w:rFonts w:cs="ArialMT" w:eastAsia="Arial-BoldMT"/>
          <w:color w:val="000000"/>
          <w:sz w:val="24"/>
          <w:szCs w:val="24"/>
        </w:rPr>
        <w:t xml:space="preserve"> </w:t>
      </w:r>
      <w:r>
        <w:rPr>
          <w:rFonts w:cs="ArialMT" w:eastAsia="Arial-BoldMT"/>
          <w:color w:val="000000"/>
          <w:sz w:val="24"/>
          <w:szCs w:val="24"/>
        </w:rPr>
        <w:t>created nor destroyed. For example, in the reaction below, you will see that there are 28 g + 6 g = 34 g of</w:t>
      </w:r>
      <w:r>
        <w:rPr>
          <w:rFonts w:cs="ArialMT" w:eastAsia="Arial-BoldMT"/>
          <w:color w:val="000000"/>
          <w:sz w:val="24"/>
          <w:szCs w:val="24"/>
        </w:rPr>
        <w:t xml:space="preserve"> </w:t>
      </w:r>
      <w:r>
        <w:rPr>
          <w:rFonts w:cs="ArialMT" w:eastAsia="Arial-BoldMT"/>
          <w:color w:val="000000"/>
          <w:sz w:val="24"/>
          <w:szCs w:val="24"/>
        </w:rPr>
        <w:t>reactants (before the arrow) and 34 g of products (after the arrow).</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color w:val="000000"/>
          <w:sz w:val="24"/>
          <w:szCs w:val="24"/>
        </w:rPr>
        <w:t>N</w:t>
      </w:r>
      <w:r>
        <w:rPr>
          <w:rFonts w:cs="ArialMT" w:eastAsia="Arial-BoldMT"/>
          <w:color w:val="000000"/>
          <w:sz w:val="24"/>
          <w:szCs w:val="24"/>
          <w:vertAlign w:val="subscript"/>
        </w:rPr>
        <w:t>2</w:t>
      </w:r>
      <w:r>
        <w:rPr>
          <w:rFonts w:cs="ArialMT" w:eastAsia="Arial-BoldMT"/>
          <w:color w:val="000000"/>
          <w:sz w:val="24"/>
          <w:szCs w:val="24"/>
          <w:vertAlign w:val="subscript"/>
        </w:rPr>
        <w:t>(g)</w:t>
      </w:r>
      <w:r>
        <w:rPr>
          <w:rFonts w:cs="ArialMT" w:eastAsia="Arial-BoldMT"/>
          <w:color w:val="000000"/>
          <w:sz w:val="24"/>
          <w:szCs w:val="24"/>
        </w:rPr>
        <w:t xml:space="preserve"> + 3</w:t>
      </w:r>
      <w:r>
        <w:rPr>
          <w:rFonts w:cs="ArialMT" w:eastAsia="Arial-BoldMT"/>
          <w:color w:val="000000"/>
          <w:sz w:val="24"/>
          <w:szCs w:val="24"/>
        </w:rPr>
        <w:t>H</w:t>
      </w:r>
      <w:r>
        <w:rPr>
          <w:rFonts w:cs="ArialMT" w:eastAsia="Arial-BoldMT"/>
          <w:color w:val="000000"/>
          <w:sz w:val="24"/>
          <w:szCs w:val="24"/>
          <w:vertAlign w:val="subscript"/>
        </w:rPr>
        <w:t>2</w:t>
      </w:r>
      <w:r>
        <w:rPr>
          <w:rFonts w:cs="ArialMT" w:eastAsia="Arial-BoldMT"/>
          <w:color w:val="000000"/>
          <w:sz w:val="24"/>
          <w:szCs w:val="24"/>
          <w:vertAlign w:val="subscript"/>
        </w:rPr>
        <w:t>(g)</w:t>
      </w:r>
      <w:r>
        <w:rPr>
          <w:rFonts w:cs="ArialMT" w:eastAsia="Arial-BoldMT"/>
          <w:color w:val="000000"/>
          <w:sz w:val="24"/>
          <w:szCs w:val="24"/>
        </w:rPr>
        <w:t xml:space="preserve">   → 2</w:t>
      </w:r>
      <w:r>
        <w:rPr>
          <w:rFonts w:cs="ArialMT" w:eastAsia="Arial-BoldMT"/>
          <w:color w:val="000000"/>
          <w:sz w:val="24"/>
          <w:szCs w:val="24"/>
        </w:rPr>
        <w:t>NH</w:t>
      </w:r>
      <w:r>
        <w:rPr>
          <w:rFonts w:cs="ArialMT" w:eastAsia="Arial-BoldMT"/>
          <w:color w:val="000000"/>
          <w:sz w:val="24"/>
          <w:szCs w:val="24"/>
          <w:vertAlign w:val="subscript"/>
        </w:rPr>
        <w:t>3</w:t>
      </w:r>
      <w:r>
        <w:rPr>
          <w:rFonts w:cs="ArialMT" w:eastAsia="Arial-BoldMT"/>
          <w:color w:val="000000"/>
          <w:sz w:val="24"/>
          <w:szCs w:val="24"/>
          <w:vertAlign w:val="subscript"/>
        </w:rPr>
        <w:t>(g)</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color w:val="000000"/>
          <w:sz w:val="24"/>
          <w:szCs w:val="24"/>
        </w:rPr>
        <w:t>28 g</w:t>
      </w:r>
      <w:r>
        <w:rPr>
          <w:rFonts w:cs="ArialMT" w:eastAsia="Arial-BoldMT"/>
          <w:color w:val="000000"/>
          <w:sz w:val="24"/>
          <w:szCs w:val="24"/>
        </w:rPr>
        <w:t xml:space="preserve">     </w:t>
      </w:r>
      <w:r>
        <w:rPr>
          <w:rFonts w:cs="ArialMT" w:eastAsia="Arial-BoldMT"/>
          <w:color w:val="000000"/>
          <w:sz w:val="24"/>
          <w:szCs w:val="24"/>
        </w:rPr>
        <w:t xml:space="preserve">6 g </w:t>
      </w:r>
      <w:r>
        <w:rPr>
          <w:rFonts w:cs="ArialMT" w:eastAsia="Arial-BoldMT"/>
          <w:color w:val="000000"/>
          <w:sz w:val="24"/>
          <w:szCs w:val="24"/>
        </w:rPr>
        <w:t xml:space="preserve">           </w:t>
      </w:r>
      <w:r>
        <w:rPr>
          <w:rFonts w:cs="ArialMT" w:eastAsia="Arial-BoldMT"/>
          <w:color w:val="000000"/>
          <w:sz w:val="24"/>
          <w:szCs w:val="24"/>
        </w:rPr>
        <w:t>34 g</w:t>
      </w:r>
    </w:p>
    <w:p>
      <w:pPr>
        <w:pStyle w:val="style0"/>
        <w:autoSpaceDE w:val="false"/>
        <w:autoSpaceDN w:val="false"/>
        <w:adjustRightInd w:val="false"/>
        <w:spacing w:after="0" w:lineRule="auto" w:line="240"/>
        <w:rPr>
          <w:rFonts w:cs="ArialMT" w:eastAsia="Arial-BoldMT"/>
          <w:iCs/>
          <w:color w:val="000000"/>
          <w:sz w:val="24"/>
          <w:szCs w:val="24"/>
        </w:rPr>
      </w:pPr>
    </w:p>
    <w:p>
      <w:pPr>
        <w:pStyle w:val="style0"/>
        <w:numPr>
          <w:ilvl w:val="0"/>
          <w:numId w:val="60"/>
        </w:numPr>
        <w:autoSpaceDE w:val="false"/>
        <w:autoSpaceDN w:val="false"/>
        <w:adjustRightInd w:val="false"/>
        <w:spacing w:after="0" w:lineRule="auto" w:line="240"/>
        <w:rPr>
          <w:rFonts w:cs="ArialMT" w:eastAsia="Arial-BoldMT"/>
          <w:iCs/>
          <w:color w:val="000000"/>
          <w:sz w:val="24"/>
          <w:szCs w:val="24"/>
        </w:rPr>
      </w:pPr>
      <w:r>
        <w:rPr>
          <w:rFonts w:cs="ArialMT" w:eastAsia="Arial-BoldMT"/>
          <w:color w:val="000000"/>
          <w:sz w:val="24"/>
          <w:szCs w:val="24"/>
        </w:rPr>
        <w:t>Mass must remain constant from the start of a reaction to completion. This law was the result of many</w:t>
      </w:r>
      <w:r>
        <w:rPr>
          <w:rFonts w:cs="ArialMT" w:eastAsia="Arial-BoldMT"/>
          <w:color w:val="000000"/>
          <w:sz w:val="24"/>
          <w:szCs w:val="24"/>
        </w:rPr>
        <w:t xml:space="preserve"> </w:t>
      </w:r>
      <w:r>
        <w:rPr>
          <w:rFonts w:cs="ArialMT" w:eastAsia="Arial-BoldMT"/>
          <w:color w:val="000000"/>
          <w:sz w:val="24"/>
          <w:szCs w:val="24"/>
        </w:rPr>
        <w:t>quantitative experiments done by</w:t>
      </w:r>
      <w:r>
        <w:rPr>
          <w:rFonts w:cs="ArialMT" w:eastAsia="Arial-BoldMT"/>
          <w:b/>
          <w:color w:val="0033cc"/>
          <w:sz w:val="24"/>
          <w:szCs w:val="24"/>
        </w:rPr>
        <w:t xml:space="preserve"> John Dalton </w:t>
      </w:r>
      <w:r>
        <w:rPr>
          <w:rFonts w:cs="ArialMT" w:eastAsia="Arial-BoldMT"/>
          <w:color w:val="000000"/>
          <w:sz w:val="24"/>
          <w:szCs w:val="24"/>
        </w:rPr>
        <w:t>and others in the early part of the 1800s. Dalton had formulated</w:t>
      </w:r>
      <w:r>
        <w:rPr>
          <w:rFonts w:cs="ArialMT" w:eastAsia="Arial-BoldMT"/>
          <w:color w:val="000000"/>
          <w:sz w:val="24"/>
          <w:szCs w:val="24"/>
        </w:rPr>
        <w:t xml:space="preserve"> </w:t>
      </w:r>
      <w:r>
        <w:rPr>
          <w:rFonts w:cs="ArialMT" w:eastAsia="Arial-BoldMT"/>
          <w:color w:val="000000"/>
          <w:sz w:val="24"/>
          <w:szCs w:val="24"/>
        </w:rPr>
        <w:t>many hypotheses surrounding his vision of how the elements worked together, how compounds formed,</w:t>
      </w:r>
      <w:r>
        <w:rPr>
          <w:rFonts w:cs="ArialMT"/>
          <w:sz w:val="24"/>
          <w:szCs w:val="24"/>
        </w:rPr>
        <w:t xml:space="preserve"> and how chemical reactions would take place maintaining this mass from beginning to end. </w:t>
      </w:r>
    </w:p>
    <w:p>
      <w:pPr>
        <w:pStyle w:val="style0"/>
        <w:numPr>
          <w:ilvl w:val="0"/>
          <w:numId w:val="60"/>
        </w:numPr>
        <w:autoSpaceDE w:val="false"/>
        <w:autoSpaceDN w:val="false"/>
        <w:adjustRightInd w:val="false"/>
        <w:spacing w:after="0" w:lineRule="auto" w:line="240"/>
        <w:rPr>
          <w:rFonts w:cs="ArialMT" w:eastAsia="Arial-BoldMT"/>
          <w:iCs/>
          <w:color w:val="000000"/>
          <w:sz w:val="24"/>
          <w:szCs w:val="24"/>
        </w:rPr>
      </w:pPr>
      <w:r>
        <w:rPr>
          <w:rFonts w:cs="ArialMT"/>
          <w:sz w:val="24"/>
          <w:szCs w:val="24"/>
        </w:rPr>
        <w:t>Eventually, in1803, Dalton was able to propose the atomic theory which was an explanation for this law.</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BoldMT" w:eastAsia="Arial-BoldMT"/>
          <w:b/>
          <w:bCs/>
          <w:sz w:val="24"/>
          <w:szCs w:val="24"/>
        </w:rPr>
        <w:t xml:space="preserve">Sample Question: </w:t>
      </w:r>
      <w:r>
        <w:rPr>
          <w:rFonts w:cs="ArialMT"/>
          <w:sz w:val="24"/>
          <w:szCs w:val="24"/>
        </w:rPr>
        <w:t>What distinguishes a law from a theory?</w:t>
      </w:r>
    </w:p>
    <w:p>
      <w:pPr>
        <w:pStyle w:val="style0"/>
        <w:autoSpaceDE w:val="false"/>
        <w:autoSpaceDN w:val="false"/>
        <w:adjustRightInd w:val="false"/>
        <w:spacing w:after="0" w:lineRule="auto" w:line="240"/>
        <w:rPr>
          <w:rFonts w:cs="ArialMT"/>
          <w:iCs/>
          <w:sz w:val="24"/>
          <w:szCs w:val="24"/>
        </w:rPr>
      </w:pPr>
      <w:r>
        <w:rPr>
          <w:rFonts w:cs="ArialMT"/>
          <w:b/>
          <w:sz w:val="24"/>
          <w:szCs w:val="24"/>
        </w:rPr>
        <w:t>Solution:</w:t>
      </w:r>
      <w:r>
        <w:rPr>
          <w:rFonts w:cs="ArialMT"/>
          <w:sz w:val="24"/>
          <w:szCs w:val="24"/>
        </w:rPr>
        <w:t xml:space="preserve"> A law is an observation of nature; a theory is a possible explanation of the law.</w:t>
      </w:r>
    </w:p>
    <w:p>
      <w:pPr>
        <w:pStyle w:val="style0"/>
        <w:autoSpaceDE w:val="false"/>
        <w:autoSpaceDN w:val="false"/>
        <w:adjustRightInd w:val="false"/>
        <w:spacing w:after="0" w:lineRule="auto" w:line="240"/>
        <w:rPr>
          <w:rFonts w:cs="ArialMT" w:eastAsia="Arial-BoldMT"/>
          <w:iCs/>
          <w:color w:val="000000"/>
          <w:sz w:val="24"/>
          <w:szCs w:val="24"/>
        </w:rPr>
      </w:pPr>
    </w:p>
    <w:p>
      <w:pPr>
        <w:pStyle w:val="style157"/>
        <w:rPr>
          <w:rFonts w:eastAsia="Arial-BoldMT"/>
        </w:rPr>
      </w:pPr>
    </w:p>
    <w:p>
      <w:pPr>
        <w:pStyle w:val="style157"/>
        <w:rPr>
          <w:rFonts w:eastAsia="Arial-BoldMT"/>
        </w:rPr>
      </w:pPr>
    </w:p>
    <w:p>
      <w:pPr>
        <w:pStyle w:val="style157"/>
        <w:rPr>
          <w:rFonts w:eastAsia="Arial-BoldMT"/>
          <w:b/>
          <w:i/>
        </w:rPr>
      </w:pPr>
    </w:p>
    <w:p>
      <w:pPr>
        <w:pStyle w:val="style157"/>
        <w:rPr/>
      </w:pPr>
    </w:p>
    <w:p>
      <w:pPr>
        <w:pStyle w:val="style157"/>
        <w:rPr/>
      </w:pPr>
    </w:p>
    <w:p>
      <w:pPr>
        <w:pStyle w:val="style157"/>
        <w:rPr/>
      </w:pPr>
    </w:p>
    <w:p>
      <w:pPr>
        <w:pStyle w:val="style157"/>
        <w:rPr/>
      </w:pPr>
    </w:p>
    <w:p>
      <w:pPr>
        <w:pStyle w:val="style157"/>
        <w:rPr/>
      </w:pPr>
    </w:p>
    <w:p>
      <w:pPr>
        <w:pStyle w:val="style157"/>
        <w:rPr>
          <w:b/>
        </w:rPr>
      </w:pPr>
      <w:r>
        <w:rPr>
          <w:b/>
        </w:rPr>
        <w:t>ATOMIC STRUCTURE</w:t>
      </w:r>
    </w:p>
    <w:p>
      <w:pPr>
        <w:pStyle w:val="style157"/>
        <w:rPr>
          <w:b/>
        </w:rPr>
      </w:pPr>
    </w:p>
    <w:p>
      <w:pPr>
        <w:pStyle w:val="style157"/>
        <w:rPr/>
      </w:pPr>
      <w:r>
        <w:t>This</w:t>
      </w:r>
      <w:r>
        <w:t xml:space="preserve"> </w:t>
      </w:r>
      <w:r>
        <w:t>section</w:t>
      </w:r>
      <w:r>
        <w:t xml:space="preserve"> provides a historical perspective of how the internal structure of the atom was discovered. It is certainly one of the most important scientific discoveries and I recommend that you read through it. However, we will begin our discussion of the atom from the modern day perspective.</w:t>
      </w:r>
    </w:p>
    <w:p>
      <w:pPr>
        <w:pStyle w:val="style157"/>
        <w:rPr>
          <w:b/>
          <w:sz w:val="28"/>
          <w:szCs w:val="28"/>
        </w:rPr>
      </w:pPr>
    </w:p>
    <w:p>
      <w:pPr>
        <w:pStyle w:val="style157"/>
        <w:numPr>
          <w:ilvl w:val="0"/>
          <w:numId w:val="12"/>
        </w:numPr>
        <w:rPr>
          <w:b/>
          <w:i/>
        </w:rPr>
      </w:pPr>
      <w:r>
        <w:rPr>
          <w:b/>
          <w:bCs/>
          <w:i/>
        </w:rPr>
        <w:t>Atoms</w:t>
      </w:r>
      <w:r>
        <w:rPr>
          <w:b/>
          <w:i/>
        </w:rPr>
        <w:t xml:space="preserve"> are the building blocks of matter. </w:t>
      </w:r>
      <w:r>
        <w:rPr>
          <w:b/>
          <w:bCs/>
          <w:i/>
        </w:rPr>
        <w:t>Molecules</w:t>
      </w:r>
      <w:r>
        <w:rPr>
          <w:b/>
          <w:i/>
        </w:rPr>
        <w:t xml:space="preserve"> are formed by two or more atoms combining in specific shapes. The atoms could be the same</w:t>
      </w:r>
      <w:r>
        <w:rPr>
          <w:b/>
          <w:i/>
        </w:rPr>
        <w:t xml:space="preserve"> </w:t>
      </w:r>
      <w:r>
        <w:rPr>
          <w:b/>
          <w:i/>
        </w:rPr>
        <w:t>(H</w:t>
      </w:r>
      <w:r>
        <w:rPr>
          <w:b/>
          <w:i/>
          <w:vertAlign w:val="subscript"/>
        </w:rPr>
        <w:t>2</w:t>
      </w:r>
      <w:r>
        <w:rPr>
          <w:b/>
          <w:i/>
        </w:rPr>
        <w:t>) or different</w:t>
      </w:r>
      <w:r>
        <w:rPr>
          <w:b/>
          <w:i/>
        </w:rPr>
        <w:t xml:space="preserve"> </w:t>
      </w:r>
      <w:r>
        <w:rPr>
          <w:b/>
          <w:i/>
        </w:rPr>
        <w:t>(NH</w:t>
      </w:r>
      <w:r>
        <w:rPr>
          <w:b/>
          <w:i/>
          <w:vertAlign w:val="subscript"/>
        </w:rPr>
        <w:t>3</w:t>
      </w:r>
      <w:r>
        <w:rPr>
          <w:b/>
          <w:i/>
        </w:rPr>
        <w:t>).</w:t>
      </w:r>
    </w:p>
    <w:p>
      <w:pPr>
        <w:pStyle w:val="style0"/>
        <w:rPr/>
      </w:pPr>
      <w:r>
        <w:t>An ATOM is the smallest particle of a substance, an element, which can have its own characteristic properties AND cannot be split into simpler substances.</w:t>
      </w:r>
      <w:r>
        <w:t xml:space="preserve"> </w:t>
      </w:r>
    </w:p>
    <w:p>
      <w:pPr>
        <w:pStyle w:val="style0"/>
        <w:rPr>
          <w:rFonts w:eastAsia="宋体"/>
          <w:b/>
          <w:color w:val="000099"/>
          <w:highlight w:val="yellow"/>
        </w:rPr>
      </w:pPr>
      <m:oMathPara>
        <m:oMath>
          <m:r>
            <m:rPr>
              <m:sty m:val="bi"/>
            </m:rPr>
            <w:rPr>
              <w:rFonts w:ascii="Cambria Math" w:hAnsi="Cambria Math"/>
              <w:color w:val="000099"/>
              <w:highlight w:val="yellow"/>
            </w:rPr>
            <m:t>It is often defined that an atom is the smallest particle of an element which can take</m:t>
          </m:r>
        </m:oMath>
      </m:oMathPara>
    </w:p>
    <w:p>
      <w:pPr>
        <w:pStyle w:val="style0"/>
        <w:rPr>
          <w:rFonts w:ascii="Cambria Math" w:hAnsi="Cambria Math"/>
          <w:color w:val="000099"/>
        </w:rPr>
      </w:pPr>
      <m:oMathPara>
        <m:oMathParaPr>
          <m:jc m:val="left"/>
        </m:oMathParaPr>
        <m:oMath>
          <m:r>
            <m:rPr>
              <m:sty m:val="bi"/>
            </m:rPr>
            <w:rPr>
              <w:rFonts w:ascii="Cambria Math" w:hAnsi="Cambria Math"/>
              <w:color w:val="000099"/>
              <w:highlight w:val="yellow"/>
            </w:rPr>
            <m:t xml:space="preserve"> part in a chemical reaction.</m:t>
          </m:r>
        </m:oMath>
      </m:oMathPara>
    </w:p>
    <w:p>
      <w:pPr>
        <w:pStyle w:val="style0"/>
        <w:rPr/>
      </w:pPr>
      <m:oMath>
        <m:r>
          <m:rPr>
            <m:sty m:val="bi"/>
          </m:rPr>
          <w:rPr>
            <w:rFonts w:ascii="Cambria Math" w:hAnsi="Cambria Math"/>
          </w:rPr>
          <m:t>Atoms are the smallest particles of matter whose properties we study in Chemistry</m:t>
        </m:r>
      </m:oMath>
      <w:r>
        <w:t>.</w:t>
      </w:r>
    </w:p>
    <w:p>
      <w:pPr>
        <w:pStyle w:val="style0"/>
        <w:numPr>
          <w:ilvl w:val="0"/>
          <w:numId w:val="268"/>
        </w:numPr>
        <w:rPr/>
      </w:pPr>
      <w:r>
        <w:t>Every element or compound is comprised of atoms. All the atoms are the same in the structure of an element (ignoring isotopes - different numbers of neutrons, see later) and two or more different atoms/elements must be present in a compound.</w:t>
      </w:r>
    </w:p>
    <w:p>
      <w:pPr>
        <w:pStyle w:val="style0"/>
        <w:numPr>
          <w:ilvl w:val="0"/>
          <w:numId w:val="268"/>
        </w:numPr>
        <w:rPr/>
      </w:pPr>
      <w:r>
        <w:t>Each element has its own chemical symbol (carbon C, oxygen O, sodium Na etc.), which with added numbers (e.g. right), can be used to indicate the composition of an atom in terms of protons, electrons and neutrons. All of this will be explained in detail below.</w:t>
      </w:r>
    </w:p>
    <w:p>
      <w:pPr>
        <w:pStyle w:val="style0"/>
        <w:numPr>
          <w:ilvl w:val="0"/>
          <w:numId w:val="268"/>
        </w:numPr>
        <w:rPr/>
      </w:pPr>
      <w:r>
        <w:t>Initially, once the concept of an atom was established, it was assumed that atoms were indestructible and not divisible into smaller particles, but merely combined in different proportions to give the range of compounds we know about e.g. Dalton's atom model.</w:t>
      </w:r>
    </w:p>
    <w:p>
      <w:pPr>
        <w:pStyle w:val="style0"/>
        <w:numPr>
          <w:ilvl w:val="0"/>
          <w:numId w:val="268"/>
        </w:numPr>
        <w:rPr/>
      </w:pPr>
      <w:r>
        <w:t>However from experiments done in the late 19th and early 20th century it was deduced that atoms are made up of three fundamental or sub–atomic particles called protons, neutrons and electrons, which are listed below with their relative masses and electrical charges.</w:t>
      </w:r>
    </w:p>
    <w:p>
      <w:pPr>
        <w:pStyle w:val="style157"/>
        <w:rPr/>
      </w:pPr>
    </w:p>
    <w:p>
      <w:pPr>
        <w:pStyle w:val="style157"/>
        <w:numPr>
          <w:ilvl w:val="0"/>
          <w:numId w:val="65"/>
        </w:numPr>
        <w:rPr>
          <w:i/>
        </w:rPr>
      </w:pPr>
      <w:r>
        <w:rPr>
          <w:i/>
        </w:rPr>
        <w:t xml:space="preserve">All atoms are made from three subatomic particles: </w:t>
      </w:r>
      <m:oMath>
        <m:r>
          <m:rPr>
            <m:sty m:val="b"/>
          </m:rPr>
          <w:rPr>
            <w:rFonts w:ascii="Cambria Math" w:hAnsi="Cambria Math"/>
          </w:rPr>
          <m:t xml:space="preserve">Protons, neutron </m:t>
        </m:r>
        <m:r>
          <m:rPr>
            <m:sty m:val="bi"/>
          </m:rPr>
          <w:rPr>
            <w:rFonts w:ascii="Cambria Math" w:hAnsi="Cambria Math"/>
          </w:rPr>
          <m:t>&amp;</m:t>
        </m:r>
        <m:r>
          <w:rPr>
            <w:rFonts w:ascii="Cambria Math" w:hAnsi="Cambria Math"/>
          </w:rPr>
          <m:t xml:space="preserve"> electrons</m:t>
        </m:r>
      </m:oMath>
      <w:r>
        <w:rPr>
          <w:i/>
        </w:rPr>
        <w:t xml:space="preserve">. </w:t>
      </w:r>
    </w:p>
    <w:p>
      <w:pPr>
        <w:pStyle w:val="style157"/>
        <w:rPr>
          <w:i/>
        </w:rPr>
      </w:pPr>
      <w:r>
        <w:rPr>
          <w:i/>
        </w:rPr>
        <w:t>These particles have the following properties:</w:t>
      </w:r>
    </w:p>
    <w:tbl>
      <w:tblPr>
        <w:tblW w:w="7640" w:type="dxa"/>
        <w:jc w:val="center"/>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1792"/>
        <w:gridCol w:w="1346"/>
        <w:gridCol w:w="1749"/>
        <w:gridCol w:w="1337"/>
        <w:gridCol w:w="1329"/>
      </w:tblGrid>
      <w:tr>
        <w:trPr>
          <w:tblCellSpacing w:w="7" w:type="dxa"/>
          <w:jc w:val="center"/>
        </w:trPr>
        <w:tc>
          <w:tcPr>
            <w:tcW w:w="1173"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Particle</w:t>
            </w:r>
          </w:p>
        </w:tc>
        <w:tc>
          <w:tcPr>
            <w:tcW w:w="881"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Charge</w:t>
            </w:r>
          </w:p>
        </w:tc>
        <w:tc>
          <w:tcPr>
            <w:tcW w:w="1145"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Mass (g)</w:t>
            </w:r>
          </w:p>
        </w:tc>
        <w:tc>
          <w:tcPr>
            <w:tcW w:w="875"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Mass (amu)</w:t>
            </w:r>
          </w:p>
        </w:tc>
        <w:tc>
          <w:tcPr>
            <w:tcW w:w="870" w:type="pct"/>
            <w:tcBorders>
              <w:top w:val="outset" w:sz="6" w:space="0" w:color="auto"/>
              <w:left w:val="outset" w:sz="6" w:space="0" w:color="auto"/>
              <w:bottom w:val="outset" w:sz="6" w:space="0" w:color="auto"/>
              <w:right w:val="outset" w:sz="6" w:space="0" w:color="auto"/>
            </w:tcBorders>
          </w:tcPr>
          <w:p>
            <w:pPr>
              <w:pStyle w:val="style157"/>
              <w:rPr>
                <w:b/>
                <w:i/>
              </w:rPr>
            </w:pPr>
            <w:r>
              <w:rPr>
                <w:b/>
                <w:i/>
              </w:rPr>
              <w:t>Comment</w:t>
            </w:r>
          </w:p>
        </w:tc>
      </w:tr>
      <w:tr>
        <w:tblPrEx/>
        <w:trPr>
          <w:trHeight w:val="512" w:hRule="atLeast"/>
          <w:tblCellSpacing w:w="7" w:type="dxa"/>
          <w:jc w:val="center"/>
        </w:trPr>
        <w:tc>
          <w:tcPr>
            <w:tcW w:w="1173"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Proton</w:t>
            </w:r>
          </w:p>
        </w:tc>
        <w:tc>
          <w:tcPr>
            <w:tcW w:w="881"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+1</w:t>
            </w:r>
          </w:p>
        </w:tc>
        <w:tc>
          <w:tcPr>
            <w:tcW w:w="1145"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1.6727 x 10</w:t>
            </w:r>
            <w:r>
              <w:rPr>
                <w:b/>
                <w:i/>
                <w:vertAlign w:val="superscript"/>
              </w:rPr>
              <w:t>-24</w:t>
            </w:r>
            <w:r>
              <w:rPr>
                <w:b/>
                <w:i/>
              </w:rPr>
              <w:t xml:space="preserve"> g</w:t>
            </w:r>
          </w:p>
        </w:tc>
        <w:tc>
          <w:tcPr>
            <w:tcW w:w="875"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1.007316</w:t>
            </w:r>
          </w:p>
        </w:tc>
        <w:tc>
          <w:tcPr>
            <w:tcW w:w="870" w:type="pct"/>
            <w:tcBorders>
              <w:top w:val="outset" w:sz="6" w:space="0" w:color="auto"/>
              <w:left w:val="outset" w:sz="6" w:space="0" w:color="auto"/>
              <w:bottom w:val="outset" w:sz="6" w:space="0" w:color="auto"/>
              <w:right w:val="outset" w:sz="6" w:space="0" w:color="auto"/>
            </w:tcBorders>
          </w:tcPr>
          <w:p>
            <w:pPr>
              <w:pStyle w:val="style157"/>
              <w:rPr>
                <w:b/>
                <w:i/>
              </w:rPr>
            </w:pPr>
            <w:r>
              <w:rPr>
                <w:b/>
                <w:i/>
              </w:rPr>
              <w:t>In the nucleus, a nucleon</w:t>
            </w:r>
          </w:p>
        </w:tc>
      </w:tr>
      <w:tr>
        <w:tblPrEx/>
        <w:trPr>
          <w:trHeight w:val="611" w:hRule="atLeast"/>
          <w:tblCellSpacing w:w="7" w:type="dxa"/>
          <w:jc w:val="center"/>
        </w:trPr>
        <w:tc>
          <w:tcPr>
            <w:tcW w:w="1173"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Neutron</w:t>
            </w:r>
          </w:p>
        </w:tc>
        <w:tc>
          <w:tcPr>
            <w:tcW w:w="881"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0</w:t>
            </w:r>
          </w:p>
        </w:tc>
        <w:tc>
          <w:tcPr>
            <w:tcW w:w="1145"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1.6750 x 10</w:t>
            </w:r>
            <w:r>
              <w:rPr>
                <w:b/>
                <w:i/>
                <w:vertAlign w:val="superscript"/>
              </w:rPr>
              <w:t>-24</w:t>
            </w:r>
            <w:r>
              <w:rPr>
                <w:b/>
                <w:i/>
              </w:rPr>
              <w:t xml:space="preserve"> g</w:t>
            </w:r>
          </w:p>
        </w:tc>
        <w:tc>
          <w:tcPr>
            <w:tcW w:w="875"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1.008701</w:t>
            </w:r>
          </w:p>
        </w:tc>
        <w:tc>
          <w:tcPr>
            <w:tcW w:w="870" w:type="pct"/>
            <w:tcBorders>
              <w:top w:val="outset" w:sz="6" w:space="0" w:color="auto"/>
              <w:left w:val="outset" w:sz="6" w:space="0" w:color="auto"/>
              <w:bottom w:val="outset" w:sz="6" w:space="0" w:color="auto"/>
              <w:right w:val="outset" w:sz="6" w:space="0" w:color="auto"/>
            </w:tcBorders>
          </w:tcPr>
          <w:p>
            <w:pPr>
              <w:pStyle w:val="style157"/>
              <w:rPr>
                <w:b/>
                <w:i/>
              </w:rPr>
            </w:pPr>
            <w:r>
              <w:rPr>
                <w:b/>
                <w:i/>
              </w:rPr>
              <w:t>In the nucleus, a nucleon</w:t>
            </w:r>
          </w:p>
        </w:tc>
      </w:tr>
      <w:tr>
        <w:tblPrEx/>
        <w:trPr>
          <w:trHeight w:val="38" w:hRule="atLeast"/>
          <w:tblCellSpacing w:w="7" w:type="dxa"/>
          <w:jc w:val="center"/>
        </w:trPr>
        <w:tc>
          <w:tcPr>
            <w:tcW w:w="1173"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Electron</w:t>
            </w:r>
          </w:p>
        </w:tc>
        <w:tc>
          <w:tcPr>
            <w:tcW w:w="881"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-1</w:t>
            </w:r>
          </w:p>
        </w:tc>
        <w:tc>
          <w:tcPr>
            <w:tcW w:w="1145"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9.110 x 10</w:t>
            </w:r>
            <w:r>
              <w:rPr>
                <w:b/>
                <w:i/>
                <w:vertAlign w:val="superscript"/>
              </w:rPr>
              <w:t>-28</w:t>
            </w:r>
            <w:r>
              <w:rPr>
                <w:b/>
                <w:i/>
              </w:rPr>
              <w:t xml:space="preserve"> g</w:t>
            </w:r>
          </w:p>
        </w:tc>
        <w:tc>
          <w:tcPr>
            <w:tcW w:w="875" w:type="pct"/>
            <w:tcBorders>
              <w:top w:val="outset" w:sz="6" w:space="0" w:color="auto"/>
              <w:left w:val="outset" w:sz="6" w:space="0" w:color="auto"/>
              <w:bottom w:val="outset" w:sz="6" w:space="0" w:color="auto"/>
              <w:right w:val="outset" w:sz="6" w:space="0" w:color="auto"/>
            </w:tcBorders>
            <w:hideMark/>
          </w:tcPr>
          <w:p>
            <w:pPr>
              <w:pStyle w:val="style157"/>
              <w:rPr>
                <w:b/>
                <w:i/>
              </w:rPr>
            </w:pPr>
            <w:r>
              <w:rPr>
                <w:b/>
                <w:i/>
              </w:rPr>
              <w:t>0.000549</w:t>
            </w:r>
          </w:p>
        </w:tc>
        <w:tc>
          <w:tcPr>
            <w:tcW w:w="870" w:type="pct"/>
            <w:tcBorders>
              <w:top w:val="outset" w:sz="6" w:space="0" w:color="auto"/>
              <w:left w:val="outset" w:sz="6" w:space="0" w:color="auto"/>
              <w:bottom w:val="outset" w:sz="6" w:space="0" w:color="auto"/>
              <w:right w:val="outset" w:sz="6" w:space="0" w:color="auto"/>
            </w:tcBorders>
          </w:tcPr>
          <w:p>
            <w:pPr>
              <w:pStyle w:val="style157"/>
              <w:rPr>
                <w:b/>
                <w:i/>
              </w:rPr>
            </w:pPr>
            <w:r>
              <w:rPr>
                <w:b/>
                <w:i/>
              </w:rPr>
              <w:t>Not a nucleon. Electrons are arranged in energy levels or shells in orbit around the nucleus</w:t>
            </w:r>
          </w:p>
        </w:tc>
      </w:tr>
    </w:tbl>
    <w:p>
      <w:pPr>
        <w:pStyle w:val="style157"/>
        <w:numPr>
          <w:ilvl w:val="0"/>
          <w:numId w:val="65"/>
        </w:numPr>
        <w:rPr>
          <w:b/>
          <w:highlight w:val="yellow"/>
        </w:rPr>
      </w:pPr>
      <w:r>
        <w:t>In the above table</w:t>
      </w:r>
      <w:r>
        <w:t>,</w:t>
      </w:r>
      <w:r>
        <w:t xml:space="preserve"> I have used a unit of mass called the </w:t>
      </w:r>
      <m:oMath>
        <m:r>
          <m:rPr>
            <m:sty m:val="bi"/>
          </m:rPr>
          <w:rPr>
            <w:rFonts w:ascii="Cambria Math" w:hAnsi="Cambria Math"/>
          </w:rPr>
          <m:t>atomic mass unit (amu).</m:t>
        </m:r>
      </m:oMath>
      <w:r>
        <w:t xml:space="preserve"> This unit is much more convenient to use than grams for describing masses of atoms. It is defined so that both protons and neutrons have a mass of approximately 1 amu. </w:t>
      </w:r>
    </w:p>
    <w:p>
      <w:pPr>
        <w:pStyle w:val="style157"/>
        <w:rPr>
          <w:b/>
          <w:highlight w:val="yellow"/>
        </w:rPr>
      </w:pPr>
    </w:p>
    <w:p>
      <w:pPr>
        <w:pStyle w:val="style157"/>
        <w:rPr>
          <w:b/>
        </w:rPr>
      </w:pPr>
      <w:r>
        <w:rPr>
          <w:b/>
          <w:highlight w:val="yellow"/>
        </w:rPr>
        <w:t>THE IMPORTANT POINTS TO KEEP IN MIND ARE AS FOLLOWS:</w:t>
      </w:r>
    </w:p>
    <w:p>
      <w:pPr>
        <w:pStyle w:val="style157"/>
        <w:numPr>
          <w:ilvl w:val="0"/>
          <w:numId w:val="65"/>
        </w:numPr>
        <w:rPr/>
      </w:pPr>
      <w:r>
        <w:t xml:space="preserve">Protons and neutrons have almost the same mass, while the electron is approximately 2000 times lighter. </w:t>
      </w:r>
    </w:p>
    <w:p>
      <w:pPr>
        <w:pStyle w:val="style157"/>
        <w:numPr>
          <w:ilvl w:val="0"/>
          <w:numId w:val="65"/>
        </w:numPr>
        <w:rPr/>
      </w:pPr>
      <w:r>
        <w:t xml:space="preserve">Protons and electrons carry charges of equal magnitude, but opposite charge. Neutrons carry no charge (they are neutral). </w:t>
      </w:r>
    </w:p>
    <w:p>
      <w:pPr>
        <w:pStyle w:val="style0"/>
        <w:numPr>
          <w:ilvl w:val="0"/>
          <w:numId w:val="65"/>
        </w:numPr>
        <w:rPr/>
      </w:pPr>
      <w:r>
        <w:t>The central nucleus of protons and neutrons (most of the mass of an atom) is extremely small even compared to the size of an atom. The rest of the 'almost empty space' of an atom is occupied by the negative electrons, held by, and moving around the positive nucleus in their energy levels or 'shells'.</w:t>
      </w:r>
    </w:p>
    <w:p>
      <w:pPr>
        <w:pStyle w:val="style0"/>
        <w:numPr>
          <w:ilvl w:val="0"/>
          <w:numId w:val="65"/>
        </w:numPr>
        <w:rPr/>
      </w:pPr>
      <w:r>
        <w:t>The electrons are also pretty tiny in mass too, compared to a proton or neutron, but the volume the electrons and their energy levels occupy, determines the size of the atom, but an atom mainly empty space with the nucleus at the centre.</w:t>
      </w:r>
    </w:p>
    <w:p>
      <w:pPr>
        <w:pStyle w:val="style0"/>
        <w:numPr>
          <w:ilvl w:val="0"/>
          <w:numId w:val="65"/>
        </w:numPr>
        <w:rPr/>
      </w:pPr>
      <w:r>
        <w:t>Bohr theorised the negative electrons can only exist in certain specific energy levels (shells) held in place by the positive nucleus.</w:t>
      </w:r>
    </w:p>
    <w:p>
      <w:pPr>
        <w:pStyle w:val="style0"/>
        <w:numPr>
          <w:ilvl w:val="0"/>
          <w:numId w:val="65"/>
        </w:numPr>
        <w:rPr/>
      </w:pPr>
      <w:r>
        <w:t xml:space="preserve">Most of the mass is in the centre of the atom, </w:t>
      </w:r>
      <w:r>
        <w:rPr>
          <w:b/>
        </w:rPr>
        <w:t>which is the nucleus</w:t>
      </w:r>
      <w:r>
        <w:t>, which has a radius of around 1/10000th of the whole atom.</w:t>
      </w:r>
    </w:p>
    <w:p>
      <w:pPr>
        <w:pStyle w:val="style0"/>
        <w:numPr>
          <w:ilvl w:val="0"/>
          <w:numId w:val="65"/>
        </w:numPr>
        <w:rPr/>
      </w:pPr>
      <w:r>
        <w:t>The number of protons in the nucleus of an atom decides what element that atom is. e.g. if the atom has 3 protons in the nucleus, it cannot be anything except lithium.</w:t>
      </w:r>
    </w:p>
    <w:p>
      <w:pPr>
        <w:pStyle w:val="style0"/>
        <w:numPr>
          <w:ilvl w:val="0"/>
          <w:numId w:val="65"/>
        </w:numPr>
        <w:rPr/>
      </w:pPr>
      <w:r>
        <w:t>Elements consist of one type of atom only determined by the proton number (atomic number).</w:t>
      </w:r>
    </w:p>
    <w:p>
      <w:pPr>
        <w:pStyle w:val="style0"/>
        <w:numPr>
          <w:ilvl w:val="0"/>
          <w:numId w:val="65"/>
        </w:numPr>
        <w:rPr/>
      </w:pPr>
      <w:r>
        <w:t>So, most of the volume of an atom is empty space, BUT it is where the tiny electrons are.</w:t>
      </w:r>
    </w:p>
    <w:p>
      <w:pPr>
        <w:pStyle w:val="style0"/>
        <w:numPr>
          <w:ilvl w:val="0"/>
          <w:numId w:val="65"/>
        </w:numPr>
        <w:rPr/>
      </w:pPr>
      <w:r>
        <w:t>Since the nucleus is composed of positive protons and neutral neutrons, the nucleus itself must be positive.</w:t>
      </w:r>
    </w:p>
    <w:p>
      <w:pPr>
        <w:pStyle w:val="style0"/>
        <w:numPr>
          <w:ilvl w:val="0"/>
          <w:numId w:val="65"/>
        </w:numPr>
        <w:rPr/>
      </w:pPr>
      <w:r>
        <w:t>A neutral atom carries no overall charge because the number of positive protons equals the number of negative electrons (both singly charged + and -), and this information is given by the atomic/proton number.</w:t>
      </w:r>
    </w:p>
    <w:p>
      <w:pPr>
        <w:pStyle w:val="style0"/>
        <w:numPr>
          <w:ilvl w:val="0"/>
          <w:numId w:val="65"/>
        </w:numPr>
        <w:rPr/>
      </w:pPr>
      <w:r>
        <w:t>A neutral helium atom has 2 protons and 2 electrons and a uranium atom has 92 protons and 92 electrons. 2+ balances 2- and 92+ balances 92- (+92 -92)</w:t>
      </w:r>
    </w:p>
    <w:p>
      <w:pPr>
        <w:pStyle w:val="style0"/>
        <w:numPr>
          <w:ilvl w:val="0"/>
          <w:numId w:val="65"/>
        </w:numPr>
        <w:rPr/>
      </w:pPr>
      <w:r>
        <w:t>Since a neutron is electrically neutral, the number of neutrons in the nucleus of an atom cannot affect the total positive nuclear charge of the protons or the number of negative electrons in the atom.</w:t>
      </w:r>
    </w:p>
    <w:p>
      <w:pPr>
        <w:pStyle w:val="style0"/>
        <w:numPr>
          <w:ilvl w:val="0"/>
          <w:numId w:val="65"/>
        </w:numPr>
        <w:rPr/>
      </w:pPr>
      <w:r>
        <w:t>Protons and neutrons are the 'nucleons' or 'sub–atomic' particles present in the minute positive nucleus and the negative electrons are held by the positive protons in 'orbits' called energy levels or shells.</w:t>
      </w:r>
    </w:p>
    <w:p>
      <w:pPr>
        <w:pStyle w:val="style0"/>
        <w:numPr>
          <w:ilvl w:val="0"/>
          <w:numId w:val="65"/>
        </w:numPr>
        <w:rPr/>
      </w:pPr>
      <w:r>
        <w:t>Although the nucleus must be positive because of the positive protons (neutrons are neutral) an individual atom is neutral because the number of electrons equals the number of protons – so the charges 'cancel out'.</w:t>
      </w:r>
    </w:p>
    <w:p>
      <w:pPr>
        <w:pStyle w:val="style157"/>
        <w:ind w:left="720"/>
        <w:rPr/>
      </w:pPr>
    </w:p>
    <w:p>
      <w:pPr>
        <w:pStyle w:val="style157"/>
        <w:ind w:left="720"/>
        <w:rPr/>
      </w:pPr>
    </w:p>
    <w:p>
      <w:pPr>
        <w:pStyle w:val="style157"/>
        <w:rPr>
          <w:b/>
        </w:rPr>
      </w:pPr>
      <w:r>
        <w:rPr>
          <w:b/>
        </w:rPr>
        <w:t>What does an atom look like?</w:t>
      </w:r>
    </w:p>
    <w:p>
      <w:pPr>
        <w:pStyle w:val="style157"/>
        <w:numPr>
          <w:ilvl w:val="0"/>
          <w:numId w:val="66"/>
        </w:numPr>
        <w:rPr/>
      </w:pPr>
      <w:r>
        <w:t xml:space="preserve">Protons and neutrons are held together rather closely in the center of the atom. Together they make up the nucleus, which accounts for nearly all of the mass of the atom. Electrons move rapidly around the nucleus and constitute almost the entire volume of the atom. </w:t>
      </w:r>
    </w:p>
    <w:p>
      <w:pPr>
        <w:pStyle w:val="style157"/>
        <w:numPr>
          <w:ilvl w:val="0"/>
          <w:numId w:val="66"/>
        </w:numPr>
        <w:rPr/>
      </w:pPr>
      <w:r>
        <w:t>Although quantum mechanics are necessary to explain the motion of an electron about the nucleus, we can say that the distribution of electrons about an atom is such that the atom has a spherical shape. To put the mass and dimensions of an atom into perspective, consider the following analogies. If an atom were the size of Ibom International stadium, the nucleus would only be the size of a small marble. However, the mass of that marble would be ~ 115 million tons.</w:t>
      </w:r>
    </w:p>
    <w:p>
      <w:pPr>
        <w:pStyle w:val="style157"/>
        <w:rPr/>
      </w:pPr>
    </w:p>
    <w:p>
      <w:pPr>
        <w:pStyle w:val="style157"/>
        <w:rPr>
          <w:b/>
        </w:rPr>
      </w:pPr>
      <w:r>
        <w:rPr>
          <w:b/>
        </w:rPr>
        <w:t>What holds an atom together?</w:t>
      </w:r>
    </w:p>
    <w:p>
      <w:pPr>
        <w:pStyle w:val="style157"/>
        <w:numPr>
          <w:ilvl w:val="0"/>
          <w:numId w:val="67"/>
        </w:numPr>
        <w:rPr/>
      </w:pPr>
      <w:r>
        <w:t xml:space="preserve">The negatively charged electron is attracted to the positively charged nucleus by a Coulombic attraction. </w:t>
      </w:r>
    </w:p>
    <w:p>
      <w:pPr>
        <w:pStyle w:val="style157"/>
        <w:numPr>
          <w:ilvl w:val="0"/>
          <w:numId w:val="67"/>
        </w:numPr>
        <w:rPr/>
      </w:pPr>
      <w:r>
        <w:t>The protons and neutrons are held together in the nucleus by the strong nuclear force.</w:t>
      </w:r>
    </w:p>
    <w:p>
      <w:pPr>
        <w:pStyle w:val="style157"/>
        <w:rPr/>
      </w:pPr>
      <w:r>
        <w:t>How many electrons, protons and neutrons are contained in an atom?</w:t>
      </w:r>
    </w:p>
    <w:p>
      <w:pPr>
        <w:pStyle w:val="style157"/>
        <w:numPr>
          <w:ilvl w:val="0"/>
          <w:numId w:val="68"/>
        </w:numPr>
        <w:rPr>
          <w:rFonts w:ascii="Cambria Math" w:hAnsi="Cambria Math" w:hint="eastAsia"/>
          <w:highlight w:val="yellow"/>
        </w:rPr>
      </w:pPr>
      <w:r>
        <w:t xml:space="preserve">Atoms in their natural state have no charge, that is they are neutral. Therefore, in a neutral atom the number of protons and electrons are the same. If this condition is violated the atom has a net charge and is called an </w:t>
      </w:r>
      <m:oMath>
        <m:r>
          <m:rPr>
            <m:sty m:val="b"/>
          </m:rPr>
          <w:rPr>
            <w:rFonts w:ascii="Cambria Math" w:hAnsi="Cambria Math"/>
            <w:highlight w:val="yellow"/>
          </w:rPr>
          <m:t>ion.</m:t>
        </m:r>
      </m:oMath>
    </w:p>
    <w:p>
      <w:pPr>
        <w:pStyle w:val="style157"/>
        <w:numPr>
          <w:ilvl w:val="0"/>
          <w:numId w:val="68"/>
        </w:numPr>
        <w:rPr/>
      </w:pPr>
      <w:r>
        <w:t xml:space="preserve">The number of protons in the nucleus determines the identity of the atom. For example all carbon atoms contain six protons, all gold atoms contain 79 protons, all lead atoms contain 82 protons. Two atoms with the same number of protons, but different numbers of neutrons are called </w:t>
      </w:r>
      <m:oMath>
        <m:r>
          <m:rPr>
            <m:sty m:val="b"/>
          </m:rPr>
          <w:rPr>
            <w:rFonts w:ascii="Cambria Math" w:hAnsi="Cambria Math"/>
            <w:color w:val="1f497d"/>
            <w:highlight w:val="yellow"/>
          </w:rPr>
          <m:t>isotopes.</m:t>
        </m:r>
      </m:oMath>
    </w:p>
    <w:p>
      <w:pPr>
        <w:pStyle w:val="style157"/>
        <w:rPr/>
      </w:pPr>
    </w:p>
    <w:p>
      <w:pPr>
        <w:pStyle w:val="style157"/>
        <w:rPr>
          <w:b/>
        </w:rPr>
      </w:pPr>
      <w:r>
        <w:rPr>
          <w:b/>
        </w:rPr>
        <w:t>How does the structure of the atom relate to its properties?</w:t>
      </w:r>
    </w:p>
    <w:p>
      <w:pPr>
        <w:pStyle w:val="style157"/>
        <w:numPr>
          <w:ilvl w:val="0"/>
          <w:numId w:val="69"/>
        </w:numPr>
        <w:rPr/>
      </w:pPr>
      <w:r>
        <w:t xml:space="preserve">Chemical reactions involve either the transfer or the sharing of electrons between atoms. Therefore, the chemical reactivity/ properties of an element is primarily dependent upon the number of electrons in an atom of that element. </w:t>
      </w:r>
    </w:p>
    <w:p>
      <w:pPr>
        <w:pStyle w:val="style157"/>
        <w:numPr>
          <w:ilvl w:val="0"/>
          <w:numId w:val="69"/>
        </w:numPr>
        <w:rPr/>
      </w:pPr>
      <w:r>
        <w:t>Protons also play a significant role because the tendency for an atom to either lose, gain or share electrons are dependent upon the charge of the nucleus.</w:t>
      </w:r>
    </w:p>
    <w:p>
      <w:pPr>
        <w:pStyle w:val="style157"/>
        <w:numPr>
          <w:ilvl w:val="0"/>
          <w:numId w:val="69"/>
        </w:numPr>
        <w:rPr/>
      </w:pPr>
      <w:r>
        <w:t xml:space="preserve">Therefore, we can say that the chemical reactivity of an atom is dependent upon the number of electrons and protons, and independent of the number of neutrons. </w:t>
      </w:r>
    </w:p>
    <w:p>
      <w:pPr>
        <w:pStyle w:val="style157"/>
        <w:rPr>
          <w:rFonts w:ascii="Consolas" w:cs="Consolas" w:hAnsi="Consolas"/>
          <w:b/>
          <w:i/>
          <w:u w:val="dash"/>
        </w:rPr>
      </w:pPr>
      <w:r>
        <w:rPr>
          <w:rFonts w:ascii="Consolas" w:cs="Consolas" w:hAnsi="Consolas"/>
          <w:b/>
          <w:i/>
          <w:highlight w:val="yellow"/>
          <w:u w:val="dash"/>
        </w:rPr>
        <w:t>The mass and radioactive properties of an atom are dependent upon the number of protons and neutrons in the nucleus.</w:t>
      </w:r>
    </w:p>
    <w:p>
      <w:pPr>
        <w:pStyle w:val="style157"/>
        <w:rPr>
          <w:b/>
          <w:i/>
        </w:rPr>
      </w:pPr>
      <w:r>
        <w:rPr>
          <w:b/>
          <w:i/>
          <w:outline/>
          <w:color w:val="4f81bd"/>
        </w:rPr>
        <w:t xml:space="preserve">Note: </w:t>
      </w:r>
      <w:r>
        <w:t>The number of protons, neutrons and electrons in an atom completely determine its properties and identity, regardless of how and where the atom was made. So it is inaccurate to speak of synthetic atoms and natural atoms. In other words a lead atom is a lead atom, end of story. It doesn’t matter if it was mined from the earth, produced in a nuclear reactor, or came to earth on an asteroid.</w:t>
      </w:r>
    </w:p>
    <w:p>
      <w:pPr>
        <w:pStyle w:val="style157"/>
        <w:rPr>
          <w:b/>
          <w:i/>
        </w:rPr>
      </w:pPr>
    </w:p>
    <w:p>
      <w:pPr>
        <w:pStyle w:val="style157"/>
        <w:numPr>
          <w:ilvl w:val="0"/>
          <w:numId w:val="61"/>
        </w:numPr>
        <w:rPr/>
      </w:pPr>
      <w:r>
        <w:t>Compounds are formed when two or more elements are chemically combined to form a new substance in a reaction which is not easily reversed i.e it’s difficult to separate a compound back into its constituent elements.</w:t>
      </w:r>
    </w:p>
    <w:p>
      <w:pPr>
        <w:pStyle w:val="style157"/>
        <w:ind w:left="720"/>
        <w:rPr/>
      </w:pPr>
    </w:p>
    <w:p>
      <w:pPr>
        <w:pStyle w:val="style157"/>
        <w:ind w:left="360"/>
        <w:rPr/>
      </w:pPr>
      <w:r>
        <w:rPr>
          <w:b/>
          <w:i/>
          <w:color w:val="ff0000"/>
        </w:rPr>
        <w:t xml:space="preserve">However, what are elements made up of? How and why do elements bond </w:t>
      </w:r>
      <w:r>
        <w:rPr>
          <w:b/>
          <w:i/>
          <w:color w:val="ff0000"/>
        </w:rPr>
        <w:t>together?</w:t>
      </w:r>
      <w:r>
        <w:t xml:space="preserve"> In</w:t>
      </w:r>
      <w:r>
        <w:t xml:space="preserve"> order to answer these questions we must look a bit deeper into the fundamental structure of matter,</w:t>
      </w:r>
      <w:r>
        <w:t xml:space="preserve"> which is everything around you.</w:t>
      </w:r>
    </w:p>
    <w:p>
      <w:pPr>
        <w:pStyle w:val="style157"/>
        <w:numPr>
          <w:ilvl w:val="0"/>
          <w:numId w:val="61"/>
        </w:numPr>
        <w:rPr/>
      </w:pPr>
      <w:r>
        <w:t>Atoms are the smallest particles of matter whose properties we study in chemistry. Every element or compound is comprised of atoms.</w:t>
      </w:r>
    </w:p>
    <w:p>
      <w:pPr>
        <w:pStyle w:val="style157"/>
        <w:numPr>
          <w:ilvl w:val="0"/>
          <w:numId w:val="61"/>
        </w:numPr>
        <w:rPr/>
      </w:pPr>
      <w:r>
        <w:t xml:space="preserve">All the atoms are the same in the structure of an element (ignoring isotopes) and two or more different atoms/elements must be present in a compound.  </w:t>
      </w:r>
    </w:p>
    <w:p>
      <w:pPr>
        <w:pStyle w:val="style157"/>
        <w:numPr>
          <w:ilvl w:val="0"/>
          <w:numId w:val="61"/>
        </w:numPr>
        <w:rPr>
          <w:b/>
          <w:highlight w:val="yellow"/>
        </w:rPr>
      </w:pPr>
      <w:r>
        <w:rPr>
          <w:b/>
          <w:highlight w:val="yellow"/>
        </w:rPr>
        <w:t>An atom is the smallest divisible particle of an element that can take part in a chemical reaction.</w:t>
      </w:r>
    </w:p>
    <w:p>
      <w:pPr>
        <w:pStyle w:val="style157"/>
        <w:numPr>
          <w:ilvl w:val="0"/>
          <w:numId w:val="61"/>
        </w:numPr>
        <w:rPr/>
      </w:pPr>
      <w:r>
        <w:t>Initially, once the concept of an atom was established, it was assumed that atoms were indestructible and not divisible into smaller particles, but merely combined in different proportions to give out the</w:t>
      </w:r>
      <w:r>
        <w:t xml:space="preserve"> </w:t>
      </w:r>
      <w:r>
        <w:t>compounds we know about.</w:t>
      </w:r>
    </w:p>
    <w:p>
      <w:pPr>
        <w:pStyle w:val="style157"/>
        <w:numPr>
          <w:ilvl w:val="0"/>
          <w:numId w:val="61"/>
        </w:numPr>
        <w:rPr/>
      </w:pPr>
      <w:r>
        <w:t>However, from experiments done in the late 19</w:t>
      </w:r>
      <w:r>
        <w:rPr>
          <w:vertAlign w:val="superscript"/>
        </w:rPr>
        <w:t>th</w:t>
      </w:r>
      <w:r>
        <w:t xml:space="preserve"> and early 20</w:t>
      </w:r>
      <w:r>
        <w:rPr>
          <w:vertAlign w:val="superscript"/>
        </w:rPr>
        <w:t>th</w:t>
      </w:r>
      <w:r>
        <w:t xml:space="preserve"> century it was deduced</w:t>
      </w:r>
      <w:r>
        <w:t xml:space="preserve"> </w:t>
      </w:r>
      <w:r>
        <w:t>that atoms are made up of three fundamental or sub-atomic particles called protons, neutrons and electrons, which are listed page 38 with their relative masses and electrical charges.</w:t>
      </w:r>
    </w:p>
    <w:p>
      <w:pPr>
        <w:pStyle w:val="style157"/>
        <w:numPr>
          <w:ilvl w:val="0"/>
          <w:numId w:val="61"/>
        </w:numPr>
        <w:rPr/>
      </w:pPr>
      <w:r>
        <w:t>Atomic theory is central to chemistry. According to this theory, all matter is composed of small particles or atoms.</w:t>
      </w:r>
    </w:p>
    <w:p>
      <w:pPr>
        <w:pStyle w:val="style157"/>
        <w:numPr>
          <w:ilvl w:val="0"/>
          <w:numId w:val="61"/>
        </w:numPr>
        <w:rPr/>
      </w:pPr>
      <w:r>
        <w:t>A chemical reaction consists of the arrangement of the atoms present in the reacting substances to give new chemical combinations present in the substances formed by the reaction.</w:t>
      </w:r>
    </w:p>
    <w:p>
      <w:pPr>
        <w:pStyle w:val="style157"/>
        <w:rPr>
          <w:b/>
          <w:i/>
        </w:rPr>
      </w:pPr>
    </w:p>
    <w:p>
      <w:pPr>
        <w:pStyle w:val="style157"/>
        <w:rPr>
          <w:i/>
        </w:rPr>
      </w:pPr>
    </w:p>
    <w:p>
      <w:pPr>
        <w:pStyle w:val="style157"/>
        <w:rPr>
          <w:i/>
        </w:rPr>
      </w:pPr>
      <w:r>
        <w:rPr>
          <w:i/>
        </w:rPr>
        <w:t xml:space="preserve">  </w:t>
      </w:r>
      <w:r>
        <w:rPr>
          <w:b/>
          <w:i/>
        </w:rPr>
        <w:t>Portrait of an atom</w:t>
      </w:r>
      <w:r>
        <w:rPr>
          <w:b/>
          <w:i/>
          <w:noProof/>
          <w:lang w:eastAsia="en-US"/>
        </w:rPr>
        <w:drawing>
          <wp:inline distL="0" distT="0" distB="0" distR="0">
            <wp:extent cx="2800800" cy="1483218"/>
            <wp:effectExtent l="0" t="0" r="0" b="3175"/>
            <wp:docPr id="1075" name="Picture 259" descr="C:\Users\USER\Downloads\Chem4Kids.com  Atoms  Structure_files\atom_structure2_240x180.jp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59"/>
                    <pic:cNvPicPr/>
                  </pic:nvPicPr>
                  <pic:blipFill>
                    <a:blip r:embed="rId23" cstate="print"/>
                    <a:srcRect l="0" t="0" r="0" b="0"/>
                    <a:stretch/>
                  </pic:blipFill>
                  <pic:spPr>
                    <a:xfrm rot="0">
                      <a:off x="0" y="0"/>
                      <a:ext cx="2800800" cy="1483218"/>
                    </a:xfrm>
                    <a:prstGeom prst="rect"/>
                    <a:ln>
                      <a:noFill/>
                    </a:ln>
                  </pic:spPr>
                </pic:pic>
              </a:graphicData>
            </a:graphic>
          </wp:inline>
        </w:drawing>
      </w:r>
    </w:p>
    <w:p>
      <w:pPr>
        <w:pStyle w:val="style157"/>
        <w:rPr>
          <w:b/>
          <w:i/>
        </w:rPr>
      </w:pPr>
    </w:p>
    <w:p>
      <w:pPr>
        <w:pStyle w:val="style157"/>
        <w:rPr>
          <w:b/>
          <w:i/>
        </w:rPr>
      </w:pPr>
    </w:p>
    <w:p>
      <w:pPr>
        <w:pStyle w:val="style157"/>
        <w:ind w:left="720"/>
        <w:rPr>
          <w:b/>
          <w:i/>
        </w:rPr>
      </w:pPr>
    </w:p>
    <w:p>
      <w:pPr>
        <w:pStyle w:val="style157"/>
        <w:numPr>
          <w:ilvl w:val="0"/>
          <w:numId w:val="62"/>
        </w:numPr>
        <w:rPr>
          <w:b/>
          <w:i/>
        </w:rPr>
      </w:pPr>
      <w:r>
        <w:rPr>
          <w:b/>
          <w:i/>
          <w:noProof/>
          <w:lang w:eastAsia="en-US"/>
        </w:rPr>
        <w:drawing>
          <wp:inline distL="0" distT="0" distB="0" distR="0">
            <wp:extent cx="2151888" cy="1200912"/>
            <wp:effectExtent l="0" t="0" r="1270" b="0"/>
            <wp:docPr id="1076" name="Picture 89" descr="C:\Users\USER\Downloads\Chem4Kids.com  Atoms  Structure_files\atom_struct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89"/>
                    <pic:cNvPicPr/>
                  </pic:nvPicPr>
                  <pic:blipFill>
                    <a:blip r:embed="rId24" cstate="print"/>
                    <a:srcRect l="0" t="0" r="0" b="0"/>
                    <a:stretch/>
                  </pic:blipFill>
                  <pic:spPr>
                    <a:xfrm rot="0">
                      <a:off x="0" y="0"/>
                      <a:ext cx="2151888" cy="1200912"/>
                    </a:xfrm>
                    <a:prstGeom prst="rect"/>
                    <a:ln>
                      <a:noFill/>
                    </a:ln>
                  </pic:spPr>
                </pic:pic>
              </a:graphicData>
            </a:graphic>
          </wp:inline>
        </w:drawing>
      </w:r>
    </w:p>
    <w:p>
      <w:pPr>
        <w:pStyle w:val="style157"/>
        <w:numPr>
          <w:ilvl w:val="0"/>
          <w:numId w:val="62"/>
        </w:numPr>
        <w:rPr>
          <w:b/>
          <w:i/>
        </w:rPr>
      </w:pPr>
      <w:r>
        <w:rPr>
          <w:b/>
          <w:i/>
        </w:rPr>
        <w:t xml:space="preserve">The central nucleus of protons and neutrons (most of mass) is extremely small even compared to the size of an atom. </w:t>
      </w:r>
    </w:p>
    <w:p>
      <w:pPr>
        <w:pStyle w:val="style157"/>
        <w:numPr>
          <w:ilvl w:val="0"/>
          <w:numId w:val="62"/>
        </w:numPr>
        <w:rPr/>
      </w:pPr>
      <w:r>
        <w:t>The rest of ‘almost empty space’ of an atom is occupied by the negative electrons, held by, and moving around the positive nucleus in their energy levels or ‘shells’.</w:t>
      </w:r>
    </w:p>
    <w:p>
      <w:pPr>
        <w:pStyle w:val="style157"/>
        <w:numPr>
          <w:ilvl w:val="0"/>
          <w:numId w:val="62"/>
        </w:numPr>
        <w:rPr/>
      </w:pPr>
      <w:r>
        <w:t xml:space="preserve"> The electrons are also pretty tiny in mass too, compared to a proton or neutron.</w:t>
      </w:r>
    </w:p>
    <w:p>
      <w:pPr>
        <w:pStyle w:val="style157"/>
        <w:numPr>
          <w:ilvl w:val="0"/>
          <w:numId w:val="62"/>
        </w:numPr>
        <w:rPr/>
      </w:pPr>
      <w:r>
        <w:t>Since the nucleus is composed of positive protons and neutral neutrons, the nucleus itself must be positive.</w:t>
      </w:r>
    </w:p>
    <w:p>
      <w:pPr>
        <w:pStyle w:val="style157"/>
        <w:numPr>
          <w:ilvl w:val="0"/>
          <w:numId w:val="62"/>
        </w:numPr>
        <w:rPr/>
      </w:pPr>
      <w:r>
        <w:t xml:space="preserve">A neutral atom carries no overall charge because the number of positive protons equals the number of negative electrons, and this information is given by atomic/proton number. </w:t>
      </w:r>
    </w:p>
    <w:p>
      <w:pPr>
        <w:pStyle w:val="style157"/>
        <w:numPr>
          <w:ilvl w:val="0"/>
          <w:numId w:val="62"/>
        </w:numPr>
        <w:rPr/>
      </w:pPr>
      <w:r>
        <w:t>Hence, an individual atom is neutral because the number of electrons equals the number of protons-so the charges ‘cancel out’.</w:t>
      </w:r>
      <w:r>
        <w:t xml:space="preserve"> </w:t>
      </w:r>
      <w:r>
        <w:t>If electrons are removed from an atom you get a positive ion(cation)  e.g positive sodium ion Na</w:t>
      </w:r>
      <w:r>
        <w:rPr>
          <w:vertAlign w:val="superscript"/>
        </w:rPr>
        <w:t>+</w:t>
      </w:r>
      <w:r>
        <w:t>(11 protons,10 electrons, excess positive protons) and if electrons are added to an atom you get a negative ion(anion)e.g negative chloride ion CI</w:t>
      </w:r>
      <w:r>
        <w:rPr>
          <w:vertAlign w:val="superscript"/>
        </w:rPr>
        <w:t>-</w:t>
      </w:r>
      <w:r>
        <w:t>(17 protons,18 electrons, excess electrons).</w:t>
      </w:r>
    </w:p>
    <w:p>
      <w:pPr>
        <w:pStyle w:val="style157"/>
        <w:numPr>
          <w:ilvl w:val="0"/>
          <w:numId w:val="62"/>
        </w:numPr>
        <w:rPr/>
      </w:pPr>
      <w:r>
        <w:t>Therefore, an ion cannot be neutral.</w:t>
      </w:r>
      <w:r>
        <w:t xml:space="preserve"> </w:t>
      </w:r>
      <w:r>
        <w:rPr>
          <w:rFonts w:ascii="Consolas" w:cs="Consolas" w:hAnsi="Consolas"/>
        </w:rPr>
        <w:t>The atomic number determines the physical and chemical properties of a particular element. It also determines the electron structure and therefore identifies a particular element.</w:t>
      </w:r>
    </w:p>
    <w:p>
      <w:pPr>
        <w:pStyle w:val="style157"/>
        <w:numPr>
          <w:ilvl w:val="0"/>
          <w:numId w:val="62"/>
        </w:numPr>
        <w:rPr/>
      </w:pPr>
      <w:r>
        <w:t>The number of protons in the nucleus of an atom decides what atom is. E.g if the atom has 3 protons in the nucleus, it is lithium.</w:t>
      </w:r>
    </w:p>
    <w:p>
      <w:pPr>
        <w:pStyle w:val="style157"/>
        <w:rPr>
          <w:color w:val="4f81bd"/>
        </w:rPr>
      </w:pPr>
      <w:r>
        <w:rPr>
          <w:b/>
        </w:rPr>
        <w:t>N/B:</w:t>
      </w:r>
      <w:r>
        <w:t xml:space="preserve"> Elements consist of one type of atom only. An atom characterized both by mass and atomic numbers is known as a </w:t>
      </w:r>
      <m:oMath>
        <m:r>
          <m:rPr>
            <m:sty m:val="b"/>
          </m:rPr>
          <w:rPr>
            <w:rFonts w:ascii="Cambria Math" w:hAnsi="Cambria Math"/>
            <w:color w:val="000099"/>
          </w:rPr>
          <m:t>nuclide</m:t>
        </m:r>
      </m:oMath>
      <w:r>
        <w:rPr>
          <w:color w:val="4f81bd"/>
        </w:rPr>
        <w:t>.</w:t>
      </w:r>
      <m:oMath>
        <m:sPre>
          <m:sPrePr>
            <m:ctrlPr>
              <w:rPr>
                <w:rFonts w:ascii="Cambria Math" w:hAnsi="Cambria Math"/>
              </w:rPr>
            </m:ctrlPr>
          </m:sPrePr>
          <m:sub>
            <m:r>
              <m:rPr>
                <m:sty m:val="p"/>
              </m:rPr>
              <w:rPr>
                <w:rFonts w:ascii="Cambria Math" w:hAnsi="Cambria Math"/>
              </w:rPr>
              <m:t>11</m:t>
            </m:r>
          </m:sub>
          <m:sup>
            <m:r>
              <m:rPr>
                <m:sty m:val="p"/>
              </m:rPr>
              <w:rPr>
                <w:rFonts w:ascii="Cambria Math" w:hAnsi="Cambria Math"/>
              </w:rPr>
              <m:t>23</m:t>
            </m:r>
          </m:sup>
          <m:e>
            <m:r>
              <m:rPr>
                <m:sty m:val="p"/>
              </m:rPr>
              <w:rPr>
                <w:rFonts w:ascii="Cambria Math" w:hAnsi="Cambria Math"/>
              </w:rPr>
              <m:t>Na</m:t>
            </m:r>
          </m:e>
        </m:sPre>
      </m:oMath>
    </w:p>
    <w:p>
      <w:pPr>
        <w:pStyle w:val="style157"/>
        <w:rPr/>
      </w:pPr>
      <w:r>
        <w:tab/>
      </w:r>
    </w:p>
    <w:p>
      <w:pPr>
        <w:pStyle w:val="style157"/>
        <w:rPr>
          <w:b/>
        </w:rPr>
      </w:pPr>
      <w:r>
        <w:rPr>
          <w:b/>
        </w:rPr>
        <w:t xml:space="preserve">Different styles of atomic structure and diagram notation </w:t>
      </w:r>
    </w:p>
    <w:p>
      <w:pPr>
        <w:pStyle w:val="style157"/>
        <w:rPr>
          <w:i/>
        </w:rPr>
      </w:pPr>
      <w:r>
        <w:rPr>
          <w:i/>
        </w:rPr>
        <w:t xml:space="preserve">e.g lithium: </w:t>
      </w:r>
      <w:r>
        <w:rPr>
          <w:i/>
          <w:color w:val="ff0000"/>
        </w:rPr>
        <w:t xml:space="preserve">atomic number =3 protons </w:t>
      </w:r>
      <w:r>
        <w:rPr>
          <w:i/>
        </w:rPr>
        <w:t>in the nucleus. Mass number = 7 i.e 3 protons + 4 neutrons</w:t>
      </w:r>
    </w:p>
    <w:p>
      <w:pPr>
        <w:pStyle w:val="style157"/>
        <w:rPr>
          <w:b/>
          <w:i/>
        </w:rPr>
      </w:pPr>
      <w:r>
        <w:rPr>
          <w:b/>
          <w:i/>
        </w:rPr>
      </w:r>
      <w:r>
        <w:rPr>
          <w:b/>
          <w:i/>
        </w:rPr>
      </w:r>
      <w:r>
        <w:rPr>
          <w:b/>
          <w:i/>
        </w:rPr>
      </w:r>
      <w:r>
        <w:rPr>
          <w:b/>
          <w:i/>
        </w:rPr>
        <w:object>
          <v:shape id="1077" type="#_x0000_t75" filled="f" stroked="f" style="margin-left:0.0pt;margin-top:0.0pt;width:467.25pt;height:156.0pt;mso-wrap-distance-left:0.0pt;mso-wrap-distance-right:0.0pt;visibility:visible;">
            <v:imagedata r:id="rId25"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077" DrawAspect="Content" ObjectID="0" r:id="rId26"/>
        </w:object>
      </w:r>
      <w:r>
        <w:rPr>
          <w:b/>
          <w:i/>
        </w:rPr>
      </w:r>
    </w:p>
    <w:p>
      <w:pPr>
        <w:pStyle w:val="style157"/>
        <w:rPr>
          <w:b/>
          <w:i/>
        </w:rPr>
      </w:pPr>
      <w:r>
        <w:rPr>
          <w:b/>
          <w:i/>
        </w:rPr>
        <w:t>Some more concise and handy styles to show the atomic composition of the same lithium atom.</w:t>
      </w:r>
    </w:p>
    <w:p>
      <w:pPr>
        <w:pStyle w:val="style157"/>
        <w:rPr>
          <w:b/>
          <w:i/>
        </w:rPr>
      </w:pPr>
    </w:p>
    <w:p>
      <w:pPr>
        <w:pStyle w:val="style157"/>
        <w:numPr>
          <w:ilvl w:val="0"/>
          <w:numId w:val="63"/>
        </w:numPr>
        <w:rPr/>
      </w:pPr>
      <w:r>
        <w:t>Atom of helium-4, symbol He, mass 4, 2protons, 4-2=2 neutrons.</w:t>
      </w:r>
      <m:oMath>
        <m:sPre>
          <m:sPrePr>
            <m:ctrlPr>
              <w:rPr>
                <w:rFonts w:ascii="Cambria Math" w:hAnsi="Cambria Math"/>
              </w:rPr>
            </m:ctrlPr>
          </m:sPrePr>
          <m:sub>
            <m:r>
              <m:rPr>
                <m:sty m:val="p"/>
              </m:rPr>
              <w:rPr>
                <w:rFonts w:ascii="Cambria Math" w:hAnsi="Cambria Math"/>
              </w:rPr>
              <m:t>2</m:t>
            </m:r>
          </m:sub>
          <m:sup>
            <m:r>
              <m:rPr>
                <m:sty m:val="p"/>
              </m:rPr>
              <w:rPr>
                <w:rFonts w:ascii="Cambria Math" w:hAnsi="Cambria Math"/>
              </w:rPr>
              <m:t>4</m:t>
            </m:r>
          </m:sup>
          <m:e>
            <m:r>
              <m:rPr>
                <m:sty m:val="p"/>
              </m:rPr>
              <w:rPr>
                <w:rFonts w:ascii="Cambria Math" w:hAnsi="Cambria Math"/>
              </w:rPr>
              <m:t>He</m:t>
            </m:r>
          </m:e>
        </m:sPre>
      </m:oMath>
    </w:p>
    <w:p>
      <w:pPr>
        <w:pStyle w:val="style157"/>
        <w:numPr>
          <w:ilvl w:val="0"/>
          <w:numId w:val="63"/>
        </w:numPr>
        <w:rPr/>
      </w:pPr>
      <w:r>
        <w:t xml:space="preserve">The description of an atom consisting of the relatively minutes nucleus of protons and neutrons surrounded by electrons in particular shells or energy levels is sometimes referred to as the </w:t>
      </w:r>
      <w:r>
        <w:rPr>
          <w:rFonts w:ascii="Consolas" w:cs="Consolas" w:hAnsi="Consolas"/>
        </w:rPr>
        <w:t>Bohr Model of the atom.</w:t>
      </w:r>
    </w:p>
    <w:p>
      <w:pPr>
        <w:pStyle w:val="style157"/>
        <w:rPr>
          <w:b/>
          <w:i/>
        </w:rPr>
      </w:pPr>
    </w:p>
    <w:p>
      <w:pPr>
        <w:pStyle w:val="style157"/>
        <w:rPr>
          <w:b/>
          <w:i/>
          <w:color w:val="ff0000"/>
        </w:rPr>
      </w:pPr>
      <w:r>
        <w:rPr>
          <w:b/>
          <w:i/>
        </w:rPr>
        <w:t>Interpreting the nuclide notation (</w:t>
      </w:r>
      <m:oMath>
        <m:r>
          <m:rPr>
            <m:sty m:val="b"/>
          </m:rPr>
          <w:rPr>
            <w:rFonts w:ascii="Cambria Math" w:hAnsi="Cambria Math"/>
            <w:color w:val="ff0000"/>
          </w:rPr>
          <m:t>Symbolism</m:t>
        </m:r>
      </m:oMath>
      <w:r>
        <w:rPr>
          <w:b/>
          <w:i/>
        </w:rPr>
        <w:t>)</w:t>
      </w:r>
    </w:p>
    <w:p>
      <w:pPr>
        <w:pStyle w:val="style157"/>
        <w:numPr>
          <w:ilvl w:val="0"/>
          <w:numId w:val="64"/>
        </w:numPr>
        <w:rPr/>
      </w:pPr>
      <w:r>
        <w:t>There is a symbolism or shorthand for describing atoms which is universally used across all scientific disciplines.</w:t>
      </w:r>
    </w:p>
    <w:p>
      <w:pPr>
        <w:pStyle w:val="style157"/>
        <w:rPr/>
      </w:pPr>
      <m:oMathPara>
        <m:oMath>
          <m:sPre>
            <m:sPrePr>
              <m:ctrlPr>
                <w:rPr>
                  <w:rFonts w:ascii="Cambria Math" w:hAnsi="Cambria Math"/>
                </w:rPr>
              </m:ctrlPr>
            </m:sPrePr>
            <m:sub>
              <m:r>
                <m:rPr>
                  <m:sty m:val="p"/>
                </m:rPr>
                <w:rPr>
                  <w:rFonts w:ascii="Cambria Math" w:hAnsi="Cambria Math"/>
                </w:rPr>
                <m:t>Z</m:t>
              </m:r>
            </m:sub>
            <m:sup>
              <m:r>
                <m:rPr>
                  <m:sty m:val="p"/>
                </m:rPr>
                <w:rPr>
                  <w:rFonts w:ascii="Cambria Math" w:hAnsi="Cambria Math"/>
                </w:rPr>
                <m:t>A</m:t>
              </m:r>
            </m:sup>
            <m:e>
              <m:r>
                <m:rPr>
                  <m:sty m:val="p"/>
                </m:rPr>
                <w:rPr>
                  <w:rFonts w:ascii="Cambria Math" w:hAnsi="Cambria Math"/>
                </w:rPr>
                <m:t>X</m:t>
              </m:r>
            </m:e>
          </m:sPre>
        </m:oMath>
      </m:oMathPara>
    </w:p>
    <w:p>
      <w:pPr>
        <w:pStyle w:val="style157"/>
        <w:numPr>
          <w:ilvl w:val="0"/>
          <w:numId w:val="64"/>
        </w:numPr>
        <w:rPr/>
      </w:pPr>
      <w:r>
        <w:t>Top left number represent the nucleon/mass number(A=sum of protons+ neutrons =nucleon)</w:t>
      </w:r>
    </w:p>
    <w:p>
      <w:pPr>
        <w:pStyle w:val="style157"/>
        <w:numPr>
          <w:ilvl w:val="0"/>
          <w:numId w:val="64"/>
        </w:numPr>
        <w:rPr/>
      </w:pPr>
      <w:r>
        <w:t>Bottom left number represent the atomic number or proton number.(Z = protons in nucleus)</w:t>
      </w:r>
    </w:p>
    <w:p>
      <w:pPr>
        <w:pStyle w:val="style157"/>
        <w:numPr>
          <w:ilvl w:val="0"/>
          <w:numId w:val="64"/>
        </w:numPr>
        <w:rPr/>
      </w:pPr>
      <w:r>
        <w:t>The x represents the symbol of the element.</w:t>
      </w:r>
    </w:p>
    <w:p>
      <w:pPr>
        <w:pStyle w:val="style157"/>
        <w:numPr>
          <w:ilvl w:val="0"/>
          <w:numId w:val="64"/>
        </w:numPr>
        <w:rPr/>
      </w:pPr>
      <w:r>
        <w:t>Electrons =protons if the atom is electrically neutral i.e Not an ion.</w:t>
      </w:r>
    </w:p>
    <w:p>
      <w:pPr>
        <w:pStyle w:val="style157"/>
        <w:numPr>
          <w:ilvl w:val="0"/>
          <w:numId w:val="64"/>
        </w:numPr>
        <w:rPr/>
      </w:pPr>
      <w:r>
        <w:t>The neutron number N= A – Z i.e mass/nucleon number – atomic/proton number</w:t>
      </w:r>
    </w:p>
    <w:p>
      <w:pPr>
        <w:pStyle w:val="style157"/>
        <w:rPr/>
      </w:pPr>
    </w:p>
    <w:p>
      <w:pPr>
        <w:pStyle w:val="style157"/>
        <w:rPr/>
      </w:pPr>
      <w:r>
        <w:t xml:space="preserve">Example: Let’s start with a neutral boron 10 atom </w:t>
      </w:r>
      <w:r>
        <w:rPr>
          <w:vertAlign w:val="superscript"/>
        </w:rPr>
        <w:t>10</w:t>
      </w:r>
      <w:r>
        <w:t>B</w:t>
      </w:r>
    </w:p>
    <w:p>
      <w:pPr>
        <w:pStyle w:val="style157"/>
        <w:numPr>
          <w:ilvl w:val="0"/>
          <w:numId w:val="64"/>
        </w:numPr>
        <w:rPr/>
      </w:pPr>
      <w:r>
        <w:t>Since the atom is a boron atom, the periodic table tells us that there are 5 protons in the nucleus Z = 5.</w:t>
      </w:r>
    </w:p>
    <w:p>
      <w:pPr>
        <w:pStyle w:val="style157"/>
        <w:numPr>
          <w:ilvl w:val="0"/>
          <w:numId w:val="64"/>
        </w:numPr>
        <w:rPr/>
      </w:pPr>
      <w:r>
        <w:t>The atom is neutral so that the number of electrons must balance the number of protons, 5 electrons.</w:t>
      </w:r>
    </w:p>
    <w:p>
      <w:pPr>
        <w:pStyle w:val="style157"/>
        <w:numPr>
          <w:ilvl w:val="0"/>
          <w:numId w:val="64"/>
        </w:numPr>
        <w:rPr/>
      </w:pPr>
      <w:r>
        <w:t>The mass number is 10, so that the number of neutrons is A - Z = 10 - 5 = 5 neutrons.</w:t>
      </w:r>
    </w:p>
    <w:p>
      <w:pPr>
        <w:pStyle w:val="style157"/>
        <w:rPr>
          <w:b/>
          <w:i/>
        </w:rPr>
      </w:pPr>
    </w:p>
    <w:p>
      <w:pPr>
        <w:pStyle w:val="style157"/>
        <w:rPr>
          <w:b/>
          <w:i/>
        </w:rPr>
      </w:pPr>
      <w:r>
        <w:rPr>
          <w:b/>
          <w:i/>
        </w:rPr>
        <w:t>Assess yourself:</w:t>
      </w:r>
    </w:p>
    <w:p>
      <w:pPr>
        <w:pStyle w:val="style157"/>
        <w:rPr>
          <w:b/>
          <w:i/>
        </w:rPr>
      </w:pPr>
      <w:r>
        <w:rPr>
          <w:b/>
          <w:i/>
          <w:highlight w:val="yellow"/>
        </w:rPr>
        <w:t>An iron atom with mass number of 56 and atomic number of 26 has how many neutrons and electrons?</w:t>
      </w:r>
    </w:p>
    <w:p>
      <w:pPr>
        <w:pStyle w:val="style157"/>
        <w:rPr>
          <w:b/>
          <w:i/>
        </w:rPr>
      </w:pPr>
    </w:p>
    <w:p>
      <w:pPr>
        <w:pStyle w:val="style157"/>
        <w:rPr/>
      </w:pPr>
    </w:p>
    <w:p>
      <w:pPr>
        <w:pStyle w:val="style0"/>
        <w:autoSpaceDE w:val="false"/>
        <w:autoSpaceDN w:val="false"/>
        <w:adjustRightInd w:val="false"/>
        <w:spacing w:after="0" w:lineRule="auto" w:line="240"/>
        <w:rPr>
          <w:rFonts w:cs="Arial-BoldMT" w:eastAsia="Arial-BoldMT"/>
          <w:b/>
          <w:bCs/>
          <w:iCs/>
          <w:color w:val="0033cc"/>
          <w:sz w:val="24"/>
          <w:szCs w:val="24"/>
        </w:rPr>
      </w:pPr>
      <w:r>
        <w:rPr>
          <w:rFonts w:cs="Arial-BoldMT" w:eastAsia="Arial-BoldMT"/>
          <w:b/>
          <w:bCs/>
          <w:color w:val="6b83c5"/>
          <w:sz w:val="24"/>
          <w:szCs w:val="24"/>
        </w:rPr>
        <w:t xml:space="preserve"> </w:t>
      </w:r>
      <w:r>
        <w:rPr>
          <w:rFonts w:cs="Arial-BoldMT" w:eastAsia="Arial-BoldMT"/>
          <w:b/>
          <w:bCs/>
          <w:color w:val="0033cc"/>
          <w:sz w:val="24"/>
          <w:szCs w:val="24"/>
        </w:rPr>
        <w:t xml:space="preserve"> </w:t>
      </w:r>
      <w:r>
        <w:rPr>
          <w:rFonts w:cs="Arial-BoldMT" w:eastAsia="Arial-BoldMT"/>
          <w:b/>
          <w:bCs/>
          <w:color w:val="0033cc"/>
          <w:sz w:val="24"/>
          <w:szCs w:val="24"/>
        </w:rPr>
        <w:t xml:space="preserve">J.J </w:t>
      </w:r>
      <w:r>
        <w:rPr>
          <w:rFonts w:cs="Arial-BoldMT" w:eastAsia="Arial-BoldMT"/>
          <w:b/>
          <w:bCs/>
          <w:color w:val="0033cc"/>
          <w:sz w:val="24"/>
          <w:szCs w:val="24"/>
        </w:rPr>
        <w:t xml:space="preserve">THOMSON DISCOVERED ELECTRONS </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color w:val="000000"/>
          <w:sz w:val="24"/>
          <w:szCs w:val="24"/>
        </w:rPr>
        <w:t>In the mid-1800s, scientists were beginning to realize that the study of chemistry and the study of electricity</w:t>
      </w:r>
      <w:r>
        <w:rPr>
          <w:rFonts w:cs="ArialMT" w:eastAsia="Arial-BoldMT"/>
          <w:color w:val="000000"/>
          <w:sz w:val="24"/>
          <w:szCs w:val="24"/>
        </w:rPr>
        <w:t xml:space="preserve"> </w:t>
      </w:r>
      <w:r>
        <w:rPr>
          <w:rFonts w:cs="ArialMT" w:eastAsia="Arial-BoldMT"/>
          <w:color w:val="000000"/>
          <w:sz w:val="24"/>
          <w:szCs w:val="24"/>
        </w:rPr>
        <w:t>were actually related. First, a man named Michael Faraday showed how passing electricity through mixtures</w:t>
      </w:r>
      <w:r>
        <w:rPr>
          <w:rFonts w:cs="ArialMT" w:eastAsia="Arial-BoldMT"/>
          <w:color w:val="000000"/>
          <w:sz w:val="24"/>
          <w:szCs w:val="24"/>
        </w:rPr>
        <w:t xml:space="preserve"> </w:t>
      </w:r>
      <w:r>
        <w:rPr>
          <w:rFonts w:cs="ArialMT" w:eastAsia="Arial-BoldMT"/>
          <w:color w:val="000000"/>
          <w:sz w:val="24"/>
          <w:szCs w:val="24"/>
        </w:rPr>
        <w:t>of different chemicals could cause chemical reactions. Shortly after that, scientists found that by forcing</w:t>
      </w:r>
      <w:r>
        <w:rPr>
          <w:rFonts w:cs="ArialMT" w:eastAsia="Arial-BoldMT"/>
          <w:color w:val="000000"/>
          <w:sz w:val="24"/>
          <w:szCs w:val="24"/>
        </w:rPr>
        <w:t xml:space="preserve"> </w:t>
      </w:r>
      <w:r>
        <w:rPr>
          <w:rFonts w:cs="ArialMT" w:eastAsia="Arial-BoldMT"/>
          <w:color w:val="000000"/>
          <w:sz w:val="24"/>
          <w:szCs w:val="24"/>
        </w:rPr>
        <w:t>electricity through a tube filled with gas, the electricity made the gas glow! Scientists didn’t, however, understand</w:t>
      </w:r>
      <w:r>
        <w:rPr>
          <w:rFonts w:cs="ArialMT" w:eastAsia="Arial-BoldMT"/>
          <w:color w:val="000000"/>
          <w:sz w:val="24"/>
          <w:szCs w:val="24"/>
        </w:rPr>
        <w:t xml:space="preserve"> </w:t>
      </w:r>
      <w:r>
        <w:rPr>
          <w:rFonts w:cs="ArialMT" w:eastAsia="Arial-BoldMT"/>
          <w:color w:val="000000"/>
          <w:sz w:val="24"/>
          <w:szCs w:val="24"/>
        </w:rPr>
        <w:t>the relationship between chemicals and electricity until a British physicist named J. J. Thomson began</w:t>
      </w:r>
      <w:r>
        <w:rPr>
          <w:rFonts w:cs="ArialMT" w:eastAsia="Arial-BoldMT"/>
          <w:color w:val="000000"/>
          <w:sz w:val="24"/>
          <w:szCs w:val="24"/>
        </w:rPr>
        <w:t xml:space="preserve"> </w:t>
      </w:r>
      <w:r>
        <w:rPr>
          <w:rFonts w:cs="ArialMT" w:eastAsia="Arial-BoldMT"/>
          <w:color w:val="000000"/>
          <w:sz w:val="24"/>
          <w:szCs w:val="24"/>
        </w:rPr>
        <w:t xml:space="preserve">experimenting with what is known as a </w:t>
      </w:r>
      <w:r>
        <w:rPr>
          <w:rFonts w:cs="Arial-ItalicMT" w:eastAsia="Arial-BoldMT"/>
          <w:i/>
          <w:color w:val="000000"/>
          <w:sz w:val="24"/>
          <w:szCs w:val="24"/>
        </w:rPr>
        <w:t>cathode ray tube.</w:t>
      </w:r>
    </w:p>
    <w:p>
      <w:pPr>
        <w:pStyle w:val="style0"/>
        <w:autoSpaceDE w:val="false"/>
        <w:autoSpaceDN w:val="false"/>
        <w:adjustRightInd w:val="false"/>
        <w:spacing w:after="0" w:lineRule="auto" w:line="240"/>
        <w:rPr>
          <w:rFonts w:cs="ArialMT"/>
          <w:iCs/>
          <w:sz w:val="24"/>
          <w:szCs w:val="24"/>
        </w:rPr>
      </w:pPr>
      <w:r>
        <w:rPr>
          <w:rFonts w:cs="ArialMT"/>
          <w:b/>
          <w:sz w:val="20"/>
          <w:szCs w:val="20"/>
        </w:rPr>
        <w:t>A</w:t>
      </w:r>
      <w:r>
        <w:rPr>
          <w:rFonts w:cs="ArialMT"/>
          <w:b/>
          <w:sz w:val="20"/>
          <w:szCs w:val="20"/>
        </w:rPr>
        <w:t xml:space="preserve"> </w:t>
      </w:r>
      <w:r>
        <w:rPr>
          <w:rFonts w:cs="ArialMT"/>
          <w:b/>
          <w:sz w:val="20"/>
          <w:szCs w:val="20"/>
        </w:rPr>
        <w:t>cathode ray tube is a small glass tube with a cathode (a negatively charged metal plate) and an anode (a</w:t>
      </w:r>
      <w:r>
        <w:rPr>
          <w:rFonts w:cs="ArialMT"/>
          <w:b/>
          <w:sz w:val="20"/>
          <w:szCs w:val="20"/>
        </w:rPr>
        <w:t xml:space="preserve"> </w:t>
      </w:r>
      <w:r>
        <w:rPr>
          <w:rFonts w:cs="ArialMT"/>
          <w:b/>
          <w:sz w:val="20"/>
          <w:szCs w:val="20"/>
        </w:rPr>
        <w:t>positively charged metal plate) at opposite ends.</w:t>
      </w:r>
      <w:r>
        <w:rPr>
          <w:rFonts w:cs="ArialMT"/>
          <w:b/>
          <w:sz w:val="20"/>
          <w:szCs w:val="20"/>
        </w:rPr>
        <w:t xml:space="preserve"> </w:t>
      </w:r>
      <w:r>
        <w:rPr>
          <w:rFonts w:cs="ArialMT"/>
          <w:sz w:val="24"/>
          <w:szCs w:val="24"/>
        </w:rPr>
        <w:t>By separating the cathode and anode by a short distance,</w:t>
      </w:r>
      <w:r>
        <w:rPr>
          <w:rFonts w:cs="ArialMT"/>
          <w:sz w:val="24"/>
          <w:szCs w:val="24"/>
        </w:rPr>
        <w:t xml:space="preserve"> </w:t>
      </w:r>
      <w:r>
        <w:rPr>
          <w:rFonts w:cs="ArialMT"/>
          <w:sz w:val="24"/>
          <w:szCs w:val="24"/>
        </w:rPr>
        <w:t>the cathode ray tube can generate what are known as “cathode rays” – rays of electricity that flowed from</w:t>
      </w:r>
      <w:r>
        <w:rPr>
          <w:rFonts w:cs="ArialMT"/>
          <w:sz w:val="24"/>
          <w:szCs w:val="24"/>
        </w:rPr>
        <w:t xml:space="preserve"> </w:t>
      </w:r>
      <w:r>
        <w:rPr>
          <w:rFonts w:cs="ArialMT"/>
          <w:sz w:val="24"/>
          <w:szCs w:val="24"/>
        </w:rPr>
        <w:t>the cathode to the anode, J. J. Thomson wanted to know what cathode rays were, where cathode rays came</w:t>
      </w:r>
      <w:r>
        <w:rPr>
          <w:rFonts w:cs="ArialMT"/>
          <w:sz w:val="24"/>
          <w:szCs w:val="24"/>
        </w:rPr>
        <w:t xml:space="preserve"> </w:t>
      </w:r>
      <w:r>
        <w:rPr>
          <w:rFonts w:cs="ArialMT"/>
          <w:sz w:val="24"/>
          <w:szCs w:val="24"/>
        </w:rPr>
        <w:t>from and whether cathode rays had any mass or charge. The techniques that J. J. Thomson used to answer</w:t>
      </w:r>
      <w:r>
        <w:rPr>
          <w:rFonts w:cs="ArialMT"/>
          <w:sz w:val="24"/>
          <w:szCs w:val="24"/>
        </w:rPr>
        <w:t xml:space="preserve"> </w:t>
      </w:r>
      <w:r>
        <w:rPr>
          <w:rFonts w:cs="ArialMT"/>
          <w:sz w:val="24"/>
          <w:szCs w:val="24"/>
        </w:rPr>
        <w:t>these questions were very clever and earned him a Nobel Prize in physics. First, by cutting a small hole in</w:t>
      </w:r>
      <w:r>
        <w:rPr>
          <w:rFonts w:cs="ArialMT"/>
          <w:sz w:val="24"/>
          <w:szCs w:val="24"/>
        </w:rPr>
        <w:t xml:space="preserve"> </w:t>
      </w:r>
      <w:r>
        <w:rPr>
          <w:rFonts w:cs="ArialMT"/>
          <w:sz w:val="24"/>
          <w:szCs w:val="24"/>
        </w:rPr>
        <w:t>the anode J. J. Thomson found that he could get some of the cathode rays to flow through the hole in the</w:t>
      </w:r>
      <w:r>
        <w:rPr>
          <w:rFonts w:cs="ArialMT"/>
          <w:sz w:val="24"/>
          <w:szCs w:val="24"/>
        </w:rPr>
        <w:t xml:space="preserve"> </w:t>
      </w:r>
      <w:r>
        <w:rPr>
          <w:rFonts w:cs="ArialMT"/>
          <w:sz w:val="24"/>
          <w:szCs w:val="24"/>
        </w:rPr>
        <w:t>anode and into the other end of the glass cathode ray tube. Next, J. J. Thomson figured out that if he painted</w:t>
      </w:r>
      <w:r>
        <w:rPr>
          <w:rFonts w:cs="ArialMT"/>
          <w:sz w:val="24"/>
          <w:szCs w:val="24"/>
        </w:rPr>
        <w:t xml:space="preserve"> </w:t>
      </w:r>
      <w:r>
        <w:rPr>
          <w:rFonts w:cs="ArialMT"/>
          <w:sz w:val="24"/>
          <w:szCs w:val="24"/>
        </w:rPr>
        <w:t>a substance known ‘[as “phosphor” onto the far end of the cathode ray tube, he could see exactly where the</w:t>
      </w:r>
      <w:r>
        <w:rPr>
          <w:rFonts w:cs="ArialMT"/>
          <w:sz w:val="24"/>
          <w:szCs w:val="24"/>
        </w:rPr>
        <w:t xml:space="preserve"> </w:t>
      </w:r>
      <w:r>
        <w:rPr>
          <w:rFonts w:cs="ArialMT"/>
          <w:sz w:val="24"/>
          <w:szCs w:val="24"/>
        </w:rPr>
        <w:t>cathode rays hit because the cathode rays made the phosphor glow.</w:t>
      </w:r>
    </w:p>
    <w:p>
      <w:pPr>
        <w:pStyle w:val="style0"/>
        <w:rPr/>
      </w:pP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A cathode ray was attracted to the positively charged metal plate placed above the tube, and repelled</w:t>
      </w:r>
      <w:r>
        <w:rPr>
          <w:rFonts w:cs="ArialMT" w:eastAsia="Arial-BoldMT"/>
          <w:iCs/>
          <w:sz w:val="24"/>
          <w:szCs w:val="24"/>
        </w:rPr>
        <w:t xml:space="preserve"> </w:t>
      </w:r>
      <w:r>
        <w:rPr>
          <w:rFonts w:cs="ArialMT" w:eastAsia="Arial-BoldMT"/>
          <w:iCs/>
          <w:sz w:val="24"/>
          <w:szCs w:val="24"/>
        </w:rPr>
        <w:t>from negatively charged metal plate placed below the tube.</w:t>
      </w:r>
      <w:r>
        <w:rPr>
          <w:rFonts w:cs="ArialMT" w:eastAsia="Arial-BoldMT"/>
          <w:iCs/>
          <w:sz w:val="24"/>
          <w:szCs w:val="24"/>
        </w:rPr>
        <w:t xml:space="preserve"> </w:t>
      </w:r>
      <w:r>
        <w:rPr>
          <w:rFonts w:cs="ArialMT"/>
          <w:iCs/>
          <w:sz w:val="24"/>
          <w:szCs w:val="24"/>
        </w:rPr>
        <w:t>In other words, instead of the phosphor glowing directly across from the hole in the anode</w:t>
      </w:r>
      <w:r>
        <w:rPr>
          <w:rFonts w:cs="ArialMT"/>
          <w:iCs/>
          <w:sz w:val="24"/>
          <w:szCs w:val="24"/>
        </w:rPr>
        <w:t xml:space="preserve">, the </w:t>
      </w:r>
      <w:r>
        <w:rPr>
          <w:rFonts w:cs="ArialMT"/>
          <w:iCs/>
          <w:sz w:val="24"/>
          <w:szCs w:val="24"/>
        </w:rPr>
        <w:t>phosphor now glowed at a spot quite a bit higher in the tube.</w:t>
      </w: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J. J. Thomson thought about his results for a long time. It was almost as if the cathode rays were </w:t>
      </w:r>
      <w:r>
        <w:rPr>
          <w:rFonts w:cs="Arial-ItalicMT"/>
          <w:i/>
          <w:sz w:val="24"/>
          <w:szCs w:val="24"/>
        </w:rPr>
        <w:t>attracted</w:t>
      </w:r>
      <w:r>
        <w:rPr>
          <w:rFonts w:cs="Arial-ItalicMT"/>
          <w:i/>
          <w:sz w:val="24"/>
          <w:szCs w:val="24"/>
        </w:rPr>
        <w:t xml:space="preserve"> </w:t>
      </w:r>
      <w:r>
        <w:rPr>
          <w:rFonts w:cs="ArialMT"/>
          <w:iCs/>
          <w:sz w:val="24"/>
          <w:szCs w:val="24"/>
        </w:rPr>
        <w:t xml:space="preserve">to the positively charged metal plate above the cathode ray tube, and </w:t>
      </w:r>
      <w:r>
        <w:rPr>
          <w:rFonts w:cs="Arial-ItalicMT"/>
          <w:i/>
          <w:sz w:val="24"/>
          <w:szCs w:val="24"/>
        </w:rPr>
        <w:t xml:space="preserve">repelled </w:t>
      </w:r>
      <w:r>
        <w:rPr>
          <w:rFonts w:cs="ArialMT"/>
          <w:iCs/>
          <w:sz w:val="24"/>
          <w:szCs w:val="24"/>
        </w:rPr>
        <w:t>from the negatively charged</w:t>
      </w:r>
      <w:r>
        <w:rPr>
          <w:rFonts w:cs="ArialMT"/>
          <w:iCs/>
          <w:sz w:val="24"/>
          <w:szCs w:val="24"/>
        </w:rPr>
        <w:t xml:space="preserve"> </w:t>
      </w:r>
      <w:r>
        <w:rPr>
          <w:rFonts w:cs="ArialMT"/>
          <w:iCs/>
          <w:sz w:val="24"/>
          <w:szCs w:val="24"/>
        </w:rPr>
        <w:t>metal plate below the cathode ray tube. J. J. Thomson knew that charged objects are attracted to and repelled</w:t>
      </w:r>
      <w:r>
        <w:rPr>
          <w:rFonts w:cs="ArialMT"/>
          <w:iCs/>
          <w:sz w:val="24"/>
          <w:szCs w:val="24"/>
        </w:rPr>
        <w:t xml:space="preserve"> </w:t>
      </w:r>
      <w:r>
        <w:rPr>
          <w:rFonts w:cs="ArialMT"/>
          <w:iCs/>
          <w:sz w:val="24"/>
          <w:szCs w:val="24"/>
        </w:rPr>
        <w:t xml:space="preserve">from other charged objects according to the rule: </w:t>
      </w:r>
      <w:r>
        <w:rPr>
          <w:rFonts w:cs="Arial-ItalicMT"/>
          <w:i/>
          <w:sz w:val="24"/>
          <w:szCs w:val="24"/>
        </w:rPr>
        <w:t xml:space="preserve">opposites attract, likes repel. </w:t>
      </w:r>
      <w:r>
        <w:rPr>
          <w:rFonts w:cs="ArialMT"/>
          <w:iCs/>
          <w:sz w:val="24"/>
          <w:szCs w:val="24"/>
        </w:rPr>
        <w:t>This means that a positive</w:t>
      </w:r>
      <w:r>
        <w:rPr>
          <w:rFonts w:cs="ArialMT"/>
          <w:iCs/>
          <w:sz w:val="24"/>
          <w:szCs w:val="24"/>
        </w:rPr>
        <w:t xml:space="preserve"> </w:t>
      </w:r>
      <w:r>
        <w:rPr>
          <w:rFonts w:cs="ArialMT"/>
          <w:iCs/>
          <w:sz w:val="24"/>
          <w:szCs w:val="24"/>
        </w:rPr>
        <w:t>charge is attracted to a negative charge, but repelled from another positive charge. Similarly, a negative</w:t>
      </w:r>
      <w:r>
        <w:rPr>
          <w:rFonts w:cs="ArialMT"/>
          <w:iCs/>
          <w:sz w:val="24"/>
          <w:szCs w:val="24"/>
        </w:rPr>
        <w:t xml:space="preserve"> </w:t>
      </w:r>
      <w:r>
        <w:rPr>
          <w:rFonts w:cs="ArialMT"/>
          <w:iCs/>
          <w:sz w:val="24"/>
          <w:szCs w:val="24"/>
        </w:rPr>
        <w:t>charge is attracted to a positive charge, but repelled from another negative charge. Using the “opposites</w:t>
      </w:r>
      <w:r>
        <w:rPr>
          <w:rFonts w:cs="ArialMT"/>
          <w:iCs/>
          <w:sz w:val="24"/>
          <w:szCs w:val="24"/>
        </w:rPr>
        <w:t xml:space="preserve"> </w:t>
      </w:r>
      <w:r>
        <w:rPr>
          <w:rFonts w:cs="ArialMT"/>
          <w:iCs/>
          <w:sz w:val="24"/>
          <w:szCs w:val="24"/>
        </w:rPr>
        <w:t xml:space="preserve">attract, likes repel” rule, J. J. Thomson argued that if the cathode rays were </w:t>
      </w:r>
      <w:r>
        <w:rPr>
          <w:rFonts w:cs="Arial-ItalicMT"/>
          <w:i/>
          <w:sz w:val="24"/>
          <w:szCs w:val="24"/>
        </w:rPr>
        <w:t xml:space="preserve">attracted </w:t>
      </w:r>
      <w:r>
        <w:rPr>
          <w:rFonts w:cs="ArialMT"/>
          <w:iCs/>
          <w:sz w:val="24"/>
          <w:szCs w:val="24"/>
        </w:rPr>
        <w:t>to the positively charged</w:t>
      </w:r>
      <w:r>
        <w:rPr>
          <w:rFonts w:cs="ArialMT"/>
          <w:iCs/>
          <w:sz w:val="24"/>
          <w:szCs w:val="24"/>
        </w:rPr>
        <w:t xml:space="preserve"> </w:t>
      </w:r>
      <w:r>
        <w:rPr>
          <w:rFonts w:cs="ArialMT"/>
          <w:iCs/>
          <w:sz w:val="24"/>
          <w:szCs w:val="24"/>
        </w:rPr>
        <w:t xml:space="preserve">metal plate and </w:t>
      </w:r>
      <w:r>
        <w:rPr>
          <w:rFonts w:cs="Arial-ItalicMT"/>
          <w:i/>
          <w:sz w:val="24"/>
          <w:szCs w:val="24"/>
        </w:rPr>
        <w:t xml:space="preserve">repelled </w:t>
      </w:r>
      <w:r>
        <w:rPr>
          <w:rFonts w:cs="ArialMT"/>
          <w:iCs/>
          <w:sz w:val="24"/>
          <w:szCs w:val="24"/>
        </w:rPr>
        <w:t>from the negatively charged metal plate, they themselves must have a negative</w:t>
      </w:r>
      <w:r>
        <w:rPr>
          <w:rFonts w:cs="ArialMT"/>
          <w:iCs/>
          <w:sz w:val="24"/>
          <w:szCs w:val="24"/>
        </w:rPr>
        <w:t xml:space="preserve"> charge. </w:t>
      </w:r>
      <w:r>
        <w:rPr>
          <w:rFonts w:cs="ArialMT"/>
          <w:iCs/>
          <w:sz w:val="24"/>
          <w:szCs w:val="24"/>
        </w:rPr>
        <w:t>J. J. Thomson then did some rather complex experiments with magnets, and used his results to prove that</w:t>
      </w:r>
      <w:r>
        <w:rPr>
          <w:rFonts w:cs="ArialMT"/>
          <w:iCs/>
          <w:sz w:val="24"/>
          <w:szCs w:val="24"/>
        </w:rPr>
        <w:t xml:space="preserve"> </w:t>
      </w:r>
      <w:r>
        <w:rPr>
          <w:rFonts w:cs="ArialMT"/>
          <w:iCs/>
          <w:sz w:val="24"/>
          <w:szCs w:val="24"/>
        </w:rPr>
        <w:t>cathode rays were not only negatively charged, but also had mass. Remember that anything with mass is</w:t>
      </w:r>
      <w:r>
        <w:rPr>
          <w:rFonts w:cs="ArialMT"/>
          <w:iCs/>
          <w:sz w:val="24"/>
          <w:szCs w:val="24"/>
        </w:rPr>
        <w:t xml:space="preserve"> </w:t>
      </w:r>
      <w:r>
        <w:rPr>
          <w:rFonts w:cs="ArialMT"/>
          <w:iCs/>
          <w:sz w:val="24"/>
          <w:szCs w:val="24"/>
        </w:rPr>
        <w:t>part of what we call matter. In other words, these cathode rays must be the result of negatively charged“matter” flowing from the cathode to the anode. But there was a problem. According to J. J. Thomson’s</w:t>
      </w:r>
      <w:r>
        <w:rPr>
          <w:rFonts w:cs="ArialMT"/>
          <w:iCs/>
          <w:sz w:val="24"/>
          <w:szCs w:val="24"/>
        </w:rPr>
        <w:t xml:space="preserve"> </w:t>
      </w:r>
      <w:r>
        <w:rPr>
          <w:rFonts w:cs="ArialMT"/>
          <w:iCs/>
          <w:sz w:val="24"/>
          <w:szCs w:val="24"/>
        </w:rPr>
        <w:t>measurements, either these cathode rays had a ridiculously high charge, or else had very, very little mass– much less mass than the smallest known atom.</w:t>
      </w:r>
      <w:r>
        <w:rPr>
          <w:rFonts w:cs="ArialMT"/>
          <w:iCs/>
          <w:sz w:val="24"/>
          <w:szCs w:val="24"/>
        </w:rPr>
        <w:t xml:space="preserve"> </w:t>
      </w:r>
      <w:r>
        <w:rPr>
          <w:rFonts w:cs="ArialMT"/>
          <w:iCs/>
          <w:sz w:val="24"/>
          <w:szCs w:val="24"/>
        </w:rPr>
        <w:t>Electron is approximately (2000) times lighter than hydrogen.</w:t>
      </w:r>
    </w:p>
    <w:p>
      <w:pPr>
        <w:pStyle w:val="style0"/>
        <w:autoSpaceDE w:val="false"/>
        <w:autoSpaceDN w:val="false"/>
        <w:adjustRightInd w:val="false"/>
        <w:spacing w:after="0" w:lineRule="auto" w:line="240"/>
        <w:rPr>
          <w:rFonts w:cs="ArialMT"/>
          <w:b/>
          <w:iCs/>
          <w:color w:val="ff0000"/>
          <w:sz w:val="24"/>
          <w:szCs w:val="24"/>
        </w:rPr>
      </w:pPr>
      <w:r>
        <w:rPr>
          <w:rFonts w:cs="ArialMT"/>
          <w:b/>
          <w:iCs/>
          <w:color w:val="ff0000"/>
          <w:sz w:val="24"/>
          <w:szCs w:val="24"/>
        </w:rPr>
        <w:t>How was this possible? How could the matter making up</w:t>
      </w:r>
      <w:r>
        <w:rPr>
          <w:rFonts w:cs="ArialMT"/>
          <w:b/>
          <w:iCs/>
          <w:color w:val="ff0000"/>
          <w:sz w:val="24"/>
          <w:szCs w:val="24"/>
        </w:rPr>
        <w:t xml:space="preserve"> </w:t>
      </w:r>
      <w:r>
        <w:rPr>
          <w:rFonts w:cs="ArialMT"/>
          <w:b/>
          <w:iCs/>
          <w:color w:val="ff0000"/>
          <w:sz w:val="24"/>
          <w:szCs w:val="24"/>
        </w:rPr>
        <w:t xml:space="preserve">cathode rays be </w:t>
      </w:r>
      <w:r>
        <w:rPr>
          <w:rFonts w:cs="Arial-ItalicMT"/>
          <w:b/>
          <w:i/>
          <w:color w:val="ff0000"/>
          <w:sz w:val="24"/>
          <w:szCs w:val="24"/>
        </w:rPr>
        <w:t xml:space="preserve">smaller </w:t>
      </w:r>
      <w:r>
        <w:rPr>
          <w:rFonts w:cs="ArialMT"/>
          <w:b/>
          <w:iCs/>
          <w:color w:val="ff0000"/>
          <w:sz w:val="24"/>
          <w:szCs w:val="24"/>
        </w:rPr>
        <w:t xml:space="preserve">than an atom if atoms were indivisible? </w:t>
      </w:r>
    </w:p>
    <w:p>
      <w:pPr>
        <w:pStyle w:val="style0"/>
        <w:autoSpaceDE w:val="false"/>
        <w:autoSpaceDN w:val="false"/>
        <w:adjustRightInd w:val="false"/>
        <w:spacing w:after="0" w:lineRule="auto" w:line="240"/>
        <w:rPr>
          <w:rFonts w:cs="ArialMT"/>
          <w:iCs/>
          <w:sz w:val="24"/>
          <w:szCs w:val="24"/>
        </w:rPr>
      </w:pPr>
      <w:r>
        <w:rPr>
          <w:rFonts w:cs="ArialMT"/>
          <w:iCs/>
          <w:sz w:val="24"/>
          <w:szCs w:val="24"/>
        </w:rPr>
        <w:t>J. J. Thomson made a radical proposal:</w:t>
      </w:r>
      <w:r>
        <w:rPr>
          <w:rFonts w:cs="ArialMT"/>
          <w:iCs/>
          <w:sz w:val="24"/>
          <w:szCs w:val="24"/>
        </w:rPr>
        <w:t xml:space="preserve"> </w:t>
      </w:r>
      <w:r>
        <w:rPr>
          <w:rFonts w:cs="ArialMT"/>
          <w:iCs/>
          <w:sz w:val="24"/>
          <w:szCs w:val="24"/>
        </w:rPr>
        <w:t xml:space="preserve">maybe atoms </w:t>
      </w:r>
      <w:r>
        <w:rPr>
          <w:rFonts w:cs="Arial-ItalicMT"/>
          <w:i/>
          <w:sz w:val="24"/>
          <w:szCs w:val="24"/>
        </w:rPr>
        <w:t xml:space="preserve">are </w:t>
      </w:r>
      <w:r>
        <w:rPr>
          <w:rFonts w:cs="ArialMT"/>
          <w:iCs/>
          <w:sz w:val="24"/>
          <w:szCs w:val="24"/>
        </w:rPr>
        <w:t>divisible. J. J. Thomson suggested that the small, negatively charged particles making up</w:t>
      </w:r>
      <w:r>
        <w:rPr>
          <w:rFonts w:cs="ArialMT"/>
          <w:iCs/>
          <w:sz w:val="24"/>
          <w:szCs w:val="24"/>
        </w:rPr>
        <w:t xml:space="preserve"> </w:t>
      </w:r>
      <w:r>
        <w:rPr>
          <w:rFonts w:cs="ArialMT"/>
          <w:iCs/>
          <w:sz w:val="24"/>
          <w:szCs w:val="24"/>
        </w:rPr>
        <w:t>the cathode ray were actually pieces of atoms. He called these pieces “corpuscles,” although today we know</w:t>
      </w:r>
      <w:r>
        <w:rPr>
          <w:rFonts w:cs="ArialMT"/>
          <w:iCs/>
          <w:sz w:val="24"/>
          <w:szCs w:val="24"/>
        </w:rPr>
        <w:t xml:space="preserve"> </w:t>
      </w:r>
      <w:r>
        <w:rPr>
          <w:rFonts w:cs="ArialMT"/>
          <w:iCs/>
          <w:sz w:val="24"/>
          <w:szCs w:val="24"/>
        </w:rPr>
        <w:t xml:space="preserve">them as “electrons.” </w:t>
      </w: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Today, the accepted value of electron charge-to-mass (e/m) is </w:t>
      </w:r>
      <m:oMath>
        <m:sSup>
          <m:sSupPr>
            <m:ctrlPr>
              <w:rPr>
                <w:rFonts w:ascii="Cambria Math" w:cs="ArialMT" w:hAnsi="Cambria Math"/>
                <w:i/>
                <w:iCs/>
                <w:sz w:val="24"/>
                <w:szCs w:val="24"/>
              </w:rPr>
            </m:ctrlPr>
          </m:sSupPr>
          <m:e>
            <m:r>
              <w:rPr>
                <w:rFonts w:ascii="Cambria Math" w:cs="ArialMT" w:hAnsi="Cambria Math"/>
                <w:sz w:val="24"/>
                <w:szCs w:val="24"/>
              </w:rPr>
              <m:t>1.7588196×10</m:t>
            </m:r>
          </m:e>
          <m:sup>
            <m:r>
              <w:rPr>
                <w:rFonts w:ascii="Cambria Math" w:cs="ArialMT" w:hAnsi="Cambria Math"/>
                <w:sz w:val="24"/>
                <w:szCs w:val="24"/>
              </w:rPr>
              <m:t>11</m:t>
            </m:r>
          </m:sup>
        </m:sSup>
        <m:sSup>
          <m:sSupPr>
            <m:ctrlPr>
              <w:rPr>
                <w:rFonts w:ascii="Cambria Math" w:cs="ArialMT" w:hAnsi="Cambria Math"/>
                <w:i/>
                <w:iCs/>
                <w:sz w:val="24"/>
                <w:szCs w:val="24"/>
              </w:rPr>
            </m:ctrlPr>
          </m:sSupPr>
          <m:e>
            <m:r>
              <w:rPr>
                <w:rFonts w:ascii="Cambria Math" w:cs="ArialMT" w:hAnsi="Cambria Math"/>
                <w:sz w:val="24"/>
                <w:szCs w:val="24"/>
              </w:rPr>
              <m:t>C.Kg</m:t>
            </m:r>
          </m:e>
          <m:sup>
            <m:r>
              <w:rPr>
                <w:rFonts w:ascii="Cambria Math" w:cs="ArialMT" w:hAnsi="Cambria Math"/>
                <w:sz w:val="24"/>
                <w:szCs w:val="24"/>
              </w:rPr>
              <m:t>-1</m:t>
            </m:r>
          </m:sup>
        </m:sSup>
      </m:oMath>
    </w:p>
    <w:p>
      <w:pPr>
        <w:pStyle w:val="style0"/>
        <w:autoSpaceDE w:val="false"/>
        <w:autoSpaceDN w:val="false"/>
        <w:adjustRightInd w:val="false"/>
        <w:spacing w:after="0" w:lineRule="auto" w:line="240"/>
        <w:rPr>
          <w:rFonts w:cs="ArialMT"/>
          <w:iCs/>
          <w:sz w:val="24"/>
          <w:szCs w:val="24"/>
        </w:rPr>
      </w:pPr>
      <w:r>
        <w:rPr>
          <w:rFonts w:cs="ArialMT"/>
          <w:iCs/>
          <w:sz w:val="24"/>
          <w:szCs w:val="24"/>
        </w:rPr>
        <w:t>Thanks to his clever experiments and careful reasoning J. J. Thomson is credited with the discovery of the electron</w:t>
      </w:r>
      <w:r>
        <w:rPr>
          <w:rFonts w:cs="ArialMT"/>
          <w:iCs/>
          <w:sz w:val="24"/>
          <w:szCs w:val="24"/>
        </w:rPr>
        <w:t>.</w:t>
      </w:r>
    </w:p>
    <w:p>
      <w:pPr>
        <w:pStyle w:val="style0"/>
        <w:autoSpaceDE w:val="false"/>
        <w:autoSpaceDN w:val="false"/>
        <w:adjustRightInd w:val="false"/>
        <w:spacing w:after="0" w:lineRule="auto" w:line="240"/>
        <w:rPr>
          <w:rFonts w:cs="ArialMT"/>
          <w:iCs/>
          <w:sz w:val="24"/>
          <w:szCs w:val="24"/>
        </w:rPr>
      </w:pPr>
    </w:p>
    <w:p>
      <w:pPr>
        <w:pStyle w:val="style157"/>
        <w:rPr>
          <w:b/>
        </w:rPr>
      </w:pPr>
      <w:r>
        <w:rPr>
          <w:rFonts w:cs="ArialMT"/>
          <w:b/>
          <w:iCs/>
          <w:sz w:val="24"/>
          <w:szCs w:val="24"/>
        </w:rPr>
        <w:t>SUMMARY OF</w:t>
      </w:r>
      <w:r>
        <w:rPr>
          <w:b/>
        </w:rPr>
        <w:t xml:space="preserve"> </w:t>
      </w:r>
      <w:r>
        <w:rPr>
          <w:b/>
        </w:rPr>
        <w:t xml:space="preserve">THE </w:t>
      </w:r>
      <w:r>
        <w:rPr>
          <w:b/>
        </w:rPr>
        <w:t xml:space="preserve">DISCOVERY OF ELECTRONS OR CATHODE DISCHARGE TUBE </w:t>
      </w:r>
      <w:r>
        <w:rPr>
          <w:b/>
        </w:rPr>
        <w:cr/>
      </w:r>
    </w:p>
    <w:p>
      <w:pPr>
        <w:pStyle w:val="style157"/>
        <w:rPr/>
      </w:pPr>
      <w:r>
        <w:t xml:space="preserve">EXPERIMENT: </w:t>
      </w:r>
      <w:r>
        <w:cr/>
      </w:r>
    </w:p>
    <w:p>
      <w:pPr>
        <w:pStyle w:val="style157"/>
        <w:rPr/>
      </w:pPr>
      <w:r>
        <w:t xml:space="preserve">Electron is a fundamental particle of each atom having negative charge. This negative particle was discovered by a British physicist J.J Thomson. </w:t>
      </w:r>
      <w:r>
        <w:cr/>
      </w:r>
    </w:p>
    <w:p>
      <w:pPr>
        <w:pStyle w:val="style157"/>
        <w:rPr>
          <w:b/>
        </w:rPr>
      </w:pPr>
      <w:r>
        <w:rPr>
          <w:b/>
        </w:rPr>
        <w:t xml:space="preserve">Experiment: </w:t>
      </w:r>
      <w:r>
        <w:rPr>
          <w:b/>
        </w:rPr>
        <w:cr/>
      </w:r>
      <w:r>
        <w:t xml:space="preserve">This experiment consists of a glass tube of thick walls. The tube is fitted with two metal electrodes connected with negative and positive terminals of a high voltage battery. These plates are called Cathode and Anode respectively. This large tube consists of a small outlet tube connected with Vacuum pump. </w:t>
      </w:r>
      <w:r>
        <w:cr/>
      </w:r>
    </w:p>
    <w:p>
      <w:pPr>
        <w:pStyle w:val="style157"/>
        <w:rPr/>
      </w:pPr>
      <w:r>
        <w:t xml:space="preserve"> First of all this tube is filled with a gas at ordinary pressure. Now with the help of a vacuum pump the gas is evacuated such that the pressure of the gas inside the tube is reduced Anode). This high voltage is slowly increased till a change in the tube is observed between the electrodes. Streaks of bluish lights </w:t>
      </w:r>
      <w:r>
        <w:cr/>
      </w:r>
      <w:r>
        <w:t xml:space="preserve">having direction from cathode to anode are observed, It appears that these rays travels in straight lines from Cathode to Anode and a glow is observed on the tube toward Anode side where the rays strike. </w:t>
      </w:r>
      <w:r>
        <w:cr/>
      </w:r>
    </w:p>
    <w:p>
      <w:pPr>
        <w:pStyle w:val="style157"/>
        <w:rPr/>
      </w:pPr>
      <w:r>
        <w:t xml:space="preserve"> To study the nature of charge (positive or negative) of the particle, these particles are passed through electric and magnetic field in the form of rays. It was observed that the particles travelling toward anode were deviated from their path toward the positive plate of the magnetic field, so it is a clear indication that these particles are negatively changed called</w:t>
      </w:r>
      <w:r>
        <w:rPr>
          <w:b/>
        </w:rPr>
        <w:t xml:space="preserve"> Electrons.</w:t>
      </w:r>
      <w:r>
        <w:t xml:space="preserve">  Same experiment was performed by changing the gas in the tube. It was observed that the nature of these particles remained same. </w:t>
      </w:r>
      <w:r>
        <w:cr/>
      </w:r>
    </w:p>
    <w:p>
      <w:pPr>
        <w:pStyle w:val="style157"/>
        <w:rPr/>
      </w:pPr>
      <w:r>
        <w:t xml:space="preserve"> Same experiment was performed by changing the metal of electrodes, it was observed that the nature of particles remained same. </w:t>
      </w:r>
      <w:r>
        <w:cr/>
      </w:r>
    </w:p>
    <w:p>
      <w:pPr>
        <w:pStyle w:val="style157"/>
        <w:rPr>
          <w:rFonts w:cs="Consolas"/>
          <w:b/>
          <w:i/>
          <w:sz w:val="20"/>
          <w:szCs w:val="20"/>
        </w:rPr>
      </w:pPr>
    </w:p>
    <w:p>
      <w:pPr>
        <w:pStyle w:val="style157"/>
        <w:rPr>
          <w:rFonts w:cs="Consolas"/>
          <w:b/>
        </w:rPr>
      </w:pPr>
      <w:r>
        <w:rPr>
          <w:rFonts w:cs="Consolas"/>
          <w:b/>
        </w:rPr>
        <w:t>Properties of cathode ray particle</w:t>
      </w:r>
    </w:p>
    <w:p>
      <w:pPr>
        <w:pStyle w:val="style157"/>
        <w:rPr>
          <w:rFonts w:cs="Consolas"/>
        </w:rPr>
      </w:pPr>
      <w:r>
        <w:rPr>
          <w:rFonts w:cs="Consolas"/>
        </w:rPr>
        <w:t>1.  They travel in straight lines.</w:t>
      </w:r>
    </w:p>
    <w:p>
      <w:pPr>
        <w:pStyle w:val="style157"/>
        <w:rPr>
          <w:rFonts w:cs="Consolas"/>
        </w:rPr>
      </w:pPr>
      <w:r>
        <w:rPr>
          <w:rFonts w:cs="Consolas"/>
        </w:rPr>
        <w:t>2. They are independent of the material composition of the cathode.</w:t>
      </w:r>
    </w:p>
    <w:p>
      <w:pPr>
        <w:pStyle w:val="style157"/>
        <w:rPr>
          <w:rFonts w:cs="Consolas"/>
        </w:rPr>
      </w:pPr>
      <w:r>
        <w:rPr>
          <w:rFonts w:cs="Consolas"/>
        </w:rPr>
        <w:t>3. Applying electric field in the path of cathode ray deflects the ray towards positively charged plate. Hence cathode ray consists of negatively charged particles.</w:t>
      </w:r>
    </w:p>
    <w:p>
      <w:pPr>
        <w:pStyle w:val="style157"/>
        <w:ind w:left="1080"/>
        <w:rPr/>
      </w:pPr>
      <w:r>
        <w:rPr>
          <w:rFonts w:cs="Consolas"/>
        </w:rPr>
        <w:t xml:space="preserve">4. </w:t>
      </w:r>
      <w:r>
        <w:t xml:space="preserve">When these Cathode rays are allowed to strike glass material or some other materials, it is observed that these materials produce fluorescence (glow). </w:t>
      </w:r>
      <w:r>
        <w:cr/>
      </w:r>
      <w:r>
        <w:t xml:space="preserve">5. If a light paddle wheel is placed in the path of Cathode rays the wheel rotates which indicates that Cathode rays are material particles. The mass of each particle was found equal to 1/1837 of the lightest Hydrogen atom (Isotope of Hydrogen having atomic mass equal to 1 </w:t>
      </w:r>
      <w:r>
        <w:cr/>
      </w:r>
      <w:r>
        <w:t xml:space="preserve">a.m.u). </w:t>
      </w:r>
      <w:r>
        <w:cr/>
      </w:r>
    </w:p>
    <w:p>
      <w:pPr>
        <w:pStyle w:val="style157"/>
        <w:rPr>
          <w:rFonts w:cs="Consolas"/>
          <w:i/>
        </w:rPr>
      </w:pPr>
    </w:p>
    <w:p>
      <w:pPr>
        <w:pStyle w:val="style157"/>
        <w:rPr>
          <w:rFonts w:cs="Consolas"/>
          <w:b/>
          <w:i/>
          <w:sz w:val="20"/>
          <w:szCs w:val="20"/>
        </w:rPr>
      </w:pPr>
    </w:p>
    <w:p>
      <w:pPr>
        <w:pStyle w:val="style157"/>
        <w:rPr>
          <w:rFonts w:cs="Consolas"/>
          <w:b/>
          <w:i/>
          <w:sz w:val="20"/>
          <w:szCs w:val="20"/>
        </w:rPr>
      </w:pPr>
    </w:p>
    <w:p>
      <w:pPr>
        <w:pStyle w:val="style157"/>
        <w:rPr>
          <w:rFonts w:cs="Consolas"/>
          <w:b/>
        </w:rPr>
      </w:pPr>
      <w:r>
        <w:rPr>
          <w:rFonts w:cs="Consolas"/>
          <w:b/>
        </w:rPr>
        <w:t>Millikan Oil Drop Experiment</w:t>
      </w:r>
    </w:p>
    <w:p>
      <w:pPr>
        <w:pStyle w:val="style157"/>
        <w:rPr>
          <w:rFonts w:cs="Consolas"/>
        </w:rPr>
      </w:pPr>
      <w:r>
        <w:rPr>
          <w:rFonts w:cs="Consolas"/>
        </w:rPr>
        <w:t>Although we got e/m ratio for electron from J.J. Thomson’s Cathode Ray Tube experiment, we still don’t know the exact charge (e) for electron. American physicist Robert Millikan designed an experiment to measure the absolute value of the charge of electron which is discussed below.</w:t>
      </w:r>
    </w:p>
    <w:p>
      <w:pPr>
        <w:pStyle w:val="style157"/>
        <w:rPr>
          <w:rFonts w:cs="Consolas"/>
        </w:rPr>
      </w:pPr>
      <w:r>
        <w:rPr>
          <w:rFonts w:cs="Consolas"/>
        </w:rPr>
        <w:t>In 1909, American physicist R. Millikan measured the charge of an electron using negatively charged oil droplets. The measured charge (e) of an electron is 1.60×10^</w:t>
      </w:r>
      <w:r>
        <w:rPr>
          <w:rFonts w:cs="Consolas"/>
          <w:vertAlign w:val="superscript"/>
        </w:rPr>
        <w:t>-19</w:t>
      </w:r>
      <w:r>
        <w:rPr>
          <w:rFonts w:cs="Consolas"/>
        </w:rPr>
        <w:t xml:space="preserve"> Coulombs.</w:t>
      </w:r>
    </w:p>
    <w:p>
      <w:pPr>
        <w:pStyle w:val="style157"/>
        <w:rPr>
          <w:rFonts w:cs="Consolas"/>
        </w:rPr>
      </w:pPr>
      <w:r>
        <w:rPr>
          <w:rFonts w:cs="Consolas"/>
        </w:rPr>
        <w:t>Using the measured charge of electron, we can calculate the mass of electron from e/m ratio given by J. J. Thomson’s cathode ray experiment.</w:t>
      </w:r>
    </w:p>
    <w:p>
      <w:pPr>
        <w:pStyle w:val="style157"/>
        <w:rPr>
          <w:rFonts w:cs="Consolas"/>
        </w:rPr>
      </w:pPr>
      <w:r>
        <w:rPr>
          <w:rFonts w:cs="Consolas"/>
        </w:rPr>
        <w:t>Mass of an electron is (9.1×10</w:t>
      </w:r>
      <w:r>
        <w:rPr>
          <w:rFonts w:cs="Consolas"/>
          <w:vertAlign w:val="superscript"/>
        </w:rPr>
        <w:t>-31</w:t>
      </w:r>
      <w:r>
        <w:rPr>
          <w:rFonts w:cs="Consolas"/>
        </w:rPr>
        <w:t>) kg.</w:t>
      </w:r>
    </w:p>
    <w:p>
      <w:pPr>
        <w:pStyle w:val="style157"/>
        <w:rPr>
          <w:rFonts w:cs="Consolas"/>
          <w:b/>
          <w:i/>
          <w:sz w:val="20"/>
          <w:szCs w:val="20"/>
        </w:rPr>
      </w:pPr>
      <w:r>
        <w:rPr>
          <w:rFonts w:cs="Consolas"/>
          <w:b/>
          <w:i/>
          <w:sz w:val="20"/>
          <w:szCs w:val="20"/>
        </w:rPr>
        <w:t> </w:t>
      </w:r>
    </w:p>
    <w:p>
      <w:pPr>
        <w:pStyle w:val="style157"/>
        <w:rPr>
          <w:rFonts w:cs="Consolas"/>
          <w:b/>
        </w:rPr>
      </w:pPr>
      <w:r>
        <w:rPr>
          <w:rFonts w:cs="Consolas"/>
          <w:b/>
        </w:rPr>
        <w:t>Discovery of Proton</w:t>
      </w:r>
    </w:p>
    <w:p>
      <w:pPr>
        <w:pStyle w:val="style0"/>
        <w:autoSpaceDE w:val="false"/>
        <w:autoSpaceDN w:val="false"/>
        <w:adjustRightInd w:val="false"/>
        <w:spacing w:after="0" w:lineRule="auto" w:line="240"/>
        <w:rPr>
          <w:rFonts w:cs="Arial-BoldMT" w:eastAsia="Arial-BoldMT"/>
          <w:b/>
          <w:bCs/>
          <w:color w:val="6b83c5"/>
          <w:sz w:val="24"/>
          <w:szCs w:val="24"/>
        </w:rPr>
      </w:pPr>
      <w:r>
        <w:rPr>
          <w:rFonts w:cs="Arial-BoldMT" w:eastAsia="Arial-BoldMT"/>
          <w:b/>
          <w:bCs/>
          <w:color w:val="6b83c5"/>
          <w:sz w:val="24"/>
          <w:szCs w:val="24"/>
        </w:rPr>
        <w:t>Rutherford’s Model of the Atom</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Disproving Thomson’s “plum pudding” model began with the discovery that an element known as uranium emitted </w:t>
      </w:r>
      <w:r>
        <w:rPr>
          <w:rFonts w:cs="Arial-ItalicMT" w:eastAsia="Arial-BoldMT"/>
          <w:i/>
          <w:iCs/>
          <w:color w:val="000000"/>
          <w:sz w:val="24"/>
          <w:szCs w:val="24"/>
        </w:rPr>
        <w:t xml:space="preserve">positively charged </w:t>
      </w:r>
      <w:r>
        <w:rPr>
          <w:rFonts w:cs="ArialMT" w:eastAsia="Arial-BoldMT"/>
          <w:color w:val="000000"/>
          <w:sz w:val="24"/>
          <w:szCs w:val="24"/>
        </w:rPr>
        <w:t xml:space="preserve">particles called </w:t>
      </w:r>
      <w:r>
        <w:rPr>
          <w:rFonts w:cs="Arial-BoldMT" w:eastAsia="Arial-BoldMT"/>
          <w:b/>
          <w:bCs/>
          <w:color w:val="000000"/>
          <w:sz w:val="24"/>
          <w:szCs w:val="24"/>
        </w:rPr>
        <w:t xml:space="preserve">alpha particles </w:t>
      </w:r>
      <w:r>
        <w:rPr>
          <w:rFonts w:cs="ArialMT" w:eastAsia="Arial-BoldMT"/>
          <w:color w:val="000000"/>
          <w:sz w:val="24"/>
          <w:szCs w:val="24"/>
        </w:rPr>
        <w:t>as it underwent radioactive decay. Radioactive decay occurs when one element decomposes into another element.</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It only happens with a few very unstable elements. This involves some difficult concepts so, for now, just accept the fact that uranium decays and emits alpha particles in the process. </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Alpha particles themselves did not prove anything about the structure of the atom.</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 In fact, a man named Ernest Rutherford proved that alpha particles were nothing more than helium atoms that had lost their electrons. Think about why an atom that has lost electrons will have a positive charge. Alpha particles could, however, be used to conduct some very interesting experiments.</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 For the most part, though, he seemed to view alpha particles as tiny bullets that he could use to fire at all kinds of different materials. One experiment in particular, however, surprised Rutherford, and everyone else. Rutherford found that when he fired</w:t>
      </w:r>
      <w:r>
        <w:rPr>
          <w:rFonts w:cs="Arial-BoldMT" w:eastAsia="Arial-BoldMT"/>
          <w:b/>
          <w:bCs/>
          <w:color w:val="000000"/>
          <w:sz w:val="24"/>
          <w:szCs w:val="24"/>
        </w:rPr>
        <w:t xml:space="preserve">: </w:t>
      </w:r>
      <w:r>
        <w:rPr>
          <w:rFonts w:cs="ArialMT" w:eastAsia="Arial-BoldMT"/>
          <w:color w:val="000000"/>
          <w:sz w:val="24"/>
          <w:szCs w:val="24"/>
        </w:rPr>
        <w:t>A photograph of Ernest Ruther alpha particles at a very thin piece of gold foil, an inter- f o r d  Every so often, though, one of the alpha particles  would be deflected slightly as if it had bounced off of something hard.</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 Even less often, Rutherford observed alpha particles bouncing straight back at the “gun” from which they had been fired! It was as if these alpha particles had hit a wall “head-on” and had ricocheted right back in the direction that they had come from.</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Rutherford thought that these experimental results were rather odd. Rutherford described firing alpha particles at gold foil like shooting a high-powered rifle at tissue paper. </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Would you ever expect the bullets to hit the tissue paper and bounce back at you? Of course not! The bullets would break through the tissue paper and keep on going, almost as if they’d hit nothing at all. </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That’s what Rutherford had expected would happen when he fired alpha particles at the gold foil. Therefore, the fact that most alpha particles passed through didn’t shock him. </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On the other hand, how could he explain the alpha particles that got deflected? Even worse, how could he explain the alpha particles that bounced right back as if they’d hit a wall?</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Rutherford decided that the only way to explain his results was to assume that the positive matter forming the gold atoms was </w:t>
      </w:r>
      <w:r>
        <w:rPr>
          <w:rFonts w:cs="Arial-ItalicMT" w:eastAsia="Arial-BoldMT"/>
          <w:i/>
          <w:iCs/>
          <w:color w:val="000000"/>
          <w:sz w:val="24"/>
          <w:szCs w:val="24"/>
        </w:rPr>
        <w:t>not</w:t>
      </w:r>
      <w:r>
        <w:rPr>
          <w:rFonts w:cs="ArialMT" w:eastAsia="Arial-BoldMT"/>
          <w:color w:val="000000"/>
          <w:sz w:val="24"/>
          <w:szCs w:val="24"/>
        </w:rPr>
        <w:t xml:space="preserve">, in fact, distributed like the batter in plum pudding, but rather, was concentrated in one spot, forming a small positively charged particle somewhere in the center of the gold atom. </w:t>
      </w:r>
    </w:p>
    <w:p>
      <w:pPr>
        <w:pStyle w:val="style0"/>
        <w:numPr>
          <w:ilvl w:val="0"/>
          <w:numId w:val="76"/>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We now call this clump of positively charged mass the </w:t>
      </w:r>
      <w:r>
        <w:rPr>
          <w:rFonts w:cs="Arial-BoldMT" w:eastAsia="Arial-BoldMT"/>
          <w:b/>
          <w:bCs/>
          <w:color w:val="000000"/>
          <w:sz w:val="24"/>
          <w:szCs w:val="24"/>
        </w:rPr>
        <w:t xml:space="preserve">nucleus. </w:t>
      </w:r>
      <w:r>
        <w:rPr>
          <w:rFonts w:cs="ArialMT" w:eastAsia="Arial-BoldMT"/>
          <w:color w:val="000000"/>
          <w:sz w:val="24"/>
          <w:szCs w:val="24"/>
        </w:rPr>
        <w:t xml:space="preserve">According to Rutherford, the presence of a nucleus explained his experiments, because it implied that most alpha particles passed through the gold foil without </w:t>
      </w:r>
      <w:r>
        <w:rPr>
          <w:rFonts w:cs="ArialMT"/>
          <w:sz w:val="24"/>
          <w:szCs w:val="24"/>
        </w:rPr>
        <w:t>hitting anything at all. Once in a while, though, the alpha particles would actually collide with a gold nucleus, causing the alpha particles to be deflected, or even to bounce right back in the direction they came from.</w:t>
      </w:r>
    </w:p>
    <w:p>
      <w:pPr>
        <w:pStyle w:val="style0"/>
        <w:autoSpaceDE w:val="false"/>
        <w:autoSpaceDN w:val="false"/>
        <w:adjustRightInd w:val="false"/>
        <w:spacing w:after="0" w:lineRule="auto" w:line="240"/>
        <w:rPr>
          <w:rFonts w:cs="ArialMT"/>
          <w:sz w:val="24"/>
          <w:szCs w:val="24"/>
        </w:rPr>
      </w:pPr>
      <w:r>
        <w:rPr>
          <w:rFonts w:cs="ArialMT"/>
          <w:noProof/>
          <w:sz w:val="24"/>
          <w:szCs w:val="24"/>
        </w:rPr>
        <w:drawing>
          <wp:inline distL="0" distT="0" distB="0" distR="0">
            <wp:extent cx="4564912" cy="2750288"/>
            <wp:effectExtent l="0" t="0" r="7620" b="0"/>
            <wp:docPr id="1079" name="Picture 9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937"/>
                    <pic:cNvPicPr/>
                  </pic:nvPicPr>
                  <pic:blipFill>
                    <a:blip r:embed="rId27" cstate="print"/>
                    <a:srcRect l="0" t="0" r="0" b="0"/>
                    <a:stretch/>
                  </pic:blipFill>
                  <pic:spPr>
                    <a:xfrm rot="0">
                      <a:off x="0" y="0"/>
                      <a:ext cx="4564912" cy="2750288"/>
                    </a:xfrm>
                    <a:prstGeom prst="rect"/>
                    <a:ln>
                      <a:noFill/>
                    </a:ln>
                  </pic:spPr>
                </pic:pic>
              </a:graphicData>
            </a:graphic>
          </wp:inline>
        </w:drawing>
      </w:r>
    </w:p>
    <w:p>
      <w:pPr>
        <w:pStyle w:val="style0"/>
        <w:autoSpaceDE w:val="false"/>
        <w:autoSpaceDN w:val="false"/>
        <w:adjustRightInd w:val="false"/>
        <w:spacing w:after="0" w:lineRule="auto" w:line="240"/>
        <w:rPr>
          <w:rFonts w:cs="ArialMT"/>
          <w:b/>
          <w:sz w:val="24"/>
          <w:szCs w:val="24"/>
        </w:rPr>
      </w:pPr>
      <w:r>
        <w:rPr>
          <w:rFonts w:cs="ArialMT"/>
          <w:b/>
          <w:sz w:val="24"/>
          <w:szCs w:val="24"/>
        </w:rPr>
        <w:t>Ernest Rutherford’s Gold Foil Experiment.</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Defects of Rutherford’s model</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According to Rutherford’s model, an atom consists of a positive nucleus with the electrons moving around it in circular orbits. However it had been shown by J. C. Maxwell that whenever an electron is subjected to acceleration, it emits radiation and loses energy. As a result of this, its orbit should become smaller and smaller and finally it should drop into the nucleus by following a spiral path. This means that atom would collapse and thus Rutherford’s model failed to explain stability of atoms.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Another drawback of the Rutherford’s model is that it says nothing about the electronic structure of the atoms i.e., how the electrons are distributed around the nucleus and what are the energies of these electrons. Therefore, this model failed to explain the existence of certain definite lines in the hydrogen spectrum.</w:t>
      </w:r>
    </w:p>
    <w:p>
      <w:pPr>
        <w:pStyle w:val="style157"/>
        <w:rPr>
          <w:rFonts w:cs="Consolas"/>
          <w:b/>
          <w:i/>
          <w:sz w:val="20"/>
          <w:szCs w:val="20"/>
        </w:rPr>
      </w:pPr>
    </w:p>
    <w:p>
      <w:pPr>
        <w:pStyle w:val="style157"/>
        <w:rPr>
          <w:rFonts w:cs="Consolas"/>
          <w:b/>
          <w:i/>
          <w:sz w:val="20"/>
          <w:szCs w:val="20"/>
        </w:rPr>
      </w:pPr>
    </w:p>
    <w:p>
      <w:pPr>
        <w:pStyle w:val="style157"/>
        <w:rPr>
          <w:rFonts w:cs="Consolas"/>
        </w:rPr>
      </w:pPr>
      <w:r>
        <w:rPr>
          <w:rFonts w:ascii="Consolas" w:cs="Consolas" w:hAnsi="Consolas"/>
          <w:b/>
          <w:i/>
          <w:sz w:val="20"/>
          <w:szCs w:val="20"/>
        </w:rPr>
        <w:t>In summary;</w:t>
      </w:r>
      <w:r>
        <w:rPr>
          <w:rFonts w:ascii="Consolas" w:cs="Consolas" w:hAnsi="Consolas"/>
          <w:b/>
          <w:i/>
          <w:sz w:val="20"/>
          <w:szCs w:val="20"/>
        </w:rPr>
        <w:t xml:space="preserve"> </w:t>
      </w:r>
      <w:r>
        <w:rPr>
          <w:rFonts w:cs="Consolas"/>
        </w:rPr>
        <w:t>Rutherford discovered proton in his famous gold foil experiment.</w:t>
      </w:r>
    </w:p>
    <w:p>
      <w:pPr>
        <w:pStyle w:val="style157"/>
        <w:rPr>
          <w:rFonts w:cs="Consolas"/>
        </w:rPr>
      </w:pPr>
      <w:r>
        <w:rPr>
          <w:rFonts w:cs="Consolas"/>
        </w:rPr>
        <w:t>In his gold foil experiment, Rutherford bombarded a beam of alpha particles on an ultrathin gold foil and then detected the scattered alpha particles in zinc sulfide (ZnS) screen.</w:t>
      </w:r>
      <w:r>
        <w:rPr>
          <w:rFonts w:cs="Consolas"/>
        </w:rPr>
        <w:t xml:space="preserve"> </w:t>
      </w:r>
      <w:r>
        <w:rPr>
          <w:rFonts w:cs="Consolas"/>
        </w:rPr>
        <w:t>Most of the particles pass through the foil without any deflection.</w:t>
      </w:r>
      <w:r>
        <w:rPr>
          <w:rFonts w:cs="Consolas"/>
        </w:rPr>
        <w:t xml:space="preserve"> </w:t>
      </w:r>
      <w:r>
        <w:rPr>
          <w:rFonts w:cs="Consolas"/>
        </w:rPr>
        <w:t>Some of the alpha particles deflect at small angle.</w:t>
      </w:r>
    </w:p>
    <w:p>
      <w:pPr>
        <w:pStyle w:val="style157"/>
        <w:rPr>
          <w:rFonts w:cs="Consolas"/>
        </w:rPr>
      </w:pPr>
      <w:r>
        <w:rPr>
          <w:rFonts w:cs="Consolas"/>
        </w:rPr>
        <w:t>Very few even bounce back (1 in 20,000).</w:t>
      </w:r>
    </w:p>
    <w:p>
      <w:pPr>
        <w:pStyle w:val="style157"/>
        <w:rPr>
          <w:rFonts w:cs="Consolas"/>
          <w:b/>
          <w:i/>
        </w:rPr>
      </w:pPr>
      <w:r>
        <w:rPr>
          <w:rFonts w:cs="Consolas"/>
          <w:b/>
          <w:i/>
        </w:rPr>
        <w:t>Based on his observations, Rutherford proposed the following structural features of an atom:</w:t>
      </w:r>
    </w:p>
    <w:p>
      <w:pPr>
        <w:pStyle w:val="style157"/>
        <w:numPr>
          <w:ilvl w:val="0"/>
          <w:numId w:val="79"/>
        </w:numPr>
        <w:rPr>
          <w:rFonts w:cs="Consolas"/>
          <w:i/>
        </w:rPr>
      </w:pPr>
      <w:r>
        <w:rPr>
          <w:rFonts w:cs="Consolas"/>
          <w:i/>
        </w:rPr>
        <w:t xml:space="preserve">Most of the atom’s mass and its entire positive charge are confined in a small core, called nucleus. </w:t>
      </w:r>
    </w:p>
    <w:p>
      <w:pPr>
        <w:pStyle w:val="style157"/>
        <w:numPr>
          <w:ilvl w:val="0"/>
          <w:numId w:val="79"/>
        </w:numPr>
        <w:rPr>
          <w:rFonts w:cs="Consolas"/>
          <w:i/>
        </w:rPr>
      </w:pPr>
      <w:r>
        <w:rPr>
          <w:rFonts w:cs="Consolas"/>
          <w:i/>
        </w:rPr>
        <w:t>The positively charged particle is called proton.</w:t>
      </w:r>
    </w:p>
    <w:p>
      <w:pPr>
        <w:pStyle w:val="style157"/>
        <w:numPr>
          <w:ilvl w:val="0"/>
          <w:numId w:val="79"/>
        </w:numPr>
        <w:rPr>
          <w:rFonts w:cs="Consolas"/>
          <w:i/>
        </w:rPr>
      </w:pPr>
      <w:r>
        <w:rPr>
          <w:rFonts w:cs="Consolas"/>
          <w:i/>
        </w:rPr>
        <w:t>Most of the volume of an atom is empty space.</w:t>
      </w:r>
    </w:p>
    <w:p>
      <w:pPr>
        <w:pStyle w:val="style157"/>
        <w:numPr>
          <w:ilvl w:val="0"/>
          <w:numId w:val="79"/>
        </w:numPr>
        <w:rPr>
          <w:rFonts w:cs="Consolas"/>
          <w:i/>
        </w:rPr>
      </w:pPr>
      <w:r>
        <w:rPr>
          <w:rFonts w:cs="Consolas"/>
          <w:i/>
        </w:rPr>
        <w:t xml:space="preserve">The number of negatively charged electrons dispersed outside the nucleus is same as number of positively charge in the nucleus. </w:t>
      </w:r>
    </w:p>
    <w:p>
      <w:pPr>
        <w:pStyle w:val="style157"/>
        <w:numPr>
          <w:ilvl w:val="0"/>
          <w:numId w:val="79"/>
        </w:numPr>
        <w:rPr>
          <w:rFonts w:cs="Consolas"/>
          <w:i/>
        </w:rPr>
      </w:pPr>
      <w:r>
        <w:rPr>
          <w:rFonts w:cs="Consolas"/>
          <w:i/>
        </w:rPr>
        <w:t>It explains the overall electrical neutrality of an atom.</w:t>
      </w:r>
    </w:p>
    <w:p>
      <w:pPr>
        <w:pStyle w:val="style157"/>
        <w:rPr>
          <w:rFonts w:cs="Consolas"/>
          <w:i/>
        </w:rPr>
      </w:pPr>
      <w:r>
        <w:rPr>
          <w:rFonts w:cs="Consolas"/>
          <w:i/>
        </w:rPr>
        <w:t> The Rutherford atomic model</w:t>
      </w:r>
      <w:r>
        <w:rPr>
          <w:rFonts w:cs="Consolas"/>
          <w:i/>
        </w:rPr>
        <w:t xml:space="preserve"> </w:t>
      </w:r>
      <w:r>
        <w:rPr>
          <w:rFonts w:cs="Consolas"/>
          <w:i/>
        </w:rPr>
        <w:t xml:space="preserve">is also known as </w:t>
      </w:r>
      <w:r>
        <w:rPr>
          <w:rFonts w:cs="Consolas"/>
          <w:b/>
          <w:bCs/>
          <w:i/>
        </w:rPr>
        <w:t>planetary model</w:t>
      </w:r>
      <w:r>
        <w:rPr>
          <w:rFonts w:cs="Consolas"/>
          <w:i/>
        </w:rPr>
        <w:t>.</w:t>
      </w:r>
    </w:p>
    <w:p>
      <w:pPr>
        <w:pStyle w:val="style157"/>
        <w:rPr>
          <w:rFonts w:cs="Consolas"/>
          <w:b/>
          <w:i/>
        </w:rPr>
      </w:pPr>
    </w:p>
    <w:p>
      <w:pPr>
        <w:pStyle w:val="style157"/>
        <w:rPr>
          <w:rFonts w:cs="Consolas"/>
          <w:b/>
          <w:i/>
        </w:rPr>
      </w:pPr>
      <w:r>
        <w:rPr>
          <w:rFonts w:cs="Consolas"/>
          <w:b/>
          <w:i/>
        </w:rPr>
        <w:t>Discovery of Neutron</w:t>
      </w:r>
    </w:p>
    <w:p>
      <w:pPr>
        <w:pStyle w:val="style157"/>
        <w:rPr>
          <w:b/>
          <w:i/>
        </w:rPr>
      </w:pPr>
    </w:p>
    <w:p>
      <w:pPr>
        <w:pStyle w:val="style179"/>
        <w:numPr>
          <w:ilvl w:val="0"/>
          <w:numId w:val="302"/>
        </w:numPr>
        <w:rPr/>
      </w:pPr>
      <w:r>
        <w:t>It was not until 1932 that the nature of the neutron was finally deduced by Chadwick, and he showed that the nucleus also contained an electrically neutral particle of similar mass to a proto</w:t>
      </w:r>
      <w:r>
        <w:t>n</w:t>
      </w:r>
      <w:r>
        <w:t xml:space="preserve">, and this completely explained the nature of isotopes and backed up the ideas from Moseley's work that the fundamentally important number that </w:t>
      </w:r>
      <w:r>
        <w:t>characterizes</w:t>
      </w:r>
      <w:r>
        <w:t xml:space="preserve"> an element is its atomic number and NOT the atomic mass (or mass number). </w:t>
      </w:r>
    </w:p>
    <w:p>
      <w:pPr>
        <w:pStyle w:val="style179"/>
        <w:numPr>
          <w:ilvl w:val="0"/>
          <w:numId w:val="302"/>
        </w:numPr>
        <w:rPr/>
      </w:pPr>
      <w:r>
        <w:t>The neutron discovery, ~20 years after the discovery of the nucleus, completed the 'modern' picture and theory of the composition of an atom in terms of the three principal sub-atomic particles - which is sufficie</w:t>
      </w:r>
      <w:r>
        <w:t>nt for the needs of us chemists.</w:t>
      </w:r>
    </w:p>
    <w:p>
      <w:pPr>
        <w:pStyle w:val="style179"/>
        <w:numPr>
          <w:ilvl w:val="0"/>
          <w:numId w:val="302"/>
        </w:numPr>
        <w:rPr/>
      </w:pPr>
      <w:r>
        <w:t>Chadwick bombarded a thin metal foil of beryllium atoms (94Be) with alpha particles (42He) and this produced a highly penetrating radiation that was unaffected by electrical or magnetic fields.</w:t>
      </w:r>
    </w:p>
    <w:p>
      <w:pPr>
        <w:pStyle w:val="style0"/>
        <w:rPr/>
      </w:pPr>
      <m:oMath>
        <m:sPre>
          <m:sPrePr>
            <m:ctrlPr>
              <w:rPr>
                <w:rFonts w:ascii="Cambria Math" w:hAnsi="Cambria Math"/>
                <w:i/>
              </w:rPr>
            </m:ctrlPr>
          </m:sPrePr>
          <m:sub>
            <m:r>
              <w:rPr>
                <w:rFonts w:ascii="Cambria Math" w:hAnsi="Cambria Math"/>
              </w:rPr>
              <m:t>4</m:t>
            </m:r>
          </m:sub>
          <m:sup>
            <m:r>
              <w:rPr>
                <w:rFonts w:ascii="Cambria Math" w:hAnsi="Cambria Math"/>
              </w:rPr>
              <m:t>9</m:t>
            </m:r>
          </m:sup>
          <m:e>
            <m:r>
              <w:rPr>
                <w:rFonts w:ascii="Cambria Math" w:hAnsi="Cambria Math"/>
              </w:rPr>
              <m:t>Be</m:t>
            </m:r>
          </m:e>
        </m:sPre>
      </m:oMath>
      <w:r>
        <w:t xml:space="preserve">  +  </w:t>
      </w:r>
      <m:oMath>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oMath>
      <w:r>
        <w:t xml:space="preserve">  ====&gt;  </w:t>
      </w:r>
      <m:oMath>
        <m:sPre>
          <m:sPrePr>
            <m:ctrlPr>
              <w:rPr>
                <w:rFonts w:ascii="Cambria Math" w:hAnsi="Cambria Math"/>
                <w:i/>
              </w:rPr>
            </m:ctrlPr>
          </m:sPrePr>
          <m:sub>
            <m:r>
              <w:rPr>
                <w:rFonts w:ascii="Cambria Math" w:hAnsi="Cambria Math"/>
              </w:rPr>
              <m:t>6</m:t>
            </m:r>
          </m:sub>
          <m:sup>
            <m:r>
              <w:rPr>
                <w:rFonts w:ascii="Cambria Math" w:hAnsi="Cambria Math"/>
              </w:rPr>
              <m:t>12</m:t>
            </m:r>
          </m:sup>
          <m:e>
            <m:r>
              <w:rPr>
                <w:rFonts w:ascii="Cambria Math" w:hAnsi="Cambria Math"/>
              </w:rPr>
              <m:t>C</m:t>
            </m:r>
          </m:e>
        </m:sPre>
      </m:oMath>
      <w:r>
        <w:t xml:space="preserve">  +  </w:t>
      </w:r>
      <m:oMath>
        <m:sPre>
          <m:sPrePr>
            <m:ctrlPr>
              <w:rPr>
                <w:rFonts w:ascii="Cambria Math" w:hAnsi="Cambria Math"/>
                <w:i/>
              </w:rPr>
            </m:ctrlPr>
          </m:sPrePr>
          <m:sub>
            <m:r>
              <w:rPr>
                <w:rFonts w:ascii="Cambria Math" w:hAnsi="Cambria Math"/>
              </w:rPr>
              <m:t>0</m:t>
            </m:r>
          </m:sub>
          <m:sup>
            <m:r>
              <w:rPr>
                <w:rFonts w:ascii="Cambria Math" w:hAnsi="Cambria Math"/>
              </w:rPr>
              <m:t>1</m:t>
            </m:r>
          </m:sup>
          <m:e>
            <m:r>
              <w:rPr>
                <w:rFonts w:ascii="Cambria Math" w:hAnsi="Cambria Math"/>
              </w:rPr>
              <m:t>n</m:t>
            </m:r>
          </m:e>
        </m:sPre>
      </m:oMath>
    </w:p>
    <w:p>
      <w:pPr>
        <w:pStyle w:val="style0"/>
        <w:rPr/>
      </w:pPr>
      <w:r>
        <w:t>This 'neutral' penetrating radiation was eventually i</w:t>
      </w:r>
      <w:r>
        <w:t>dentified as a beam of neutrons.</w:t>
      </w:r>
    </w:p>
    <w:p>
      <w:pPr>
        <w:pStyle w:val="style179"/>
        <w:numPr>
          <w:ilvl w:val="0"/>
          <w:numId w:val="303"/>
        </w:numPr>
        <w:rPr/>
      </w:pPr>
      <w:r>
        <w:t>The neutron was no</w:t>
      </w:r>
      <w:r>
        <w:t>t detected directly, the neutron beam knocks protons out of atoms which could be detected.</w:t>
      </w:r>
    </w:p>
    <w:p>
      <w:pPr>
        <w:pStyle w:val="style179"/>
        <w:numPr>
          <w:ilvl w:val="0"/>
          <w:numId w:val="303"/>
        </w:numPr>
        <w:rPr/>
      </w:pPr>
      <w:r>
        <w:t>It is very difficult to detect a neutr</w:t>
      </w:r>
      <w:r>
        <w:t>al particle because it does no</w:t>
      </w:r>
      <w:r>
        <w:t>t do anything in electric or magnetic fields.</w:t>
      </w:r>
    </w:p>
    <w:p>
      <w:pPr>
        <w:pStyle w:val="style179"/>
        <w:numPr>
          <w:ilvl w:val="0"/>
          <w:numId w:val="303"/>
        </w:numPr>
        <w:rPr/>
      </w:pPr>
      <w:r>
        <w:t>There are no deflection observations to put into a mathematical model to work out the mass or charge of the deflected particle e.g. from the sort of experiments J</w:t>
      </w:r>
      <w:r>
        <w:t xml:space="preserve">. </w:t>
      </w:r>
      <w:r>
        <w:t>J Thompson did.</w:t>
      </w:r>
    </w:p>
    <w:p>
      <w:pPr>
        <w:pStyle w:val="style157"/>
        <w:rPr/>
      </w:pPr>
    </w:p>
    <w:p>
      <w:pPr>
        <w:pStyle w:val="style157"/>
        <w:rPr/>
      </w:pPr>
    </w:p>
    <w:p>
      <w:pPr>
        <w:pStyle w:val="style157"/>
        <w:rPr>
          <w:b/>
          <w:i/>
        </w:rPr>
      </w:pPr>
    </w:p>
    <w:p>
      <w:pPr>
        <w:pStyle w:val="style157"/>
        <w:rPr>
          <w:rFonts w:eastAsia="Arial-BoldMT"/>
          <w:b/>
        </w:rPr>
      </w:pPr>
      <w:r>
        <w:rPr>
          <w:rFonts w:eastAsia="Arial-BoldMT"/>
          <w:b/>
        </w:rPr>
        <w:t>The Bohr Model (Electron Energy Is Quantized)</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Note </w:t>
      </w:r>
      <w:r>
        <w:rPr>
          <w:rFonts w:cs="ArialMT" w:eastAsia="Arial-BoldMT"/>
          <w:color w:val="000000"/>
          <w:sz w:val="24"/>
          <w:szCs w:val="24"/>
        </w:rPr>
        <w:t xml:space="preserve">that a rock held above the ground would release potential energy as it fell. </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Niels Bohr realized that in order for atoms to release energy, there must be a similar </w:t>
      </w:r>
      <w:r>
        <w:rPr>
          <w:rFonts w:cs="ArialMT" w:eastAsia="Arial-BoldMT"/>
          <w:b/>
          <w:color w:val="000000"/>
          <w:sz w:val="24"/>
          <w:szCs w:val="24"/>
        </w:rPr>
        <w:t xml:space="preserve">‘falling’ process going on </w:t>
      </w:r>
      <w:r>
        <w:rPr>
          <w:rFonts w:cs="Arial-ItalicMT" w:eastAsia="Arial-BoldMT"/>
          <w:b/>
          <w:i/>
          <w:iCs/>
          <w:color w:val="000000"/>
          <w:sz w:val="24"/>
          <w:szCs w:val="24"/>
        </w:rPr>
        <w:t xml:space="preserve">inside </w:t>
      </w:r>
      <w:r>
        <w:rPr>
          <w:rFonts w:cs="ArialMT" w:eastAsia="Arial-BoldMT"/>
          <w:b/>
          <w:color w:val="000000"/>
          <w:sz w:val="24"/>
          <w:szCs w:val="24"/>
        </w:rPr>
        <w:t>the atom.</w:t>
      </w:r>
      <w:r>
        <w:rPr>
          <w:rFonts w:cs="ArialMT" w:eastAsia="Arial-BoldMT"/>
          <w:color w:val="000000"/>
          <w:sz w:val="24"/>
          <w:szCs w:val="24"/>
        </w:rPr>
        <w:t xml:space="preserve"> Since Bohr, like Rutherford, knew that the protons in the atom were bound up in the tiny nucleus,</w:t>
      </w:r>
      <w:r>
        <w:rPr>
          <w:rFonts w:cs="ArialMT" w:eastAsia="Arial-BoldMT"/>
          <w:color w:val="000000"/>
          <w:sz w:val="24"/>
          <w:szCs w:val="24"/>
        </w:rPr>
        <w:t xml:space="preserve"> </w:t>
      </w:r>
      <w:r>
        <w:rPr>
          <w:rFonts w:cs="ArialMT" w:eastAsia="Arial-BoldMT"/>
          <w:color w:val="000000"/>
          <w:sz w:val="24"/>
          <w:szCs w:val="24"/>
        </w:rPr>
        <w:t xml:space="preserve">the obvious sub-atomic objects that could be ‘falling’ inside the atom were the electrons. </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Therefore, Bohr proposed a model in which electrons circled around the nucleus and, on occasion, fell closer to the nucleus, releasing energy in the process. </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According to Bohr, the energy that came out of the atoms as their electrons fell towards the nucleus appeared as light. This light, he argued, produced the atomic spectra that could be seen whenever electric current was passed through an element. </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Of course, none of Bohr’s arguments thus far explain why only </w:t>
      </w:r>
      <w:r>
        <w:rPr>
          <w:rFonts w:cs="Arial-ItalicMT" w:eastAsia="Arial-BoldMT"/>
          <w:i/>
          <w:iCs/>
          <w:color w:val="000000"/>
          <w:sz w:val="24"/>
          <w:szCs w:val="24"/>
        </w:rPr>
        <w:t xml:space="preserve">certain </w:t>
      </w:r>
      <w:r>
        <w:rPr>
          <w:rFonts w:cs="ArialMT" w:eastAsia="Arial-BoldMT"/>
          <w:color w:val="000000"/>
          <w:sz w:val="24"/>
          <w:szCs w:val="24"/>
        </w:rPr>
        <w:t xml:space="preserve">energies appear in each element’s atomic spectrum. If you hold a rock above the ground and drop it, it will release a specific amount of energy. </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If you raise that rock higher by a tiny amount, it will release slightly more energy. If you lower that rock by a tiny amount, it will release slightly less energy. </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In fact, it would seem you can get that rock to release </w:t>
      </w:r>
      <w:r>
        <w:rPr>
          <w:rFonts w:cs="Arial-ItalicMT" w:eastAsia="Arial-BoldMT"/>
          <w:i/>
          <w:iCs/>
          <w:color w:val="000000"/>
          <w:sz w:val="24"/>
          <w:szCs w:val="24"/>
        </w:rPr>
        <w:t>any</w:t>
      </w:r>
      <w:r>
        <w:rPr>
          <w:rFonts w:cs="ArialMT" w:eastAsia="Arial-BoldMT"/>
          <w:color w:val="000000"/>
          <w:sz w:val="24"/>
          <w:szCs w:val="24"/>
        </w:rPr>
        <w:t xml:space="preserve"> quantity of energy that you would like, just by raising and lowering it to different levels above ground. But with electrons, the situation is clearly different. With electrons, it seems as if there are only a few </w:t>
      </w:r>
      <w:r>
        <w:rPr>
          <w:rFonts w:cs="Arial-BoldMT" w:eastAsia="Arial-BoldMT"/>
          <w:b/>
          <w:bCs/>
          <w:color w:val="000000"/>
          <w:sz w:val="24"/>
          <w:szCs w:val="24"/>
        </w:rPr>
        <w:t xml:space="preserve">levels </w:t>
      </w:r>
      <w:r>
        <w:rPr>
          <w:rFonts w:cs="ArialMT" w:eastAsia="Arial-BoldMT"/>
          <w:color w:val="000000"/>
          <w:sz w:val="24"/>
          <w:szCs w:val="24"/>
        </w:rPr>
        <w:t xml:space="preserve">from which electrons can fall. At least, that’s what Bohr decided, and that’s why he proposed the existence of the atomic </w:t>
      </w:r>
      <w:r>
        <w:rPr>
          <w:rFonts w:cs="Arial-BoldMT" w:eastAsia="Arial-BoldMT"/>
          <w:b/>
          <w:bCs/>
          <w:color w:val="000000"/>
          <w:sz w:val="24"/>
          <w:szCs w:val="24"/>
        </w:rPr>
        <w:t>energy level.</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According to Bohr, the electrons in an atom were only allowed to exist at certain energy levels. The electrons could jump from a lower level to a higher level when they gained energy (which they could get from a passing electric current, electric spark, heat, or light), and they could drop from a higher level to a lower level when they lost energy (which they released in the form of light).</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 Most importantly, though, the electrons could </w:t>
      </w:r>
      <w:r>
        <w:rPr>
          <w:rFonts w:cs="Arial-ItalicMT" w:eastAsia="Arial-BoldMT"/>
          <w:i/>
          <w:iCs/>
          <w:color w:val="000000"/>
          <w:sz w:val="24"/>
          <w:szCs w:val="24"/>
        </w:rPr>
        <w:t xml:space="preserve">not exist in between the allowed energy levels. </w:t>
      </w:r>
      <w:r>
        <w:rPr>
          <w:rFonts w:cs="ArialMT" w:eastAsia="Arial-BoldMT"/>
          <w:color w:val="000000"/>
          <w:sz w:val="24"/>
          <w:szCs w:val="24"/>
        </w:rPr>
        <w:t xml:space="preserve">Many people have compared Bohr’s energy levels to a set of stairs. Think about a child jumping up and down a set of stairs. The child can rest at any one of the stairs and stay there. </w:t>
      </w:r>
    </w:p>
    <w:p>
      <w:pPr>
        <w:pStyle w:val="style0"/>
        <w:numPr>
          <w:ilvl w:val="0"/>
          <w:numId w:val="73"/>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If he puts energy in, he can jump up to a higher stair. If he allows himself to fall, he can drop to a lower stair. The child </w:t>
      </w:r>
      <w:r>
        <w:rPr>
          <w:rFonts w:cs="Arial-ItalicMT" w:eastAsia="Arial-BoldMT"/>
          <w:i/>
          <w:iCs/>
          <w:color w:val="000000"/>
          <w:sz w:val="24"/>
          <w:szCs w:val="24"/>
        </w:rPr>
        <w:t xml:space="preserve">cannot, </w:t>
      </w:r>
      <w:r>
        <w:rPr>
          <w:rFonts w:cs="ArialMT" w:eastAsia="Arial-BoldMT"/>
          <w:color w:val="000000"/>
          <w:sz w:val="24"/>
          <w:szCs w:val="24"/>
        </w:rPr>
        <w:t xml:space="preserve">however, hover at a level in between two of the stairs, just as an electron </w:t>
      </w:r>
      <w:r>
        <w:rPr>
          <w:rFonts w:cs="Arial-ItalicMT" w:eastAsia="Arial-BoldMT"/>
          <w:i/>
          <w:iCs/>
          <w:color w:val="000000"/>
          <w:sz w:val="24"/>
          <w:szCs w:val="24"/>
        </w:rPr>
        <w:t xml:space="preserve">cannot </w:t>
      </w:r>
      <w:r>
        <w:rPr>
          <w:rFonts w:cs="ArialMT" w:eastAsia="Arial-BoldMT"/>
          <w:color w:val="000000"/>
          <w:sz w:val="24"/>
          <w:szCs w:val="24"/>
        </w:rPr>
        <w:t>hover in between two of the atom’s energy levels.</w:t>
      </w:r>
    </w:p>
    <w:p>
      <w:pPr>
        <w:pStyle w:val="style157"/>
        <w:rPr>
          <w:rFonts w:eastAsia="Arial-BoldMT"/>
        </w:rPr>
      </w:pPr>
    </w:p>
    <w:p>
      <w:pPr>
        <w:pStyle w:val="style157"/>
        <w:rPr/>
      </w:pPr>
      <w:r>
        <w:rPr>
          <w:noProof/>
          <w:lang w:eastAsia="en-US"/>
        </w:rPr>
        <w:drawing>
          <wp:inline distL="0" distT="0" distB="0" distR="0">
            <wp:extent cx="4175051" cy="1212111"/>
            <wp:effectExtent l="0" t="285750" r="0" b="426719"/>
            <wp:docPr id="1080" name="Picture 9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941"/>
                    <pic:cNvPicPr/>
                  </pic:nvPicPr>
                  <pic:blipFill>
                    <a:blip r:embed="rId28" cstate="print"/>
                    <a:srcRect l="0" t="0" r="0" b="0"/>
                    <a:stretch/>
                  </pic:blipFill>
                  <pic:spPr>
                    <a:xfrm rot="0">
                      <a:off x="0" y="0"/>
                      <a:ext cx="4175051" cy="1212111"/>
                    </a:xfrm>
                    <a:prstGeom prst="rect"/>
                    <a:solidFill>
                      <a:srgbClr val="ededed"/>
                    </a:solidFill>
                    <a:ln cmpd="sng" cap="rnd" w="190500">
                      <a:solidFill>
                        <a:srgbClr val="ffffff"/>
                      </a:solidFill>
                      <a:prstDash val="solid"/>
                      <a:round/>
                      <a:headEnd len="med" w="med" type="none"/>
                      <a:tailEnd len="med" w="med" type="none"/>
                    </a:ln>
                    <a:effectLst>
                      <a:outerShdw rotWithShape="false" sx="100000" sy="100000" dist="12700" dir="11400000" blurRad="36195" kx="0" ky="0" algn="tl">
                        <a:srgbClr val="000000">
                          <a:alpha val="33001"/>
                        </a:srgbClr>
                      </a:outerShdw>
                    </a:effectLst>
                  </pic:spPr>
                </pic:pic>
              </a:graphicData>
            </a:graphic>
          </wp:inline>
        </w:drawing>
      </w:r>
    </w:p>
    <w:p>
      <w:pPr>
        <w:pStyle w:val="style157"/>
        <w:rPr/>
      </w:pPr>
    </w:p>
    <w:p>
      <w:pPr>
        <w:pStyle w:val="style157"/>
        <w:rPr>
          <w:b/>
        </w:rPr>
      </w:pPr>
      <w:r>
        <w:rPr>
          <w:b/>
        </w:rPr>
        <w:t xml:space="preserve"> A child jumping up and down a set of stairs</w:t>
      </w:r>
    </w:p>
    <w:p>
      <w:pPr>
        <w:pStyle w:val="style157"/>
        <w:rPr>
          <w:vertAlign w:val="subscript"/>
        </w:rPr>
      </w:pPr>
    </w:p>
    <w:p>
      <w:pPr>
        <w:pStyle w:val="style0"/>
        <w:numPr>
          <w:ilvl w:val="0"/>
          <w:numId w:val="74"/>
        </w:numPr>
        <w:autoSpaceDE w:val="false"/>
        <w:autoSpaceDN w:val="false"/>
        <w:adjustRightInd w:val="false"/>
        <w:spacing w:after="0" w:lineRule="auto" w:line="240"/>
        <w:rPr>
          <w:rFonts w:cs="ArialMT"/>
          <w:sz w:val="24"/>
          <w:szCs w:val="24"/>
        </w:rPr>
      </w:pPr>
      <w:r>
        <w:rPr>
          <w:rFonts w:cs="ArialMT"/>
          <w:sz w:val="24"/>
          <w:szCs w:val="24"/>
        </w:rPr>
        <w:t xml:space="preserve">Bohr developed his energy level model further using principles from physics. In physics, the energy of a positive charge and a negative charge depends on the distance between them. </w:t>
      </w:r>
    </w:p>
    <w:p>
      <w:pPr>
        <w:pStyle w:val="style0"/>
        <w:numPr>
          <w:ilvl w:val="0"/>
          <w:numId w:val="74"/>
        </w:numPr>
        <w:autoSpaceDE w:val="false"/>
        <w:autoSpaceDN w:val="false"/>
        <w:adjustRightInd w:val="false"/>
        <w:spacing w:after="0" w:lineRule="auto" w:line="240"/>
        <w:rPr>
          <w:rFonts w:cs="ArialMT"/>
          <w:sz w:val="24"/>
          <w:szCs w:val="24"/>
        </w:rPr>
      </w:pPr>
      <w:r>
        <w:rPr>
          <w:rFonts w:cs="ArialMT"/>
          <w:sz w:val="24"/>
          <w:szCs w:val="24"/>
        </w:rPr>
        <w:t xml:space="preserve">Therefore, Bohr decided that his energy levels must correspond to orbits, or circular paths centered around the nucleus of the atom. </w:t>
      </w:r>
    </w:p>
    <w:p>
      <w:pPr>
        <w:pStyle w:val="style0"/>
        <w:numPr>
          <w:ilvl w:val="0"/>
          <w:numId w:val="74"/>
        </w:numPr>
        <w:autoSpaceDE w:val="false"/>
        <w:autoSpaceDN w:val="false"/>
        <w:adjustRightInd w:val="false"/>
        <w:spacing w:after="0" w:lineRule="auto" w:line="240"/>
        <w:rPr>
          <w:rFonts w:cs="ArialMT"/>
          <w:sz w:val="24"/>
          <w:szCs w:val="24"/>
        </w:rPr>
      </w:pPr>
      <w:r>
        <w:rPr>
          <w:rFonts w:cs="ArialMT"/>
          <w:sz w:val="24"/>
          <w:szCs w:val="24"/>
        </w:rPr>
        <w:t xml:space="preserve">Since an electron that was trapped in one of these orbits remained a constant distance from the nucleus, Bohr stated that within an orbit an electron had a constant energy. Of course, the fact that only certain energy levels were allowed, also meant that only certain orbits were allowed. </w:t>
      </w:r>
    </w:p>
    <w:p>
      <w:pPr>
        <w:pStyle w:val="style0"/>
        <w:numPr>
          <w:ilvl w:val="0"/>
          <w:numId w:val="74"/>
        </w:numPr>
        <w:autoSpaceDE w:val="false"/>
        <w:autoSpaceDN w:val="false"/>
        <w:adjustRightInd w:val="false"/>
        <w:spacing w:after="0" w:lineRule="auto" w:line="240"/>
        <w:rPr>
          <w:rFonts w:cs="ArialMT"/>
          <w:sz w:val="24"/>
          <w:szCs w:val="24"/>
        </w:rPr>
      </w:pPr>
      <w:r>
        <w:rPr>
          <w:rFonts w:cs="ArialMT"/>
          <w:sz w:val="24"/>
          <w:szCs w:val="24"/>
        </w:rPr>
        <w:t>The diagram below shows a schematic illustration of Bohr’s model. In the diagram, each circle from n = 1 to n = 4 is an allowed orbit.</w:t>
      </w:r>
    </w:p>
    <w:p>
      <w:pPr>
        <w:pStyle w:val="style157"/>
        <w:rPr/>
      </w:pPr>
      <w:r>
        <w:rPr>
          <w:noProof/>
          <w:lang w:eastAsia="en-US"/>
        </w:rPr>
        <w:drawing>
          <wp:inline distL="0" distT="0" distB="0" distR="0">
            <wp:extent cx="5133600" cy="2776811"/>
            <wp:effectExtent l="0" t="0" r="0" b="5080"/>
            <wp:docPr id="1081" name="Picture 9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944"/>
                    <pic:cNvPicPr/>
                  </pic:nvPicPr>
                  <pic:blipFill>
                    <a:blip r:embed="rId29" cstate="print"/>
                    <a:srcRect l="0" t="0" r="0" b="0"/>
                    <a:stretch/>
                  </pic:blipFill>
                  <pic:spPr>
                    <a:xfrm rot="0">
                      <a:off x="0" y="0"/>
                      <a:ext cx="5133600" cy="2776811"/>
                    </a:xfrm>
                    <a:prstGeom prst="rect"/>
                  </pic:spPr>
                </pic:pic>
              </a:graphicData>
            </a:graphic>
          </wp:inline>
        </w:drawing>
      </w:r>
    </w:p>
    <w:p>
      <w:pPr>
        <w:pStyle w:val="style157"/>
        <w:rPr/>
      </w:pPr>
    </w:p>
    <w:p>
      <w:pPr>
        <w:pStyle w:val="style157"/>
        <w:rPr>
          <w:b/>
        </w:rPr>
      </w:pPr>
      <w:r>
        <w:rPr>
          <w:b/>
        </w:rPr>
        <w:t xml:space="preserve"> A schematic illustration of the Bohr model of the atom</w:t>
      </w:r>
    </w:p>
    <w:p>
      <w:pPr>
        <w:pStyle w:val="style157"/>
        <w:rPr/>
      </w:pPr>
    </w:p>
    <w:p>
      <w:pPr>
        <w:pStyle w:val="style0"/>
        <w:numPr>
          <w:ilvl w:val="0"/>
          <w:numId w:val="75"/>
        </w:numPr>
        <w:autoSpaceDE w:val="false"/>
        <w:autoSpaceDN w:val="false"/>
        <w:adjustRightInd w:val="false"/>
        <w:spacing w:after="0" w:lineRule="auto" w:line="240"/>
        <w:rPr>
          <w:rFonts w:cs="ArialMT"/>
          <w:sz w:val="24"/>
          <w:szCs w:val="24"/>
        </w:rPr>
      </w:pPr>
      <w:r>
        <w:rPr>
          <w:rFonts w:cs="ArialMT"/>
          <w:sz w:val="24"/>
          <w:szCs w:val="24"/>
        </w:rPr>
        <w:t xml:space="preserve">Notice how the negative electron, in any given orbit, is always the same distance from the positive nucleus at any place on the orbit. As a result electrons within an orbit always have the same energy. </w:t>
      </w:r>
    </w:p>
    <w:p>
      <w:pPr>
        <w:pStyle w:val="style0"/>
        <w:numPr>
          <w:ilvl w:val="0"/>
          <w:numId w:val="75"/>
        </w:numPr>
        <w:autoSpaceDE w:val="false"/>
        <w:autoSpaceDN w:val="false"/>
        <w:adjustRightInd w:val="false"/>
        <w:spacing w:after="0" w:lineRule="auto" w:line="240"/>
        <w:rPr>
          <w:rFonts w:cs="ArialMT"/>
          <w:sz w:val="24"/>
          <w:szCs w:val="24"/>
        </w:rPr>
      </w:pPr>
      <w:r>
        <w:rPr>
          <w:rFonts w:cs="ArialMT"/>
          <w:sz w:val="24"/>
          <w:szCs w:val="24"/>
        </w:rPr>
        <w:t xml:space="preserve">When an electron is hit by electricity, it can gain energy and can be bumped up to a higher energy orbit further away from the nucleus. </w:t>
      </w:r>
    </w:p>
    <w:p>
      <w:pPr>
        <w:pStyle w:val="style0"/>
        <w:numPr>
          <w:ilvl w:val="0"/>
          <w:numId w:val="75"/>
        </w:numPr>
        <w:autoSpaceDE w:val="false"/>
        <w:autoSpaceDN w:val="false"/>
        <w:adjustRightInd w:val="false"/>
        <w:spacing w:after="0" w:lineRule="auto" w:line="240"/>
        <w:rPr>
          <w:rFonts w:cs="ArialMT"/>
          <w:sz w:val="24"/>
          <w:szCs w:val="24"/>
        </w:rPr>
      </w:pPr>
      <w:r>
        <w:rPr>
          <w:rFonts w:cs="ArialMT"/>
          <w:sz w:val="24"/>
          <w:szCs w:val="24"/>
        </w:rPr>
        <w:t xml:space="preserve">On the other hand, when an electron loses energy, it falls back down to a lower energy orbit closer to the nucleus. The electron can never exist at distances in between allowed orbits. </w:t>
      </w:r>
    </w:p>
    <w:p>
      <w:pPr>
        <w:pStyle w:val="style0"/>
        <w:numPr>
          <w:ilvl w:val="0"/>
          <w:numId w:val="75"/>
        </w:numPr>
        <w:autoSpaceDE w:val="false"/>
        <w:autoSpaceDN w:val="false"/>
        <w:adjustRightInd w:val="false"/>
        <w:spacing w:after="0" w:lineRule="auto" w:line="240"/>
        <w:rPr>
          <w:rFonts w:cs="ArialMT"/>
          <w:sz w:val="24"/>
          <w:szCs w:val="24"/>
        </w:rPr>
      </w:pPr>
      <w:r>
        <w:rPr>
          <w:rFonts w:cs="ArialMT"/>
          <w:sz w:val="24"/>
          <w:szCs w:val="24"/>
        </w:rPr>
        <w:t xml:space="preserve">Notice how this limits the number of different transitions that the electron can make. Because the electron can only exist in certain orbits, and thus can have only certain energies, we say that the energy of the electron is </w:t>
      </w:r>
      <w:r>
        <w:rPr>
          <w:rFonts w:cs="Arial-BoldMT" w:eastAsia="Arial-BoldMT"/>
          <w:b/>
          <w:bCs/>
          <w:sz w:val="24"/>
          <w:szCs w:val="24"/>
        </w:rPr>
        <w:t>quantized</w:t>
      </w:r>
      <w:r>
        <w:rPr>
          <w:rFonts w:cs="Arial-BoldMT" w:eastAsia="Arial-BoldMT"/>
          <w:b/>
          <w:bCs/>
          <w:sz w:val="24"/>
          <w:szCs w:val="24"/>
        </w:rPr>
        <w:t>.</w:t>
      </w:r>
    </w:p>
    <w:p>
      <w:pPr>
        <w:pStyle w:val="style157"/>
        <w:numPr>
          <w:ilvl w:val="0"/>
          <w:numId w:val="78"/>
        </w:numPr>
        <w:rPr>
          <w:rFonts w:ascii="Cambria Math" w:eastAsia="Arial-BoldMT" w:hAnsi="Calibri"/>
        </w:rPr>
      </w:pPr>
      <m:oMath>
        <m:r>
          <m:rPr>
            <m:sty m:val="p"/>
          </m:rPr>
          <w:rPr>
            <w:rFonts w:ascii="Cambria Math" w:eastAsia="Arial-BoldMT" w:hAnsi="Calibri"/>
          </w:rPr>
          <m:t>Each shell has a fixed energy.</m:t>
        </m:r>
      </m:oMath>
    </w:p>
    <w:p>
      <w:pPr>
        <w:pStyle w:val="style157"/>
        <w:numPr>
          <w:ilvl w:val="0"/>
          <w:numId w:val="78"/>
        </w:numPr>
        <w:rPr>
          <w:rFonts w:ascii="Cambria Math" w:eastAsia="Arial-BoldMT" w:hAnsi="Calibri"/>
        </w:rPr>
      </w:pPr>
      <m:oMath>
        <m:r>
          <m:rPr>
            <m:sty m:val="p"/>
          </m:rPr>
          <w:rPr>
            <w:rFonts w:ascii="Cambria Math" w:eastAsia="Arial-BoldMT" w:hAnsi="Calibri"/>
          </w:rPr>
          <m:t>When an electron moves between shells, electromagnetic radiation is emitted or a</m:t>
        </m:r>
        <m:r>
          <m:rPr>
            <m:sty m:val="p"/>
          </m:rPr>
          <w:rPr>
            <w:rFonts w:eastAsia="Arial-BoldMT" w:hAnsi="Calibri"/>
          </w:rPr>
          <m:t>b</m:t>
        </m:r>
        <m:r>
          <m:rPr>
            <m:sty m:val="p"/>
          </m:rPr>
          <w:rPr>
            <w:rFonts w:ascii="Cambria Math" w:eastAsia="Arial-BoldMT" w:hAnsi="Calibri"/>
          </w:rPr>
          <m:t>sorbed.</m:t>
        </m:r>
      </m:oMath>
    </w:p>
    <w:p>
      <w:pPr>
        <w:pStyle w:val="style157"/>
        <w:numPr>
          <w:ilvl w:val="0"/>
          <w:numId w:val="78"/>
        </w:numPr>
        <w:rPr>
          <w:rFonts w:ascii="Cambria Math" w:eastAsia="Arial-BoldMT" w:hAnsi="Calibri"/>
        </w:rPr>
      </w:pPr>
      <m:oMath>
        <m:r>
          <m:rPr>
            <m:sty m:val="p"/>
          </m:rPr>
          <w:rPr>
            <w:rFonts w:ascii="Cambria Math" w:eastAsia="Arial-BoldMT" w:hAnsi="Calibri"/>
          </w:rPr>
          <m:t>Because the energy of shells is fixed, the radiation will have a fixed frequency.</m:t>
        </m:r>
      </m:oMath>
    </w:p>
    <w:p>
      <w:pPr>
        <w:pStyle w:val="style157"/>
        <w:rPr>
          <w:rFonts w:ascii="Calibri" w:eastAsia="Arial-BoldMT" w:hAnsi="Calibri"/>
        </w:rPr>
      </w:pPr>
    </w:p>
    <w:p>
      <w:pPr>
        <w:pStyle w:val="style157"/>
        <w:rPr>
          <w:rFonts w:ascii="Calibri" w:eastAsia="Arial-BoldMT" w:hAnsi="Calibri"/>
          <w:vertAlign w:val="subscript"/>
        </w:rPr>
      </w:pPr>
    </w:p>
    <w:p>
      <w:pPr>
        <w:pStyle w:val="style157"/>
        <w:rPr>
          <w:b/>
          <w:i/>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0"/>
        <w:rPr>
          <w:b/>
        </w:rPr>
      </w:pPr>
      <w:r>
        <w:rPr>
          <w:b/>
        </w:rPr>
        <w:t xml:space="preserve">ISOTOPES </w:t>
      </w:r>
    </w:p>
    <w:p>
      <w:pPr>
        <w:pStyle w:val="style157"/>
        <w:rPr/>
        <w:sectPr>
          <w:headerReference w:type="default" r:id="rId30"/>
          <w:pgSz w:w="12240" w:h="15840" w:orient="portrait"/>
          <w:pgMar w:top="1440" w:right="1440" w:bottom="1440" w:left="1440" w:header="720" w:footer="720" w:gutter="0"/>
          <w:cols w:space="720"/>
          <w:docGrid w:linePitch="360"/>
        </w:sectPr>
      </w:pPr>
    </w:p>
    <w:p>
      <w:pPr>
        <w:pStyle w:val="style157"/>
        <w:rPr/>
      </w:pPr>
    </w:p>
    <w:p>
      <w:pPr>
        <w:pStyle w:val="style157"/>
        <w:rPr>
          <w:b/>
        </w:rPr>
      </w:pPr>
      <w:r>
        <w:rPr>
          <w:b/>
        </w:rPr>
        <w:t xml:space="preserve"> WHAT ARE ISOTOPES? ARE THEY IMPORTANT?</w:t>
      </w:r>
    </w:p>
    <w:p>
      <w:pPr>
        <w:pStyle w:val="style157"/>
        <w:numPr>
          <w:ilvl w:val="0"/>
          <w:numId w:val="70"/>
        </w:numPr>
        <w:rPr/>
      </w:pPr>
      <w:r>
        <w:t>Isotopes are atoms of the same element with different numbers of neutrons and therefore different masses. i.e difference in mass numbers(nucleon numbers)  is caused by difference in neutron numbers.</w:t>
      </w:r>
    </w:p>
    <w:p>
      <w:pPr>
        <w:pStyle w:val="style0"/>
        <w:numPr>
          <w:ilvl w:val="0"/>
          <w:numId w:val="70"/>
        </w:numPr>
        <w:rPr/>
      </w:pPr>
      <w:r>
        <w:t xml:space="preserve">Isotopes of an element only differ in the number of neutrons in the nucleus. i.e. all the isotopic atoms of an element have the same number of protons, electrons and electronic structure - so isotopes of an element are chemically identical - same reactivity, same formula compounds etc. </w:t>
      </w:r>
    </w:p>
    <w:p>
      <w:pPr>
        <w:pStyle w:val="style0"/>
        <w:numPr>
          <w:ilvl w:val="0"/>
          <w:numId w:val="70"/>
        </w:numPr>
        <w:rPr/>
      </w:pPr>
      <w:r>
        <w:t>Most elements have one or more stable isotopes, but many other isotopes are unstable, disintegrate spontaneously (nuclear decay) and are known as radioactive.</w:t>
      </w:r>
    </w:p>
    <w:p>
      <w:pPr>
        <w:pStyle w:val="style0"/>
        <w:numPr>
          <w:ilvl w:val="0"/>
          <w:numId w:val="70"/>
        </w:numPr>
        <w:rPr/>
      </w:pPr>
      <w:r>
        <w:t>This gives each isotope of a particular element a different mass or nucleon number, but, being the same element they have the same atomic number or proton number, but different mass number.</w:t>
      </w:r>
    </w:p>
    <w:p>
      <w:pPr>
        <w:pStyle w:val="style157"/>
        <w:numPr>
          <w:ilvl w:val="0"/>
          <w:numId w:val="70"/>
        </w:numPr>
        <w:rPr/>
      </w:pPr>
      <w:r>
        <w:t>Do not take the word isotope to mean the atom is radioactive; this depends on the stability of the nucleus. That means radioactive atom is an unstable atom which might be referred to as radioisotope.</w:t>
      </w:r>
    </w:p>
    <w:p>
      <w:pPr>
        <w:pStyle w:val="style157"/>
        <w:numPr>
          <w:ilvl w:val="0"/>
          <w:numId w:val="70"/>
        </w:numPr>
        <w:rPr/>
      </w:pPr>
      <w:r>
        <w:t>They are chemically identical, because they have the same number of electrons and hence, the same electron structure.</w:t>
      </w:r>
    </w:p>
    <w:p>
      <w:pPr>
        <w:pStyle w:val="style157"/>
        <w:numPr>
          <w:ilvl w:val="0"/>
          <w:numId w:val="70"/>
        </w:numPr>
        <w:rPr/>
      </w:pPr>
      <w:r>
        <w:t>There are small physical differences between the isotopes e.g the heavier isotope(bigger mass number)  has a greater density or boiling point, the lighter isotope(smaller mass number)  diffuses faster.</w:t>
      </w:r>
    </w:p>
    <w:p>
      <w:pPr>
        <w:pStyle w:val="style157"/>
        <w:numPr>
          <w:ilvl w:val="0"/>
          <w:numId w:val="70"/>
        </w:numPr>
        <w:rPr/>
      </w:pPr>
      <w:r>
        <w:t>Elements that exhibit isotopy include H, He, Na,I, Br, C, Cl etc.</w:t>
      </w:r>
    </w:p>
    <w:p>
      <w:pPr>
        <w:pStyle w:val="style157"/>
        <w:numPr>
          <w:ilvl w:val="0"/>
          <w:numId w:val="70"/>
        </w:numPr>
        <w:rPr/>
      </w:pPr>
      <w:r>
        <w:rPr/>
      </w:r>
      <w:r/>
      <w:r>
        <w:rPr/>
      </w:r>
      <w:r>
        <w:rPr/>
        <w:object>
          <v:shape id="1082" type="#_x0000_t75" filled="f" stroked="f" style="margin-left:0.0pt;margin-top:0.0pt;width:172.5pt;height:23.25pt;mso-wrap-distance-left:0.0pt;mso-wrap-distance-right:0.0pt;visibility:visible;">
            <v:imagedata r:id="rId31"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082" DrawAspect="Content" ObjectID="0" r:id="rId32"/>
        </w:object>
      </w:r>
      <w:r>
        <w:rPr/>
      </w:r>
      <w:r>
        <w:t>All have 1 proton, since all are hydrogen. The 1</w:t>
      </w:r>
      <w:r>
        <w:rPr>
          <w:vertAlign w:val="superscript"/>
        </w:rPr>
        <w:t>st</w:t>
      </w:r>
      <w:r>
        <w:t xml:space="preserve"> one is called a protium, second one is deuterium and the 3</w:t>
      </w:r>
      <w:r>
        <w:rPr>
          <w:vertAlign w:val="superscript"/>
        </w:rPr>
        <w:t>rd</w:t>
      </w:r>
      <w:r>
        <w:t xml:space="preserve"> one is called tritium. Hydrogen-1 combines with oxygen to form normal water (H</w:t>
      </w:r>
      <w:r>
        <w:rPr>
          <w:vertAlign w:val="subscript"/>
        </w:rPr>
        <w:t>2</w:t>
      </w:r>
      <w:r>
        <w:t>O) while hydrogen-2 combines with oxygen to form heavy water(D</w:t>
      </w:r>
      <w:r>
        <w:rPr>
          <w:vertAlign w:val="subscript"/>
        </w:rPr>
        <w:t>2</w:t>
      </w:r>
      <w:r>
        <w:t>O) .The hydrogen</w:t>
      </w:r>
      <w:r>
        <w:t xml:space="preserve"> </w:t>
      </w:r>
      <w:r>
        <w:t xml:space="preserve">-3 is radioactive (unstable) and is used in atomic bombs i.e nuclear fusion weapons. The isotopes of hydrogen can also be represented as </w:t>
      </w:r>
      <w:r>
        <w:rPr/>
      </w:r>
      <w:r/>
      <w:r>
        <w:rPr/>
      </w:r>
      <w:r>
        <w:rPr/>
        <w:object>
          <v:shape id="1084" type="#_x0000_t75" filled="f" stroked="f" style="margin-left:0.0pt;margin-top:0.0pt;width:173.25pt;height:30.75pt;mso-wrap-distance-left:0.0pt;mso-wrap-distance-right:0.0pt;visibility:visible;">
            <v:imagedata r:id="rId33"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084" DrawAspect="Content" ObjectID="0" r:id="rId34"/>
        </w:object>
      </w:r>
      <w:r>
        <w:rPr/>
      </w:r>
    </w:p>
    <w:p>
      <w:pPr>
        <w:pStyle w:val="style157"/>
        <w:numPr>
          <w:ilvl w:val="0"/>
          <w:numId w:val="70"/>
        </w:numPr>
        <w:rPr/>
      </w:pPr>
      <w:r>
        <w:t>Na-23 and Na-24 are the two isotopes of sodium with 12 and 13 neutrons respectively but both have 11 protons. Na-23 is more stable e.g in common salt</w:t>
      </w:r>
      <w:r>
        <w:t xml:space="preserve"> </w:t>
      </w:r>
      <w:r>
        <w:t>(sodium chloride) but Na-24 is a radioisotope and is a gamma emitter used in medicine as a radioactive tracer e.g to examine organs and the blood system.</w:t>
      </w:r>
    </w:p>
    <w:p>
      <w:pPr>
        <w:pStyle w:val="style157"/>
        <w:numPr>
          <w:ilvl w:val="0"/>
          <w:numId w:val="70"/>
        </w:numPr>
        <w:rPr/>
      </w:pPr>
      <w:r>
        <w:t>I-35 and I-37 are the two stable isotopes of chlorine. Both have 17 protons</w:t>
      </w:r>
      <w:r>
        <w:t>.</w:t>
      </w:r>
    </w:p>
    <w:p>
      <w:pPr>
        <w:pStyle w:val="style157"/>
        <w:numPr>
          <w:ilvl w:val="0"/>
          <w:numId w:val="70"/>
        </w:numPr>
        <w:rPr/>
      </w:pPr>
      <w:r>
        <w:t>Br-79 and Br-81 for bromine have 35 protons each.79</w:t>
      </w:r>
      <w:r>
        <w:t xml:space="preserve"> </w:t>
      </w:r>
      <w:r>
        <w:t>-</w:t>
      </w:r>
      <w:r>
        <w:t xml:space="preserve"> </w:t>
      </w:r>
      <w:r>
        <w:t>35</w:t>
      </w:r>
      <w:r>
        <w:t xml:space="preserve"> </w:t>
      </w:r>
      <w:r>
        <w:t>=</w:t>
      </w:r>
      <w:r>
        <w:t xml:space="preserve"> </w:t>
      </w:r>
      <w:r>
        <w:t>44 neutrons and 81-35 =46 neutrons</w:t>
      </w:r>
    </w:p>
    <w:p>
      <w:pPr>
        <w:pStyle w:val="style157"/>
        <w:rPr/>
      </w:pPr>
    </w:p>
    <w:p>
      <w:pPr>
        <w:pStyle w:val="style157"/>
        <w:rPr/>
      </w:pPr>
    </w:p>
    <w:p>
      <w:pPr>
        <w:pStyle w:val="style157"/>
        <w:rPr/>
      </w:pPr>
      <w:r>
        <w:t>There are three known isotopes of carbon</w:t>
      </w:r>
      <w:r>
        <w:rPr/>
      </w:r>
      <w:r/>
      <w:r>
        <w:rPr/>
      </w:r>
      <w:r>
        <w:rPr/>
        <w:object>
          <v:shape id="1086" type="#_x0000_t75" filled="f" stroked="f" style="margin-left:0.0pt;margin-top:0.0pt;width:212.25pt;height:82.5pt;mso-wrap-distance-left:0.0pt;mso-wrap-distance-right:0.0pt;visibility:visible;">
            <v:imagedata r:id="rId35"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086" DrawAspect="Content" ObjectID="0" r:id="rId36"/>
        </w:object>
      </w:r>
      <w:r>
        <w:rPr/>
      </w:r>
    </w:p>
    <w:p>
      <w:pPr>
        <w:pStyle w:val="style157"/>
        <w:rPr/>
      </w:pPr>
    </w:p>
    <w:p>
      <w:pPr>
        <w:pStyle w:val="style157"/>
        <w:rPr/>
      </w:pPr>
    </w:p>
    <w:p>
      <w:pPr>
        <w:pStyle w:val="style157"/>
        <w:rPr/>
      </w:pPr>
      <w:r>
        <w:t>Now is the appropriate point to introduce the concept and definition of relative atomic mass (A</w:t>
      </w:r>
      <w:r>
        <w:rPr>
          <w:vertAlign w:val="subscript"/>
        </w:rPr>
        <w:t>r</w:t>
      </w:r>
      <w:r>
        <w:t>) which is required for every accurate quantitative chemistry calculations.</w:t>
      </w:r>
    </w:p>
    <w:p>
      <w:pPr>
        <w:pStyle w:val="style157"/>
        <w:rPr/>
      </w:pPr>
    </w:p>
    <w:p>
      <w:pPr>
        <w:pStyle w:val="style157"/>
        <w:rPr/>
      </w:pPr>
    </w:p>
    <w:p>
      <w:pPr>
        <w:pStyle w:val="style157"/>
        <w:rPr/>
      </w:pPr>
      <w:r>
        <w:t xml:space="preserve">  </w:t>
      </w:r>
    </w:p>
    <w:p>
      <w:pPr>
        <w:pStyle w:val="style157"/>
        <w:rPr/>
      </w:pPr>
    </w:p>
    <w:p>
      <w:pPr>
        <w:pStyle w:val="style157"/>
        <w:rPr>
          <w:b/>
        </w:rPr>
      </w:pPr>
      <w:r>
        <w:rPr>
          <w:b/>
        </w:rPr>
        <w:t>RELATIVE ATOMIC MASS</w:t>
      </w:r>
    </w:p>
    <w:p>
      <w:pPr>
        <w:pStyle w:val="style157"/>
        <w:numPr>
          <w:ilvl w:val="0"/>
          <w:numId w:val="71"/>
        </w:numPr>
        <w:rPr/>
      </w:pPr>
      <w:r>
        <w:t xml:space="preserve">The relative atomic mass of an element is the average mass of all the isotopes present compared to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12</m:t>
                </m:r>
              </m:e>
              <m:sup>
                <m:r>
                  <m:rPr>
                    <m:sty m:val="p"/>
                  </m:rPr>
                  <w:rPr>
                    <w:rFonts w:ascii="Cambria Math" w:hAnsi="Cambria Math"/>
                  </w:rPr>
                  <m:t>th</m:t>
                </m:r>
              </m:sup>
            </m:sSup>
          </m:den>
        </m:f>
      </m:oMath>
      <w:r>
        <w:t>of the mass of a carbon-12 atom.</w:t>
      </w:r>
    </w:p>
    <w:p>
      <w:pPr>
        <w:pStyle w:val="style157"/>
        <w:numPr>
          <w:ilvl w:val="0"/>
          <w:numId w:val="71"/>
        </w:numPr>
        <w:rPr/>
      </w:pPr>
      <w:r>
        <w:t>Every atom has its own unique relative atomic mass (RAM) based on a standard relative scale e.g it has been based on hydrogen H</w:t>
      </w:r>
      <w:r>
        <w:t xml:space="preserve"> </w:t>
      </w:r>
      <w:r>
        <w:t>= 1amu and oxygen O</w:t>
      </w:r>
      <w:r>
        <w:t xml:space="preserve"> </w:t>
      </w:r>
      <w:r>
        <w:t>= 16 amu in the past (amu</w:t>
      </w:r>
      <w:r>
        <w:t xml:space="preserve"> </w:t>
      </w:r>
      <w:r>
        <w:t>= atomic mass unit).</w:t>
      </w:r>
    </w:p>
    <w:p>
      <w:pPr>
        <w:pStyle w:val="style157"/>
        <w:numPr>
          <w:ilvl w:val="0"/>
          <w:numId w:val="71"/>
        </w:numPr>
        <w:rPr/>
      </w:pPr>
      <w:r>
        <w:t xml:space="preserve">The relative atomic mass scale is now based on an isotope of carbon, namely, carbon-12, nuclide symbol </w:t>
      </w:r>
      <w:r>
        <w:rPr/>
      </w:r>
      <w:r/>
      <w:r>
        <w:rPr/>
      </w:r>
      <w:r>
        <w:rPr/>
        <w:object>
          <v:shape id="1088" type="#_x0000_t75" filled="f" stroked="f" style="margin-left:0.0pt;margin-top:0.0pt;width:37.5pt;height:14.25pt;mso-wrap-distance-left:0.0pt;mso-wrap-distance-right:0.0pt;visibility:visible;">
            <v:imagedata r:id="rId37"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088" DrawAspect="Content" ObjectID="0" r:id="rId38"/>
        </w:object>
      </w:r>
      <w:r>
        <w:rPr/>
      </w:r>
      <w:r>
        <w:t xml:space="preserve">    which is given the value of 12.0000 amu.</w:t>
      </w:r>
    </w:p>
    <w:p>
      <w:pPr>
        <w:pStyle w:val="style157"/>
        <w:numPr>
          <w:ilvl w:val="0"/>
          <w:numId w:val="71"/>
        </w:numPr>
        <w:rPr/>
      </w:pPr>
      <w:r>
        <w:t>The unit amu is now replaced by a lower case u , where u is the symbol for the unified atomic mass unit.</w:t>
      </w:r>
    </w:p>
    <w:p>
      <w:pPr>
        <w:pStyle w:val="style157"/>
        <w:numPr>
          <w:ilvl w:val="0"/>
          <w:numId w:val="71"/>
        </w:numPr>
        <w:rPr/>
      </w:pPr>
      <w:r>
        <w:t>Therefore one atom of carbon, isotopic mass 12, equal 12 u or 1/12</w:t>
      </w:r>
      <w:r>
        <w:rPr>
          <w:vertAlign w:val="superscript"/>
        </w:rPr>
        <w:t>th</w:t>
      </w:r>
      <w:r>
        <w:t xml:space="preserve"> the mass of one carbon-12 isotope.</w:t>
      </w:r>
    </w:p>
    <w:p>
      <w:pPr>
        <w:pStyle w:val="style157"/>
        <w:numPr>
          <w:ilvl w:val="0"/>
          <w:numId w:val="71"/>
        </w:numPr>
        <w:rPr/>
      </w:pPr>
      <w:r>
        <w:t>However, there are complications due to isotopes and so very accurate atomic masses are never whole integer numbers. Isotopes are atoms of the same element with different</w:t>
      </w:r>
      <w:r>
        <w:t xml:space="preserve"> </w:t>
      </w:r>
      <w:r>
        <w:t xml:space="preserve">masses due to different numbers of neutrons. </w:t>
      </w:r>
    </w:p>
    <w:p>
      <w:pPr>
        <w:pStyle w:val="style157"/>
        <w:numPr>
          <w:ilvl w:val="0"/>
          <w:numId w:val="71"/>
        </w:numPr>
        <w:rPr/>
      </w:pPr>
      <w:r>
        <w:t>So in calculating RAM, you must take into account the different isotopic masses of the same element, and also their % abundance in the element.</w:t>
      </w:r>
    </w:p>
    <w:p>
      <w:pPr>
        <w:pStyle w:val="style157"/>
        <w:rPr/>
      </w:pPr>
    </w:p>
    <w:p>
      <w:pPr>
        <w:pStyle w:val="style157"/>
        <w:numPr>
          <w:ilvl w:val="0"/>
          <w:numId w:val="71"/>
        </w:numPr>
        <w:rPr/>
      </w:pPr>
      <w:r>
        <w:t xml:space="preserve">RAM = </w:t>
      </w:r>
      <m:oMath>
        <m:f>
          <m:fPr>
            <m:ctrlPr>
              <w:rPr>
                <w:rFonts w:ascii="Cambria Math" w:hAnsi="Cambria Math"/>
              </w:rPr>
            </m:ctrlPr>
          </m:fPr>
          <m:num>
            <m:r>
              <m:rPr>
                <m:sty m:val="p"/>
              </m:rPr>
              <w:rPr>
                <w:rFonts w:ascii="Cambria Math" w:hAnsi="Cambria Math"/>
              </w:rPr>
              <m:t>%1M1 + %2M2 + %3M3 +…</m:t>
            </m:r>
          </m:num>
          <m:den>
            <m:r>
              <m:rPr>
                <m:sty m:val="p"/>
              </m:rPr>
              <w:rPr>
                <w:rFonts w:ascii="Cambria Math" w:hAnsi="Cambria Math"/>
              </w:rPr>
              <m:t>100</m:t>
            </m:r>
          </m:den>
        </m:f>
      </m:oMath>
      <w:r>
        <w:t xml:space="preserve"> where %1=</w:t>
      </w:r>
      <w:r>
        <w:t xml:space="preserve"> </w:t>
      </w:r>
      <w:r>
        <w:t>percentage abundance of the 1</w:t>
      </w:r>
      <w:r>
        <w:rPr>
          <w:vertAlign w:val="superscript"/>
        </w:rPr>
        <w:t>st</w:t>
      </w:r>
      <w:r>
        <w:t xml:space="preserve"> isotope</w:t>
      </w:r>
    </w:p>
    <w:p>
      <w:pPr>
        <w:pStyle w:val="style157"/>
        <w:rPr/>
      </w:pPr>
      <w:r>
        <w:t>M1 =</w:t>
      </w:r>
      <w:r>
        <w:t xml:space="preserve"> </w:t>
      </w:r>
      <w:r>
        <w:t>mass of the 2</w:t>
      </w:r>
      <w:r>
        <w:rPr>
          <w:vertAlign w:val="superscript"/>
        </w:rPr>
        <w:t>nd</w:t>
      </w:r>
      <w:r>
        <w:t xml:space="preserve"> isotope.</w:t>
      </w:r>
    </w:p>
    <w:p>
      <w:pPr>
        <w:pStyle w:val="style157"/>
        <w:rPr/>
      </w:pPr>
      <w:r>
        <w:t>%2</w:t>
      </w:r>
      <w:r>
        <w:t xml:space="preserve"> </w:t>
      </w:r>
      <w:r>
        <w:t>=</w:t>
      </w:r>
      <w:r>
        <w:t xml:space="preserve"> </w:t>
      </w:r>
      <w:r>
        <w:t>percentage abundance of the 2</w:t>
      </w:r>
      <w:r>
        <w:rPr>
          <w:vertAlign w:val="superscript"/>
        </w:rPr>
        <w:t>nd</w:t>
      </w:r>
      <w:r>
        <w:t xml:space="preserve"> isotope.</w:t>
      </w:r>
    </w:p>
    <w:p>
      <w:pPr>
        <w:pStyle w:val="style157"/>
        <w:rPr/>
      </w:pPr>
      <w:r>
        <w:t>M2</w:t>
      </w:r>
      <w:r>
        <w:t xml:space="preserve"> </w:t>
      </w:r>
      <w:r>
        <w:t>= mass of the 2</w:t>
      </w:r>
      <w:r>
        <w:rPr>
          <w:vertAlign w:val="superscript"/>
        </w:rPr>
        <w:t>nd</w:t>
      </w:r>
      <w:r>
        <w:t xml:space="preserve"> isotope.</w:t>
      </w:r>
    </w:p>
    <w:p>
      <w:pPr>
        <w:pStyle w:val="style157"/>
        <w:rPr/>
      </w:pPr>
      <w:r>
        <w:t>%3</w:t>
      </w:r>
      <w:r>
        <w:t xml:space="preserve"> </w:t>
      </w:r>
      <w:r>
        <w:t>=percentage abundance of the 3rd isotope.</w:t>
      </w:r>
    </w:p>
    <w:p>
      <w:pPr>
        <w:pStyle w:val="style157"/>
        <w:rPr/>
      </w:pPr>
      <w:r>
        <w:t>M3</w:t>
      </w:r>
      <w:r>
        <w:t xml:space="preserve"> </w:t>
      </w:r>
      <w:r>
        <w:t>= mass of the 3</w:t>
      </w:r>
      <w:r>
        <w:rPr>
          <w:vertAlign w:val="superscript"/>
        </w:rPr>
        <w:t>rd</w:t>
      </w:r>
      <w:r>
        <w:t xml:space="preserve"> isotope.</w:t>
      </w:r>
    </w:p>
    <w:p>
      <w:pPr>
        <w:pStyle w:val="style157"/>
        <w:rPr/>
      </w:pPr>
    </w:p>
    <w:p>
      <w:pPr>
        <w:pStyle w:val="style157"/>
        <w:rPr>
          <w:b/>
        </w:rPr>
      </w:pPr>
      <w:r>
        <w:rPr>
          <w:b/>
        </w:rPr>
        <w:t>Worked examples</w:t>
      </w:r>
    </w:p>
    <w:p>
      <w:pPr>
        <w:pStyle w:val="style157"/>
        <w:rPr/>
      </w:pPr>
      <w:r>
        <w:rPr>
          <w:highlight w:val="yellow"/>
        </w:rPr>
        <w:t xml:space="preserve">Calculating the relative atomic mass of bromine </w:t>
      </w:r>
      <w:r>
        <w:rPr>
          <w:highlight w:val="yellow"/>
          <w:vertAlign w:val="superscript"/>
        </w:rPr>
        <w:t>79</w:t>
      </w:r>
      <w:r>
        <w:rPr>
          <w:highlight w:val="yellow"/>
        </w:rPr>
        <w:t xml:space="preserve">Br and </w:t>
      </w:r>
      <w:r>
        <w:rPr>
          <w:highlight w:val="yellow"/>
          <w:vertAlign w:val="superscript"/>
        </w:rPr>
        <w:t>81</w:t>
      </w:r>
      <w:r>
        <w:rPr>
          <w:highlight w:val="yellow"/>
        </w:rPr>
        <w:t>Br</w:t>
      </w:r>
    </w:p>
    <w:p>
      <w:pPr>
        <w:pStyle w:val="style157"/>
        <w:rPr/>
      </w:pPr>
      <w:r>
        <w:t>Bromine consists of two isotopes, 50%</w:t>
      </w:r>
      <w:r>
        <w:rPr>
          <w:vertAlign w:val="superscript"/>
        </w:rPr>
        <w:t>79</w:t>
      </w:r>
      <w:r>
        <w:t xml:space="preserve">Br and 50% </w:t>
      </w:r>
      <w:r>
        <w:rPr>
          <w:vertAlign w:val="superscript"/>
        </w:rPr>
        <w:t>81</w:t>
      </w:r>
      <w:r>
        <w:t>Br, calculate the A</w:t>
      </w:r>
      <w:r>
        <w:rPr>
          <w:vertAlign w:val="subscript"/>
        </w:rPr>
        <w:t>r</w:t>
      </w:r>
      <w:r>
        <w:t xml:space="preserve"> of bromine from the mass numbers (top left</w:t>
      </w:r>
      <w:r>
        <w:t xml:space="preserve"> </w:t>
      </w:r>
      <w:r>
        <w:t>numbers).</w:t>
      </w:r>
    </w:p>
    <w:p>
      <w:pPr>
        <w:pStyle w:val="style157"/>
        <w:rPr/>
      </w:pPr>
      <w:r>
        <w:t>A</w:t>
      </w:r>
      <w:r>
        <w:rPr>
          <w:vertAlign w:val="subscript"/>
        </w:rPr>
        <w:t xml:space="preserve">r </w:t>
      </w:r>
      <w:r>
        <w:t>=</w:t>
      </w:r>
      <w:r>
        <w:t xml:space="preserve"> </w:t>
      </w:r>
      <w:r>
        <w:t>[ (50×79) + (50×81) ]/100</w:t>
      </w:r>
      <w:r>
        <w:t xml:space="preserve"> </w:t>
      </w:r>
      <w:r>
        <w:t>=</w:t>
      </w:r>
      <w:r>
        <w:t xml:space="preserve"> </w:t>
      </w:r>
      <w:r>
        <w:t>80</w:t>
      </w:r>
    </w:p>
    <w:p>
      <w:pPr>
        <w:pStyle w:val="style157"/>
        <w:rPr/>
      </w:pPr>
      <w:r>
        <w:t>Therefore, RAM or A</w:t>
      </w:r>
      <w:r>
        <w:rPr>
          <w:vertAlign w:val="subscript"/>
        </w:rPr>
        <w:t>r</w:t>
      </w:r>
      <w:r>
        <w:t>(Br) =</w:t>
      </w:r>
      <w:r>
        <w:t xml:space="preserve"> </w:t>
      </w:r>
      <w:r>
        <w:t>80</w:t>
      </w:r>
    </w:p>
    <w:p>
      <w:pPr>
        <w:pStyle w:val="style157"/>
        <w:numPr>
          <w:ilvl w:val="0"/>
          <w:numId w:val="72"/>
        </w:numPr>
        <w:rPr/>
      </w:pPr>
      <w:r>
        <w:t>Note the full working shown. Yes, you can do it in your head but many students ignore the %’s and just average all the isotopic masses</w:t>
      </w:r>
      <w:r>
        <w:t xml:space="preserve"> </w:t>
      </w:r>
      <w:r>
        <w:t>(mass numbers) given, in this case bromine-79 and bromine</w:t>
      </w:r>
      <w:r>
        <w:t xml:space="preserve"> </w:t>
      </w:r>
      <w:r>
        <w:t>-</w:t>
      </w:r>
      <w:r>
        <w:t xml:space="preserve"> </w:t>
      </w:r>
      <w:r>
        <w:t>81.</w:t>
      </w:r>
    </w:p>
    <w:p>
      <w:pPr>
        <w:pStyle w:val="style157"/>
        <w:rPr/>
      </w:pPr>
      <w:r>
        <w:t>The element bromine is the only case I know where averaging all the isotopic masses actually works! So beware.</w:t>
      </w:r>
    </w:p>
    <w:p>
      <w:pPr>
        <w:pStyle w:val="style157"/>
        <w:rPr/>
      </w:pPr>
      <w:r>
        <w:rPr>
          <w:highlight w:val="yellow"/>
        </w:rPr>
        <w:t xml:space="preserve">Lithium exists as </w:t>
      </w:r>
      <m:oMath>
        <m:sPre>
          <m:sPrePr>
            <m:ctrlPr>
              <w:rPr>
                <w:rFonts w:ascii="Cambria Math" w:hAnsi="Cambria Math"/>
                <w:highlight w:val="yellow"/>
              </w:rPr>
            </m:ctrlPr>
          </m:sPrePr>
          <m:sub>
            <m:r>
              <m:rPr>
                <m:sty m:val="p"/>
              </m:rPr>
              <w:rPr>
                <w:rFonts w:ascii="Cambria Math" w:hAnsi="Cambria Math"/>
                <w:highlight w:val="yellow"/>
              </w:rPr>
              <m:t>3</m:t>
            </m:r>
          </m:sub>
          <m:sup>
            <m:r>
              <m:rPr>
                <m:sty m:val="p"/>
              </m:rPr>
              <w:rPr>
                <w:rFonts w:ascii="Cambria Math" w:hAnsi="Cambria Math"/>
                <w:highlight w:val="yellow"/>
              </w:rPr>
              <m:t>6</m:t>
            </m:r>
          </m:sup>
          <m:e>
            <m:r>
              <m:rPr>
                <m:sty m:val="p"/>
              </m:rPr>
              <w:rPr>
                <w:rFonts w:ascii="Cambria Math" w:hAnsi="Cambria Math"/>
                <w:highlight w:val="yellow"/>
              </w:rPr>
              <m:t>Li</m:t>
            </m:r>
          </m:e>
        </m:sPre>
      </m:oMath>
      <w:r>
        <w:rPr>
          <w:highlight w:val="yellow"/>
        </w:rPr>
        <w:t xml:space="preserve"> and </w:t>
      </w:r>
      <m:oMath>
        <m:sPre>
          <m:sPrePr>
            <m:ctrlPr>
              <w:rPr>
                <w:rFonts w:ascii="Cambria Math" w:hAnsi="Cambria Math"/>
                <w:highlight w:val="yellow"/>
              </w:rPr>
            </m:ctrlPr>
          </m:sPrePr>
          <m:sub>
            <m:r>
              <m:rPr>
                <m:sty m:val="p"/>
              </m:rPr>
              <w:rPr>
                <w:rFonts w:ascii="Cambria Math" w:hAnsi="Cambria Math"/>
                <w:highlight w:val="yellow"/>
              </w:rPr>
              <m:t>3</m:t>
            </m:r>
          </m:sub>
          <m:sup>
            <m:r>
              <m:rPr>
                <m:sty m:val="p"/>
              </m:rPr>
              <w:rPr>
                <w:rFonts w:ascii="Cambria Math" w:hAnsi="Cambria Math"/>
                <w:highlight w:val="yellow"/>
              </w:rPr>
              <m:t>7</m:t>
            </m:r>
          </m:sup>
          <m:e>
            <m:r>
              <m:rPr>
                <m:sty m:val="p"/>
              </m:rPr>
              <w:rPr>
                <w:rFonts w:ascii="Cambria Math" w:hAnsi="Cambria Math"/>
                <w:highlight w:val="yellow"/>
              </w:rPr>
              <m:t>Li</m:t>
            </m:r>
          </m:e>
        </m:sPre>
      </m:oMath>
      <w:r>
        <w:rPr>
          <w:highlight w:val="yellow"/>
        </w:rPr>
        <w:t xml:space="preserve"> in the ratio 2:25. Calculate the relative atomic mass of lithium.</w:t>
      </w:r>
    </w:p>
    <w:p>
      <w:pPr>
        <w:pStyle w:val="style157"/>
        <w:rPr/>
      </w:pPr>
      <w:r>
        <w:t xml:space="preserve">Solution </w:t>
      </w:r>
    </w:p>
    <w:p>
      <w:pPr>
        <w:pStyle w:val="style157"/>
        <w:rPr/>
      </w:pPr>
      <w:r>
        <w:t>Total ratio =</w:t>
      </w:r>
      <w:r>
        <w:t xml:space="preserve"> </w:t>
      </w:r>
      <w:r>
        <w:t>2</w:t>
      </w:r>
      <w:r>
        <w:t xml:space="preserve"> </w:t>
      </w:r>
      <w:r>
        <w:t>+</w:t>
      </w:r>
      <w:r>
        <w:t xml:space="preserve"> </w:t>
      </w:r>
      <w:r>
        <w:t>25</w:t>
      </w:r>
      <w:r>
        <w:t xml:space="preserve"> </w:t>
      </w:r>
      <w:r>
        <w:t>=</w:t>
      </w:r>
      <w:r>
        <w:t xml:space="preserve"> </w:t>
      </w:r>
      <w:r>
        <w:t>27</w:t>
      </w:r>
    </w:p>
    <w:p>
      <w:pPr>
        <w:pStyle w:val="style157"/>
        <w:rPr/>
      </w:pPr>
      <w:r>
        <w:t xml:space="preserve">Relative atomic mass of Li = </w:t>
      </w:r>
      <m:oMath>
        <m:f>
          <m:fPr>
            <m:ctrlPr>
              <w:rPr>
                <w:rFonts w:ascii="Cambria Math" w:hAnsi="Cambria Math"/>
              </w:rPr>
            </m:ctrlPr>
          </m:fPr>
          <m:num>
            <m:r>
              <m:rPr>
                <m:sty m:val="p"/>
              </m:rPr>
              <w:rPr>
                <w:rFonts w:ascii="Cambria Math" w:hAnsi="Cambria Math"/>
              </w:rPr>
              <m:t>2X6</m:t>
            </m:r>
          </m:num>
          <m:den>
            <m:r>
              <m:rPr>
                <m:sty m:val="p"/>
              </m:rPr>
              <w:rPr>
                <w:rFonts w:ascii="Cambria Math" w:hAnsi="Cambria Math"/>
              </w:rPr>
              <m:t>27</m:t>
            </m:r>
          </m:den>
        </m:f>
        <m:r>
          <m:rPr>
            <m:sty m:val="p"/>
          </m:rPr>
          <w:rPr>
            <w:rFonts w:ascii="Cambria Math" w:hAnsi="Cambria Math"/>
          </w:rPr>
          <m:t xml:space="preserve"> </m:t>
        </m:r>
      </m:oMath>
      <w:r>
        <w:t>+</w:t>
      </w:r>
      <w:r>
        <w:t xml:space="preserve"> </w:t>
      </w:r>
      <m:oMath>
        <m:f>
          <m:fPr>
            <m:ctrlPr>
              <w:rPr>
                <w:rFonts w:ascii="Cambria Math" w:hAnsi="Cambria Math"/>
              </w:rPr>
            </m:ctrlPr>
          </m:fPr>
          <m:num>
            <m:r>
              <m:rPr>
                <m:sty m:val="p"/>
              </m:rPr>
              <w:rPr>
                <w:rFonts w:ascii="Cambria Math" w:hAnsi="Cambria Math"/>
              </w:rPr>
              <m:t>25X7</m:t>
            </m:r>
          </m:num>
          <m:den>
            <m:r>
              <m:rPr>
                <m:sty m:val="p"/>
              </m:rPr>
              <w:rPr>
                <w:rFonts w:ascii="Cambria Math" w:hAnsi="Cambria Math"/>
              </w:rPr>
              <m:t>27</m:t>
            </m:r>
          </m:den>
        </m:f>
      </m:oMath>
      <w:r>
        <w:t xml:space="preserve"> =</w:t>
      </w:r>
      <w:r>
        <w:t xml:space="preserve"> </w:t>
      </w:r>
      <w:r>
        <w:t>6.925</w:t>
      </w:r>
    </w:p>
    <w:p>
      <w:pPr>
        <w:pStyle w:val="style157"/>
        <w:rPr/>
      </w:pPr>
    </w:p>
    <w:p>
      <w:pPr>
        <w:pStyle w:val="style157"/>
        <w:rPr>
          <w:b/>
        </w:rPr>
      </w:pPr>
      <w:r>
        <w:rPr>
          <w:b/>
        </w:rPr>
        <w:t>Calculations of % composition of isotopes;</w:t>
      </w:r>
    </w:p>
    <w:p>
      <w:pPr>
        <w:pStyle w:val="style157"/>
        <w:numPr>
          <w:ilvl w:val="0"/>
          <w:numId w:val="72"/>
        </w:numPr>
        <w:rPr/>
      </w:pPr>
      <w:r>
        <w:t>It is possible to do the reverse of a RAM calculation if you know the A</w:t>
      </w:r>
      <w:r>
        <w:rPr>
          <w:vertAlign w:val="subscript"/>
        </w:rPr>
        <w:t>r</w:t>
      </w:r>
      <w:r>
        <w:t xml:space="preserve"> and which isotopes are present. It involves a little bit of arithmetical algebra. </w:t>
      </w:r>
    </w:p>
    <w:p>
      <w:pPr>
        <w:pStyle w:val="style157"/>
        <w:numPr>
          <w:ilvl w:val="0"/>
          <w:numId w:val="72"/>
        </w:numPr>
        <w:rPr>
          <w:b/>
          <w:color w:val="1f497d"/>
        </w:rPr>
      </w:pPr>
      <w:r>
        <w:t>The A</w:t>
      </w:r>
      <w:r>
        <w:rPr>
          <w:vertAlign w:val="subscript"/>
        </w:rPr>
        <w:t>r</w:t>
      </w:r>
      <w:r>
        <w:t xml:space="preserve"> of boron is 10.81 and consists of only two isotopes, boron-10 and boron-11. The relative atomic mass of boron was obtained accurately in the past from chemical analysis of reacting masses but now </w:t>
      </w:r>
      <w:r>
        <w:rPr>
          <w:color w:val="1f497d"/>
        </w:rPr>
        <w:t xml:space="preserve">mass spectrometers </w:t>
      </w:r>
      <w:r>
        <w:t>can sort out all of the isotopes present and their relative abundance.</w:t>
      </w:r>
      <w:r>
        <w:t xml:space="preserve"> </w:t>
      </w:r>
      <w:r>
        <w:rPr>
          <w:b/>
          <w:color w:val="1f497d"/>
        </w:rPr>
        <w:t>MASS SPECTROMETER.</w:t>
      </w:r>
    </w:p>
    <w:p>
      <w:pPr>
        <w:pStyle w:val="style157"/>
        <w:numPr>
          <w:ilvl w:val="0"/>
          <w:numId w:val="72"/>
        </w:numPr>
        <w:rPr/>
      </w:pPr>
      <w:r>
        <w:t>This is an instrument by which you can separate ionized/charged particles of different mass and determine the amounts of each particle in a mixture. Its measures the masses of atoms and molecules. The technique is called mass spectroscopy or mass spectrometry (mass-spec and MS in shorthand).</w:t>
      </w:r>
    </w:p>
    <w:p>
      <w:pPr>
        <w:pStyle w:val="style157"/>
        <w:rPr/>
      </w:pPr>
      <w:r>
        <w:t>If you let X = % of boron-10, then 100-X is equal to % of boron-11</w:t>
      </w:r>
    </w:p>
    <w:p>
      <w:pPr>
        <w:pStyle w:val="style157"/>
        <w:rPr/>
      </w:pPr>
      <w:r>
        <w:t>Therefore, A</w:t>
      </w:r>
      <w:r>
        <w:rPr>
          <w:vertAlign w:val="subscript"/>
        </w:rPr>
        <w:t xml:space="preserve">r </w:t>
      </w:r>
      <w:r>
        <w:t>(B) = (X × 10) + [(100</w:t>
      </w:r>
      <w:r>
        <w:t xml:space="preserve"> </w:t>
      </w:r>
      <w:r>
        <w:t>-</w:t>
      </w:r>
      <w:r>
        <w:t xml:space="preserve"> </w:t>
      </w:r>
      <w:r>
        <w:t>X) × 11)]/100 = 10.81</w:t>
      </w:r>
    </w:p>
    <w:p>
      <w:pPr>
        <w:pStyle w:val="style157"/>
        <w:rPr/>
      </w:pPr>
      <w:r>
        <w:t>So, 10X</w:t>
      </w:r>
      <w:r>
        <w:t xml:space="preserve"> </w:t>
      </w:r>
      <w:r>
        <w:t>-</w:t>
      </w:r>
      <w:r>
        <w:t xml:space="preserve"> </w:t>
      </w:r>
      <w:r>
        <w:t>11X</w:t>
      </w:r>
      <w:r>
        <w:t xml:space="preserve"> </w:t>
      </w:r>
      <w:r>
        <w:t>+</w:t>
      </w:r>
      <w:r>
        <w:t xml:space="preserve"> </w:t>
      </w:r>
      <w:r>
        <w:t>1100 = 100</w:t>
      </w:r>
      <w:r>
        <w:t xml:space="preserve"> </w:t>
      </w:r>
      <w:r>
        <w:t>×</w:t>
      </w:r>
      <w:r>
        <w:t xml:space="preserve"> </w:t>
      </w:r>
      <w:r>
        <w:t>10.81</w:t>
      </w:r>
    </w:p>
    <w:p>
      <w:pPr>
        <w:pStyle w:val="style157"/>
        <w:rPr/>
      </w:pPr>
      <w:r>
        <w:t>-X + 1100</w:t>
      </w:r>
      <w:r>
        <w:t xml:space="preserve"> </w:t>
      </w:r>
      <w:r>
        <w:t>= 1081</w:t>
      </w:r>
    </w:p>
    <w:p>
      <w:pPr>
        <w:pStyle w:val="style157"/>
        <w:rPr/>
      </w:pPr>
      <w:r>
        <w:t>1100 – 1081 =X (change sides change sign!)</w:t>
      </w:r>
    </w:p>
    <w:p>
      <w:pPr>
        <w:pStyle w:val="style157"/>
        <w:rPr/>
      </w:pPr>
      <w:r>
        <w:t xml:space="preserve">Therefore, </w:t>
      </w:r>
      <w:r>
        <w:t>X = 19.</w:t>
      </w:r>
      <w:r>
        <w:t xml:space="preserve"> So naturally occurring boron consists of 19%</w:t>
      </w:r>
      <w:r>
        <w:rPr>
          <w:vertAlign w:val="superscript"/>
        </w:rPr>
        <w:t>10</w:t>
      </w:r>
      <w:r>
        <w:t xml:space="preserve">B and 81% </w:t>
      </w:r>
      <w:r>
        <w:rPr>
          <w:vertAlign w:val="superscript"/>
        </w:rPr>
        <w:t>11</w:t>
      </w:r>
      <w:r>
        <w:t>B</w:t>
      </w:r>
    </w:p>
    <w:p>
      <w:pPr>
        <w:pStyle w:val="style157"/>
        <w:rPr>
          <w:color w:val="0033cc"/>
        </w:rPr>
      </w:pPr>
      <w:r>
        <w:t>Note that for the first isotope the percent abundance is 19% and the second isotopes is 100-19 =</w:t>
      </w:r>
      <w:r>
        <w:t xml:space="preserve"> </w:t>
      </w:r>
      <w:r>
        <w:t>81%</w:t>
      </w:r>
    </w:p>
    <w:p>
      <w:pPr>
        <w:pStyle w:val="style157"/>
        <w:rPr/>
      </w:pPr>
    </w:p>
    <w:p>
      <w:pPr>
        <w:pStyle w:val="style157"/>
        <w:numPr>
          <w:ilvl w:val="0"/>
          <w:numId w:val="77"/>
        </w:numPr>
        <w:rPr>
          <w:b/>
          <w:highlight w:val="yellow"/>
        </w:rPr>
      </w:pPr>
      <w:r>
        <w:rPr>
          <w:b/>
          <w:highlight w:val="yellow"/>
        </w:rPr>
        <w:t>Boron has two naturally occurring isotopes. In a sample of boron, 20% of the atoms are B-10, which is an isotope of boron with 5 neutrons and a mass of 10 amu. The other 80% of the atoms are B</w:t>
      </w:r>
      <w:r>
        <w:rPr>
          <w:b/>
          <w:highlight w:val="yellow"/>
        </w:rPr>
        <w:t xml:space="preserve"> </w:t>
      </w:r>
      <w:r>
        <w:rPr>
          <w:b/>
          <w:highlight w:val="yellow"/>
        </w:rPr>
        <w:t>-11, which is an isotope of boron with 6 neutrons and a mass of 11 amu. What is the atomic mass of boron?</w:t>
      </w:r>
    </w:p>
    <w:p>
      <w:pPr>
        <w:pStyle w:val="style157"/>
        <w:rPr>
          <w:b/>
        </w:rPr>
      </w:pPr>
      <w:r>
        <w:rPr>
          <w:b/>
        </w:rPr>
        <w:t>Solution:</w:t>
      </w:r>
    </w:p>
    <w:p>
      <w:pPr>
        <w:pStyle w:val="style157"/>
        <w:rPr/>
      </w:pPr>
      <w:r>
        <w:t>To do this problem, we will calculate 20% of the mass of B</w:t>
      </w:r>
      <w:r>
        <w:t xml:space="preserve"> </w:t>
      </w:r>
      <w:r>
        <w:t>-10, which is how much the B-10 isotope contributes</w:t>
      </w:r>
      <w:r>
        <w:t xml:space="preserve"> </w:t>
      </w:r>
      <w:r>
        <w:t>to the “average boron atom.” We will also calculate 80% of the mass of B</w:t>
      </w:r>
      <w:r>
        <w:t xml:space="preserve"> </w:t>
      </w:r>
      <w:r>
        <w:t>-11, which is how much the B</w:t>
      </w:r>
      <w:r>
        <w:t xml:space="preserve"> </w:t>
      </w:r>
      <w:r>
        <w:t>-11isotope contributes to the “average boron atom.”</w:t>
      </w:r>
    </w:p>
    <w:p>
      <w:pPr>
        <w:pStyle w:val="style157"/>
        <w:rPr/>
      </w:pPr>
      <w:r>
        <w:t>Step One: Convert the percentages given in the question into their decimal forms by dividing each by 100:</w:t>
      </w:r>
    </w:p>
    <w:p>
      <w:pPr>
        <w:pStyle w:val="style157"/>
        <w:rPr/>
      </w:pPr>
      <w:r>
        <w:t>Decimal form of 20% =</w:t>
      </w:r>
      <m:oMath>
        <m:r>
          <w:rPr>
            <w:rFonts w:ascii="Cambria Math" w:hAnsi="Cambria Math"/>
          </w:rPr>
          <m:t xml:space="preserve"> </m:t>
        </m:r>
        <m:f>
          <m:fPr>
            <m:ctrlPr>
              <w:rPr>
                <w:rFonts w:ascii="Cambria Math" w:hAnsi="Cambria Math"/>
              </w:rPr>
            </m:ctrlPr>
          </m:fPr>
          <m:num>
            <m:r>
              <m:rPr>
                <m:sty m:val="p"/>
              </m:rPr>
              <w:rPr>
                <w:rFonts w:ascii="Cambria Math" w:hAnsi="Cambria Math"/>
              </w:rPr>
              <m:t>20</m:t>
            </m:r>
          </m:num>
          <m:den>
            <m:r>
              <m:rPr>
                <m:sty m:val="p"/>
              </m:rPr>
              <w:rPr>
                <w:rFonts w:ascii="Cambria Math" w:hAnsi="Cambria Math"/>
              </w:rPr>
              <m:t>100</m:t>
            </m:r>
          </m:den>
        </m:f>
      </m:oMath>
      <w:r>
        <w:t xml:space="preserve"> = 0.20</w:t>
      </w:r>
    </w:p>
    <w:p>
      <w:pPr>
        <w:pStyle w:val="style157"/>
        <w:rPr/>
      </w:pPr>
    </w:p>
    <w:p>
      <w:pPr>
        <w:pStyle w:val="style157"/>
        <w:rPr/>
      </w:pPr>
      <w:r>
        <w:t>Decimal form of 80% =</w:t>
      </w:r>
      <m:oMath>
        <m:r>
          <w:rPr>
            <w:rFonts w:ascii="Cambria Math" w:hAnsi="Cambria Math"/>
          </w:rPr>
          <m:t xml:space="preserve"> </m:t>
        </m:r>
        <m:f>
          <m:fPr>
            <m:ctrlPr>
              <w:rPr>
                <w:rFonts w:ascii="Cambria Math" w:hAnsi="Cambria Math"/>
              </w:rPr>
            </m:ctrlPr>
          </m:fPr>
          <m:num>
            <m:r>
              <m:rPr>
                <m:sty m:val="p"/>
              </m:rPr>
              <w:rPr>
                <w:rFonts w:ascii="Cambria Math" w:hAnsi="Cambria Math"/>
              </w:rPr>
              <m:t>80</m:t>
            </m:r>
          </m:num>
          <m:den>
            <m:r>
              <m:rPr>
                <m:sty m:val="p"/>
              </m:rPr>
              <w:rPr>
                <w:rFonts w:ascii="Cambria Math" w:hAnsi="Cambria Math"/>
              </w:rPr>
              <m:t>100</m:t>
            </m:r>
          </m:den>
        </m:f>
      </m:oMath>
      <w:r>
        <w:t xml:space="preserve"> = 0.80</w:t>
      </w:r>
    </w:p>
    <w:p>
      <w:pPr>
        <w:pStyle w:val="style157"/>
        <w:rPr/>
      </w:pPr>
      <w:r>
        <w:t>Step Two: Multiple the mass of each isotope by its relative abundance (percentage) in decimal form:</w:t>
      </w:r>
    </w:p>
    <w:p>
      <w:pPr>
        <w:pStyle w:val="style157"/>
        <w:rPr/>
      </w:pPr>
      <w:r>
        <w:t>20% of the mass of B-10 = 0.20 x 10 amu = 2.0 amu</w:t>
      </w:r>
    </w:p>
    <w:p>
      <w:pPr>
        <w:pStyle w:val="style157"/>
        <w:rPr/>
      </w:pPr>
      <w:r>
        <w:t>80% of the mass of B-11 = 0.80 x 11 amu = 8.8 amu</w:t>
      </w:r>
    </w:p>
    <w:p>
      <w:pPr>
        <w:pStyle w:val="style157"/>
        <w:rPr/>
      </w:pPr>
      <w:r>
        <w:t>Step Three: Find the total mass of the “average atom” by adding together the contributions from the different isotopes:</w:t>
      </w:r>
    </w:p>
    <w:p>
      <w:pPr>
        <w:pStyle w:val="style157"/>
        <w:rPr/>
      </w:pPr>
      <w:r>
        <w:t>Total mass of average atom = 2.0 amu + 8.8 amu = 10.8 amu</w:t>
      </w:r>
    </w:p>
    <w:p>
      <w:pPr>
        <w:pStyle w:val="style157"/>
        <w:rPr>
          <w:color w:val="0000ff"/>
        </w:rPr>
      </w:pPr>
      <w:r>
        <w:t xml:space="preserve">The mass of an average boron atom, and thus boron’s </w:t>
      </w:r>
      <w:r>
        <w:rPr>
          <w:rFonts w:cs="Arial-BoldMT" w:eastAsia="Arial-BoldMT"/>
          <w:bCs/>
        </w:rPr>
        <w:t xml:space="preserve">atomic mass, </w:t>
      </w:r>
      <w:r>
        <w:t xml:space="preserve">is </w:t>
      </w:r>
      <w:r>
        <w:t>10.8 amu.</w:t>
      </w:r>
    </w:p>
    <w:p>
      <w:pPr>
        <w:pStyle w:val="style157"/>
        <w:rPr/>
      </w:pPr>
    </w:p>
    <w:p>
      <w:pPr>
        <w:pStyle w:val="style0"/>
        <w:numPr>
          <w:ilvl w:val="0"/>
          <w:numId w:val="77"/>
        </w:numPr>
        <w:autoSpaceDE w:val="false"/>
        <w:autoSpaceDN w:val="false"/>
        <w:adjustRightInd w:val="false"/>
        <w:spacing w:after="0" w:lineRule="auto" w:line="240"/>
        <w:rPr>
          <w:rFonts w:cs="ArialMT"/>
          <w:b/>
          <w:iCs/>
          <w:sz w:val="24"/>
          <w:szCs w:val="24"/>
          <w:highlight w:val="yellow"/>
        </w:rPr>
      </w:pPr>
      <w:r>
        <w:rPr>
          <w:rFonts w:cs="ArialMT"/>
          <w:b/>
          <w:iCs/>
          <w:sz w:val="24"/>
          <w:szCs w:val="24"/>
          <w:highlight w:val="yellow"/>
        </w:rPr>
        <w:t>Neon has three naturally occurring isotopes. In a sample of neon, 90.92% of the atoms are Ne-20, which is an isotope of neon with 10 neutrons and a mass of 19.99 u. Another 0.3% of the atoms are Ne-21, which is an isotope of neon with 11 neutrons and a mass of 20.99 u. The final 8.85% of the atoms are Ne-22, which is an isotope of neon with 12 neutrons and a mass of 21.99 u. What is the atomic mass of neon?</w:t>
      </w:r>
    </w:p>
    <w:p>
      <w:pPr>
        <w:pStyle w:val="style0"/>
        <w:autoSpaceDE w:val="false"/>
        <w:autoSpaceDN w:val="false"/>
        <w:adjustRightInd w:val="false"/>
        <w:spacing w:after="0" w:lineRule="auto" w:line="240"/>
        <w:rPr>
          <w:rFonts w:cs="ArialMT"/>
          <w:b/>
          <w:iCs/>
          <w:color w:val="00b050"/>
          <w:sz w:val="24"/>
          <w:szCs w:val="24"/>
        </w:rPr>
      </w:pPr>
      <w:r>
        <w:rPr>
          <w:rFonts w:cs="ArialMT"/>
          <w:b/>
          <w:iCs/>
          <w:color w:val="00b050"/>
          <w:sz w:val="24"/>
          <w:szCs w:val="24"/>
        </w:rPr>
        <w:t>Solution:</w:t>
      </w:r>
    </w:p>
    <w:p>
      <w:pPr>
        <w:pStyle w:val="style0"/>
        <w:autoSpaceDE w:val="false"/>
        <w:autoSpaceDN w:val="false"/>
        <w:adjustRightInd w:val="false"/>
        <w:spacing w:after="0" w:lineRule="auto" w:line="240"/>
        <w:rPr>
          <w:rFonts w:cs="ArialMT"/>
          <w:iCs/>
          <w:sz w:val="24"/>
          <w:szCs w:val="24"/>
        </w:rPr>
      </w:pPr>
      <w:r>
        <w:rPr>
          <w:rFonts w:cs="ArialMT"/>
          <w:iCs/>
          <w:sz w:val="24"/>
          <w:szCs w:val="24"/>
        </w:rPr>
        <w:t>To do this problem, we will calculate 90.9% of the mass of Ne-20, which is how much Ne-20 contributes to the “average neon atom”. We will also calculate 0.3% of the mass of Ne-21 and 8.8% of the mass of Ne-22, which are how much the Ne-21 isotope and the Ne-22 isotope contribute to the “average neon atom” respectively.</w:t>
      </w:r>
    </w:p>
    <w:p>
      <w:pPr>
        <w:pStyle w:val="style0"/>
        <w:autoSpaceDE w:val="false"/>
        <w:autoSpaceDN w:val="false"/>
        <w:adjustRightInd w:val="false"/>
        <w:spacing w:after="0" w:lineRule="auto" w:line="240"/>
        <w:rPr>
          <w:rFonts w:cs="ArialMT"/>
          <w:iCs/>
          <w:sz w:val="24"/>
          <w:szCs w:val="24"/>
        </w:rPr>
      </w:pPr>
      <w:r>
        <w:rPr>
          <w:rFonts w:cs="ArialMT"/>
          <w:b/>
          <w:iCs/>
          <w:sz w:val="24"/>
          <w:szCs w:val="24"/>
        </w:rPr>
        <w:t>Step One</w:t>
      </w:r>
      <w:r>
        <w:rPr>
          <w:rFonts w:cs="ArialMT"/>
          <w:iCs/>
          <w:sz w:val="24"/>
          <w:szCs w:val="24"/>
        </w:rPr>
        <w:t>: Convert the percentages given in the question into their decimal forms by dividing each by 100:</w:t>
      </w:r>
    </w:p>
    <w:p>
      <w:pPr>
        <w:pStyle w:val="style0"/>
        <w:autoSpaceDE w:val="false"/>
        <w:autoSpaceDN w:val="false"/>
        <w:adjustRightInd w:val="false"/>
        <w:spacing w:after="0" w:lineRule="auto" w:line="240"/>
        <w:rPr>
          <w:rFonts w:cs="ArialMT"/>
          <w:iCs/>
          <w:sz w:val="24"/>
          <w:szCs w:val="24"/>
        </w:rPr>
      </w:pPr>
      <w:r>
        <w:rPr>
          <w:rFonts w:cs="ArialMT"/>
          <w:iCs/>
          <w:sz w:val="24"/>
          <w:szCs w:val="24"/>
        </w:rPr>
        <w:t>Decimal form of 90.92% =</w:t>
      </w:r>
      <m:oMath>
        <m:r>
          <w:rPr>
            <w:rFonts w:ascii="Cambria Math" w:cs="ArialMT" w:hAnsi="Cambria Math"/>
            <w:sz w:val="24"/>
            <w:szCs w:val="24"/>
          </w:rPr>
          <m:t xml:space="preserve"> </m:t>
        </m:r>
        <m:f>
          <m:fPr>
            <m:ctrlPr>
              <w:rPr>
                <w:rFonts w:ascii="Cambria Math" w:cs="ArialMT" w:hAnsi="Cambria Math"/>
                <w:i/>
                <w:iCs/>
                <w:sz w:val="24"/>
                <w:szCs w:val="24"/>
              </w:rPr>
            </m:ctrlPr>
          </m:fPr>
          <m:num>
            <m:r>
              <w:rPr>
                <w:rFonts w:ascii="Cambria Math" w:cs="ArialMT" w:hAnsi="Cambria Math"/>
                <w:sz w:val="24"/>
                <w:szCs w:val="24"/>
              </w:rPr>
              <m:t>90.92</m:t>
            </m:r>
          </m:num>
          <m:den>
            <m:r>
              <w:rPr>
                <w:rFonts w:ascii="Cambria Math" w:cs="ArialMT" w:hAnsi="Cambria Math"/>
                <w:sz w:val="24"/>
                <w:szCs w:val="24"/>
              </w:rPr>
              <m:t>100</m:t>
            </m:r>
          </m:den>
        </m:f>
      </m:oMath>
      <w:r>
        <w:rPr>
          <w:rFonts w:cs="ArialMT"/>
          <w:iCs/>
          <w:sz w:val="24"/>
          <w:szCs w:val="24"/>
        </w:rPr>
        <w:t xml:space="preserve"> = 0.9092</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Decimal form of 0.30% =</w:t>
      </w:r>
      <m:oMath>
        <m:r>
          <w:rPr>
            <w:rFonts w:ascii="Cambria Math" w:cs="ArialMT" w:hAnsi="Cambria Math"/>
            <w:sz w:val="24"/>
            <w:szCs w:val="24"/>
          </w:rPr>
          <m:t xml:space="preserve"> </m:t>
        </m:r>
        <m:f>
          <m:fPr>
            <m:ctrlPr>
              <w:rPr>
                <w:rFonts w:ascii="Cambria Math" w:cs="ArialMT" w:hAnsi="Cambria Math"/>
                <w:i/>
                <w:iCs/>
                <w:sz w:val="24"/>
                <w:szCs w:val="24"/>
              </w:rPr>
            </m:ctrlPr>
          </m:fPr>
          <m:num>
            <m:r>
              <w:rPr>
                <w:rFonts w:ascii="Cambria Math" w:cs="ArialMT" w:hAnsi="Cambria Math"/>
                <w:sz w:val="24"/>
                <w:szCs w:val="24"/>
              </w:rPr>
              <m:t>0.30</m:t>
            </m:r>
          </m:num>
          <m:den>
            <m:r>
              <w:rPr>
                <w:rFonts w:ascii="Cambria Math" w:cs="ArialMT" w:hAnsi="Cambria Math"/>
                <w:sz w:val="24"/>
                <w:szCs w:val="24"/>
              </w:rPr>
              <m:t>100</m:t>
            </m:r>
          </m:den>
        </m:f>
      </m:oMath>
      <w:r>
        <w:rPr>
          <w:rFonts w:cs="ArialMT"/>
          <w:iCs/>
          <w:sz w:val="24"/>
          <w:szCs w:val="24"/>
        </w:rPr>
        <w:t xml:space="preserve"> = 0.0030</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Decimal form of 8.85% =</w:t>
      </w:r>
      <m:oMath>
        <m:r>
          <w:rPr>
            <w:rFonts w:ascii="Cambria Math" w:cs="ArialMT" w:hAnsi="Cambria Math"/>
            <w:sz w:val="24"/>
            <w:szCs w:val="24"/>
          </w:rPr>
          <m:t xml:space="preserve"> </m:t>
        </m:r>
        <m:f>
          <m:fPr>
            <m:ctrlPr>
              <w:rPr>
                <w:rFonts w:ascii="Cambria Math" w:cs="ArialMT" w:hAnsi="Cambria Math"/>
                <w:i/>
                <w:iCs/>
                <w:sz w:val="24"/>
                <w:szCs w:val="24"/>
              </w:rPr>
            </m:ctrlPr>
          </m:fPr>
          <m:num>
            <m:r>
              <w:rPr>
                <w:rFonts w:ascii="Cambria Math" w:cs="ArialMT" w:hAnsi="Cambria Math"/>
                <w:sz w:val="24"/>
                <w:szCs w:val="24"/>
              </w:rPr>
              <m:t>8.85</m:t>
            </m:r>
          </m:num>
          <m:den>
            <m:r>
              <w:rPr>
                <w:rFonts w:ascii="Cambria Math" w:cs="ArialMT" w:hAnsi="Cambria Math"/>
                <w:sz w:val="24"/>
                <w:szCs w:val="24"/>
              </w:rPr>
              <m:t xml:space="preserve"> 100</m:t>
            </m:r>
          </m:den>
        </m:f>
      </m:oMath>
      <w:r>
        <w:rPr>
          <w:rFonts w:cs="ArialMT"/>
          <w:iCs/>
          <w:sz w:val="24"/>
          <w:szCs w:val="24"/>
        </w:rPr>
        <w:t xml:space="preserve"> = 0.0885</w:t>
      </w:r>
    </w:p>
    <w:p>
      <w:pPr>
        <w:pStyle w:val="style0"/>
        <w:autoSpaceDE w:val="false"/>
        <w:autoSpaceDN w:val="false"/>
        <w:adjustRightInd w:val="false"/>
        <w:spacing w:after="0" w:lineRule="auto" w:line="240"/>
        <w:rPr>
          <w:rFonts w:cs="ArialMT"/>
          <w:iCs/>
          <w:sz w:val="24"/>
          <w:szCs w:val="24"/>
        </w:rPr>
      </w:pPr>
      <w:r>
        <w:rPr>
          <w:rFonts w:cs="ArialMT"/>
          <w:b/>
          <w:iCs/>
          <w:sz w:val="24"/>
          <w:szCs w:val="24"/>
        </w:rPr>
        <w:t>Step Two</w:t>
      </w:r>
      <w:r>
        <w:rPr>
          <w:rFonts w:cs="ArialMT"/>
          <w:iCs/>
          <w:sz w:val="24"/>
          <w:szCs w:val="24"/>
        </w:rPr>
        <w:t>: Multiple the mass of each isotope by its relative abundance (percentage) in decimal form:</w:t>
      </w:r>
    </w:p>
    <w:p>
      <w:pPr>
        <w:pStyle w:val="style0"/>
        <w:autoSpaceDE w:val="false"/>
        <w:autoSpaceDN w:val="false"/>
        <w:adjustRightInd w:val="false"/>
        <w:spacing w:after="0" w:lineRule="auto" w:line="240"/>
        <w:rPr>
          <w:rFonts w:cs="ArialMT"/>
          <w:iCs/>
          <w:sz w:val="24"/>
          <w:szCs w:val="24"/>
        </w:rPr>
      </w:pPr>
      <w:r>
        <w:rPr>
          <w:rFonts w:cs="ArialMT"/>
          <w:iCs/>
          <w:sz w:val="24"/>
          <w:szCs w:val="24"/>
        </w:rPr>
        <w:t>90.92% of the mass of Ne-20 = 0.909 x 20.00 = 18.18 amu</w:t>
      </w:r>
    </w:p>
    <w:p>
      <w:pPr>
        <w:pStyle w:val="style0"/>
        <w:autoSpaceDE w:val="false"/>
        <w:autoSpaceDN w:val="false"/>
        <w:adjustRightInd w:val="false"/>
        <w:spacing w:after="0" w:lineRule="auto" w:line="240"/>
        <w:rPr>
          <w:rFonts w:cs="ArialMT"/>
          <w:iCs/>
          <w:sz w:val="24"/>
          <w:szCs w:val="24"/>
        </w:rPr>
      </w:pPr>
      <w:r>
        <w:rPr>
          <w:rFonts w:cs="ArialMT"/>
          <w:iCs/>
          <w:sz w:val="24"/>
          <w:szCs w:val="24"/>
        </w:rPr>
        <w:t>0.3% of the mass of Ne-21 = 0.003 x 21.00 = 0.063 amu</w:t>
      </w:r>
    </w:p>
    <w:p>
      <w:pPr>
        <w:pStyle w:val="style0"/>
        <w:autoSpaceDE w:val="false"/>
        <w:autoSpaceDN w:val="false"/>
        <w:adjustRightInd w:val="false"/>
        <w:spacing w:after="0" w:lineRule="auto" w:line="240"/>
        <w:rPr>
          <w:rFonts w:cs="ArialMT"/>
          <w:iCs/>
          <w:sz w:val="24"/>
          <w:szCs w:val="24"/>
        </w:rPr>
      </w:pPr>
      <w:r>
        <w:rPr>
          <w:rFonts w:cs="ArialMT"/>
          <w:iCs/>
          <w:sz w:val="24"/>
          <w:szCs w:val="24"/>
        </w:rPr>
        <w:t>8.85% of the mass of Ne-22 = 0.088 x 22.00 = 1.93 amu</w:t>
      </w:r>
    </w:p>
    <w:p>
      <w:pPr>
        <w:pStyle w:val="style0"/>
        <w:autoSpaceDE w:val="false"/>
        <w:autoSpaceDN w:val="false"/>
        <w:adjustRightInd w:val="false"/>
        <w:spacing w:after="0" w:lineRule="auto" w:line="240"/>
        <w:rPr>
          <w:rFonts w:cs="ArialMT"/>
          <w:iCs/>
          <w:sz w:val="24"/>
          <w:szCs w:val="24"/>
        </w:rPr>
      </w:pPr>
      <w:r>
        <w:rPr>
          <w:rFonts w:cs="ArialMT"/>
          <w:b/>
          <w:iCs/>
          <w:sz w:val="24"/>
          <w:szCs w:val="24"/>
        </w:rPr>
        <w:t>Step Three</w:t>
      </w:r>
      <w:r>
        <w:rPr>
          <w:rFonts w:cs="ArialMT"/>
          <w:iCs/>
          <w:sz w:val="24"/>
          <w:szCs w:val="24"/>
        </w:rPr>
        <w:t>: Find the total mass of the “average atom” by adding together the contributions from the different</w:t>
      </w:r>
      <w:r>
        <w:rPr>
          <w:rFonts w:cs="ArialMT"/>
          <w:iCs/>
          <w:sz w:val="24"/>
          <w:szCs w:val="24"/>
        </w:rPr>
        <w:t xml:space="preserve"> </w:t>
      </w:r>
      <w:r>
        <w:rPr>
          <w:rFonts w:cs="ArialMT"/>
          <w:iCs/>
          <w:sz w:val="24"/>
          <w:szCs w:val="24"/>
        </w:rPr>
        <w:t>isotopes:</w:t>
      </w:r>
    </w:p>
    <w:p>
      <w:pPr>
        <w:pStyle w:val="style0"/>
        <w:autoSpaceDE w:val="false"/>
        <w:autoSpaceDN w:val="false"/>
        <w:adjustRightInd w:val="false"/>
        <w:spacing w:after="0" w:lineRule="auto" w:line="240"/>
        <w:rPr>
          <w:rFonts w:cs="ArialMT"/>
          <w:iCs/>
          <w:sz w:val="24"/>
          <w:szCs w:val="24"/>
        </w:rPr>
      </w:pPr>
      <w:r>
        <w:rPr>
          <w:rFonts w:cs="ArialMT"/>
          <w:iCs/>
          <w:sz w:val="24"/>
          <w:szCs w:val="24"/>
        </w:rPr>
        <w:t>Total mass of average atom = 18.18 amu + 0.06 amu + 1.93 amu = 20.17 amu</w:t>
      </w:r>
    </w:p>
    <w:p>
      <w:pPr>
        <w:pStyle w:val="style157"/>
        <w:rPr/>
      </w:pPr>
      <w:r>
        <w:t xml:space="preserve">The mass of an average neon atom, and thus neon’s </w:t>
      </w:r>
      <w:r>
        <w:rPr>
          <w:rFonts w:cs="Arial-BoldMT" w:eastAsia="Arial-BoldMT"/>
          <w:bCs/>
        </w:rPr>
        <w:t xml:space="preserve">atomic mass, </w:t>
      </w:r>
      <w:r>
        <w:t>is 20.17 amu.</w:t>
      </w:r>
    </w:p>
    <w:p>
      <w:pPr>
        <w:pStyle w:val="style157"/>
        <w:rPr>
          <w:rFonts w:eastAsia="Arial-BoldMT"/>
          <w:b/>
          <w:i/>
          <w:vertAlign w:val="subscript"/>
        </w:rPr>
      </w:pPr>
    </w:p>
    <w:p>
      <w:pPr>
        <w:pStyle w:val="style0"/>
        <w:autoSpaceDE w:val="false"/>
        <w:autoSpaceDN w:val="false"/>
        <w:adjustRightInd w:val="false"/>
        <w:spacing w:after="0" w:lineRule="auto" w:line="240"/>
        <w:rPr>
          <w:rFonts w:cs="ArialMT"/>
          <w:b/>
          <w:sz w:val="24"/>
          <w:szCs w:val="24"/>
          <w:vertAlign w:val="subscript"/>
        </w:rPr>
      </w:pPr>
    </w:p>
    <w:p>
      <w:pPr>
        <w:pStyle w:val="style0"/>
        <w:autoSpaceDE w:val="false"/>
        <w:autoSpaceDN w:val="false"/>
        <w:adjustRightInd w:val="false"/>
        <w:spacing w:after="0" w:lineRule="auto" w:line="240"/>
        <w:rPr>
          <w:rFonts w:cs="Arial-BoldMT" w:eastAsia="Arial-BoldMT"/>
          <w:b/>
          <w:bCs/>
          <w:iCs/>
          <w:color w:val="000099"/>
          <w:sz w:val="24"/>
          <w:szCs w:val="24"/>
        </w:rPr>
      </w:pPr>
      <w:r>
        <w:rPr>
          <w:rFonts w:cs="Arial-BoldMT" w:eastAsia="Arial-BoldMT"/>
          <w:b/>
          <w:bCs/>
          <w:iCs/>
          <w:color w:val="000099"/>
          <w:sz w:val="24"/>
          <w:szCs w:val="24"/>
        </w:rPr>
        <w:t>WAVE FORM OF ENERGY</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The wave model of energy can be partially demonstrated with waves in a rope. Suppose we tie one end of</w:t>
      </w:r>
      <w:r>
        <w:rPr>
          <w:rFonts w:cs="ArialMT" w:eastAsia="Arial-BoldMT"/>
          <w:iCs/>
          <w:color w:val="000000"/>
          <w:sz w:val="24"/>
          <w:szCs w:val="24"/>
        </w:rPr>
        <w:t xml:space="preserve"> </w:t>
      </w:r>
      <w:r>
        <w:rPr>
          <w:rFonts w:cs="ArialMT" w:eastAsia="Arial-BoldMT"/>
          <w:iCs/>
          <w:color w:val="000000"/>
          <w:sz w:val="24"/>
          <w:szCs w:val="24"/>
        </w:rPr>
        <w:t>a rope to a tree and hold the other end at a distance from the tree such that the rope is fully extended.</w:t>
      </w:r>
    </w:p>
    <w:p>
      <w:pPr>
        <w:pStyle w:val="style0"/>
        <w:autoSpaceDE w:val="false"/>
        <w:autoSpaceDN w:val="false"/>
        <w:adjustRightInd w:val="false"/>
        <w:spacing w:after="0" w:lineRule="auto" w:line="240"/>
        <w:rPr>
          <w:rFonts w:cs="ArialMT"/>
          <w:b/>
          <w:sz w:val="24"/>
          <w:szCs w:val="24"/>
          <w:vertAlign w:val="subscript"/>
        </w:rPr>
      </w:pPr>
      <w:r>
        <w:rPr>
          <w:rFonts w:cs="ArialMT"/>
          <w:b/>
          <w:noProof/>
          <w:sz w:val="24"/>
          <w:szCs w:val="24"/>
          <w:vertAlign w:val="subscript"/>
        </w:rPr>
        <w:drawing>
          <wp:inline distL="0" distT="0" distB="0" distR="0">
            <wp:extent cx="2664000" cy="1236314"/>
            <wp:effectExtent l="0" t="0" r="3175" b="2540"/>
            <wp:docPr id="1090" name="Picture 71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7181"/>
                    <pic:cNvPicPr/>
                  </pic:nvPicPr>
                  <pic:blipFill>
                    <a:blip r:embed="rId39" cstate="print"/>
                    <a:srcRect l="0" t="0" r="0" b="0"/>
                    <a:stretch/>
                  </pic:blipFill>
                  <pic:spPr>
                    <a:xfrm rot="0">
                      <a:off x="0" y="0"/>
                      <a:ext cx="2664000" cy="1236314"/>
                    </a:xfrm>
                    <a:prstGeom prst="rect"/>
                    <a:ln>
                      <a:noFill/>
                    </a:ln>
                  </pic:spPr>
                </pic:pic>
              </a:graphicData>
            </a:graphic>
          </wp:inline>
        </w:drawing>
      </w:r>
    </w:p>
    <w:p>
      <w:pPr>
        <w:pStyle w:val="style0"/>
        <w:autoSpaceDE w:val="false"/>
        <w:autoSpaceDN w:val="false"/>
        <w:adjustRightInd w:val="false"/>
        <w:spacing w:after="0" w:lineRule="auto" w:line="240"/>
        <w:rPr>
          <w:rFonts w:cs="ArialMT"/>
          <w:b/>
          <w:sz w:val="24"/>
          <w:szCs w:val="24"/>
          <w:vertAlign w:val="subscript"/>
        </w:rPr>
      </w:pPr>
      <w:r>
        <w:rPr>
          <w:rFonts w:cs="ArialMT"/>
          <w:b/>
          <w:sz w:val="24"/>
          <w:szCs w:val="24"/>
        </w:rPr>
        <w:t>A child generating a wave</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If we then jerk the end of the rope up and down in a rhythmic way, the end of the rope we are holding goes</w:t>
      </w:r>
      <w:r>
        <w:rPr>
          <w:rFonts w:cs="ArialMT"/>
          <w:iCs/>
          <w:sz w:val="24"/>
          <w:szCs w:val="24"/>
        </w:rPr>
        <w:t xml:space="preserve"> </w:t>
      </w:r>
      <w:r>
        <w:rPr>
          <w:rFonts w:cs="ArialMT"/>
          <w:iCs/>
          <w:sz w:val="24"/>
          <w:szCs w:val="24"/>
        </w:rPr>
        <w:t>up and down. When the piece of rope we are holding goes up and down, it pulls on the neighboring part of</w:t>
      </w:r>
      <w:r>
        <w:rPr>
          <w:rFonts w:cs="ArialMT"/>
          <w:iCs/>
          <w:sz w:val="24"/>
          <w:szCs w:val="24"/>
        </w:rPr>
        <w:t xml:space="preserve"> </w:t>
      </w:r>
      <w:r>
        <w:rPr>
          <w:rFonts w:cs="ArialMT"/>
          <w:iCs/>
          <w:sz w:val="24"/>
          <w:szCs w:val="24"/>
        </w:rPr>
        <w:t>the rope which then also goes up and down. The up and down motion will be passed along to each succeeding</w:t>
      </w:r>
      <w:r>
        <w:rPr>
          <w:rFonts w:cs="ArialMT"/>
          <w:iCs/>
          <w:sz w:val="24"/>
          <w:szCs w:val="24"/>
        </w:rPr>
        <w:t xml:space="preserve"> </w:t>
      </w:r>
      <w:r>
        <w:rPr>
          <w:rFonts w:cs="ArialMT"/>
          <w:iCs/>
          <w:sz w:val="24"/>
          <w:szCs w:val="24"/>
        </w:rPr>
        <w:t>part of the rope so that after a short time, the entire rope will contain a wave as shown in Figure 2.7. The dotted line in the figure shows the undisturbed position of the rope before the wave was initiated. The humps</w:t>
      </w:r>
      <w:r>
        <w:rPr>
          <w:rFonts w:cs="ArialMT"/>
          <w:iCs/>
          <w:sz w:val="24"/>
          <w:szCs w:val="24"/>
        </w:rPr>
        <w:t xml:space="preserve"> </w:t>
      </w:r>
      <w:r>
        <w:rPr>
          <w:rFonts w:cs="ArialMT"/>
          <w:iCs/>
          <w:sz w:val="24"/>
          <w:szCs w:val="24"/>
        </w:rPr>
        <w:t xml:space="preserve">above the undisturbed line are called </w:t>
      </w:r>
      <w:r>
        <w:rPr>
          <w:rFonts w:cs="Arial-BoldMT" w:eastAsia="Arial-BoldMT"/>
          <w:b/>
          <w:bCs/>
          <w:iCs/>
          <w:sz w:val="24"/>
          <w:szCs w:val="24"/>
        </w:rPr>
        <w:t xml:space="preserve">crests </w:t>
      </w:r>
      <w:r>
        <w:rPr>
          <w:rFonts w:cs="ArialMT"/>
          <w:iCs/>
          <w:sz w:val="24"/>
          <w:szCs w:val="24"/>
        </w:rPr>
        <w:t xml:space="preserve">and the dips below the undisturbed position are called </w:t>
      </w:r>
      <w:r>
        <w:rPr>
          <w:rFonts w:cs="Arial-BoldMT" w:eastAsia="Arial-BoldMT"/>
          <w:b/>
          <w:bCs/>
          <w:iCs/>
          <w:sz w:val="24"/>
          <w:szCs w:val="24"/>
        </w:rPr>
        <w:t>troughs</w:t>
      </w:r>
      <w:r>
        <w:rPr>
          <w:rFonts w:cs="ArialMT"/>
          <w:iCs/>
          <w:sz w:val="24"/>
          <w:szCs w:val="24"/>
        </w:rPr>
        <w:t>. It is important for you to recognize that the individual particles of the rope DO NOT move horizontally. The</w:t>
      </w:r>
      <w:r>
        <w:rPr>
          <w:rFonts w:cs="ArialMT"/>
          <w:iCs/>
          <w:sz w:val="24"/>
          <w:szCs w:val="24"/>
        </w:rPr>
        <w:t xml:space="preserve"> </w:t>
      </w:r>
      <w:r>
        <w:rPr>
          <w:rFonts w:cs="ArialMT"/>
          <w:iCs/>
          <w:sz w:val="24"/>
          <w:szCs w:val="24"/>
        </w:rPr>
        <w:t>particles of rope only move up and down and if the wave is allowed to dissipate, all the particles of rope will</w:t>
      </w:r>
      <w:r>
        <w:rPr>
          <w:rFonts w:cs="ArialMT"/>
          <w:iCs/>
          <w:sz w:val="24"/>
          <w:szCs w:val="24"/>
        </w:rPr>
        <w:t xml:space="preserve"> </w:t>
      </w:r>
      <w:r>
        <w:rPr>
          <w:rFonts w:cs="ArialMT"/>
          <w:iCs/>
          <w:sz w:val="24"/>
          <w:szCs w:val="24"/>
        </w:rPr>
        <w:t>be in exactly the same position they were in before the wave started. Each hump in the rope moves horizontally</w:t>
      </w:r>
      <w:r>
        <w:rPr>
          <w:rFonts w:cs="ArialMT"/>
          <w:iCs/>
          <w:sz w:val="24"/>
          <w:szCs w:val="24"/>
        </w:rPr>
        <w:t xml:space="preserve"> </w:t>
      </w:r>
      <w:r>
        <w:rPr>
          <w:rFonts w:cs="ArialMT"/>
          <w:iCs/>
          <w:sz w:val="24"/>
          <w:szCs w:val="24"/>
        </w:rPr>
        <w:t>from the person to the tree but the particles of rope only move vertically. The energy that is put into the</w:t>
      </w:r>
      <w:r>
        <w:rPr>
          <w:rFonts w:cs="ArialMT"/>
          <w:iCs/>
          <w:sz w:val="24"/>
          <w:szCs w:val="24"/>
        </w:rPr>
        <w:t xml:space="preserve"> </w:t>
      </w:r>
      <w:r>
        <w:rPr>
          <w:rFonts w:cs="ArialMT"/>
          <w:iCs/>
          <w:sz w:val="24"/>
          <w:szCs w:val="24"/>
        </w:rPr>
        <w:t>rope by jerking it up and down also moves horizontally from the person to the tree. The feeling that parts of</w:t>
      </w:r>
      <w:r>
        <w:rPr>
          <w:rFonts w:cs="ArialMT"/>
          <w:iCs/>
          <w:sz w:val="24"/>
          <w:szCs w:val="24"/>
        </w:rPr>
        <w:t xml:space="preserve"> </w:t>
      </w:r>
      <w:r>
        <w:rPr>
          <w:rFonts w:cs="ArialMT"/>
          <w:iCs/>
          <w:sz w:val="24"/>
          <w:szCs w:val="24"/>
        </w:rPr>
        <w:t>the rope are moving horizontally is a visual illusion.</w:t>
      </w:r>
    </w:p>
    <w:p>
      <w:pPr>
        <w:pStyle w:val="style0"/>
        <w:autoSpaceDE w:val="false"/>
        <w:autoSpaceDN w:val="false"/>
        <w:adjustRightInd w:val="false"/>
        <w:spacing w:after="0" w:lineRule="auto" w:line="240"/>
        <w:rPr>
          <w:rFonts w:cs="ArialMT"/>
          <w:iCs/>
          <w:sz w:val="24"/>
          <w:szCs w:val="24"/>
        </w:rPr>
      </w:pPr>
      <w:r>
        <w:rPr>
          <w:rFonts w:cs="ArialMT"/>
          <w:iCs/>
          <w:sz w:val="24"/>
          <w:szCs w:val="24"/>
        </w:rPr>
        <w:t>If we jerk the rope up and down with a different rhythm, the wave in the rope will change its appearance in</w:t>
      </w:r>
      <w:r>
        <w:rPr>
          <w:rFonts w:cs="ArialMT"/>
          <w:iCs/>
          <w:sz w:val="24"/>
          <w:szCs w:val="24"/>
        </w:rPr>
        <w:t xml:space="preserve"> </w:t>
      </w:r>
      <w:r>
        <w:rPr>
          <w:rFonts w:cs="ArialMT"/>
          <w:iCs/>
          <w:sz w:val="24"/>
          <w:szCs w:val="24"/>
        </w:rPr>
        <w:t>terms of crest height, distance between crests, and so forth, but the general shape of the wave will remain</w:t>
      </w:r>
      <w:r>
        <w:rPr>
          <w:rFonts w:cs="ArialMT"/>
          <w:iCs/>
          <w:sz w:val="24"/>
          <w:szCs w:val="24"/>
        </w:rPr>
        <w:t xml:space="preserve"> </w:t>
      </w:r>
      <w:r>
        <w:rPr>
          <w:rFonts w:cs="ArialMT"/>
          <w:iCs/>
          <w:sz w:val="24"/>
          <w:szCs w:val="24"/>
        </w:rPr>
        <w:t>the same. We can characterize the wave in the rope with a few measurements. An instantaneous photo of</w:t>
      </w:r>
      <w:r>
        <w:rPr>
          <w:rFonts w:cs="ArialMT"/>
          <w:iCs/>
          <w:sz w:val="24"/>
          <w:szCs w:val="24"/>
        </w:rPr>
        <w:t xml:space="preserve"> </w:t>
      </w:r>
      <w:r>
        <w:rPr>
          <w:rFonts w:cs="ArialMT"/>
          <w:iCs/>
          <w:sz w:val="24"/>
          <w:szCs w:val="24"/>
        </w:rPr>
        <w:t>the rope will freeze it so we can indicate some of the characteristic values.</w:t>
      </w:r>
    </w:p>
    <w:p>
      <w:pPr>
        <w:pStyle w:val="style0"/>
        <w:autoSpaceDE w:val="false"/>
        <w:autoSpaceDN w:val="false"/>
        <w:adjustRightInd w:val="false"/>
        <w:spacing w:after="0" w:lineRule="auto" w:line="240"/>
        <w:rPr>
          <w:rFonts w:cs="ArialMT"/>
          <w:b/>
          <w:sz w:val="24"/>
          <w:szCs w:val="24"/>
          <w:vertAlign w:val="subscript"/>
        </w:rPr>
      </w:pPr>
      <w:r>
        <w:rPr>
          <w:rFonts w:cs="ArialMT"/>
          <w:b/>
          <w:noProof/>
          <w:sz w:val="24"/>
          <w:szCs w:val="24"/>
          <w:vertAlign w:val="subscript"/>
        </w:rPr>
        <w:drawing>
          <wp:inline distL="0" distT="0" distB="0" distR="0">
            <wp:extent cx="3248025" cy="981425"/>
            <wp:effectExtent l="0" t="0" r="0" b="9525"/>
            <wp:docPr id="1091" name="Picture 71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7182"/>
                    <pic:cNvPicPr/>
                  </pic:nvPicPr>
                  <pic:blipFill>
                    <a:blip r:embed="rId40" cstate="print"/>
                    <a:srcRect l="0" t="0" r="0" b="0"/>
                    <a:stretch/>
                  </pic:blipFill>
                  <pic:spPr>
                    <a:xfrm rot="0">
                      <a:off x="0" y="0"/>
                      <a:ext cx="3248025" cy="981425"/>
                    </a:xfrm>
                    <a:prstGeom prst="rect"/>
                    <a:ln>
                      <a:noFill/>
                    </a:ln>
                  </pic:spPr>
                </pic:pic>
              </a:graphicData>
            </a:graphic>
          </wp:inline>
        </w:drawing>
      </w:r>
    </w:p>
    <w:p>
      <w:pPr>
        <w:pStyle w:val="style0"/>
        <w:autoSpaceDE w:val="false"/>
        <w:autoSpaceDN w:val="false"/>
        <w:adjustRightInd w:val="false"/>
        <w:spacing w:after="0" w:lineRule="auto" w:line="240"/>
        <w:rPr>
          <w:rFonts w:cs="ArialMT"/>
          <w:b/>
          <w:sz w:val="24"/>
          <w:szCs w:val="24"/>
        </w:rPr>
      </w:pPr>
      <w:r>
        <w:rPr>
          <w:rFonts w:cs="ArialMT"/>
          <w:b/>
          <w:sz w:val="24"/>
          <w:szCs w:val="24"/>
        </w:rPr>
        <w:t>Figure 2.8: Characteristics of a wave</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color w:val="000000"/>
          <w:sz w:val="24"/>
          <w:szCs w:val="24"/>
        </w:rPr>
      </w:pPr>
      <w:r>
        <w:rPr>
          <w:rFonts w:cs="ArialMT"/>
          <w:iCs/>
          <w:sz w:val="24"/>
          <w:szCs w:val="24"/>
        </w:rPr>
        <w:t xml:space="preserve">The distance from one crest to the next crest is called the </w:t>
      </w:r>
      <w:r>
        <w:rPr>
          <w:rFonts w:cs="Arial-BoldMT" w:eastAsia="Arial-BoldMT"/>
          <w:b/>
          <w:bCs/>
          <w:iCs/>
          <w:sz w:val="24"/>
          <w:szCs w:val="24"/>
        </w:rPr>
        <w:t xml:space="preserve">wavelength </w:t>
      </w:r>
      <w:r>
        <w:rPr>
          <w:rFonts w:cs="ArialMT"/>
          <w:iCs/>
          <w:sz w:val="24"/>
          <w:szCs w:val="24"/>
        </w:rPr>
        <w:t>of the wave. You could also measure</w:t>
      </w:r>
      <w:r>
        <w:rPr>
          <w:rFonts w:cs="ArialMT"/>
          <w:iCs/>
          <w:sz w:val="24"/>
          <w:szCs w:val="24"/>
        </w:rPr>
        <w:t xml:space="preserve"> </w:t>
      </w:r>
      <w:r>
        <w:rPr>
          <w:rFonts w:cs="ArialMT"/>
          <w:iCs/>
          <w:sz w:val="24"/>
          <w:szCs w:val="24"/>
        </w:rPr>
        <w:t>the wavelength from one trough to the next or, in fact, between any two identical positions on successive</w:t>
      </w:r>
      <w:r>
        <w:rPr>
          <w:rFonts w:cs="ArialMT"/>
          <w:iCs/>
          <w:sz w:val="24"/>
          <w:szCs w:val="24"/>
        </w:rPr>
        <w:t xml:space="preserve"> </w:t>
      </w:r>
      <w:r>
        <w:rPr>
          <w:rFonts w:cs="ArialMT"/>
          <w:iCs/>
          <w:sz w:val="24"/>
          <w:szCs w:val="24"/>
        </w:rPr>
        <w:t>waves. The symbol used for wavelength is the Greek letter lambda, λ. The distance from the maximum</w:t>
      </w:r>
      <w:r>
        <w:rPr>
          <w:rFonts w:cs="ArialMT"/>
          <w:iCs/>
          <w:color w:val="000000"/>
          <w:sz w:val="24"/>
          <w:szCs w:val="24"/>
        </w:rPr>
        <w:t xml:space="preserve"> height of a crest to the undisturbed position is called the </w:t>
      </w:r>
      <w:r>
        <w:rPr>
          <w:rFonts w:cs="Arial-BoldMT" w:eastAsia="Arial-BoldMT"/>
          <w:b/>
          <w:bCs/>
          <w:iCs/>
          <w:color w:val="000000"/>
          <w:sz w:val="24"/>
          <w:szCs w:val="24"/>
        </w:rPr>
        <w:t xml:space="preserve">amplitude </w:t>
      </w:r>
      <w:r>
        <w:rPr>
          <w:rFonts w:cs="ArialMT"/>
          <w:iCs/>
          <w:color w:val="000000"/>
          <w:sz w:val="24"/>
          <w:szCs w:val="24"/>
        </w:rPr>
        <w:t>of the wave. We could measure a</w:t>
      </w:r>
      <w:r>
        <w:rPr>
          <w:rFonts w:cs="ArialMT"/>
          <w:iCs/>
          <w:color w:val="000000"/>
          <w:sz w:val="24"/>
          <w:szCs w:val="24"/>
        </w:rPr>
        <w:t xml:space="preserve"> </w:t>
      </w:r>
      <w:r>
        <w:rPr>
          <w:rFonts w:cs="Arial-BoldMT" w:eastAsia="Arial-BoldMT"/>
          <w:b/>
          <w:bCs/>
          <w:iCs/>
          <w:color w:val="000000"/>
          <w:sz w:val="24"/>
          <w:szCs w:val="24"/>
        </w:rPr>
        <w:t xml:space="preserve">velocity </w:t>
      </w:r>
      <w:r>
        <w:rPr>
          <w:rFonts w:cs="ArialMT"/>
          <w:iCs/>
          <w:color w:val="000000"/>
          <w:sz w:val="24"/>
          <w:szCs w:val="24"/>
        </w:rPr>
        <w:t>for the wave if we measure how far horizontally a crest travels in a unit of time. The unit for velocity</w:t>
      </w:r>
      <w:r>
        <w:rPr>
          <w:rFonts w:cs="ArialMT"/>
          <w:iCs/>
          <w:color w:val="000000"/>
          <w:sz w:val="24"/>
          <w:szCs w:val="24"/>
        </w:rPr>
        <w:t xml:space="preserve"> </w:t>
      </w:r>
      <w:r>
        <w:rPr>
          <w:rFonts w:cs="ArialMT"/>
          <w:iCs/>
          <w:color w:val="000000"/>
          <w:sz w:val="24"/>
          <w:szCs w:val="24"/>
        </w:rPr>
        <w:t>would be the normal meters/second. We also need to determine a very important characteristic of waves</w:t>
      </w:r>
      <w:r>
        <w:rPr>
          <w:rFonts w:cs="ArialMT"/>
          <w:iCs/>
          <w:color w:val="000000"/>
          <w:sz w:val="24"/>
          <w:szCs w:val="24"/>
        </w:rPr>
        <w:t xml:space="preserve"> </w:t>
      </w:r>
      <w:r>
        <w:rPr>
          <w:rFonts w:cs="ArialMT"/>
          <w:iCs/>
          <w:color w:val="000000"/>
          <w:sz w:val="24"/>
          <w:szCs w:val="24"/>
        </w:rPr>
        <w:t xml:space="preserve">called </w:t>
      </w:r>
      <w:r>
        <w:rPr>
          <w:rFonts w:cs="Arial-BoldMT" w:eastAsia="Arial-BoldMT"/>
          <w:b/>
          <w:bCs/>
          <w:iCs/>
          <w:color w:val="000000"/>
          <w:sz w:val="24"/>
          <w:szCs w:val="24"/>
        </w:rPr>
        <w:t xml:space="preserve">frequency. </w:t>
      </w:r>
      <w:r>
        <w:rPr>
          <w:rFonts w:cs="ArialMT"/>
          <w:iCs/>
          <w:color w:val="000000"/>
          <w:sz w:val="24"/>
          <w:szCs w:val="24"/>
        </w:rPr>
        <w:t>If we choose an exact position along the path of the wave and count how many crests</w:t>
      </w:r>
      <w:r>
        <w:rPr>
          <w:rFonts w:cs="ArialMT"/>
          <w:iCs/>
          <w:color w:val="000000"/>
          <w:sz w:val="24"/>
          <w:szCs w:val="24"/>
        </w:rPr>
        <w:t xml:space="preserve"> </w:t>
      </w:r>
      <w:r>
        <w:rPr>
          <w:rFonts w:cs="ArialMT"/>
          <w:iCs/>
          <w:color w:val="000000"/>
          <w:sz w:val="24"/>
          <w:szCs w:val="24"/>
        </w:rPr>
        <w:t>pass the position per unit time, we would get a value for frequency. In everyday life, frequency values are</w:t>
      </w:r>
      <w:r>
        <w:rPr>
          <w:rFonts w:cs="ArialMT"/>
          <w:iCs/>
          <w:color w:val="000000"/>
          <w:sz w:val="24"/>
          <w:szCs w:val="24"/>
        </w:rPr>
        <w:t xml:space="preserve"> </w:t>
      </w:r>
      <w:r>
        <w:rPr>
          <w:rFonts w:cs="ArialMT"/>
          <w:iCs/>
          <w:color w:val="000000"/>
          <w:sz w:val="24"/>
          <w:szCs w:val="24"/>
        </w:rPr>
        <w:t>often expressed as "cycles/second" or "waves/second" but when you try to use these units in calculations,</w:t>
      </w:r>
      <w:r>
        <w:rPr>
          <w:rFonts w:cs="ArialMT"/>
          <w:iCs/>
          <w:color w:val="000000"/>
          <w:sz w:val="24"/>
          <w:szCs w:val="24"/>
        </w:rPr>
        <w:t xml:space="preserve"> </w:t>
      </w:r>
      <w:r>
        <w:rPr>
          <w:rFonts w:cs="ArialMT"/>
          <w:iCs/>
          <w:color w:val="000000"/>
          <w:sz w:val="24"/>
          <w:szCs w:val="24"/>
        </w:rPr>
        <w:t>the word "cycles" or "waves" will not cancel. The proper unit for frequency has seconds in the denominator</w:t>
      </w:r>
      <w:r>
        <w:rPr>
          <w:rFonts w:cs="ArialMT"/>
          <w:iCs/>
          <w:color w:val="000000"/>
          <w:sz w:val="24"/>
          <w:szCs w:val="24"/>
        </w:rPr>
        <w:t xml:space="preserve"> </w:t>
      </w:r>
      <w:r>
        <w:rPr>
          <w:rFonts w:cs="ArialMT"/>
          <w:iCs/>
          <w:color w:val="000000"/>
          <w:sz w:val="24"/>
          <w:szCs w:val="24"/>
        </w:rPr>
        <w:t>and "1" in the numerator. It is simple 1/s or s</w:t>
      </w:r>
      <w:r>
        <w:rPr>
          <w:rFonts w:cs="ArialMT"/>
          <w:iCs/>
          <w:color w:val="000000"/>
          <w:sz w:val="24"/>
          <w:szCs w:val="24"/>
          <w:vertAlign w:val="superscript"/>
        </w:rPr>
        <w:t>-1</w:t>
      </w:r>
      <w:r>
        <w:rPr>
          <w:rFonts w:cs="ArialMT"/>
          <w:iCs/>
          <w:color w:val="000000"/>
          <w:sz w:val="24"/>
          <w:szCs w:val="24"/>
        </w:rPr>
        <w:t>. This unit has been named "Hertz." Frequencies are often</w:t>
      </w:r>
      <w:r>
        <w:rPr>
          <w:rFonts w:cs="ArialMT"/>
          <w:iCs/>
          <w:color w:val="000000"/>
          <w:sz w:val="24"/>
          <w:szCs w:val="24"/>
        </w:rPr>
        <w:t xml:space="preserve"> </w:t>
      </w:r>
      <w:r>
        <w:rPr>
          <w:rFonts w:cs="ArialMT"/>
          <w:iCs/>
          <w:color w:val="000000"/>
          <w:sz w:val="24"/>
          <w:szCs w:val="24"/>
        </w:rPr>
        <w:t>expressed in Hertz but when you are plugging numbers into mathematical formulas and wish to keep track</w:t>
      </w:r>
      <w:r>
        <w:rPr>
          <w:rFonts w:cs="ArialMT"/>
          <w:iCs/>
          <w:color w:val="000000"/>
          <w:sz w:val="24"/>
          <w:szCs w:val="24"/>
        </w:rPr>
        <w:t xml:space="preserve"> </w:t>
      </w:r>
      <w:r>
        <w:rPr>
          <w:rFonts w:cs="ArialMT"/>
          <w:iCs/>
          <w:color w:val="000000"/>
          <w:sz w:val="24"/>
          <w:szCs w:val="24"/>
        </w:rPr>
        <w:t>of units, it is best to express frequency in units of s-1. The symbol used for frequency is the Greek letter nu,</w:t>
      </w:r>
      <w:r>
        <w:rPr>
          <w:rFonts w:cs="ArialMT"/>
          <w:iCs/>
          <w:color w:val="000000"/>
          <w:sz w:val="24"/>
          <w:szCs w:val="24"/>
        </w:rPr>
        <w:t xml:space="preserve"> </w:t>
      </w:r>
      <w:r>
        <w:rPr>
          <w:rFonts w:cs="Arial-ItalicMT"/>
          <w:i/>
          <w:color w:val="000000"/>
          <w:sz w:val="24"/>
          <w:szCs w:val="24"/>
        </w:rPr>
        <w:t>ν</w:t>
      </w:r>
      <w:r>
        <w:rPr>
          <w:rFonts w:cs="ArialMT"/>
          <w:iCs/>
          <w:color w:val="000000"/>
          <w:sz w:val="24"/>
          <w:szCs w:val="24"/>
        </w:rPr>
        <w:t>. unfortunately; this Greek letter looks a very great deal like an italicized v. You must be very careful</w:t>
      </w:r>
      <w:r>
        <w:rPr>
          <w:rFonts w:cs="ArialMT"/>
          <w:iCs/>
          <w:color w:val="000000"/>
          <w:sz w:val="24"/>
          <w:szCs w:val="24"/>
        </w:rPr>
        <w:t xml:space="preserve"> </w:t>
      </w:r>
      <w:r>
        <w:rPr>
          <w:rFonts w:cs="ArialMT"/>
          <w:iCs/>
          <w:color w:val="000000"/>
          <w:sz w:val="24"/>
          <w:szCs w:val="24"/>
        </w:rPr>
        <w:t xml:space="preserve">reading equations to be sure whether they are representing velocity, v, or frequency, </w:t>
      </w:r>
      <w:r>
        <w:rPr>
          <w:rFonts w:cs="Arial-ItalicMT"/>
          <w:i/>
          <w:color w:val="000000"/>
          <w:sz w:val="24"/>
          <w:szCs w:val="24"/>
        </w:rPr>
        <w:t>ν</w:t>
      </w:r>
      <w:r>
        <w:rPr>
          <w:rFonts w:cs="ArialMT"/>
          <w:iCs/>
          <w:color w:val="000000"/>
          <w:sz w:val="24"/>
          <w:szCs w:val="24"/>
        </w:rPr>
        <w:t>. To avoid this problem,</w:t>
      </w:r>
      <w:r>
        <w:rPr>
          <w:rFonts w:cs="ArialMT"/>
          <w:iCs/>
          <w:color w:val="000000"/>
          <w:sz w:val="24"/>
          <w:szCs w:val="24"/>
        </w:rPr>
        <w:t xml:space="preserve"> </w:t>
      </w:r>
      <w:r>
        <w:rPr>
          <w:rFonts w:cs="ArialMT"/>
          <w:iCs/>
          <w:color w:val="000000"/>
          <w:sz w:val="24"/>
          <w:szCs w:val="24"/>
        </w:rPr>
        <w:t xml:space="preserve">this material will use a lower case </w:t>
      </w:r>
      <w:r>
        <w:rPr>
          <w:rFonts w:cs="Arial-BoldMT" w:eastAsia="Arial-BoldMT"/>
          <w:b/>
          <w:bCs/>
          <w:iCs/>
          <w:color w:val="000000"/>
          <w:sz w:val="24"/>
          <w:szCs w:val="24"/>
        </w:rPr>
        <w:t xml:space="preserve">f </w:t>
      </w:r>
      <w:r>
        <w:rPr>
          <w:rFonts w:cs="ArialMT"/>
          <w:iCs/>
          <w:color w:val="000000"/>
          <w:sz w:val="24"/>
          <w:szCs w:val="24"/>
        </w:rPr>
        <w:t>as the symbol for frequency. The velocity, wavelength, and frequency</w:t>
      </w:r>
      <w:r>
        <w:rPr>
          <w:rFonts w:cs="ArialMT"/>
          <w:iCs/>
          <w:color w:val="000000"/>
          <w:sz w:val="24"/>
          <w:szCs w:val="24"/>
        </w:rPr>
        <w:t xml:space="preserve"> </w:t>
      </w:r>
      <w:r>
        <w:rPr>
          <w:rFonts w:cs="ArialMT"/>
          <w:iCs/>
          <w:color w:val="000000"/>
          <w:sz w:val="24"/>
          <w:szCs w:val="24"/>
        </w:rPr>
        <w:t xml:space="preserve">of a wave are related as indicated by the formula, </w:t>
      </w:r>
      <w:r>
        <w:rPr>
          <w:rFonts w:cs="Arial-BoldMT" w:eastAsia="Arial-BoldMT"/>
          <w:b/>
          <w:bCs/>
          <w:iCs/>
          <w:color w:val="000000"/>
          <w:sz w:val="24"/>
          <w:szCs w:val="24"/>
        </w:rPr>
        <w:t>v = f λ</w:t>
      </w:r>
      <w:r>
        <w:rPr>
          <w:rFonts w:cs="ArialMT"/>
          <w:iCs/>
          <w:color w:val="000000"/>
          <w:sz w:val="24"/>
          <w:szCs w:val="24"/>
        </w:rPr>
        <w:t>. If the wavelength is expressed in meters and the</w:t>
      </w:r>
      <w:r>
        <w:rPr>
          <w:rFonts w:cs="ArialMT"/>
          <w:iCs/>
          <w:color w:val="000000"/>
          <w:sz w:val="24"/>
          <w:szCs w:val="24"/>
        </w:rPr>
        <w:t xml:space="preserve"> </w:t>
      </w:r>
      <w:r>
        <w:rPr>
          <w:rFonts w:cs="ArialMT"/>
          <w:iCs/>
          <w:color w:val="000000"/>
          <w:sz w:val="24"/>
          <w:szCs w:val="24"/>
        </w:rPr>
        <w:t>frequency is expressed in s</w:t>
      </w:r>
      <w:r>
        <w:rPr>
          <w:rFonts w:cs="ArialMT"/>
          <w:iCs/>
          <w:color w:val="000000"/>
          <w:sz w:val="24"/>
          <w:szCs w:val="24"/>
          <w:vertAlign w:val="superscript"/>
        </w:rPr>
        <w:t>-1</w:t>
      </w:r>
      <w:r>
        <w:rPr>
          <w:rFonts w:cs="ArialMT"/>
          <w:iCs/>
          <w:color w:val="000000"/>
          <w:sz w:val="24"/>
          <w:szCs w:val="24"/>
        </w:rPr>
        <w:t>, then multiplying the wavelength times the frequency will yield m/s, which is</w:t>
      </w:r>
      <w:r>
        <w:rPr>
          <w:rFonts w:cs="ArialMT"/>
          <w:iCs/>
          <w:color w:val="000000"/>
          <w:sz w:val="24"/>
          <w:szCs w:val="24"/>
        </w:rPr>
        <w:t xml:space="preserve"> </w:t>
      </w:r>
      <w:r>
        <w:rPr>
          <w:rFonts w:cs="ArialMT"/>
          <w:iCs/>
          <w:color w:val="000000"/>
          <w:sz w:val="24"/>
          <w:szCs w:val="24"/>
        </w:rPr>
        <w:t>the unit for velocity.</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BoldMT" w:eastAsia="Arial-BoldMT"/>
          <w:b/>
          <w:bCs/>
          <w:iCs/>
          <w:color w:val="6b83c5"/>
          <w:sz w:val="24"/>
          <w:szCs w:val="24"/>
        </w:rPr>
      </w:pPr>
    </w:p>
    <w:p>
      <w:pPr>
        <w:pStyle w:val="style0"/>
        <w:autoSpaceDE w:val="false"/>
        <w:autoSpaceDN w:val="false"/>
        <w:adjustRightInd w:val="false"/>
        <w:spacing w:after="0" w:lineRule="auto" w:line="240"/>
        <w:rPr>
          <w:rFonts w:cs="Arial-BoldMT" w:eastAsia="Arial-BoldMT"/>
          <w:b/>
          <w:bCs/>
          <w:iCs/>
          <w:color w:val="000099"/>
          <w:sz w:val="24"/>
          <w:szCs w:val="24"/>
        </w:rPr>
      </w:pPr>
      <w:r>
        <w:rPr>
          <w:rFonts w:cs="Arial-BoldMT" w:eastAsia="Arial-BoldMT"/>
          <w:b/>
          <w:bCs/>
          <w:iCs/>
          <w:color w:val="000099"/>
          <w:sz w:val="24"/>
          <w:szCs w:val="24"/>
        </w:rPr>
        <w:t>Electromagnetic Waves</w:t>
      </w:r>
    </w:p>
    <w:p>
      <w:pPr>
        <w:pStyle w:val="style0"/>
        <w:autoSpaceDE w:val="false"/>
        <w:autoSpaceDN w:val="false"/>
        <w:adjustRightInd w:val="false"/>
        <w:spacing w:after="0" w:lineRule="auto" w:line="240"/>
        <w:rPr>
          <w:rFonts w:cs="ArialMT"/>
          <w:iCs/>
          <w:color w:val="000000"/>
          <w:sz w:val="24"/>
          <w:szCs w:val="24"/>
        </w:rPr>
      </w:pPr>
      <w:r>
        <w:rPr>
          <w:rFonts w:cs="ArialMT"/>
          <w:iCs/>
          <w:color w:val="000000"/>
          <w:sz w:val="24"/>
          <w:szCs w:val="24"/>
        </w:rPr>
        <w:t>Electromagnetic radiation (light) waves are somewhat like waves in a rope . . . except without the rope. Light</w:t>
      </w:r>
      <w:r>
        <w:rPr>
          <w:rFonts w:cs="ArialMT"/>
          <w:iCs/>
          <w:color w:val="000000"/>
          <w:sz w:val="24"/>
          <w:szCs w:val="24"/>
        </w:rPr>
        <w:t xml:space="preserve"> </w:t>
      </w:r>
      <w:r>
        <w:rPr>
          <w:rFonts w:cs="ArialMT"/>
          <w:iCs/>
          <w:color w:val="000000"/>
          <w:sz w:val="24"/>
          <w:szCs w:val="24"/>
        </w:rPr>
        <w:t>waves do not need a medium through which to travel. They can travel through a vacuum, which is obvious</w:t>
      </w:r>
      <w:r>
        <w:rPr>
          <w:rFonts w:cs="ArialMT"/>
          <w:iCs/>
          <w:color w:val="000000"/>
          <w:sz w:val="24"/>
          <w:szCs w:val="24"/>
        </w:rPr>
        <w:t xml:space="preserve"> </w:t>
      </w:r>
      <w:r>
        <w:rPr>
          <w:rFonts w:cs="ArialMT"/>
          <w:iCs/>
          <w:color w:val="000000"/>
          <w:sz w:val="24"/>
          <w:szCs w:val="24"/>
        </w:rPr>
        <w:t>since they come to us from the sun. The energy of an electromagnetic wave travels in a straight line along</w:t>
      </w:r>
      <w:r>
        <w:rPr>
          <w:rFonts w:cs="ArialMT"/>
          <w:iCs/>
          <w:color w:val="000000"/>
          <w:sz w:val="24"/>
          <w:szCs w:val="24"/>
        </w:rPr>
        <w:t xml:space="preserve"> </w:t>
      </w:r>
      <w:r>
        <w:rPr>
          <w:rFonts w:cs="ArialMT"/>
          <w:iCs/>
          <w:color w:val="000000"/>
          <w:sz w:val="24"/>
          <w:szCs w:val="24"/>
        </w:rPr>
        <w:t>the path of the wave just as did the energy in a rope wave. The moving light has associated with it an oscillating</w:t>
      </w:r>
      <w:r>
        <w:rPr>
          <w:rFonts w:cs="ArialMT"/>
          <w:iCs/>
          <w:color w:val="000000"/>
          <w:sz w:val="24"/>
          <w:szCs w:val="24"/>
        </w:rPr>
        <w:t xml:space="preserve"> </w:t>
      </w:r>
      <w:r>
        <w:rPr>
          <w:rFonts w:cs="ArialMT"/>
          <w:iCs/>
          <w:color w:val="000000"/>
          <w:sz w:val="24"/>
          <w:szCs w:val="24"/>
        </w:rPr>
        <w:t>electric field and an oscillating magnetic field. This means that along the straight line path of the wave,</w:t>
      </w:r>
      <w:r>
        <w:rPr>
          <w:rFonts w:cs="ArialMT"/>
          <w:iCs/>
          <w:color w:val="000000"/>
          <w:sz w:val="24"/>
          <w:szCs w:val="24"/>
        </w:rPr>
        <w:t xml:space="preserve"> </w:t>
      </w:r>
      <w:r>
        <w:rPr>
          <w:rFonts w:cs="ArialMT"/>
          <w:iCs/>
          <w:color w:val="000000"/>
          <w:sz w:val="24"/>
          <w:szCs w:val="24"/>
        </w:rPr>
        <w:t>there exists a positive electric field that will reach maximum positive charge, and then slowly collapse to zero</w:t>
      </w:r>
      <w:r>
        <w:rPr>
          <w:rFonts w:cs="ArialMT"/>
          <w:iCs/>
          <w:color w:val="000000"/>
          <w:sz w:val="24"/>
          <w:szCs w:val="24"/>
        </w:rPr>
        <w:t xml:space="preserve"> </w:t>
      </w:r>
      <w:r>
        <w:rPr>
          <w:rFonts w:cs="ArialMT"/>
          <w:iCs/>
          <w:color w:val="000000"/>
          <w:sz w:val="24"/>
          <w:szCs w:val="24"/>
        </w:rPr>
        <w:t>charge, and then expand to a maximum negative charge. Along the path of the electromagnetic wave, this</w:t>
      </w:r>
      <w:r>
        <w:rPr>
          <w:rFonts w:cs="ArialMT"/>
          <w:iCs/>
          <w:color w:val="000000"/>
          <w:sz w:val="24"/>
          <w:szCs w:val="24"/>
        </w:rPr>
        <w:t xml:space="preserve"> </w:t>
      </w:r>
      <w:r>
        <w:rPr>
          <w:rFonts w:cs="ArialMT"/>
          <w:iCs/>
          <w:color w:val="000000"/>
          <w:sz w:val="24"/>
          <w:szCs w:val="24"/>
        </w:rPr>
        <w:t>changing electric field repeats its oscillating charge over and over again. There is also a changing magnetic</w:t>
      </w:r>
      <w:r>
        <w:rPr>
          <w:rFonts w:cs="ArialMT"/>
          <w:iCs/>
          <w:color w:val="000000"/>
          <w:sz w:val="24"/>
          <w:szCs w:val="24"/>
        </w:rPr>
        <w:t xml:space="preserve"> </w:t>
      </w:r>
      <w:r>
        <w:rPr>
          <w:rFonts w:cs="ArialMT"/>
          <w:iCs/>
          <w:color w:val="000000"/>
          <w:sz w:val="24"/>
          <w:szCs w:val="24"/>
        </w:rPr>
        <w:t>field tha</w:t>
      </w:r>
      <w:r>
        <w:rPr>
          <w:rFonts w:cs="ArialMT"/>
          <w:iCs/>
          <w:color w:val="000000"/>
          <w:sz w:val="24"/>
          <w:szCs w:val="24"/>
        </w:rPr>
        <w:t xml:space="preserve">t oscillates from maximum North Pole field to maximum South </w:t>
      </w:r>
      <w:r>
        <w:rPr>
          <w:rFonts w:cs="ArialMT"/>
          <w:iCs/>
          <w:color w:val="000000"/>
          <w:sz w:val="24"/>
          <w:szCs w:val="24"/>
        </w:rPr>
        <w:t>pole field. When scientists try to draw</w:t>
      </w:r>
      <w:r>
        <w:rPr>
          <w:rFonts w:cs="ArialMT"/>
          <w:iCs/>
          <w:color w:val="000000"/>
          <w:sz w:val="24"/>
          <w:szCs w:val="24"/>
        </w:rPr>
        <w:t xml:space="preserve"> </w:t>
      </w:r>
      <w:r>
        <w:rPr>
          <w:rFonts w:cs="ArialMT"/>
          <w:iCs/>
          <w:color w:val="000000"/>
          <w:sz w:val="24"/>
          <w:szCs w:val="24"/>
        </w:rPr>
        <w:t>a picture to represent this concept, they use the same picture of a wave that was used for rope waves and</w:t>
      </w:r>
      <w:r>
        <w:rPr>
          <w:rFonts w:cs="ArialMT"/>
          <w:iCs/>
          <w:color w:val="000000"/>
          <w:sz w:val="24"/>
          <w:szCs w:val="24"/>
        </w:rPr>
        <w:t xml:space="preserve"> </w:t>
      </w:r>
      <w:r>
        <w:rPr>
          <w:rFonts w:cs="ArialMT"/>
          <w:iCs/>
          <w:color w:val="000000"/>
          <w:sz w:val="24"/>
          <w:szCs w:val="24"/>
        </w:rPr>
        <w:t>water waves.</w:t>
      </w:r>
    </w:p>
    <w:p>
      <w:pPr>
        <w:pStyle w:val="style0"/>
        <w:autoSpaceDE w:val="false"/>
        <w:autoSpaceDN w:val="false"/>
        <w:adjustRightInd w:val="false"/>
        <w:spacing w:after="0" w:lineRule="auto" w:line="240"/>
        <w:rPr>
          <w:rFonts w:cs="ArialMT"/>
          <w:iCs/>
          <w:color w:val="000000"/>
          <w:sz w:val="24"/>
          <w:szCs w:val="24"/>
        </w:rPr>
      </w:pPr>
      <w:r>
        <w:rPr>
          <w:rFonts w:cs="ArialMT"/>
          <w:iCs/>
          <w:color w:val="000000"/>
          <w:sz w:val="24"/>
          <w:szCs w:val="24"/>
        </w:rPr>
        <w:t>You should not allow yourself to think that the light travels in this weaving pattern. The light travels along</w:t>
      </w:r>
      <w:r>
        <w:rPr>
          <w:rFonts w:cs="ArialMT"/>
          <w:iCs/>
          <w:color w:val="000000"/>
          <w:sz w:val="24"/>
          <w:szCs w:val="24"/>
        </w:rPr>
        <w:t xml:space="preserve"> </w:t>
      </w:r>
      <w:r>
        <w:rPr>
          <w:rFonts w:cs="ArialMT"/>
          <w:iCs/>
          <w:color w:val="000000"/>
          <w:sz w:val="24"/>
          <w:szCs w:val="24"/>
        </w:rPr>
        <w:t>the straight red line that represents the undisturbed position. For an electromagnetic wave, the crests and</w:t>
      </w:r>
      <w:r>
        <w:rPr>
          <w:rFonts w:cs="ArialMT"/>
          <w:iCs/>
          <w:color w:val="000000"/>
          <w:sz w:val="24"/>
          <w:szCs w:val="24"/>
        </w:rPr>
        <w:t xml:space="preserve"> </w:t>
      </w:r>
      <w:r>
        <w:rPr>
          <w:rFonts w:cs="ArialMT"/>
          <w:iCs/>
          <w:color w:val="000000"/>
          <w:sz w:val="24"/>
          <w:szCs w:val="24"/>
        </w:rPr>
        <w:t>troughs represent oscillating fields, not the path of the light. We can still characterize light waves by their</w:t>
      </w:r>
      <w:r>
        <w:rPr>
          <w:rFonts w:cs="ArialMT"/>
          <w:iCs/>
          <w:color w:val="000000"/>
          <w:sz w:val="24"/>
          <w:szCs w:val="24"/>
        </w:rPr>
        <w:t xml:space="preserve"> </w:t>
      </w:r>
      <w:r>
        <w:rPr>
          <w:rFonts w:cs="ArialMT"/>
          <w:iCs/>
          <w:color w:val="000000"/>
          <w:sz w:val="24"/>
          <w:szCs w:val="24"/>
        </w:rPr>
        <w:t>wavelength, frequency, and velocity but these values will be significantly different numerically from water</w:t>
      </w:r>
      <w:r>
        <w:rPr>
          <w:rFonts w:cs="ArialMT"/>
          <w:iCs/>
          <w:color w:val="000000"/>
          <w:sz w:val="24"/>
          <w:szCs w:val="24"/>
        </w:rPr>
        <w:t xml:space="preserve"> </w:t>
      </w:r>
      <w:r>
        <w:rPr>
          <w:rFonts w:cs="ArialMT"/>
          <w:iCs/>
          <w:color w:val="000000"/>
          <w:sz w:val="24"/>
          <w:szCs w:val="24"/>
        </w:rPr>
        <w:t>and rope waves.</w:t>
      </w:r>
    </w:p>
    <w:p>
      <w:pPr>
        <w:pStyle w:val="style0"/>
        <w:autoSpaceDE w:val="false"/>
        <w:autoSpaceDN w:val="false"/>
        <w:adjustRightInd w:val="false"/>
        <w:spacing w:after="0" w:lineRule="auto" w:line="240"/>
        <w:rPr>
          <w:rFonts w:cs="ArialMT"/>
          <w:iCs/>
          <w:color w:val="000000"/>
          <w:sz w:val="24"/>
          <w:szCs w:val="24"/>
        </w:rPr>
      </w:pPr>
      <w:r>
        <w:rPr>
          <w:rFonts w:cs="ArialMT"/>
          <w:iCs/>
          <w:color w:val="000000"/>
          <w:sz w:val="24"/>
          <w:szCs w:val="24"/>
        </w:rPr>
        <w:t>At some point along the path of the electromagnetic wave, the electric field will reach a maximum value</w:t>
      </w:r>
      <w:r>
        <w:rPr>
          <w:rFonts w:cs="ArialMT"/>
          <w:iCs/>
          <w:color w:val="000000"/>
          <w:sz w:val="24"/>
          <w:szCs w:val="24"/>
        </w:rPr>
        <w:t xml:space="preserve"> </w:t>
      </w:r>
      <w:r>
        <w:rPr>
          <w:rFonts w:cs="ArialMT"/>
          <w:iCs/>
          <w:color w:val="000000"/>
          <w:sz w:val="24"/>
          <w:szCs w:val="24"/>
        </w:rPr>
        <w:t>(crest) and then, as the electromagnetic wave continues to move along its straight line path, the electric field</w:t>
      </w:r>
      <w:r>
        <w:rPr>
          <w:rFonts w:cs="ArialMT"/>
          <w:iCs/>
          <w:color w:val="000000"/>
          <w:sz w:val="24"/>
          <w:szCs w:val="24"/>
        </w:rPr>
        <w:t xml:space="preserve"> </w:t>
      </w:r>
      <w:r>
        <w:rPr>
          <w:rFonts w:cs="ArialMT"/>
          <w:iCs/>
          <w:color w:val="000000"/>
          <w:sz w:val="24"/>
          <w:szCs w:val="24"/>
        </w:rPr>
        <w:t>will decrease, through zero, increase to a maximum trough, collapse back to zero again, and then expand</w:t>
      </w:r>
      <w:r>
        <w:rPr>
          <w:rFonts w:cs="ArialMT"/>
          <w:iCs/>
          <w:color w:val="000000"/>
          <w:sz w:val="24"/>
          <w:szCs w:val="24"/>
        </w:rPr>
        <w:t xml:space="preserve"> </w:t>
      </w:r>
      <w:r>
        <w:rPr>
          <w:rFonts w:cs="ArialMT"/>
          <w:iCs/>
          <w:color w:val="000000"/>
          <w:sz w:val="24"/>
          <w:szCs w:val="24"/>
        </w:rPr>
        <w:t>to another maximum crest. We can measure along the path of the wave, the distance the wave travels between</w:t>
      </w:r>
      <w:r>
        <w:rPr>
          <w:rFonts w:cs="ArialMT"/>
          <w:iCs/>
          <w:color w:val="000000"/>
          <w:sz w:val="24"/>
          <w:szCs w:val="24"/>
        </w:rPr>
        <w:t xml:space="preserve"> </w:t>
      </w:r>
      <w:r>
        <w:rPr>
          <w:rFonts w:cs="ArialMT"/>
          <w:iCs/>
          <w:color w:val="000000"/>
          <w:sz w:val="24"/>
          <w:szCs w:val="24"/>
        </w:rPr>
        <w:t>one crest and the succeeding crest and this distance will be the wavelength of the wave. The frequency</w:t>
      </w:r>
      <w:r>
        <w:rPr>
          <w:rFonts w:cs="ArialMT"/>
          <w:iCs/>
          <w:color w:val="000000"/>
          <w:sz w:val="24"/>
          <w:szCs w:val="24"/>
        </w:rPr>
        <w:t xml:space="preserve"> </w:t>
      </w:r>
      <w:r>
        <w:rPr>
          <w:rFonts w:cs="ArialMT"/>
          <w:iCs/>
          <w:color w:val="000000"/>
          <w:sz w:val="24"/>
          <w:szCs w:val="24"/>
        </w:rPr>
        <w:t>of electromagnetic waves are determined in the same way as the frequency of a rope wave, that is, the</w:t>
      </w:r>
      <w:r>
        <w:rPr>
          <w:rFonts w:cs="ArialMT"/>
          <w:iCs/>
          <w:color w:val="000000"/>
          <w:sz w:val="24"/>
          <w:szCs w:val="24"/>
        </w:rPr>
        <w:t xml:space="preserve"> </w:t>
      </w:r>
      <w:r>
        <w:rPr>
          <w:rFonts w:cs="ArialMT"/>
          <w:iCs/>
          <w:color w:val="000000"/>
          <w:sz w:val="24"/>
          <w:szCs w:val="24"/>
        </w:rPr>
        <w:t>number of full cycles that pass a point in a unit of time. The velocity of electromagnetic waves (in a vacuum)is the same for all waves regardless of frequency or wavelength. Every electromagnetic wave has a velocity of 3.00 x 10</w:t>
      </w:r>
      <w:r>
        <w:rPr>
          <w:rFonts w:cs="ArialMT"/>
          <w:iCs/>
          <w:color w:val="000000"/>
          <w:sz w:val="24"/>
          <w:szCs w:val="24"/>
          <w:vertAlign w:val="superscript"/>
        </w:rPr>
        <w:t>8</w:t>
      </w:r>
      <w:r>
        <w:rPr>
          <w:rFonts w:cs="ArialMT"/>
          <w:iCs/>
          <w:color w:val="000000"/>
          <w:sz w:val="24"/>
          <w:szCs w:val="24"/>
        </w:rPr>
        <w:t xml:space="preserve"> m/s in </w:t>
      </w:r>
      <w:r>
        <w:rPr>
          <w:rFonts w:cs="ArialMT"/>
          <w:iCs/>
          <w:color w:val="000000"/>
          <w:sz w:val="24"/>
          <w:szCs w:val="24"/>
        </w:rPr>
        <w:t>a vacuum. The velocity of electromagnetic waves in air is slightly less than in a vacuum</w:t>
      </w:r>
      <w:r>
        <w:rPr>
          <w:rFonts w:cs="ArialMT"/>
          <w:iCs/>
          <w:color w:val="000000"/>
          <w:sz w:val="24"/>
          <w:szCs w:val="24"/>
        </w:rPr>
        <w:t xml:space="preserve"> </w:t>
      </w:r>
      <w:r>
        <w:rPr>
          <w:rFonts w:cs="ArialMT"/>
          <w:iCs/>
          <w:color w:val="000000"/>
          <w:sz w:val="24"/>
          <w:szCs w:val="24"/>
        </w:rPr>
        <w:t>but so close that we will use the value for the velocity. The speed of light in a vacuum is symbolized by a</w:t>
      </w:r>
      <w:r>
        <w:rPr>
          <w:rFonts w:cs="ArialMT"/>
          <w:iCs/>
          <w:color w:val="000000"/>
          <w:sz w:val="24"/>
          <w:szCs w:val="24"/>
        </w:rPr>
        <w:t xml:space="preserve"> </w:t>
      </w:r>
      <w:r>
        <w:rPr>
          <w:rFonts w:cs="ArialMT"/>
          <w:iCs/>
          <w:color w:val="000000"/>
          <w:sz w:val="24"/>
          <w:szCs w:val="24"/>
        </w:rPr>
        <w:t xml:space="preserve">lower case </w:t>
      </w:r>
      <w:r>
        <w:rPr>
          <w:rFonts w:cs="Arial-BoldMT" w:eastAsia="Arial-BoldMT"/>
          <w:b/>
          <w:bCs/>
          <w:iCs/>
          <w:color w:val="000000"/>
          <w:sz w:val="24"/>
          <w:szCs w:val="24"/>
        </w:rPr>
        <w:t xml:space="preserve">c. </w:t>
      </w:r>
      <w:r>
        <w:rPr>
          <w:rFonts w:cs="ArialMT"/>
          <w:iCs/>
          <w:color w:val="000000"/>
          <w:sz w:val="24"/>
          <w:szCs w:val="24"/>
        </w:rPr>
        <w:t xml:space="preserve">The relationship for the velocity, wavelength, and frequency of electromagnetic waves is </w:t>
      </w:r>
      <w:r>
        <w:rPr>
          <w:rFonts w:cs="Arial-BoldMT" w:eastAsia="Arial-BoldMT"/>
          <w:b/>
          <w:bCs/>
          <w:iCs/>
          <w:color w:val="000000"/>
          <w:sz w:val="24"/>
          <w:szCs w:val="24"/>
        </w:rPr>
        <w:t>c</w:t>
      </w:r>
      <w:r>
        <w:rPr>
          <w:rFonts w:cs="Arial-BoldMT" w:eastAsia="Arial-BoldMT"/>
          <w:b/>
          <w:bCs/>
          <w:iCs/>
          <w:color w:val="000000"/>
          <w:sz w:val="24"/>
          <w:szCs w:val="24"/>
        </w:rPr>
        <w:t xml:space="preserve"> </w:t>
      </w:r>
      <w:r>
        <w:rPr>
          <w:rFonts w:cs="Arial-BoldMT" w:eastAsia="Arial-BoldMT"/>
          <w:b/>
          <w:bCs/>
          <w:iCs/>
          <w:color w:val="000000"/>
          <w:sz w:val="24"/>
          <w:szCs w:val="24"/>
        </w:rPr>
        <w:t>= λ f</w:t>
      </w:r>
      <w:r>
        <w:rPr>
          <w:rFonts w:cs="ArialMT"/>
          <w:iCs/>
          <w:color w:val="000000"/>
          <w:sz w:val="24"/>
          <w:szCs w:val="24"/>
        </w:rPr>
        <w:t>.</w:t>
      </w:r>
    </w:p>
    <w:p>
      <w:pPr>
        <w:pStyle w:val="style0"/>
        <w:autoSpaceDE w:val="false"/>
        <w:autoSpaceDN w:val="false"/>
        <w:adjustRightInd w:val="false"/>
        <w:spacing w:after="0" w:lineRule="auto" w:line="240"/>
        <w:rPr>
          <w:rFonts w:cs="ArialMT"/>
          <w:iCs/>
          <w:color w:val="000000"/>
          <w:sz w:val="24"/>
          <w:szCs w:val="24"/>
        </w:rPr>
      </w:pPr>
      <w:r>
        <w:rPr>
          <w:rFonts w:cs="ArialMT"/>
          <w:iCs/>
          <w:color w:val="000000"/>
          <w:sz w:val="24"/>
          <w:szCs w:val="24"/>
        </w:rPr>
        <w:t>In rope waves and water waves, the amount of energy possessed by the wave is related to the amplitude</w:t>
      </w:r>
      <w:r>
        <w:rPr>
          <w:rFonts w:cs="ArialMT"/>
          <w:iCs/>
          <w:color w:val="000000"/>
          <w:sz w:val="24"/>
          <w:szCs w:val="24"/>
        </w:rPr>
        <w:t xml:space="preserve"> </w:t>
      </w:r>
      <w:r>
        <w:rPr>
          <w:rFonts w:cs="ArialMT"/>
          <w:iCs/>
          <w:color w:val="000000"/>
          <w:sz w:val="24"/>
          <w:szCs w:val="24"/>
        </w:rPr>
        <w:t>of the wave; more energy is put into the rope if the end of the rope is jerked higher and lower. But, in electromagnetic</w:t>
      </w:r>
      <w:r>
        <w:rPr>
          <w:rFonts w:cs="ArialMT"/>
          <w:iCs/>
          <w:color w:val="000000"/>
          <w:sz w:val="24"/>
          <w:szCs w:val="24"/>
        </w:rPr>
        <w:t xml:space="preserve"> </w:t>
      </w:r>
      <w:r>
        <w:rPr>
          <w:rFonts w:cs="ArialMT"/>
          <w:iCs/>
          <w:color w:val="000000"/>
          <w:sz w:val="24"/>
          <w:szCs w:val="24"/>
        </w:rPr>
        <w:t>radiation, the amount of energy possessed by the wave is related only to the frequency of the</w:t>
      </w:r>
      <w:r>
        <w:rPr>
          <w:rFonts w:cs="ArialMT"/>
          <w:iCs/>
          <w:color w:val="000000"/>
          <w:sz w:val="24"/>
          <w:szCs w:val="24"/>
        </w:rPr>
        <w:t xml:space="preserve"> </w:t>
      </w:r>
      <w:r>
        <w:rPr>
          <w:rFonts w:cs="ArialMT"/>
          <w:iCs/>
          <w:color w:val="000000"/>
          <w:sz w:val="24"/>
          <w:szCs w:val="24"/>
        </w:rPr>
        <w:t>wave. In fact, the frequency of an electromagnetic wave can be converted directly to energy in Joules by</w:t>
      </w:r>
      <w:r>
        <w:rPr>
          <w:rFonts w:cs="ArialMT"/>
          <w:iCs/>
          <w:color w:val="000000"/>
          <w:sz w:val="24"/>
          <w:szCs w:val="24"/>
        </w:rPr>
        <w:t xml:space="preserve"> </w:t>
      </w:r>
      <w:r>
        <w:rPr>
          <w:rFonts w:cs="ArialMT"/>
          <w:iCs/>
          <w:color w:val="000000"/>
          <w:sz w:val="24"/>
          <w:szCs w:val="24"/>
        </w:rPr>
        <w:t xml:space="preserve">multiplying by a conversion factor. The conversion factor is called </w:t>
      </w:r>
      <w:r>
        <w:rPr>
          <w:rFonts w:cs="Arial-BoldMT" w:eastAsia="Arial-BoldMT"/>
          <w:b/>
          <w:bCs/>
          <w:iCs/>
          <w:color w:val="000000"/>
          <w:sz w:val="24"/>
          <w:szCs w:val="24"/>
        </w:rPr>
        <w:t xml:space="preserve">Planck's constant </w:t>
      </w:r>
      <w:r>
        <w:rPr>
          <w:rFonts w:cs="ArialMT"/>
          <w:iCs/>
          <w:color w:val="000000"/>
          <w:sz w:val="24"/>
          <w:szCs w:val="24"/>
        </w:rPr>
        <w:t>and is equal to 6.63x 10</w:t>
      </w:r>
      <w:r>
        <w:rPr>
          <w:rFonts w:cs="ArialMT"/>
          <w:b/>
          <w:iCs/>
          <w:color w:val="000000"/>
          <w:sz w:val="24"/>
          <w:szCs w:val="24"/>
          <w:vertAlign w:val="superscript"/>
        </w:rPr>
        <w:t>-34</w:t>
      </w:r>
      <w:r>
        <w:rPr>
          <w:rFonts w:cs="ArialMT"/>
          <w:iCs/>
          <w:color w:val="000000"/>
          <w:sz w:val="24"/>
          <w:szCs w:val="24"/>
        </w:rPr>
        <w:t xml:space="preserve"> J·s. Sometimes, the unit for Planck's constant is given as Joules/Hertz but you can work that out to</w:t>
      </w:r>
      <w:r>
        <w:rPr>
          <w:rFonts w:cs="ArialMT"/>
          <w:iCs/>
          <w:color w:val="000000"/>
          <w:sz w:val="24"/>
          <w:szCs w:val="24"/>
        </w:rPr>
        <w:t xml:space="preserve"> </w:t>
      </w:r>
      <w:r>
        <w:rPr>
          <w:rFonts w:cs="ArialMT"/>
          <w:iCs/>
          <w:color w:val="000000"/>
          <w:sz w:val="24"/>
          <w:szCs w:val="24"/>
        </w:rPr>
        <w:t xml:space="preserve">see the units are the same. The equation for the conversion of frequency to energy is </w:t>
      </w:r>
      <w:r>
        <w:rPr>
          <w:rFonts w:cs="Arial-BoldMT" w:eastAsia="Arial-BoldMT"/>
          <w:b/>
          <w:bCs/>
          <w:iCs/>
          <w:color w:val="000000"/>
          <w:sz w:val="24"/>
          <w:szCs w:val="24"/>
        </w:rPr>
        <w:t xml:space="preserve">E = hf </w:t>
      </w:r>
      <w:r>
        <w:rPr>
          <w:rFonts w:cs="ArialMT"/>
          <w:iCs/>
          <w:color w:val="000000"/>
          <w:sz w:val="24"/>
          <w:szCs w:val="24"/>
        </w:rPr>
        <w:t>, where E is</w:t>
      </w:r>
      <w:r>
        <w:rPr>
          <w:rFonts w:cs="ArialMT"/>
          <w:iCs/>
          <w:color w:val="000000"/>
          <w:sz w:val="24"/>
          <w:szCs w:val="24"/>
        </w:rPr>
        <w:t xml:space="preserve"> </w:t>
      </w:r>
      <w:r>
        <w:rPr>
          <w:rFonts w:cs="ArialMT"/>
          <w:iCs/>
          <w:color w:val="000000"/>
          <w:sz w:val="24"/>
          <w:szCs w:val="24"/>
        </w:rPr>
        <w:t xml:space="preserve">the energy in Joules, </w:t>
      </w:r>
      <w:r>
        <w:rPr>
          <w:rFonts w:cs="Arial-ItalicMT"/>
          <w:i/>
          <w:color w:val="000000"/>
          <w:sz w:val="24"/>
          <w:szCs w:val="24"/>
        </w:rPr>
        <w:t xml:space="preserve">h </w:t>
      </w:r>
      <w:r>
        <w:rPr>
          <w:rFonts w:cs="ArialMT"/>
          <w:iCs/>
          <w:color w:val="000000"/>
          <w:sz w:val="24"/>
          <w:szCs w:val="24"/>
        </w:rPr>
        <w:t>is Planck's constant in J·s, and f is the frequency in s</w:t>
      </w:r>
      <w:r>
        <w:rPr>
          <w:rFonts w:cs="ArialMT"/>
          <w:b/>
          <w:iCs/>
          <w:color w:val="000000"/>
          <w:sz w:val="24"/>
          <w:szCs w:val="24"/>
          <w:vertAlign w:val="superscript"/>
        </w:rPr>
        <w:t>-1.</w:t>
      </w:r>
    </w:p>
    <w:p>
      <w:pPr>
        <w:pStyle w:val="style0"/>
        <w:autoSpaceDE w:val="false"/>
        <w:autoSpaceDN w:val="false"/>
        <w:adjustRightInd w:val="false"/>
        <w:spacing w:after="0" w:lineRule="auto" w:line="240"/>
        <w:rPr>
          <w:rFonts w:cs="ArialMT"/>
          <w:iCs/>
          <w:color w:val="000000"/>
          <w:sz w:val="24"/>
          <w:szCs w:val="24"/>
        </w:rPr>
      </w:pPr>
    </w:p>
    <w:p>
      <w:pPr>
        <w:pStyle w:val="style0"/>
        <w:autoSpaceDE w:val="false"/>
        <w:autoSpaceDN w:val="false"/>
        <w:adjustRightInd w:val="false"/>
        <w:spacing w:after="0" w:lineRule="auto" w:line="240"/>
        <w:rPr>
          <w:rFonts w:cs="Arial-BoldMT" w:eastAsia="Arial-BoldMT"/>
          <w:b/>
          <w:bCs/>
          <w:iCs/>
          <w:color w:val="000099"/>
          <w:sz w:val="24"/>
          <w:szCs w:val="24"/>
        </w:rPr>
      </w:pPr>
      <w:r>
        <w:rPr>
          <w:rFonts w:cs="Arial-BoldMT" w:eastAsia="Arial-BoldMT"/>
          <w:b/>
          <w:bCs/>
          <w:iCs/>
          <w:color w:val="000099"/>
          <w:sz w:val="24"/>
          <w:szCs w:val="24"/>
        </w:rPr>
        <w:t>The Electromagnetic Spectrum</w:t>
      </w:r>
    </w:p>
    <w:p>
      <w:pPr>
        <w:pStyle w:val="style0"/>
        <w:autoSpaceDE w:val="false"/>
        <w:autoSpaceDN w:val="false"/>
        <w:adjustRightInd w:val="false"/>
        <w:spacing w:after="0" w:lineRule="auto" w:line="240"/>
        <w:rPr>
          <w:rFonts w:cs="ArialMT"/>
          <w:iCs/>
          <w:color w:val="000000"/>
          <w:sz w:val="24"/>
          <w:szCs w:val="24"/>
        </w:rPr>
        <w:sectPr>
          <w:type w:val="continuous"/>
          <w:pgSz w:w="12240" w:h="15840" w:orient="portrait"/>
          <w:pgMar w:top="1440" w:right="720" w:bottom="1440" w:left="630" w:header="720" w:footer="720" w:gutter="0"/>
          <w:cols w:space="450"/>
          <w:docGrid w:linePitch="360"/>
        </w:sectPr>
      </w:pPr>
      <w:r>
        <w:rPr>
          <w:rFonts w:cs="ArialMT"/>
          <w:iCs/>
          <w:color w:val="000000"/>
          <w:sz w:val="24"/>
          <w:szCs w:val="24"/>
        </w:rPr>
        <w:t>Electromagnetic waves have an extremely wide range of wavelengths, frequencies, and energies. The</w:t>
      </w:r>
      <w:r>
        <w:rPr>
          <w:rFonts w:cs="ArialMT"/>
          <w:iCs/>
          <w:color w:val="000000"/>
          <w:sz w:val="24"/>
          <w:szCs w:val="24"/>
        </w:rPr>
        <w:t xml:space="preserve"> </w:t>
      </w:r>
      <w:r>
        <w:rPr>
          <w:rFonts w:cs="ArialMT"/>
          <w:iCs/>
          <w:color w:val="000000"/>
          <w:sz w:val="24"/>
          <w:szCs w:val="24"/>
        </w:rPr>
        <w:t xml:space="preserve">highest </w:t>
      </w:r>
    </w:p>
    <w:p>
      <w:pPr>
        <w:pStyle w:val="style0"/>
        <w:autoSpaceDE w:val="false"/>
        <w:autoSpaceDN w:val="false"/>
        <w:adjustRightInd w:val="false"/>
        <w:spacing w:after="0" w:lineRule="auto" w:line="240"/>
        <w:rPr>
          <w:rFonts w:cs="ArialMT"/>
          <w:iCs/>
          <w:color w:val="000000"/>
          <w:sz w:val="24"/>
          <w:szCs w:val="24"/>
        </w:rPr>
        <w:sectPr>
          <w:type w:val="continuous"/>
          <w:pgSz w:w="12240" w:h="15840" w:orient="portrait"/>
          <w:pgMar w:top="1440" w:right="720" w:bottom="1440" w:left="630" w:header="720" w:footer="720" w:gutter="0"/>
          <w:cols w:space="450"/>
          <w:docGrid w:linePitch="360"/>
        </w:sectPr>
      </w:pPr>
      <w:r>
        <w:rPr>
          <w:rFonts w:cs="ArialMT"/>
          <w:iCs/>
          <w:color w:val="000000"/>
          <w:sz w:val="24"/>
          <w:szCs w:val="24"/>
        </w:rPr>
        <w:t>energy f</w:t>
      </w:r>
      <w:r>
        <w:rPr>
          <w:rFonts w:cs="ArialMT"/>
          <w:iCs/>
          <w:color w:val="000000"/>
          <w:sz w:val="24"/>
          <w:szCs w:val="24"/>
        </w:rPr>
        <w:t>orm of electromagnetic waves is</w:t>
      </w:r>
    </w:p>
    <w:p>
      <w:pPr>
        <w:pStyle w:val="style0"/>
        <w:autoSpaceDE w:val="false"/>
        <w:autoSpaceDN w:val="false"/>
        <w:adjustRightInd w:val="false"/>
        <w:spacing w:after="0" w:lineRule="auto" w:line="240"/>
        <w:rPr>
          <w:rFonts w:cs="ArialMT"/>
          <w:b/>
          <w:sz w:val="24"/>
          <w:szCs w:val="24"/>
          <w:vertAlign w:val="subscript"/>
        </w:rPr>
        <w:sectPr>
          <w:type w:val="continuous"/>
          <w:pgSz w:w="12240" w:h="15840" w:orient="portrait"/>
          <w:pgMar w:top="1440" w:right="720" w:bottom="1440" w:left="630" w:header="720" w:footer="720" w:gutter="0"/>
          <w:cols w:space="450"/>
          <w:docGrid w:linePitch="360"/>
        </w:sectPr>
      </w:pPr>
      <w:r>
        <w:rPr>
          <w:rFonts w:cs="ArialMT"/>
          <w:iCs/>
          <w:color w:val="000000"/>
          <w:sz w:val="24"/>
          <w:szCs w:val="24"/>
        </w:rPr>
        <w:t xml:space="preserve"> </w:t>
      </w:r>
    </w:p>
    <w:p>
      <w:pPr>
        <w:pStyle w:val="style0"/>
        <w:autoSpaceDE w:val="false"/>
        <w:autoSpaceDN w:val="false"/>
        <w:adjustRightInd w:val="false"/>
        <w:spacing w:after="0" w:lineRule="auto" w:line="240"/>
        <w:rPr>
          <w:rFonts w:cs="ArialMT"/>
          <w:b/>
          <w:sz w:val="24"/>
          <w:szCs w:val="24"/>
          <w:vertAlign w:val="subscript"/>
        </w:rPr>
      </w:pPr>
    </w:p>
    <w:p>
      <w:pPr>
        <w:pStyle w:val="style0"/>
        <w:autoSpaceDE w:val="false"/>
        <w:autoSpaceDN w:val="false"/>
        <w:adjustRightInd w:val="false"/>
        <w:spacing w:after="0" w:lineRule="auto" w:line="240"/>
        <w:rPr>
          <w:rFonts w:cs="ArialMT"/>
          <w:b/>
          <w:sz w:val="24"/>
          <w:szCs w:val="24"/>
          <w:vertAlign w:val="subscript"/>
        </w:rPr>
      </w:pPr>
      <w:r>
        <w:rPr>
          <w:rFonts w:cs="ArialMT"/>
          <w:b/>
          <w:noProof/>
          <w:sz w:val="24"/>
          <w:szCs w:val="24"/>
          <w:vertAlign w:val="subscript"/>
        </w:rPr>
        <w:drawing>
          <wp:inline distL="0" distT="0" distB="0" distR="0">
            <wp:extent cx="5943600" cy="2998956"/>
            <wp:effectExtent l="0" t="0" r="0" b="0"/>
            <wp:docPr id="1092" name="Picture 71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7194"/>
                    <pic:cNvPicPr/>
                  </pic:nvPicPr>
                  <pic:blipFill>
                    <a:blip r:embed="rId41" cstate="print"/>
                    <a:srcRect l="0" t="0" r="0" b="0"/>
                    <a:stretch/>
                  </pic:blipFill>
                  <pic:spPr>
                    <a:xfrm rot="0">
                      <a:off x="0" y="0"/>
                      <a:ext cx="5943600" cy="2998956"/>
                    </a:xfrm>
                    <a:prstGeom prst="rect"/>
                    <a:ln>
                      <a:noFill/>
                    </a:ln>
                  </pic:spPr>
                </pic:pic>
              </a:graphicData>
            </a:graphic>
          </wp:inline>
        </w:drawing>
      </w:r>
    </w:p>
    <w:p>
      <w:pPr>
        <w:pStyle w:val="style0"/>
        <w:autoSpaceDE w:val="false"/>
        <w:autoSpaceDN w:val="false"/>
        <w:adjustRightInd w:val="false"/>
        <w:spacing w:after="0" w:lineRule="auto" w:line="240"/>
        <w:jc w:val="center"/>
        <w:rPr>
          <w:rFonts w:cs="ArialMT"/>
          <w:b/>
          <w:iCs/>
          <w:color w:val="0000ff"/>
          <w:sz w:val="24"/>
          <w:szCs w:val="24"/>
        </w:rPr>
      </w:pPr>
      <w:r>
        <w:rPr>
          <w:rFonts w:cs="ArialMT"/>
          <w:b/>
          <w:iCs/>
          <w:color w:val="0000ff"/>
          <w:sz w:val="24"/>
          <w:szCs w:val="24"/>
        </w:rPr>
        <w:t>The Electromagnetic Spectrum.</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On the far left of the diagram above</w:t>
      </w:r>
      <w:r>
        <w:rPr>
          <w:rFonts w:cs="ArialMT"/>
          <w:iCs/>
          <w:sz w:val="24"/>
          <w:szCs w:val="24"/>
        </w:rPr>
        <w:t xml:space="preserve"> are the highest energy electromagnetic waves. These are called </w:t>
      </w:r>
      <w:r>
        <w:rPr>
          <w:rFonts w:cs="ArialMT"/>
          <w:b/>
          <w:iCs/>
          <w:sz w:val="24"/>
          <w:szCs w:val="24"/>
        </w:rPr>
        <w:t>gamma rays</w:t>
      </w:r>
      <w:r>
        <w:rPr>
          <w:rFonts w:cs="ArialMT"/>
          <w:iCs/>
          <w:sz w:val="24"/>
          <w:szCs w:val="24"/>
        </w:rPr>
        <w:t xml:space="preserve"> and</w:t>
      </w:r>
      <w:r>
        <w:rPr>
          <w:rFonts w:cs="ArialMT"/>
          <w:iCs/>
          <w:sz w:val="24"/>
          <w:szCs w:val="24"/>
        </w:rPr>
        <w:t xml:space="preserve"> </w:t>
      </w:r>
      <w:r>
        <w:rPr>
          <w:rFonts w:cs="ArialMT"/>
          <w:iCs/>
          <w:sz w:val="24"/>
          <w:szCs w:val="24"/>
        </w:rPr>
        <w:t>can be quite dangerous, in large numbers, to living systems. The next lower energy form of electromagnetic waves is called x-rays. Most of you are familiar with the penetration abilities of these waves. They can also</w:t>
      </w:r>
      <w:r>
        <w:rPr>
          <w:rFonts w:cs="ArialMT"/>
          <w:iCs/>
          <w:sz w:val="24"/>
          <w:szCs w:val="24"/>
        </w:rPr>
        <w:t xml:space="preserve"> </w:t>
      </w:r>
      <w:r>
        <w:rPr>
          <w:rFonts w:cs="ArialMT"/>
          <w:iCs/>
          <w:sz w:val="24"/>
          <w:szCs w:val="24"/>
        </w:rPr>
        <w:t>be dangerous to living systems. Humans are advised to limit as much as possible the number of medical x</w:t>
      </w:r>
      <w:r>
        <w:rPr>
          <w:rFonts w:cs="ArialMT"/>
          <w:iCs/>
          <w:sz w:val="24"/>
          <w:szCs w:val="24"/>
        </w:rPr>
        <w:t>-</w:t>
      </w:r>
      <w:r>
        <w:rPr>
          <w:rFonts w:cs="ArialMT"/>
          <w:iCs/>
          <w:sz w:val="24"/>
          <w:szCs w:val="24"/>
        </w:rPr>
        <w:t>rays</w:t>
      </w:r>
      <w:r>
        <w:rPr>
          <w:rFonts w:cs="ArialMT"/>
          <w:iCs/>
          <w:sz w:val="24"/>
          <w:szCs w:val="24"/>
        </w:rPr>
        <w:t xml:space="preserve"> </w:t>
      </w:r>
      <w:r>
        <w:rPr>
          <w:rFonts w:cs="ArialMT"/>
          <w:iCs/>
          <w:sz w:val="24"/>
          <w:szCs w:val="24"/>
        </w:rPr>
        <w:t>they have per year. Next lower, in energy, are ultraviolet rays. These rays are part of sunlight and the</w:t>
      </w:r>
      <w:r>
        <w:rPr>
          <w:rFonts w:cs="ArialMT"/>
          <w:iCs/>
          <w:sz w:val="24"/>
          <w:szCs w:val="24"/>
        </w:rPr>
        <w:t xml:space="preserve"> </w:t>
      </w:r>
      <w:r>
        <w:rPr>
          <w:rFonts w:cs="ArialMT"/>
          <w:iCs/>
          <w:sz w:val="24"/>
          <w:szCs w:val="24"/>
        </w:rPr>
        <w:t>upper end of the ultraviolet range can cause sunburn and perhaps skin cancer. The tiny section next in the</w:t>
      </w:r>
      <w:r>
        <w:rPr>
          <w:rFonts w:cs="ArialMT"/>
          <w:iCs/>
          <w:sz w:val="24"/>
          <w:szCs w:val="24"/>
        </w:rPr>
        <w:t xml:space="preserve"> </w:t>
      </w:r>
      <w:r>
        <w:rPr>
          <w:rFonts w:cs="ArialMT"/>
          <w:iCs/>
          <w:sz w:val="24"/>
          <w:szCs w:val="24"/>
        </w:rPr>
        <w:t>spectrum is the visible range of light . . . this section has been greatly expanded in the bottom half of the diagram above so it can be discussed in more detail. The visible range of electromagnetic radiation is the frequencies</w:t>
      </w:r>
      <w:r>
        <w:rPr>
          <w:rFonts w:cs="ArialMT"/>
          <w:iCs/>
          <w:sz w:val="24"/>
          <w:szCs w:val="24"/>
        </w:rPr>
        <w:t xml:space="preserve"> </w:t>
      </w:r>
      <w:r>
        <w:rPr>
          <w:rFonts w:cs="ArialMT"/>
          <w:iCs/>
          <w:sz w:val="24"/>
          <w:szCs w:val="24"/>
        </w:rPr>
        <w:t>to which the human eye responds. Lower in the spectrum are infrared rays and radio waves.</w:t>
      </w:r>
    </w:p>
    <w:p>
      <w:pPr>
        <w:pStyle w:val="style0"/>
        <w:autoSpaceDE w:val="false"/>
        <w:autoSpaceDN w:val="false"/>
        <w:adjustRightInd w:val="false"/>
        <w:spacing w:after="0" w:lineRule="auto" w:line="240"/>
        <w:rPr>
          <w:rFonts w:cs="ArialMT"/>
          <w:iCs/>
          <w:sz w:val="24"/>
          <w:szCs w:val="24"/>
        </w:rPr>
      </w:pPr>
      <w:r>
        <w:rPr>
          <w:rFonts w:cs="ArialMT"/>
          <w:iCs/>
          <w:sz w:val="24"/>
          <w:szCs w:val="24"/>
        </w:rPr>
        <w:t>The light energies that are in the visible range are electromagnetic waves that cause the human eye to respond</w:t>
      </w:r>
      <w:r>
        <w:rPr>
          <w:rFonts w:cs="ArialMT"/>
          <w:iCs/>
          <w:sz w:val="24"/>
          <w:szCs w:val="24"/>
        </w:rPr>
        <w:t xml:space="preserve"> </w:t>
      </w:r>
      <w:r>
        <w:rPr>
          <w:rFonts w:cs="ArialMT"/>
          <w:iCs/>
          <w:sz w:val="24"/>
          <w:szCs w:val="24"/>
        </w:rPr>
        <w:t>when those frequencies enter the eye. The eye sends a signal to the brain and the individual "sees"</w:t>
      </w:r>
      <w:r>
        <w:rPr>
          <w:rFonts w:cs="ArialMT"/>
          <w:iCs/>
          <w:sz w:val="24"/>
          <w:szCs w:val="24"/>
        </w:rPr>
        <w:t xml:space="preserve"> </w:t>
      </w:r>
      <w:r>
        <w:rPr>
          <w:rFonts w:cs="ArialMT"/>
          <w:iCs/>
          <w:sz w:val="24"/>
          <w:szCs w:val="24"/>
        </w:rPr>
        <w:t>various colors. The highest energy waves in the visible region cause the brain to see violet and as the energy</w:t>
      </w:r>
      <w:r>
        <w:rPr>
          <w:rFonts w:cs="ArialMT"/>
          <w:iCs/>
          <w:sz w:val="24"/>
          <w:szCs w:val="24"/>
        </w:rPr>
        <w:t xml:space="preserve"> </w:t>
      </w:r>
      <w:r>
        <w:rPr>
          <w:rFonts w:cs="ArialMT"/>
          <w:iCs/>
          <w:sz w:val="24"/>
          <w:szCs w:val="24"/>
        </w:rPr>
        <w:t>decreases, the colors change to blue, green, yellow, orange, and red. When the energy of the wave is above</w:t>
      </w:r>
      <w:r>
        <w:rPr>
          <w:rFonts w:cs="ArialMT"/>
          <w:iCs/>
          <w:sz w:val="24"/>
          <w:szCs w:val="24"/>
        </w:rPr>
        <w:t xml:space="preserve"> </w:t>
      </w:r>
      <w:r>
        <w:rPr>
          <w:rFonts w:cs="ArialMT"/>
          <w:iCs/>
          <w:sz w:val="24"/>
          <w:szCs w:val="24"/>
        </w:rPr>
        <w:t xml:space="preserve">or below the visible range, the eye does not respond to them. When the eye </w:t>
      </w:r>
      <w:r>
        <w:rPr>
          <w:rFonts w:cs="ArialMT"/>
          <w:iCs/>
          <w:sz w:val="24"/>
          <w:szCs w:val="24"/>
        </w:rPr>
        <w:t>receives several different fre</w:t>
      </w:r>
      <w:r>
        <w:rPr>
          <w:rFonts w:cs="ArialMT"/>
          <w:iCs/>
          <w:sz w:val="24"/>
          <w:szCs w:val="24"/>
        </w:rPr>
        <w:t>quencies at the same time, the colors are blended by the brain. If all frequencies of light strike the eye together,</w:t>
      </w:r>
      <w:r>
        <w:rPr>
          <w:rFonts w:cs="ArialMT"/>
          <w:iCs/>
          <w:sz w:val="24"/>
          <w:szCs w:val="24"/>
        </w:rPr>
        <w:t xml:space="preserve"> </w:t>
      </w:r>
      <w:r>
        <w:rPr>
          <w:rFonts w:cs="ArialMT"/>
          <w:iCs/>
          <w:sz w:val="24"/>
          <w:szCs w:val="24"/>
        </w:rPr>
        <w:t>the brain see white and if there are no visible frequencies striking the eye, the brain sees black. The objects</w:t>
      </w:r>
      <w:r>
        <w:rPr>
          <w:rFonts w:cs="ArialMT"/>
          <w:iCs/>
          <w:sz w:val="24"/>
          <w:szCs w:val="24"/>
        </w:rPr>
        <w:t xml:space="preserve"> </w:t>
      </w:r>
      <w:r>
        <w:rPr>
          <w:rFonts w:cs="ArialMT"/>
          <w:iCs/>
          <w:sz w:val="24"/>
          <w:szCs w:val="24"/>
        </w:rPr>
        <w:t>that you see around you are light absorbers - that is, the chemicals on the surface of the object will absorb</w:t>
      </w:r>
      <w:r>
        <w:rPr>
          <w:rFonts w:cs="ArialMT"/>
          <w:iCs/>
          <w:sz w:val="24"/>
          <w:szCs w:val="24"/>
        </w:rPr>
        <w:t xml:space="preserve"> </w:t>
      </w:r>
      <w:r>
        <w:rPr>
          <w:rFonts w:cs="ArialMT"/>
          <w:iCs/>
          <w:sz w:val="24"/>
          <w:szCs w:val="24"/>
        </w:rPr>
        <w:t>certain frequencies and not others. Your eyes detect the frequencies that strike your eye. Therefore, if your</w:t>
      </w:r>
      <w:r>
        <w:rPr>
          <w:rFonts w:cs="ArialMT"/>
          <w:iCs/>
          <w:sz w:val="24"/>
          <w:szCs w:val="24"/>
        </w:rPr>
        <w:t xml:space="preserve"> </w:t>
      </w:r>
      <w:r>
        <w:rPr>
          <w:rFonts w:cs="ArialMT"/>
          <w:iCs/>
          <w:sz w:val="24"/>
          <w:szCs w:val="24"/>
        </w:rPr>
        <w:t>friend is wearing a red shirt, it means the dye in that shirt absorbs every frequency except red and the red</w:t>
      </w:r>
      <w:r>
        <w:rPr>
          <w:rFonts w:cs="ArialMT"/>
          <w:iCs/>
          <w:sz w:val="24"/>
          <w:szCs w:val="24"/>
        </w:rPr>
        <w:t xml:space="preserve"> </w:t>
      </w:r>
      <w:r>
        <w:rPr>
          <w:rFonts w:cs="ArialMT"/>
          <w:iCs/>
          <w:sz w:val="24"/>
          <w:szCs w:val="24"/>
        </w:rPr>
        <w:t>frequencies are reflected. If your only light source was one exact frequency of blue light and you shined it</w:t>
      </w:r>
      <w:r>
        <w:rPr>
          <w:rFonts w:cs="ArialMT"/>
          <w:iCs/>
          <w:sz w:val="24"/>
          <w:szCs w:val="24"/>
        </w:rPr>
        <w:t xml:space="preserve"> </w:t>
      </w:r>
      <w:r>
        <w:rPr>
          <w:rFonts w:cs="ArialMT"/>
          <w:iCs/>
          <w:sz w:val="24"/>
          <w:szCs w:val="24"/>
        </w:rPr>
        <w:t>on a shirt that was red in sunlight, the shirt would appear black because no light would be reflected. The</w:t>
      </w:r>
      <w:r>
        <w:rPr>
          <w:rFonts w:cs="ArialMT"/>
          <w:iCs/>
          <w:sz w:val="24"/>
          <w:szCs w:val="24"/>
        </w:rPr>
        <w:t xml:space="preserve"> </w:t>
      </w:r>
      <w:r>
        <w:rPr>
          <w:rFonts w:cs="ArialMT"/>
          <w:iCs/>
          <w:sz w:val="24"/>
          <w:szCs w:val="24"/>
        </w:rPr>
        <w:t>light from fluorescent types of lights do not contain all the frequencies of sunlight and so clothes inside a</w:t>
      </w:r>
      <w:r>
        <w:rPr>
          <w:rFonts w:cs="ArialMT"/>
          <w:iCs/>
          <w:sz w:val="24"/>
          <w:szCs w:val="24"/>
        </w:rPr>
        <w:t xml:space="preserve"> </w:t>
      </w:r>
      <w:r>
        <w:rPr>
          <w:rFonts w:cs="ArialMT"/>
          <w:iCs/>
          <w:sz w:val="24"/>
          <w:szCs w:val="24"/>
        </w:rPr>
        <w:t>store may appear to be a slightly different color than when you get them home.</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When scientists speak of light in terms of its wave-like properties, they are often interested in the frequency and wavelength of the light. One way that we, as humans, can distinguish between light beams of different frequencies (and thus different wavelengths) is to use their colors. Light that is reddish colored has large wavelengths and small frequencies, while light that is bluish colored has small wavelengths and large frequencies.</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 xml:space="preserve">Humans can’t, however, see all types of light. We can only see visible light. In fact, if the light’s wavelength gets too small, the light becomes invisible to our eyes. We call this light </w:t>
      </w:r>
      <w:r>
        <w:rPr>
          <w:rFonts w:cs="Arial-BoldMT" w:eastAsia="Arial-BoldMT"/>
          <w:b/>
          <w:bCs/>
          <w:iCs/>
          <w:color w:val="000000"/>
          <w:sz w:val="24"/>
          <w:szCs w:val="24"/>
        </w:rPr>
        <w:t xml:space="preserve">ultraviolet (UV) </w:t>
      </w:r>
      <w:r>
        <w:rPr>
          <w:rFonts w:cs="ArialMT" w:eastAsia="Arial-BoldMT"/>
          <w:iCs/>
          <w:color w:val="000000"/>
          <w:sz w:val="24"/>
          <w:szCs w:val="24"/>
        </w:rPr>
        <w:t>radiation.</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 xml:space="preserve">Similarly, if the light’s wavelength gets too large, the light also becomes invisible to our eyes. We call this light </w:t>
      </w:r>
      <w:r>
        <w:rPr>
          <w:rFonts w:cs="Arial-BoldMT" w:eastAsia="Arial-BoldMT"/>
          <w:b/>
          <w:bCs/>
          <w:iCs/>
          <w:color w:val="000000"/>
          <w:sz w:val="24"/>
          <w:szCs w:val="24"/>
        </w:rPr>
        <w:t xml:space="preserve">infrared (IR) </w:t>
      </w:r>
      <w:r>
        <w:rPr>
          <w:rFonts w:cs="ArialMT" w:eastAsia="Arial-BoldMT"/>
          <w:iCs/>
          <w:color w:val="000000"/>
          <w:sz w:val="24"/>
          <w:szCs w:val="24"/>
        </w:rPr>
        <w:t>radiation.</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Believe it or not, there are types of light with wavelengths even shorter than those of ultraviolet radiation.</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 xml:space="preserve">We call these types of light </w:t>
      </w:r>
      <w:r>
        <w:rPr>
          <w:rFonts w:cs="Arial-BoldMT" w:eastAsia="Arial-BoldMT"/>
          <w:b/>
          <w:bCs/>
          <w:iCs/>
          <w:color w:val="000000"/>
          <w:sz w:val="24"/>
          <w:szCs w:val="24"/>
        </w:rPr>
        <w:t xml:space="preserve">X-rays </w:t>
      </w:r>
      <w:r>
        <w:rPr>
          <w:rFonts w:cs="ArialMT" w:eastAsia="Arial-BoldMT"/>
          <w:iCs/>
          <w:color w:val="000000"/>
          <w:sz w:val="24"/>
          <w:szCs w:val="24"/>
        </w:rPr>
        <w:t xml:space="preserve">and </w:t>
      </w:r>
      <w:r>
        <w:rPr>
          <w:rFonts w:cs="Arial-BoldMT" w:eastAsia="Arial-BoldMT"/>
          <w:b/>
          <w:bCs/>
          <w:iCs/>
          <w:color w:val="000000"/>
          <w:sz w:val="24"/>
          <w:szCs w:val="24"/>
        </w:rPr>
        <w:t xml:space="preserve">gamma rays. </w:t>
      </w:r>
      <w:r>
        <w:rPr>
          <w:rFonts w:cs="ArialMT" w:eastAsia="Arial-BoldMT"/>
          <w:iCs/>
          <w:color w:val="000000"/>
          <w:sz w:val="24"/>
          <w:szCs w:val="24"/>
        </w:rPr>
        <w:t>We can use X-rays to create pictures of our bones, and gamma rays to kill bacteria in our food, but our eyes can’t see either (you can see the picture that an</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 xml:space="preserve">X-ray makes, but you can’t actually see the X-ray itself). On the other side of the spectrum, light with wavelengths even longer than those of infrared radiation are called </w:t>
      </w:r>
      <w:r>
        <w:rPr>
          <w:rFonts w:cs="Arial-BoldMT" w:eastAsia="Arial-BoldMT"/>
          <w:b/>
          <w:bCs/>
          <w:iCs/>
          <w:color w:val="000000"/>
          <w:sz w:val="24"/>
          <w:szCs w:val="24"/>
        </w:rPr>
        <w:t xml:space="preserve">microwaves </w:t>
      </w:r>
      <w:r>
        <w:rPr>
          <w:rFonts w:cs="ArialMT" w:eastAsia="Arial-BoldMT"/>
          <w:iCs/>
          <w:color w:val="000000"/>
          <w:sz w:val="24"/>
          <w:szCs w:val="24"/>
        </w:rPr>
        <w:t xml:space="preserve">and </w:t>
      </w:r>
      <w:r>
        <w:rPr>
          <w:rFonts w:cs="Arial-BoldMT" w:eastAsia="Arial-BoldMT"/>
          <w:b/>
          <w:bCs/>
          <w:iCs/>
          <w:color w:val="000000"/>
          <w:sz w:val="24"/>
          <w:szCs w:val="24"/>
        </w:rPr>
        <w:t xml:space="preserve">radio waves. </w:t>
      </w:r>
      <w:r>
        <w:rPr>
          <w:rFonts w:cs="ArialMT" w:eastAsia="Arial-BoldMT"/>
          <w:iCs/>
          <w:color w:val="000000"/>
          <w:sz w:val="24"/>
          <w:szCs w:val="24"/>
        </w:rPr>
        <w:t>We can use microwaves to heat our food, and radio waves to broadcast music, but again, our eyes can’t see either.</w:t>
      </w:r>
    </w:p>
    <w:p>
      <w:pPr>
        <w:pStyle w:val="style157"/>
        <w:rPr/>
      </w:pPr>
      <w:r>
        <w:t xml:space="preserve">Scientists summarize all the possible types of light in what’s known as the </w:t>
      </w:r>
      <w:r>
        <w:rPr>
          <w:rFonts w:cs="Arial-BoldMT" w:eastAsia="Arial-BoldMT"/>
          <w:bCs/>
        </w:rPr>
        <w:t>electromagnetic spectrum.</w:t>
      </w:r>
    </w:p>
    <w:p>
      <w:pPr>
        <w:pStyle w:val="style157"/>
        <w:rPr/>
      </w:pPr>
      <w:r>
        <w:t>As you can see, it’s really just a list of all the possible types of light in order of increasing wavelength.</w:t>
      </w:r>
    </w:p>
    <w:p>
      <w:pPr>
        <w:pStyle w:val="style0"/>
        <w:autoSpaceDE w:val="false"/>
        <w:autoSpaceDN w:val="false"/>
        <w:adjustRightInd w:val="false"/>
        <w:spacing w:after="0" w:lineRule="auto" w:line="240"/>
        <w:rPr>
          <w:rFonts w:cs="Consolas"/>
          <w:i/>
          <w:iCs/>
          <w:sz w:val="24"/>
          <w:szCs w:val="24"/>
          <w:highlight w:val="yellow"/>
        </w:rPr>
      </w:pPr>
    </w:p>
    <w:p>
      <w:pPr>
        <w:pStyle w:val="style0"/>
        <w:autoSpaceDE w:val="false"/>
        <w:autoSpaceDN w:val="false"/>
        <w:adjustRightInd w:val="false"/>
        <w:spacing w:after="0" w:lineRule="auto" w:line="240"/>
        <w:rPr>
          <w:rFonts w:cs="Consolas"/>
          <w:b/>
          <w:i/>
          <w:iCs/>
          <w:sz w:val="24"/>
          <w:szCs w:val="24"/>
        </w:rPr>
      </w:pPr>
      <w:r>
        <w:rPr>
          <w:rFonts w:cs="Consolas"/>
          <w:b/>
          <w:i/>
          <w:iCs/>
          <w:sz w:val="24"/>
          <w:szCs w:val="24"/>
          <w:highlight w:val="yellow"/>
        </w:rPr>
        <w:t xml:space="preserve">White is </w:t>
      </w:r>
      <w:r>
        <w:rPr>
          <w:rFonts w:cs="Consolas"/>
          <w:b/>
          <w:i/>
          <w:sz w:val="24"/>
          <w:szCs w:val="24"/>
          <w:highlight w:val="yellow"/>
        </w:rPr>
        <w:t xml:space="preserve">not </w:t>
      </w:r>
      <w:r>
        <w:rPr>
          <w:rFonts w:cs="Consolas"/>
          <w:b/>
          <w:i/>
          <w:iCs/>
          <w:sz w:val="24"/>
          <w:szCs w:val="24"/>
          <w:highlight w:val="yellow"/>
        </w:rPr>
        <w:t xml:space="preserve">a color, and there is no light with a wavelength corresponding to ‘white’. Instead, white light is formed when light of </w:t>
      </w:r>
      <w:r>
        <w:rPr>
          <w:rFonts w:cs="Consolas"/>
          <w:b/>
          <w:i/>
          <w:sz w:val="24"/>
          <w:szCs w:val="24"/>
          <w:highlight w:val="yellow"/>
        </w:rPr>
        <w:t xml:space="preserve">every </w:t>
      </w:r>
      <w:r>
        <w:rPr>
          <w:rFonts w:cs="Consolas"/>
          <w:b/>
          <w:i/>
          <w:iCs/>
          <w:sz w:val="24"/>
          <w:szCs w:val="24"/>
          <w:highlight w:val="yellow"/>
        </w:rPr>
        <w:t>wavelength in the visible spectrum is mixed together.</w:t>
      </w:r>
    </w:p>
    <w:p>
      <w:pPr>
        <w:pStyle w:val="style0"/>
        <w:autoSpaceDE w:val="false"/>
        <w:autoSpaceDN w:val="false"/>
        <w:adjustRightInd w:val="false"/>
        <w:spacing w:after="0" w:lineRule="auto" w:line="240"/>
        <w:rPr>
          <w:rFonts w:cs="ArialMT"/>
          <w:iCs/>
          <w:sz w:val="24"/>
          <w:szCs w:val="24"/>
        </w:rPr>
      </w:pPr>
      <w:r>
        <w:rPr>
          <w:rFonts w:cs="ArialMT"/>
          <w:iCs/>
          <w:sz w:val="24"/>
          <w:szCs w:val="24"/>
        </w:rPr>
        <w:t>Remember that by passing white light through a prism, you were able to split the light into a rainbow, revealing all of the different colors, or different wavelengths of light that make up white light.</w:t>
      </w:r>
    </w:p>
    <w:p>
      <w:pPr>
        <w:pStyle w:val="style157"/>
        <w:rPr/>
      </w:pPr>
    </w:p>
    <w:p>
      <w:pPr>
        <w:pStyle w:val="style0"/>
        <w:autoSpaceDE w:val="false"/>
        <w:autoSpaceDN w:val="false"/>
        <w:adjustRightInd w:val="false"/>
        <w:spacing w:after="0" w:lineRule="auto" w:line="240"/>
        <w:rPr>
          <w:rFonts w:cs="ArialMT"/>
          <w:b/>
          <w:sz w:val="24"/>
          <w:szCs w:val="24"/>
          <w:vertAlign w:val="subscript"/>
        </w:rPr>
      </w:pPr>
    </w:p>
    <w:p>
      <w:pPr>
        <w:pStyle w:val="style0"/>
        <w:autoSpaceDE w:val="false"/>
        <w:autoSpaceDN w:val="false"/>
        <w:adjustRightInd w:val="false"/>
        <w:spacing w:after="0" w:lineRule="auto" w:line="240"/>
        <w:rPr>
          <w:rFonts w:cs="ArialMT"/>
          <w:b/>
          <w:sz w:val="24"/>
          <w:szCs w:val="24"/>
          <w:vertAlign w:val="subscript"/>
        </w:rPr>
      </w:pPr>
    </w:p>
    <w:p>
      <w:pPr>
        <w:pStyle w:val="style0"/>
        <w:autoSpaceDE w:val="false"/>
        <w:autoSpaceDN w:val="false"/>
        <w:adjustRightInd w:val="false"/>
        <w:spacing w:after="0" w:lineRule="auto" w:line="240"/>
        <w:rPr>
          <w:rFonts w:cs="ArialMT"/>
          <w:b/>
          <w:color w:val="000099"/>
          <w:sz w:val="24"/>
          <w:szCs w:val="24"/>
          <w:vertAlign w:val="subscript"/>
        </w:rPr>
      </w:pPr>
      <w:r>
        <w:rPr>
          <w:rFonts w:cs="Arial-BoldMT" w:eastAsia="Arial-BoldMT"/>
          <w:b/>
          <w:bCs/>
          <w:iCs/>
          <w:color w:val="000099"/>
          <w:sz w:val="24"/>
          <w:szCs w:val="24"/>
        </w:rPr>
        <w:t>The Dual Nature of Light</w:t>
      </w:r>
    </w:p>
    <w:p>
      <w:pPr>
        <w:pStyle w:val="style0"/>
        <w:autoSpaceDE w:val="false"/>
        <w:autoSpaceDN w:val="false"/>
        <w:adjustRightInd w:val="false"/>
        <w:spacing w:after="0" w:lineRule="auto" w:line="240"/>
        <w:rPr>
          <w:rFonts w:cs="ArialMT"/>
          <w:iCs/>
          <w:sz w:val="24"/>
          <w:szCs w:val="24"/>
        </w:rPr>
      </w:pPr>
      <w:r>
        <w:rPr>
          <w:rFonts w:cs="ArialMT"/>
          <w:iCs/>
          <w:sz w:val="24"/>
          <w:szCs w:val="24"/>
        </w:rPr>
        <w:t>Light, appears to have two different</w:t>
      </w:r>
      <w:r>
        <w:rPr>
          <w:rFonts w:cs="ArialMT"/>
          <w:iCs/>
          <w:sz w:val="24"/>
          <w:szCs w:val="24"/>
        </w:rPr>
        <w:t xml:space="preserve"> </w:t>
      </w:r>
      <w:r>
        <w:rPr>
          <w:rFonts w:cs="ArialMT"/>
          <w:iCs/>
          <w:sz w:val="24"/>
          <w:szCs w:val="24"/>
        </w:rPr>
        <w:t>sets of behaviors under different circumstances. As you will see, sometimes light behaves like wave-form</w:t>
      </w:r>
      <w:r>
        <w:rPr>
          <w:rFonts w:cs="ArialMT"/>
          <w:iCs/>
          <w:sz w:val="24"/>
          <w:szCs w:val="24"/>
        </w:rPr>
        <w:t xml:space="preserve"> </w:t>
      </w:r>
      <w:r>
        <w:rPr>
          <w:rFonts w:cs="ArialMT"/>
          <w:iCs/>
          <w:sz w:val="24"/>
          <w:szCs w:val="24"/>
        </w:rPr>
        <w:t>energy and sometimes it behaves like an extremely tiny particle. It required the very best scientific minds</w:t>
      </w:r>
      <w:r>
        <w:rPr>
          <w:rFonts w:cs="ArialMT"/>
          <w:iCs/>
          <w:sz w:val="24"/>
          <w:szCs w:val="24"/>
        </w:rPr>
        <w:t xml:space="preserve"> </w:t>
      </w:r>
      <w:r>
        <w:rPr>
          <w:rFonts w:cs="ArialMT"/>
          <w:iCs/>
          <w:sz w:val="24"/>
          <w:szCs w:val="24"/>
        </w:rPr>
        <w:t>from all over the world to put together a theory to deal with the nature of light.</w:t>
      </w:r>
    </w:p>
    <w:p>
      <w:pPr>
        <w:pStyle w:val="style0"/>
        <w:autoSpaceDE w:val="false"/>
        <w:autoSpaceDN w:val="false"/>
        <w:adjustRightInd w:val="false"/>
        <w:spacing w:after="0" w:lineRule="auto" w:line="240"/>
        <w:rPr>
          <w:rFonts w:cs="ArialMT"/>
          <w:iCs/>
          <w:sz w:val="24"/>
          <w:szCs w:val="24"/>
        </w:rPr>
      </w:pPr>
      <w:r>
        <w:rPr>
          <w:rFonts w:cs="ArialMT"/>
          <w:iCs/>
          <w:sz w:val="24"/>
          <w:szCs w:val="24"/>
        </w:rPr>
        <w:t>Imagine how surprised scientists were when they shone light through two narrow slits in a solid plate and</w:t>
      </w:r>
      <w:r>
        <w:rPr>
          <w:rFonts w:cs="ArialMT"/>
          <w:iCs/>
          <w:sz w:val="24"/>
          <w:szCs w:val="24"/>
        </w:rPr>
        <w:t xml:space="preserve"> </w:t>
      </w:r>
      <w:r>
        <w:rPr>
          <w:rFonts w:cs="ArialMT"/>
          <w:iCs/>
          <w:sz w:val="24"/>
          <w:szCs w:val="24"/>
        </w:rPr>
        <w:t>saw a similar pattern of peaks (bright spots) and troughs (dark spots) on the wall opposite the plate. Obviously,</w:t>
      </w:r>
      <w:r>
        <w:rPr>
          <w:rFonts w:cs="ArialMT"/>
          <w:iCs/>
          <w:sz w:val="24"/>
          <w:szCs w:val="24"/>
        </w:rPr>
        <w:t xml:space="preserve"> </w:t>
      </w:r>
      <w:r>
        <w:rPr>
          <w:rFonts w:cs="ArialMT"/>
          <w:iCs/>
          <w:sz w:val="24"/>
          <w:szCs w:val="24"/>
        </w:rPr>
        <w:t>this proved that light had some very wave-like properties. In fact, by assuming that light was a wave and</w:t>
      </w:r>
      <w:r>
        <w:rPr>
          <w:rFonts w:cs="ArialMT"/>
          <w:iCs/>
          <w:sz w:val="24"/>
          <w:szCs w:val="24"/>
        </w:rPr>
        <w:t xml:space="preserve"> </w:t>
      </w:r>
      <w:r>
        <w:rPr>
          <w:rFonts w:cs="ArialMT"/>
          <w:iCs/>
          <w:sz w:val="24"/>
          <w:szCs w:val="24"/>
        </w:rPr>
        <w:t>that it diffracted through the two narrow slits in the plate, just like water waves diffract when they pass between</w:t>
      </w:r>
      <w:r>
        <w:rPr>
          <w:rFonts w:cs="ArialMT"/>
          <w:iCs/>
          <w:sz w:val="24"/>
          <w:szCs w:val="24"/>
        </w:rPr>
        <w:t xml:space="preserve"> </w:t>
      </w:r>
      <w:r>
        <w:rPr>
          <w:rFonts w:cs="ArialMT"/>
          <w:iCs/>
          <w:sz w:val="24"/>
          <w:szCs w:val="24"/>
        </w:rPr>
        <w:t xml:space="preserve">rocks, scientists were even able to predict </w:t>
      </w:r>
      <w:r>
        <w:rPr>
          <w:rFonts w:cs="Arial-ItalicMT"/>
          <w:i/>
          <w:sz w:val="24"/>
          <w:szCs w:val="24"/>
        </w:rPr>
        <w:t xml:space="preserve">where </w:t>
      </w:r>
      <w:r>
        <w:rPr>
          <w:rFonts w:cs="ArialMT"/>
          <w:iCs/>
          <w:sz w:val="24"/>
          <w:szCs w:val="24"/>
        </w:rPr>
        <w:t>the bright spots would occur. The diagram below</w:t>
      </w:r>
      <w:r>
        <w:rPr>
          <w:rFonts w:cs="ArialMT"/>
          <w:iCs/>
          <w:sz w:val="24"/>
          <w:szCs w:val="24"/>
        </w:rPr>
        <w:t xml:space="preserve"> shows how the results</w:t>
      </w:r>
      <w:r>
        <w:rPr>
          <w:rFonts w:cs="ArialMT"/>
          <w:iCs/>
          <w:sz w:val="24"/>
          <w:szCs w:val="24"/>
        </w:rPr>
        <w:t xml:space="preserve"> </w:t>
      </w:r>
      <w:r>
        <w:rPr>
          <w:rFonts w:cs="ArialMT"/>
          <w:iCs/>
          <w:sz w:val="24"/>
          <w:szCs w:val="24"/>
        </w:rPr>
        <w:t>of the “</w:t>
      </w:r>
      <w:r>
        <w:rPr>
          <w:rFonts w:cs="Arial-BoldMT" w:eastAsia="Arial-BoldMT"/>
          <w:b/>
          <w:bCs/>
          <w:iCs/>
          <w:sz w:val="24"/>
          <w:szCs w:val="24"/>
        </w:rPr>
        <w:t>double-slit</w:t>
      </w:r>
      <w:r>
        <w:rPr>
          <w:rFonts w:cs="ArialMT"/>
          <w:iCs/>
          <w:sz w:val="24"/>
          <w:szCs w:val="24"/>
        </w:rPr>
        <w:t>” experiment could be understood in terms of light waves.</w:t>
      </w:r>
    </w:p>
    <w:p>
      <w:pPr>
        <w:pStyle w:val="style0"/>
        <w:autoSpaceDE w:val="false"/>
        <w:autoSpaceDN w:val="false"/>
        <w:adjustRightInd w:val="false"/>
        <w:spacing w:after="0" w:lineRule="auto" w:line="240"/>
        <w:rPr>
          <w:rFonts w:cs="ArialMT"/>
          <w:b/>
          <w:sz w:val="24"/>
          <w:szCs w:val="24"/>
          <w:vertAlign w:val="subscript"/>
        </w:rPr>
      </w:pPr>
      <w:r>
        <w:rPr>
          <w:rFonts w:cs="ArialMT"/>
          <w:b/>
          <w:noProof/>
          <w:sz w:val="24"/>
          <w:szCs w:val="24"/>
          <w:vertAlign w:val="subscript"/>
        </w:rPr>
        <w:drawing>
          <wp:inline distL="0" distT="0" distB="0" distR="0">
            <wp:extent cx="4754880" cy="2984500"/>
            <wp:effectExtent l="0" t="0" r="7620" b="6350"/>
            <wp:docPr id="1093" name="Picture 71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7195"/>
                    <pic:cNvPicPr/>
                  </pic:nvPicPr>
                  <pic:blipFill>
                    <a:blip r:embed="rId42" cstate="print"/>
                    <a:srcRect l="0" t="0" r="0" b="0"/>
                    <a:stretch/>
                  </pic:blipFill>
                  <pic:spPr>
                    <a:xfrm rot="0">
                      <a:off x="0" y="0"/>
                      <a:ext cx="4754880" cy="2984500"/>
                    </a:xfrm>
                    <a:prstGeom prst="rect"/>
                    <a:ln>
                      <a:noFill/>
                    </a:ln>
                  </pic:spPr>
                </pic:pic>
              </a:graphicData>
            </a:graphic>
          </wp:inline>
        </w:drawing>
      </w:r>
    </w:p>
    <w:p>
      <w:pPr>
        <w:pStyle w:val="style0"/>
        <w:autoSpaceDE w:val="false"/>
        <w:autoSpaceDN w:val="false"/>
        <w:adjustRightInd w:val="false"/>
        <w:spacing w:after="0" w:lineRule="auto" w:line="240"/>
        <w:ind w:left="2160"/>
        <w:rPr>
          <w:rFonts w:cs="ArialMT"/>
          <w:b/>
          <w:sz w:val="24"/>
          <w:szCs w:val="24"/>
        </w:rPr>
      </w:pPr>
      <w:r>
        <w:rPr>
          <w:rFonts w:cs="ArialMT"/>
          <w:b/>
          <w:sz w:val="24"/>
          <w:szCs w:val="24"/>
        </w:rPr>
        <w:t>Double slit Experiment</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By shining light on a flat strip of metal, scientists</w:t>
      </w:r>
      <w:r>
        <w:rPr>
          <w:rFonts w:cs="ArialMT"/>
          <w:iCs/>
          <w:sz w:val="24"/>
          <w:szCs w:val="24"/>
        </w:rPr>
        <w:t xml:space="preserve"> </w:t>
      </w:r>
      <w:r>
        <w:rPr>
          <w:rFonts w:cs="ArialMT"/>
          <w:iCs/>
          <w:sz w:val="24"/>
          <w:szCs w:val="24"/>
        </w:rPr>
        <w:t xml:space="preserve">found that they could knock electrons off of the metal surface. They called this phenomenon the </w:t>
      </w:r>
      <w:r>
        <w:rPr>
          <w:rFonts w:cs="Arial-BoldMT" w:eastAsia="Arial-BoldMT"/>
          <w:b/>
          <w:bCs/>
          <w:iCs/>
          <w:sz w:val="24"/>
          <w:szCs w:val="24"/>
        </w:rPr>
        <w:t>photoelectric</w:t>
      </w:r>
      <w:r>
        <w:rPr>
          <w:rFonts w:cs="Arial-BoldMT" w:eastAsia="Arial-BoldMT"/>
          <w:b/>
          <w:bCs/>
          <w:iCs/>
          <w:sz w:val="24"/>
          <w:szCs w:val="24"/>
        </w:rPr>
        <w:t xml:space="preserve"> </w:t>
      </w:r>
      <w:r>
        <w:rPr>
          <w:rFonts w:cs="Arial-BoldMT" w:eastAsia="Arial-BoldMT"/>
          <w:b/>
          <w:bCs/>
          <w:iCs/>
          <w:sz w:val="24"/>
          <w:szCs w:val="24"/>
        </w:rPr>
        <w:t xml:space="preserve">effect, </w:t>
      </w:r>
      <w:r>
        <w:rPr>
          <w:rFonts w:cs="ArialMT"/>
          <w:iCs/>
          <w:sz w:val="24"/>
          <w:szCs w:val="24"/>
        </w:rPr>
        <w:t xml:space="preserve">and they called electrons that were bumped off </w:t>
      </w:r>
      <w:r>
        <w:rPr>
          <w:rFonts w:cs="Arial-BoldMT" w:eastAsia="Arial-BoldMT"/>
          <w:b/>
          <w:bCs/>
          <w:iCs/>
          <w:sz w:val="24"/>
          <w:szCs w:val="24"/>
        </w:rPr>
        <w:t xml:space="preserve">photoelectrons. </w:t>
      </w:r>
      <w:r>
        <w:rPr>
          <w:rFonts w:cs="ArialMT"/>
          <w:iCs/>
          <w:sz w:val="24"/>
          <w:szCs w:val="24"/>
        </w:rPr>
        <w:t>Why did the photoelectric effect</w:t>
      </w:r>
      <w:r>
        <w:rPr>
          <w:rFonts w:cs="ArialMT"/>
          <w:iCs/>
          <w:sz w:val="24"/>
          <w:szCs w:val="24"/>
        </w:rPr>
        <w:t xml:space="preserve"> </w:t>
      </w:r>
      <w:r>
        <w:rPr>
          <w:rFonts w:cs="ArialMT"/>
          <w:iCs/>
          <w:sz w:val="24"/>
          <w:szCs w:val="24"/>
        </w:rPr>
        <w:t>prove that light wasn’t a wave? The problem was that the number of photoelectrons produced by a beam</w:t>
      </w:r>
      <w:r>
        <w:rPr>
          <w:rFonts w:cs="ArialMT"/>
          <w:iCs/>
          <w:sz w:val="24"/>
          <w:szCs w:val="24"/>
        </w:rPr>
        <w:t xml:space="preserve"> </w:t>
      </w:r>
      <w:r>
        <w:rPr>
          <w:rFonts w:cs="ArialMT"/>
          <w:iCs/>
          <w:sz w:val="24"/>
          <w:szCs w:val="24"/>
        </w:rPr>
        <w:t>of light didn’t depend on how bright the light was, but instead depended on the light’s color. To see why this</w:t>
      </w:r>
      <w:r>
        <w:rPr>
          <w:rFonts w:cs="ArialMT"/>
          <w:iCs/>
          <w:sz w:val="24"/>
          <w:szCs w:val="24"/>
        </w:rPr>
        <w:t xml:space="preserve"> </w:t>
      </w:r>
      <w:r>
        <w:rPr>
          <w:rFonts w:cs="ArialMT"/>
          <w:iCs/>
          <w:sz w:val="24"/>
          <w:szCs w:val="24"/>
        </w:rPr>
        <w:t>was so important, we need to talk a little bit more about waves and light waves in particular.</w:t>
      </w:r>
    </w:p>
    <w:p>
      <w:pPr>
        <w:pStyle w:val="style0"/>
        <w:autoSpaceDE w:val="false"/>
        <w:autoSpaceDN w:val="false"/>
        <w:adjustRightInd w:val="false"/>
        <w:spacing w:after="0" w:lineRule="auto" w:line="240"/>
        <w:rPr>
          <w:rFonts w:cs="ArialMT"/>
          <w:iCs/>
          <w:sz w:val="24"/>
          <w:szCs w:val="24"/>
        </w:rPr>
      </w:pPr>
      <w:r>
        <w:rPr>
          <w:rFonts w:cs="ArialMT"/>
          <w:iCs/>
          <w:sz w:val="24"/>
          <w:szCs w:val="24"/>
        </w:rPr>
        <w:t>Suppose you were sitting on a pier looking out at the Atlantic Ocean. Which do you think would be more</w:t>
      </w:r>
      <w:r>
        <w:rPr>
          <w:rFonts w:cs="ArialMT"/>
          <w:iCs/>
          <w:sz w:val="24"/>
          <w:szCs w:val="24"/>
        </w:rPr>
        <w:t xml:space="preserve"> </w:t>
      </w:r>
      <w:r>
        <w:rPr>
          <w:rFonts w:cs="ArialMT"/>
          <w:iCs/>
          <w:sz w:val="24"/>
          <w:szCs w:val="24"/>
        </w:rPr>
        <w:t>likely to knock you off the pier, a huge tidal wave or a wave like the type you might find on a calm day at the</w:t>
      </w:r>
      <w:r>
        <w:rPr>
          <w:rFonts w:cs="ArialMT"/>
          <w:iCs/>
          <w:sz w:val="24"/>
          <w:szCs w:val="24"/>
        </w:rPr>
        <w:t xml:space="preserve"> </w:t>
      </w:r>
      <w:r>
        <w:rPr>
          <w:rFonts w:cs="ArialMT"/>
          <w:iCs/>
          <w:sz w:val="24"/>
          <w:szCs w:val="24"/>
        </w:rPr>
        <w:t>beach? Obviously, the tidal wave would have a better chance of knocking you off the pier, and that’s because</w:t>
      </w:r>
      <w:r>
        <w:rPr>
          <w:rFonts w:cs="ArialMT"/>
          <w:iCs/>
          <w:sz w:val="24"/>
          <w:szCs w:val="24"/>
        </w:rPr>
        <w:t xml:space="preserve"> </w:t>
      </w:r>
      <w:r>
        <w:rPr>
          <w:rFonts w:cs="ArialMT"/>
          <w:iCs/>
          <w:sz w:val="24"/>
          <w:szCs w:val="24"/>
        </w:rPr>
        <w:t xml:space="preserve">the tidal wave has more energy as a result of its bigger </w:t>
      </w:r>
      <w:r>
        <w:rPr>
          <w:rFonts w:cs="Arial-BoldMT" w:eastAsia="Arial-BoldMT"/>
          <w:b/>
          <w:bCs/>
          <w:iCs/>
          <w:sz w:val="24"/>
          <w:szCs w:val="24"/>
        </w:rPr>
        <w:t xml:space="preserve">amplitude </w:t>
      </w:r>
      <w:r>
        <w:rPr>
          <w:rFonts w:cs="ArialMT"/>
          <w:iCs/>
          <w:sz w:val="24"/>
          <w:szCs w:val="24"/>
        </w:rPr>
        <w:t>(amplitude is really just another name</w:t>
      </w:r>
      <w:r>
        <w:rPr>
          <w:rFonts w:cs="ArialMT"/>
          <w:iCs/>
          <w:sz w:val="24"/>
          <w:szCs w:val="24"/>
        </w:rPr>
        <w:t xml:space="preserve"> </w:t>
      </w:r>
      <w:r>
        <w:rPr>
          <w:rFonts w:cs="ArialMT"/>
          <w:iCs/>
          <w:sz w:val="24"/>
          <w:szCs w:val="24"/>
        </w:rPr>
        <w:t xml:space="preserve">for the ‘height’ of the wave). The energy of a </w:t>
      </w:r>
      <w:r>
        <w:rPr>
          <w:rFonts w:cs="Arial-ItalicMT"/>
          <w:i/>
          <w:sz w:val="24"/>
          <w:szCs w:val="24"/>
        </w:rPr>
        <w:t xml:space="preserve">wave </w:t>
      </w:r>
      <w:r>
        <w:rPr>
          <w:rFonts w:cs="ArialMT"/>
          <w:iCs/>
          <w:sz w:val="24"/>
          <w:szCs w:val="24"/>
        </w:rPr>
        <w:t>depends on its amplitude, and only on its amplitude.</w:t>
      </w:r>
    </w:p>
    <w:p>
      <w:pPr>
        <w:pStyle w:val="style0"/>
        <w:autoSpaceDE w:val="false"/>
        <w:autoSpaceDN w:val="false"/>
        <w:adjustRightInd w:val="false"/>
        <w:spacing w:after="0" w:lineRule="auto" w:line="240"/>
        <w:rPr>
          <w:rFonts w:cs="ArialMT"/>
          <w:iCs/>
          <w:sz w:val="24"/>
          <w:szCs w:val="24"/>
        </w:rPr>
      </w:pPr>
      <w:r>
        <w:rPr>
          <w:rFonts w:cs="ArialMT"/>
          <w:iCs/>
          <w:sz w:val="24"/>
          <w:szCs w:val="24"/>
        </w:rPr>
        <w:t>What does amplitude mean in terms of light waves? It turns out that in light waves, the amplitude is related</w:t>
      </w:r>
      <w:r>
        <w:rPr>
          <w:rFonts w:cs="ArialMT"/>
          <w:iCs/>
          <w:sz w:val="24"/>
          <w:szCs w:val="24"/>
        </w:rPr>
        <w:t xml:space="preserve"> </w:t>
      </w:r>
      <w:r>
        <w:rPr>
          <w:rFonts w:cs="ArialMT"/>
          <w:iCs/>
          <w:sz w:val="24"/>
          <w:szCs w:val="24"/>
        </w:rPr>
        <w:t>to the brightness of the light – the brighter the light, the bigger the amplitude of the light wave. Now, based</w:t>
      </w:r>
      <w:r>
        <w:rPr>
          <w:rFonts w:cs="ArialMT"/>
          <w:iCs/>
          <w:sz w:val="24"/>
          <w:szCs w:val="24"/>
        </w:rPr>
        <w:t xml:space="preserve"> </w:t>
      </w:r>
      <w:r>
        <w:rPr>
          <w:rFonts w:cs="ArialMT"/>
          <w:iCs/>
          <w:sz w:val="24"/>
          <w:szCs w:val="24"/>
        </w:rPr>
        <w:t>on what you know about tidal waves and piers, which do you think would be better at producing photoelectrons,</w:t>
      </w:r>
    </w:p>
    <w:p>
      <w:pPr>
        <w:pStyle w:val="style0"/>
        <w:autoSpaceDE w:val="false"/>
        <w:autoSpaceDN w:val="false"/>
        <w:adjustRightInd w:val="false"/>
        <w:spacing w:after="0" w:lineRule="auto" w:line="240"/>
        <w:rPr>
          <w:rFonts w:cs="ArialMT"/>
          <w:iCs/>
          <w:sz w:val="24"/>
          <w:szCs w:val="24"/>
        </w:rPr>
      </w:pPr>
      <w:r>
        <w:rPr>
          <w:rFonts w:cs="ArialMT"/>
          <w:iCs/>
          <w:sz w:val="24"/>
          <w:szCs w:val="24"/>
        </w:rPr>
        <w:t>a bright light, or a dim light? Naturally, you’d think that the bright light with its bigger amplitude light</w:t>
      </w:r>
      <w:r>
        <w:rPr>
          <w:rFonts w:cs="ArialMT"/>
          <w:iCs/>
          <w:sz w:val="24"/>
          <w:szCs w:val="24"/>
        </w:rPr>
        <w:t xml:space="preserve"> </w:t>
      </w:r>
      <w:r>
        <w:rPr>
          <w:rFonts w:cs="ArialMT"/>
          <w:iCs/>
          <w:sz w:val="24"/>
          <w:szCs w:val="24"/>
        </w:rPr>
        <w:t xml:space="preserve">waves would have more energy and would therefore knock more electrons off… but that’s </w:t>
      </w:r>
      <w:r>
        <w:rPr>
          <w:rFonts w:cs="Arial-BoldMT" w:eastAsia="Arial-BoldMT"/>
          <w:b/>
          <w:bCs/>
          <w:iCs/>
          <w:sz w:val="24"/>
          <w:szCs w:val="24"/>
        </w:rPr>
        <w:t xml:space="preserve">NOT </w:t>
      </w:r>
      <w:r>
        <w:rPr>
          <w:rFonts w:cs="ArialMT"/>
          <w:iCs/>
          <w:sz w:val="24"/>
          <w:szCs w:val="24"/>
        </w:rPr>
        <w:t>the case.</w:t>
      </w: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It turns out that bright light and dim light knock exactly the </w:t>
      </w:r>
      <w:r>
        <w:rPr>
          <w:rFonts w:cs="Arial-ItalicMT"/>
          <w:i/>
          <w:sz w:val="24"/>
          <w:szCs w:val="24"/>
        </w:rPr>
        <w:t xml:space="preserve">same number </w:t>
      </w:r>
      <w:r>
        <w:rPr>
          <w:rFonts w:cs="ArialMT"/>
          <w:iCs/>
          <w:sz w:val="24"/>
          <w:szCs w:val="24"/>
        </w:rPr>
        <w:t>of electrons off a strip of metal.</w:t>
      </w: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What matters, instead of the brightness of the light, is the </w:t>
      </w:r>
      <w:r>
        <w:rPr>
          <w:rFonts w:cs="Arial-ItalicMT"/>
          <w:i/>
          <w:sz w:val="24"/>
          <w:szCs w:val="24"/>
        </w:rPr>
        <w:t xml:space="preserve">color </w:t>
      </w:r>
      <w:r>
        <w:rPr>
          <w:rFonts w:cs="ArialMT"/>
          <w:iCs/>
          <w:sz w:val="24"/>
          <w:szCs w:val="24"/>
        </w:rPr>
        <w:t>of the light. Red light doesn’t produce any</w:t>
      </w:r>
      <w:r>
        <w:rPr>
          <w:rFonts w:cs="ArialMT"/>
          <w:iCs/>
          <w:sz w:val="24"/>
          <w:szCs w:val="24"/>
        </w:rPr>
        <w:t xml:space="preserve"> </w:t>
      </w:r>
      <w:r>
        <w:rPr>
          <w:rFonts w:cs="ArialMT"/>
          <w:iCs/>
          <w:sz w:val="24"/>
          <w:szCs w:val="24"/>
        </w:rPr>
        <w:t>photo</w:t>
      </w:r>
      <w:r>
        <w:rPr>
          <w:rFonts w:cs="ArialMT"/>
          <w:iCs/>
          <w:sz w:val="24"/>
          <w:szCs w:val="24"/>
        </w:rPr>
        <w:t xml:space="preserve"> </w:t>
      </w:r>
      <w:r>
        <w:rPr>
          <w:rFonts w:cs="ArialMT"/>
          <w:iCs/>
          <w:sz w:val="24"/>
          <w:szCs w:val="24"/>
        </w:rPr>
        <w:t>electrons, while blue light produces a lot of photoelectrons. Unlike brightness, which depends on the</w:t>
      </w:r>
      <w:r>
        <w:rPr>
          <w:rFonts w:cs="ArialMT"/>
          <w:iCs/>
          <w:sz w:val="24"/>
          <w:szCs w:val="24"/>
        </w:rPr>
        <w:t xml:space="preserve"> </w:t>
      </w:r>
      <w:r>
        <w:rPr>
          <w:rFonts w:cs="ArialMT"/>
          <w:iCs/>
          <w:sz w:val="24"/>
          <w:szCs w:val="24"/>
        </w:rPr>
        <w:t xml:space="preserve">amplitude of the light waves, color depends on their </w:t>
      </w:r>
      <w:r>
        <w:rPr>
          <w:rFonts w:cs="Arial-ItalicMT"/>
          <w:i/>
          <w:sz w:val="24"/>
          <w:szCs w:val="24"/>
        </w:rPr>
        <w:t xml:space="preserve">frequency </w:t>
      </w:r>
      <w:r>
        <w:rPr>
          <w:rFonts w:cs="ArialMT"/>
          <w:iCs/>
          <w:sz w:val="24"/>
          <w:szCs w:val="24"/>
        </w:rPr>
        <w:t>(for a discussion of frequency, see the box</w:t>
      </w:r>
      <w:r>
        <w:rPr>
          <w:rFonts w:cs="ArialMT"/>
          <w:iCs/>
          <w:sz w:val="24"/>
          <w:szCs w:val="24"/>
        </w:rPr>
        <w:t xml:space="preserve"> </w:t>
      </w:r>
      <w:r>
        <w:rPr>
          <w:rFonts w:cs="ArialMT"/>
          <w:iCs/>
          <w:sz w:val="24"/>
          <w:szCs w:val="24"/>
        </w:rPr>
        <w:t>below).</w:t>
      </w:r>
    </w:p>
    <w:p>
      <w:pPr>
        <w:pStyle w:val="style0"/>
        <w:autoSpaceDE w:val="false"/>
        <w:autoSpaceDN w:val="false"/>
        <w:adjustRightInd w:val="false"/>
        <w:spacing w:after="0" w:lineRule="auto" w:line="240"/>
        <w:rPr>
          <w:rFonts w:cs="ArialMT"/>
          <w:iCs/>
          <w:sz w:val="24"/>
          <w:szCs w:val="24"/>
        </w:rPr>
      </w:pPr>
      <w:r>
        <w:rPr>
          <w:rFonts w:cs="ArialMT"/>
          <w:iCs/>
          <w:noProof/>
          <w:sz w:val="24"/>
          <w:szCs w:val="24"/>
        </w:rPr>
        <w:drawing>
          <wp:inline distL="0" distT="0" distB="0" distR="0">
            <wp:extent cx="3243532" cy="1603423"/>
            <wp:effectExtent l="0" t="0" r="0" b="0"/>
            <wp:docPr id="1094" name="Picture 71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7196"/>
                    <pic:cNvPicPr/>
                  </pic:nvPicPr>
                  <pic:blipFill>
                    <a:blip r:embed="rId43" cstate="print"/>
                    <a:srcRect l="0" t="0" r="0" b="0"/>
                    <a:stretch/>
                  </pic:blipFill>
                  <pic:spPr>
                    <a:xfrm rot="0">
                      <a:off x="0" y="0"/>
                      <a:ext cx="3243532" cy="1603423"/>
                    </a:xfrm>
                    <a:prstGeom prst="rect"/>
                    <a:ln>
                      <a:noFill/>
                    </a:ln>
                  </pic:spPr>
                </pic:pic>
              </a:graphicData>
            </a:graphic>
          </wp:inline>
        </w:drawing>
      </w:r>
    </w:p>
    <w:p>
      <w:pPr>
        <w:pStyle w:val="style0"/>
        <w:autoSpaceDE w:val="false"/>
        <w:autoSpaceDN w:val="false"/>
        <w:adjustRightInd w:val="false"/>
        <w:spacing w:after="0" w:lineRule="auto" w:line="240"/>
        <w:rPr>
          <w:rFonts w:cs="ArialMT"/>
          <w:iCs/>
          <w:sz w:val="24"/>
          <w:szCs w:val="24"/>
        </w:rPr>
      </w:pPr>
      <w:r>
        <w:rPr>
          <w:rFonts w:cs="Arial-BoldMT" w:eastAsia="Arial-BoldMT"/>
          <w:b/>
          <w:bCs/>
          <w:iCs/>
          <w:sz w:val="24"/>
          <w:szCs w:val="24"/>
        </w:rPr>
        <w:t xml:space="preserve"> </w:t>
      </w:r>
      <w:r>
        <w:rPr>
          <w:rFonts w:cs="ArialMT"/>
          <w:iCs/>
          <w:sz w:val="24"/>
          <w:szCs w:val="24"/>
        </w:rPr>
        <w:t>The wavelengths of the different colors in the visible light spectrum.</w:t>
      </w:r>
    </w:p>
    <w:p>
      <w:pPr>
        <w:pStyle w:val="style0"/>
        <w:autoSpaceDE w:val="false"/>
        <w:autoSpaceDN w:val="false"/>
        <w:adjustRightInd w:val="false"/>
        <w:spacing w:after="0" w:lineRule="auto" w:line="240"/>
        <w:rPr>
          <w:rFonts w:cs="ArialMT"/>
          <w:b/>
          <w:iCs/>
          <w:color w:val="ff0000"/>
          <w:sz w:val="24"/>
          <w:szCs w:val="24"/>
        </w:rPr>
      </w:pPr>
    </w:p>
    <w:p>
      <w:pPr>
        <w:pStyle w:val="style0"/>
        <w:autoSpaceDE w:val="false"/>
        <w:autoSpaceDN w:val="false"/>
        <w:adjustRightInd w:val="false"/>
        <w:spacing w:after="0" w:lineRule="auto" w:line="240"/>
        <w:rPr>
          <w:rFonts w:cs="ArialMT"/>
          <w:iCs/>
          <w:sz w:val="24"/>
          <w:szCs w:val="24"/>
        </w:rPr>
      </w:pPr>
      <w:r>
        <w:rPr>
          <w:rFonts w:cs="ArialMT"/>
          <w:b/>
          <w:iCs/>
          <w:color w:val="ff0000"/>
          <w:sz w:val="24"/>
          <w:szCs w:val="24"/>
        </w:rPr>
        <w:t>What is frequency?</w:t>
      </w:r>
      <w:r>
        <w:rPr>
          <w:rFonts w:cs="ArialMT"/>
          <w:b/>
          <w:iCs/>
          <w:color w:val="ff0000"/>
          <w:sz w:val="24"/>
          <w:szCs w:val="24"/>
        </w:rPr>
        <w:t xml:space="preserve"> </w:t>
      </w:r>
      <w:r>
        <w:rPr>
          <w:rFonts w:cs="ArialMT"/>
          <w:iCs/>
          <w:sz w:val="24"/>
          <w:szCs w:val="24"/>
        </w:rPr>
        <w:t>Frequency can be a difficult concept to understand, but it’s really just a measure of how</w:t>
      </w:r>
      <w:r>
        <w:rPr>
          <w:rFonts w:cs="ArialMT"/>
          <w:iCs/>
          <w:sz w:val="24"/>
          <w:szCs w:val="24"/>
        </w:rPr>
        <w:t xml:space="preserve"> </w:t>
      </w:r>
      <w:r>
        <w:rPr>
          <w:rFonts w:cs="ArialMT"/>
          <w:iCs/>
          <w:sz w:val="24"/>
          <w:szCs w:val="24"/>
        </w:rPr>
        <w:t>many times an event occurs in a given amount of time. In the case of waves, it’s the number of waves that</w:t>
      </w:r>
      <w:r>
        <w:rPr>
          <w:rFonts w:cs="ArialMT"/>
          <w:iCs/>
          <w:sz w:val="24"/>
          <w:szCs w:val="24"/>
        </w:rPr>
        <w:t xml:space="preserve"> </w:t>
      </w:r>
      <w:r>
        <w:rPr>
          <w:rFonts w:cs="ArialMT"/>
          <w:iCs/>
          <w:sz w:val="24"/>
          <w:szCs w:val="24"/>
        </w:rPr>
        <w:t>pass by a specific reference point per unit time. Figure 6 shows two different types of waves, one red and</w:t>
      </w:r>
      <w:r>
        <w:rPr>
          <w:rFonts w:cs="ArialMT"/>
          <w:iCs/>
          <w:sz w:val="24"/>
          <w:szCs w:val="24"/>
        </w:rPr>
        <w:t xml:space="preserve"> </w:t>
      </w:r>
      <w:r>
        <w:rPr>
          <w:rFonts w:cs="ArialMT"/>
          <w:iCs/>
          <w:sz w:val="24"/>
          <w:szCs w:val="24"/>
        </w:rPr>
        <w:t>one blue. Notice how, in a single second (one full turn of the clock hand), 4 red waves pass by the dotted</w:t>
      </w:r>
      <w:r>
        <w:rPr>
          <w:rFonts w:cs="ArialMT"/>
          <w:iCs/>
          <w:sz w:val="24"/>
          <w:szCs w:val="24"/>
        </w:rPr>
        <w:t xml:space="preserve"> </w:t>
      </w:r>
      <w:r>
        <w:rPr>
          <w:rFonts w:cs="ArialMT"/>
          <w:iCs/>
          <w:sz w:val="24"/>
          <w:szCs w:val="24"/>
        </w:rPr>
        <w:t>black line while 16 blue waves pass by the same reference point. We say that the blue waves have a higher</w:t>
      </w:r>
      <w:r>
        <w:rPr>
          <w:rFonts w:cs="ArialMT"/>
          <w:iCs/>
          <w:sz w:val="24"/>
          <w:szCs w:val="24"/>
        </w:rPr>
        <w:t xml:space="preserve"> </w:t>
      </w:r>
      <w:r>
        <w:rPr>
          <w:rFonts w:cs="ArialMT"/>
          <w:iCs/>
          <w:sz w:val="24"/>
          <w:szCs w:val="24"/>
        </w:rPr>
        <w:t xml:space="preserve">frequency than the red waves. The SI unit used to measure frequency is the Hertz (Hz). One </w:t>
      </w:r>
      <w:r>
        <w:rPr>
          <w:rFonts w:cs="Arial-ItalicMT"/>
          <w:i/>
          <w:sz w:val="24"/>
          <w:szCs w:val="24"/>
        </w:rPr>
        <w:t xml:space="preserve">Hertz </w:t>
      </w:r>
      <w:r>
        <w:rPr>
          <w:rFonts w:cs="ArialMT"/>
          <w:iCs/>
          <w:sz w:val="24"/>
          <w:szCs w:val="24"/>
        </w:rPr>
        <w:t>is</w:t>
      </w:r>
      <w:r>
        <w:rPr>
          <w:rFonts w:cs="ArialMT"/>
          <w:iCs/>
          <w:sz w:val="24"/>
          <w:szCs w:val="24"/>
        </w:rPr>
        <w:t xml:space="preserve"> </w:t>
      </w:r>
      <w:r>
        <w:rPr>
          <w:rFonts w:cs="ArialMT"/>
          <w:iCs/>
          <w:sz w:val="24"/>
          <w:szCs w:val="24"/>
        </w:rPr>
        <w:t xml:space="preserve">equivalent to </w:t>
      </w:r>
      <w:r>
        <w:rPr>
          <w:rFonts w:cs="Arial-ItalicMT"/>
          <w:i/>
          <w:sz w:val="24"/>
          <w:szCs w:val="24"/>
        </w:rPr>
        <w:t>one event (or one full wave passing by) per second.</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b/>
          <w:iCs/>
          <w:sz w:val="24"/>
          <w:szCs w:val="24"/>
        </w:rPr>
        <w:t>What do you notice about the lengths of the blue and red waves?</w:t>
      </w:r>
      <w:r>
        <w:rPr>
          <w:rFonts w:cs="ArialMT"/>
          <w:iCs/>
          <w:sz w:val="24"/>
          <w:szCs w:val="24"/>
        </w:rPr>
        <w:t xml:space="preserve"> </w:t>
      </w:r>
    </w:p>
    <w:p>
      <w:pPr>
        <w:pStyle w:val="style0"/>
        <w:autoSpaceDE w:val="false"/>
        <w:autoSpaceDN w:val="false"/>
        <w:adjustRightInd w:val="false"/>
        <w:spacing w:after="0" w:lineRule="auto" w:line="240"/>
        <w:rPr>
          <w:rFonts w:cs="ArialMT"/>
          <w:iCs/>
          <w:sz w:val="24"/>
          <w:szCs w:val="24"/>
        </w:rPr>
      </w:pPr>
      <w:r>
        <w:rPr>
          <w:rFonts w:cs="ArialMT"/>
          <w:iCs/>
          <w:sz w:val="24"/>
          <w:szCs w:val="24"/>
        </w:rPr>
        <w:t>Obviously, the blue waves (higher frequency)</w:t>
      </w:r>
      <w:r>
        <w:rPr>
          <w:rFonts w:cs="ArialMT"/>
          <w:iCs/>
          <w:sz w:val="24"/>
          <w:szCs w:val="24"/>
        </w:rPr>
        <w:t xml:space="preserve"> </w:t>
      </w:r>
      <w:r>
        <w:rPr>
          <w:rFonts w:cs="ArialMT"/>
          <w:iCs/>
          <w:sz w:val="24"/>
          <w:szCs w:val="24"/>
        </w:rPr>
        <w:t>have a shorter wavelength, while the red waves (lower frequency) have a longer wavelength. This has to</w:t>
      </w:r>
      <w:r>
        <w:rPr>
          <w:rFonts w:cs="ArialMT"/>
          <w:iCs/>
          <w:sz w:val="24"/>
          <w:szCs w:val="24"/>
        </w:rPr>
        <w:t xml:space="preserve"> </w:t>
      </w:r>
      <w:r>
        <w:rPr>
          <w:rFonts w:cs="ArialMT"/>
          <w:iCs/>
          <w:sz w:val="24"/>
          <w:szCs w:val="24"/>
        </w:rPr>
        <w:t>be true, provided that the waves are traveling at the same speed. You can tell that the red and blue waves</w:t>
      </w:r>
      <w:r>
        <w:rPr>
          <w:rFonts w:cs="ArialMT"/>
          <w:iCs/>
          <w:sz w:val="24"/>
          <w:szCs w:val="24"/>
        </w:rPr>
        <w:t xml:space="preserve"> </w:t>
      </w:r>
      <w:r>
        <w:rPr>
          <w:rFonts w:cs="Arial-ItalicMT"/>
          <w:i/>
          <w:sz w:val="24"/>
          <w:szCs w:val="24"/>
        </w:rPr>
        <w:t xml:space="preserve">are </w:t>
      </w:r>
      <w:r>
        <w:rPr>
          <w:rFonts w:cs="ArialMT"/>
          <w:iCs/>
          <w:sz w:val="24"/>
          <w:szCs w:val="24"/>
        </w:rPr>
        <w:t>traveling at the same speed, because their leading edges (marked by a red dot and a blue dot respectively)</w:t>
      </w:r>
      <w:r>
        <w:rPr>
          <w:rFonts w:cs="ArialMT"/>
          <w:iCs/>
          <w:sz w:val="24"/>
          <w:szCs w:val="24"/>
        </w:rPr>
        <w:t xml:space="preserve"> </w:t>
      </w:r>
      <w:r>
        <w:rPr>
          <w:rFonts w:cs="ArialMT"/>
          <w:iCs/>
          <w:sz w:val="24"/>
          <w:szCs w:val="24"/>
        </w:rPr>
        <w:t>keep pace with each other. All light waves travel at the same speed.</w:t>
      </w:r>
    </w:p>
    <w:p>
      <w:pPr>
        <w:pStyle w:val="style0"/>
        <w:autoSpaceDE w:val="false"/>
        <w:autoSpaceDN w:val="false"/>
        <w:adjustRightInd w:val="false"/>
        <w:spacing w:after="0" w:lineRule="auto" w:line="240"/>
        <w:rPr>
          <w:rFonts w:cs="ArialMT" w:eastAsia="Arial-BoldMT"/>
          <w:iCs/>
          <w:color w:val="000000"/>
          <w:sz w:val="24"/>
          <w:szCs w:val="24"/>
        </w:rPr>
      </w:pPr>
      <w:r>
        <w:rPr>
          <w:rFonts w:cs="ArialMT"/>
          <w:iCs/>
          <w:color w:val="000000"/>
          <w:sz w:val="24"/>
          <w:szCs w:val="24"/>
        </w:rPr>
        <w:t>The explanation of the photoelectric effect began with a man named Max Planck. Max Planck wasn’t actually</w:t>
      </w:r>
      <w:r>
        <w:rPr>
          <w:rFonts w:cs="ArialMT"/>
          <w:iCs/>
          <w:color w:val="000000"/>
          <w:sz w:val="24"/>
          <w:szCs w:val="24"/>
        </w:rPr>
        <w:t xml:space="preserve"> </w:t>
      </w:r>
      <w:r>
        <w:rPr>
          <w:rFonts w:cs="ArialMT"/>
          <w:iCs/>
          <w:color w:val="000000"/>
          <w:sz w:val="24"/>
          <w:szCs w:val="24"/>
        </w:rPr>
        <w:t xml:space="preserve">studying the photoelectric effect himself. Instead, he was studying something known as </w:t>
      </w:r>
      <w:r>
        <w:rPr>
          <w:rFonts w:cs="Arial-BoldMT" w:eastAsia="Arial-BoldMT"/>
          <w:b/>
          <w:bCs/>
          <w:iCs/>
          <w:color w:val="000000"/>
          <w:sz w:val="24"/>
          <w:szCs w:val="24"/>
        </w:rPr>
        <w:t>black-body radiation (</w:t>
      </w:r>
      <w:r>
        <w:rPr>
          <w:rFonts w:cs="ArialMT" w:eastAsia="Arial-BoldMT"/>
          <w:iCs/>
          <w:color w:val="000000"/>
          <w:sz w:val="24"/>
          <w:szCs w:val="24"/>
        </w:rPr>
        <w:t>light produced by a black object when the object is heated.</w:t>
      </w:r>
    </w:p>
    <w:p>
      <w:pPr>
        <w:pStyle w:val="style0"/>
        <w:autoSpaceDE w:val="false"/>
        <w:autoSpaceDN w:val="false"/>
        <w:adjustRightInd w:val="false"/>
        <w:spacing w:after="0" w:lineRule="auto" w:line="240"/>
        <w:rPr>
          <w:rFonts w:cs="ArialMT"/>
          <w:iCs/>
          <w:color w:val="000000"/>
          <w:sz w:val="24"/>
          <w:szCs w:val="24"/>
        </w:rPr>
      </w:pPr>
      <w:r>
        <w:rPr>
          <w:rFonts w:cs="Arial-BoldMT" w:eastAsia="Arial-BoldMT"/>
          <w:b/>
          <w:bCs/>
          <w:iCs/>
          <w:color w:val="000000"/>
          <w:sz w:val="24"/>
          <w:szCs w:val="24"/>
        </w:rPr>
        <w:t>).</w:t>
      </w:r>
      <w:r>
        <w:rPr>
          <w:rFonts w:cs="ArialMT"/>
          <w:iCs/>
          <w:color w:val="000000"/>
          <w:sz w:val="24"/>
          <w:szCs w:val="24"/>
        </w:rPr>
        <w:t>Black-body radiation is the light produced by a black object when you heat it up (think, for example, of a</w:t>
      </w:r>
      <w:r>
        <w:rPr>
          <w:rFonts w:cs="ArialMT"/>
          <w:iCs/>
          <w:color w:val="000000"/>
          <w:sz w:val="24"/>
          <w:szCs w:val="24"/>
        </w:rPr>
        <w:t xml:space="preserve"> </w:t>
      </w:r>
      <w:r>
        <w:rPr>
          <w:rFonts w:cs="ArialMT"/>
          <w:iCs/>
          <w:color w:val="000000"/>
          <w:sz w:val="24"/>
          <w:szCs w:val="24"/>
        </w:rPr>
        <w:t>stove element that glows red when you turn it on). Like the photoelectric effect, scientists couldn’t explain</w:t>
      </w:r>
      <w:r>
        <w:rPr>
          <w:rFonts w:cs="ArialMT"/>
          <w:iCs/>
          <w:color w:val="000000"/>
          <w:sz w:val="24"/>
          <w:szCs w:val="24"/>
        </w:rPr>
        <w:t xml:space="preserve"> </w:t>
      </w:r>
      <w:r>
        <w:rPr>
          <w:rFonts w:cs="ArialMT"/>
          <w:iCs/>
          <w:color w:val="000000"/>
          <w:sz w:val="24"/>
          <w:szCs w:val="24"/>
        </w:rPr>
        <w:t>black-body radiation using the wave theory of light either. Max Planck, however, realized that black-body</w:t>
      </w:r>
      <w:r>
        <w:rPr>
          <w:rFonts w:cs="ArialMT"/>
          <w:iCs/>
          <w:color w:val="000000"/>
          <w:sz w:val="24"/>
          <w:szCs w:val="24"/>
        </w:rPr>
        <w:t xml:space="preserve"> </w:t>
      </w:r>
      <w:r>
        <w:rPr>
          <w:rFonts w:cs="ArialMT"/>
          <w:iCs/>
          <w:color w:val="000000"/>
          <w:sz w:val="24"/>
          <w:szCs w:val="24"/>
        </w:rPr>
        <w:t xml:space="preserve">radiation </w:t>
      </w:r>
      <w:r>
        <w:rPr>
          <w:rFonts w:cs="Arial-ItalicMT"/>
          <w:i/>
          <w:color w:val="000000"/>
          <w:sz w:val="24"/>
          <w:szCs w:val="24"/>
        </w:rPr>
        <w:t xml:space="preserve">could </w:t>
      </w:r>
      <w:r>
        <w:rPr>
          <w:rFonts w:cs="ArialMT"/>
          <w:iCs/>
          <w:color w:val="000000"/>
          <w:sz w:val="24"/>
          <w:szCs w:val="24"/>
        </w:rPr>
        <w:t xml:space="preserve">be understood by treating light like a stream of tiny energy packets (or </w:t>
      </w:r>
      <w:r>
        <w:rPr>
          <w:rFonts w:cs="Arial-ItalicMT"/>
          <w:i/>
          <w:color w:val="000000"/>
          <w:sz w:val="24"/>
          <w:szCs w:val="24"/>
        </w:rPr>
        <w:t>particles</w:t>
      </w:r>
      <w:r>
        <w:rPr>
          <w:rFonts w:cs="ArialMT"/>
          <w:iCs/>
          <w:color w:val="000000"/>
          <w:sz w:val="24"/>
          <w:szCs w:val="24"/>
        </w:rPr>
        <w:t>). We now</w:t>
      </w:r>
      <w:r>
        <w:rPr>
          <w:rFonts w:cs="ArialMT"/>
          <w:iCs/>
          <w:color w:val="000000"/>
          <w:sz w:val="24"/>
          <w:szCs w:val="24"/>
        </w:rPr>
        <w:t xml:space="preserve"> </w:t>
      </w:r>
      <w:r>
        <w:rPr>
          <w:rFonts w:cs="ArialMT"/>
          <w:iCs/>
          <w:color w:val="000000"/>
          <w:sz w:val="24"/>
          <w:szCs w:val="24"/>
        </w:rPr>
        <w:t>call these packets of energy “</w:t>
      </w:r>
      <w:r>
        <w:rPr>
          <w:rFonts w:cs="Arial-BoldMT" w:eastAsia="Arial-BoldMT"/>
          <w:b/>
          <w:bCs/>
          <w:iCs/>
          <w:color w:val="000000"/>
          <w:sz w:val="24"/>
          <w:szCs w:val="24"/>
        </w:rPr>
        <w:t>photons</w:t>
      </w:r>
      <w:r>
        <w:rPr>
          <w:rFonts w:cs="ArialMT"/>
          <w:iCs/>
          <w:color w:val="000000"/>
          <w:sz w:val="24"/>
          <w:szCs w:val="24"/>
        </w:rPr>
        <w:t>” or “</w:t>
      </w:r>
      <w:r>
        <w:rPr>
          <w:rFonts w:cs="Arial-BoldMT" w:eastAsia="Arial-BoldMT"/>
          <w:b/>
          <w:bCs/>
          <w:iCs/>
          <w:color w:val="000000"/>
          <w:sz w:val="24"/>
          <w:szCs w:val="24"/>
        </w:rPr>
        <w:t>quanta</w:t>
      </w:r>
      <w:r>
        <w:rPr>
          <w:rFonts w:cs="ArialMT"/>
          <w:iCs/>
          <w:color w:val="000000"/>
          <w:sz w:val="24"/>
          <w:szCs w:val="24"/>
        </w:rPr>
        <w:t xml:space="preserve">”, and say that light is </w:t>
      </w:r>
      <w:r>
        <w:rPr>
          <w:rFonts w:cs="Arial-BoldMT" w:eastAsia="Arial-BoldMT"/>
          <w:b/>
          <w:bCs/>
          <w:iCs/>
          <w:color w:val="000000"/>
          <w:sz w:val="24"/>
          <w:szCs w:val="24"/>
        </w:rPr>
        <w:t>quantized</w:t>
      </w:r>
      <w:r>
        <w:rPr>
          <w:rFonts w:cs="ArialMT"/>
          <w:iCs/>
          <w:color w:val="000000"/>
          <w:sz w:val="24"/>
          <w:szCs w:val="24"/>
        </w:rPr>
        <w:t>.</w:t>
      </w:r>
    </w:p>
    <w:p>
      <w:pPr>
        <w:pStyle w:val="style0"/>
        <w:autoSpaceDE w:val="false"/>
        <w:autoSpaceDN w:val="false"/>
        <w:adjustRightInd w:val="false"/>
        <w:spacing w:after="0" w:lineRule="auto" w:line="240"/>
        <w:rPr>
          <w:rFonts w:cs="ArialMT"/>
          <w:iCs/>
          <w:color w:val="000000"/>
          <w:sz w:val="24"/>
          <w:szCs w:val="24"/>
        </w:rPr>
      </w:pPr>
      <w:r>
        <w:rPr>
          <w:rFonts w:cs="ArialMT"/>
          <w:iCs/>
          <w:color w:val="000000"/>
          <w:sz w:val="24"/>
          <w:szCs w:val="24"/>
        </w:rPr>
        <w:t>Albert Einstein applied the theory of quantized light to the photoelectric effect and found that the energy of</w:t>
      </w:r>
      <w:r>
        <w:rPr>
          <w:rFonts w:cs="ArialMT"/>
          <w:iCs/>
          <w:color w:val="000000"/>
          <w:sz w:val="24"/>
          <w:szCs w:val="24"/>
        </w:rPr>
        <w:t xml:space="preserve"> </w:t>
      </w:r>
      <w:r>
        <w:rPr>
          <w:rFonts w:cs="ArialMT"/>
          <w:iCs/>
          <w:color w:val="000000"/>
          <w:sz w:val="24"/>
          <w:szCs w:val="24"/>
        </w:rPr>
        <w:t xml:space="preserve">the photons, or quanta of light, </w:t>
      </w:r>
      <w:r>
        <w:rPr>
          <w:rFonts w:cs="Arial-ItalicMT"/>
          <w:i/>
          <w:color w:val="000000"/>
          <w:sz w:val="24"/>
          <w:szCs w:val="24"/>
        </w:rPr>
        <w:t xml:space="preserve">did </w:t>
      </w:r>
      <w:r>
        <w:rPr>
          <w:rFonts w:cs="ArialMT"/>
          <w:iCs/>
          <w:color w:val="000000"/>
          <w:sz w:val="24"/>
          <w:szCs w:val="24"/>
        </w:rPr>
        <w:t>depend on the light’s frequency. In other words, all of a sudden Einstein</w:t>
      </w:r>
      <w:r>
        <w:rPr>
          <w:rFonts w:cs="ArialMT"/>
          <w:iCs/>
          <w:color w:val="000000"/>
          <w:sz w:val="24"/>
          <w:szCs w:val="24"/>
        </w:rPr>
        <w:t xml:space="preserve"> </w:t>
      </w:r>
      <w:r>
        <w:rPr>
          <w:rFonts w:cs="ArialMT"/>
          <w:iCs/>
          <w:color w:val="000000"/>
          <w:sz w:val="24"/>
          <w:szCs w:val="24"/>
        </w:rPr>
        <w:t>could explain why the frequency of a beam of light and the energy of a beam of light were related. That made it a lot easier to understand why the number of photoelectrons produced by the light depended on</w:t>
      </w:r>
      <w:r>
        <w:rPr>
          <w:rFonts w:cs="ArialMT"/>
          <w:iCs/>
          <w:color w:val="000000"/>
          <w:sz w:val="24"/>
          <w:szCs w:val="24"/>
        </w:rPr>
        <w:t xml:space="preserve"> </w:t>
      </w:r>
      <w:r>
        <w:rPr>
          <w:rFonts w:cs="ArialMT"/>
          <w:iCs/>
          <w:color w:val="000000"/>
          <w:sz w:val="24"/>
          <w:szCs w:val="24"/>
        </w:rPr>
        <w:t>the light’s color (frequency). The only assumption that Einstein needed to make was that light was composed</w:t>
      </w:r>
      <w:r>
        <w:rPr>
          <w:rFonts w:cs="ArialMT"/>
          <w:iCs/>
          <w:color w:val="000000"/>
          <w:sz w:val="24"/>
          <w:szCs w:val="24"/>
        </w:rPr>
        <w:t xml:space="preserve"> </w:t>
      </w:r>
      <w:r>
        <w:rPr>
          <w:rFonts w:cs="ArialMT"/>
          <w:iCs/>
          <w:color w:val="000000"/>
          <w:sz w:val="24"/>
          <w:szCs w:val="24"/>
        </w:rPr>
        <w:t>of particles.</w:t>
      </w:r>
    </w:p>
    <w:p>
      <w:pPr>
        <w:pStyle w:val="style0"/>
        <w:autoSpaceDE w:val="false"/>
        <w:autoSpaceDN w:val="false"/>
        <w:adjustRightInd w:val="false"/>
        <w:spacing w:after="0" w:lineRule="auto" w:line="240"/>
        <w:rPr>
          <w:rFonts w:cs="ArialMT"/>
          <w:iCs/>
          <w:color w:val="000000"/>
          <w:sz w:val="24"/>
          <w:szCs w:val="24"/>
        </w:rPr>
      </w:pPr>
      <w:r>
        <w:rPr>
          <w:rFonts w:cs="ArialMT"/>
          <w:iCs/>
          <w:color w:val="000000"/>
          <w:sz w:val="24"/>
          <w:szCs w:val="24"/>
        </w:rPr>
        <w:t>Wait! Sure the particle theory of light explained black-body radiation and the photoelectric effect, but what</w:t>
      </w:r>
      <w:r>
        <w:rPr>
          <w:rFonts w:cs="ArialMT"/>
          <w:iCs/>
          <w:color w:val="000000"/>
          <w:sz w:val="24"/>
          <w:szCs w:val="24"/>
        </w:rPr>
        <w:t xml:space="preserve"> </w:t>
      </w:r>
      <w:r>
        <w:rPr>
          <w:rFonts w:cs="ArialMT"/>
          <w:iCs/>
          <w:color w:val="000000"/>
          <w:sz w:val="24"/>
          <w:szCs w:val="24"/>
        </w:rPr>
        <w:t>about the double-slit experiment? Didn’t that require that light behave like a wave? Either the double-slit</w:t>
      </w:r>
      <w:r>
        <w:rPr>
          <w:rFonts w:cs="ArialMT"/>
          <w:iCs/>
          <w:color w:val="000000"/>
          <w:sz w:val="24"/>
          <w:szCs w:val="24"/>
        </w:rPr>
        <w:t xml:space="preserve"> </w:t>
      </w:r>
      <w:r>
        <w:rPr>
          <w:rFonts w:cs="ArialMT"/>
          <w:iCs/>
          <w:color w:val="000000"/>
          <w:sz w:val="24"/>
          <w:szCs w:val="24"/>
        </w:rPr>
        <w:t>experiment was wrong, or else the photoelectric effect and black-body radiation were wrong. Surely, light</w:t>
      </w:r>
      <w:r>
        <w:rPr>
          <w:rFonts w:cs="ArialMT"/>
          <w:iCs/>
          <w:color w:val="000000"/>
          <w:sz w:val="24"/>
          <w:szCs w:val="24"/>
        </w:rPr>
        <w:t xml:space="preserve"> </w:t>
      </w:r>
      <w:r>
        <w:rPr>
          <w:rFonts w:cs="ArialMT"/>
          <w:iCs/>
          <w:color w:val="000000"/>
          <w:sz w:val="24"/>
          <w:szCs w:val="24"/>
        </w:rPr>
        <w:t>had to be either a wave or a particle. Surely, it couldn’t be both. Or could it? Albert Einstein suggested that</w:t>
      </w:r>
      <w:r>
        <w:rPr>
          <w:rFonts w:cs="ArialMT"/>
          <w:iCs/>
          <w:color w:val="000000"/>
          <w:sz w:val="24"/>
          <w:szCs w:val="24"/>
        </w:rPr>
        <w:t xml:space="preserve"> </w:t>
      </w:r>
      <w:r>
        <w:rPr>
          <w:rFonts w:cs="ArialMT"/>
          <w:iCs/>
          <w:color w:val="000000"/>
          <w:sz w:val="24"/>
          <w:szCs w:val="24"/>
        </w:rPr>
        <w:t xml:space="preserve">maybe light wasn’t exactly a wave </w:t>
      </w:r>
      <w:r>
        <w:rPr>
          <w:rFonts w:cs="Arial-ItalicMT"/>
          <w:i/>
          <w:color w:val="000000"/>
          <w:sz w:val="24"/>
          <w:szCs w:val="24"/>
        </w:rPr>
        <w:t xml:space="preserve">or </w:t>
      </w:r>
      <w:r>
        <w:rPr>
          <w:rFonts w:cs="ArialMT"/>
          <w:iCs/>
          <w:color w:val="000000"/>
          <w:sz w:val="24"/>
          <w:szCs w:val="24"/>
        </w:rPr>
        <w:t xml:space="preserve">a particle. Maybe light was </w:t>
      </w:r>
      <w:r>
        <w:rPr>
          <w:rFonts w:cs="Arial-ItalicMT"/>
          <w:i/>
          <w:color w:val="000000"/>
          <w:sz w:val="24"/>
          <w:szCs w:val="24"/>
        </w:rPr>
        <w:t xml:space="preserve">both. </w:t>
      </w:r>
      <w:r>
        <w:rPr>
          <w:rFonts w:cs="ArialMT"/>
          <w:iCs/>
          <w:color w:val="000000"/>
          <w:sz w:val="24"/>
          <w:szCs w:val="24"/>
        </w:rPr>
        <w:t>Albert Einstein’s theory is known as</w:t>
      </w:r>
      <w:r>
        <w:rPr>
          <w:rFonts w:cs="ArialMT"/>
          <w:iCs/>
          <w:color w:val="000000"/>
          <w:sz w:val="24"/>
          <w:szCs w:val="24"/>
        </w:rPr>
        <w:t xml:space="preserve"> </w:t>
      </w:r>
      <w:r>
        <w:rPr>
          <w:rFonts w:cs="ArialMT"/>
          <w:iCs/>
          <w:color w:val="000000"/>
          <w:sz w:val="24"/>
          <w:szCs w:val="24"/>
        </w:rPr>
        <w:t xml:space="preserve">the </w:t>
      </w:r>
      <w:r>
        <w:rPr>
          <w:rFonts w:cs="Arial-BoldMT" w:eastAsia="Arial-BoldMT"/>
          <w:b/>
          <w:bCs/>
          <w:iCs/>
          <w:color w:val="000000"/>
          <w:sz w:val="24"/>
          <w:szCs w:val="24"/>
        </w:rPr>
        <w:t xml:space="preserve">wave-particle duality </w:t>
      </w:r>
      <w:r>
        <w:rPr>
          <w:rFonts w:cs="ArialMT"/>
          <w:iCs/>
          <w:color w:val="000000"/>
          <w:sz w:val="24"/>
          <w:szCs w:val="24"/>
        </w:rPr>
        <w:t>of light, and is now fully accepted by modern scientists.</w:t>
      </w:r>
    </w:p>
    <w:p>
      <w:pPr>
        <w:pStyle w:val="style0"/>
        <w:autoSpaceDE w:val="false"/>
        <w:autoSpaceDN w:val="false"/>
        <w:adjustRightInd w:val="false"/>
        <w:spacing w:after="0" w:lineRule="auto" w:line="240"/>
        <w:rPr>
          <w:rFonts w:cs="Arial-BoldMT" w:eastAsia="Arial-BoldMT"/>
          <w:b/>
          <w:bCs/>
          <w:iCs/>
          <w:color w:val="6b83c5"/>
          <w:sz w:val="24"/>
          <w:szCs w:val="24"/>
        </w:rPr>
      </w:pPr>
    </w:p>
    <w:p>
      <w:pPr>
        <w:pStyle w:val="style0"/>
        <w:autoSpaceDE w:val="false"/>
        <w:autoSpaceDN w:val="false"/>
        <w:adjustRightInd w:val="false"/>
        <w:spacing w:after="0" w:lineRule="auto" w:line="240"/>
        <w:rPr>
          <w:rFonts w:cs="Arial-BoldMT" w:eastAsia="Arial-BoldMT"/>
          <w:b/>
          <w:bCs/>
          <w:iCs/>
          <w:color w:val="000099"/>
          <w:sz w:val="24"/>
          <w:szCs w:val="24"/>
        </w:rPr>
      </w:pPr>
      <w:r>
        <w:rPr>
          <w:rFonts w:cs="Arial-BoldMT" w:eastAsia="Arial-BoldMT"/>
          <w:b/>
          <w:bCs/>
          <w:iCs/>
          <w:color w:val="000099"/>
          <w:sz w:val="24"/>
          <w:szCs w:val="24"/>
        </w:rPr>
        <w:t>Light Travels as a Wave</w:t>
      </w:r>
    </w:p>
    <w:p>
      <w:pPr>
        <w:pStyle w:val="style0"/>
        <w:autoSpaceDE w:val="false"/>
        <w:autoSpaceDN w:val="false"/>
        <w:adjustRightInd w:val="false"/>
        <w:spacing w:after="0" w:lineRule="auto" w:line="240"/>
        <w:rPr>
          <w:rFonts w:cs="ArialMT"/>
          <w:iCs/>
          <w:color w:val="000000"/>
          <w:sz w:val="24"/>
          <w:szCs w:val="24"/>
        </w:rPr>
      </w:pPr>
      <w:r>
        <w:rPr>
          <w:rFonts w:cs="ArialMT"/>
          <w:iCs/>
          <w:color w:val="000000"/>
          <w:sz w:val="24"/>
          <w:szCs w:val="24"/>
        </w:rPr>
        <w:t xml:space="preserve">You just learned that light can act like a particle </w:t>
      </w:r>
      <w:r>
        <w:rPr>
          <w:rFonts w:cs="Arial-ItalicMT"/>
          <w:i/>
          <w:color w:val="000000"/>
          <w:sz w:val="24"/>
          <w:szCs w:val="24"/>
        </w:rPr>
        <w:t xml:space="preserve">or </w:t>
      </w:r>
      <w:r>
        <w:rPr>
          <w:rFonts w:cs="ArialMT"/>
          <w:iCs/>
          <w:color w:val="000000"/>
          <w:sz w:val="24"/>
          <w:szCs w:val="24"/>
        </w:rPr>
        <w:t xml:space="preserve">a wave, depending entirely on the situation. </w:t>
      </w:r>
    </w:p>
    <w:p>
      <w:pPr>
        <w:pStyle w:val="style0"/>
        <w:autoSpaceDE w:val="false"/>
        <w:autoSpaceDN w:val="false"/>
        <w:adjustRightInd w:val="false"/>
        <w:spacing w:after="0" w:lineRule="auto" w:line="240"/>
        <w:rPr>
          <w:rFonts w:cs="ArialMT"/>
          <w:iCs/>
          <w:color w:val="000000"/>
          <w:sz w:val="24"/>
          <w:szCs w:val="24"/>
        </w:rPr>
      </w:pPr>
      <w:r>
        <w:rPr>
          <w:rFonts w:cs="ArialMT"/>
          <w:iCs/>
          <w:color w:val="000000"/>
          <w:sz w:val="24"/>
          <w:szCs w:val="24"/>
        </w:rPr>
        <w:t>It’s easiest to talk about light traveling</w:t>
      </w:r>
      <w:r>
        <w:rPr>
          <w:rFonts w:cs="ArialMT"/>
          <w:iCs/>
          <w:color w:val="000000"/>
          <w:sz w:val="24"/>
          <w:szCs w:val="24"/>
        </w:rPr>
        <w:t xml:space="preserve"> </w:t>
      </w:r>
      <w:r>
        <w:rPr>
          <w:rFonts w:cs="ArialMT"/>
          <w:iCs/>
          <w:color w:val="000000"/>
          <w:sz w:val="24"/>
          <w:szCs w:val="24"/>
        </w:rPr>
        <w:t>as a wave. When light moves from one place to another, it uses its wave properties. That’s why light passing</w:t>
      </w:r>
      <w:r>
        <w:rPr>
          <w:rFonts w:cs="ArialMT"/>
          <w:iCs/>
          <w:color w:val="000000"/>
          <w:sz w:val="24"/>
          <w:szCs w:val="24"/>
        </w:rPr>
        <w:t xml:space="preserve"> </w:t>
      </w:r>
      <w:r>
        <w:rPr>
          <w:rFonts w:cs="ArialMT"/>
          <w:iCs/>
          <w:color w:val="000000"/>
          <w:sz w:val="24"/>
          <w:szCs w:val="24"/>
        </w:rPr>
        <w:t>through a thin slit will diffract; in the process of traveling through the slit, the light behaves like a wave.</w:t>
      </w:r>
    </w:p>
    <w:p>
      <w:pPr>
        <w:pStyle w:val="style0"/>
        <w:autoSpaceDE w:val="false"/>
        <w:autoSpaceDN w:val="false"/>
        <w:adjustRightInd w:val="false"/>
        <w:spacing w:after="0" w:lineRule="auto" w:line="240"/>
        <w:rPr>
          <w:rFonts w:cs="ArialMT"/>
          <w:iCs/>
          <w:color w:val="000000"/>
          <w:sz w:val="24"/>
          <w:szCs w:val="24"/>
        </w:rPr>
      </w:pPr>
      <w:r>
        <w:rPr>
          <w:rFonts w:cs="ArialMT"/>
          <w:iCs/>
          <w:color w:val="000000"/>
          <w:sz w:val="24"/>
          <w:szCs w:val="24"/>
        </w:rPr>
        <w:t>Keeping in mind that light travels as a wave, let’s discuss some of the properties of its wave-like motion.</w:t>
      </w:r>
    </w:p>
    <w:p>
      <w:pPr>
        <w:pStyle w:val="style0"/>
        <w:autoSpaceDE w:val="false"/>
        <w:autoSpaceDN w:val="false"/>
        <w:adjustRightInd w:val="false"/>
        <w:spacing w:after="0" w:lineRule="auto" w:line="240"/>
        <w:rPr>
          <w:rFonts w:cs="Arial-ItalicMT"/>
          <w:i/>
          <w:sz w:val="24"/>
          <w:szCs w:val="24"/>
        </w:rPr>
      </w:pPr>
      <w:r>
        <w:rPr>
          <w:rFonts w:cs="ArialMT"/>
          <w:iCs/>
          <w:sz w:val="24"/>
          <w:szCs w:val="24"/>
        </w:rPr>
        <w:t xml:space="preserve">First, and most importantly, </w:t>
      </w:r>
      <w:r>
        <w:rPr>
          <w:rFonts w:cs="Arial-ItalicMT"/>
          <w:i/>
          <w:sz w:val="24"/>
          <w:szCs w:val="24"/>
        </w:rPr>
        <w:t>all light waves travel, in a vacuum, at a speed of 299,792,458 m/s (or approximately</w:t>
      </w:r>
      <w:r>
        <w:rPr>
          <w:rFonts w:cs="ArialMT"/>
          <w:iCs/>
          <w:sz w:val="24"/>
          <w:szCs w:val="24"/>
        </w:rPr>
        <w:t>3.00 x 10</w:t>
      </w:r>
      <w:r>
        <w:rPr>
          <w:rFonts w:cs="ArialMT"/>
          <w:iCs/>
          <w:sz w:val="24"/>
          <w:szCs w:val="24"/>
          <w:vertAlign w:val="superscript"/>
        </w:rPr>
        <w:t>8</w:t>
      </w:r>
      <w:r>
        <w:rPr>
          <w:rFonts w:cs="ArialMT"/>
          <w:iCs/>
          <w:sz w:val="24"/>
          <w:szCs w:val="24"/>
        </w:rPr>
        <w:t xml:space="preserve"> m/s)</w:t>
      </w:r>
      <w:r>
        <w:rPr>
          <w:rFonts w:cs="Arial-ItalicMT"/>
          <w:i/>
          <w:sz w:val="24"/>
          <w:szCs w:val="24"/>
        </w:rPr>
        <w:t>. Imagine a tiny ant trying to surf by riding on top of a light wave. Provided the ant</w:t>
      </w:r>
      <w:r>
        <w:rPr>
          <w:rFonts w:cs="Arial-ItalicMT"/>
          <w:i/>
          <w:sz w:val="24"/>
          <w:szCs w:val="24"/>
        </w:rPr>
        <w:t xml:space="preserve"> </w:t>
      </w:r>
      <w:r>
        <w:rPr>
          <w:rFonts w:cs="Arial-ItalicMT"/>
          <w:i/>
          <w:sz w:val="24"/>
          <w:szCs w:val="24"/>
        </w:rPr>
        <w:t>could balance on the wave, it would move through space at 3.00 x 10</w:t>
      </w:r>
      <w:r>
        <w:rPr>
          <w:rFonts w:cs="Arial-ItalicMT"/>
          <w:i/>
          <w:sz w:val="24"/>
          <w:szCs w:val="24"/>
          <w:vertAlign w:val="superscript"/>
        </w:rPr>
        <w:t xml:space="preserve">8 </w:t>
      </w:r>
      <w:r>
        <w:rPr>
          <w:rFonts w:cs="Arial-ItalicMT"/>
          <w:i/>
          <w:sz w:val="24"/>
          <w:szCs w:val="24"/>
        </w:rPr>
        <w:t>m/s.</w:t>
      </w:r>
    </w:p>
    <w:p>
      <w:pPr>
        <w:pStyle w:val="style0"/>
        <w:autoSpaceDE w:val="false"/>
        <w:autoSpaceDN w:val="false"/>
        <w:adjustRightInd w:val="false"/>
        <w:spacing w:after="0" w:lineRule="auto" w:line="240"/>
        <w:rPr>
          <w:rFonts w:cs="ArialMT"/>
          <w:b/>
          <w:sz w:val="24"/>
          <w:szCs w:val="24"/>
          <w:vertAlign w:val="subscript"/>
        </w:rPr>
      </w:pPr>
      <w:r>
        <w:rPr>
          <w:rFonts w:cs="ArialMT"/>
          <w:b/>
          <w:noProof/>
          <w:sz w:val="24"/>
          <w:szCs w:val="24"/>
          <w:vertAlign w:val="subscript"/>
        </w:rPr>
        <w:drawing>
          <wp:inline distL="0" distT="0" distB="0" distR="0">
            <wp:extent cx="3131389" cy="878343"/>
            <wp:effectExtent l="0" t="0" r="0" b="0"/>
            <wp:docPr id="1095" name="Picture 71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7197"/>
                    <pic:cNvPicPr/>
                  </pic:nvPicPr>
                  <pic:blipFill>
                    <a:blip r:embed="rId44" cstate="print"/>
                    <a:srcRect l="0" t="0" r="0" b="0"/>
                    <a:stretch/>
                  </pic:blipFill>
                  <pic:spPr>
                    <a:xfrm rot="0">
                      <a:off x="0" y="0"/>
                      <a:ext cx="3131389" cy="878343"/>
                    </a:xfrm>
                    <a:prstGeom prst="rect"/>
                    <a:ln>
                      <a:noFill/>
                    </a:ln>
                  </pic:spPr>
                </pic:pic>
              </a:graphicData>
            </a:graphic>
          </wp:inline>
        </w:drawing>
      </w:r>
    </w:p>
    <w:p>
      <w:pPr>
        <w:pStyle w:val="style0"/>
        <w:autoSpaceDE w:val="false"/>
        <w:autoSpaceDN w:val="false"/>
        <w:adjustRightInd w:val="false"/>
        <w:spacing w:after="0" w:lineRule="auto" w:line="240"/>
        <w:rPr>
          <w:rFonts w:cs="ArialMT"/>
          <w:b/>
          <w:sz w:val="24"/>
          <w:szCs w:val="24"/>
          <w:vertAlign w:val="subscript"/>
        </w:rPr>
      </w:pPr>
      <w:r>
        <w:rPr>
          <w:rFonts w:cs="ArialMT" w:eastAsia="Arial-BoldMT"/>
          <w:iCs/>
          <w:sz w:val="24"/>
          <w:szCs w:val="24"/>
        </w:rPr>
        <w:t>An ant surfing a light wave.</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iCs/>
          <w:sz w:val="24"/>
          <w:szCs w:val="24"/>
        </w:rPr>
      </w:pPr>
      <w:r>
        <w:rPr>
          <w:rFonts w:cs="ArialMT"/>
          <w:iCs/>
          <w:sz w:val="24"/>
          <w:szCs w:val="24"/>
        </w:rPr>
        <w:t>Previously, you learned that light can have different frequencies and different wavelengths. You also learned</w:t>
      </w:r>
      <w:r>
        <w:rPr>
          <w:rFonts w:cs="ArialMT"/>
          <w:iCs/>
          <w:sz w:val="24"/>
          <w:szCs w:val="24"/>
        </w:rPr>
        <w:t xml:space="preserve"> </w:t>
      </w:r>
      <w:r>
        <w:rPr>
          <w:rFonts w:cs="ArialMT"/>
          <w:iCs/>
          <w:sz w:val="24"/>
          <w:szCs w:val="24"/>
        </w:rPr>
        <w:t>that because light always travels at the same speed 3.00 x 10</w:t>
      </w:r>
      <w:r>
        <w:rPr>
          <w:rFonts w:cs="ArialMT"/>
          <w:iCs/>
          <w:sz w:val="24"/>
          <w:szCs w:val="24"/>
          <w:vertAlign w:val="superscript"/>
        </w:rPr>
        <w:t>8</w:t>
      </w:r>
      <w:r>
        <w:rPr>
          <w:rFonts w:cs="ArialMT"/>
          <w:iCs/>
          <w:sz w:val="24"/>
          <w:szCs w:val="24"/>
        </w:rPr>
        <w:t xml:space="preserve"> m/s, light waves with higher frequencies</w:t>
      </w:r>
      <w:r>
        <w:rPr>
          <w:rFonts w:cs="ArialMT"/>
          <w:iCs/>
          <w:sz w:val="24"/>
          <w:szCs w:val="24"/>
        </w:rPr>
        <w:t xml:space="preserve"> </w:t>
      </w:r>
      <w:r>
        <w:rPr>
          <w:rFonts w:cs="ArialMT"/>
          <w:iCs/>
          <w:sz w:val="24"/>
          <w:szCs w:val="24"/>
        </w:rPr>
        <w:t>must have smaller wavelengths, while light waves with lower frequencies must have longer wavelengths.</w:t>
      </w:r>
    </w:p>
    <w:p>
      <w:pPr>
        <w:pStyle w:val="style0"/>
        <w:autoSpaceDE w:val="false"/>
        <w:autoSpaceDN w:val="false"/>
        <w:adjustRightInd w:val="false"/>
        <w:spacing w:after="0" w:lineRule="auto" w:line="240"/>
        <w:rPr>
          <w:rFonts w:cs="ArialMT"/>
          <w:iCs/>
          <w:sz w:val="24"/>
          <w:szCs w:val="24"/>
        </w:rPr>
      </w:pPr>
      <w:r>
        <w:rPr>
          <w:rFonts w:cs="ArialMT"/>
          <w:iCs/>
          <w:sz w:val="24"/>
          <w:szCs w:val="24"/>
        </w:rPr>
        <w:t>Scientists state this relationship mathematically using the formula</w:t>
      </w:r>
      <w:r>
        <w:rPr>
          <w:rFonts w:cs="ArialMT"/>
          <w:iCs/>
          <w:noProof/>
          <w:color w:val="0070c0"/>
          <w:sz w:val="24"/>
          <w:szCs w:val="24"/>
        </w:rPr>
        <w:drawing>
          <wp:inline distL="0" distT="0" distB="0" distR="0">
            <wp:extent cx="146050" cy="102235"/>
            <wp:effectExtent l="0" t="0" r="6350" b="0"/>
            <wp:docPr id="1096" name="Picture 71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7198"/>
                    <pic:cNvPicPr/>
                  </pic:nvPicPr>
                  <pic:blipFill>
                    <a:blip r:embed="rId45" cstate="print"/>
                    <a:srcRect l="0" t="0" r="0" b="0"/>
                    <a:stretch/>
                  </pic:blipFill>
                  <pic:spPr>
                    <a:xfrm rot="0">
                      <a:off x="0" y="0"/>
                      <a:ext cx="146050" cy="102235"/>
                    </a:xfrm>
                    <a:prstGeom prst="rect"/>
                    <a:ln>
                      <a:noFill/>
                    </a:ln>
                  </pic:spPr>
                </pic:pic>
              </a:graphicData>
            </a:graphic>
          </wp:inline>
        </w:drawing>
      </w:r>
      <w:r>
        <w:rPr>
          <w:rFonts w:cs="ArialMT"/>
          <w:iCs/>
          <w:color w:val="0070c0"/>
          <w:sz w:val="24"/>
          <w:szCs w:val="24"/>
        </w:rPr>
        <w:t>=</w:t>
      </w:r>
      <m:oMath>
        <m:r>
          <w:rPr>
            <w:rFonts w:ascii="Cambria Math" w:cs="ArialMT" w:hAnsi="Cambria Math"/>
            <w:color w:val="0070c0"/>
            <w:sz w:val="24"/>
            <w:szCs w:val="24"/>
          </w:rPr>
          <m:t>fλ</m:t>
        </m:r>
      </m:oMath>
      <w:r>
        <w:rPr>
          <w:rFonts w:cs="ArialMT"/>
          <w:iCs/>
          <w:sz w:val="24"/>
          <w:szCs w:val="24"/>
        </w:rPr>
        <w:t xml:space="preserve">where </w:t>
      </w:r>
      <w:r>
        <w:rPr>
          <w:rFonts w:cs="ArialMT"/>
          <w:b/>
          <w:iCs/>
          <w:sz w:val="24"/>
          <w:szCs w:val="24"/>
        </w:rPr>
        <w:t>c</w:t>
      </w:r>
      <w:r>
        <w:rPr>
          <w:rFonts w:cs="ArialMT"/>
          <w:iCs/>
          <w:sz w:val="24"/>
          <w:szCs w:val="24"/>
        </w:rPr>
        <w:t xml:space="preserve"> is the speed of light, 3.00 x 10</w:t>
      </w:r>
      <w:r>
        <w:rPr>
          <w:rFonts w:cs="ArialMT"/>
          <w:iCs/>
          <w:sz w:val="24"/>
          <w:szCs w:val="24"/>
          <w:vertAlign w:val="superscript"/>
        </w:rPr>
        <w:t>8</w:t>
      </w:r>
      <w:r>
        <w:rPr>
          <w:rFonts w:cs="ArialMT"/>
          <w:iCs/>
          <w:sz w:val="24"/>
          <w:szCs w:val="24"/>
        </w:rPr>
        <w:t xml:space="preserve"> m/s,</w:t>
      </w:r>
      <w:r>
        <w:rPr>
          <w:rFonts w:cs="ArialMT"/>
          <w:b/>
          <w:iCs/>
          <w:sz w:val="24"/>
          <w:szCs w:val="24"/>
        </w:rPr>
        <w:t xml:space="preserve"> f</w:t>
      </w:r>
      <w:r>
        <w:rPr>
          <w:rFonts w:cs="ArialMT"/>
          <w:iCs/>
          <w:sz w:val="24"/>
          <w:szCs w:val="24"/>
        </w:rPr>
        <w:t xml:space="preserve"> is the frequency and</w:t>
      </w:r>
      <w:r>
        <w:rPr>
          <w:rFonts w:cs="ArialMT"/>
          <w:b/>
          <w:iCs/>
          <w:sz w:val="24"/>
          <w:szCs w:val="24"/>
        </w:rPr>
        <w:t xml:space="preserve"> λ </w:t>
      </w:r>
      <w:r>
        <w:rPr>
          <w:rFonts w:cs="ArialMT"/>
          <w:iCs/>
          <w:sz w:val="24"/>
          <w:szCs w:val="24"/>
        </w:rPr>
        <w:t>is the wavelength. Remember that the</w:t>
      </w:r>
      <w:r>
        <w:rPr>
          <w:rFonts w:cs="ArialMT"/>
          <w:iCs/>
          <w:sz w:val="24"/>
          <w:szCs w:val="24"/>
        </w:rPr>
        <w:t xml:space="preserve"> </w:t>
      </w:r>
      <w:r>
        <w:rPr>
          <w:rFonts w:cs="ArialMT"/>
          <w:iCs/>
          <w:sz w:val="24"/>
          <w:szCs w:val="24"/>
        </w:rPr>
        <w:t xml:space="preserve">unit we use to measure frequency is the Hertz (Hz), where 1 </w:t>
      </w:r>
      <w:r>
        <w:rPr>
          <w:rFonts w:cs="Arial-ItalicMT"/>
          <w:i/>
          <w:sz w:val="24"/>
          <w:szCs w:val="24"/>
        </w:rPr>
        <w:t xml:space="preserve">Hertz </w:t>
      </w:r>
      <w:r>
        <w:rPr>
          <w:rFonts w:cs="ArialMT"/>
          <w:iCs/>
          <w:sz w:val="24"/>
          <w:szCs w:val="24"/>
        </w:rPr>
        <w:t xml:space="preserve">(Hz) is equal to 1 </w:t>
      </w:r>
      <w:r>
        <w:rPr>
          <w:rFonts w:cs="Arial-ItalicMT"/>
          <w:i/>
          <w:sz w:val="24"/>
          <w:szCs w:val="24"/>
        </w:rPr>
        <w:t>per second</w:t>
      </w:r>
      <w:r>
        <w:rPr>
          <w:rFonts w:cs="ArialMT"/>
          <w:iCs/>
          <w:sz w:val="24"/>
          <w:szCs w:val="24"/>
        </w:rPr>
        <w:t>, s</w:t>
      </w:r>
      <w:r>
        <w:rPr>
          <w:rFonts w:cs="ArialMT"/>
          <w:iCs/>
          <w:sz w:val="24"/>
          <w:szCs w:val="24"/>
          <w:vertAlign w:val="superscript"/>
        </w:rPr>
        <w:t>-1</w:t>
      </w:r>
      <w:r>
        <w:rPr>
          <w:rFonts w:cs="ArialMT"/>
          <w:iCs/>
          <w:sz w:val="24"/>
          <w:szCs w:val="24"/>
        </w:rPr>
        <w:t>.</w:t>
      </w:r>
    </w:p>
    <w:p>
      <w:pPr>
        <w:pStyle w:val="style0"/>
        <w:autoSpaceDE w:val="false"/>
        <w:autoSpaceDN w:val="false"/>
        <w:adjustRightInd w:val="false"/>
        <w:spacing w:after="0" w:lineRule="auto" w:line="240"/>
        <w:rPr>
          <w:rFonts w:cs="ArialMT"/>
          <w:iCs/>
          <w:sz w:val="24"/>
          <w:szCs w:val="24"/>
        </w:rPr>
      </w:pPr>
      <w:r>
        <w:rPr>
          <w:rFonts w:cs="ArialMT"/>
          <w:iCs/>
          <w:sz w:val="24"/>
          <w:szCs w:val="24"/>
        </w:rPr>
        <w:t>Wavelength, since it is a distance, should be measured in the SI unit of distance, which is the meter (m).</w:t>
      </w:r>
    </w:p>
    <w:p>
      <w:pPr>
        <w:pStyle w:val="style0"/>
        <w:autoSpaceDE w:val="false"/>
        <w:autoSpaceDN w:val="false"/>
        <w:adjustRightInd w:val="false"/>
        <w:spacing w:after="0" w:lineRule="auto" w:line="240"/>
        <w:rPr>
          <w:rFonts w:cs="ArialMT"/>
          <w:b/>
          <w:iCs/>
          <w:sz w:val="24"/>
          <w:szCs w:val="24"/>
        </w:rPr>
      </w:pPr>
    </w:p>
    <w:p>
      <w:pPr>
        <w:pStyle w:val="style0"/>
        <w:autoSpaceDE w:val="false"/>
        <w:autoSpaceDN w:val="false"/>
        <w:adjustRightInd w:val="false"/>
        <w:spacing w:after="0" w:lineRule="auto" w:line="240"/>
        <w:rPr>
          <w:rFonts w:cs="ArialMT"/>
          <w:b/>
          <w:sz w:val="24"/>
          <w:szCs w:val="24"/>
          <w:vertAlign w:val="subscript"/>
        </w:rPr>
      </w:pPr>
      <w:r>
        <w:rPr>
          <w:rFonts w:cs="ArialMT"/>
          <w:b/>
          <w:iCs/>
          <w:sz w:val="24"/>
          <w:szCs w:val="24"/>
        </w:rPr>
        <w:t>Let’s see how the formula can be used to calculate the frequency or the wavelength of light.</w:t>
      </w:r>
    </w:p>
    <w:p>
      <w:pPr>
        <w:pStyle w:val="style0"/>
        <w:autoSpaceDE w:val="false"/>
        <w:autoSpaceDN w:val="false"/>
        <w:adjustRightInd w:val="false"/>
        <w:spacing w:after="0" w:lineRule="auto" w:line="240"/>
        <w:rPr>
          <w:rFonts w:cs="Arial-BoldMT" w:eastAsia="Arial-BoldMT"/>
          <w:b/>
          <w:bCs/>
          <w:iCs/>
          <w:sz w:val="24"/>
          <w:szCs w:val="24"/>
        </w:rPr>
      </w:pPr>
      <w:r>
        <w:rPr>
          <w:rFonts w:cs="Arial-BoldMT" w:eastAsia="Arial-BoldMT"/>
          <w:b/>
          <w:bCs/>
          <w:iCs/>
          <w:sz w:val="24"/>
          <w:szCs w:val="24"/>
        </w:rPr>
        <w:t>Example 1:</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What is the frequency of a purple colored light, if the purple light’s wavelength is 4.45 x 10</w:t>
      </w:r>
      <w:r>
        <w:rPr>
          <w:rFonts w:cs="ArialMT" w:eastAsia="Arial-BoldMT"/>
          <w:iCs/>
          <w:sz w:val="24"/>
          <w:szCs w:val="24"/>
          <w:vertAlign w:val="superscript"/>
        </w:rPr>
        <w:t>-7</w:t>
      </w:r>
      <w:r>
        <w:rPr>
          <w:rFonts w:cs="ArialMT" w:eastAsia="Arial-BoldMT"/>
          <w:iCs/>
          <w:sz w:val="24"/>
          <w:szCs w:val="24"/>
        </w:rPr>
        <w:t xml:space="preserve"> m?</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Speed of light, c = 3.00 x 10</w:t>
      </w:r>
      <w:r>
        <w:rPr>
          <w:rFonts w:cs="ArialMT" w:eastAsia="Arial-BoldMT"/>
          <w:iCs/>
          <w:sz w:val="24"/>
          <w:szCs w:val="24"/>
          <w:vertAlign w:val="superscript"/>
        </w:rPr>
        <w:t>8</w:t>
      </w:r>
      <w:r>
        <w:rPr>
          <w:rFonts w:cs="ArialMT" w:eastAsia="Arial-BoldMT"/>
          <w:iCs/>
          <w:sz w:val="24"/>
          <w:szCs w:val="24"/>
        </w:rPr>
        <w:t xml:space="preserve"> m/s.  You </w:t>
      </w:r>
      <w:r>
        <w:rPr>
          <w:rFonts w:cs="Arial-ItalicMT" w:eastAsia="Arial-BoldMT"/>
          <w:i/>
          <w:sz w:val="24"/>
          <w:szCs w:val="24"/>
        </w:rPr>
        <w:t xml:space="preserve">always </w:t>
      </w:r>
      <w:r>
        <w:rPr>
          <w:rFonts w:cs="ArialMT" w:eastAsia="Arial-BoldMT"/>
          <w:iCs/>
          <w:sz w:val="24"/>
          <w:szCs w:val="24"/>
        </w:rPr>
        <w:t>know the speed of light, even if the question doesn’t give it to you. Wavelength, λ = 4.45 x 10</w:t>
      </w:r>
      <w:r>
        <w:rPr>
          <w:rFonts w:cs="ArialMT" w:eastAsia="Arial-BoldMT"/>
          <w:iCs/>
          <w:sz w:val="24"/>
          <w:szCs w:val="24"/>
          <w:vertAlign w:val="superscript"/>
        </w:rPr>
        <w:t>-7</w:t>
      </w:r>
      <w:r>
        <w:rPr>
          <w:rFonts w:cs="ArialMT" w:eastAsia="Arial-BoldMT"/>
          <w:iCs/>
          <w:sz w:val="24"/>
          <w:szCs w:val="24"/>
        </w:rPr>
        <w:t xml:space="preserve"> m</w:t>
      </w:r>
    </w:p>
    <w:p>
      <w:pPr>
        <w:pStyle w:val="style0"/>
        <w:autoSpaceDE w:val="false"/>
        <w:autoSpaceDN w:val="false"/>
        <w:adjustRightInd w:val="false"/>
        <w:spacing w:after="0" w:lineRule="auto" w:line="240"/>
        <w:rPr>
          <w:rFonts w:cs="ArialMT"/>
          <w:b/>
          <w:sz w:val="24"/>
          <w:szCs w:val="24"/>
          <w:vertAlign w:val="subscript"/>
        </w:rPr>
      </w:pPr>
      <w:r>
        <w:rPr>
          <w:rFonts w:cs="ArialMT" w:eastAsia="Arial-BoldMT"/>
          <w:b/>
          <w:iCs/>
          <w:sz w:val="24"/>
          <w:szCs w:val="24"/>
        </w:rPr>
        <w:t>Solution</w:t>
      </w:r>
    </w:p>
    <w:p>
      <w:pPr>
        <w:pStyle w:val="style0"/>
        <w:autoSpaceDE w:val="false"/>
        <w:autoSpaceDN w:val="false"/>
        <w:adjustRightInd w:val="false"/>
        <w:spacing w:after="0" w:lineRule="auto" w:line="240"/>
        <w:rPr>
          <w:rFonts w:cs="ArialMT"/>
          <w:sz w:val="24"/>
          <w:szCs w:val="24"/>
        </w:rPr>
      </w:pPr>
      <w:r>
        <w:rPr>
          <w:rFonts w:cs="ArialMT"/>
          <w:iCs/>
          <w:noProof/>
          <w:sz w:val="24"/>
          <w:szCs w:val="24"/>
        </w:rPr>
        <w:drawing>
          <wp:inline distL="0" distT="0" distB="0" distR="0">
            <wp:extent cx="146050" cy="102235"/>
            <wp:effectExtent l="0" t="0" r="6350" b="0"/>
            <wp:docPr id="1097" name="Picture 71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7199"/>
                    <pic:cNvPicPr/>
                  </pic:nvPicPr>
                  <pic:blipFill>
                    <a:blip r:embed="rId45" cstate="print"/>
                    <a:srcRect l="0" t="0" r="0" b="0"/>
                    <a:stretch/>
                  </pic:blipFill>
                  <pic:spPr>
                    <a:xfrm rot="0">
                      <a:off x="0" y="0"/>
                      <a:ext cx="146050" cy="102235"/>
                    </a:xfrm>
                    <a:prstGeom prst="rect"/>
                    <a:ln>
                      <a:noFill/>
                    </a:ln>
                  </pic:spPr>
                </pic:pic>
              </a:graphicData>
            </a:graphic>
          </wp:inline>
        </w:drawing>
      </w:r>
      <w:r>
        <w:rPr>
          <w:rFonts w:cs="ArialMT"/>
          <w:iCs/>
          <w:sz w:val="24"/>
          <w:szCs w:val="24"/>
        </w:rPr>
        <w:t>=</w:t>
      </w:r>
      <m:oMath>
        <m:r>
          <w:rPr>
            <w:rFonts w:ascii="Cambria Math" w:cs="ArialMT" w:hAnsi="Cambria Math"/>
            <w:sz w:val="24"/>
            <w:szCs w:val="24"/>
          </w:rPr>
          <m:t>fλ</m:t>
        </m:r>
      </m:oMath>
    </w:p>
    <w:p>
      <w:pPr>
        <w:pStyle w:val="style0"/>
        <w:autoSpaceDE w:val="false"/>
        <w:autoSpaceDN w:val="false"/>
        <w:adjustRightInd w:val="false"/>
        <w:spacing w:after="0" w:lineRule="auto" w:line="240"/>
        <w:rPr>
          <w:rFonts w:cs="ArialMT"/>
          <w:sz w:val="24"/>
          <w:szCs w:val="24"/>
        </w:rPr>
      </w:pPr>
      <w:r>
        <w:rPr>
          <w:rFonts w:cs="ArialMT"/>
          <w:iCs/>
          <w:sz w:val="24"/>
          <w:szCs w:val="24"/>
        </w:rPr>
        <w:t>3.00 x 10</w:t>
      </w:r>
      <w:r>
        <w:rPr>
          <w:rFonts w:cs="ArialMT"/>
          <w:iCs/>
          <w:sz w:val="24"/>
          <w:szCs w:val="24"/>
          <w:vertAlign w:val="superscript"/>
        </w:rPr>
        <w:t xml:space="preserve">8 </w:t>
      </w:r>
      <w:r>
        <w:rPr>
          <w:rFonts w:cs="ArialMT"/>
          <w:iCs/>
          <w:sz w:val="24"/>
          <w:szCs w:val="24"/>
        </w:rPr>
        <w:t>m/s = f x 4.45 x 10</w:t>
      </w:r>
      <w:r>
        <w:rPr>
          <w:rFonts w:cs="ArialMT"/>
          <w:iCs/>
          <w:sz w:val="24"/>
          <w:szCs w:val="24"/>
          <w:vertAlign w:val="superscript"/>
        </w:rPr>
        <w:t>-7</w:t>
      </w:r>
      <w:r>
        <w:rPr>
          <w:rFonts w:cs="ArialMT"/>
          <w:iCs/>
          <w:sz w:val="24"/>
          <w:szCs w:val="24"/>
        </w:rPr>
        <w:t xml:space="preserve"> m</w:t>
      </w: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To solve for frequency, f, divide </w:t>
      </w:r>
      <w:r>
        <w:rPr>
          <w:rFonts w:cs="Arial-ItalicMT"/>
          <w:i/>
          <w:sz w:val="24"/>
          <w:szCs w:val="24"/>
        </w:rPr>
        <w:t xml:space="preserve">both </w:t>
      </w:r>
      <w:r>
        <w:rPr>
          <w:rFonts w:cs="ArialMT"/>
          <w:iCs/>
          <w:sz w:val="24"/>
          <w:szCs w:val="24"/>
        </w:rPr>
        <w:t>sides of the equation by 4.45 x 10-7 m.</w:t>
      </w:r>
    </w:p>
    <w:p>
      <w:pPr>
        <w:pStyle w:val="style0"/>
        <w:autoSpaceDE w:val="false"/>
        <w:autoSpaceDN w:val="false"/>
        <w:adjustRightInd w:val="false"/>
        <w:spacing w:after="0" w:lineRule="auto" w:line="240"/>
        <w:rPr>
          <w:rFonts w:cs="ArialMT"/>
          <w:sz w:val="24"/>
          <w:szCs w:val="24"/>
        </w:rPr>
      </w:pPr>
      <w:r>
        <w:rPr>
          <w:rFonts w:cs="ArialMT"/>
          <w:noProof/>
          <w:sz w:val="24"/>
          <w:szCs w:val="24"/>
        </w:rPr>
        <w:drawing>
          <wp:inline distL="0" distT="0" distB="0" distR="0">
            <wp:extent cx="980440" cy="292735"/>
            <wp:effectExtent l="0" t="0" r="0" b="0"/>
            <wp:docPr id="1098" name="Picture 30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3074"/>
                    <pic:cNvPicPr/>
                  </pic:nvPicPr>
                  <pic:blipFill>
                    <a:blip r:embed="rId46" cstate="print"/>
                    <a:srcRect l="0" t="0" r="0" b="0"/>
                    <a:stretch/>
                  </pic:blipFill>
                  <pic:spPr>
                    <a:xfrm rot="0">
                      <a:off x="0" y="0"/>
                      <a:ext cx="980440" cy="292735"/>
                    </a:xfrm>
                    <a:prstGeom prst="rect"/>
                    <a:ln>
                      <a:noFill/>
                    </a:ln>
                  </pic:spPr>
                </pic:pic>
              </a:graphicData>
            </a:graphic>
          </wp:inline>
        </w:drawing>
      </w:r>
      <w:r>
        <w:rPr>
          <w:rFonts w:cs="ArialMT"/>
          <w:iCs/>
          <w:sz w:val="24"/>
          <w:szCs w:val="24"/>
        </w:rPr>
        <w:t xml:space="preserve">= f x </w:t>
      </w:r>
      <w:r>
        <w:rPr>
          <w:rFonts w:cs="ArialMT"/>
          <w:iCs/>
          <w:noProof/>
          <w:sz w:val="24"/>
          <w:szCs w:val="24"/>
        </w:rPr>
        <w:drawing>
          <wp:inline distL="0" distT="0" distB="0" distR="0">
            <wp:extent cx="943609" cy="278130"/>
            <wp:effectExtent l="0" t="0" r="8890" b="7620"/>
            <wp:docPr id="1099" name="Picture 30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3097"/>
                    <pic:cNvPicPr/>
                  </pic:nvPicPr>
                  <pic:blipFill>
                    <a:blip r:embed="rId47" cstate="print"/>
                    <a:srcRect l="0" t="0" r="0" b="0"/>
                    <a:stretch/>
                  </pic:blipFill>
                  <pic:spPr>
                    <a:xfrm rot="0">
                      <a:off x="0" y="0"/>
                      <a:ext cx="943609" cy="278130"/>
                    </a:xfrm>
                    <a:prstGeom prst="rect"/>
                    <a:ln>
                      <a:noFill/>
                    </a:ln>
                  </pic:spPr>
                </pic:pic>
              </a:graphicData>
            </a:graphic>
          </wp:inline>
        </w:drawing>
      </w:r>
    </w:p>
    <w:p>
      <w:pPr>
        <w:pStyle w:val="style0"/>
        <w:autoSpaceDE w:val="false"/>
        <w:autoSpaceDN w:val="false"/>
        <w:adjustRightInd w:val="false"/>
        <w:spacing w:after="0" w:lineRule="auto" w:line="240"/>
        <w:rPr>
          <w:rFonts w:cs="ArialMT"/>
          <w:iCs/>
          <w:sz w:val="24"/>
          <w:szCs w:val="24"/>
        </w:rPr>
      </w:pPr>
      <w:r>
        <w:rPr>
          <w:rFonts w:cs="ArialMT"/>
          <w:iCs/>
          <w:sz w:val="24"/>
          <w:szCs w:val="24"/>
        </w:rPr>
        <w:t>6.74 x 10</w:t>
      </w:r>
      <w:r>
        <w:rPr>
          <w:rFonts w:cs="ArialMT"/>
          <w:iCs/>
          <w:sz w:val="24"/>
          <w:szCs w:val="24"/>
          <w:vertAlign w:val="superscript"/>
        </w:rPr>
        <w:t>14</w:t>
      </w:r>
      <w:r>
        <w:rPr>
          <w:rFonts w:cs="ArialMT"/>
          <w:iCs/>
          <w:sz w:val="24"/>
          <w:szCs w:val="24"/>
        </w:rPr>
        <w:t xml:space="preserve"> s</w:t>
      </w:r>
      <w:r>
        <w:rPr>
          <w:rFonts w:cs="ArialMT"/>
          <w:iCs/>
          <w:sz w:val="24"/>
          <w:szCs w:val="24"/>
          <w:vertAlign w:val="superscript"/>
        </w:rPr>
        <w:t>-1</w:t>
      </w:r>
      <w:r>
        <w:rPr>
          <w:rFonts w:cs="ArialMT"/>
          <w:iCs/>
          <w:sz w:val="24"/>
          <w:szCs w:val="24"/>
        </w:rPr>
        <w:t xml:space="preserve"> = f x (1)</w:t>
      </w:r>
    </w:p>
    <w:p>
      <w:pPr>
        <w:pStyle w:val="style0"/>
        <w:autoSpaceDE w:val="false"/>
        <w:autoSpaceDN w:val="false"/>
        <w:adjustRightInd w:val="false"/>
        <w:spacing w:after="0" w:lineRule="auto" w:line="240"/>
        <w:rPr>
          <w:rFonts w:cs="ArialMT"/>
          <w:iCs/>
          <w:sz w:val="24"/>
          <w:szCs w:val="24"/>
        </w:rPr>
      </w:pPr>
      <w:r>
        <w:rPr>
          <w:rFonts w:cs="ArialMT"/>
          <w:iCs/>
          <w:sz w:val="24"/>
          <w:szCs w:val="24"/>
        </w:rPr>
        <w:t>f = 6.74 x 10</w:t>
      </w:r>
      <w:r>
        <w:rPr>
          <w:rFonts w:cs="ArialMT"/>
          <w:iCs/>
          <w:sz w:val="24"/>
          <w:szCs w:val="24"/>
          <w:vertAlign w:val="superscript"/>
        </w:rPr>
        <w:t>14</w:t>
      </w:r>
      <w:r>
        <w:rPr>
          <w:rFonts w:cs="ArialMT"/>
          <w:iCs/>
          <w:sz w:val="24"/>
          <w:szCs w:val="24"/>
        </w:rPr>
        <w:t xml:space="preserve"> Hz</w:t>
      </w:r>
    </w:p>
    <w:p>
      <w:pPr>
        <w:pStyle w:val="style0"/>
        <w:autoSpaceDE w:val="false"/>
        <w:autoSpaceDN w:val="false"/>
        <w:adjustRightInd w:val="false"/>
        <w:spacing w:after="0" w:lineRule="auto" w:line="240"/>
        <w:rPr>
          <w:rFonts w:cs="ArialMT"/>
          <w:b/>
          <w:sz w:val="24"/>
          <w:szCs w:val="24"/>
          <w:vertAlign w:val="subscript"/>
        </w:rPr>
      </w:pPr>
      <w:r>
        <w:rPr>
          <w:rFonts w:cs="ArialMT"/>
          <w:iCs/>
          <w:sz w:val="24"/>
          <w:szCs w:val="24"/>
        </w:rPr>
        <w:t>The frequency of the purple colored light is 6.74 x 10</w:t>
      </w:r>
      <w:r>
        <w:rPr>
          <w:rFonts w:cs="ArialMT"/>
          <w:iCs/>
          <w:sz w:val="24"/>
          <w:szCs w:val="24"/>
          <w:vertAlign w:val="superscript"/>
        </w:rPr>
        <w:t>14</w:t>
      </w:r>
      <w:r>
        <w:rPr>
          <w:rFonts w:cs="ArialMT"/>
          <w:iCs/>
          <w:sz w:val="24"/>
          <w:szCs w:val="24"/>
        </w:rPr>
        <w:t xml:space="preserve"> Hz.</w:t>
      </w:r>
    </w:p>
    <w:p>
      <w:pPr>
        <w:pStyle w:val="style0"/>
        <w:autoSpaceDE w:val="false"/>
        <w:autoSpaceDN w:val="false"/>
        <w:adjustRightInd w:val="false"/>
        <w:spacing w:after="0" w:lineRule="auto" w:line="240"/>
        <w:rPr>
          <w:rFonts w:cs="Arial-BoldMT" w:eastAsia="Arial-BoldMT"/>
          <w:b/>
          <w:bCs/>
          <w:iCs/>
          <w:sz w:val="24"/>
          <w:szCs w:val="24"/>
        </w:rPr>
      </w:pPr>
    </w:p>
    <w:p>
      <w:pPr>
        <w:pStyle w:val="style0"/>
        <w:autoSpaceDE w:val="false"/>
        <w:autoSpaceDN w:val="false"/>
        <w:adjustRightInd w:val="false"/>
        <w:spacing w:after="0" w:lineRule="auto" w:line="240"/>
        <w:rPr>
          <w:rFonts w:cs="Arial-BoldMT" w:eastAsia="Arial-BoldMT"/>
          <w:b/>
          <w:bCs/>
          <w:iCs/>
          <w:sz w:val="24"/>
          <w:szCs w:val="24"/>
        </w:rPr>
      </w:pPr>
    </w:p>
    <w:p>
      <w:pPr>
        <w:pStyle w:val="style0"/>
        <w:autoSpaceDE w:val="false"/>
        <w:autoSpaceDN w:val="false"/>
        <w:adjustRightInd w:val="false"/>
        <w:spacing w:after="0" w:lineRule="auto" w:line="240"/>
        <w:rPr>
          <w:rFonts w:cs="Arial-BoldMT" w:eastAsia="Arial-BoldMT"/>
          <w:b/>
          <w:bCs/>
          <w:iCs/>
          <w:sz w:val="24"/>
          <w:szCs w:val="24"/>
        </w:rPr>
      </w:pPr>
      <w:r>
        <w:rPr>
          <w:rFonts w:cs="Arial-BoldMT" w:eastAsia="Arial-BoldMT"/>
          <w:b/>
          <w:bCs/>
          <w:iCs/>
          <w:sz w:val="24"/>
          <w:szCs w:val="24"/>
        </w:rPr>
        <w:t>Example 2:</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What is the frequency of a red colored light, if the red light’s wavelength is 650 nm?</w:t>
      </w:r>
    </w:p>
    <w:p>
      <w:pPr>
        <w:pStyle w:val="style0"/>
        <w:autoSpaceDE w:val="false"/>
        <w:autoSpaceDN w:val="false"/>
        <w:adjustRightInd w:val="false"/>
        <w:spacing w:after="0" w:lineRule="auto" w:line="240"/>
        <w:rPr>
          <w:rFonts w:cs="ArialMT" w:eastAsia="Arial-BoldMT"/>
          <w:iCs/>
          <w:sz w:val="24"/>
          <w:szCs w:val="24"/>
        </w:rPr>
      </w:pPr>
    </w:p>
    <w:p>
      <w:pPr>
        <w:pStyle w:val="style0"/>
        <w:autoSpaceDE w:val="false"/>
        <w:autoSpaceDN w:val="false"/>
        <w:adjustRightInd w:val="false"/>
        <w:spacing w:after="0" w:lineRule="auto" w:line="240"/>
        <w:rPr>
          <w:rFonts w:cs="ArialMT" w:eastAsia="Arial-BoldMT"/>
          <w:b/>
          <w:iCs/>
          <w:sz w:val="24"/>
          <w:szCs w:val="24"/>
        </w:rPr>
      </w:pPr>
      <w:r>
        <w:rPr>
          <w:rFonts w:cs="ArialMT" w:eastAsia="Arial-BoldMT"/>
          <w:b/>
          <w:iCs/>
          <w:sz w:val="24"/>
          <w:szCs w:val="24"/>
        </w:rPr>
        <w:t>Solution</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Speed of light, c = 3.00 x 10</w:t>
      </w:r>
      <w:r>
        <w:rPr>
          <w:rFonts w:cs="ArialMT" w:eastAsia="Arial-BoldMT"/>
          <w:iCs/>
          <w:sz w:val="24"/>
          <w:szCs w:val="24"/>
          <w:vertAlign w:val="superscript"/>
        </w:rPr>
        <w:t xml:space="preserve">8 </w:t>
      </w:r>
      <w:r>
        <w:rPr>
          <w:rFonts w:cs="ArialMT" w:eastAsia="Arial-BoldMT"/>
          <w:iCs/>
          <w:sz w:val="24"/>
          <w:szCs w:val="24"/>
        </w:rPr>
        <w:t>m/s</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λ = 650 nm</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λ = (650 nm)(1 x 10</w:t>
      </w:r>
      <w:r>
        <w:rPr>
          <w:rFonts w:cs="ArialMT" w:eastAsia="Arial-BoldMT"/>
          <w:iCs/>
          <w:sz w:val="24"/>
          <w:szCs w:val="24"/>
          <w:vertAlign w:val="superscript"/>
        </w:rPr>
        <w:t>-9</w:t>
      </w:r>
      <w:r>
        <w:rPr>
          <w:rFonts w:cs="ArialMT" w:eastAsia="Arial-BoldMT"/>
          <w:iCs/>
          <w:sz w:val="24"/>
          <w:szCs w:val="24"/>
        </w:rPr>
        <w:t xml:space="preserve"> m/nm) = 6.50 x 10-</w:t>
      </w:r>
      <w:r>
        <w:rPr>
          <w:rFonts w:cs="ArialMT" w:eastAsia="Arial-BoldMT"/>
          <w:iCs/>
          <w:sz w:val="24"/>
          <w:szCs w:val="24"/>
          <w:vertAlign w:val="superscript"/>
        </w:rPr>
        <w:t xml:space="preserve"> 7</w:t>
      </w:r>
      <w:r>
        <w:rPr>
          <w:rFonts w:cs="ArialMT" w:eastAsia="Arial-BoldMT"/>
          <w:iCs/>
          <w:sz w:val="24"/>
          <w:szCs w:val="24"/>
        </w:rPr>
        <w:t>m</w:t>
      </w:r>
    </w:p>
    <w:p>
      <w:pPr>
        <w:pStyle w:val="style0"/>
        <w:autoSpaceDE w:val="false"/>
        <w:autoSpaceDN w:val="false"/>
        <w:adjustRightInd w:val="false"/>
        <w:spacing w:after="0" w:lineRule="auto" w:line="240"/>
        <w:rPr>
          <w:rFonts w:cs="ArialMT"/>
          <w:sz w:val="24"/>
          <w:szCs w:val="24"/>
        </w:rPr>
      </w:pPr>
      <w:r>
        <w:rPr>
          <w:rFonts w:cs="ArialMT"/>
          <w:iCs/>
          <w:noProof/>
          <w:sz w:val="24"/>
          <w:szCs w:val="24"/>
        </w:rPr>
        <w:drawing>
          <wp:inline distL="0" distT="0" distB="0" distR="0">
            <wp:extent cx="146050" cy="102235"/>
            <wp:effectExtent l="0" t="0" r="6350" b="0"/>
            <wp:docPr id="1100" name="Picture 30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3099"/>
                    <pic:cNvPicPr/>
                  </pic:nvPicPr>
                  <pic:blipFill>
                    <a:blip r:embed="rId45" cstate="print"/>
                    <a:srcRect l="0" t="0" r="0" b="0"/>
                    <a:stretch/>
                  </pic:blipFill>
                  <pic:spPr>
                    <a:xfrm rot="0">
                      <a:off x="0" y="0"/>
                      <a:ext cx="146050" cy="102235"/>
                    </a:xfrm>
                    <a:prstGeom prst="rect"/>
                    <a:ln>
                      <a:noFill/>
                    </a:ln>
                  </pic:spPr>
                </pic:pic>
              </a:graphicData>
            </a:graphic>
          </wp:inline>
        </w:drawing>
      </w:r>
      <w:r>
        <w:rPr>
          <w:rFonts w:cs="ArialMT"/>
          <w:iCs/>
          <w:sz w:val="24"/>
          <w:szCs w:val="24"/>
        </w:rPr>
        <w:t>=</w:t>
      </w:r>
      <m:oMath>
        <m:r>
          <w:rPr>
            <w:rFonts w:ascii="Cambria Math" w:cs="ArialMT" w:hAnsi="Cambria Math"/>
            <w:sz w:val="24"/>
            <w:szCs w:val="24"/>
          </w:rPr>
          <m:t>fλ</m:t>
        </m:r>
      </m:oMath>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3.00 x 10</w:t>
      </w:r>
      <w:r>
        <w:rPr>
          <w:rFonts w:cs="ArialMT" w:eastAsia="Arial-BoldMT"/>
          <w:iCs/>
          <w:sz w:val="24"/>
          <w:szCs w:val="24"/>
          <w:vertAlign w:val="superscript"/>
        </w:rPr>
        <w:t>8</w:t>
      </w:r>
      <w:r>
        <w:rPr>
          <w:rFonts w:cs="ArialMT" w:eastAsia="Arial-BoldMT"/>
          <w:iCs/>
          <w:sz w:val="24"/>
          <w:szCs w:val="24"/>
        </w:rPr>
        <w:t xml:space="preserve"> m/s = f x 6.50 x 10</w:t>
      </w:r>
      <w:r>
        <w:rPr>
          <w:rFonts w:cs="ArialMT" w:eastAsia="Arial-BoldMT"/>
          <w:iCs/>
          <w:sz w:val="24"/>
          <w:szCs w:val="24"/>
          <w:vertAlign w:val="superscript"/>
        </w:rPr>
        <w:t>-7</w:t>
      </w:r>
      <w:r>
        <w:rPr>
          <w:rFonts w:cs="ArialMT" w:eastAsia="Arial-BoldMT"/>
          <w:iCs/>
          <w:sz w:val="24"/>
          <w:szCs w:val="24"/>
        </w:rPr>
        <w:t xml:space="preserve"> m</w:t>
      </w:r>
    </w:p>
    <w:p>
      <w:pPr>
        <w:pStyle w:val="style0"/>
        <w:autoSpaceDE w:val="false"/>
        <w:autoSpaceDN w:val="false"/>
        <w:adjustRightInd w:val="false"/>
        <w:spacing w:after="0" w:lineRule="auto" w:line="240"/>
        <w:rPr>
          <w:rFonts w:cs="ArialMT"/>
          <w:b/>
          <w:sz w:val="24"/>
          <w:szCs w:val="24"/>
          <w:vertAlign w:val="subscript"/>
        </w:rPr>
      </w:pPr>
      <w:r>
        <w:rPr>
          <w:rFonts w:cs="ArialMT" w:eastAsia="Arial-BoldMT"/>
          <w:iCs/>
          <w:sz w:val="24"/>
          <w:szCs w:val="24"/>
        </w:rPr>
        <w:t xml:space="preserve">To solve for frequency, f, divide </w:t>
      </w:r>
      <w:r>
        <w:rPr>
          <w:rFonts w:cs="Arial-ItalicMT" w:eastAsia="Arial-BoldMT"/>
          <w:i/>
          <w:sz w:val="24"/>
          <w:szCs w:val="24"/>
        </w:rPr>
        <w:t xml:space="preserve">both </w:t>
      </w:r>
      <w:r>
        <w:rPr>
          <w:rFonts w:cs="ArialMT" w:eastAsia="Arial-BoldMT"/>
          <w:iCs/>
          <w:sz w:val="24"/>
          <w:szCs w:val="24"/>
        </w:rPr>
        <w:t>sides of the equation by 6.50 x 10-7 m.</w:t>
      </w:r>
    </w:p>
    <w:p>
      <w:pPr>
        <w:pStyle w:val="style0"/>
        <w:autoSpaceDE w:val="false"/>
        <w:autoSpaceDN w:val="false"/>
        <w:adjustRightInd w:val="false"/>
        <w:spacing w:after="0" w:lineRule="auto" w:line="240"/>
        <w:rPr>
          <w:rFonts w:cs="ArialMT"/>
          <w:sz w:val="24"/>
          <w:szCs w:val="24"/>
        </w:rPr>
      </w:pPr>
      <w:r>
        <w:rPr>
          <w:rFonts w:cs="ArialMT"/>
          <w:b/>
          <w:noProof/>
          <w:sz w:val="24"/>
          <w:szCs w:val="24"/>
          <w:vertAlign w:val="subscript"/>
        </w:rPr>
        <w:drawing>
          <wp:inline distL="0" distT="0" distB="0" distR="0">
            <wp:extent cx="980440" cy="292735"/>
            <wp:effectExtent l="0" t="0" r="0" b="0"/>
            <wp:docPr id="1101" name="Picture 3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3100"/>
                    <pic:cNvPicPr/>
                  </pic:nvPicPr>
                  <pic:blipFill>
                    <a:blip r:embed="rId48" cstate="print"/>
                    <a:srcRect l="0" t="0" r="0" b="0"/>
                    <a:stretch/>
                  </pic:blipFill>
                  <pic:spPr>
                    <a:xfrm rot="0">
                      <a:off x="0" y="0"/>
                      <a:ext cx="980440" cy="292735"/>
                    </a:xfrm>
                    <a:prstGeom prst="rect"/>
                    <a:ln>
                      <a:noFill/>
                    </a:ln>
                  </pic:spPr>
                </pic:pic>
              </a:graphicData>
            </a:graphic>
          </wp:inline>
        </w:drawing>
      </w:r>
      <w:r>
        <w:rPr>
          <w:rFonts w:cs="ArialMT"/>
          <w:iCs/>
          <w:sz w:val="24"/>
          <w:szCs w:val="24"/>
        </w:rPr>
        <w:t xml:space="preserve">= f x </w:t>
      </w:r>
      <w:r>
        <w:rPr>
          <w:rFonts w:cs="ArialMT"/>
          <w:iCs/>
          <w:noProof/>
          <w:sz w:val="24"/>
          <w:szCs w:val="24"/>
        </w:rPr>
        <w:drawing>
          <wp:inline distL="0" distT="0" distB="0" distR="0">
            <wp:extent cx="943609" cy="278130"/>
            <wp:effectExtent l="0" t="0" r="8890" b="7620"/>
            <wp:docPr id="1102" name="Picture 46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46106"/>
                    <pic:cNvPicPr/>
                  </pic:nvPicPr>
                  <pic:blipFill>
                    <a:blip r:embed="rId49" cstate="print"/>
                    <a:srcRect l="0" t="0" r="0" b="0"/>
                    <a:stretch/>
                  </pic:blipFill>
                  <pic:spPr>
                    <a:xfrm rot="0">
                      <a:off x="0" y="0"/>
                      <a:ext cx="943609" cy="278130"/>
                    </a:xfrm>
                    <a:prstGeom prst="rect"/>
                    <a:ln>
                      <a:noFill/>
                    </a:ln>
                  </pic:spPr>
                </pic:pic>
              </a:graphicData>
            </a:graphic>
          </wp:inline>
        </w:drawing>
      </w:r>
    </w:p>
    <w:p>
      <w:pPr>
        <w:pStyle w:val="style0"/>
        <w:autoSpaceDE w:val="false"/>
        <w:autoSpaceDN w:val="false"/>
        <w:adjustRightInd w:val="false"/>
        <w:spacing w:after="0" w:lineRule="auto" w:line="240"/>
        <w:rPr>
          <w:rFonts w:cs="ArialMT"/>
          <w:iCs/>
          <w:sz w:val="24"/>
          <w:szCs w:val="24"/>
        </w:rPr>
      </w:pPr>
      <w:r>
        <w:rPr>
          <w:rFonts w:cs="ArialMT"/>
          <w:iCs/>
          <w:sz w:val="24"/>
          <w:szCs w:val="24"/>
        </w:rPr>
        <w:t>4.61 x 10</w:t>
      </w:r>
      <w:r>
        <w:rPr>
          <w:rFonts w:cs="ArialMT"/>
          <w:iCs/>
          <w:sz w:val="24"/>
          <w:szCs w:val="24"/>
          <w:vertAlign w:val="superscript"/>
        </w:rPr>
        <w:t>14</w:t>
      </w:r>
      <w:r>
        <w:rPr>
          <w:rFonts w:cs="ArialMT"/>
          <w:iCs/>
          <w:sz w:val="24"/>
          <w:szCs w:val="24"/>
        </w:rPr>
        <w:t xml:space="preserve"> s</w:t>
      </w:r>
      <w:r>
        <w:rPr>
          <w:rFonts w:cs="ArialMT"/>
          <w:iCs/>
          <w:sz w:val="24"/>
          <w:szCs w:val="24"/>
          <w:vertAlign w:val="superscript"/>
        </w:rPr>
        <w:t>-1</w:t>
      </w:r>
      <w:r>
        <w:rPr>
          <w:rFonts w:cs="ArialMT"/>
          <w:iCs/>
          <w:sz w:val="24"/>
          <w:szCs w:val="24"/>
        </w:rPr>
        <w:t xml:space="preserve"> = f x (1)</w:t>
      </w:r>
    </w:p>
    <w:p>
      <w:pPr>
        <w:pStyle w:val="style0"/>
        <w:autoSpaceDE w:val="false"/>
        <w:autoSpaceDN w:val="false"/>
        <w:adjustRightInd w:val="false"/>
        <w:spacing w:after="0" w:lineRule="auto" w:line="240"/>
        <w:rPr>
          <w:rFonts w:cs="ArialMT"/>
          <w:iCs/>
          <w:sz w:val="24"/>
          <w:szCs w:val="24"/>
        </w:rPr>
      </w:pPr>
      <w:r>
        <w:rPr>
          <w:rFonts w:cs="ArialMT"/>
          <w:iCs/>
          <w:sz w:val="24"/>
          <w:szCs w:val="24"/>
        </w:rPr>
        <w:t>f = 4.61 x 10</w:t>
      </w:r>
      <w:r>
        <w:rPr>
          <w:rFonts w:cs="ArialMT"/>
          <w:iCs/>
          <w:sz w:val="24"/>
          <w:szCs w:val="24"/>
          <w:vertAlign w:val="superscript"/>
        </w:rPr>
        <w:t>14</w:t>
      </w:r>
      <w:r>
        <w:rPr>
          <w:rFonts w:cs="ArialMT"/>
          <w:iCs/>
          <w:sz w:val="24"/>
          <w:szCs w:val="24"/>
        </w:rPr>
        <w:t xml:space="preserve"> Hz</w:t>
      </w:r>
    </w:p>
    <w:p>
      <w:pPr>
        <w:pStyle w:val="style0"/>
        <w:autoSpaceDE w:val="false"/>
        <w:autoSpaceDN w:val="false"/>
        <w:adjustRightInd w:val="false"/>
        <w:spacing w:after="0" w:lineRule="auto" w:line="240"/>
        <w:rPr>
          <w:rFonts w:cs="ArialMT"/>
          <w:iCs/>
          <w:sz w:val="24"/>
          <w:szCs w:val="24"/>
        </w:rPr>
      </w:pPr>
      <w:r>
        <w:rPr>
          <w:rFonts w:cs="ArialMT"/>
          <w:iCs/>
          <w:sz w:val="24"/>
          <w:szCs w:val="24"/>
        </w:rPr>
        <w:t>The frequency of the red colored light is 4.61 x 10</w:t>
      </w:r>
      <w:r>
        <w:rPr>
          <w:rFonts w:cs="ArialMT"/>
          <w:iCs/>
          <w:sz w:val="24"/>
          <w:szCs w:val="24"/>
          <w:vertAlign w:val="superscript"/>
        </w:rPr>
        <w:t>14</w:t>
      </w:r>
      <w:r>
        <w:rPr>
          <w:rFonts w:cs="ArialMT"/>
          <w:iCs/>
          <w:sz w:val="24"/>
          <w:szCs w:val="24"/>
        </w:rPr>
        <w:t xml:space="preserve"> Hz.</w:t>
      </w:r>
    </w:p>
    <w:p>
      <w:pPr>
        <w:pStyle w:val="style0"/>
        <w:autoSpaceDE w:val="false"/>
        <w:autoSpaceDN w:val="false"/>
        <w:adjustRightInd w:val="false"/>
        <w:spacing w:after="0" w:lineRule="auto" w:line="240"/>
        <w:rPr>
          <w:rFonts w:cs="ArialMT"/>
          <w:iCs/>
          <w:sz w:val="24"/>
          <w:szCs w:val="24"/>
        </w:rPr>
      </w:pPr>
      <w:r>
        <w:rPr>
          <w:rFonts w:cs="ArialMT"/>
          <w:iCs/>
          <w:sz w:val="24"/>
          <w:szCs w:val="24"/>
        </w:rPr>
        <w:t>Notice that the wavelength in Example 1, 4.45 x 10</w:t>
      </w:r>
      <w:r>
        <w:rPr>
          <w:rFonts w:cs="ArialMT"/>
          <w:iCs/>
          <w:sz w:val="24"/>
          <w:szCs w:val="24"/>
          <w:vertAlign w:val="superscript"/>
        </w:rPr>
        <w:t>-7</w:t>
      </w:r>
      <w:r>
        <w:rPr>
          <w:rFonts w:cs="ArialMT"/>
          <w:iCs/>
          <w:sz w:val="24"/>
          <w:szCs w:val="24"/>
        </w:rPr>
        <w:t xml:space="preserve"> m, is smaller than the wavelength in Example 2, 6.50x 10</w:t>
      </w:r>
      <w:r>
        <w:rPr>
          <w:rFonts w:cs="ArialMT"/>
          <w:iCs/>
          <w:sz w:val="24"/>
          <w:szCs w:val="24"/>
          <w:vertAlign w:val="superscript"/>
        </w:rPr>
        <w:t>-7</w:t>
      </w:r>
      <w:r>
        <w:rPr>
          <w:rFonts w:cs="ArialMT"/>
          <w:iCs/>
          <w:sz w:val="24"/>
          <w:szCs w:val="24"/>
        </w:rPr>
        <w:t xml:space="preserve"> m, while the frequency in Example 1, 6.74 x 10</w:t>
      </w:r>
      <w:r>
        <w:rPr>
          <w:rFonts w:cs="ArialMT"/>
          <w:iCs/>
          <w:sz w:val="24"/>
          <w:szCs w:val="24"/>
          <w:vertAlign w:val="superscript"/>
        </w:rPr>
        <w:t>14</w:t>
      </w:r>
      <w:r>
        <w:rPr>
          <w:rFonts w:cs="ArialMT"/>
          <w:iCs/>
          <w:sz w:val="24"/>
          <w:szCs w:val="24"/>
        </w:rPr>
        <w:t xml:space="preserve"> Hz is </w:t>
      </w:r>
      <w:r>
        <w:rPr>
          <w:rFonts w:cs="Arial-ItalicMT"/>
          <w:i/>
          <w:sz w:val="24"/>
          <w:szCs w:val="24"/>
        </w:rPr>
        <w:t xml:space="preserve">bigger </w:t>
      </w:r>
      <w:r>
        <w:rPr>
          <w:rFonts w:cs="ArialMT"/>
          <w:iCs/>
          <w:sz w:val="24"/>
          <w:szCs w:val="24"/>
        </w:rPr>
        <w:t>than the frequency in Example 2, 4.61x 10</w:t>
      </w:r>
      <w:r>
        <w:rPr>
          <w:rFonts w:cs="ArialMT"/>
          <w:iCs/>
          <w:sz w:val="24"/>
          <w:szCs w:val="24"/>
          <w:vertAlign w:val="superscript"/>
        </w:rPr>
        <w:t>14</w:t>
      </w:r>
      <w:r>
        <w:rPr>
          <w:rFonts w:cs="ArialMT"/>
          <w:iCs/>
          <w:sz w:val="24"/>
          <w:szCs w:val="24"/>
        </w:rPr>
        <w:t xml:space="preserve"> Hz. Just as you’d expect, a small wavelength corresponds to a big frequency, while a big wavelength</w:t>
      </w:r>
      <w:r>
        <w:rPr>
          <w:rFonts w:cs="ArialMT"/>
          <w:iCs/>
          <w:sz w:val="24"/>
          <w:szCs w:val="24"/>
        </w:rPr>
        <w:t xml:space="preserve"> </w:t>
      </w:r>
      <w:r>
        <w:rPr>
          <w:rFonts w:cs="ArialMT"/>
          <w:iCs/>
          <w:sz w:val="24"/>
          <w:szCs w:val="24"/>
        </w:rPr>
        <w:t>corresponds to a small frequency. (If you’re still not comfortable with that idea, take another look at Figure</w:t>
      </w:r>
    </w:p>
    <w:p>
      <w:pPr>
        <w:pStyle w:val="style0"/>
        <w:autoSpaceDE w:val="false"/>
        <w:autoSpaceDN w:val="false"/>
        <w:adjustRightInd w:val="false"/>
        <w:spacing w:after="0" w:lineRule="auto" w:line="240"/>
        <w:rPr>
          <w:rFonts w:cs="ArialMT"/>
          <w:iCs/>
          <w:sz w:val="24"/>
          <w:szCs w:val="24"/>
        </w:rPr>
      </w:pPr>
      <w:r>
        <w:rPr>
          <w:rFonts w:cs="ArialMT"/>
          <w:iCs/>
          <w:sz w:val="24"/>
          <w:szCs w:val="24"/>
        </w:rPr>
        <w:t>6 and convince yourself of why this must be so, provided the waves travel at the same speed.) Let’s take a</w:t>
      </w:r>
      <w:r>
        <w:rPr>
          <w:rFonts w:cs="ArialMT"/>
          <w:iCs/>
          <w:sz w:val="24"/>
          <w:szCs w:val="24"/>
        </w:rPr>
        <w:t xml:space="preserve"> </w:t>
      </w:r>
      <w:r>
        <w:rPr>
          <w:rFonts w:cs="ArialMT"/>
          <w:iCs/>
          <w:sz w:val="24"/>
          <w:szCs w:val="24"/>
        </w:rPr>
        <w:t>look at one final example, where you have to solve for the wavelength instead of the frequency.</w:t>
      </w:r>
    </w:p>
    <w:p>
      <w:pPr>
        <w:pStyle w:val="style0"/>
        <w:autoSpaceDE w:val="false"/>
        <w:autoSpaceDN w:val="false"/>
        <w:adjustRightInd w:val="false"/>
        <w:spacing w:after="0" w:lineRule="auto" w:line="240"/>
        <w:rPr>
          <w:rFonts w:cs="Arial-BoldMT" w:eastAsia="Arial-BoldMT"/>
          <w:b/>
          <w:bCs/>
          <w:iCs/>
          <w:sz w:val="24"/>
          <w:szCs w:val="24"/>
        </w:rPr>
      </w:pPr>
    </w:p>
    <w:p>
      <w:pPr>
        <w:pStyle w:val="style0"/>
        <w:autoSpaceDE w:val="false"/>
        <w:autoSpaceDN w:val="false"/>
        <w:adjustRightInd w:val="false"/>
        <w:spacing w:after="0" w:lineRule="auto" w:line="240"/>
        <w:rPr>
          <w:rFonts w:cs="Arial-BoldMT" w:eastAsia="Arial-BoldMT"/>
          <w:b/>
          <w:bCs/>
          <w:iCs/>
          <w:sz w:val="24"/>
          <w:szCs w:val="24"/>
        </w:rPr>
      </w:pPr>
    </w:p>
    <w:p>
      <w:pPr>
        <w:pStyle w:val="style0"/>
        <w:autoSpaceDE w:val="false"/>
        <w:autoSpaceDN w:val="false"/>
        <w:adjustRightInd w:val="false"/>
        <w:spacing w:after="0" w:lineRule="auto" w:line="240"/>
        <w:rPr>
          <w:rFonts w:cs="Arial-BoldMT" w:eastAsia="Arial-BoldMT"/>
          <w:b/>
          <w:bCs/>
          <w:iCs/>
          <w:sz w:val="24"/>
          <w:szCs w:val="24"/>
        </w:rPr>
      </w:pPr>
      <w:r>
        <w:rPr>
          <w:rFonts w:cs="Arial-BoldMT" w:eastAsia="Arial-BoldMT"/>
          <w:b/>
          <w:bCs/>
          <w:iCs/>
          <w:sz w:val="24"/>
          <w:szCs w:val="24"/>
        </w:rPr>
        <w:t>Example 3:</w:t>
      </w:r>
    </w:p>
    <w:p>
      <w:pPr>
        <w:pStyle w:val="style0"/>
        <w:autoSpaceDE w:val="false"/>
        <w:autoSpaceDN w:val="false"/>
        <w:adjustRightInd w:val="false"/>
        <w:spacing w:after="0" w:lineRule="auto" w:line="240"/>
        <w:rPr>
          <w:rFonts w:cs="ArialMT"/>
          <w:iCs/>
          <w:sz w:val="24"/>
          <w:szCs w:val="24"/>
        </w:rPr>
      </w:pPr>
      <w:r>
        <w:rPr>
          <w:rFonts w:cs="ArialMT"/>
          <w:iCs/>
          <w:sz w:val="24"/>
          <w:szCs w:val="24"/>
        </w:rPr>
        <w:t>Scientists have measured the frequency of a particular light wave at 6.10 x 1014 Hz. What is the wavelength</w:t>
      </w:r>
      <w:r>
        <w:rPr>
          <w:rFonts w:cs="ArialMT"/>
          <w:iCs/>
          <w:sz w:val="24"/>
          <w:szCs w:val="24"/>
        </w:rPr>
        <w:t xml:space="preserve"> </w:t>
      </w:r>
      <w:r>
        <w:rPr>
          <w:rFonts w:cs="ArialMT"/>
          <w:iCs/>
          <w:sz w:val="24"/>
          <w:szCs w:val="24"/>
        </w:rPr>
        <w:t>of the light wave?</w:t>
      </w:r>
    </w:p>
    <w:p>
      <w:pPr>
        <w:pStyle w:val="style0"/>
        <w:autoSpaceDE w:val="false"/>
        <w:autoSpaceDN w:val="false"/>
        <w:adjustRightInd w:val="false"/>
        <w:spacing w:after="0" w:lineRule="auto" w:line="240"/>
        <w:rPr>
          <w:rFonts w:cs="ArialMT"/>
          <w:iCs/>
          <w:sz w:val="24"/>
          <w:szCs w:val="24"/>
        </w:rPr>
      </w:pPr>
    </w:p>
    <w:p>
      <w:pPr>
        <w:pStyle w:val="style0"/>
        <w:autoSpaceDE w:val="false"/>
        <w:autoSpaceDN w:val="false"/>
        <w:adjustRightInd w:val="false"/>
        <w:spacing w:after="0" w:lineRule="auto" w:line="240"/>
        <w:rPr>
          <w:rFonts w:cs="ArialMT" w:eastAsia="Arial-BoldMT"/>
          <w:b/>
          <w:iCs/>
          <w:sz w:val="24"/>
          <w:szCs w:val="24"/>
        </w:rPr>
      </w:pPr>
      <w:r>
        <w:rPr>
          <w:rFonts w:cs="ArialMT" w:eastAsia="Arial-BoldMT"/>
          <w:b/>
          <w:iCs/>
          <w:sz w:val="24"/>
          <w:szCs w:val="24"/>
        </w:rPr>
        <w:t>Solution</w:t>
      </w:r>
    </w:p>
    <w:p>
      <w:pPr>
        <w:pStyle w:val="style0"/>
        <w:autoSpaceDE w:val="false"/>
        <w:autoSpaceDN w:val="false"/>
        <w:adjustRightInd w:val="false"/>
        <w:spacing w:after="0" w:lineRule="auto" w:line="240"/>
        <w:rPr>
          <w:rFonts w:cs="ArialMT"/>
          <w:iCs/>
          <w:sz w:val="24"/>
          <w:szCs w:val="24"/>
        </w:rPr>
      </w:pPr>
      <w:r>
        <w:rPr>
          <w:rFonts w:cs="ArialMT"/>
          <w:iCs/>
          <w:sz w:val="24"/>
          <w:szCs w:val="24"/>
        </w:rPr>
        <w:t>Speed of light, c = 3.00 x 10</w:t>
      </w:r>
      <w:r>
        <w:rPr>
          <w:rFonts w:cs="ArialMT"/>
          <w:iCs/>
          <w:sz w:val="24"/>
          <w:szCs w:val="24"/>
          <w:vertAlign w:val="superscript"/>
        </w:rPr>
        <w:t>8</w:t>
      </w:r>
      <w:r>
        <w:rPr>
          <w:rFonts w:cs="ArialMT"/>
          <w:iCs/>
          <w:sz w:val="24"/>
          <w:szCs w:val="24"/>
        </w:rPr>
        <w:t xml:space="preserve"> m/s</w:t>
      </w:r>
    </w:p>
    <w:p>
      <w:pPr>
        <w:pStyle w:val="style0"/>
        <w:autoSpaceDE w:val="false"/>
        <w:autoSpaceDN w:val="false"/>
        <w:adjustRightInd w:val="false"/>
        <w:spacing w:after="0" w:lineRule="auto" w:line="240"/>
        <w:rPr>
          <w:rFonts w:cs="ArialMT"/>
          <w:iCs/>
          <w:sz w:val="24"/>
          <w:szCs w:val="24"/>
        </w:rPr>
      </w:pPr>
      <w:r>
        <w:rPr>
          <w:rFonts w:cs="ArialMT"/>
          <w:iCs/>
          <w:sz w:val="24"/>
          <w:szCs w:val="24"/>
        </w:rPr>
        <w:t>Frequency, f = 6.10 x 10</w:t>
      </w:r>
      <w:r>
        <w:rPr>
          <w:rFonts w:cs="ArialMT"/>
          <w:iCs/>
          <w:sz w:val="24"/>
          <w:szCs w:val="24"/>
          <w:vertAlign w:val="superscript"/>
        </w:rPr>
        <w:t>14</w:t>
      </w:r>
      <w:r>
        <w:rPr>
          <w:rFonts w:cs="ArialMT"/>
          <w:iCs/>
          <w:sz w:val="24"/>
          <w:szCs w:val="24"/>
        </w:rPr>
        <w:t xml:space="preserve"> Hz</w:t>
      </w:r>
    </w:p>
    <w:p>
      <w:pPr>
        <w:pStyle w:val="style0"/>
        <w:autoSpaceDE w:val="false"/>
        <w:autoSpaceDN w:val="false"/>
        <w:adjustRightInd w:val="false"/>
        <w:spacing w:after="0" w:lineRule="auto" w:line="240"/>
        <w:rPr>
          <w:rFonts w:cs="ArialMT"/>
          <w:iCs/>
          <w:sz w:val="24"/>
          <w:szCs w:val="24"/>
        </w:rPr>
      </w:pPr>
      <w:r>
        <w:rPr>
          <w:rFonts w:cs="ArialMT"/>
          <w:iCs/>
          <w:sz w:val="24"/>
          <w:szCs w:val="24"/>
        </w:rPr>
        <w:t>f = 6.10 x 10</w:t>
      </w:r>
      <w:r>
        <w:rPr>
          <w:rFonts w:cs="ArialMT"/>
          <w:iCs/>
          <w:sz w:val="24"/>
          <w:szCs w:val="24"/>
          <w:vertAlign w:val="superscript"/>
        </w:rPr>
        <w:t>14</w:t>
      </w:r>
      <w:r>
        <w:rPr>
          <w:rFonts w:cs="ArialMT"/>
          <w:iCs/>
          <w:sz w:val="24"/>
          <w:szCs w:val="24"/>
        </w:rPr>
        <w:t xml:space="preserve"> s</w:t>
      </w:r>
      <w:r>
        <w:rPr>
          <w:rFonts w:cs="ArialMT"/>
          <w:iCs/>
          <w:sz w:val="24"/>
          <w:szCs w:val="24"/>
          <w:vertAlign w:val="superscript"/>
        </w:rPr>
        <w:t>-1</w:t>
      </w:r>
      <w:r>
        <w:rPr>
          <w:rFonts w:cs="ArialMT"/>
          <w:iCs/>
          <w:sz w:val="24"/>
          <w:szCs w:val="24"/>
        </w:rPr>
        <w:t xml:space="preserve">(To do dimensional analysis, it is easiest to change Hertz to </w:t>
      </w:r>
      <w:r>
        <w:rPr>
          <w:rFonts w:cs="Arial-ItalicMT"/>
          <w:i/>
          <w:sz w:val="24"/>
          <w:szCs w:val="24"/>
        </w:rPr>
        <w:t xml:space="preserve">per second </w:t>
      </w:r>
      <w:r>
        <w:rPr>
          <w:rFonts w:cs="ArialMT"/>
          <w:iCs/>
          <w:sz w:val="24"/>
          <w:szCs w:val="24"/>
        </w:rPr>
        <w:t>1 Hz = 1 s</w:t>
      </w:r>
      <w:r>
        <w:rPr>
          <w:rFonts w:cs="ArialMT"/>
          <w:iCs/>
          <w:sz w:val="24"/>
          <w:szCs w:val="24"/>
          <w:vertAlign w:val="superscript"/>
        </w:rPr>
        <w:t>-1</w:t>
      </w:r>
      <w:r>
        <w:rPr>
          <w:rFonts w:cs="ArialMT"/>
          <w:iCs/>
          <w:sz w:val="24"/>
          <w:szCs w:val="24"/>
        </w:rPr>
        <w:t>)</w:t>
      </w:r>
    </w:p>
    <w:p>
      <w:pPr>
        <w:pStyle w:val="style0"/>
        <w:autoSpaceDE w:val="false"/>
        <w:autoSpaceDN w:val="false"/>
        <w:adjustRightInd w:val="false"/>
        <w:spacing w:after="0" w:lineRule="auto" w:line="240"/>
        <w:rPr>
          <w:rFonts w:cs="ArialMT"/>
          <w:iCs/>
          <w:sz w:val="24"/>
          <w:szCs w:val="24"/>
        </w:rPr>
      </w:pPr>
      <w:r>
        <w:rPr>
          <w:rFonts w:cs="ArialMT"/>
          <w:iCs/>
          <w:sz w:val="24"/>
          <w:szCs w:val="24"/>
        </w:rPr>
        <w:t>c = f x λ</w:t>
      </w:r>
    </w:p>
    <w:p>
      <w:pPr>
        <w:pStyle w:val="style0"/>
        <w:autoSpaceDE w:val="false"/>
        <w:autoSpaceDN w:val="false"/>
        <w:adjustRightInd w:val="false"/>
        <w:spacing w:after="0" w:lineRule="auto" w:line="240"/>
        <w:rPr>
          <w:rFonts w:cs="ArialMT"/>
          <w:iCs/>
          <w:sz w:val="24"/>
          <w:szCs w:val="24"/>
        </w:rPr>
      </w:pPr>
      <w:r>
        <w:rPr>
          <w:rFonts w:cs="ArialMT"/>
          <w:iCs/>
          <w:sz w:val="24"/>
          <w:szCs w:val="24"/>
        </w:rPr>
        <w:t>3.00 x 10</w:t>
      </w:r>
      <w:r>
        <w:rPr>
          <w:rFonts w:cs="ArialMT"/>
          <w:iCs/>
          <w:sz w:val="24"/>
          <w:szCs w:val="24"/>
          <w:vertAlign w:val="superscript"/>
        </w:rPr>
        <w:t>8</w:t>
      </w:r>
      <w:r>
        <w:rPr>
          <w:rFonts w:cs="ArialMT"/>
          <w:iCs/>
          <w:sz w:val="24"/>
          <w:szCs w:val="24"/>
        </w:rPr>
        <w:t xml:space="preserve"> m/s = 6.10 x 10</w:t>
      </w:r>
      <w:r>
        <w:rPr>
          <w:rFonts w:cs="ArialMT"/>
          <w:iCs/>
          <w:sz w:val="24"/>
          <w:szCs w:val="24"/>
          <w:vertAlign w:val="superscript"/>
        </w:rPr>
        <w:t xml:space="preserve">14 </w:t>
      </w:r>
      <w:r>
        <w:rPr>
          <w:rFonts w:cs="ArialMT"/>
          <w:iCs/>
          <w:sz w:val="24"/>
          <w:szCs w:val="24"/>
        </w:rPr>
        <w:t>s</w:t>
      </w:r>
      <w:r>
        <w:rPr>
          <w:rFonts w:cs="ArialMT"/>
          <w:iCs/>
          <w:sz w:val="24"/>
          <w:szCs w:val="24"/>
          <w:vertAlign w:val="superscript"/>
        </w:rPr>
        <w:t>-1</w:t>
      </w:r>
      <w:r>
        <w:rPr>
          <w:rFonts w:cs="ArialMT"/>
          <w:iCs/>
          <w:sz w:val="24"/>
          <w:szCs w:val="24"/>
        </w:rPr>
        <w:t xml:space="preserve"> x λ</w:t>
      </w:r>
    </w:p>
    <w:p>
      <w:pPr>
        <w:pStyle w:val="style0"/>
        <w:autoSpaceDE w:val="false"/>
        <w:autoSpaceDN w:val="false"/>
        <w:adjustRightInd w:val="false"/>
        <w:spacing w:after="0" w:lineRule="auto" w:line="240"/>
        <w:rPr>
          <w:rFonts w:cs="ArialMT"/>
          <w:b/>
          <w:sz w:val="24"/>
          <w:szCs w:val="24"/>
          <w:vertAlign w:val="subscript"/>
        </w:rPr>
      </w:pPr>
      <w:r>
        <w:rPr>
          <w:rFonts w:cs="ArialMT"/>
          <w:iCs/>
          <w:sz w:val="24"/>
          <w:szCs w:val="24"/>
        </w:rPr>
        <w:t>To solve for wavelength, λ, divide both sides of the equation by 6.10 x 10</w:t>
      </w:r>
      <w:r>
        <w:rPr>
          <w:rFonts w:cs="ArialMT"/>
          <w:iCs/>
          <w:sz w:val="24"/>
          <w:szCs w:val="24"/>
          <w:vertAlign w:val="superscript"/>
        </w:rPr>
        <w:t>14</w:t>
      </w:r>
      <w:r>
        <w:rPr>
          <w:rFonts w:cs="ArialMT"/>
          <w:iCs/>
          <w:sz w:val="24"/>
          <w:szCs w:val="24"/>
        </w:rPr>
        <w:t xml:space="preserve"> s</w:t>
      </w:r>
      <w:r>
        <w:rPr>
          <w:rFonts w:cs="ArialMT"/>
          <w:iCs/>
          <w:sz w:val="24"/>
          <w:szCs w:val="24"/>
          <w:vertAlign w:val="superscript"/>
        </w:rPr>
        <w:t>-1</w:t>
      </w:r>
      <w:r>
        <w:rPr>
          <w:rFonts w:cs="ArialMT"/>
          <w:iCs/>
          <w:sz w:val="24"/>
          <w:szCs w:val="24"/>
        </w:rPr>
        <w:t xml:space="preserve">. </w:t>
      </w:r>
    </w:p>
    <w:p>
      <w:pPr>
        <w:pStyle w:val="style0"/>
        <w:autoSpaceDE w:val="false"/>
        <w:autoSpaceDN w:val="false"/>
        <w:adjustRightInd w:val="false"/>
        <w:spacing w:after="0" w:lineRule="auto" w:line="240"/>
        <w:rPr>
          <w:rFonts w:cs="ArialMT"/>
          <w:b/>
          <w:sz w:val="24"/>
          <w:szCs w:val="24"/>
        </w:rPr>
      </w:pPr>
      <w:r>
        <w:rPr>
          <w:rFonts w:cs="ArialMT"/>
          <w:b/>
          <w:noProof/>
          <w:sz w:val="24"/>
          <w:szCs w:val="24"/>
          <w:vertAlign w:val="subscript"/>
        </w:rPr>
        <w:drawing>
          <wp:inline distL="0" distT="0" distB="0" distR="0">
            <wp:extent cx="1060450" cy="292735"/>
            <wp:effectExtent l="0" t="0" r="6350" b="0"/>
            <wp:docPr id="1103" name="Picture 337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33799"/>
                    <pic:cNvPicPr/>
                  </pic:nvPicPr>
                  <pic:blipFill>
                    <a:blip r:embed="rId50" cstate="print"/>
                    <a:srcRect l="0" t="0" r="0" b="0"/>
                    <a:stretch/>
                  </pic:blipFill>
                  <pic:spPr>
                    <a:xfrm rot="0">
                      <a:off x="0" y="0"/>
                      <a:ext cx="1060450" cy="292735"/>
                    </a:xfrm>
                    <a:prstGeom prst="rect"/>
                    <a:ln>
                      <a:noFill/>
                    </a:ln>
                  </pic:spPr>
                </pic:pic>
              </a:graphicData>
            </a:graphic>
          </wp:inline>
        </w:drawing>
      </w:r>
      <w:r>
        <w:rPr>
          <w:rFonts w:cs="ArialMT"/>
          <w:iCs/>
          <w:sz w:val="24"/>
          <w:szCs w:val="24"/>
        </w:rPr>
        <w:t xml:space="preserve"> = </w:t>
      </w:r>
      <w:r>
        <w:rPr>
          <w:rFonts w:cs="ArialMT"/>
          <w:iCs/>
          <w:noProof/>
          <w:sz w:val="24"/>
          <w:szCs w:val="24"/>
        </w:rPr>
        <w:drawing>
          <wp:inline distL="0" distT="0" distB="0" distR="0">
            <wp:extent cx="1060450" cy="278130"/>
            <wp:effectExtent l="0" t="0" r="6350" b="7620"/>
            <wp:docPr id="1104" name="Picture 338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33801"/>
                    <pic:cNvPicPr/>
                  </pic:nvPicPr>
                  <pic:blipFill>
                    <a:blip r:embed="rId51" cstate="print"/>
                    <a:srcRect l="0" t="0" r="0" b="0"/>
                    <a:stretch/>
                  </pic:blipFill>
                  <pic:spPr>
                    <a:xfrm rot="0">
                      <a:off x="0" y="0"/>
                      <a:ext cx="1060450" cy="278130"/>
                    </a:xfrm>
                    <a:prstGeom prst="rect"/>
                    <a:ln>
                      <a:noFill/>
                    </a:ln>
                  </pic:spPr>
                </pic:pic>
              </a:graphicData>
            </a:graphic>
          </wp:inline>
        </w:drawing>
      </w:r>
    </w:p>
    <w:p>
      <w:pPr>
        <w:pStyle w:val="style0"/>
        <w:autoSpaceDE w:val="false"/>
        <w:autoSpaceDN w:val="false"/>
        <w:adjustRightInd w:val="false"/>
        <w:spacing w:after="0" w:lineRule="auto" w:line="240"/>
        <w:rPr>
          <w:rFonts w:cs="ArialMT"/>
          <w:iCs/>
          <w:sz w:val="24"/>
          <w:szCs w:val="24"/>
        </w:rPr>
      </w:pPr>
      <w:r>
        <w:rPr>
          <w:rFonts w:cs="ArialMT"/>
          <w:iCs/>
          <w:sz w:val="24"/>
          <w:szCs w:val="24"/>
        </w:rPr>
        <w:t>4.92 x 10</w:t>
      </w:r>
      <w:r>
        <w:rPr>
          <w:rFonts w:cs="ArialMT"/>
          <w:iCs/>
          <w:sz w:val="24"/>
          <w:szCs w:val="24"/>
          <w:vertAlign w:val="superscript"/>
        </w:rPr>
        <w:t>-7</w:t>
      </w:r>
      <w:r>
        <w:rPr>
          <w:rFonts w:cs="ArialMT"/>
          <w:iCs/>
          <w:sz w:val="24"/>
          <w:szCs w:val="24"/>
        </w:rPr>
        <w:t xml:space="preserve"> m = (1) x λ</w:t>
      </w:r>
    </w:p>
    <w:p>
      <w:pPr>
        <w:pStyle w:val="style0"/>
        <w:autoSpaceDE w:val="false"/>
        <w:autoSpaceDN w:val="false"/>
        <w:adjustRightInd w:val="false"/>
        <w:spacing w:after="0" w:lineRule="auto" w:line="240"/>
        <w:rPr>
          <w:rFonts w:cs="ArialMT"/>
          <w:iCs/>
          <w:sz w:val="24"/>
          <w:szCs w:val="24"/>
        </w:rPr>
      </w:pPr>
      <w:r>
        <w:rPr>
          <w:rFonts w:cs="ArialMT"/>
          <w:iCs/>
          <w:sz w:val="24"/>
          <w:szCs w:val="24"/>
        </w:rPr>
        <w:t>λ = 4.92 x 10</w:t>
      </w:r>
      <w:r>
        <w:rPr>
          <w:rFonts w:cs="ArialMT"/>
          <w:iCs/>
          <w:sz w:val="24"/>
          <w:szCs w:val="24"/>
          <w:vertAlign w:val="superscript"/>
        </w:rPr>
        <w:t>-7</w:t>
      </w:r>
      <w:r>
        <w:rPr>
          <w:rFonts w:cs="ArialMT"/>
          <w:iCs/>
          <w:sz w:val="24"/>
          <w:szCs w:val="24"/>
        </w:rPr>
        <w:t xml:space="preserve"> m</w:t>
      </w:r>
    </w:p>
    <w:p>
      <w:pPr>
        <w:pStyle w:val="style0"/>
        <w:autoSpaceDE w:val="false"/>
        <w:autoSpaceDN w:val="false"/>
        <w:adjustRightInd w:val="false"/>
        <w:spacing w:after="0" w:lineRule="auto" w:line="240"/>
        <w:rPr>
          <w:rFonts w:cs="ArialMT"/>
          <w:b/>
          <w:sz w:val="24"/>
          <w:szCs w:val="24"/>
        </w:rPr>
      </w:pPr>
      <w:r>
        <w:rPr>
          <w:rFonts w:cs="ArialMT"/>
          <w:iCs/>
          <w:sz w:val="24"/>
          <w:szCs w:val="24"/>
        </w:rPr>
        <w:t>The wavelength of the light is 4.92 x 10</w:t>
      </w:r>
      <w:r>
        <w:rPr>
          <w:rFonts w:cs="ArialMT"/>
          <w:iCs/>
          <w:sz w:val="24"/>
          <w:szCs w:val="24"/>
          <w:vertAlign w:val="superscript"/>
        </w:rPr>
        <w:t>-7</w:t>
      </w:r>
      <w:r>
        <w:rPr>
          <w:rFonts w:cs="ArialMT"/>
          <w:iCs/>
          <w:sz w:val="24"/>
          <w:szCs w:val="24"/>
        </w:rPr>
        <w:t xml:space="preserve"> m (or 492 nm, if you do the conversion).</w:t>
      </w:r>
    </w:p>
    <w:p>
      <w:pPr>
        <w:pStyle w:val="style0"/>
        <w:autoSpaceDE w:val="false"/>
        <w:autoSpaceDN w:val="false"/>
        <w:adjustRightInd w:val="false"/>
        <w:spacing w:after="0" w:lineRule="auto" w:line="240"/>
        <w:rPr>
          <w:rFonts w:cs="ArialMT"/>
          <w:b/>
          <w:sz w:val="24"/>
          <w:szCs w:val="24"/>
          <w:vertAlign w:val="subscript"/>
        </w:rPr>
      </w:pPr>
    </w:p>
    <w:p>
      <w:pPr>
        <w:pStyle w:val="style0"/>
        <w:autoSpaceDE w:val="false"/>
        <w:autoSpaceDN w:val="false"/>
        <w:adjustRightInd w:val="false"/>
        <w:spacing w:after="0" w:lineRule="auto" w:line="240"/>
        <w:rPr>
          <w:rFonts w:cs="Arial-BoldMT" w:eastAsia="Arial-BoldMT"/>
          <w:b/>
          <w:bCs/>
          <w:iCs/>
          <w:color w:val="000099"/>
          <w:sz w:val="24"/>
          <w:szCs w:val="24"/>
        </w:rPr>
      </w:pPr>
      <w:r>
        <w:rPr>
          <w:rFonts w:cs="Arial-BoldMT" w:eastAsia="Arial-BoldMT"/>
          <w:b/>
          <w:bCs/>
          <w:iCs/>
          <w:color w:val="000099"/>
          <w:sz w:val="24"/>
          <w:szCs w:val="24"/>
        </w:rPr>
        <w:t>Light Consists of Energy Packets Called Photons</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We have already seen how the photoelectric effect proved that light was</w:t>
      </w:r>
      <w:r>
        <w:rPr>
          <w:rFonts w:cs="ArialMT" w:eastAsia="Arial-BoldMT"/>
          <w:iCs/>
          <w:color w:val="000000"/>
          <w:sz w:val="24"/>
          <w:szCs w:val="24"/>
        </w:rPr>
        <w:t xml:space="preserve"> </w:t>
      </w:r>
      <w:r>
        <w:rPr>
          <w:rFonts w:cs="ArialMT" w:eastAsia="Arial-BoldMT"/>
          <w:iCs/>
          <w:color w:val="000000"/>
          <w:sz w:val="24"/>
          <w:szCs w:val="24"/>
        </w:rPr>
        <w:t xml:space="preserve">not </w:t>
      </w:r>
      <w:r>
        <w:rPr>
          <w:rFonts w:cs="Arial-ItalicMT" w:eastAsia="Arial-BoldMT"/>
          <w:i/>
          <w:color w:val="000000"/>
          <w:sz w:val="24"/>
          <w:szCs w:val="24"/>
        </w:rPr>
        <w:t xml:space="preserve">completely </w:t>
      </w:r>
      <w:r>
        <w:rPr>
          <w:rFonts w:cs="ArialMT" w:eastAsia="Arial-BoldMT"/>
          <w:iCs/>
          <w:color w:val="000000"/>
          <w:sz w:val="24"/>
          <w:szCs w:val="24"/>
        </w:rPr>
        <w:t>wave-like, but rather,</w:t>
      </w:r>
      <w:r>
        <w:rPr>
          <w:rFonts w:cs="ArialMT" w:eastAsia="Arial-BoldMT"/>
          <w:iCs/>
          <w:color w:val="000000"/>
          <w:sz w:val="24"/>
          <w:szCs w:val="24"/>
        </w:rPr>
        <w:t xml:space="preserve"> </w:t>
      </w:r>
      <w:r>
        <w:rPr>
          <w:rFonts w:cs="ArialMT" w:eastAsia="Arial-BoldMT"/>
          <w:iCs/>
          <w:color w:val="000000"/>
          <w:sz w:val="24"/>
          <w:szCs w:val="24"/>
        </w:rPr>
        <w:t>had particle-like properties too. Let’s return to our comparison between Transformers and light. Transformers</w:t>
      </w:r>
      <w:r>
        <w:rPr>
          <w:rFonts w:cs="ArialMT" w:eastAsia="Arial-BoldMT"/>
          <w:iCs/>
          <w:color w:val="000000"/>
          <w:sz w:val="24"/>
          <w:szCs w:val="24"/>
        </w:rPr>
        <w:t xml:space="preserve"> </w:t>
      </w:r>
      <w:r>
        <w:rPr>
          <w:rFonts w:cs="ArialMT" w:eastAsia="Arial-BoldMT"/>
          <w:iCs/>
          <w:color w:val="000000"/>
          <w:sz w:val="24"/>
          <w:szCs w:val="24"/>
        </w:rPr>
        <w:t xml:space="preserve">travel as vehicles; however, when Transformers battle each other, they fight as robots, not as </w:t>
      </w:r>
      <w:r>
        <w:rPr>
          <w:rFonts w:cs="ArialMT" w:eastAsia="Arial-BoldMT"/>
          <w:iCs/>
          <w:color w:val="000000"/>
          <w:sz w:val="24"/>
          <w:szCs w:val="24"/>
        </w:rPr>
        <w:t>cars and</w:t>
      </w:r>
      <w:r>
        <w:rPr>
          <w:rFonts w:cs="ArialMT" w:eastAsia="Arial-BoldMT"/>
          <w:iCs/>
          <w:color w:val="000000"/>
          <w:sz w:val="24"/>
          <w:szCs w:val="24"/>
        </w:rPr>
        <w:t xml:space="preserve"> </w:t>
      </w:r>
      <w:r>
        <w:rPr>
          <w:rFonts w:cs="ArialMT" w:eastAsia="Arial-BoldMT"/>
          <w:iCs/>
          <w:color w:val="000000"/>
          <w:sz w:val="24"/>
          <w:szCs w:val="24"/>
        </w:rPr>
        <w:t>planes. The situation with light is similar. Light may travel as a wave, but as soon as it strikes an object and</w:t>
      </w:r>
      <w:r>
        <w:rPr>
          <w:rFonts w:cs="ArialMT" w:eastAsia="Arial-BoldMT"/>
          <w:iCs/>
          <w:color w:val="000000"/>
          <w:sz w:val="24"/>
          <w:szCs w:val="24"/>
        </w:rPr>
        <w:t xml:space="preserve"> </w:t>
      </w:r>
      <w:r>
        <w:rPr>
          <w:rFonts w:cs="ArialMT" w:eastAsia="Arial-BoldMT"/>
          <w:iCs/>
          <w:color w:val="000000"/>
          <w:sz w:val="24"/>
          <w:szCs w:val="24"/>
        </w:rPr>
        <w:t>transfers its energy to that object, the light behaves as if it’s made up of tiny energy packets, or particles,</w:t>
      </w:r>
      <w:r>
        <w:rPr>
          <w:rFonts w:cs="ArialMT" w:eastAsia="Arial-BoldMT"/>
          <w:iCs/>
          <w:color w:val="000000"/>
          <w:sz w:val="24"/>
          <w:szCs w:val="24"/>
        </w:rPr>
        <w:t xml:space="preserve"> </w:t>
      </w:r>
      <w:r>
        <w:rPr>
          <w:rFonts w:cs="ArialMT" w:eastAsia="Arial-BoldMT"/>
          <w:iCs/>
          <w:color w:val="000000"/>
          <w:sz w:val="24"/>
          <w:szCs w:val="24"/>
        </w:rPr>
        <w:t xml:space="preserve">called </w:t>
      </w:r>
      <w:r>
        <w:rPr>
          <w:rFonts w:cs="Arial-BoldMT" w:eastAsia="Arial-BoldMT"/>
          <w:b/>
          <w:bCs/>
          <w:iCs/>
          <w:color w:val="000000"/>
          <w:sz w:val="24"/>
          <w:szCs w:val="24"/>
        </w:rPr>
        <w:t>photons.</w:t>
      </w:r>
      <w:r>
        <w:rPr>
          <w:rFonts w:cs="Arial-BoldMT" w:eastAsia="Arial-BoldMT"/>
          <w:b/>
          <w:bCs/>
          <w:iCs/>
          <w:color w:val="000000"/>
          <w:sz w:val="24"/>
          <w:szCs w:val="24"/>
        </w:rPr>
        <w:t xml:space="preserve"> </w:t>
      </w:r>
      <w:r>
        <w:rPr>
          <w:rFonts w:cs="ArialMT" w:eastAsia="Arial-BoldMT"/>
          <w:iCs/>
          <w:color w:val="000000"/>
          <w:sz w:val="24"/>
          <w:szCs w:val="24"/>
        </w:rPr>
        <w:t>Remember, the energy of a wave depends only on the wave’s amplitude, but not on the wave’s frequency.</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 xml:space="preserve">The energy of a photon, or a light “particle”, however, </w:t>
      </w:r>
      <w:r>
        <w:rPr>
          <w:rFonts w:cs="Arial-ItalicMT" w:eastAsia="Arial-BoldMT"/>
          <w:i/>
          <w:color w:val="000000"/>
          <w:sz w:val="24"/>
          <w:szCs w:val="24"/>
        </w:rPr>
        <w:t xml:space="preserve">does </w:t>
      </w:r>
      <w:r>
        <w:rPr>
          <w:rFonts w:cs="ArialMT" w:eastAsia="Arial-BoldMT"/>
          <w:iCs/>
          <w:color w:val="000000"/>
          <w:sz w:val="24"/>
          <w:szCs w:val="24"/>
        </w:rPr>
        <w:t>depend on frequency. The relationship between</w:t>
      </w:r>
      <w:r>
        <w:rPr>
          <w:rFonts w:cs="ArialMT" w:eastAsia="Arial-BoldMT"/>
          <w:iCs/>
          <w:color w:val="000000"/>
          <w:sz w:val="24"/>
          <w:szCs w:val="24"/>
        </w:rPr>
        <w:t xml:space="preserve"> </w:t>
      </w:r>
      <w:r>
        <w:rPr>
          <w:rFonts w:cs="ArialMT" w:eastAsia="Arial-BoldMT"/>
          <w:iCs/>
          <w:color w:val="000000"/>
          <w:sz w:val="24"/>
          <w:szCs w:val="24"/>
        </w:rPr>
        <w:t>a photon’s energy and a photon’s frequency is described mathematically by the formula</w:t>
      </w:r>
    </w:p>
    <w:p>
      <w:pPr>
        <w:pStyle w:val="style0"/>
        <w:autoSpaceDE w:val="false"/>
        <w:autoSpaceDN w:val="false"/>
        <w:adjustRightInd w:val="false"/>
        <w:spacing w:after="0" w:lineRule="auto" w:line="240"/>
        <w:rPr>
          <w:rFonts w:cs="ArialMT"/>
          <w:b/>
          <w:sz w:val="24"/>
          <w:szCs w:val="24"/>
          <w:vertAlign w:val="subscript"/>
        </w:rPr>
      </w:pPr>
      <m:oMathPara>
        <m:oMathParaPr>
          <m:jc m:val="left"/>
        </m:oMathParaPr>
        <m:oMath>
          <m:r>
            <m:rPr>
              <m:sty m:val="bi"/>
            </m:rPr>
            <w:rPr>
              <w:rFonts w:ascii="Cambria Math" w:cs="ArialMT" w:hAnsi="Cambria Math"/>
              <w:sz w:val="24"/>
              <w:szCs w:val="24"/>
              <w:vertAlign w:val="subscript"/>
            </w:rPr>
            <m:t>E=hf</m:t>
          </m:r>
        </m:oMath>
      </m:oMathPara>
    </w:p>
    <w:p>
      <w:pPr>
        <w:pStyle w:val="style0"/>
        <w:autoSpaceDE w:val="false"/>
        <w:autoSpaceDN w:val="false"/>
        <w:adjustRightInd w:val="false"/>
        <w:spacing w:after="0" w:lineRule="auto" w:line="240"/>
        <w:rPr>
          <w:rFonts w:cs="ArialMT"/>
          <w:b/>
          <w:sz w:val="24"/>
          <w:szCs w:val="24"/>
          <w:vertAlign w:val="subscript"/>
        </w:rPr>
      </w:pPr>
    </w:p>
    <w:p>
      <w:pPr>
        <w:pStyle w:val="style0"/>
        <w:autoSpaceDE w:val="false"/>
        <w:autoSpaceDN w:val="false"/>
        <w:adjustRightInd w:val="false"/>
        <w:spacing w:after="0" w:lineRule="auto" w:line="240"/>
        <w:rPr>
          <w:rFonts w:cs="ArialMT"/>
          <w:iCs/>
          <w:sz w:val="24"/>
          <w:szCs w:val="24"/>
        </w:rPr>
      </w:pPr>
      <w:r>
        <w:rPr>
          <w:rFonts w:cs="ArialMT"/>
          <w:iCs/>
          <w:sz w:val="24"/>
          <w:szCs w:val="24"/>
        </w:rPr>
        <w:t xml:space="preserve">Where E is the energy of the photon, h is Planck’s </w:t>
      </w:r>
      <w:r>
        <w:rPr>
          <w:rFonts w:cs="Arial-BoldMT" w:eastAsia="Arial-BoldMT"/>
          <w:b/>
          <w:bCs/>
          <w:iCs/>
          <w:sz w:val="24"/>
          <w:szCs w:val="24"/>
        </w:rPr>
        <w:t xml:space="preserve">constant </w:t>
      </w:r>
      <w:r>
        <w:rPr>
          <w:rFonts w:cs="ArialMT"/>
          <w:iCs/>
          <w:sz w:val="24"/>
          <w:szCs w:val="24"/>
        </w:rPr>
        <w:t>(which always has the value h = 6.63 x 10</w:t>
      </w:r>
      <w:r>
        <w:rPr>
          <w:rFonts w:cs="ArialMT"/>
          <w:iCs/>
          <w:sz w:val="24"/>
          <w:szCs w:val="24"/>
          <w:vertAlign w:val="superscript"/>
        </w:rPr>
        <w:t>-34</w:t>
      </w:r>
      <w:r>
        <w:rPr>
          <w:rFonts w:cs="ArialMT"/>
          <w:iCs/>
          <w:sz w:val="24"/>
          <w:szCs w:val="24"/>
        </w:rPr>
        <w:t>J·s), and f is the frequency of the light. The SI unit for energy is the Joule (J); the SI unit for frequency is the</w:t>
      </w:r>
      <w:r>
        <w:rPr>
          <w:rFonts w:cs="ArialMT"/>
          <w:iCs/>
          <w:sz w:val="24"/>
          <w:szCs w:val="24"/>
        </w:rPr>
        <w:t xml:space="preserve"> </w:t>
      </w:r>
      <w:r>
        <w:rPr>
          <w:rFonts w:cs="ArialMT"/>
          <w:iCs/>
          <w:sz w:val="24"/>
          <w:szCs w:val="24"/>
        </w:rPr>
        <w:t>Hertz (or per second, s</w:t>
      </w:r>
      <w:r>
        <w:rPr>
          <w:rFonts w:cs="ArialMT"/>
          <w:iCs/>
          <w:sz w:val="24"/>
          <w:szCs w:val="24"/>
          <w:vertAlign w:val="superscript"/>
        </w:rPr>
        <w:t>-1</w:t>
      </w:r>
      <w:r>
        <w:rPr>
          <w:rFonts w:cs="ArialMT"/>
          <w:iCs/>
          <w:sz w:val="24"/>
          <w:szCs w:val="24"/>
        </w:rPr>
        <w:t>); the SI unit for Planck’s constant is the Joule-second (J·s). Although this equation</w:t>
      </w:r>
      <w:r>
        <w:rPr>
          <w:rFonts w:cs="ArialMT"/>
          <w:iCs/>
          <w:sz w:val="24"/>
          <w:szCs w:val="24"/>
        </w:rPr>
        <w:t xml:space="preserve"> </w:t>
      </w:r>
      <w:r>
        <w:rPr>
          <w:rFonts w:cs="ArialMT"/>
          <w:iCs/>
          <w:sz w:val="24"/>
          <w:szCs w:val="24"/>
        </w:rPr>
        <w:t>came from complex mathematical models of black-body radiation, its meaning should be clear – the larger</w:t>
      </w:r>
      <w:r>
        <w:rPr>
          <w:rFonts w:cs="ArialMT"/>
          <w:iCs/>
          <w:sz w:val="24"/>
          <w:szCs w:val="24"/>
        </w:rPr>
        <w:t xml:space="preserve"> </w:t>
      </w:r>
      <w:r>
        <w:rPr>
          <w:rFonts w:cs="ArialMT"/>
          <w:iCs/>
          <w:sz w:val="24"/>
          <w:szCs w:val="24"/>
        </w:rPr>
        <w:t>the frequency of the light beam, the more energy in each photon of light.</w:t>
      </w:r>
    </w:p>
    <w:p>
      <w:pPr>
        <w:pStyle w:val="style0"/>
        <w:autoSpaceDE w:val="false"/>
        <w:autoSpaceDN w:val="false"/>
        <w:adjustRightInd w:val="false"/>
        <w:spacing w:after="0" w:lineRule="auto" w:line="240"/>
        <w:rPr>
          <w:rFonts w:cs="Arial-BoldMT" w:eastAsia="Arial-BoldMT"/>
          <w:b/>
          <w:bCs/>
          <w:iCs/>
          <w:sz w:val="24"/>
          <w:szCs w:val="24"/>
        </w:rPr>
      </w:pPr>
    </w:p>
    <w:p>
      <w:pPr>
        <w:pStyle w:val="style0"/>
        <w:autoSpaceDE w:val="false"/>
        <w:autoSpaceDN w:val="false"/>
        <w:adjustRightInd w:val="false"/>
        <w:spacing w:after="0" w:lineRule="auto" w:line="240"/>
        <w:rPr>
          <w:rFonts w:cs="Arial-BoldMT" w:eastAsia="Arial-BoldMT"/>
          <w:b/>
          <w:bCs/>
          <w:iCs/>
          <w:sz w:val="24"/>
          <w:szCs w:val="24"/>
        </w:rPr>
      </w:pPr>
      <w:r>
        <w:rPr>
          <w:rFonts w:cs="Arial-BoldMT" w:eastAsia="Arial-BoldMT"/>
          <w:b/>
          <w:bCs/>
          <w:iCs/>
          <w:sz w:val="24"/>
          <w:szCs w:val="24"/>
        </w:rPr>
        <w:t>Example 4:</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What is the energy of a photon in a stream of light with frequency 4.25 x 10</w:t>
      </w:r>
      <w:r>
        <w:rPr>
          <w:rFonts w:cs="ArialMT" w:eastAsia="Arial-BoldMT"/>
          <w:iCs/>
          <w:sz w:val="24"/>
          <w:szCs w:val="24"/>
          <w:vertAlign w:val="superscript"/>
        </w:rPr>
        <w:t>14</w:t>
      </w:r>
      <w:r>
        <w:rPr>
          <w:rFonts w:cs="ArialMT" w:eastAsia="Arial-BoldMT"/>
          <w:iCs/>
          <w:sz w:val="24"/>
          <w:szCs w:val="24"/>
        </w:rPr>
        <w:t xml:space="preserve"> Hz?</w:t>
      </w:r>
    </w:p>
    <w:p>
      <w:pPr>
        <w:pStyle w:val="style0"/>
        <w:autoSpaceDE w:val="false"/>
        <w:autoSpaceDN w:val="false"/>
        <w:adjustRightInd w:val="false"/>
        <w:spacing w:after="0" w:lineRule="auto" w:line="240"/>
        <w:rPr>
          <w:rFonts w:cs="ArialMT" w:eastAsia="Arial-BoldMT"/>
          <w:iCs/>
          <w:sz w:val="24"/>
          <w:szCs w:val="24"/>
        </w:rPr>
      </w:pPr>
    </w:p>
    <w:p>
      <w:pPr>
        <w:pStyle w:val="style0"/>
        <w:autoSpaceDE w:val="false"/>
        <w:autoSpaceDN w:val="false"/>
        <w:adjustRightInd w:val="false"/>
        <w:spacing w:after="0" w:lineRule="auto" w:line="240"/>
        <w:rPr>
          <w:rFonts w:cs="ArialMT" w:eastAsia="Arial-BoldMT"/>
          <w:b/>
          <w:iCs/>
          <w:sz w:val="24"/>
          <w:szCs w:val="24"/>
        </w:rPr>
      </w:pPr>
      <w:r>
        <w:rPr>
          <w:rFonts w:cs="ArialMT" w:eastAsia="Arial-BoldMT"/>
          <w:b/>
          <w:iCs/>
          <w:sz w:val="24"/>
          <w:szCs w:val="24"/>
        </w:rPr>
        <w:t>Solution</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Planck’s constant, 6.63 x 10</w:t>
      </w:r>
      <w:r>
        <w:rPr>
          <w:rFonts w:cs="ArialMT" w:eastAsia="Arial-BoldMT"/>
          <w:iCs/>
          <w:sz w:val="24"/>
          <w:szCs w:val="24"/>
          <w:vertAlign w:val="superscript"/>
        </w:rPr>
        <w:t>-34</w:t>
      </w:r>
      <w:r>
        <w:rPr>
          <w:rFonts w:cs="ArialMT" w:eastAsia="Arial-BoldMT"/>
          <w:iCs/>
          <w:sz w:val="24"/>
          <w:szCs w:val="24"/>
        </w:rPr>
        <w:t xml:space="preserve"> J·s</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Frequency, 4.25 x 10</w:t>
      </w:r>
      <w:r>
        <w:rPr>
          <w:rFonts w:cs="ArialMT" w:eastAsia="Arial-BoldMT"/>
          <w:iCs/>
          <w:sz w:val="24"/>
          <w:szCs w:val="24"/>
          <w:vertAlign w:val="superscript"/>
        </w:rPr>
        <w:t>14</w:t>
      </w:r>
      <w:r>
        <w:rPr>
          <w:rFonts w:cs="ArialMT" w:eastAsia="Arial-BoldMT"/>
          <w:iCs/>
          <w:sz w:val="24"/>
          <w:szCs w:val="24"/>
        </w:rPr>
        <w:t xml:space="preserve"> Hz</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 xml:space="preserve">(To do dimensional analysis, it is easiest to change Hertz to </w:t>
      </w:r>
      <w:r>
        <w:rPr>
          <w:rFonts w:cs="Arial-ItalicMT" w:eastAsia="Arial-BoldMT"/>
          <w:i/>
          <w:sz w:val="24"/>
          <w:szCs w:val="24"/>
        </w:rPr>
        <w:t>per second</w:t>
      </w:r>
      <w:r>
        <w:rPr>
          <w:rFonts w:cs="ArialMT" w:eastAsia="Arial-BoldMT"/>
          <w:iCs/>
          <w:sz w:val="24"/>
          <w:szCs w:val="24"/>
        </w:rPr>
        <w:t>,</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1 Hz = 1 s</w:t>
      </w:r>
      <w:r>
        <w:rPr>
          <w:rFonts w:cs="ArialMT" w:eastAsia="Arial-BoldMT"/>
          <w:iCs/>
          <w:sz w:val="24"/>
          <w:szCs w:val="24"/>
          <w:vertAlign w:val="superscript"/>
        </w:rPr>
        <w:t>-1</w:t>
      </w:r>
      <w:r>
        <w:rPr>
          <w:rFonts w:cs="ArialMT" w:eastAsia="Arial-BoldMT"/>
          <w:iCs/>
          <w:sz w:val="24"/>
          <w:szCs w:val="24"/>
        </w:rPr>
        <w:t>)</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f = 4.25 x 10</w:t>
      </w:r>
      <w:r>
        <w:rPr>
          <w:rFonts w:cs="ArialMT" w:eastAsia="Arial-BoldMT"/>
          <w:iCs/>
          <w:sz w:val="24"/>
          <w:szCs w:val="24"/>
          <w:vertAlign w:val="superscript"/>
        </w:rPr>
        <w:t>14</w:t>
      </w:r>
      <w:r>
        <w:rPr>
          <w:rFonts w:cs="ArialMT" w:eastAsia="Arial-BoldMT"/>
          <w:iCs/>
          <w:sz w:val="24"/>
          <w:szCs w:val="24"/>
        </w:rPr>
        <w:t xml:space="preserve"> s</w:t>
      </w:r>
      <w:r>
        <w:rPr>
          <w:rFonts w:cs="ArialMT" w:eastAsia="Arial-BoldMT"/>
          <w:iCs/>
          <w:sz w:val="24"/>
          <w:szCs w:val="24"/>
          <w:vertAlign w:val="superscript"/>
        </w:rPr>
        <w:t>-1</w:t>
      </w:r>
    </w:p>
    <w:p>
      <w:pPr>
        <w:pStyle w:val="style0"/>
        <w:autoSpaceDE w:val="false"/>
        <w:autoSpaceDN w:val="false"/>
        <w:adjustRightInd w:val="false"/>
        <w:spacing w:after="0" w:lineRule="auto" w:line="240"/>
        <w:rPr>
          <w:rFonts w:cs="ArialMT" w:eastAsia="Arial-BoldMT"/>
          <w:iCs/>
          <w:sz w:val="24"/>
          <w:szCs w:val="24"/>
        </w:rPr>
      </w:pPr>
      <m:oMathPara>
        <m:oMathParaPr>
          <m:jc m:val="left"/>
        </m:oMathParaPr>
        <m:oMath>
          <m:r>
            <m:rPr>
              <m:sty m:val="bi"/>
            </m:rPr>
            <w:rPr>
              <w:rFonts w:ascii="Cambria Math" w:cs="ArialMT" w:hAnsi="Cambria Math"/>
              <w:sz w:val="24"/>
              <w:szCs w:val="24"/>
              <w:vertAlign w:val="subscript"/>
            </w:rPr>
            <m:t>E=hf</m:t>
          </m:r>
        </m:oMath>
      </m:oMathPara>
    </w:p>
    <w:p>
      <w:pPr>
        <w:pStyle w:val="style0"/>
        <w:autoSpaceDE w:val="false"/>
        <w:autoSpaceDN w:val="false"/>
        <w:adjustRightInd w:val="false"/>
        <w:spacing w:after="0" w:lineRule="auto" w:line="240"/>
        <w:rPr>
          <w:rFonts w:cs="ArialMT"/>
          <w:iCs/>
          <w:sz w:val="24"/>
          <w:szCs w:val="24"/>
        </w:rPr>
      </w:pPr>
      <w:r>
        <w:rPr>
          <w:rFonts w:cs="ArialMT"/>
          <w:iCs/>
          <w:sz w:val="24"/>
          <w:szCs w:val="24"/>
        </w:rPr>
        <w:t>E = 6.63 x 10</w:t>
      </w:r>
      <w:r>
        <w:rPr>
          <w:rFonts w:cs="ArialMT"/>
          <w:iCs/>
          <w:sz w:val="24"/>
          <w:szCs w:val="24"/>
          <w:vertAlign w:val="superscript"/>
        </w:rPr>
        <w:t>-34</w:t>
      </w:r>
      <w:r>
        <w:rPr>
          <w:rFonts w:cs="ArialMT"/>
          <w:iCs/>
          <w:sz w:val="24"/>
          <w:szCs w:val="24"/>
        </w:rPr>
        <w:t xml:space="preserve"> J·s x 4.25 x 10</w:t>
      </w:r>
      <w:r>
        <w:rPr>
          <w:rFonts w:cs="ArialMT"/>
          <w:iCs/>
          <w:sz w:val="24"/>
          <w:szCs w:val="24"/>
          <w:vertAlign w:val="superscript"/>
        </w:rPr>
        <w:t>14</w:t>
      </w:r>
      <w:r>
        <w:rPr>
          <w:rFonts w:cs="ArialMT"/>
          <w:iCs/>
          <w:sz w:val="24"/>
          <w:szCs w:val="24"/>
        </w:rPr>
        <w:t xml:space="preserve"> s</w:t>
      </w:r>
      <w:r>
        <w:rPr>
          <w:rFonts w:cs="ArialMT"/>
          <w:iCs/>
          <w:sz w:val="24"/>
          <w:szCs w:val="24"/>
          <w:vertAlign w:val="superscript"/>
        </w:rPr>
        <w:t>-1</w:t>
      </w:r>
    </w:p>
    <w:p>
      <w:pPr>
        <w:pStyle w:val="style0"/>
        <w:autoSpaceDE w:val="false"/>
        <w:autoSpaceDN w:val="false"/>
        <w:adjustRightInd w:val="false"/>
        <w:spacing w:after="0" w:lineRule="auto" w:line="240"/>
        <w:rPr>
          <w:rFonts w:cs="ArialMT"/>
          <w:iCs/>
          <w:sz w:val="24"/>
          <w:szCs w:val="24"/>
        </w:rPr>
      </w:pPr>
      <w:r>
        <w:rPr>
          <w:rFonts w:cs="ArialMT"/>
          <w:iCs/>
          <w:sz w:val="24"/>
          <w:szCs w:val="24"/>
        </w:rPr>
        <w:t>E = 2.82 x 10</w:t>
      </w:r>
      <w:r>
        <w:rPr>
          <w:rFonts w:cs="ArialMT"/>
          <w:iCs/>
          <w:sz w:val="24"/>
          <w:szCs w:val="24"/>
          <w:vertAlign w:val="superscript"/>
        </w:rPr>
        <w:t>-19</w:t>
      </w:r>
      <w:r>
        <w:rPr>
          <w:rFonts w:cs="ArialMT"/>
          <w:iCs/>
          <w:sz w:val="24"/>
          <w:szCs w:val="24"/>
        </w:rPr>
        <w:t xml:space="preserve"> J</w:t>
      </w:r>
    </w:p>
    <w:p>
      <w:pPr>
        <w:pStyle w:val="style0"/>
        <w:autoSpaceDE w:val="false"/>
        <w:autoSpaceDN w:val="false"/>
        <w:adjustRightInd w:val="false"/>
        <w:spacing w:after="0" w:lineRule="auto" w:line="240"/>
        <w:rPr>
          <w:rFonts w:cs="ArialMT"/>
          <w:b/>
          <w:sz w:val="24"/>
          <w:szCs w:val="24"/>
          <w:vertAlign w:val="subscript"/>
        </w:rPr>
      </w:pPr>
      <w:r>
        <w:rPr>
          <w:rFonts w:cs="ArialMT"/>
          <w:iCs/>
          <w:sz w:val="24"/>
          <w:szCs w:val="24"/>
        </w:rPr>
        <w:t>The energy of a photon of light with frequency 4.25 x 10</w:t>
      </w:r>
      <w:r>
        <w:rPr>
          <w:rFonts w:cs="ArialMT"/>
          <w:iCs/>
          <w:sz w:val="24"/>
          <w:szCs w:val="24"/>
          <w:vertAlign w:val="superscript"/>
        </w:rPr>
        <w:t>14</w:t>
      </w:r>
      <w:r>
        <w:rPr>
          <w:rFonts w:cs="ArialMT"/>
          <w:iCs/>
          <w:sz w:val="24"/>
          <w:szCs w:val="24"/>
        </w:rPr>
        <w:t xml:space="preserve"> s</w:t>
      </w:r>
      <w:r>
        <w:rPr>
          <w:rFonts w:cs="ArialMT"/>
          <w:iCs/>
          <w:sz w:val="24"/>
          <w:szCs w:val="24"/>
          <w:vertAlign w:val="superscript"/>
        </w:rPr>
        <w:t>-1</w:t>
      </w:r>
      <w:r>
        <w:rPr>
          <w:rFonts w:cs="ArialMT"/>
          <w:iCs/>
          <w:sz w:val="24"/>
          <w:szCs w:val="24"/>
        </w:rPr>
        <w:t xml:space="preserve"> is 2.82 x 10</w:t>
      </w:r>
      <w:r>
        <w:rPr>
          <w:rFonts w:cs="ArialMT"/>
          <w:iCs/>
          <w:sz w:val="24"/>
          <w:szCs w:val="24"/>
          <w:vertAlign w:val="superscript"/>
        </w:rPr>
        <w:t>-19</w:t>
      </w:r>
      <w:r>
        <w:rPr>
          <w:rFonts w:cs="ArialMT"/>
          <w:iCs/>
          <w:sz w:val="24"/>
          <w:szCs w:val="24"/>
        </w:rPr>
        <w:t xml:space="preserve"> J.</w:t>
      </w:r>
    </w:p>
    <w:p>
      <w:pPr>
        <w:pStyle w:val="style157"/>
        <w:rPr/>
      </w:pPr>
    </w:p>
    <w:p>
      <w:pPr>
        <w:pStyle w:val="style157"/>
        <w:rPr/>
      </w:pPr>
    </w:p>
    <w:p>
      <w:pPr>
        <w:pStyle w:val="style0"/>
        <w:autoSpaceDE w:val="false"/>
        <w:autoSpaceDN w:val="false"/>
        <w:adjustRightInd w:val="false"/>
        <w:spacing w:after="0" w:lineRule="auto" w:line="240"/>
        <w:rPr>
          <w:rFonts w:cs="ArialMT" w:eastAsia="Arial-BoldMT"/>
          <w:iCs/>
          <w:color w:val="000000"/>
          <w:sz w:val="24"/>
          <w:szCs w:val="24"/>
        </w:rPr>
      </w:pPr>
    </w:p>
    <w:p>
      <w:pPr>
        <w:pStyle w:val="style0"/>
        <w:rPr/>
      </w:pPr>
    </w:p>
    <w:p>
      <w:pPr>
        <w:pStyle w:val="style0"/>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157"/>
        <w:rPr/>
      </w:pPr>
      <w:r>
        <w:rPr>
          <w:b/>
          <w:sz w:val="28"/>
          <w:szCs w:val="28"/>
        </w:rPr>
        <w:t>WEEK</w:t>
      </w:r>
      <w:r>
        <w:rPr>
          <w:b/>
          <w:sz w:val="28"/>
          <w:szCs w:val="28"/>
        </w:rPr>
        <w:t>S</w:t>
      </w:r>
      <w:r>
        <w:rPr>
          <w:b/>
          <w:sz w:val="28"/>
          <w:szCs w:val="28"/>
        </w:rPr>
        <w:t xml:space="preserve"> 4 AND 5</w:t>
      </w:r>
      <w:r>
        <w:t xml:space="preserve">: </w:t>
      </w:r>
      <w:r>
        <w:rPr>
          <w:b/>
          <w:color w:val="0033cc"/>
          <w:sz w:val="28"/>
          <w:szCs w:val="28"/>
        </w:rPr>
        <w:t>CHEMICAL SYMBOLS, FORMULA AND EQUATIONS</w:t>
      </w:r>
    </w:p>
    <w:tbl>
      <w:tblPr>
        <w:tblW w:w="4806" w:type="pct"/>
        <w:jc w:val="center"/>
        <w:tblCellSpacing w:w="0" w:type="dxa"/>
        <w:tblInd w:w="177" w:type="dxa"/>
        <w:tblCellMar>
          <w:left w:w="0" w:type="dxa"/>
          <w:right w:w="0" w:type="dxa"/>
        </w:tblCellMar>
        <w:tblLook w:val="04A0" w:firstRow="1" w:lastRow="0" w:firstColumn="1" w:lastColumn="0" w:noHBand="0" w:noVBand="1"/>
      </w:tblPr>
      <w:tblGrid>
        <w:gridCol w:w="10155"/>
      </w:tblGrid>
      <w:tr>
        <w:trPr>
          <w:tblCellSpacing w:w="0" w:type="dxa"/>
          <w:jc w:val="center"/>
        </w:trPr>
        <w:tc>
          <w:tcPr>
            <w:tcW w:w="5000" w:type="pct"/>
            <w:tcBorders/>
            <w:vAlign w:val="center"/>
            <w:hideMark/>
          </w:tcPr>
          <w:p>
            <w:pPr>
              <w:pStyle w:val="style157"/>
              <w:rPr>
                <w:b/>
                <w:i/>
              </w:rPr>
            </w:pPr>
          </w:p>
          <w:p>
            <w:pPr>
              <w:pStyle w:val="style157"/>
              <w:rPr>
                <w:b/>
                <w:i/>
              </w:rPr>
            </w:pPr>
          </w:p>
          <w:p>
            <w:pPr>
              <w:pStyle w:val="style157"/>
              <w:rPr>
                <w:b/>
                <w:i/>
              </w:rPr>
            </w:pPr>
            <w:r>
              <w:rPr>
                <w:b/>
                <w:i/>
                <w:noProof/>
                <w:color w:val="002060"/>
              </w:rPr>
              <w:t xml:space="preserve">5.1 </w:t>
            </w:r>
            <w:r>
              <w:rPr>
                <w:b/>
                <w:i/>
                <w:noProof/>
                <w:lang w:eastAsia="en-US"/>
              </w:rPr>
              <w:drawing>
                <wp:inline distL="0" distT="0" distB="0" distR="0">
                  <wp:extent cx="295910" cy="199390"/>
                  <wp:effectExtent l="0" t="0" r="8890" b="0"/>
                  <wp:docPr id="1105" name="Picture 7193" descr="Learning zone hom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7193"/>
                          <pic:cNvPicPr/>
                        </pic:nvPicPr>
                        <pic:blipFill>
                          <a:blip r:embed="rId52" cstate="print"/>
                          <a:srcRect l="0" t="0" r="0" b="0"/>
                          <a:stretch/>
                        </pic:blipFill>
                        <pic:spPr>
                          <a:xfrm rot="0">
                            <a:off x="0" y="0"/>
                            <a:ext cx="295910" cy="199390"/>
                          </a:xfrm>
                          <a:prstGeom prst="rect"/>
                          <a:ln>
                            <a:noFill/>
                          </a:ln>
                        </pic:spPr>
                      </pic:pic>
                    </a:graphicData>
                  </a:graphic>
                </wp:inline>
              </w:drawing>
            </w:r>
            <w:r>
              <w:rPr>
                <w:b/>
                <w:i/>
              </w:rPr>
              <w:t xml:space="preserve">Atomic Symbols </w:t>
            </w:r>
            <w:r>
              <w:rPr>
                <w:b/>
                <w:i/>
                <w:noProof/>
                <w:lang w:eastAsia="en-US"/>
              </w:rPr>
              <w:drawing>
                <wp:inline distL="0" distT="0" distB="0" distR="0">
                  <wp:extent cx="295910" cy="199390"/>
                  <wp:effectExtent l="0" t="0" r="8890" b="0"/>
                  <wp:docPr id="1106" name="Picture 7188" descr="Checkpoint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7188"/>
                          <pic:cNvPicPr/>
                        </pic:nvPicPr>
                        <pic:blipFill>
                          <a:blip r:embed="rId53" cstate="print"/>
                          <a:srcRect l="0" t="0" r="0" b="0"/>
                          <a:stretch/>
                        </pic:blipFill>
                        <pic:spPr>
                          <a:xfrm rot="0">
                            <a:off x="0" y="0"/>
                            <a:ext cx="295910" cy="199390"/>
                          </a:xfrm>
                          <a:prstGeom prst="rect"/>
                          <a:ln>
                            <a:noFill/>
                          </a:ln>
                        </pic:spPr>
                      </pic:pic>
                    </a:graphicData>
                  </a:graphic>
                </wp:inline>
              </w:drawing>
            </w:r>
          </w:p>
          <w:p>
            <w:pPr>
              <w:pStyle w:val="style157"/>
              <w:rPr>
                <w:b/>
                <w:i/>
              </w:rPr>
            </w:pPr>
          </w:p>
          <w:p>
            <w:pPr>
              <w:pStyle w:val="style157"/>
              <w:rPr>
                <w:b/>
                <w:i/>
              </w:rPr>
            </w:pPr>
            <w:r>
              <w:rPr>
                <w:b/>
                <w:i/>
              </w:rPr>
              <w:t xml:space="preserve">A complete description of an atom can be simplified by means of using the following notation: </w:t>
            </w:r>
          </w:p>
          <w:p>
            <w:pPr>
              <w:pStyle w:val="style157"/>
              <w:rPr>
                <w:b/>
                <w:i/>
              </w:rPr>
            </w:pPr>
            <w:r>
              <w:rPr>
                <w:b/>
                <w:i/>
                <w:noProof/>
                <w:lang w:eastAsia="en-US"/>
              </w:rPr>
              <w:drawing>
                <wp:inline distL="0" distT="0" distB="0" distR="0">
                  <wp:extent cx="2208530" cy="438150"/>
                  <wp:effectExtent l="0" t="0" r="1270" b="0"/>
                  <wp:docPr id="1107" name="Picture 7187" descr="http://sciencepark.etacude.com/lzone/equation/symbo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7187"/>
                          <pic:cNvPicPr/>
                        </pic:nvPicPr>
                        <pic:blipFill>
                          <a:blip r:embed="rId54" cstate="print"/>
                          <a:srcRect l="0" t="0" r="0" b="0"/>
                          <a:stretch/>
                        </pic:blipFill>
                        <pic:spPr>
                          <a:xfrm rot="0">
                            <a:off x="0" y="0"/>
                            <a:ext cx="2208530" cy="438150"/>
                          </a:xfrm>
                          <a:prstGeom prst="rect"/>
                          <a:ln>
                            <a:noFill/>
                          </a:ln>
                        </pic:spPr>
                      </pic:pic>
                    </a:graphicData>
                  </a:graphic>
                </wp:inline>
              </w:drawing>
            </w:r>
          </w:p>
          <w:p>
            <w:pPr>
              <w:pStyle w:val="style157"/>
              <w:numPr>
                <w:ilvl w:val="0"/>
                <w:numId w:val="43"/>
              </w:numPr>
              <w:rPr>
                <w:i/>
              </w:rPr>
            </w:pPr>
            <w:r>
              <w:rPr>
                <w:i/>
              </w:rPr>
              <w:t>Where E is the atom symbol shown in the</w:t>
            </w:r>
            <w:r>
              <w:rPr>
                <w:i/>
              </w:rPr>
              <w:t xml:space="preserve"> </w:t>
            </w:r>
            <w:r>
              <w:rPr>
                <w:i/>
              </w:rPr>
              <w:t>periodic table, Z is the number of protons and A is the atomic mass number.</w:t>
            </w:r>
          </w:p>
          <w:p>
            <w:pPr>
              <w:pStyle w:val="style157"/>
              <w:numPr>
                <w:ilvl w:val="0"/>
                <w:numId w:val="43"/>
              </w:numPr>
              <w:rPr>
                <w:i/>
              </w:rPr>
            </w:pPr>
            <w:r>
              <w:rPr>
                <w:i/>
              </w:rPr>
              <w:t>The mass number (nucleon number) is the sum of protons and neutrons. The number of neutron, N, can be worked out as:</w:t>
            </w:r>
          </w:p>
          <w:p>
            <w:pPr>
              <w:pStyle w:val="style157"/>
              <w:rPr>
                <w:i/>
              </w:rPr>
            </w:pPr>
            <w:r>
              <w:rPr>
                <w:i/>
              </w:rPr>
              <w:t>Number of neutron = Atomic mass number - number of protons</w:t>
            </w:r>
            <w:r>
              <w:rPr>
                <w:i/>
              </w:rPr>
              <w:br/>
            </w:r>
            <w:r>
              <w:rPr>
                <w:i/>
              </w:rPr>
              <w:t>Or</w:t>
            </w:r>
            <w:r>
              <w:rPr>
                <w:i/>
              </w:rPr>
              <w:br/>
            </w:r>
            <w:r>
              <w:rPr>
                <w:i/>
              </w:rPr>
              <w:t xml:space="preserve">N= A - Z </w:t>
            </w:r>
          </w:p>
          <w:p>
            <w:pPr>
              <w:pStyle w:val="style157"/>
              <w:numPr>
                <w:ilvl w:val="0"/>
                <w:numId w:val="44"/>
              </w:numPr>
              <w:rPr>
                <w:i/>
              </w:rPr>
            </w:pPr>
            <w:r>
              <w:rPr>
                <w:i/>
              </w:rPr>
              <w:t>The example given above is the atomic symbol for iron. The iron atom has 26 protons and with a mass number of 56. This means there are 56 - 26 = 30 neutrons in the atomic nucleus.</w:t>
            </w:r>
          </w:p>
          <w:p>
            <w:pPr>
              <w:pStyle w:val="style157"/>
              <w:numPr>
                <w:ilvl w:val="0"/>
                <w:numId w:val="44"/>
              </w:numPr>
              <w:rPr>
                <w:i/>
              </w:rPr>
            </w:pPr>
            <w:r>
              <w:rPr>
                <w:i/>
              </w:rPr>
              <w:t xml:space="preserve">Since Z is unique for each atom, it is common to write as </w:t>
            </w:r>
            <w:r>
              <w:rPr>
                <w:i/>
                <w:vertAlign w:val="superscript"/>
              </w:rPr>
              <w:t>56</w:t>
            </w:r>
            <w:r>
              <w:rPr>
                <w:i/>
              </w:rPr>
              <w:t xml:space="preserve">Fe or 'iron-56' in the text. In other words, the atomic number is left out since the symbol Fe is sufficient to identify the element as iron. </w:t>
            </w:r>
          </w:p>
          <w:p>
            <w:pPr>
              <w:pStyle w:val="style157"/>
              <w:rPr>
                <w:i/>
              </w:rPr>
            </w:pPr>
            <w:r>
              <w:rPr>
                <w:i/>
              </w:rPr>
            </w:r>
            <w:r>
              <w:rPr>
                <w:i/>
              </w:rPr>
            </w:r>
            <w:r>
              <w:rPr>
                <w:i/>
              </w:rPr>
            </w:r>
            <w:r>
              <w:rPr>
                <w:i/>
              </w:rPr>
              <w:object>
                <v:shape id="1108" type="#_x0000_t75" filled="f" stroked="f" style="margin-left:0.0pt;margin-top:0.0pt;width:507.0pt;height:315.75pt;mso-wrap-distance-left:0.0pt;mso-wrap-distance-right:0.0pt;visibility:visible;">
                  <v:imagedata r:id="rId55"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08" DrawAspect="Content" ObjectID="0" r:id="rId56"/>
              </w:object>
            </w:r>
            <w:r>
              <w:rPr>
                <w:i/>
              </w:rPr>
            </w:r>
          </w:p>
          <w:p>
            <w:pPr>
              <w:pStyle w:val="style157"/>
              <w:rPr>
                <w:i/>
              </w:rPr>
            </w:pPr>
          </w:p>
          <w:p>
            <w:pPr>
              <w:pStyle w:val="style157"/>
              <w:rPr>
                <w:b/>
                <w:i/>
              </w:rPr>
            </w:pPr>
          </w:p>
          <w:p>
            <w:pPr>
              <w:pStyle w:val="style157"/>
              <w:rPr>
                <w:b/>
                <w:i/>
              </w:rPr>
            </w:pPr>
            <w:r>
              <w:rPr>
                <w:b/>
                <w:i/>
              </w:rPr>
              <w:t>C</w:t>
            </w:r>
            <w:r>
              <w:rPr>
                <w:b/>
                <w:i/>
              </w:rPr>
              <w:t>hemistry swag</w:t>
            </w:r>
          </w:p>
          <w:p>
            <w:pPr>
              <w:pStyle w:val="style157"/>
              <w:rPr>
                <w:b/>
                <w:i/>
              </w:rPr>
            </w:pPr>
          </w:p>
          <w:p>
            <w:pPr>
              <w:pStyle w:val="style157"/>
              <w:numPr>
                <w:ilvl w:val="0"/>
                <w:numId w:val="45"/>
              </w:numPr>
              <w:rPr>
                <w:i/>
              </w:rPr>
            </w:pPr>
            <w:r>
              <w:rPr>
                <w:i/>
              </w:rPr>
              <w:t>Usually, the atom symbols are closely related to the elements in English. For example, the symbol Li refers to lithium; the symbol Ti refers to titanium.</w:t>
            </w:r>
            <w:r>
              <w:rPr>
                <w:i/>
              </w:rPr>
              <w:br/>
            </w:r>
            <w:r>
              <w:rPr>
                <w:i/>
              </w:rPr>
              <w:br/>
            </w:r>
            <w:r>
              <w:rPr>
                <w:i/>
              </w:rPr>
              <w:t xml:space="preserve">However, this is not always the case. </w:t>
            </w:r>
          </w:p>
          <w:p>
            <w:pPr>
              <w:pStyle w:val="style157"/>
              <w:numPr>
                <w:ilvl w:val="0"/>
                <w:numId w:val="45"/>
              </w:numPr>
              <w:rPr>
                <w:i/>
              </w:rPr>
            </w:pPr>
            <w:r>
              <w:rPr>
                <w:i/>
              </w:rPr>
              <w:t>Certain elements, especially those which had discovered since ancients, bear the atom symbols that refer to the elements in Latin. One good example is iron, which has the symbol of Fe (as shown above), which refers to ferrum in Latin.</w:t>
            </w:r>
          </w:p>
          <w:p>
            <w:pPr>
              <w:pStyle w:val="style157"/>
              <w:numPr>
                <w:ilvl w:val="0"/>
                <w:numId w:val="45"/>
              </w:numPr>
              <w:rPr>
                <w:i/>
              </w:rPr>
            </w:pPr>
            <w:r>
              <w:rPr>
                <w:i/>
              </w:rPr>
              <w:t xml:space="preserve"> Other examples are potassium, symbol K (kalium in Latin); gold with the symbol Au (aurum in Latin). </w:t>
            </w:r>
          </w:p>
        </w:tc>
      </w:tr>
      <w:tr>
        <w:tblPrEx/>
        <w:trPr>
          <w:tblCellSpacing w:w="0" w:type="dxa"/>
          <w:jc w:val="center"/>
        </w:trPr>
        <w:tc>
          <w:tcPr>
            <w:tcW w:w="5000" w:type="pct"/>
            <w:tcBorders/>
            <w:vAlign w:val="center"/>
          </w:tcPr>
          <w:p>
            <w:pPr>
              <w:pStyle w:val="style157"/>
              <w:rPr>
                <w:b/>
                <w:i/>
              </w:rPr>
            </w:pPr>
          </w:p>
        </w:tc>
      </w:tr>
      <w:tr>
        <w:tblPrEx/>
        <w:trPr>
          <w:tblCellSpacing w:w="0" w:type="dxa"/>
          <w:jc w:val="center"/>
        </w:trPr>
        <w:tc>
          <w:tcPr>
            <w:tcW w:w="5000" w:type="pct"/>
            <w:tcBorders/>
            <w:vAlign w:val="center"/>
          </w:tcPr>
          <w:p>
            <w:pPr>
              <w:pStyle w:val="style157"/>
              <w:rPr>
                <w:b/>
                <w:i/>
              </w:rPr>
            </w:pPr>
          </w:p>
        </w:tc>
      </w:tr>
    </w:tbl>
    <w:p>
      <w:pPr>
        <w:pStyle w:val="style0"/>
        <w:numPr>
          <w:ilvl w:val="0"/>
          <w:numId w:val="46"/>
        </w:numPr>
        <w:spacing w:before="100" w:beforeAutospacing="true" w:after="100" w:afterAutospacing="true" w:lineRule="auto" w:line="240"/>
        <w:rPr>
          <w:rFonts w:cs="Consolas" w:eastAsia="Times New Roman"/>
          <w:iCs/>
          <w:color w:val="3010f0"/>
          <w:sz w:val="24"/>
          <w:szCs w:val="24"/>
        </w:rPr>
      </w:pPr>
      <w:r>
        <w:rPr>
          <w:rFonts w:cs="Arial" w:eastAsia="Times New Roman"/>
          <w:bCs/>
          <w:sz w:val="24"/>
          <w:szCs w:val="24"/>
        </w:rPr>
        <w:t xml:space="preserve">Chemical Formulas are a type of shorthand for representing the elements in a compound. Element Symbols are included on the Periodic Table. </w:t>
      </w:r>
    </w:p>
    <w:p>
      <w:pPr>
        <w:pStyle w:val="style0"/>
        <w:numPr>
          <w:ilvl w:val="0"/>
          <w:numId w:val="46"/>
        </w:numPr>
        <w:spacing w:before="100" w:beforeAutospacing="true" w:after="100" w:afterAutospacing="true" w:lineRule="auto" w:line="240"/>
        <w:rPr>
          <w:rFonts w:cs="Consolas" w:eastAsia="Times New Roman"/>
          <w:iCs/>
          <w:color w:val="3010f0"/>
          <w:sz w:val="24"/>
          <w:szCs w:val="24"/>
        </w:rPr>
      </w:pPr>
      <w:r>
        <w:rPr>
          <w:rFonts w:cs="Arial" w:eastAsia="Times New Roman"/>
          <w:bCs/>
          <w:sz w:val="24"/>
          <w:szCs w:val="24"/>
        </w:rPr>
        <w:t>Chemical symbols (Element symbols) from the periodic table are used for the individual elements e.g. H for hydrogen, C for carbon, O for oxygen, N for nitrogen, Ca for calcium and Na for Sodium.</w:t>
      </w:r>
    </w:p>
    <w:p>
      <w:pPr>
        <w:pStyle w:val="style0"/>
        <w:numPr>
          <w:ilvl w:val="0"/>
          <w:numId w:val="46"/>
        </w:numPr>
        <w:spacing w:before="100" w:beforeAutospacing="true" w:after="100" w:afterAutospacing="true" w:lineRule="auto" w:line="240"/>
        <w:rPr>
          <w:rFonts w:cs="Consolas" w:eastAsia="Times New Roman"/>
          <w:iCs/>
          <w:color w:val="3010f0"/>
          <w:sz w:val="24"/>
          <w:szCs w:val="24"/>
        </w:rPr>
      </w:pPr>
      <w:r>
        <w:rPr>
          <w:rFonts w:cs="Arial" w:eastAsia="Times New Roman"/>
          <w:bCs/>
          <w:sz w:val="24"/>
          <w:szCs w:val="24"/>
        </w:rPr>
        <w:t xml:space="preserve"> Substances that have two or more atoms bonded together and therefore more than one element e.g. H</w:t>
      </w:r>
      <w:r>
        <w:rPr>
          <w:rFonts w:cs="Arial" w:eastAsia="Times New Roman"/>
          <w:bCs/>
          <w:sz w:val="24"/>
          <w:szCs w:val="24"/>
          <w:vertAlign w:val="subscript"/>
        </w:rPr>
        <w:t>2</w:t>
      </w:r>
      <w:r>
        <w:rPr>
          <w:rFonts w:cs="Arial" w:eastAsia="Times New Roman"/>
          <w:bCs/>
          <w:sz w:val="24"/>
          <w:szCs w:val="24"/>
        </w:rPr>
        <w:t xml:space="preserve">O are called </w:t>
      </w:r>
      <w:r>
        <w:rPr>
          <w:rFonts w:cs="Consolas" w:eastAsia="Times New Roman"/>
          <w:bCs/>
          <w:color w:val="3010f0"/>
          <w:sz w:val="24"/>
          <w:szCs w:val="24"/>
        </w:rPr>
        <w:t xml:space="preserve">compounds. </w:t>
      </w:r>
    </w:p>
    <w:p>
      <w:pPr>
        <w:pStyle w:val="style157"/>
        <w:rPr>
          <w:b/>
          <w:color w:val="333333"/>
        </w:rPr>
      </w:pPr>
      <w:r>
        <w:rPr>
          <w:b/>
        </w:rPr>
        <w:t>Chemical Formula and Equations – Subscripts</w:t>
      </w:r>
    </w:p>
    <w:p>
      <w:pPr>
        <w:pStyle w:val="style0"/>
        <w:numPr>
          <w:ilvl w:val="0"/>
          <w:numId w:val="46"/>
        </w:numPr>
        <w:spacing w:before="100" w:beforeAutospacing="true" w:after="100" w:afterAutospacing="true" w:lineRule="auto" w:line="240"/>
        <w:rPr>
          <w:rFonts w:cs="Times New Roman" w:eastAsia="Times New Roman"/>
          <w:iCs/>
          <w:sz w:val="24"/>
          <w:szCs w:val="24"/>
        </w:rPr>
      </w:pPr>
      <w:r>
        <w:rPr>
          <w:rFonts w:cs="Arial" w:eastAsia="Times New Roman"/>
          <w:bCs/>
          <w:sz w:val="24"/>
          <w:szCs w:val="24"/>
        </w:rPr>
        <w:t>A chemical formula or equation shows the symbols of the elements in the compound and the ratio of the elements to one another.</w:t>
      </w:r>
    </w:p>
    <w:p>
      <w:pPr>
        <w:pStyle w:val="style0"/>
        <w:numPr>
          <w:ilvl w:val="0"/>
          <w:numId w:val="46"/>
        </w:numPr>
        <w:spacing w:before="100" w:beforeAutospacing="true" w:after="100" w:afterAutospacing="true" w:lineRule="auto" w:line="240"/>
        <w:rPr>
          <w:rFonts w:cs="Times New Roman" w:eastAsia="Times New Roman"/>
          <w:iCs/>
          <w:sz w:val="24"/>
          <w:szCs w:val="24"/>
        </w:rPr>
      </w:pPr>
      <w:r>
        <w:rPr>
          <w:rFonts w:cs="Arial" w:eastAsia="Times New Roman"/>
          <w:bCs/>
          <w:sz w:val="24"/>
          <w:szCs w:val="24"/>
        </w:rPr>
        <w:t xml:space="preserve"> If a substance contains more than one atom of a particular element, this quantity is indicated in chemical formulas or equations using a subscript number after the element symbol. </w:t>
      </w:r>
    </w:p>
    <w:p>
      <w:pPr>
        <w:pStyle w:val="style0"/>
        <w:numPr>
          <w:ilvl w:val="0"/>
          <w:numId w:val="46"/>
        </w:numPr>
        <w:spacing w:before="100" w:beforeAutospacing="true" w:after="100" w:afterAutospacing="true" w:lineRule="auto" w:line="240"/>
        <w:rPr>
          <w:rFonts w:cs="Times New Roman" w:eastAsia="Times New Roman"/>
          <w:iCs/>
          <w:sz w:val="24"/>
          <w:szCs w:val="24"/>
        </w:rPr>
      </w:pPr>
      <w:r>
        <w:rPr>
          <w:rFonts w:cs="Arial" w:eastAsia="Times New Roman"/>
          <w:bCs/>
          <w:sz w:val="24"/>
          <w:szCs w:val="24"/>
        </w:rPr>
        <w:t>The subscript number refers only to the element it immediately follows. For example, the chemical formula for water is H</w:t>
      </w:r>
      <w:r>
        <w:rPr>
          <w:rFonts w:cs="Arial" w:eastAsia="Times New Roman"/>
          <w:bCs/>
          <w:sz w:val="24"/>
          <w:szCs w:val="24"/>
          <w:vertAlign w:val="subscript"/>
        </w:rPr>
        <w:t>2</w:t>
      </w:r>
      <w:r>
        <w:rPr>
          <w:rFonts w:cs="Arial" w:eastAsia="Times New Roman"/>
          <w:bCs/>
          <w:sz w:val="24"/>
          <w:szCs w:val="24"/>
        </w:rPr>
        <w:t xml:space="preserve">O which indicates that 2 atoms of Hydrogen combine with 1 atom of oxygen. </w:t>
      </w:r>
    </w:p>
    <w:p>
      <w:pPr>
        <w:pStyle w:val="style0"/>
        <w:numPr>
          <w:ilvl w:val="0"/>
          <w:numId w:val="46"/>
        </w:numPr>
        <w:spacing w:before="100" w:beforeAutospacing="true" w:after="100" w:afterAutospacing="true" w:lineRule="auto" w:line="240"/>
        <w:rPr>
          <w:rFonts w:cs="Times New Roman" w:eastAsia="Times New Roman"/>
          <w:iCs/>
          <w:sz w:val="24"/>
          <w:szCs w:val="24"/>
        </w:rPr>
      </w:pPr>
      <w:r>
        <w:rPr>
          <w:rFonts w:cs="Arial"/>
          <w:bCs/>
          <w:sz w:val="24"/>
          <w:szCs w:val="24"/>
        </w:rPr>
        <w:t>The chemical formula for sodium chloride (Salt) is NaCl indicating that one atom of sodium combines with one atom of chlorine in a one-to-one ratio. Subscripts are added, following the element symbol, to indicate that the number of atoms of that element in the compound if it is greater than one. For example, the formula for magnesium bromide MgBr</w:t>
      </w:r>
      <w:r>
        <w:rPr>
          <w:rFonts w:cs="Arial"/>
          <w:bCs/>
          <w:sz w:val="24"/>
          <w:szCs w:val="24"/>
          <w:vertAlign w:val="subscript"/>
        </w:rPr>
        <w:t>2</w:t>
      </w:r>
      <w:r>
        <w:rPr>
          <w:rFonts w:cs="Arial"/>
          <w:bCs/>
          <w:sz w:val="24"/>
          <w:szCs w:val="24"/>
        </w:rPr>
        <w:t xml:space="preserve"> which indicates that one magnesium atom combines with two bromine atoms.</w:t>
      </w:r>
    </w:p>
    <w:p>
      <w:pPr>
        <w:pStyle w:val="style157"/>
        <w:rPr/>
      </w:pPr>
      <w:r>
        <w:rPr>
          <w:b/>
          <w:color w:val="006666"/>
        </w:rPr>
        <w:t>Meanings and Examples of Chemical Formula and Equations</w:t>
      </w:r>
      <w:r>
        <w:rPr>
          <w:color w:val="006666"/>
        </w:rPr>
        <w:br/>
      </w:r>
    </w:p>
    <w:p>
      <w:pPr>
        <w:pStyle w:val="style157"/>
        <w:rPr/>
      </w:pPr>
      <w:r>
        <w:t xml:space="preserve">The following examples of Chemical Formula and </w:t>
      </w:r>
      <w:r>
        <w:t>Equations explain their meaning:</w:t>
      </w:r>
    </w:p>
    <w:p>
      <w:pPr>
        <w:pStyle w:val="style157"/>
        <w:rPr>
          <w:b/>
        </w:rPr>
      </w:pPr>
      <w:r>
        <w:rPr>
          <w:b/>
          <w:color w:val="000000"/>
        </w:rPr>
        <w:t xml:space="preserve">Example of Chemical Formula for Salt (Sodium Chloride) - </w:t>
      </w:r>
      <w:r>
        <w:rPr>
          <w:rStyle w:val="style4217"/>
          <w:rFonts w:ascii="Calibri" w:cs="Arial" w:eastAsia="宋体" w:hAnsi="Calibri"/>
          <w:b/>
          <w:bCs/>
          <w:color w:val="006666"/>
        </w:rPr>
        <w:t>NaCl</w:t>
      </w:r>
    </w:p>
    <w:p>
      <w:pPr>
        <w:pStyle w:val="style157"/>
        <w:rPr/>
      </w:pPr>
      <w:r>
        <w:rPr>
          <w:rStyle w:val="style4217"/>
          <w:rFonts w:eastAsia="宋体"/>
          <w:b/>
          <w:bCs/>
          <w:i/>
        </w:rPr>
        <w:t>NaCl</w:t>
      </w:r>
    </w:p>
    <w:p>
      <w:pPr>
        <w:pStyle w:val="style157"/>
        <w:rPr/>
      </w:pPr>
      <w:r>
        <w:t xml:space="preserve">Symbol </w:t>
      </w:r>
      <w:r>
        <w:rPr>
          <w:b/>
        </w:rPr>
        <w:t>Na</w:t>
      </w:r>
      <w:r>
        <w:t xml:space="preserve"> indicates the element Sodium</w:t>
      </w:r>
      <w:r>
        <w:br/>
      </w:r>
      <w:r>
        <w:t xml:space="preserve">Symbol </w:t>
      </w:r>
      <w:r>
        <w:rPr>
          <w:b/>
        </w:rPr>
        <w:t>Cl</w:t>
      </w:r>
      <w:r>
        <w:t xml:space="preserve"> indicates the element Chlorine</w:t>
      </w:r>
      <w:r>
        <w:br/>
      </w:r>
      <w:r>
        <w:t xml:space="preserve">No subscripts indicate only 1 atom for each element               </w:t>
      </w:r>
    </w:p>
    <w:p>
      <w:pPr>
        <w:pStyle w:val="style157"/>
        <w:rPr>
          <w:color w:val="000000"/>
        </w:rPr>
      </w:pPr>
    </w:p>
    <w:p>
      <w:pPr>
        <w:pStyle w:val="style157"/>
        <w:rPr>
          <w:b/>
        </w:rPr>
      </w:pPr>
      <w:r>
        <w:rPr>
          <w:b/>
          <w:color w:val="000000"/>
        </w:rPr>
        <w:t>Example of Chemical Formula for Water -</w:t>
      </w:r>
      <w:r>
        <w:rPr>
          <w:b/>
          <w:color w:val="006666"/>
        </w:rPr>
        <w:t>H</w:t>
      </w:r>
      <w:r>
        <w:rPr>
          <w:b/>
          <w:color w:val="006666"/>
          <w:vertAlign w:val="subscript"/>
        </w:rPr>
        <w:t>2</w:t>
      </w:r>
      <w:r>
        <w:rPr>
          <w:b/>
          <w:color w:val="006666"/>
        </w:rPr>
        <w:t>O</w:t>
      </w:r>
    </w:p>
    <w:p>
      <w:pPr>
        <w:pStyle w:val="style157"/>
        <w:rPr>
          <w:b/>
        </w:rPr>
      </w:pPr>
      <w:r>
        <w:rPr>
          <w:b/>
        </w:rPr>
        <w:t>H</w:t>
      </w:r>
      <w:r>
        <w:rPr>
          <w:b/>
          <w:vertAlign w:val="subscript"/>
        </w:rPr>
        <w:t>2</w:t>
      </w:r>
      <w:r>
        <w:rPr>
          <w:b/>
        </w:rPr>
        <w:t>O</w:t>
      </w:r>
    </w:p>
    <w:p>
      <w:pPr>
        <w:pStyle w:val="style157"/>
        <w:rPr/>
      </w:pPr>
      <w:r>
        <w:t xml:space="preserve">Symbol </w:t>
      </w:r>
      <w:r>
        <w:rPr>
          <w:b/>
        </w:rPr>
        <w:t xml:space="preserve">H </w:t>
      </w:r>
      <w:r>
        <w:t>indicates the element Hydrogen</w:t>
      </w:r>
      <w:r>
        <w:br/>
      </w:r>
      <w:r>
        <w:t>Symbol</w:t>
      </w:r>
      <w:r>
        <w:rPr>
          <w:b/>
        </w:rPr>
        <w:t xml:space="preserve"> O</w:t>
      </w:r>
      <w:r>
        <w:t xml:space="preserve"> indicates the element Oxygen</w:t>
      </w:r>
      <w:r>
        <w:br/>
      </w:r>
      <w:r>
        <w:t>Subscript indicates 2 atoms of Hydrogen</w:t>
      </w:r>
    </w:p>
    <w:p>
      <w:pPr>
        <w:pStyle w:val="style0"/>
        <w:spacing w:before="100" w:beforeAutospacing="true" w:after="100" w:afterAutospacing="true" w:lineRule="auto" w:line="240"/>
        <w:rPr>
          <w:rFonts w:cs="Arial" w:eastAsia="Times New Roman"/>
          <w:bCs/>
          <w:iCs/>
          <w:sz w:val="24"/>
          <w:szCs w:val="24"/>
        </w:rPr>
      </w:pPr>
      <w:r>
        <w:rPr>
          <w:rFonts w:cs="Arial" w:eastAsia="Times New Roman"/>
          <w:bCs/>
          <w:color w:val="006666"/>
          <w:sz w:val="24"/>
          <w:szCs w:val="24"/>
        </w:rPr>
        <w:t>Chemical Formula and Equations - Common Chemical Formula List</w:t>
      </w:r>
      <w:r>
        <w:rPr>
          <w:rFonts w:cs="Arial" w:eastAsia="Times New Roman"/>
          <w:bCs/>
          <w:color w:val="333333"/>
          <w:sz w:val="24"/>
          <w:szCs w:val="24"/>
        </w:rPr>
        <w:br/>
      </w:r>
      <w:r>
        <w:rPr>
          <w:rFonts w:cs="Arial" w:eastAsia="Times New Roman"/>
          <w:bCs/>
          <w:sz w:val="24"/>
          <w:szCs w:val="24"/>
        </w:rPr>
        <w:t>The following list of Chemical Formula and Equations shows some of the most common chemical formulas.</w:t>
      </w:r>
    </w:p>
    <w:p>
      <w:pPr>
        <w:pStyle w:val="style0"/>
        <w:spacing w:before="100" w:beforeAutospacing="true" w:after="100" w:afterAutospacing="true" w:lineRule="auto" w:line="240"/>
        <w:rPr>
          <w:rFonts w:cs="Arial" w:eastAsia="Times New Roman"/>
          <w:bCs/>
          <w:iCs/>
          <w:sz w:val="24"/>
          <w:szCs w:val="24"/>
        </w:rPr>
        <w:sectPr>
          <w:pgSz w:w="12240" w:h="15840" w:orient="portrait"/>
          <w:pgMar w:top="1440" w:right="720" w:bottom="1440" w:left="990" w:header="720" w:footer="720" w:gutter="0"/>
          <w:cols w:space="720"/>
          <w:docGrid w:linePitch="360"/>
        </w:sectPr>
      </w:pPr>
    </w:p>
    <w:p>
      <w:pPr>
        <w:pStyle w:val="style0"/>
        <w:spacing w:before="100" w:beforeAutospacing="true" w:after="100" w:afterAutospacing="true" w:lineRule="auto" w:line="240"/>
        <w:rPr>
          <w:rFonts w:cs="Times New Roman" w:eastAsia="Times New Roman"/>
          <w:iCs/>
          <w:sz w:val="24"/>
          <w:szCs w:val="24"/>
        </w:rPr>
      </w:pPr>
    </w:p>
    <w:tbl>
      <w:tblPr>
        <w:tblW w:w="4290" w:type="dxa"/>
        <w:tblCellSpacing w:w="15" w:type="dxa"/>
        <w:tblBorders>
          <w:top w:val="outset" w:sz="6" w:space="0" w:color="auto"/>
          <w:left w:val="outset" w:sz="6" w:space="0" w:color="auto"/>
          <w:bottom w:val="outset" w:sz="6" w:space="0" w:color="auto"/>
          <w:right w:val="outset" w:sz="6" w:space="0" w:color="auto"/>
        </w:tblBorders>
        <w:shd w:val="clear" w:color="auto" w:fill="cfe7e7"/>
        <w:tblCellMar>
          <w:top w:w="15" w:type="dxa"/>
          <w:left w:w="15" w:type="dxa"/>
          <w:bottom w:w="15" w:type="dxa"/>
          <w:right w:w="15" w:type="dxa"/>
        </w:tblCellMar>
        <w:tblLook w:val="04A0" w:firstRow="1" w:lastRow="0" w:firstColumn="1" w:lastColumn="0" w:noHBand="0" w:noVBand="1"/>
      </w:tblPr>
      <w:tblGrid>
        <w:gridCol w:w="1917"/>
        <w:gridCol w:w="2372"/>
      </w:tblGrid>
      <w:tr>
        <w:trPr>
          <w:trHeight w:val="390" w:hRule="atLeast"/>
          <w:tblCellSpacing w:w="15" w:type="dxa"/>
        </w:trPr>
        <w:tc>
          <w:tcPr>
            <w:tcW w:w="4230" w:type="dxa"/>
            <w:gridSpan w:val="2"/>
            <w:tcBorders>
              <w:top w:val="outset" w:sz="6" w:space="0" w:color="auto"/>
              <w:left w:val="outset" w:sz="6" w:space="0" w:color="auto"/>
              <w:bottom w:val="outset" w:sz="6" w:space="0" w:color="auto"/>
              <w:right w:val="outset" w:sz="6" w:space="0" w:color="auto"/>
            </w:tcBorders>
            <w:shd w:val="clear" w:color="auto" w:fill="cfe7e7"/>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 xml:space="preserve">Common Chemical Formula List </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FeCl</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Iron (II) Chloride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w:t>
            </w:r>
            <w:r>
              <w:rPr>
                <w:rFonts w:cs="Times New Roman" w:eastAsia="Times New Roman"/>
                <w:bCs/>
                <w:sz w:val="24"/>
                <w:szCs w:val="24"/>
                <w:vertAlign w:val="subscript"/>
              </w:rPr>
              <w:t>2</w:t>
            </w:r>
            <w:r>
              <w:rPr>
                <w:rFonts w:cs="Times New Roman" w:eastAsia="Times New Roman"/>
                <w:bCs/>
                <w:sz w:val="24"/>
                <w:szCs w:val="24"/>
              </w:rPr>
              <w:t>O</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Water</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C</w:t>
            </w:r>
            <w:r>
              <w:rPr>
                <w:rFonts w:cs="Times New Roman" w:eastAsia="Times New Roman"/>
                <w:bCs/>
                <w:color w:val="000000"/>
                <w:sz w:val="24"/>
                <w:szCs w:val="24"/>
                <w:vertAlign w:val="subscript"/>
              </w:rPr>
              <w:t>6</w:t>
            </w:r>
            <w:r>
              <w:rPr>
                <w:rFonts w:cs="Times New Roman" w:eastAsia="Times New Roman"/>
                <w:bCs/>
                <w:color w:val="000000"/>
                <w:sz w:val="24"/>
                <w:szCs w:val="24"/>
              </w:rPr>
              <w:t>H</w:t>
            </w:r>
            <w:r>
              <w:rPr>
                <w:rFonts w:cs="Times New Roman" w:eastAsia="Times New Roman"/>
                <w:bCs/>
                <w:color w:val="000000"/>
                <w:sz w:val="24"/>
                <w:szCs w:val="24"/>
                <w:vertAlign w:val="subscript"/>
              </w:rPr>
              <w:t>12</w:t>
            </w:r>
            <w:r>
              <w:rPr>
                <w:rFonts w:cs="Times New Roman" w:eastAsia="Times New Roman"/>
                <w:bCs/>
                <w:color w:val="000000"/>
                <w:sz w:val="24"/>
                <w:szCs w:val="24"/>
              </w:rPr>
              <w:t>O</w:t>
            </w:r>
            <w:r>
              <w:rPr>
                <w:rFonts w:cs="Times New Roman" w:eastAsia="Times New Roman"/>
                <w:bCs/>
                <w:color w:val="000000"/>
                <w:sz w:val="24"/>
                <w:szCs w:val="24"/>
                <w:vertAlign w:val="subscript"/>
              </w:rPr>
              <w:t>6</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Glucose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0000"/>
                <w:sz w:val="24"/>
                <w:szCs w:val="24"/>
              </w:rPr>
              <w:t>C</w:t>
            </w:r>
            <w:r>
              <w:rPr>
                <w:rFonts w:cs="Times New Roman" w:eastAsia="Times New Roman"/>
                <w:bCs/>
                <w:color w:val="000000"/>
                <w:sz w:val="24"/>
                <w:szCs w:val="24"/>
                <w:vertAlign w:val="subscript"/>
              </w:rPr>
              <w:t>2</w:t>
            </w:r>
            <w:r>
              <w:rPr>
                <w:rFonts w:cs="Times New Roman" w:eastAsia="Times New Roman"/>
                <w:bCs/>
                <w:color w:val="000000"/>
                <w:sz w:val="24"/>
                <w:szCs w:val="24"/>
              </w:rPr>
              <w:t>H</w:t>
            </w:r>
            <w:r>
              <w:rPr>
                <w:rFonts w:cs="Times New Roman" w:eastAsia="Times New Roman"/>
                <w:bCs/>
                <w:color w:val="000000"/>
                <w:sz w:val="24"/>
                <w:szCs w:val="24"/>
                <w:vertAlign w:val="subscript"/>
              </w:rPr>
              <w:t>6</w:t>
            </w:r>
            <w:r>
              <w:rPr>
                <w:rFonts w:cs="Times New Roman" w:eastAsia="Times New Roman"/>
                <w:bCs/>
                <w:color w:val="000000"/>
                <w:sz w:val="24"/>
                <w:szCs w:val="24"/>
              </w:rPr>
              <w:t>O</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Alcohol</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CaSO</w:t>
            </w:r>
            <w:r>
              <w:rPr>
                <w:rFonts w:cs="Times New Roman" w:eastAsia="Times New Roman"/>
                <w:bCs/>
                <w:sz w:val="24"/>
                <w:szCs w:val="24"/>
                <w:vertAlign w:val="subscript"/>
              </w:rPr>
              <w:t>4</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Calcium Sulph</w:t>
            </w:r>
            <w:r>
              <w:rPr>
                <w:rFonts w:cs="Times New Roman" w:eastAsia="Times New Roman"/>
                <w:bCs/>
                <w:color w:val="006666"/>
                <w:sz w:val="24"/>
                <w:szCs w:val="24"/>
              </w:rPr>
              <w:t>ate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w:t>
            </w:r>
            <w:r>
              <w:rPr>
                <w:rFonts w:cs="Times New Roman" w:eastAsia="Times New Roman"/>
                <w:bCs/>
                <w:sz w:val="24"/>
                <w:szCs w:val="24"/>
                <w:vertAlign w:val="subscript"/>
              </w:rPr>
              <w:t>2</w:t>
            </w:r>
            <w:r>
              <w:rPr>
                <w:rFonts w:cs="Times New Roman" w:eastAsia="Times New Roman"/>
                <w:bCs/>
                <w:sz w:val="24"/>
                <w:szCs w:val="24"/>
              </w:rPr>
              <w:t>S</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Hydrogen Sul</w:t>
            </w:r>
            <w:r>
              <w:rPr>
                <w:rFonts w:cs="Times New Roman" w:eastAsia="Times New Roman"/>
                <w:bCs/>
                <w:color w:val="006666"/>
                <w:sz w:val="24"/>
                <w:szCs w:val="24"/>
              </w:rPr>
              <w:t>ph</w:t>
            </w:r>
            <w:r>
              <w:rPr>
                <w:rFonts w:cs="Times New Roman" w:eastAsia="Times New Roman"/>
                <w:bCs/>
                <w:color w:val="006666"/>
                <w:sz w:val="24"/>
                <w:szCs w:val="24"/>
              </w:rPr>
              <w:t>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 NaCl</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 xml:space="preserve">Sodium Chloride </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O</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Oxygen</w:t>
            </w:r>
            <w:r>
              <w:rPr>
                <w:rFonts w:cs="Times New Roman" w:eastAsia="Times New Roman"/>
                <w:bCs/>
                <w:color w:val="006666"/>
                <w:sz w:val="24"/>
                <w:szCs w:val="24"/>
              </w:rPr>
              <w:t xml:space="preserve"> Molecule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2</w:t>
            </w:r>
            <w:r>
              <w:rPr>
                <w:rFonts w:cs="Times New Roman" w:eastAsia="Times New Roman"/>
                <w:bCs/>
                <w:sz w:val="24"/>
                <w:szCs w:val="24"/>
              </w:rPr>
              <w:t>H</w:t>
            </w:r>
            <w:r>
              <w:rPr>
                <w:rFonts w:cs="Times New Roman" w:eastAsia="Times New Roman"/>
                <w:bCs/>
                <w:sz w:val="24"/>
                <w:szCs w:val="24"/>
                <w:vertAlign w:val="subscript"/>
              </w:rPr>
              <w:t>5</w:t>
            </w:r>
            <w:r>
              <w:rPr>
                <w:rFonts w:cs="Times New Roman" w:eastAsia="Times New Roman"/>
                <w:bCs/>
                <w:sz w:val="24"/>
                <w:szCs w:val="24"/>
              </w:rPr>
              <w:t>O</w:t>
            </w:r>
            <w:r>
              <w:rPr>
                <w:rFonts w:cs="Times New Roman" w:eastAsia="Times New Roman"/>
                <w:bCs/>
                <w:sz w:val="24"/>
                <w:szCs w:val="24"/>
              </w:rPr>
              <w:t>H</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Ethanol</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5</w:t>
            </w:r>
            <w:r>
              <w:rPr>
                <w:rFonts w:cs="Times New Roman" w:eastAsia="Times New Roman"/>
                <w:bCs/>
                <w:sz w:val="24"/>
                <w:szCs w:val="24"/>
              </w:rPr>
              <w:t>H</w:t>
            </w:r>
            <w:r>
              <w:rPr>
                <w:rFonts w:cs="Times New Roman" w:eastAsia="Times New Roman"/>
                <w:bCs/>
                <w:sz w:val="24"/>
                <w:szCs w:val="24"/>
                <w:vertAlign w:val="subscript"/>
              </w:rPr>
              <w:t>12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Pentane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NH</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Ammonia</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Mg</w:t>
            </w:r>
            <w:r>
              <w:rPr>
                <w:rFonts w:cs="Times New Roman" w:eastAsia="Times New Roman"/>
                <w:bCs/>
                <w:sz w:val="24"/>
                <w:szCs w:val="24"/>
              </w:rPr>
              <w:t>Cl</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Magnesium</w:t>
            </w:r>
            <w:r>
              <w:rPr>
                <w:rFonts w:cs="Times New Roman" w:eastAsia="Times New Roman"/>
                <w:bCs/>
                <w:color w:val="006666"/>
                <w:sz w:val="24"/>
                <w:szCs w:val="24"/>
              </w:rPr>
              <w:t xml:space="preserve"> Chloride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2</w:t>
            </w:r>
            <w:r>
              <w:rPr>
                <w:rFonts w:cs="Times New Roman" w:eastAsia="Times New Roman"/>
                <w:bCs/>
                <w:sz w:val="24"/>
                <w:szCs w:val="24"/>
              </w:rPr>
              <w:t>H</w:t>
            </w:r>
            <w:r>
              <w:rPr>
                <w:rFonts w:cs="Times New Roman" w:eastAsia="Times New Roman"/>
                <w:bCs/>
                <w:sz w:val="24"/>
                <w:szCs w:val="24"/>
                <w:vertAlign w:val="subscript"/>
              </w:rPr>
              <w:t>4</w:t>
            </w:r>
            <w:r>
              <w:rPr>
                <w:rFonts w:cs="Times New Roman" w:eastAsia="Times New Roman"/>
                <w:bCs/>
                <w:sz w:val="24"/>
                <w:szCs w:val="24"/>
              </w:rPr>
              <w:t>O</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Acetic Acid</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4</w:t>
            </w:r>
            <w:r>
              <w:rPr>
                <w:rFonts w:cs="Times New Roman" w:eastAsia="Times New Roman"/>
                <w:bCs/>
                <w:sz w:val="24"/>
                <w:szCs w:val="24"/>
              </w:rPr>
              <w:t>H</w:t>
            </w:r>
            <w:r>
              <w:rPr>
                <w:rFonts w:cs="Times New Roman" w:eastAsia="Times New Roman"/>
                <w:bCs/>
                <w:sz w:val="24"/>
                <w:szCs w:val="24"/>
                <w:vertAlign w:val="subscript"/>
              </w:rPr>
              <w:t>10</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Butane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sz w:val="24"/>
                <w:szCs w:val="24"/>
              </w:rPr>
              <w:t>NO</w:t>
            </w:r>
            <w:r>
              <w:rPr>
                <w:rFonts w:cs="Times New Roman" w:eastAsia="Times New Roman"/>
                <w:bCs/>
                <w:sz w:val="24"/>
                <w:szCs w:val="24"/>
                <w:vertAlign w:val="subscript"/>
              </w:rPr>
              <w:t>3</w:t>
            </w:r>
            <w:r>
              <w:rPr>
                <w:rFonts w:cs="Times New Roman" w:eastAsia="Times New Roman"/>
                <w:bCs/>
                <w:sz w:val="24"/>
                <w:szCs w:val="24"/>
                <w:vertAlign w:val="superscript"/>
              </w:rPr>
              <w:t>−</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Trioxon</w:t>
            </w:r>
            <w:r>
              <w:rPr>
                <w:rFonts w:cs="Times New Roman" w:eastAsia="Times New Roman"/>
                <w:bCs/>
                <w:color w:val="006666"/>
                <w:sz w:val="24"/>
                <w:szCs w:val="24"/>
              </w:rPr>
              <w:t>itrate</w:t>
            </w:r>
            <w:r>
              <w:rPr>
                <w:rFonts w:cs="Times New Roman" w:eastAsia="Times New Roman"/>
                <w:bCs/>
                <w:color w:val="006666"/>
                <w:sz w:val="24"/>
                <w:szCs w:val="24"/>
              </w:rPr>
              <w:t>(V) ion</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rPr>
              <w:t>oCl</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Co</w:t>
            </w:r>
            <w:r>
              <w:rPr>
                <w:rFonts w:cs="Times New Roman" w:eastAsia="Times New Roman"/>
                <w:bCs/>
                <w:color w:val="006666"/>
                <w:sz w:val="24"/>
                <w:szCs w:val="24"/>
              </w:rPr>
              <w:t>balt (II) Chloride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N</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Nitrogen</w:t>
            </w:r>
            <w:r>
              <w:rPr>
                <w:rFonts w:cs="Times New Roman" w:eastAsia="Times New Roman"/>
                <w:bCs/>
                <w:color w:val="006666"/>
                <w:sz w:val="24"/>
                <w:szCs w:val="24"/>
              </w:rPr>
              <w:t xml:space="preserve"> molecule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CO</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Carbon Dioxide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H</w:t>
            </w:r>
            <w:r>
              <w:rPr>
                <w:rFonts w:cs="Times New Roman" w:eastAsia="Times New Roman"/>
                <w:bCs/>
                <w:color w:val="000000"/>
                <w:sz w:val="24"/>
                <w:szCs w:val="24"/>
                <w:vertAlign w:val="subscript"/>
              </w:rPr>
              <w:t>2</w:t>
            </w:r>
            <w:r>
              <w:rPr>
                <w:rFonts w:cs="Times New Roman" w:eastAsia="Times New Roman"/>
                <w:bCs/>
                <w:color w:val="000000"/>
                <w:sz w:val="24"/>
                <w:szCs w:val="24"/>
              </w:rPr>
              <w:t>SO</w:t>
            </w:r>
            <w:r>
              <w:rPr>
                <w:rFonts w:cs="Times New Roman" w:eastAsia="Times New Roman"/>
                <w:bCs/>
                <w:color w:val="000000"/>
                <w:sz w:val="24"/>
                <w:szCs w:val="24"/>
                <w:vertAlign w:val="subscript"/>
              </w:rPr>
              <w:t>4</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Sulfuric Acid</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CH</w:t>
            </w:r>
            <w:r>
              <w:rPr>
                <w:rFonts w:cs="Times New Roman" w:eastAsia="Times New Roman"/>
                <w:bCs/>
                <w:sz w:val="24"/>
                <w:szCs w:val="24"/>
                <w:vertAlign w:val="subscript"/>
              </w:rPr>
              <w:t>4</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Methane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C</w:t>
            </w:r>
            <w:r>
              <w:rPr>
                <w:rFonts w:cs="Times New Roman" w:eastAsia="Times New Roman"/>
                <w:bCs/>
                <w:color w:val="000000"/>
                <w:sz w:val="24"/>
                <w:szCs w:val="24"/>
                <w:vertAlign w:val="subscript"/>
              </w:rPr>
              <w:t>12</w:t>
            </w:r>
            <w:r>
              <w:rPr>
                <w:rFonts w:cs="Times New Roman" w:eastAsia="Times New Roman"/>
                <w:bCs/>
                <w:color w:val="000000"/>
                <w:sz w:val="24"/>
                <w:szCs w:val="24"/>
              </w:rPr>
              <w:t>H</w:t>
            </w:r>
            <w:r>
              <w:rPr>
                <w:rFonts w:cs="Times New Roman" w:eastAsia="Times New Roman"/>
                <w:bCs/>
                <w:color w:val="000000"/>
                <w:sz w:val="24"/>
                <w:szCs w:val="24"/>
                <w:vertAlign w:val="subscript"/>
              </w:rPr>
              <w:t>22</w:t>
            </w:r>
            <w:r>
              <w:rPr>
                <w:rFonts w:cs="Times New Roman" w:eastAsia="Times New Roman"/>
                <w:bCs/>
                <w:color w:val="000000"/>
                <w:sz w:val="24"/>
                <w:szCs w:val="24"/>
              </w:rPr>
              <w:t>O</w:t>
            </w:r>
            <w:r>
              <w:rPr>
                <w:rFonts w:cs="Times New Roman" w:eastAsia="Times New Roman"/>
                <w:bCs/>
                <w:color w:val="000000"/>
                <w:sz w:val="24"/>
                <w:szCs w:val="24"/>
                <w:vertAlign w:val="subscript"/>
              </w:rPr>
              <w:t>11</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Sucrose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3</w:t>
            </w:r>
            <w:r>
              <w:rPr>
                <w:rFonts w:cs="Times New Roman" w:eastAsia="Times New Roman"/>
                <w:bCs/>
                <w:sz w:val="24"/>
                <w:szCs w:val="24"/>
              </w:rPr>
              <w:t>H</w:t>
            </w:r>
            <w:r>
              <w:rPr>
                <w:rFonts w:cs="Times New Roman" w:eastAsia="Times New Roman"/>
                <w:bCs/>
                <w:sz w:val="24"/>
                <w:szCs w:val="24"/>
                <w:vertAlign w:val="subscript"/>
              </w:rPr>
              <w:t>8</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Propane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NaHCO</w:t>
            </w:r>
            <w:r>
              <w:rPr>
                <w:rFonts w:cs="Times New Roman" w:eastAsia="Times New Roman"/>
                <w:bCs/>
                <w:color w:val="000000"/>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Sodium hydrogen trioxocarbonate(IV)</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F</w:t>
            </w:r>
            <w:r>
              <w:rPr>
                <w:rFonts w:cs="Times New Roman" w:eastAsia="Times New Roman"/>
                <w:bCs/>
                <w:sz w:val="24"/>
                <w:szCs w:val="24"/>
              </w:rPr>
              <w:t>eCl</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Iron (III) Chloride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F</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Fluorin</w:t>
            </w:r>
            <w:r>
              <w:rPr>
                <w:rFonts w:cs="Times New Roman" w:eastAsia="Times New Roman"/>
                <w:bCs/>
                <w:color w:val="006666"/>
                <w:sz w:val="24"/>
                <w:szCs w:val="24"/>
              </w:rPr>
              <w:t>e</w:t>
            </w:r>
            <w:r>
              <w:rPr>
                <w:rFonts w:cs="Times New Roman" w:eastAsia="Times New Roman"/>
                <w:bCs/>
                <w:color w:val="006666"/>
                <w:sz w:val="24"/>
                <w:szCs w:val="24"/>
              </w:rPr>
              <w:t xml:space="preserve"> M</w:t>
            </w:r>
            <w:r>
              <w:rPr>
                <w:rFonts w:cs="Times New Roman" w:eastAsia="Times New Roman"/>
                <w:bCs/>
                <w:color w:val="006666"/>
                <w:sz w:val="24"/>
                <w:szCs w:val="24"/>
              </w:rPr>
              <w:t>olecule</w:t>
            </w:r>
            <w:r>
              <w:rPr>
                <w:rFonts w:cs="Times New Roman" w:eastAsia="Times New Roman"/>
                <w:bCs/>
                <w:color w:val="006666"/>
                <w:sz w:val="24"/>
                <w:szCs w:val="24"/>
              </w:rPr>
              <w:t xml:space="preserve"> </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w:t>
            </w:r>
            <w:r>
              <w:rPr>
                <w:rFonts w:cs="Times New Roman" w:eastAsia="Times New Roman"/>
                <w:bCs/>
                <w:sz w:val="24"/>
                <w:szCs w:val="24"/>
                <w:vertAlign w:val="subscript"/>
              </w:rPr>
              <w:t>2</w:t>
            </w:r>
            <w:r>
              <w:rPr>
                <w:rFonts w:cs="Times New Roman" w:eastAsia="Times New Roman"/>
                <w:bCs/>
                <w:sz w:val="24"/>
                <w:szCs w:val="24"/>
              </w:rPr>
              <w:t>O</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 xml:space="preserve">Hydrogen </w:t>
            </w:r>
            <w:r>
              <w:rPr>
                <w:rFonts w:cs="Times New Roman" w:eastAsia="Times New Roman"/>
                <w:bCs/>
                <w:color w:val="006666"/>
                <w:sz w:val="24"/>
                <w:szCs w:val="24"/>
              </w:rPr>
              <w:t>Peroxide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Na</w:t>
            </w:r>
            <w:r>
              <w:rPr>
                <w:rFonts w:cs="Times New Roman" w:eastAsia="Times New Roman"/>
                <w:bCs/>
                <w:color w:val="000000"/>
                <w:sz w:val="24"/>
                <w:szCs w:val="24"/>
                <w:vertAlign w:val="subscript"/>
              </w:rPr>
              <w:t>2</w:t>
            </w:r>
            <w:r>
              <w:rPr>
                <w:rFonts w:cs="Times New Roman" w:eastAsia="Times New Roman"/>
                <w:bCs/>
                <w:color w:val="000000"/>
                <w:sz w:val="24"/>
                <w:szCs w:val="24"/>
              </w:rPr>
              <w:t>O</w:t>
            </w:r>
            <w:r>
              <w:rPr>
                <w:rFonts w:cs="Times New Roman" w:eastAsia="Times New Roman"/>
                <w:bCs/>
                <w:color w:val="000000"/>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Sodium peroxide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K</w:t>
            </w:r>
            <w:r>
              <w:rPr>
                <w:rFonts w:cs="Times New Roman" w:eastAsia="Times New Roman"/>
                <w:bCs/>
                <w:sz w:val="24"/>
                <w:szCs w:val="24"/>
              </w:rPr>
              <w:t>Cl</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Potass</w:t>
            </w:r>
            <w:r>
              <w:rPr>
                <w:rFonts w:cs="Times New Roman" w:eastAsia="Times New Roman"/>
                <w:bCs/>
                <w:color w:val="006666"/>
                <w:sz w:val="24"/>
                <w:szCs w:val="24"/>
              </w:rPr>
              <w:t>ium Chloride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C</w:t>
            </w:r>
            <w:r>
              <w:rPr>
                <w:rFonts w:cs="Times New Roman" w:eastAsia="Times New Roman"/>
                <w:bCs/>
                <w:color w:val="000000"/>
                <w:sz w:val="24"/>
                <w:szCs w:val="24"/>
                <w:vertAlign w:val="subscript"/>
              </w:rPr>
              <w:t>9</w:t>
            </w:r>
            <w:r>
              <w:rPr>
                <w:rFonts w:cs="Times New Roman" w:eastAsia="Times New Roman"/>
                <w:bCs/>
                <w:color w:val="000000"/>
                <w:sz w:val="24"/>
                <w:szCs w:val="24"/>
              </w:rPr>
              <w:t>H</w:t>
            </w:r>
            <w:r>
              <w:rPr>
                <w:rFonts w:cs="Times New Roman" w:eastAsia="Times New Roman"/>
                <w:bCs/>
                <w:color w:val="000000"/>
                <w:sz w:val="24"/>
                <w:szCs w:val="24"/>
                <w:vertAlign w:val="subscript"/>
              </w:rPr>
              <w:t>8</w:t>
            </w:r>
            <w:r>
              <w:rPr>
                <w:rFonts w:cs="Times New Roman" w:eastAsia="Times New Roman"/>
                <w:bCs/>
                <w:color w:val="000000"/>
                <w:sz w:val="24"/>
                <w:szCs w:val="24"/>
              </w:rPr>
              <w:t>O</w:t>
            </w:r>
            <w:r>
              <w:rPr>
                <w:rFonts w:cs="Times New Roman" w:eastAsia="Times New Roman"/>
                <w:bCs/>
                <w:color w:val="000000"/>
                <w:sz w:val="24"/>
                <w:szCs w:val="24"/>
                <w:vertAlign w:val="subscript"/>
              </w:rPr>
              <w:t>4</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Aspirin</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HCl</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Hydrochloric Acid</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Zn(NO</w:t>
            </w:r>
            <w:r>
              <w:rPr>
                <w:rFonts w:cs="Times New Roman" w:eastAsia="Times New Roman"/>
                <w:bCs/>
                <w:color w:val="000000"/>
                <w:sz w:val="24"/>
                <w:szCs w:val="24"/>
                <w:vertAlign w:val="subscript"/>
              </w:rPr>
              <w:t>3</w:t>
            </w:r>
            <w:r>
              <w:rPr>
                <w:rFonts w:cs="Times New Roman" w:eastAsia="Times New Roman"/>
                <w:bCs/>
                <w:color w:val="000000"/>
                <w:sz w:val="24"/>
                <w:szCs w:val="24"/>
              </w:rPr>
              <w:t>)</w:t>
            </w:r>
            <w:r>
              <w:rPr>
                <w:rFonts w:cs="Times New Roman" w:eastAsia="Times New Roman"/>
                <w:bCs/>
                <w:color w:val="000000"/>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Zinc</w:t>
            </w:r>
            <w:r>
              <w:rPr>
                <w:rFonts w:cs="Times New Roman" w:eastAsia="Times New Roman"/>
                <w:bCs/>
                <w:color w:val="006666"/>
                <w:sz w:val="24"/>
                <w:szCs w:val="24"/>
              </w:rPr>
              <w:t xml:space="preserve"> trioxonitrate(V)</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CO</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 xml:space="preserve">Carbon (II) </w:t>
            </w:r>
            <w:r>
              <w:rPr>
                <w:rFonts w:cs="Times New Roman" w:eastAsia="Times New Roman"/>
                <w:bCs/>
                <w:color w:val="006666"/>
                <w:sz w:val="24"/>
                <w:szCs w:val="24"/>
              </w:rPr>
              <w:t>oxide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NaOH</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Sodium Hydroxide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NaCN</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Sodium Cyanide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Ca(CN)</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Calcium Cyanide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3</w:t>
            </w:r>
            <w:r>
              <w:rPr>
                <w:rFonts w:cs="Times New Roman" w:eastAsia="Times New Roman"/>
                <w:bCs/>
                <w:sz w:val="24"/>
                <w:szCs w:val="24"/>
              </w:rPr>
              <w:t>H</w:t>
            </w:r>
            <w:r>
              <w:rPr>
                <w:rFonts w:cs="Times New Roman" w:eastAsia="Times New Roman"/>
                <w:bCs/>
                <w:sz w:val="24"/>
                <w:szCs w:val="24"/>
                <w:vertAlign w:val="subscript"/>
              </w:rPr>
              <w:t>8</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Propane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K</w:t>
            </w:r>
            <w:r>
              <w:rPr>
                <w:rFonts w:cs="Times New Roman" w:eastAsia="Times New Roman"/>
                <w:bCs/>
                <w:sz w:val="24"/>
                <w:szCs w:val="24"/>
              </w:rPr>
              <w:t>I</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Potassium Iodid</w:t>
            </w:r>
            <w:r>
              <w:rPr>
                <w:rFonts w:cs="Times New Roman" w:eastAsia="Times New Roman"/>
                <w:bCs/>
                <w:color w:val="006666"/>
                <w:sz w:val="24"/>
                <w:szCs w:val="24"/>
              </w:rPr>
              <w:t>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Sn</w:t>
            </w:r>
            <w:r>
              <w:rPr>
                <w:rFonts w:cs="Times New Roman" w:eastAsia="Times New Roman"/>
                <w:bCs/>
                <w:sz w:val="24"/>
                <w:szCs w:val="24"/>
              </w:rPr>
              <w:t>O</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Tin</w:t>
            </w:r>
            <w:r>
              <w:rPr>
                <w:rFonts w:cs="Times New Roman" w:eastAsia="Times New Roman"/>
                <w:bCs/>
                <w:color w:val="006666"/>
                <w:sz w:val="24"/>
                <w:szCs w:val="24"/>
              </w:rPr>
              <w:t xml:space="preserve"> (IV) Oxide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6</w:t>
            </w:r>
            <w:r>
              <w:rPr>
                <w:rFonts w:cs="Times New Roman" w:eastAsia="Times New Roman"/>
                <w:bCs/>
                <w:sz w:val="24"/>
                <w:szCs w:val="24"/>
              </w:rPr>
              <w:t>H</w:t>
            </w:r>
            <w:r>
              <w:rPr>
                <w:rFonts w:cs="Times New Roman" w:eastAsia="Times New Roman"/>
                <w:bCs/>
                <w:sz w:val="24"/>
                <w:szCs w:val="24"/>
                <w:vertAlign w:val="subscript"/>
              </w:rPr>
              <w:t>6</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Benzene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Fe</w:t>
            </w:r>
            <w:r>
              <w:rPr>
                <w:rFonts w:cs="Times New Roman" w:eastAsia="Times New Roman"/>
                <w:bCs/>
                <w:sz w:val="24"/>
                <w:szCs w:val="24"/>
              </w:rPr>
              <w:t>S</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Iron</w:t>
            </w:r>
            <w:r>
              <w:rPr>
                <w:rFonts w:cs="Times New Roman" w:eastAsia="Times New Roman"/>
                <w:bCs/>
                <w:color w:val="006666"/>
                <w:sz w:val="24"/>
                <w:szCs w:val="24"/>
              </w:rPr>
              <w:t xml:space="preserve"> Sulph</w:t>
            </w:r>
            <w:r>
              <w:rPr>
                <w:rFonts w:cs="Times New Roman" w:eastAsia="Times New Roman"/>
                <w:bCs/>
                <w:color w:val="006666"/>
                <w:sz w:val="24"/>
                <w:szCs w:val="24"/>
              </w:rPr>
              <w:t>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CH</w:t>
            </w:r>
            <w:r>
              <w:rPr>
                <w:rFonts w:cs="Times New Roman" w:eastAsia="Times New Roman"/>
                <w:bCs/>
                <w:sz w:val="24"/>
                <w:szCs w:val="24"/>
                <w:vertAlign w:val="subscript"/>
              </w:rPr>
              <w:t>3</w:t>
            </w:r>
            <w:r>
              <w:rPr>
                <w:rFonts w:cs="Times New Roman" w:eastAsia="Times New Roman"/>
                <w:bCs/>
                <w:sz w:val="24"/>
                <w:szCs w:val="24"/>
              </w:rPr>
              <w:t>COCH</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Propanone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w:t>
            </w:r>
            <w:r>
              <w:rPr>
                <w:rFonts w:cs="Times New Roman" w:eastAsia="Times New Roman"/>
                <w:bCs/>
                <w:sz w:val="24"/>
                <w:szCs w:val="24"/>
                <w:vertAlign w:val="subscript"/>
              </w:rPr>
              <w:t>3</w:t>
            </w:r>
            <w:r>
              <w:rPr>
                <w:rFonts w:cs="Times New Roman" w:eastAsia="Times New Roman"/>
                <w:bCs/>
                <w:sz w:val="24"/>
                <w:szCs w:val="24"/>
              </w:rPr>
              <w:t>PO</w:t>
            </w:r>
            <w:r>
              <w:rPr>
                <w:rFonts w:cs="Times New Roman" w:eastAsia="Times New Roman"/>
                <w:bCs/>
                <w:sz w:val="24"/>
                <w:szCs w:val="24"/>
                <w:vertAlign w:val="subscript"/>
              </w:rPr>
              <w:t>4</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Hydrogen tetraoxophosphate(V)</w:t>
            </w:r>
            <w:r>
              <w:rPr>
                <w:rFonts w:cs="Times New Roman" w:eastAsia="Times New Roman"/>
                <w:bCs/>
                <w:color w:val="006666"/>
                <w:sz w:val="24"/>
                <w:szCs w:val="24"/>
              </w:rPr>
              <w:t xml:space="preserve"> Acid</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6</w:t>
            </w:r>
            <w:r>
              <w:rPr>
                <w:rFonts w:cs="Times New Roman" w:eastAsia="Times New Roman"/>
                <w:bCs/>
                <w:sz w:val="24"/>
                <w:szCs w:val="24"/>
              </w:rPr>
              <w:t>H</w:t>
            </w:r>
            <w:r>
              <w:rPr>
                <w:rFonts w:cs="Times New Roman" w:eastAsia="Times New Roman"/>
                <w:bCs/>
                <w:sz w:val="24"/>
                <w:szCs w:val="24"/>
                <w:vertAlign w:val="subscript"/>
              </w:rPr>
              <w:t>1</w:t>
            </w:r>
            <w:r>
              <w:rPr>
                <w:rFonts w:cs="Times New Roman" w:eastAsia="Times New Roman"/>
                <w:bCs/>
                <w:sz w:val="24"/>
                <w:szCs w:val="24"/>
                <w:vertAlign w:val="subscript"/>
              </w:rPr>
              <w:t>4</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Hex</w:t>
            </w:r>
            <w:r>
              <w:rPr>
                <w:rFonts w:cs="Times New Roman" w:eastAsia="Times New Roman"/>
                <w:bCs/>
                <w:color w:val="006666"/>
                <w:sz w:val="24"/>
                <w:szCs w:val="24"/>
              </w:rPr>
              <w:t>ane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CH</w:t>
            </w:r>
            <w:r>
              <w:rPr>
                <w:rFonts w:cs="Times New Roman" w:eastAsia="Times New Roman"/>
                <w:bCs/>
                <w:sz w:val="24"/>
                <w:szCs w:val="24"/>
                <w:vertAlign w:val="subscript"/>
              </w:rPr>
              <w:t>3</w:t>
            </w:r>
            <w:r>
              <w:rPr>
                <w:rFonts w:cs="Times New Roman" w:eastAsia="Times New Roman"/>
                <w:bCs/>
                <w:sz w:val="24"/>
                <w:szCs w:val="24"/>
              </w:rPr>
              <w:t>OH</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Methanol</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HBr</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Hydrobromic Acid</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w:t>
            </w:r>
            <w:r>
              <w:rPr>
                <w:rFonts w:cs="Times New Roman" w:eastAsia="Times New Roman"/>
                <w:bCs/>
                <w:sz w:val="24"/>
                <w:szCs w:val="24"/>
                <w:vertAlign w:val="subscript"/>
              </w:rPr>
              <w:t>2</w:t>
            </w:r>
            <w:r>
              <w:rPr>
                <w:rFonts w:cs="Times New Roman" w:eastAsia="Times New Roman"/>
                <w:bCs/>
                <w:sz w:val="24"/>
                <w:szCs w:val="24"/>
              </w:rPr>
              <w:t>CO</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Hydrogen trioxocarbonate(IV)</w:t>
            </w:r>
            <w:r>
              <w:rPr>
                <w:rFonts w:cs="Times New Roman" w:eastAsia="Times New Roman"/>
                <w:bCs/>
                <w:color w:val="006666"/>
                <w:sz w:val="24"/>
                <w:szCs w:val="24"/>
              </w:rPr>
              <w:t xml:space="preserve"> </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Ti</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Titanium</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NaClO</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Sodium Hypochlorite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2</w:t>
            </w:r>
            <w:r>
              <w:rPr>
                <w:rFonts w:cs="Times New Roman" w:eastAsia="Times New Roman"/>
                <w:bCs/>
                <w:sz w:val="24"/>
                <w:szCs w:val="24"/>
              </w:rPr>
              <w:t>H</w:t>
            </w:r>
            <w:r>
              <w:rPr>
                <w:rFonts w:cs="Times New Roman" w:eastAsia="Times New Roman"/>
                <w:bCs/>
                <w:sz w:val="24"/>
                <w:szCs w:val="24"/>
                <w:vertAlign w:val="subscript"/>
              </w:rPr>
              <w:t>6</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Ethane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(NH</w:t>
            </w:r>
            <w:r>
              <w:rPr>
                <w:rFonts w:cs="Times New Roman" w:eastAsia="Times New Roman"/>
                <w:bCs/>
                <w:sz w:val="24"/>
                <w:szCs w:val="24"/>
                <w:vertAlign w:val="subscript"/>
              </w:rPr>
              <w:t>4</w:t>
            </w:r>
            <w:r>
              <w:rPr>
                <w:rFonts w:cs="Times New Roman" w:eastAsia="Times New Roman"/>
                <w:bCs/>
                <w:sz w:val="24"/>
                <w:szCs w:val="24"/>
              </w:rPr>
              <w:t>)</w:t>
            </w:r>
            <w:r>
              <w:rPr>
                <w:rFonts w:cs="Times New Roman" w:eastAsia="Times New Roman"/>
                <w:bCs/>
                <w:sz w:val="24"/>
                <w:szCs w:val="24"/>
                <w:vertAlign w:val="subscript"/>
              </w:rPr>
              <w:t>2</w:t>
            </w:r>
            <w:r>
              <w:rPr>
                <w:rFonts w:cs="Times New Roman" w:eastAsia="Times New Roman"/>
                <w:bCs/>
                <w:sz w:val="24"/>
                <w:szCs w:val="24"/>
              </w:rPr>
              <w:t>SO</w:t>
            </w:r>
            <w:r>
              <w:rPr>
                <w:rFonts w:cs="Times New Roman" w:eastAsia="Times New Roman"/>
                <w:bCs/>
                <w:sz w:val="24"/>
                <w:szCs w:val="24"/>
                <w:vertAlign w:val="subscript"/>
              </w:rPr>
              <w:t>4</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Ammonium tetraoxosulph</w:t>
            </w:r>
            <w:r>
              <w:rPr>
                <w:rFonts w:cs="Times New Roman" w:eastAsia="Times New Roman"/>
                <w:bCs/>
                <w:color w:val="006666"/>
                <w:sz w:val="24"/>
                <w:szCs w:val="24"/>
              </w:rPr>
              <w:t>ate</w:t>
            </w:r>
            <w:r>
              <w:rPr>
                <w:rFonts w:cs="Times New Roman" w:eastAsia="Times New Roman"/>
                <w:bCs/>
                <w:color w:val="006666"/>
                <w:sz w:val="24"/>
                <w:szCs w:val="24"/>
              </w:rPr>
              <w:t xml:space="preserve"> (VI)</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8</w:t>
            </w:r>
            <w:r>
              <w:rPr>
                <w:rFonts w:cs="Times New Roman" w:eastAsia="Times New Roman"/>
                <w:bCs/>
                <w:sz w:val="24"/>
                <w:szCs w:val="24"/>
              </w:rPr>
              <w:t>H</w:t>
            </w:r>
            <w:r>
              <w:rPr>
                <w:rFonts w:cs="Times New Roman" w:eastAsia="Times New Roman"/>
                <w:bCs/>
                <w:sz w:val="24"/>
                <w:szCs w:val="24"/>
                <w:vertAlign w:val="subscript"/>
              </w:rPr>
              <w:t>18</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Octane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CuSO</w:t>
            </w:r>
            <w:r>
              <w:rPr>
                <w:rFonts w:cs="Times New Roman" w:eastAsia="Times New Roman"/>
                <w:bCs/>
                <w:sz w:val="24"/>
                <w:szCs w:val="24"/>
                <w:vertAlign w:val="subscript"/>
              </w:rPr>
              <w:t>4</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 xml:space="preserve">Copper </w:t>
            </w:r>
            <w:r>
              <w:rPr>
                <w:rFonts w:cs="Times New Roman" w:eastAsia="Times New Roman"/>
                <w:bCs/>
                <w:color w:val="006666"/>
                <w:sz w:val="24"/>
                <w:szCs w:val="24"/>
              </w:rPr>
              <w:t>tetraoxosulph</w:t>
            </w:r>
            <w:r>
              <w:rPr>
                <w:rFonts w:cs="Times New Roman" w:eastAsia="Times New Roman"/>
                <w:bCs/>
                <w:color w:val="006666"/>
                <w:sz w:val="24"/>
                <w:szCs w:val="24"/>
              </w:rPr>
              <w:t>ate</w:t>
            </w:r>
            <w:r>
              <w:rPr>
                <w:rFonts w:cs="Times New Roman" w:eastAsia="Times New Roman"/>
                <w:bCs/>
                <w:color w:val="006666"/>
                <w:sz w:val="24"/>
                <w:szCs w:val="24"/>
              </w:rPr>
              <w:t xml:space="preserve"> (VI)</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Na</w:t>
            </w:r>
            <w:r>
              <w:rPr>
                <w:rFonts w:cs="Times New Roman" w:eastAsia="Times New Roman"/>
                <w:bCs/>
                <w:sz w:val="24"/>
                <w:szCs w:val="24"/>
                <w:vertAlign w:val="subscript"/>
              </w:rPr>
              <w:t>2</w:t>
            </w:r>
            <w:r>
              <w:rPr>
                <w:rFonts w:cs="Times New Roman" w:eastAsia="Times New Roman"/>
                <w:bCs/>
                <w:sz w:val="24"/>
                <w:szCs w:val="24"/>
              </w:rPr>
              <w:t>S</w:t>
            </w:r>
            <w:r>
              <w:rPr>
                <w:rFonts w:cs="Times New Roman" w:eastAsia="Times New Roman"/>
                <w:bCs/>
                <w:sz w:val="24"/>
                <w:szCs w:val="24"/>
                <w:vertAlign w:val="subscript"/>
              </w:rPr>
              <w:t>2</w:t>
            </w:r>
            <w:r>
              <w:rPr>
                <w:rFonts w:cs="Times New Roman" w:eastAsia="Times New Roman"/>
                <w:bCs/>
                <w:sz w:val="24"/>
                <w:szCs w:val="24"/>
              </w:rPr>
              <w:t>O</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Sodium thiosulphate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AgNO</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Silver trioxonitrate (V)</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w:t>
            </w:r>
            <w:r>
              <w:rPr>
                <w:rFonts w:cs="Times New Roman" w:eastAsia="Times New Roman"/>
                <w:bCs/>
                <w:sz w:val="24"/>
                <w:szCs w:val="24"/>
                <w:vertAlign w:val="subscript"/>
              </w:rPr>
              <w:t>2</w:t>
            </w:r>
            <w:r>
              <w:rPr>
                <w:rFonts w:cs="Times New Roman" w:eastAsia="Times New Roman"/>
                <w:bCs/>
                <w:sz w:val="24"/>
                <w:szCs w:val="24"/>
              </w:rPr>
              <w:t>SO</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Hydrogen tetraoxosulph</w:t>
            </w:r>
            <w:r>
              <w:rPr>
                <w:rFonts w:cs="Times New Roman" w:eastAsia="Times New Roman"/>
                <w:bCs/>
                <w:color w:val="006666"/>
                <w:sz w:val="24"/>
                <w:szCs w:val="24"/>
              </w:rPr>
              <w:t>ate</w:t>
            </w:r>
            <w:r>
              <w:rPr>
                <w:rFonts w:cs="Times New Roman" w:eastAsia="Times New Roman"/>
                <w:bCs/>
                <w:color w:val="006666"/>
                <w:sz w:val="24"/>
                <w:szCs w:val="24"/>
              </w:rPr>
              <w:t xml:space="preserve"> (I</w:t>
            </w:r>
            <w:r>
              <w:rPr>
                <w:rFonts w:cs="Times New Roman" w:eastAsia="Times New Roman"/>
                <w:bCs/>
                <w:color w:val="006666"/>
                <w:sz w:val="24"/>
                <w:szCs w:val="24"/>
              </w:rPr>
              <w:t>V</w:t>
            </w:r>
            <w:r>
              <w:rPr>
                <w:rFonts w:cs="Times New Roman" w:eastAsia="Times New Roman"/>
                <w:bCs/>
                <w:color w:val="006666"/>
                <w:sz w:val="24"/>
                <w:szCs w:val="24"/>
              </w:rPr>
              <w:t>)</w:t>
            </w:r>
            <w:r>
              <w:rPr>
                <w:rFonts w:cs="Times New Roman" w:eastAsia="Times New Roman"/>
                <w:bCs/>
                <w:color w:val="006666"/>
                <w:sz w:val="24"/>
                <w:szCs w:val="24"/>
              </w:rPr>
              <w:t xml:space="preserve"> Acid</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CH</w:t>
            </w:r>
            <w:r>
              <w:rPr>
                <w:rFonts w:cs="Times New Roman" w:eastAsia="Times New Roman"/>
                <w:bCs/>
                <w:sz w:val="24"/>
                <w:szCs w:val="24"/>
                <w:vertAlign w:val="subscript"/>
              </w:rPr>
              <w:t>3</w:t>
            </w:r>
            <w:r>
              <w:rPr>
                <w:rFonts w:cs="Times New Roman" w:eastAsia="Times New Roman"/>
                <w:bCs/>
                <w:sz w:val="24"/>
                <w:szCs w:val="24"/>
              </w:rPr>
              <w:t>COOH</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Ethanoic Acid</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HCOOH</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Methanoic</w:t>
            </w:r>
            <w:r>
              <w:rPr>
                <w:rFonts w:cs="Times New Roman" w:eastAsia="Times New Roman"/>
                <w:bCs/>
                <w:color w:val="006666"/>
                <w:sz w:val="24"/>
                <w:szCs w:val="24"/>
              </w:rPr>
              <w:t xml:space="preserve"> Acid</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AgCl</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Silver Chloride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NaNO</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 xml:space="preserve">Sodium </w:t>
            </w:r>
            <w:r>
              <w:rPr>
                <w:rFonts w:cs="Times New Roman" w:eastAsia="Times New Roman"/>
                <w:bCs/>
                <w:color w:val="006666"/>
                <w:sz w:val="24"/>
                <w:szCs w:val="24"/>
              </w:rPr>
              <w:t>trioxonitrate (V)</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0000"/>
                <w:sz w:val="24"/>
                <w:szCs w:val="24"/>
              </w:rPr>
              <w:t>CaO</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Calcium Oxide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HI</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Hydrogen iodide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3</w:t>
            </w:r>
            <w:r>
              <w:rPr>
                <w:rFonts w:cs="Times New Roman" w:eastAsia="Times New Roman"/>
                <w:bCs/>
                <w:sz w:val="24"/>
                <w:szCs w:val="24"/>
              </w:rPr>
              <w:t>H</w:t>
            </w:r>
            <w:r>
              <w:rPr>
                <w:rFonts w:cs="Times New Roman" w:eastAsia="Times New Roman"/>
                <w:bCs/>
                <w:sz w:val="24"/>
                <w:szCs w:val="24"/>
                <w:vertAlign w:val="subscript"/>
              </w:rPr>
              <w:t>6</w:t>
            </w:r>
            <w:r>
              <w:rPr>
                <w:rFonts w:cs="Times New Roman" w:eastAsia="Times New Roman"/>
                <w:bCs/>
                <w:sz w:val="24"/>
                <w:szCs w:val="24"/>
              </w:rPr>
              <w:t>O</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Lactic Acid</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MgBr</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Magnesium bromide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H</w:t>
            </w:r>
            <w:r>
              <w:rPr>
                <w:rFonts w:cs="Times New Roman" w:eastAsia="Times New Roman"/>
                <w:bCs/>
                <w:sz w:val="24"/>
                <w:szCs w:val="24"/>
                <w:vertAlign w:val="subscript"/>
              </w:rPr>
              <w:t>2</w:t>
            </w:r>
            <w:r>
              <w:rPr>
                <w:rFonts w:cs="Times New Roman" w:eastAsia="Times New Roman"/>
                <w:bCs/>
                <w:sz w:val="24"/>
                <w:szCs w:val="24"/>
              </w:rPr>
              <w:t>O</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 xml:space="preserve">Water </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CO</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Carbon (IV)</w:t>
            </w:r>
            <w:r>
              <w:rPr>
                <w:rFonts w:cs="Times New Roman" w:eastAsia="Times New Roman"/>
                <w:bCs/>
                <w:color w:val="006666"/>
                <w:sz w:val="24"/>
                <w:szCs w:val="24"/>
              </w:rPr>
              <w:t>Oxide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vertAlign w:val="superscript"/>
              </w:rPr>
            </w:pPr>
            <w:r>
              <w:rPr>
                <w:rFonts w:cs="Times New Roman" w:eastAsia="Times New Roman"/>
                <w:bCs/>
                <w:sz w:val="24"/>
                <w:szCs w:val="24"/>
              </w:rPr>
              <w:t>C</w:t>
            </w:r>
            <w:r>
              <w:rPr>
                <w:rFonts w:cs="Times New Roman" w:eastAsia="Times New Roman"/>
                <w:bCs/>
                <w:sz w:val="24"/>
                <w:szCs w:val="24"/>
              </w:rPr>
              <w:t>O</w:t>
            </w:r>
            <w:r>
              <w:rPr>
                <w:rFonts w:cs="Times New Roman" w:eastAsia="Times New Roman"/>
                <w:bCs/>
                <w:sz w:val="24"/>
                <w:szCs w:val="24"/>
                <w:vertAlign w:val="subscript"/>
              </w:rPr>
              <w:t>3</w:t>
            </w:r>
            <w:r>
              <w:rPr>
                <w:rFonts w:cs="Times New Roman" w:eastAsia="Times New Roman"/>
                <w:bCs/>
                <w:sz w:val="24"/>
                <w:szCs w:val="24"/>
                <w:vertAlign w:val="super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Trioxoc</w:t>
            </w:r>
            <w:r>
              <w:rPr>
                <w:rFonts w:cs="Times New Roman" w:eastAsia="Times New Roman"/>
                <w:bCs/>
                <w:color w:val="006666"/>
                <w:sz w:val="24"/>
                <w:szCs w:val="24"/>
              </w:rPr>
              <w:t>arbon</w:t>
            </w:r>
            <w:r>
              <w:rPr>
                <w:rFonts w:cs="Times New Roman" w:eastAsia="Times New Roman"/>
                <w:bCs/>
                <w:color w:val="006666"/>
                <w:sz w:val="24"/>
                <w:szCs w:val="24"/>
              </w:rPr>
              <w:t>ate (IV) ion</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O</w:t>
            </w:r>
            <w:r>
              <w:rPr>
                <w:rFonts w:cs="Times New Roman" w:eastAsia="Times New Roman"/>
                <w:bCs/>
                <w:sz w:val="24"/>
                <w:szCs w:val="24"/>
              </w:rPr>
              <w:t>H</w:t>
            </w:r>
            <w:r>
              <w:rPr>
                <w:rFonts w:cs="Times New Roman" w:eastAsia="Times New Roman"/>
                <w:bCs/>
                <w:sz w:val="24"/>
                <w:szCs w:val="24"/>
                <w:vertAlign w:val="superscript"/>
              </w:rPr>
              <w:t>-</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Hydro</w:t>
            </w:r>
            <w:r>
              <w:rPr>
                <w:rFonts w:cs="Times New Roman" w:eastAsia="Times New Roman"/>
                <w:bCs/>
                <w:color w:val="006666"/>
                <w:sz w:val="24"/>
                <w:szCs w:val="24"/>
              </w:rPr>
              <w:t>xyl ion</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vertAlign w:val="superscript"/>
              </w:rPr>
            </w:pPr>
            <w:r>
              <w:rPr>
                <w:rFonts w:cs="Times New Roman" w:eastAsia="Times New Roman"/>
                <w:bCs/>
                <w:sz w:val="24"/>
                <w:szCs w:val="24"/>
              </w:rPr>
              <w:t>NH</w:t>
            </w:r>
            <w:r>
              <w:rPr>
                <w:rFonts w:cs="Times New Roman" w:eastAsia="Times New Roman"/>
                <w:bCs/>
                <w:sz w:val="24"/>
                <w:szCs w:val="24"/>
                <w:vertAlign w:val="subscript"/>
              </w:rPr>
              <w:t>4</w:t>
            </w:r>
            <w:r>
              <w:rPr>
                <w:rFonts w:cs="Times New Roman" w:eastAsia="Times New Roman"/>
                <w:bCs/>
                <w:sz w:val="24"/>
                <w:szCs w:val="24"/>
                <w:vertAlign w:val="superscript"/>
              </w:rPr>
              <w:t>+</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Ammonium ion</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S</w:t>
            </w:r>
            <w:r>
              <w:rPr>
                <w:rFonts w:cs="Times New Roman" w:eastAsia="Times New Roman"/>
                <w:bCs/>
                <w:sz w:val="24"/>
                <w:szCs w:val="24"/>
              </w:rPr>
              <w:t>O</w:t>
            </w:r>
            <w:r>
              <w:rPr>
                <w:rFonts w:cs="Times New Roman" w:eastAsia="Times New Roman"/>
                <w:bCs/>
                <w:sz w:val="24"/>
                <w:szCs w:val="24"/>
                <w:vertAlign w:val="subscript"/>
              </w:rPr>
              <w:t>4</w:t>
            </w:r>
            <w:r>
              <w:rPr>
                <w:rFonts w:cs="Times New Roman" w:eastAsia="Times New Roman"/>
                <w:bCs/>
                <w:sz w:val="24"/>
                <w:szCs w:val="24"/>
                <w:vertAlign w:val="super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Tetraoxosulph</w:t>
            </w:r>
            <w:r>
              <w:rPr>
                <w:rFonts w:cs="Times New Roman" w:eastAsia="Times New Roman"/>
                <w:bCs/>
                <w:color w:val="006666"/>
                <w:sz w:val="24"/>
                <w:szCs w:val="24"/>
              </w:rPr>
              <w:t>ate</w:t>
            </w:r>
            <w:r>
              <w:rPr>
                <w:rFonts w:cs="Times New Roman" w:eastAsia="Times New Roman"/>
                <w:bCs/>
                <w:color w:val="006666"/>
                <w:sz w:val="24"/>
                <w:szCs w:val="24"/>
              </w:rPr>
              <w:t xml:space="preserve"> (VI) ion</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N</w:t>
            </w:r>
            <w:r>
              <w:rPr>
                <w:rFonts w:cs="Times New Roman" w:eastAsia="Times New Roman"/>
                <w:bCs/>
                <w:sz w:val="24"/>
                <w:szCs w:val="24"/>
                <w:vertAlign w:val="subscript"/>
              </w:rPr>
              <w:t>2</w:t>
            </w:r>
            <w:r>
              <w:rPr>
                <w:rFonts w:cs="Times New Roman" w:eastAsia="Times New Roman"/>
                <w:bCs/>
                <w:sz w:val="24"/>
                <w:szCs w:val="24"/>
              </w:rPr>
              <w:t>O</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Nitrogen</w:t>
            </w:r>
            <w:r>
              <w:rPr>
                <w:rFonts w:cs="Times New Roman" w:eastAsia="Times New Roman"/>
                <w:bCs/>
                <w:color w:val="006666"/>
                <w:sz w:val="24"/>
                <w:szCs w:val="24"/>
              </w:rPr>
              <w:t xml:space="preserve"> (I)</w:t>
            </w:r>
            <w:r>
              <w:rPr>
                <w:rFonts w:cs="Times New Roman" w:eastAsia="Times New Roman"/>
                <w:bCs/>
                <w:color w:val="006666"/>
                <w:sz w:val="24"/>
                <w:szCs w:val="24"/>
              </w:rPr>
              <w:t xml:space="preserve"> oxide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2</w:t>
            </w:r>
            <w:r>
              <w:rPr>
                <w:rFonts w:cs="Times New Roman" w:eastAsia="Times New Roman"/>
                <w:bCs/>
                <w:sz w:val="24"/>
                <w:szCs w:val="24"/>
              </w:rPr>
              <w:t>H</w:t>
            </w:r>
            <w:r>
              <w:rPr>
                <w:rFonts w:cs="Times New Roman" w:eastAsia="Times New Roman"/>
                <w:bCs/>
                <w:sz w:val="24"/>
                <w:szCs w:val="24"/>
                <w:vertAlign w:val="subscript"/>
              </w:rPr>
              <w:t>4</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Ethene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8</w:t>
            </w:r>
            <w:r>
              <w:rPr>
                <w:rFonts w:cs="Times New Roman" w:eastAsia="Times New Roman"/>
                <w:bCs/>
                <w:sz w:val="24"/>
                <w:szCs w:val="24"/>
              </w:rPr>
              <w:t>H</w:t>
            </w:r>
            <w:r>
              <w:rPr>
                <w:rFonts w:cs="Times New Roman" w:eastAsia="Times New Roman"/>
                <w:bCs/>
                <w:sz w:val="24"/>
                <w:szCs w:val="24"/>
                <w:vertAlign w:val="subscript"/>
              </w:rPr>
              <w:t>18</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Octane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C</w:t>
            </w:r>
            <w:r>
              <w:rPr>
                <w:rFonts w:cs="Times New Roman" w:eastAsia="Times New Roman"/>
                <w:bCs/>
                <w:sz w:val="24"/>
                <w:szCs w:val="24"/>
                <w:vertAlign w:val="subscript"/>
              </w:rPr>
              <w:t>2</w:t>
            </w:r>
            <w:r>
              <w:rPr>
                <w:rFonts w:cs="Times New Roman" w:eastAsia="Times New Roman"/>
                <w:bCs/>
                <w:sz w:val="24"/>
                <w:szCs w:val="24"/>
              </w:rPr>
              <w:t>H</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Ethyne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sz w:val="24"/>
                <w:szCs w:val="24"/>
              </w:rPr>
              <w:t>AgI</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 xml:space="preserve">Silver </w:t>
            </w:r>
            <w:r>
              <w:rPr>
                <w:rFonts w:cs="Times New Roman" w:eastAsia="Times New Roman"/>
                <w:bCs/>
                <w:color w:val="006666"/>
                <w:sz w:val="24"/>
                <w:szCs w:val="24"/>
              </w:rPr>
              <w:t>i</w:t>
            </w:r>
            <w:r>
              <w:rPr>
                <w:rFonts w:cs="Times New Roman" w:eastAsia="Times New Roman"/>
                <w:bCs/>
                <w:color w:val="006666"/>
                <w:sz w:val="24"/>
                <w:szCs w:val="24"/>
              </w:rPr>
              <w:t>o</w:t>
            </w:r>
            <w:r>
              <w:rPr>
                <w:rFonts w:cs="Times New Roman" w:eastAsia="Times New Roman"/>
                <w:bCs/>
                <w:color w:val="006666"/>
                <w:sz w:val="24"/>
                <w:szCs w:val="24"/>
              </w:rPr>
              <w:t>d</w:t>
            </w:r>
            <w:r>
              <w:rPr>
                <w:rFonts w:cs="Times New Roman" w:eastAsia="Times New Roman"/>
                <w:bCs/>
                <w:color w:val="006666"/>
                <w:sz w:val="24"/>
                <w:szCs w:val="24"/>
              </w:rPr>
              <w:t>id</w:t>
            </w:r>
            <w:r>
              <w:rPr>
                <w:rFonts w:cs="Times New Roman" w:eastAsia="Times New Roman"/>
                <w:bCs/>
                <w:color w:val="006666"/>
                <w:sz w:val="24"/>
                <w:szCs w:val="24"/>
              </w:rPr>
              <w:t>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As</w:t>
            </w:r>
            <w:r>
              <w:rPr>
                <w:rFonts w:cs="Times New Roman" w:eastAsia="Times New Roman"/>
                <w:bCs/>
                <w:sz w:val="24"/>
                <w:szCs w:val="24"/>
                <w:vertAlign w:val="subscript"/>
              </w:rPr>
              <w:t>4</w:t>
            </w:r>
            <w:r>
              <w:rPr>
                <w:rFonts w:cs="Times New Roman" w:eastAsia="Times New Roman"/>
                <w:bCs/>
                <w:sz w:val="24"/>
                <w:szCs w:val="24"/>
              </w:rPr>
              <w:t>O</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Arsenic Trioxide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Au</w:t>
            </w:r>
            <w:r>
              <w:rPr>
                <w:rFonts w:cs="Times New Roman" w:eastAsia="Times New Roman"/>
                <w:bCs/>
                <w:sz w:val="24"/>
                <w:szCs w:val="24"/>
                <w:vertAlign w:val="subscript"/>
              </w:rPr>
              <w:t>2</w:t>
            </w:r>
            <w:r>
              <w:rPr>
                <w:rFonts w:cs="Times New Roman" w:eastAsia="Times New Roman"/>
                <w:bCs/>
                <w:sz w:val="24"/>
                <w:szCs w:val="24"/>
              </w:rPr>
              <w:t>O</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Gold Trioxide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Au</w:t>
            </w:r>
            <w:r>
              <w:rPr>
                <w:rFonts w:cs="Times New Roman" w:eastAsia="Times New Roman"/>
                <w:bCs/>
                <w:sz w:val="24"/>
                <w:szCs w:val="24"/>
                <w:vertAlign w:val="subscript"/>
              </w:rPr>
              <w:t>2</w:t>
            </w:r>
            <w:r>
              <w:rPr>
                <w:rFonts w:cs="Times New Roman" w:eastAsia="Times New Roman"/>
                <w:bCs/>
                <w:sz w:val="24"/>
                <w:szCs w:val="24"/>
              </w:rPr>
              <w:t>S</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Gold Sulph</w:t>
            </w:r>
            <w:r>
              <w:rPr>
                <w:rFonts w:cs="Times New Roman" w:eastAsia="Times New Roman"/>
                <w:bCs/>
                <w:color w:val="006666"/>
                <w:sz w:val="24"/>
                <w:szCs w:val="24"/>
              </w:rPr>
              <w:t>ide</w:t>
            </w:r>
          </w:p>
        </w:tc>
      </w:tr>
      <w:tr>
        <w:tblPrEx/>
        <w:trPr>
          <w:trHeight w:val="420"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sz w:val="24"/>
                <w:szCs w:val="24"/>
              </w:rPr>
              <w:t>Br</w:t>
            </w:r>
            <w:r>
              <w:rPr>
                <w:rFonts w:cs="Times New Roman" w:eastAsia="Times New Roman"/>
                <w:bCs/>
                <w:sz w:val="24"/>
                <w:szCs w:val="24"/>
                <w:vertAlign w:val="subscript"/>
              </w:rPr>
              <w:t>2</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after="0" w:lineRule="auto" w:line="240"/>
              <w:jc w:val="center"/>
              <w:rPr>
                <w:rFonts w:cs="Times New Roman" w:eastAsia="Times New Roman"/>
                <w:iCs/>
                <w:sz w:val="24"/>
                <w:szCs w:val="24"/>
              </w:rPr>
            </w:pPr>
            <w:r>
              <w:rPr>
                <w:rFonts w:cs="Times New Roman" w:eastAsia="Times New Roman"/>
                <w:bCs/>
                <w:color w:val="006666"/>
                <w:sz w:val="24"/>
                <w:szCs w:val="24"/>
              </w:rPr>
              <w:t>Bromine</w:t>
            </w:r>
            <w:r>
              <w:rPr>
                <w:rFonts w:cs="Times New Roman" w:eastAsia="Times New Roman"/>
                <w:bCs/>
                <w:color w:val="006666"/>
                <w:sz w:val="24"/>
                <w:szCs w:val="24"/>
              </w:rPr>
              <w:t xml:space="preserve"> Molecule</w:t>
            </w:r>
          </w:p>
        </w:tc>
      </w:tr>
      <w:tr>
        <w:tblPrEx/>
        <w:trPr>
          <w:trHeight w:val="405" w:hRule="atLeast"/>
          <w:tblCellSpacing w:w="15" w:type="dxa"/>
        </w:trPr>
        <w:tc>
          <w:tcPr>
            <w:tcW w:w="1877"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sz w:val="24"/>
                <w:szCs w:val="24"/>
              </w:rPr>
              <w:t>Al</w:t>
            </w:r>
            <w:r>
              <w:rPr>
                <w:rFonts w:cs="Times New Roman" w:eastAsia="Times New Roman"/>
                <w:bCs/>
                <w:sz w:val="24"/>
                <w:szCs w:val="24"/>
                <w:vertAlign w:val="subscript"/>
              </w:rPr>
              <w:t>2</w:t>
            </w:r>
            <w:r>
              <w:rPr>
                <w:rFonts w:cs="Times New Roman" w:eastAsia="Times New Roman"/>
                <w:bCs/>
                <w:sz w:val="24"/>
                <w:szCs w:val="24"/>
              </w:rPr>
              <w:t>O</w:t>
            </w:r>
            <w:r>
              <w:rPr>
                <w:rFonts w:cs="Times New Roman" w:eastAsia="Times New Roman"/>
                <w:bCs/>
                <w:sz w:val="24"/>
                <w:szCs w:val="24"/>
                <w:vertAlign w:val="subscript"/>
              </w:rPr>
              <w:t>3</w:t>
            </w:r>
          </w:p>
        </w:tc>
        <w:tc>
          <w:tcPr>
            <w:tcW w:w="2323" w:type="dxa"/>
            <w:tcBorders>
              <w:top w:val="outset" w:sz="6" w:space="0" w:color="auto"/>
              <w:left w:val="outset" w:sz="6" w:space="0" w:color="auto"/>
              <w:bottom w:val="outset" w:sz="6" w:space="0" w:color="auto"/>
              <w:right w:val="outset" w:sz="6" w:space="0" w:color="auto"/>
            </w:tcBorders>
            <w:shd w:val="clear" w:color="auto" w:fill="cfe7e7"/>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Cs/>
                <w:color w:val="006666"/>
                <w:sz w:val="24"/>
                <w:szCs w:val="24"/>
              </w:rPr>
              <w:t xml:space="preserve">Aluminium </w:t>
            </w:r>
            <w:r>
              <w:rPr>
                <w:rFonts w:cs="Times New Roman" w:eastAsia="Times New Roman"/>
                <w:bCs/>
                <w:color w:val="006666"/>
                <w:sz w:val="24"/>
                <w:szCs w:val="24"/>
              </w:rPr>
              <w:t>trioxide</w:t>
            </w:r>
          </w:p>
        </w:tc>
      </w:tr>
    </w:tbl>
    <w:p>
      <w:pPr>
        <w:pStyle w:val="style157"/>
        <w:rPr>
          <w:b/>
          <w:i/>
        </w:rPr>
      </w:pPr>
    </w:p>
    <w:p>
      <w:pPr>
        <w:pStyle w:val="style157"/>
        <w:rPr>
          <w:b/>
          <w:i/>
        </w:rPr>
        <w:sectPr>
          <w:type w:val="continuous"/>
          <w:pgSz w:w="12240" w:h="15840" w:orient="portrait"/>
          <w:pgMar w:top="1440" w:right="1440" w:bottom="1440" w:left="1440" w:header="720" w:footer="720" w:gutter="0"/>
          <w:cols w:space="720" w:num="2"/>
          <w:docGrid w:linePitch="360"/>
        </w:sectPr>
      </w:pPr>
    </w:p>
    <w:p>
      <w:pPr>
        <w:pStyle w:val="style157"/>
        <w:rPr>
          <w:b/>
          <w:i/>
        </w:rPr>
      </w:pPr>
    </w:p>
    <w:p>
      <w:pPr>
        <w:pStyle w:val="style157"/>
        <w:numPr>
          <w:ilvl w:val="0"/>
          <w:numId w:val="47"/>
        </w:numPr>
        <w:rPr/>
      </w:pPr>
      <w:r>
        <w:t>When combined with other elements in simple compounds the name of the non-metallic element changes slightly from...??? to ...ide.</w:t>
      </w:r>
    </w:p>
    <w:p>
      <w:pPr>
        <w:pStyle w:val="style157"/>
        <w:numPr>
          <w:ilvl w:val="0"/>
          <w:numId w:val="47"/>
        </w:numPr>
        <w:rPr/>
      </w:pPr>
      <w:r>
        <w:t>Sulphur forms a sulphide (ion S</w:t>
      </w:r>
      <w:r>
        <w:rPr>
          <w:vertAlign w:val="superscript"/>
        </w:rPr>
        <w:t>2-</w:t>
      </w:r>
      <w:r>
        <w:t>), oxygen forms an oxide (ion O</w:t>
      </w:r>
      <w:r>
        <w:rPr>
          <w:vertAlign w:val="superscript"/>
        </w:rPr>
        <w:t>2-</w:t>
      </w:r>
      <w:r>
        <w:t>), fluorine forms a fluoride (ion F</w:t>
      </w:r>
      <w:r>
        <w:rPr>
          <w:vertAlign w:val="superscript"/>
        </w:rPr>
        <w:t>-</w:t>
      </w:r>
      <w:r>
        <w:t>), chlorine forms a chloride (ion Cl</w:t>
      </w:r>
      <w:r>
        <w:rPr>
          <w:vertAlign w:val="superscript"/>
        </w:rPr>
        <w:t>-</w:t>
      </w:r>
      <w:r>
        <w:t>), bromine a bromide (ion Br</w:t>
      </w:r>
      <w:r>
        <w:rPr>
          <w:vertAlign w:val="superscript"/>
        </w:rPr>
        <w:t>-</w:t>
      </w:r>
      <w:r>
        <w:t>) and iodine an iodide (ion I</w:t>
      </w:r>
      <w:r>
        <w:rPr>
          <w:vertAlign w:val="superscript"/>
        </w:rPr>
        <w:t>-</w:t>
      </w:r>
      <w:r>
        <w:t>).</w:t>
      </w:r>
    </w:p>
    <w:p>
      <w:pPr>
        <w:pStyle w:val="style157"/>
        <w:numPr>
          <w:ilvl w:val="0"/>
          <w:numId w:val="47"/>
        </w:numPr>
        <w:rPr/>
      </w:pPr>
      <w:r>
        <w:t>The other element at the start of the compound name e.g. hydrogen or a metal like sodium, potassium, magnesium, calcium, etc. usually remains unchanged in simple compounds at this level.</w:t>
      </w:r>
    </w:p>
    <w:p>
      <w:pPr>
        <w:pStyle w:val="style157"/>
        <w:numPr>
          <w:ilvl w:val="0"/>
          <w:numId w:val="47"/>
        </w:numPr>
        <w:rPr/>
      </w:pPr>
      <w:r>
        <w:t>So typical names of compounds are, sodium sulphide, hydrogen sulphide, magnesium oxide, potassium fluoride, hydrogen chloride, sodium chloride, calcium bromide, magnesium iodide etc.</w:t>
      </w:r>
    </w:p>
    <w:p>
      <w:pPr>
        <w:pStyle w:val="style157"/>
        <w:numPr>
          <w:ilvl w:val="0"/>
          <w:numId w:val="47"/>
        </w:numPr>
        <w:rPr/>
      </w:pPr>
      <w:r>
        <w:t>Where an element can form two different compounds with different formulae with the same element there is need to be a way of expressing it in the name as well as in the formula e.g.iron(II) chloride, FeCl</w:t>
      </w:r>
      <w:r>
        <w:rPr>
          <w:vertAlign w:val="subscript"/>
        </w:rPr>
        <w:t>2</w:t>
      </w:r>
      <w:r>
        <w:t xml:space="preserve"> and iron(III) chloride, FeCl</w:t>
      </w:r>
      <w:r>
        <w:rPr>
          <w:vertAlign w:val="subscript"/>
        </w:rPr>
        <w:t>3</w:t>
      </w:r>
      <w:r>
        <w:t xml:space="preserve"> copper(I) oxide, Cu</w:t>
      </w:r>
      <w:r>
        <w:rPr>
          <w:vertAlign w:val="subscript"/>
        </w:rPr>
        <w:t>2</w:t>
      </w:r>
      <w:r>
        <w:t xml:space="preserve">O and copper(II) oxide, CuO. </w:t>
      </w:r>
      <w:r>
        <w:rPr>
          <w:highlight w:val="yellow"/>
        </w:rPr>
        <w:t>Here chlorine has a combining power of 1 (valency 1) and oxygen 2 in both compounds.</w:t>
      </w:r>
    </w:p>
    <w:p>
      <w:pPr>
        <w:pStyle w:val="style157"/>
        <w:numPr>
          <w:ilvl w:val="0"/>
          <w:numId w:val="47"/>
        </w:numPr>
        <w:rPr>
          <w:highlight w:val="yellow"/>
        </w:rPr>
      </w:pPr>
      <w:r>
        <w:rPr>
          <w:highlight w:val="yellow"/>
        </w:rPr>
        <w:t>However, iron can have a valency of 2 or 3 and copper 1 or 2 and these also correspond numerically to the charge on the metal ions in such compounds e.g. Fe</w:t>
      </w:r>
      <w:r>
        <w:rPr>
          <w:highlight w:val="yellow"/>
          <w:vertAlign w:val="superscript"/>
        </w:rPr>
        <w:t>2+</w:t>
      </w:r>
      <w:r>
        <w:rPr>
          <w:highlight w:val="yellow"/>
        </w:rPr>
        <w:t xml:space="preserve"> and Fe</w:t>
      </w:r>
      <w:r>
        <w:rPr>
          <w:highlight w:val="yellow"/>
          <w:vertAlign w:val="superscript"/>
        </w:rPr>
        <w:t>3+</w:t>
      </w:r>
      <w:r>
        <w:rPr>
          <w:highlight w:val="yellow"/>
        </w:rPr>
        <w:t>, Cu</w:t>
      </w:r>
      <w:r>
        <w:rPr>
          <w:highlight w:val="yellow"/>
          <w:vertAlign w:val="superscript"/>
        </w:rPr>
        <w:t>+</w:t>
      </w:r>
      <w:r>
        <w:rPr>
          <w:highlight w:val="yellow"/>
        </w:rPr>
        <w:t xml:space="preserve"> and Cu</w:t>
      </w:r>
      <w:r>
        <w:rPr>
          <w:highlight w:val="yellow"/>
          <w:vertAlign w:val="superscript"/>
        </w:rPr>
        <w:t>2+</w:t>
      </w:r>
      <w:r>
        <w:rPr>
          <w:highlight w:val="yellow"/>
        </w:rPr>
        <w:t>.Therefore the 'Roman numerals' number in () gives the valency of the element in that particular compound. At a higher academic level this is known as the oxidation state.</w:t>
      </w:r>
    </w:p>
    <w:p>
      <w:pPr>
        <w:pStyle w:val="style157"/>
        <w:numPr>
          <w:ilvl w:val="0"/>
          <w:numId w:val="47"/>
        </w:numPr>
        <w:rPr/>
      </w:pPr>
      <w:r>
        <w:t>When the non-metal is combined with oxygen to form a negative ion (anion) ion which combines with a positive ion (cation) from hydrogen or a metal, then the end of the 2</w:t>
      </w:r>
      <w:r>
        <w:rPr>
          <w:vertAlign w:val="superscript"/>
        </w:rPr>
        <w:t>nd</w:t>
      </w:r>
      <w:r>
        <w:t xml:space="preserve"> part of the name ends in ...ate or ...ite e.g.</w:t>
      </w:r>
    </w:p>
    <w:p>
      <w:pPr>
        <w:pStyle w:val="style157"/>
        <w:numPr>
          <w:ilvl w:val="0"/>
          <w:numId w:val="48"/>
        </w:numPr>
        <w:rPr/>
      </w:pPr>
      <w:r>
        <w:rPr>
          <w:color w:val="3010f0"/>
        </w:rPr>
        <w:t>NO</w:t>
      </w:r>
      <w:r>
        <w:rPr>
          <w:color w:val="3010f0"/>
          <w:vertAlign w:val="subscript"/>
        </w:rPr>
        <w:t>3</w:t>
      </w:r>
      <w:r>
        <w:t xml:space="preserve"> in a compound formula is nitrate e.g KNO</w:t>
      </w:r>
      <w:r>
        <w:rPr>
          <w:vertAlign w:val="subscript"/>
        </w:rPr>
        <w:t>3</w:t>
      </w:r>
      <w:r>
        <w:t>, potassium nitrate.</w:t>
      </w:r>
    </w:p>
    <w:p>
      <w:pPr>
        <w:pStyle w:val="style157"/>
        <w:numPr>
          <w:ilvl w:val="0"/>
          <w:numId w:val="48"/>
        </w:numPr>
        <w:rPr/>
      </w:pPr>
      <w:r>
        <w:rPr>
          <w:color w:val="3010f0"/>
        </w:rPr>
        <w:t>SO</w:t>
      </w:r>
      <w:r>
        <w:rPr>
          <w:color w:val="3010f0"/>
          <w:vertAlign w:val="subscript"/>
        </w:rPr>
        <w:t>3</w:t>
      </w:r>
      <w:r>
        <w:t xml:space="preserve"> in a formula is sulphite, e.g. Na</w:t>
      </w:r>
      <w:r>
        <w:rPr>
          <w:vertAlign w:val="subscript"/>
        </w:rPr>
        <w:t>2</w:t>
      </w:r>
      <w:r>
        <w:t>SO</w:t>
      </w:r>
      <w:r>
        <w:rPr>
          <w:vertAlign w:val="subscript"/>
        </w:rPr>
        <w:t>3</w:t>
      </w:r>
      <w:r>
        <w:t xml:space="preserve">, sodium sulphite, </w:t>
      </w:r>
    </w:p>
    <w:p>
      <w:pPr>
        <w:pStyle w:val="style157"/>
        <w:numPr>
          <w:ilvl w:val="0"/>
          <w:numId w:val="48"/>
        </w:numPr>
        <w:rPr/>
      </w:pPr>
      <w:r>
        <w:rPr>
          <w:color w:val="3010f0"/>
        </w:rPr>
        <w:t>SO</w:t>
      </w:r>
      <w:r>
        <w:rPr>
          <w:color w:val="3010f0"/>
          <w:vertAlign w:val="subscript"/>
        </w:rPr>
        <w:t>4</w:t>
      </w:r>
      <w:r>
        <w:t xml:space="preserve"> is sulphate, e.g. MgSO</w:t>
      </w:r>
      <w:r>
        <w:rPr>
          <w:vertAlign w:val="subscript"/>
        </w:rPr>
        <w:t>4</w:t>
      </w:r>
      <w:r>
        <w:t>, magnesium sulphate,</w:t>
      </w:r>
    </w:p>
    <w:p>
      <w:pPr>
        <w:pStyle w:val="style0"/>
        <w:numPr>
          <w:ilvl w:val="0"/>
          <w:numId w:val="48"/>
        </w:numPr>
        <w:spacing w:lineRule="auto" w:line="288"/>
        <w:rPr>
          <w:bCs/>
          <w:color w:val="ff0066"/>
          <w:sz w:val="24"/>
          <w:szCs w:val="24"/>
        </w:rPr>
      </w:pPr>
      <w:r>
        <w:rPr>
          <w:color w:val="3010f0"/>
          <w:sz w:val="24"/>
          <w:szCs w:val="24"/>
        </w:rPr>
        <w:t>PO</w:t>
      </w:r>
      <w:r>
        <w:rPr>
          <w:color w:val="3010f0"/>
          <w:sz w:val="24"/>
          <w:szCs w:val="24"/>
          <w:vertAlign w:val="subscript"/>
        </w:rPr>
        <w:t>4</w:t>
      </w:r>
      <w:r>
        <w:rPr>
          <w:sz w:val="24"/>
          <w:szCs w:val="24"/>
        </w:rPr>
        <w:t xml:space="preserve"> is phosphate, e.g. Na</w:t>
      </w:r>
      <w:r>
        <w:rPr>
          <w:sz w:val="24"/>
          <w:szCs w:val="24"/>
          <w:vertAlign w:val="subscript"/>
        </w:rPr>
        <w:t>2</w:t>
      </w:r>
      <w:r>
        <w:rPr>
          <w:sz w:val="24"/>
          <w:szCs w:val="24"/>
        </w:rPr>
        <w:t>HPO</w:t>
      </w:r>
      <w:r>
        <w:rPr>
          <w:sz w:val="24"/>
          <w:szCs w:val="24"/>
          <w:vertAlign w:val="subscript"/>
        </w:rPr>
        <w:t>4</w:t>
      </w:r>
      <w:r>
        <w:rPr>
          <w:sz w:val="24"/>
          <w:szCs w:val="24"/>
        </w:rPr>
        <w:t>, disodium hydrogen phosphate</w:t>
      </w:r>
    </w:p>
    <w:p>
      <w:pPr>
        <w:pStyle w:val="style0"/>
        <w:jc w:val="center"/>
        <w:rPr>
          <w:bCs/>
          <w:color w:val="ff0066"/>
          <w:sz w:val="24"/>
          <w:szCs w:val="24"/>
        </w:rPr>
      </w:pPr>
    </w:p>
    <w:p>
      <w:pPr>
        <w:pStyle w:val="style0"/>
        <w:spacing w:lineRule="auto" w:line="288"/>
        <w:ind w:left="720"/>
        <w:rPr>
          <w:color w:val="000099"/>
          <w:sz w:val="24"/>
          <w:szCs w:val="24"/>
        </w:rPr>
      </w:pPr>
      <w:r>
        <w:rPr>
          <w:b/>
          <w:bCs/>
          <w:color w:val="ff0066"/>
          <w:sz w:val="24"/>
          <w:szCs w:val="24"/>
          <w:highlight w:val="yellow"/>
        </w:rPr>
        <w:t>BALANCING CHEMICAL EQUATIONS</w:t>
      </w:r>
      <w:r>
        <w:rPr>
          <w:rFonts w:cs="Consolas"/>
          <w:color w:val="ff3399"/>
          <w:sz w:val="24"/>
          <w:szCs w:val="24"/>
          <w:shd w:val="clear" w:color="auto" w:fill="ffff99"/>
        </w:rPr>
        <w:t xml:space="preserve"> </w:t>
      </w:r>
    </w:p>
    <w:p>
      <w:pPr>
        <w:pStyle w:val="style0"/>
        <w:numPr>
          <w:ilvl w:val="0"/>
          <w:numId w:val="49"/>
        </w:numPr>
        <w:spacing w:lineRule="auto" w:line="288"/>
        <w:rPr>
          <w:color w:val="000099"/>
          <w:sz w:val="24"/>
          <w:szCs w:val="24"/>
        </w:rPr>
      </w:pPr>
      <w:r>
        <w:rPr>
          <w:rFonts w:cs="Consolas"/>
          <w:color w:val="000099"/>
          <w:sz w:val="24"/>
          <w:szCs w:val="24"/>
          <w:shd w:val="clear" w:color="auto" w:fill="ffff99"/>
        </w:rPr>
        <w:t xml:space="preserve">Atoms are neither created nor destroyed during any chemical reaction. </w:t>
      </w:r>
    </w:p>
    <w:p>
      <w:pPr>
        <w:pStyle w:val="style0"/>
        <w:numPr>
          <w:ilvl w:val="0"/>
          <w:numId w:val="49"/>
        </w:numPr>
        <w:spacing w:lineRule="auto" w:line="288"/>
        <w:rPr>
          <w:color w:val="000099"/>
          <w:sz w:val="24"/>
          <w:szCs w:val="24"/>
        </w:rPr>
      </w:pPr>
      <w:r>
        <w:rPr>
          <w:rFonts w:cs="Consolas"/>
          <w:color w:val="000099"/>
          <w:sz w:val="24"/>
          <w:szCs w:val="24"/>
          <w:shd w:val="clear" w:color="auto" w:fill="ffff99"/>
        </w:rPr>
        <w:t>Chemical changes merely rearrange the atoms.</w:t>
      </w:r>
    </w:p>
    <w:p>
      <w:pPr>
        <w:pStyle w:val="style0"/>
        <w:rPr>
          <w:sz w:val="24"/>
          <w:szCs w:val="24"/>
        </w:rPr>
      </w:pPr>
      <w:r>
        <w:rPr>
          <w:sz w:val="24"/>
          <w:szCs w:val="24"/>
        </w:rPr>
        <w:t xml:space="preserve">The statement above is supported by: </w:t>
      </w:r>
    </w:p>
    <w:p>
      <w:pPr>
        <w:pStyle w:val="style0"/>
        <w:numPr>
          <w:ilvl w:val="0"/>
          <w:numId w:val="36"/>
        </w:numPr>
        <w:spacing w:before="100" w:beforeAutospacing="true" w:after="100" w:afterAutospacing="true" w:lineRule="auto" w:line="240"/>
        <w:rPr>
          <w:sz w:val="24"/>
          <w:szCs w:val="24"/>
        </w:rPr>
      </w:pPr>
      <w:r>
        <w:rPr>
          <w:sz w:val="24"/>
          <w:szCs w:val="24"/>
        </w:rPr>
        <w:t>Law of conservation of mass/matter</w:t>
      </w:r>
    </w:p>
    <w:p>
      <w:pPr>
        <w:pStyle w:val="style0"/>
        <w:numPr>
          <w:ilvl w:val="0"/>
          <w:numId w:val="36"/>
        </w:numPr>
        <w:spacing w:before="100" w:beforeAutospacing="true" w:after="100" w:afterAutospacing="true" w:lineRule="auto" w:line="240"/>
        <w:rPr>
          <w:sz w:val="24"/>
          <w:szCs w:val="24"/>
        </w:rPr>
      </w:pPr>
      <w:r>
        <w:rPr>
          <w:sz w:val="24"/>
          <w:szCs w:val="24"/>
        </w:rPr>
        <w:t>Law of definite proportion</w:t>
      </w:r>
    </w:p>
    <w:p>
      <w:pPr>
        <w:pStyle w:val="style0"/>
        <w:numPr>
          <w:ilvl w:val="0"/>
          <w:numId w:val="36"/>
        </w:numPr>
        <w:spacing w:before="100" w:beforeAutospacing="true" w:after="100" w:afterAutospacing="true" w:lineRule="auto" w:line="240"/>
        <w:rPr>
          <w:sz w:val="24"/>
          <w:szCs w:val="24"/>
        </w:rPr>
      </w:pPr>
      <w:r>
        <w:rPr>
          <w:sz w:val="24"/>
          <w:szCs w:val="24"/>
        </w:rPr>
        <w:t>Law of multiple proportions</w:t>
      </w:r>
    </w:p>
    <w:p>
      <w:pPr>
        <w:pStyle w:val="style157"/>
        <w:rPr>
          <w:rFonts w:ascii="Cambria Math" w:hAnsi="Cambria Math" w:hint="eastAsia"/>
          <w:color w:val="0000ff"/>
        </w:rPr>
      </w:pPr>
      <m:oMathPara>
        <m:oMath>
          <m:r>
            <m:rPr>
              <m:sty m:val="p"/>
            </m:rPr>
            <w:rPr>
              <w:rFonts w:ascii="Cambria Math" w:hAnsi="Cambria Math"/>
              <w:color w:val="0000ff"/>
            </w:rPr>
            <m:t>Law of Conservation of Mass states that mass is neither created nor destroyed.</m:t>
          </m:r>
        </m:oMath>
      </m:oMathPara>
    </w:p>
    <w:p>
      <w:pPr>
        <w:pStyle w:val="style157"/>
        <w:rPr>
          <w:b/>
          <w:i/>
        </w:rPr>
      </w:pPr>
    </w:p>
    <w:p>
      <w:pPr>
        <w:pStyle w:val="style157"/>
        <w:numPr>
          <w:ilvl w:val="0"/>
          <w:numId w:val="42"/>
        </w:numPr>
        <w:rPr/>
      </w:pPr>
      <w:r>
        <w:t xml:space="preserve">Scientists studied reaction after reaction, but every time the result was the same. The reactants always reacted in the “same proportions by mass” or in what we call “definite proportions.” As a result, scientists proposed the </w:t>
      </w:r>
      <w:r>
        <w:rPr>
          <w:rFonts w:cs="Arial-BoldMT" w:eastAsia="Arial-BoldMT"/>
          <w:bCs/>
        </w:rPr>
        <w:t xml:space="preserve">Law of Definite Proportions. </w:t>
      </w:r>
      <w:r>
        <w:t>This law states that:</w:t>
      </w:r>
      <w:r>
        <w:t xml:space="preserve"> </w:t>
      </w:r>
      <w:r>
        <w:rPr>
          <w:rFonts w:cs="Consolas" w:eastAsia="Arial-BoldMT"/>
          <w:bCs/>
          <w:color w:val="3010f0"/>
        </w:rPr>
        <w:t>In a given type of chemical substance, the elements are always combined in the same proportions by mass.</w:t>
      </w:r>
    </w:p>
    <w:p>
      <w:pPr>
        <w:pStyle w:val="style157"/>
        <w:numPr>
          <w:ilvl w:val="0"/>
          <w:numId w:val="42"/>
        </w:numPr>
        <w:rPr/>
      </w:pPr>
      <w:r>
        <w:t>If 1 gram of A reacts with 8 grams of B, then by the Law of Definite Proportions, 2 grams of A must react with 16 grams of B. If 1 gram of A reacts with 8 grams of B, then by the Law of Conservation of</w:t>
      </w:r>
      <w:r>
        <w:t xml:space="preserve"> </w:t>
      </w:r>
      <w:r>
        <w:t>Mass, they must produce 9 grams of C. Similarly, when 2 grams of A react with 16 grams of B, they must produce 18 grams of C.</w:t>
      </w:r>
    </w:p>
    <w:p>
      <w:pPr>
        <w:pStyle w:val="style157"/>
        <w:rPr/>
      </w:pPr>
      <w:r>
        <w:rPr>
          <w:noProof/>
          <w:lang w:eastAsia="en-US"/>
        </w:rPr>
        <w:drawing>
          <wp:inline distL="0" distT="0" distB="0" distR="0">
            <wp:extent cx="5777802" cy="2301073"/>
            <wp:effectExtent l="0" t="0" r="0" b="4445"/>
            <wp:docPr id="1110" name="Picture 71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7179"/>
                    <pic:cNvPicPr/>
                  </pic:nvPicPr>
                  <pic:blipFill>
                    <a:blip r:embed="rId57" cstate="print"/>
                    <a:srcRect l="0" t="0" r="0" b="0"/>
                    <a:stretch/>
                  </pic:blipFill>
                  <pic:spPr>
                    <a:xfrm rot="0">
                      <a:off x="0" y="0"/>
                      <a:ext cx="5777802" cy="2301073"/>
                    </a:xfrm>
                    <a:prstGeom prst="rect"/>
                    <a:ln>
                      <a:noFill/>
                    </a:ln>
                  </pic:spPr>
                </pic:pic>
              </a:graphicData>
            </a:graphic>
          </wp:inline>
        </w:drawing>
      </w:r>
    </w:p>
    <w:p>
      <w:pPr>
        <w:pStyle w:val="style157"/>
        <w:rPr/>
      </w:pPr>
    </w:p>
    <w:p>
      <w:pPr>
        <w:pStyle w:val="style157"/>
        <w:rPr/>
      </w:pPr>
      <w:r>
        <w:t>Figure 5.1: Law of definite proportion</w:t>
      </w:r>
    </w:p>
    <w:p>
      <w:pPr>
        <w:pStyle w:val="style157"/>
        <w:rPr/>
      </w:pPr>
    </w:p>
    <w:p>
      <w:pPr>
        <w:pStyle w:val="style0"/>
        <w:numPr>
          <w:ilvl w:val="0"/>
          <w:numId w:val="50"/>
        </w:numPr>
        <w:autoSpaceDE w:val="false"/>
        <w:autoSpaceDN w:val="false"/>
        <w:adjustRightInd w:val="false"/>
        <w:spacing w:after="0" w:lineRule="auto" w:line="240"/>
        <w:rPr>
          <w:rFonts w:cs="Arial-BoldMT" w:eastAsia="Arial-BoldMT"/>
          <w:b/>
          <w:bCs/>
          <w:iCs/>
          <w:sz w:val="24"/>
          <w:szCs w:val="24"/>
        </w:rPr>
      </w:pPr>
      <w:r>
        <w:rPr>
          <w:rFonts w:cs="Arial-BoldMT" w:eastAsia="Arial-BoldMT"/>
          <w:b/>
          <w:bCs/>
          <w:sz w:val="24"/>
          <w:szCs w:val="24"/>
        </w:rPr>
        <w:t>The Law of Multiple Proportions states;</w:t>
      </w:r>
    </w:p>
    <w:p>
      <w:pPr>
        <w:pStyle w:val="style0"/>
        <w:autoSpaceDE w:val="false"/>
        <w:autoSpaceDN w:val="false"/>
        <w:adjustRightInd w:val="false"/>
        <w:spacing w:after="0" w:lineRule="auto" w:line="240"/>
        <w:rPr>
          <w:rFonts w:cs="Consolas" w:eastAsia="Arial-BoldMT"/>
          <w:b/>
          <w:bCs/>
          <w:iCs/>
          <w:color w:val="3010f0"/>
          <w:sz w:val="24"/>
          <w:szCs w:val="24"/>
        </w:rPr>
      </w:pPr>
      <w:r>
        <w:rPr>
          <w:rFonts w:cs="Consolas" w:eastAsia="Arial-BoldMT"/>
          <w:b/>
          <w:bCs/>
          <w:color w:val="3010f0"/>
          <w:sz w:val="24"/>
          <w:szCs w:val="24"/>
        </w:rPr>
        <w:t>When two elements react to form more than one substance, the different masses of one element (like oxygen) that are combined with the same mass of the other element (like nitrogen) are in a ratio of small whole numbers.</w:t>
      </w:r>
    </w:p>
    <w:p>
      <w:pPr>
        <w:pStyle w:val="style157"/>
        <w:rPr/>
      </w:pPr>
    </w:p>
    <w:p>
      <w:pPr>
        <w:pStyle w:val="style0"/>
        <w:spacing w:after="0"/>
        <w:rPr>
          <w:sz w:val="24"/>
          <w:szCs w:val="24"/>
        </w:rPr>
      </w:pPr>
      <w:r>
        <w:rPr>
          <w:sz w:val="24"/>
          <w:szCs w:val="24"/>
        </w:rPr>
        <w:t xml:space="preserve">Chemical reactions are represented in a concise way by </w:t>
      </w:r>
      <w:r>
        <w:rPr>
          <w:b/>
          <w:bCs/>
          <w:sz w:val="24"/>
          <w:szCs w:val="24"/>
        </w:rPr>
        <w:t>chemical equations</w:t>
      </w:r>
      <w:r>
        <w:rPr>
          <w:sz w:val="24"/>
          <w:szCs w:val="24"/>
        </w:rPr>
        <w:t xml:space="preserve">. </w:t>
      </w:r>
    </w:p>
    <w:p>
      <w:pPr>
        <w:pStyle w:val="style0"/>
        <w:jc w:val="center"/>
        <w:rPr>
          <w:b/>
          <w:sz w:val="24"/>
          <w:szCs w:val="24"/>
        </w:rPr>
      </w:pPr>
      <w:r>
        <w:rPr>
          <w:b/>
          <w:sz w:val="24"/>
          <w:szCs w:val="24"/>
        </w:rPr>
        <w:t>2 H</w:t>
      </w:r>
      <w:r>
        <w:rPr>
          <w:b/>
          <w:sz w:val="24"/>
          <w:szCs w:val="24"/>
          <w:vertAlign w:val="subscript"/>
        </w:rPr>
        <w:t>2</w:t>
      </w:r>
      <w:r>
        <w:rPr>
          <w:b/>
          <w:sz w:val="24"/>
          <w:szCs w:val="24"/>
        </w:rPr>
        <w:t xml:space="preserve"> + O</w:t>
      </w:r>
      <w:r>
        <w:rPr>
          <w:b/>
          <w:sz w:val="24"/>
          <w:szCs w:val="24"/>
          <w:vertAlign w:val="subscript"/>
        </w:rPr>
        <w:t>2</w:t>
      </w:r>
      <w:r>
        <w:rPr>
          <w:b/>
          <w:sz w:val="24"/>
          <w:szCs w:val="24"/>
        </w:rPr>
        <w:t xml:space="preserve"> → 2 H</w:t>
      </w:r>
      <w:r>
        <w:rPr>
          <w:b/>
          <w:sz w:val="24"/>
          <w:szCs w:val="24"/>
          <w:vertAlign w:val="subscript"/>
        </w:rPr>
        <w:t>2</w:t>
      </w:r>
      <w:r>
        <w:rPr>
          <w:b/>
          <w:sz w:val="24"/>
          <w:szCs w:val="24"/>
        </w:rPr>
        <w:t xml:space="preserve">O </w:t>
      </w:r>
    </w:p>
    <w:p>
      <w:pPr>
        <w:pStyle w:val="style0"/>
        <w:numPr>
          <w:ilvl w:val="0"/>
          <w:numId w:val="37"/>
        </w:numPr>
        <w:spacing w:before="100" w:beforeAutospacing="true" w:after="100" w:afterAutospacing="true" w:lineRule="auto" w:line="240"/>
        <w:rPr>
          <w:sz w:val="24"/>
          <w:szCs w:val="24"/>
        </w:rPr>
      </w:pPr>
      <w:r>
        <w:rPr>
          <w:sz w:val="24"/>
          <w:szCs w:val="24"/>
        </w:rPr>
        <w:t xml:space="preserve">The reacting substances, called </w:t>
      </w:r>
      <w:r>
        <w:rPr>
          <w:b/>
          <w:bCs/>
          <w:color w:val="c00000"/>
          <w:sz w:val="24"/>
          <w:szCs w:val="24"/>
        </w:rPr>
        <w:t>reactants</w:t>
      </w:r>
      <w:r>
        <w:rPr>
          <w:color w:val="c00000"/>
          <w:sz w:val="24"/>
          <w:szCs w:val="24"/>
        </w:rPr>
        <w:t>,</w:t>
      </w:r>
      <w:r>
        <w:rPr>
          <w:sz w:val="24"/>
          <w:szCs w:val="24"/>
        </w:rPr>
        <w:t xml:space="preserve"> are located on the left side of the arrow.</w:t>
      </w:r>
      <w:r>
        <w:rPr>
          <w:rFonts w:cs="ArialMT"/>
          <w:sz w:val="24"/>
          <w:szCs w:val="24"/>
        </w:rPr>
        <w:t>The starting materials in the reaction</w:t>
      </w:r>
      <w:r>
        <w:rPr>
          <w:sz w:val="24"/>
          <w:szCs w:val="24"/>
        </w:rPr>
        <w:t xml:space="preserve"> is known as </w:t>
      </w:r>
      <w:r>
        <w:rPr>
          <w:b/>
          <w:sz w:val="24"/>
          <w:szCs w:val="24"/>
        </w:rPr>
        <w:t>reactants.</w:t>
      </w:r>
      <w:r>
        <w:rPr>
          <w:sz w:val="24"/>
          <w:szCs w:val="24"/>
        </w:rPr>
        <w:br/>
      </w:r>
      <w:r>
        <w:rPr>
          <w:sz w:val="24"/>
          <w:szCs w:val="24"/>
        </w:rPr>
        <w:t xml:space="preserve">  </w:t>
      </w:r>
    </w:p>
    <w:p>
      <w:pPr>
        <w:pStyle w:val="style0"/>
        <w:numPr>
          <w:ilvl w:val="0"/>
          <w:numId w:val="37"/>
        </w:numPr>
        <w:spacing w:before="100" w:beforeAutospacing="true" w:after="100" w:afterAutospacing="true" w:lineRule="auto" w:line="240"/>
        <w:rPr>
          <w:sz w:val="24"/>
          <w:szCs w:val="24"/>
        </w:rPr>
      </w:pPr>
      <w:r>
        <w:rPr>
          <w:sz w:val="24"/>
          <w:szCs w:val="24"/>
        </w:rPr>
        <w:t xml:space="preserve">The substances formed, called </w:t>
      </w:r>
      <w:r>
        <w:rPr>
          <w:b/>
          <w:bCs/>
          <w:color w:val="007434"/>
          <w:sz w:val="24"/>
          <w:szCs w:val="24"/>
        </w:rPr>
        <w:t>products</w:t>
      </w:r>
      <w:r>
        <w:rPr>
          <w:sz w:val="24"/>
          <w:szCs w:val="24"/>
        </w:rPr>
        <w:t>, are located on the right side of the arrow.</w:t>
      </w:r>
      <w:r>
        <w:rPr>
          <w:rFonts w:cs="ArialMT"/>
          <w:sz w:val="24"/>
          <w:szCs w:val="24"/>
        </w:rPr>
        <w:t>The materials present at the end of a reaction</w:t>
      </w:r>
      <w:r>
        <w:rPr>
          <w:b/>
          <w:sz w:val="24"/>
          <w:szCs w:val="24"/>
        </w:rPr>
        <w:t>are called products.</w:t>
      </w:r>
      <w:r>
        <w:rPr>
          <w:sz w:val="24"/>
          <w:szCs w:val="24"/>
        </w:rPr>
        <w:br/>
      </w:r>
      <w:r>
        <w:rPr>
          <w:sz w:val="24"/>
          <w:szCs w:val="24"/>
        </w:rPr>
        <w:t xml:space="preserve">  </w:t>
      </w:r>
    </w:p>
    <w:p>
      <w:pPr>
        <w:pStyle w:val="style0"/>
        <w:numPr>
          <w:ilvl w:val="0"/>
          <w:numId w:val="37"/>
        </w:numPr>
        <w:spacing w:before="100" w:beforeAutospacing="true" w:after="100" w:afterAutospacing="true" w:lineRule="auto" w:line="240"/>
        <w:rPr>
          <w:sz w:val="24"/>
          <w:szCs w:val="24"/>
        </w:rPr>
      </w:pPr>
      <w:r>
        <w:rPr>
          <w:sz w:val="24"/>
          <w:szCs w:val="24"/>
        </w:rPr>
        <w:t xml:space="preserve">In a chemical equation, the </w:t>
      </w:r>
      <w:r>
        <w:rPr>
          <w:b/>
          <w:color w:val="c00000"/>
          <w:sz w:val="24"/>
          <w:szCs w:val="24"/>
        </w:rPr>
        <w:t>+ sign</w:t>
      </w:r>
      <w:r>
        <w:rPr>
          <w:sz w:val="24"/>
          <w:szCs w:val="24"/>
        </w:rPr>
        <w:t xml:space="preserve"> is read as </w:t>
      </w:r>
      <w:r>
        <w:rPr>
          <w:b/>
          <w:color w:val="c00000"/>
          <w:sz w:val="24"/>
          <w:szCs w:val="24"/>
        </w:rPr>
        <w:t>"reacts with"</w:t>
      </w:r>
      <w:r>
        <w:rPr>
          <w:sz w:val="24"/>
          <w:szCs w:val="24"/>
        </w:rPr>
        <w:t>and the</w:t>
      </w:r>
      <w:r>
        <w:rPr>
          <w:b/>
          <w:color w:val="007434"/>
          <w:sz w:val="24"/>
          <w:szCs w:val="24"/>
        </w:rPr>
        <w:t xml:space="preserve"> arrow</w:t>
      </w:r>
      <w:r>
        <w:rPr>
          <w:sz w:val="24"/>
          <w:szCs w:val="24"/>
        </w:rPr>
        <w:t xml:space="preserve"> is read as </w:t>
      </w:r>
      <w:r>
        <w:rPr>
          <w:b/>
          <w:color w:val="007434"/>
          <w:sz w:val="24"/>
          <w:szCs w:val="24"/>
        </w:rPr>
        <w:t>"produces"</w:t>
      </w:r>
      <w:r>
        <w:rPr>
          <w:sz w:val="24"/>
          <w:szCs w:val="24"/>
        </w:rPr>
        <w:t xml:space="preserve">. </w:t>
      </w:r>
    </w:p>
    <w:p>
      <w:pPr>
        <w:pStyle w:val="style0"/>
        <w:numPr>
          <w:ilvl w:val="0"/>
          <w:numId w:val="37"/>
        </w:numPr>
        <w:spacing w:before="100" w:beforeAutospacing="true" w:after="100" w:afterAutospacing="true" w:lineRule="auto" w:line="240"/>
        <w:rPr>
          <w:sz w:val="24"/>
          <w:szCs w:val="24"/>
        </w:rPr>
      </w:pPr>
      <w:r>
        <w:rPr>
          <w:sz w:val="24"/>
          <w:szCs w:val="24"/>
        </w:rPr>
        <w:t xml:space="preserve">Numbers in front of the formulas are </w:t>
      </w:r>
      <w:r>
        <w:rPr>
          <w:b/>
          <w:bCs/>
          <w:sz w:val="24"/>
          <w:szCs w:val="24"/>
        </w:rPr>
        <w:t>coefficients</w:t>
      </w:r>
      <w:r>
        <w:rPr>
          <w:sz w:val="24"/>
          <w:szCs w:val="24"/>
        </w:rPr>
        <w:t xml:space="preserve">, indicating the relative number of molecules or ions of each kind involved in the reaction. </w:t>
      </w:r>
    </w:p>
    <w:p>
      <w:pPr>
        <w:pStyle w:val="style0"/>
        <w:spacing w:before="100" w:beforeAutospacing="true" w:after="100" w:afterAutospacing="true"/>
        <w:ind w:left="720"/>
        <w:rPr>
          <w:b/>
          <w:sz w:val="24"/>
          <w:szCs w:val="24"/>
        </w:rPr>
      </w:pPr>
      <w:r>
        <w:rPr>
          <w:b/>
          <w:sz w:val="24"/>
          <w:szCs w:val="24"/>
          <w:highlight w:val="green"/>
        </w:rPr>
        <w:t>Coefficients of 1 are never written - they are understood.</w:t>
      </w:r>
    </w:p>
    <w:p>
      <w:pPr>
        <w:pStyle w:val="style0"/>
        <w:numPr>
          <w:ilvl w:val="0"/>
          <w:numId w:val="37"/>
        </w:numPr>
        <w:spacing w:before="100" w:beforeAutospacing="true" w:after="100" w:afterAutospacing="true" w:lineRule="auto" w:line="240"/>
        <w:rPr>
          <w:sz w:val="24"/>
          <w:szCs w:val="24"/>
        </w:rPr>
      </w:pPr>
      <w:r>
        <w:rPr>
          <w:sz w:val="24"/>
          <w:szCs w:val="24"/>
        </w:rPr>
        <w:t xml:space="preserve">Numbers to the lower right of chemical symbols in a formula are </w:t>
      </w:r>
      <w:r>
        <w:rPr>
          <w:b/>
          <w:bCs/>
          <w:sz w:val="24"/>
          <w:szCs w:val="24"/>
        </w:rPr>
        <w:t>subscripts</w:t>
      </w:r>
      <w:r>
        <w:rPr>
          <w:sz w:val="24"/>
          <w:szCs w:val="24"/>
        </w:rPr>
        <w:t xml:space="preserve">, indicating the specific number of atoms of the element found in the substance. </w:t>
      </w:r>
    </w:p>
    <w:p>
      <w:pPr>
        <w:pStyle w:val="style0"/>
        <w:numPr>
          <w:ilvl w:val="0"/>
          <w:numId w:val="37"/>
        </w:numPr>
        <w:spacing w:after="0" w:lineRule="auto" w:line="288"/>
        <w:rPr>
          <w:b/>
          <w:color w:val="000099"/>
          <w:sz w:val="24"/>
          <w:szCs w:val="24"/>
        </w:rPr>
      </w:pPr>
      <w:r>
        <w:rPr>
          <w:b/>
          <w:noProof/>
          <w:color w:val="000099"/>
          <w:sz w:val="24"/>
          <w:szCs w:val="24"/>
        </w:rPr>
        <w:drawing>
          <wp:anchor distT="38100" distB="38100" distL="95250" distR="95250" simplePos="false" relativeHeight="2" behindDoc="false" locked="false" layoutInCell="true" allowOverlap="false">
            <wp:simplePos x="0" y="0"/>
            <wp:positionH relativeFrom="column">
              <wp:align>right</wp:align>
            </wp:positionH>
            <wp:positionV relativeFrom="line">
              <wp:posOffset>0</wp:posOffset>
            </wp:positionV>
            <wp:extent cx="1904999" cy="1123950"/>
            <wp:effectExtent l="0" t="0" r="0" b="0"/>
            <wp:wrapSquare wrapText="bothSides"/>
            <wp:docPr id="1111" name="Picture 924" descr="balanc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924"/>
                    <pic:cNvPicPr/>
                  </pic:nvPicPr>
                  <pic:blipFill>
                    <a:blip r:embed="rId58" cstate="print"/>
                    <a:srcRect l="0" t="0" r="0" b="0"/>
                    <a:stretch/>
                  </pic:blipFill>
                  <pic:spPr>
                    <a:xfrm rot="0">
                      <a:off x="0" y="0"/>
                      <a:ext cx="1904999" cy="1123950"/>
                    </a:xfrm>
                    <a:prstGeom prst="rect"/>
                    <a:ln>
                      <a:noFill/>
                    </a:ln>
                  </pic:spPr>
                </pic:pic>
              </a:graphicData>
            </a:graphic>
          </wp:anchor>
        </w:drawing>
      </w:r>
      <w:r>
        <w:rPr>
          <w:b/>
          <w:color w:val="000099"/>
          <w:sz w:val="24"/>
          <w:szCs w:val="24"/>
          <w:shd w:val="clear" w:color="auto" w:fill="ffff99"/>
        </w:rPr>
        <w:t xml:space="preserve">A chemical equation must have the same number of atoms of each element on both sides of the arrow. When this condition is met, the equation is said to be </w:t>
      </w:r>
      <w:r>
        <w:rPr>
          <w:b/>
          <w:bCs/>
          <w:color w:val="000099"/>
          <w:sz w:val="24"/>
          <w:szCs w:val="24"/>
          <w:shd w:val="clear" w:color="auto" w:fill="ffff99"/>
        </w:rPr>
        <w:t>balanced</w:t>
      </w:r>
      <w:r>
        <w:rPr>
          <w:b/>
          <w:color w:val="000099"/>
          <w:sz w:val="24"/>
          <w:szCs w:val="24"/>
          <w:shd w:val="clear" w:color="auto" w:fill="ffff99"/>
        </w:rPr>
        <w:t>.</w:t>
      </w:r>
    </w:p>
    <w:p>
      <w:pPr>
        <w:pStyle w:val="style94"/>
        <w:numPr>
          <w:ilvl w:val="0"/>
          <w:numId w:val="37"/>
        </w:numPr>
        <w:rPr>
          <w:rFonts w:ascii="Calibri" w:hAnsi="Calibri"/>
        </w:rPr>
      </w:pPr>
      <w:r>
        <w:rPr>
          <w:rFonts w:ascii="Calibri" w:hAnsi="Calibri"/>
          <w:shd w:val="clear" w:color="auto" w:fill="ffff99"/>
        </w:rPr>
        <w:t>To count atoms, multiply the formula's coefficient by each symbol's subscript.</w:t>
      </w:r>
    </w:p>
    <w:p>
      <w:pPr>
        <w:pStyle w:val="style94"/>
        <w:rPr>
          <w:rFonts w:ascii="Calibri" w:hAnsi="Calibri"/>
        </w:rPr>
      </w:pPr>
      <w:r>
        <w:rPr>
          <w:rFonts w:ascii="Calibri" w:hAnsi="Calibri"/>
          <w:b/>
        </w:rPr>
        <w:t>For example:</w:t>
      </w:r>
      <w:r>
        <w:rPr>
          <w:rFonts w:ascii="Calibri" w:hAnsi="Calibri"/>
          <w:b/>
        </w:rPr>
        <w:t xml:space="preserve"> </w:t>
      </w:r>
      <w:r>
        <w:rPr>
          <w:rFonts w:ascii="Calibri" w:hAnsi="Calibri"/>
          <w:b/>
        </w:rPr>
        <w:t>2Al</w:t>
      </w:r>
      <w:r>
        <w:rPr>
          <w:rFonts w:ascii="Calibri" w:hAnsi="Calibri"/>
          <w:b/>
          <w:vertAlign w:val="subscript"/>
        </w:rPr>
        <w:t>2</w:t>
      </w:r>
      <w:r>
        <w:rPr>
          <w:rFonts w:ascii="Calibri" w:hAnsi="Calibri"/>
          <w:b/>
        </w:rPr>
        <w:t>(SO</w:t>
      </w:r>
      <w:r>
        <w:rPr>
          <w:rFonts w:ascii="Calibri" w:hAnsi="Calibri"/>
          <w:b/>
          <w:vertAlign w:val="subscript"/>
        </w:rPr>
        <w:t>4</w:t>
      </w:r>
      <w:r>
        <w:rPr>
          <w:rFonts w:ascii="Calibri" w:hAnsi="Calibri"/>
          <w:b/>
        </w:rPr>
        <w:t>)</w:t>
      </w:r>
      <w:r>
        <w:rPr>
          <w:rFonts w:ascii="Calibri" w:hAnsi="Calibri"/>
          <w:b/>
          <w:vertAlign w:val="subscript"/>
        </w:rPr>
        <w:t>3</w:t>
      </w:r>
    </w:p>
    <w:p>
      <w:pPr>
        <w:pStyle w:val="style0"/>
        <w:numPr>
          <w:ilvl w:val="0"/>
          <w:numId w:val="38"/>
        </w:numPr>
        <w:spacing w:before="100" w:beforeAutospacing="true" w:after="100" w:afterAutospacing="true" w:lineRule="auto" w:line="240"/>
        <w:rPr>
          <w:sz w:val="24"/>
          <w:szCs w:val="24"/>
        </w:rPr>
      </w:pPr>
      <w:r>
        <w:rPr>
          <w:b/>
          <w:sz w:val="24"/>
          <w:szCs w:val="24"/>
        </w:rPr>
        <w:t>For Al</w:t>
      </w:r>
      <w:r>
        <w:rPr>
          <w:sz w:val="24"/>
          <w:szCs w:val="24"/>
        </w:rPr>
        <w:t xml:space="preserve"> - coefficient of 2, times subscript of 2 = 4 aluminum atoms </w:t>
      </w:r>
      <w:r>
        <w:rPr>
          <w:sz w:val="24"/>
          <w:szCs w:val="24"/>
        </w:rPr>
        <w:br/>
      </w:r>
      <w:r>
        <w:rPr>
          <w:sz w:val="24"/>
          <w:szCs w:val="24"/>
        </w:rPr>
        <w:t xml:space="preserve">  </w:t>
      </w:r>
    </w:p>
    <w:p>
      <w:pPr>
        <w:pStyle w:val="style0"/>
        <w:numPr>
          <w:ilvl w:val="0"/>
          <w:numId w:val="38"/>
        </w:numPr>
        <w:spacing w:before="100" w:beforeAutospacing="true" w:after="100" w:afterAutospacing="true" w:lineRule="auto" w:line="240"/>
        <w:rPr>
          <w:sz w:val="24"/>
          <w:szCs w:val="24"/>
        </w:rPr>
      </w:pPr>
      <w:r>
        <w:rPr>
          <w:b/>
          <w:sz w:val="24"/>
          <w:szCs w:val="24"/>
        </w:rPr>
        <w:t>For S</w:t>
      </w:r>
      <w:r>
        <w:rPr>
          <w:sz w:val="24"/>
          <w:szCs w:val="24"/>
        </w:rPr>
        <w:t xml:space="preserve"> - coefficient of 2, times subscript inside parenthesis of 1, times subscript outside parenthesis of 3 = 6 sulfur atoms </w:t>
      </w:r>
      <w:r>
        <w:rPr>
          <w:sz w:val="24"/>
          <w:szCs w:val="24"/>
        </w:rPr>
        <w:br/>
      </w:r>
      <w:r>
        <w:rPr>
          <w:sz w:val="24"/>
          <w:szCs w:val="24"/>
        </w:rPr>
        <w:t xml:space="preserve">  </w:t>
      </w:r>
    </w:p>
    <w:p>
      <w:pPr>
        <w:pStyle w:val="style0"/>
        <w:numPr>
          <w:ilvl w:val="0"/>
          <w:numId w:val="38"/>
        </w:numPr>
        <w:spacing w:before="100" w:beforeAutospacing="true" w:after="100" w:afterAutospacing="true" w:lineRule="auto" w:line="240"/>
        <w:rPr>
          <w:sz w:val="24"/>
          <w:szCs w:val="24"/>
        </w:rPr>
      </w:pPr>
      <w:r>
        <w:rPr>
          <w:b/>
          <w:sz w:val="24"/>
          <w:szCs w:val="24"/>
        </w:rPr>
        <w:t>For O</w:t>
      </w:r>
      <w:r>
        <w:rPr>
          <w:sz w:val="24"/>
          <w:szCs w:val="24"/>
        </w:rPr>
        <w:t xml:space="preserve"> - coefficient of 2, times subscript inside parenthesis of 4, times subscript outside parenthesis of 3 = 24 oxygen atoms.</w:t>
      </w:r>
    </w:p>
    <w:p>
      <w:pPr>
        <w:pStyle w:val="style0"/>
        <w:numPr>
          <w:ilvl w:val="0"/>
          <w:numId w:val="38"/>
        </w:numPr>
        <w:spacing w:before="100" w:beforeAutospacing="true" w:after="100" w:afterAutospacing="true" w:lineRule="auto" w:line="240"/>
        <w:rPr>
          <w:b/>
          <w:sz w:val="24"/>
          <w:szCs w:val="24"/>
        </w:rPr>
      </w:pPr>
      <w:r>
        <w:rPr>
          <w:b/>
          <w:sz w:val="24"/>
          <w:szCs w:val="24"/>
        </w:rPr>
        <w:t xml:space="preserve">The order in which the following steps are performed is important. While shortcuts are possible, (and you will learn about one), following these steps in order is the best way to be sure you are correct. </w:t>
      </w:r>
    </w:p>
    <w:p>
      <w:pPr>
        <w:pStyle w:val="style94"/>
        <w:rPr>
          <w:rFonts w:ascii="Calibri" w:hAnsi="Calibri"/>
          <w:color w:val="000099"/>
        </w:rPr>
      </w:pPr>
      <w:r>
        <w:rPr>
          <w:noProof/>
          <w:color w:val="000099"/>
        </w:rPr>
        <w:drawing>
          <wp:anchor distT="0" distB="0" distL="0" distR="0" simplePos="false" relativeHeight="3" behindDoc="false" locked="false" layoutInCell="true" allowOverlap="false">
            <wp:simplePos x="0" y="0"/>
            <wp:positionH relativeFrom="column">
              <wp:align>right</wp:align>
            </wp:positionH>
            <wp:positionV relativeFrom="line">
              <wp:posOffset>0</wp:posOffset>
            </wp:positionV>
            <wp:extent cx="3030855" cy="2133600"/>
            <wp:effectExtent l="0" t="0" r="0" b="0"/>
            <wp:wrapSquare wrapText="bothSides"/>
            <wp:docPr id="1112" name="Picture 920" descr="http://crescentok.com/staff/jaskew/isr/chemistry/diatomic.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920"/>
                    <pic:cNvPicPr/>
                  </pic:nvPicPr>
                  <pic:blipFill>
                    <a:blip r:embed="rId59" cstate="print"/>
                    <a:srcRect l="0" t="0" r="0" b="0"/>
                    <a:stretch/>
                  </pic:blipFill>
                  <pic:spPr>
                    <a:xfrm rot="0">
                      <a:off x="0" y="0"/>
                      <a:ext cx="3030855" cy="2133600"/>
                    </a:xfrm>
                    <a:prstGeom prst="rect"/>
                    <a:ln>
                      <a:noFill/>
                    </a:ln>
                  </pic:spPr>
                </pic:pic>
              </a:graphicData>
            </a:graphic>
          </wp:anchor>
        </w:drawing>
      </w:r>
      <w:r>
        <w:rPr>
          <w:rFonts w:ascii="Calibri" w:hAnsi="Calibri"/>
          <w:b/>
          <w:bCs/>
          <w:color w:val="000099"/>
          <w:shd w:val="clear" w:color="auto" w:fill="ffff99"/>
        </w:rPr>
        <w:t>Balance equations "by inspection" with these steps:</w:t>
      </w:r>
    </w:p>
    <w:p>
      <w:pPr>
        <w:pStyle w:val="style157"/>
        <w:rPr/>
      </w:pPr>
      <w:r>
        <w:t>1.</w:t>
      </w:r>
      <w:r>
        <w:t xml:space="preserve"> </w:t>
      </w:r>
      <w:r>
        <w:t xml:space="preserve">Check for diatomic molecules. </w:t>
      </w:r>
      <w:r>
        <w:br/>
      </w:r>
      <w:r>
        <w:t xml:space="preserve">  </w:t>
      </w:r>
    </w:p>
    <w:p>
      <w:pPr>
        <w:pStyle w:val="style157"/>
        <w:rPr/>
      </w:pPr>
      <w:r>
        <w:t>2.</w:t>
      </w:r>
      <w:r>
        <w:t xml:space="preserve"> </w:t>
      </w:r>
      <w:r>
        <w:t xml:space="preserve">Balance the metals (not Hydrogen). </w:t>
      </w:r>
      <w:r>
        <w:br/>
      </w:r>
      <w:r>
        <w:t xml:space="preserve">  </w:t>
      </w:r>
    </w:p>
    <w:p>
      <w:pPr>
        <w:pStyle w:val="style157"/>
        <w:rPr/>
      </w:pPr>
      <w:r>
        <w:t>3.</w:t>
      </w:r>
      <w:r>
        <w:t xml:space="preserve"> </w:t>
      </w:r>
      <w:r>
        <w:t xml:space="preserve">Balance the nonmetals (not Oxygen). </w:t>
      </w:r>
      <w:r>
        <w:br/>
      </w:r>
      <w:r>
        <w:t xml:space="preserve">  </w:t>
      </w:r>
    </w:p>
    <w:p>
      <w:pPr>
        <w:pStyle w:val="style157"/>
        <w:rPr/>
      </w:pPr>
      <w:r>
        <w:t>4.</w:t>
      </w:r>
      <w:r>
        <w:t xml:space="preserve"> </w:t>
      </w:r>
      <w:r>
        <w:t xml:space="preserve">Balance oxygen. </w:t>
      </w:r>
      <w:r>
        <w:br/>
      </w:r>
      <w:r>
        <w:t xml:space="preserve">  </w:t>
      </w:r>
    </w:p>
    <w:p>
      <w:pPr>
        <w:pStyle w:val="style157"/>
        <w:rPr/>
      </w:pPr>
      <w:r>
        <w:t>5.</w:t>
      </w:r>
      <w:r>
        <w:t xml:space="preserve"> </w:t>
      </w:r>
      <w:r>
        <w:t xml:space="preserve">Balance hydrogen. </w:t>
      </w:r>
      <w:r>
        <w:br/>
      </w:r>
      <w:r>
        <w:t xml:space="preserve">  </w:t>
      </w:r>
    </w:p>
    <w:p>
      <w:pPr>
        <w:pStyle w:val="style157"/>
        <w:rPr/>
      </w:pPr>
      <w:r>
        <w:t>6.</w:t>
      </w:r>
      <w:r>
        <w:t xml:space="preserve"> </w:t>
      </w:r>
      <w:r>
        <w:t xml:space="preserve">The equation should now be balanced, </w:t>
      </w:r>
      <w:r>
        <w:rPr>
          <w:bCs/>
        </w:rPr>
        <w:t>but</w:t>
      </w:r>
      <w:r>
        <w:rPr>
          <w:bCs/>
        </w:rPr>
        <w:t xml:space="preserve"> </w:t>
      </w:r>
      <w:r>
        <w:rPr>
          <w:u w:val="single"/>
        </w:rPr>
        <w:t>recount</w:t>
      </w:r>
      <w:r>
        <w:t xml:space="preserve"> all atoms to be sure. </w:t>
      </w:r>
      <w:r>
        <w:br/>
      </w:r>
      <w:r>
        <w:t xml:space="preserve">  </w:t>
      </w:r>
    </w:p>
    <w:p>
      <w:pPr>
        <w:pStyle w:val="style157"/>
        <w:rPr/>
      </w:pPr>
      <w:r>
        <w:t>7.</w:t>
      </w:r>
      <w:r>
        <w:t xml:space="preserve"> </w:t>
      </w:r>
      <w:r>
        <w:t xml:space="preserve">Reduce coefficients (if needed). ALL coefficients must be </w:t>
      </w:r>
      <w:r>
        <w:t>reducible</w:t>
      </w:r>
      <w:r>
        <w:t xml:space="preserve"> before you can reduce. An equation is not properly balanced if the coefficients are not written in their lowest whole-number ratio. </w:t>
      </w:r>
    </w:p>
    <w:p>
      <w:pPr>
        <w:pStyle w:val="style157"/>
        <w:rPr>
          <w:b/>
          <w:color w:val="007434"/>
          <w:sz w:val="24"/>
          <w:szCs w:val="24"/>
          <w:shd w:val="clear" w:color="auto" w:fill="ffff99"/>
        </w:rPr>
      </w:pPr>
    </w:p>
    <w:p>
      <w:pPr>
        <w:pStyle w:val="style157"/>
        <w:rPr>
          <w:b/>
          <w:color w:val="007434"/>
          <w:sz w:val="24"/>
          <w:szCs w:val="24"/>
          <w:shd w:val="clear" w:color="auto" w:fill="ffff99"/>
        </w:rPr>
      </w:pPr>
    </w:p>
    <w:p>
      <w:pPr>
        <w:pStyle w:val="style157"/>
        <w:rPr/>
      </w:pPr>
    </w:p>
    <w:p>
      <w:pPr>
        <w:pStyle w:val="style0"/>
        <w:spacing w:after="0"/>
        <w:rPr>
          <w:b/>
          <w:sz w:val="24"/>
          <w:szCs w:val="24"/>
        </w:rPr>
      </w:pPr>
      <w:r>
        <w:rPr>
          <w:b/>
          <w:color w:val="0000ff"/>
          <w:sz w:val="24"/>
          <w:szCs w:val="24"/>
          <w:shd w:val="clear" w:color="auto" w:fill="ffff99"/>
        </w:rPr>
        <w:t>N</w:t>
      </w:r>
      <w:r>
        <w:rPr>
          <w:b/>
          <w:color w:val="0000ff"/>
          <w:sz w:val="24"/>
          <w:szCs w:val="24"/>
          <w:shd w:val="clear" w:color="auto" w:fill="ffff99"/>
        </w:rPr>
        <w:t>EVER change subscripts to balance equations.</w:t>
      </w:r>
    </w:p>
    <w:p>
      <w:pPr>
        <w:pStyle w:val="style94"/>
        <w:rPr>
          <w:rFonts w:ascii="Calibri" w:hAnsi="Calibri"/>
        </w:rPr>
      </w:pPr>
      <w:r>
        <w:rPr>
          <w:rFonts w:ascii="Calibri" w:hAnsi="Calibri"/>
        </w:rPr>
        <w:t xml:space="preserve">The </w:t>
      </w:r>
      <w:r>
        <w:rPr>
          <w:rFonts w:ascii="Calibri" w:hAnsi="Calibri"/>
          <w:b/>
          <w:bCs/>
        </w:rPr>
        <w:t>physical state</w:t>
      </w:r>
      <w:r>
        <w:rPr>
          <w:rFonts w:ascii="Calibri" w:hAnsi="Calibri"/>
        </w:rPr>
        <w:t xml:space="preserve"> of each substance in a reaction may be shown in an equation by placing the following symbols to the right of the formula: </w:t>
      </w:r>
    </w:p>
    <w:p>
      <w:pPr>
        <w:pStyle w:val="style0"/>
        <w:numPr>
          <w:ilvl w:val="0"/>
          <w:numId w:val="39"/>
        </w:numPr>
        <w:spacing w:before="100" w:beforeAutospacing="true" w:after="100" w:afterAutospacing="true" w:lineRule="auto" w:line="240"/>
        <w:rPr>
          <w:sz w:val="24"/>
          <w:szCs w:val="24"/>
        </w:rPr>
      </w:pPr>
      <w:r>
        <w:rPr>
          <w:sz w:val="24"/>
          <w:szCs w:val="24"/>
        </w:rPr>
        <w:t>(</w:t>
      </w:r>
      <w:r>
        <w:rPr>
          <w:i/>
          <w:sz w:val="24"/>
          <w:szCs w:val="24"/>
        </w:rPr>
        <w:t>g</w:t>
      </w:r>
      <w:r>
        <w:rPr>
          <w:sz w:val="24"/>
          <w:szCs w:val="24"/>
        </w:rPr>
        <w:t xml:space="preserve">)   for gas </w:t>
      </w:r>
    </w:p>
    <w:p>
      <w:pPr>
        <w:pStyle w:val="style0"/>
        <w:numPr>
          <w:ilvl w:val="0"/>
          <w:numId w:val="39"/>
        </w:numPr>
        <w:spacing w:before="100" w:beforeAutospacing="true" w:after="100" w:afterAutospacing="true" w:lineRule="auto" w:line="240"/>
        <w:rPr>
          <w:sz w:val="24"/>
          <w:szCs w:val="24"/>
        </w:rPr>
      </w:pPr>
      <w:r>
        <w:rPr>
          <w:sz w:val="24"/>
          <w:szCs w:val="24"/>
        </w:rPr>
        <w:t>(</w:t>
      </w:r>
      <w:r>
        <w:rPr>
          <w:i/>
          <w:sz w:val="24"/>
          <w:szCs w:val="24"/>
        </w:rPr>
        <w:t>l</w:t>
      </w:r>
      <w:r>
        <w:rPr>
          <w:sz w:val="24"/>
          <w:szCs w:val="24"/>
        </w:rPr>
        <w:t xml:space="preserve">)   for liquid </w:t>
      </w:r>
    </w:p>
    <w:p>
      <w:pPr>
        <w:pStyle w:val="style0"/>
        <w:numPr>
          <w:ilvl w:val="0"/>
          <w:numId w:val="39"/>
        </w:numPr>
        <w:spacing w:before="100" w:beforeAutospacing="true" w:after="100" w:afterAutospacing="true" w:lineRule="auto" w:line="240"/>
        <w:rPr>
          <w:sz w:val="24"/>
          <w:szCs w:val="24"/>
        </w:rPr>
      </w:pPr>
      <w:r>
        <w:rPr>
          <w:sz w:val="24"/>
          <w:szCs w:val="24"/>
        </w:rPr>
        <w:t>(</w:t>
      </w:r>
      <w:r>
        <w:rPr>
          <w:i/>
          <w:sz w:val="24"/>
          <w:szCs w:val="24"/>
        </w:rPr>
        <w:t>s</w:t>
      </w:r>
      <w:r>
        <w:rPr>
          <w:sz w:val="24"/>
          <w:szCs w:val="24"/>
        </w:rPr>
        <w:t xml:space="preserve">)   for solid </w:t>
      </w:r>
    </w:p>
    <w:p>
      <w:pPr>
        <w:pStyle w:val="style0"/>
        <w:numPr>
          <w:ilvl w:val="0"/>
          <w:numId w:val="39"/>
        </w:numPr>
        <w:spacing w:before="100" w:beforeAutospacing="true" w:after="100" w:afterAutospacing="true" w:lineRule="auto" w:line="240"/>
        <w:rPr>
          <w:sz w:val="24"/>
          <w:szCs w:val="24"/>
        </w:rPr>
      </w:pPr>
      <w:r>
        <w:rPr>
          <w:sz w:val="24"/>
          <w:szCs w:val="24"/>
        </w:rPr>
        <w:t>(</w:t>
      </w:r>
      <w:r>
        <w:rPr>
          <w:i/>
          <w:sz w:val="24"/>
          <w:szCs w:val="24"/>
        </w:rPr>
        <w:t>aq</w:t>
      </w:r>
      <w:r>
        <w:rPr>
          <w:sz w:val="24"/>
          <w:szCs w:val="24"/>
        </w:rPr>
        <w:t xml:space="preserve">)   for aqueous (water) solution </w:t>
      </w:r>
    </w:p>
    <w:p>
      <w:pPr>
        <w:pStyle w:val="style0"/>
        <w:jc w:val="center"/>
        <w:rPr>
          <w:rFonts w:cs="Arial"/>
          <w:color w:val="ff0066"/>
          <w:sz w:val="24"/>
          <w:szCs w:val="24"/>
          <w:u w:val="single"/>
        </w:rPr>
      </w:pPr>
      <w:r>
        <w:rPr>
          <w:rFonts w:cs="Arial"/>
          <w:b/>
          <w:bCs/>
          <w:color w:val="ff0066"/>
          <w:sz w:val="24"/>
          <w:szCs w:val="24"/>
          <w:u w:val="single"/>
        </w:rPr>
        <w:t>Balancing Equations Practice</w:t>
      </w:r>
    </w:p>
    <w:p>
      <w:pPr>
        <w:pStyle w:val="style157"/>
        <w:rPr/>
        <w:sectPr>
          <w:pgSz w:w="12240" w:h="15840" w:orient="portrait"/>
          <w:pgMar w:top="1440" w:right="1440" w:bottom="1440" w:left="1440" w:header="720" w:footer="720" w:gutter="0"/>
          <w:cols w:space="720"/>
          <w:docGrid w:linePitch="360"/>
        </w:sectPr>
      </w:pPr>
    </w:p>
    <w:p>
      <w:pPr>
        <w:pStyle w:val="style157"/>
        <w:rPr/>
      </w:pPr>
      <w:r>
        <w:t xml:space="preserve">Some require products before balancing. It is to your advantage to balance as many of these as possible - without looking at the </w:t>
      </w:r>
      <w:r>
        <w:rPr>
          <w:color w:val="007434"/>
        </w:rPr>
        <w:t>answers</w:t>
      </w:r>
      <w:r>
        <w:rPr>
          <w:u w:val="dash"/>
        </w:rPr>
        <w:t xml:space="preserve">. </w:t>
      </w:r>
    </w:p>
    <w:p>
      <w:pPr>
        <w:pStyle w:val="style157"/>
        <w:rPr/>
      </w:pPr>
      <w:r>
        <w:t xml:space="preserve">This is a skill you gain from experience.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S</w:t>
      </w:r>
      <w:r>
        <w:rPr>
          <w:rFonts w:cs="Arial"/>
          <w:b/>
          <w:color w:val="c00000"/>
          <w:sz w:val="24"/>
          <w:szCs w:val="24"/>
          <w:vertAlign w:val="subscript"/>
        </w:rPr>
        <w:t>8</w:t>
      </w:r>
      <w:r>
        <w:rPr>
          <w:rFonts w:cs="Arial"/>
          <w:b/>
          <w:color w:val="c00000"/>
          <w:sz w:val="24"/>
          <w:szCs w:val="24"/>
        </w:rPr>
        <w:t xml:space="preserve"> + O</w:t>
      </w:r>
      <w:r>
        <w:rPr>
          <w:rFonts w:cs="Arial"/>
          <w:b/>
          <w:color w:val="c00000"/>
          <w:sz w:val="24"/>
          <w:szCs w:val="24"/>
          <w:vertAlign w:val="subscript"/>
        </w:rPr>
        <w:t>2</w:t>
      </w:r>
      <w:r>
        <w:rPr>
          <w:rFonts w:cs="Arial"/>
          <w:b/>
          <w:color w:val="c00000"/>
          <w:sz w:val="24"/>
          <w:szCs w:val="24"/>
        </w:rPr>
        <w:t xml:space="preserve"> → SO</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 xml:space="preserve">HgO → Hg + 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Zn + HCl → H + ZnCl</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Na + H</w:t>
      </w:r>
      <w:r>
        <w:rPr>
          <w:rFonts w:cs="Arial"/>
          <w:b/>
          <w:color w:val="c00000"/>
          <w:sz w:val="24"/>
          <w:szCs w:val="24"/>
          <w:vertAlign w:val="subscript"/>
        </w:rPr>
        <w:t>2</w:t>
      </w:r>
      <w:r>
        <w:rPr>
          <w:rFonts w:cs="Arial"/>
          <w:b/>
          <w:color w:val="c00000"/>
          <w:sz w:val="24"/>
          <w:szCs w:val="24"/>
        </w:rPr>
        <w:t>O → NaOH + H</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w:t>
      </w:r>
      <w:r>
        <w:rPr>
          <w:rFonts w:cs="Arial"/>
          <w:b/>
          <w:color w:val="c00000"/>
          <w:sz w:val="24"/>
          <w:szCs w:val="24"/>
          <w:vertAlign w:val="subscript"/>
        </w:rPr>
        <w:t>10</w:t>
      </w:r>
      <w:r>
        <w:rPr>
          <w:rFonts w:cs="Arial"/>
          <w:b/>
          <w:color w:val="c00000"/>
          <w:sz w:val="24"/>
          <w:szCs w:val="24"/>
        </w:rPr>
        <w:t>H</w:t>
      </w:r>
      <w:r>
        <w:rPr>
          <w:rFonts w:cs="Arial"/>
          <w:b/>
          <w:color w:val="c00000"/>
          <w:sz w:val="24"/>
          <w:szCs w:val="24"/>
          <w:vertAlign w:val="subscript"/>
        </w:rPr>
        <w:t>16</w:t>
      </w:r>
      <w:r>
        <w:rPr>
          <w:rFonts w:cs="Arial"/>
          <w:b/>
          <w:color w:val="c00000"/>
          <w:sz w:val="24"/>
          <w:szCs w:val="24"/>
        </w:rPr>
        <w:t xml:space="preserve"> + Cl → C + HCl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Si</w:t>
      </w:r>
      <w:r>
        <w:rPr>
          <w:rFonts w:cs="Arial"/>
          <w:b/>
          <w:color w:val="c00000"/>
          <w:sz w:val="24"/>
          <w:szCs w:val="24"/>
          <w:vertAlign w:val="subscript"/>
        </w:rPr>
        <w:t>2</w:t>
      </w:r>
      <w:r>
        <w:rPr>
          <w:rFonts w:cs="Arial"/>
          <w:b/>
          <w:color w:val="c00000"/>
          <w:sz w:val="24"/>
          <w:szCs w:val="24"/>
        </w:rPr>
        <w:t>H</w:t>
      </w:r>
      <w:r>
        <w:rPr>
          <w:rFonts w:cs="Arial"/>
          <w:b/>
          <w:color w:val="c00000"/>
          <w:sz w:val="24"/>
          <w:szCs w:val="24"/>
          <w:vertAlign w:val="subscript"/>
        </w:rPr>
        <w:t>3</w:t>
      </w:r>
      <w:r>
        <w:rPr>
          <w:rFonts w:cs="Arial"/>
          <w:b/>
          <w:color w:val="c00000"/>
          <w:sz w:val="24"/>
          <w:szCs w:val="24"/>
        </w:rPr>
        <w:t xml:space="preserve"> + O</w:t>
      </w:r>
      <w:r>
        <w:rPr>
          <w:rFonts w:cs="Arial"/>
          <w:b/>
          <w:color w:val="c00000"/>
          <w:sz w:val="24"/>
          <w:szCs w:val="24"/>
          <w:vertAlign w:val="subscript"/>
        </w:rPr>
        <w:t>2</w:t>
      </w:r>
      <w:r>
        <w:rPr>
          <w:rFonts w:cs="Arial"/>
          <w:b/>
          <w:color w:val="c00000"/>
          <w:sz w:val="24"/>
          <w:szCs w:val="24"/>
        </w:rPr>
        <w:t xml:space="preserve"> → SiO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 + O → Fe</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FeS</w:t>
      </w:r>
      <w:r>
        <w:rPr>
          <w:rFonts w:cs="Arial"/>
          <w:b/>
          <w:color w:val="c00000"/>
          <w:sz w:val="24"/>
          <w:szCs w:val="24"/>
          <w:vertAlign w:val="subscript"/>
        </w:rPr>
        <w:t>2</w:t>
      </w:r>
      <w:r>
        <w:rPr>
          <w:rFonts w:cs="Arial"/>
          <w:b/>
          <w:color w:val="c00000"/>
          <w:sz w:val="24"/>
          <w:szCs w:val="24"/>
        </w:rPr>
        <w:t xml:space="preserve"> + O</w:t>
      </w:r>
      <w:r>
        <w:rPr>
          <w:rFonts w:cs="Arial"/>
          <w:b/>
          <w:color w:val="c00000"/>
          <w:sz w:val="24"/>
          <w:szCs w:val="24"/>
          <w:vertAlign w:val="subscript"/>
        </w:rPr>
        <w:t>2</w:t>
      </w:r>
      <w:r>
        <w:rPr>
          <w:rFonts w:cs="Arial"/>
          <w:b/>
          <w:color w:val="c00000"/>
          <w:sz w:val="24"/>
          <w:szCs w:val="24"/>
        </w:rPr>
        <w:t xml:space="preserve"> → Fe</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t xml:space="preserve"> + SO</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 → Fe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 xml:space="preserve">K + Br →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w:t>
      </w:r>
      <w:r>
        <w:rPr>
          <w:rFonts w:cs="Arial"/>
          <w:b/>
          <w:color w:val="c00000"/>
          <w:sz w:val="24"/>
          <w:szCs w:val="24"/>
          <w:vertAlign w:val="subscript"/>
        </w:rPr>
        <w:t>2</w:t>
      </w:r>
      <w:r>
        <w:rPr>
          <w:rFonts w:cs="Arial"/>
          <w:b/>
          <w:color w:val="c00000"/>
          <w:sz w:val="24"/>
          <w:szCs w:val="24"/>
        </w:rPr>
        <w:t>H</w:t>
      </w:r>
      <w:r>
        <w:rPr>
          <w:rFonts w:cs="Arial"/>
          <w:b/>
          <w:color w:val="c00000"/>
          <w:sz w:val="24"/>
          <w:szCs w:val="24"/>
          <w:vertAlign w:val="subscript"/>
        </w:rPr>
        <w:t>2</w:t>
      </w:r>
      <w:r>
        <w:rPr>
          <w:rFonts w:cs="Arial"/>
          <w:b/>
          <w:color w:val="c00000"/>
          <w:sz w:val="24"/>
          <w:szCs w:val="24"/>
        </w:rPr>
        <w:t xml:space="preserve"> + O</w:t>
      </w:r>
      <w:r>
        <w:rPr>
          <w:rFonts w:cs="Arial"/>
          <w:b/>
          <w:color w:val="c00000"/>
          <w:sz w:val="24"/>
          <w:szCs w:val="24"/>
          <w:vertAlign w:val="subscript"/>
        </w:rPr>
        <w:t>2</w:t>
      </w:r>
      <w:r>
        <w:rPr>
          <w:rFonts w:cs="Arial"/>
          <w:b/>
          <w:color w:val="c00000"/>
          <w:sz w:val="24"/>
          <w:szCs w:val="24"/>
        </w:rPr>
        <w:t xml:space="preserve"> →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H</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O</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w:t>
      </w:r>
      <w:r>
        <w:rPr>
          <w:rFonts w:cs="Arial"/>
          <w:b/>
          <w:color w:val="c00000"/>
          <w:sz w:val="24"/>
          <w:szCs w:val="24"/>
          <w:vertAlign w:val="subscript"/>
        </w:rPr>
        <w:t>7</w:t>
      </w:r>
      <w:r>
        <w:rPr>
          <w:rFonts w:cs="Arial"/>
          <w:b/>
          <w:color w:val="c00000"/>
          <w:sz w:val="24"/>
          <w:szCs w:val="24"/>
        </w:rPr>
        <w:t>H</w:t>
      </w:r>
      <w:r>
        <w:rPr>
          <w:rFonts w:cs="Arial"/>
          <w:b/>
          <w:color w:val="c00000"/>
          <w:sz w:val="24"/>
          <w:szCs w:val="24"/>
          <w:vertAlign w:val="subscript"/>
        </w:rPr>
        <w:t>16</w:t>
      </w:r>
      <w:r>
        <w:rPr>
          <w:rFonts w:cs="Arial"/>
          <w:b/>
          <w:color w:val="c00000"/>
          <w:sz w:val="24"/>
          <w:szCs w:val="24"/>
        </w:rPr>
        <w:t xml:space="preserve"> + O</w:t>
      </w:r>
      <w:r>
        <w:rPr>
          <w:rFonts w:cs="Arial"/>
          <w:b/>
          <w:color w:val="c00000"/>
          <w:sz w:val="24"/>
          <w:szCs w:val="24"/>
          <w:vertAlign w:val="subscript"/>
        </w:rPr>
        <w:t>2</w:t>
      </w:r>
      <w:r>
        <w:rPr>
          <w:rFonts w:cs="Arial"/>
          <w:b/>
          <w:color w:val="c00000"/>
          <w:sz w:val="24"/>
          <w:szCs w:val="24"/>
        </w:rPr>
        <w:t xml:space="preserve"> → CO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SiO</w:t>
      </w:r>
      <w:r>
        <w:rPr>
          <w:rFonts w:cs="Arial"/>
          <w:b/>
          <w:color w:val="c00000"/>
          <w:sz w:val="24"/>
          <w:szCs w:val="24"/>
          <w:vertAlign w:val="subscript"/>
        </w:rPr>
        <w:t>2</w:t>
      </w:r>
      <w:r>
        <w:rPr>
          <w:rFonts w:cs="Arial"/>
          <w:b/>
          <w:color w:val="c00000"/>
          <w:sz w:val="24"/>
          <w:szCs w:val="24"/>
        </w:rPr>
        <w:t xml:space="preserve"> + HF →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KClO</w:t>
      </w:r>
      <w:r>
        <w:rPr>
          <w:rFonts w:cs="Arial"/>
          <w:b/>
          <w:color w:val="c00000"/>
          <w:sz w:val="24"/>
          <w:szCs w:val="24"/>
          <w:vertAlign w:val="subscript"/>
        </w:rPr>
        <w:t>3</w:t>
      </w:r>
      <w:r>
        <w:rPr>
          <w:rFonts w:cs="Arial"/>
          <w:b/>
          <w:color w:val="c00000"/>
          <w:sz w:val="24"/>
          <w:szCs w:val="24"/>
        </w:rPr>
        <w:t xml:space="preserve"> → KCl + O</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KClO</w:t>
      </w:r>
      <w:r>
        <w:rPr>
          <w:rFonts w:cs="Arial"/>
          <w:b/>
          <w:color w:val="c00000"/>
          <w:sz w:val="24"/>
          <w:szCs w:val="24"/>
          <w:vertAlign w:val="subscript"/>
        </w:rPr>
        <w:t>3</w:t>
      </w:r>
      <w:r>
        <w:rPr>
          <w:rFonts w:cs="Arial"/>
          <w:b/>
          <w:color w:val="c00000"/>
          <w:sz w:val="24"/>
          <w:szCs w:val="24"/>
        </w:rPr>
        <w:t xml:space="preserve"> → KClO</w:t>
      </w:r>
      <w:r>
        <w:rPr>
          <w:rFonts w:cs="Arial"/>
          <w:b/>
          <w:color w:val="c00000"/>
          <w:sz w:val="24"/>
          <w:szCs w:val="24"/>
          <w:vertAlign w:val="subscript"/>
        </w:rPr>
        <w:t>4</w:t>
      </w:r>
      <w:r>
        <w:rPr>
          <w:rFonts w:cs="Arial"/>
          <w:b/>
          <w:color w:val="c00000"/>
          <w:sz w:val="24"/>
          <w:szCs w:val="24"/>
        </w:rPr>
        <w:t xml:space="preserve"> + KCl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P</w:t>
      </w:r>
      <w:r>
        <w:rPr>
          <w:rFonts w:cs="Arial"/>
          <w:b/>
          <w:color w:val="c00000"/>
          <w:sz w:val="24"/>
          <w:szCs w:val="24"/>
          <w:vertAlign w:val="subscript"/>
        </w:rPr>
        <w:t>4</w:t>
      </w:r>
      <w:r>
        <w:rPr>
          <w:rFonts w:cs="Arial"/>
          <w:b/>
          <w:color w:val="c00000"/>
          <w:sz w:val="24"/>
          <w:szCs w:val="24"/>
        </w:rPr>
        <w:t>O</w:t>
      </w:r>
      <w:r>
        <w:rPr>
          <w:rFonts w:cs="Arial"/>
          <w:b/>
          <w:color w:val="c00000"/>
          <w:sz w:val="24"/>
          <w:szCs w:val="24"/>
          <w:vertAlign w:val="subscript"/>
        </w:rPr>
        <w:t>10</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H</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4</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Sb + O → Sb</w:t>
      </w:r>
      <w:r>
        <w:rPr>
          <w:rFonts w:cs="Arial"/>
          <w:b/>
          <w:color w:val="c00000"/>
          <w:sz w:val="24"/>
          <w:szCs w:val="24"/>
          <w:vertAlign w:val="subscript"/>
        </w:rPr>
        <w:t>4</w:t>
      </w:r>
      <w:r>
        <w:rPr>
          <w:rFonts w:cs="Arial"/>
          <w:b/>
          <w:color w:val="c00000"/>
          <w:sz w:val="24"/>
          <w:szCs w:val="24"/>
        </w:rPr>
        <w:t>O</w:t>
      </w:r>
      <w:r>
        <w:rPr>
          <w:rFonts w:cs="Arial"/>
          <w:b/>
          <w:color w:val="c00000"/>
          <w:sz w:val="24"/>
          <w:szCs w:val="24"/>
          <w:vertAlign w:val="subscript"/>
        </w:rPr>
        <w:t>6</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t xml:space="preserve"> + CO → Fe + CO</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PCl</w:t>
      </w:r>
      <w:r>
        <w:rPr>
          <w:rFonts w:cs="Arial"/>
          <w:b/>
          <w:color w:val="c00000"/>
          <w:sz w:val="24"/>
          <w:szCs w:val="24"/>
          <w:vertAlign w:val="subscript"/>
        </w:rPr>
        <w:t>5</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HCl + H</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4</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H</w:t>
      </w:r>
      <w:r>
        <w:rPr>
          <w:rFonts w:cs="Arial"/>
          <w:b/>
          <w:color w:val="c00000"/>
          <w:sz w:val="24"/>
          <w:szCs w:val="24"/>
          <w:vertAlign w:val="subscript"/>
        </w:rPr>
        <w:t>2</w:t>
      </w:r>
      <w:r>
        <w:rPr>
          <w:rFonts w:cs="Arial"/>
          <w:b/>
          <w:color w:val="c00000"/>
          <w:sz w:val="24"/>
          <w:szCs w:val="24"/>
        </w:rPr>
        <w:t>S + Cl → S</w:t>
      </w:r>
      <w:r>
        <w:rPr>
          <w:rFonts w:cs="Arial"/>
          <w:b/>
          <w:color w:val="c00000"/>
          <w:sz w:val="24"/>
          <w:szCs w:val="24"/>
          <w:vertAlign w:val="subscript"/>
        </w:rPr>
        <w:t>8</w:t>
      </w:r>
      <w:r>
        <w:rPr>
          <w:rFonts w:cs="Arial"/>
          <w:b/>
          <w:color w:val="c00000"/>
          <w:sz w:val="24"/>
          <w:szCs w:val="24"/>
        </w:rPr>
        <w:t xml:space="preserve"> + HCl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 + H</w:t>
      </w:r>
      <w:r>
        <w:rPr>
          <w:rFonts w:cs="Arial"/>
          <w:b/>
          <w:color w:val="c00000"/>
          <w:sz w:val="24"/>
          <w:szCs w:val="24"/>
          <w:vertAlign w:val="subscript"/>
        </w:rPr>
        <w:t>2</w:t>
      </w:r>
      <w:r>
        <w:rPr>
          <w:rFonts w:cs="Arial"/>
          <w:b/>
          <w:color w:val="c00000"/>
          <w:sz w:val="24"/>
          <w:szCs w:val="24"/>
        </w:rPr>
        <w:t>O → Fe</w:t>
      </w:r>
      <w:r>
        <w:rPr>
          <w:rFonts w:cs="Arial"/>
          <w:b/>
          <w:color w:val="c00000"/>
          <w:sz w:val="24"/>
          <w:szCs w:val="24"/>
          <w:vertAlign w:val="subscript"/>
        </w:rPr>
        <w:t>3</w:t>
      </w:r>
      <w:r>
        <w:rPr>
          <w:rFonts w:cs="Arial"/>
          <w:b/>
          <w:color w:val="c00000"/>
          <w:sz w:val="24"/>
          <w:szCs w:val="24"/>
        </w:rPr>
        <w:t>O</w:t>
      </w:r>
      <w:r>
        <w:rPr>
          <w:rFonts w:cs="Arial"/>
          <w:b/>
          <w:color w:val="c00000"/>
          <w:sz w:val="24"/>
          <w:szCs w:val="24"/>
          <w:vertAlign w:val="subscript"/>
        </w:rPr>
        <w:t>4</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 + H → NH</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w:t>
      </w:r>
      <w:r>
        <w:rPr>
          <w:rFonts w:cs="Arial"/>
          <w:b/>
          <w:color w:val="c00000"/>
          <w:sz w:val="24"/>
          <w:szCs w:val="24"/>
          <w:vertAlign w:val="subscript"/>
        </w:rPr>
        <w:t>2</w:t>
      </w:r>
      <w:r>
        <w:rPr>
          <w:rFonts w:cs="Arial"/>
          <w:b/>
          <w:color w:val="c00000"/>
          <w:sz w:val="24"/>
          <w:szCs w:val="24"/>
        </w:rPr>
        <w:t xml:space="preserve"> + O</w:t>
      </w:r>
      <w:r>
        <w:rPr>
          <w:rFonts w:cs="Arial"/>
          <w:b/>
          <w:color w:val="c00000"/>
          <w:sz w:val="24"/>
          <w:szCs w:val="24"/>
          <w:vertAlign w:val="subscript"/>
        </w:rPr>
        <w:t>2</w:t>
      </w:r>
      <w:r>
        <w:rPr>
          <w:rFonts w:cs="Arial"/>
          <w:b/>
          <w:color w:val="c00000"/>
          <w:sz w:val="24"/>
          <w:szCs w:val="24"/>
        </w:rPr>
        <w:t xml:space="preserve"> → N</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C</w:t>
      </w:r>
      <w:r>
        <w:rPr>
          <w:rFonts w:cs="Arial"/>
          <w:b/>
          <w:color w:val="c00000"/>
          <w:sz w:val="24"/>
          <w:szCs w:val="24"/>
          <w:vertAlign w:val="subscript"/>
        </w:rPr>
        <w:t>6</w:t>
      </w:r>
      <w:r>
        <w:rPr>
          <w:rFonts w:cs="Arial"/>
          <w:b/>
          <w:color w:val="c00000"/>
          <w:sz w:val="24"/>
          <w:szCs w:val="24"/>
        </w:rPr>
        <w:t>H</w:t>
      </w:r>
      <w:r>
        <w:rPr>
          <w:rFonts w:cs="Arial"/>
          <w:b/>
          <w:color w:val="c00000"/>
          <w:sz w:val="24"/>
          <w:szCs w:val="24"/>
          <w:vertAlign w:val="subscript"/>
        </w:rPr>
        <w:t>12</w:t>
      </w:r>
      <w:r>
        <w:rPr>
          <w:rFonts w:cs="Arial"/>
          <w:b/>
          <w:color w:val="c00000"/>
          <w:sz w:val="24"/>
          <w:szCs w:val="24"/>
        </w:rPr>
        <w:t>O</w:t>
      </w:r>
      <w:r>
        <w:rPr>
          <w:rFonts w:cs="Arial"/>
          <w:b/>
          <w:color w:val="c00000"/>
          <w:sz w:val="24"/>
          <w:szCs w:val="24"/>
          <w:vertAlign w:val="subscript"/>
        </w:rPr>
        <w:t>6</w:t>
      </w:r>
      <w:r>
        <w:rPr>
          <w:rFonts w:cs="Arial"/>
          <w:b/>
          <w:color w:val="c00000"/>
          <w:sz w:val="24"/>
          <w:szCs w:val="24"/>
        </w:rPr>
        <w:t xml:space="preserve"> + 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SiCl</w:t>
      </w:r>
      <w:r>
        <w:rPr>
          <w:rFonts w:cs="Arial"/>
          <w:b/>
          <w:color w:val="c00000"/>
          <w:sz w:val="24"/>
          <w:szCs w:val="24"/>
          <w:vertAlign w:val="subscript"/>
        </w:rPr>
        <w:t>4</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H</w:t>
      </w:r>
      <w:r>
        <w:rPr>
          <w:rFonts w:cs="Arial"/>
          <w:b/>
          <w:color w:val="c00000"/>
          <w:sz w:val="24"/>
          <w:szCs w:val="24"/>
          <w:vertAlign w:val="subscript"/>
        </w:rPr>
        <w:t>4</w:t>
      </w:r>
      <w:r>
        <w:rPr>
          <w:rFonts w:cs="Arial"/>
          <w:b/>
          <w:color w:val="c00000"/>
          <w:sz w:val="24"/>
          <w:szCs w:val="24"/>
        </w:rPr>
        <w:t>SiO</w:t>
      </w:r>
      <w:r>
        <w:rPr>
          <w:rFonts w:cs="Arial"/>
          <w:b/>
          <w:color w:val="c00000"/>
          <w:sz w:val="24"/>
          <w:szCs w:val="24"/>
          <w:vertAlign w:val="subscript"/>
        </w:rPr>
        <w:t>4</w:t>
      </w:r>
      <w:r>
        <w:rPr>
          <w:rFonts w:cs="Arial"/>
          <w:b/>
          <w:color w:val="c00000"/>
          <w:sz w:val="24"/>
          <w:szCs w:val="24"/>
        </w:rPr>
        <w:t xml:space="preserve"> + HCl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H</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4</w:t>
      </w:r>
      <w:r>
        <w:rPr>
          <w:rFonts w:cs="Arial"/>
          <w:b/>
          <w:color w:val="c00000"/>
          <w:sz w:val="24"/>
          <w:szCs w:val="24"/>
        </w:rPr>
        <w:t xml:space="preserve"> → H</w:t>
      </w:r>
      <w:r>
        <w:rPr>
          <w:rFonts w:cs="Arial"/>
          <w:b/>
          <w:color w:val="c00000"/>
          <w:sz w:val="24"/>
          <w:szCs w:val="24"/>
          <w:vertAlign w:val="subscript"/>
        </w:rPr>
        <w:t>4</w:t>
      </w:r>
      <w:r>
        <w:rPr>
          <w:rFonts w:cs="Arial"/>
          <w:b/>
          <w:color w:val="c00000"/>
          <w:sz w:val="24"/>
          <w:szCs w:val="24"/>
        </w:rPr>
        <w:t>P</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7</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Al(OH)</w:t>
      </w:r>
      <w:r>
        <w:rPr>
          <w:rFonts w:cs="Arial"/>
          <w:b/>
          <w:color w:val="c00000"/>
          <w:sz w:val="24"/>
          <w:szCs w:val="24"/>
          <w:vertAlign w:val="subscript"/>
        </w:rPr>
        <w:t>3</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SO</w:t>
      </w:r>
      <w:r>
        <w:rPr>
          <w:rFonts w:cs="Arial"/>
          <w:b/>
          <w:color w:val="c00000"/>
          <w:sz w:val="24"/>
          <w:szCs w:val="24"/>
          <w:vertAlign w:val="subscript"/>
        </w:rPr>
        <w:t>4</w:t>
      </w:r>
      <w:r>
        <w:rPr>
          <w:rFonts w:cs="Arial"/>
          <w:b/>
          <w:color w:val="c00000"/>
          <w:sz w:val="24"/>
          <w:szCs w:val="24"/>
        </w:rPr>
        <w:t xml:space="preserve"> → Al</w:t>
      </w:r>
      <w:r>
        <w:rPr>
          <w:rFonts w:cs="Arial"/>
          <w:b/>
          <w:color w:val="c00000"/>
          <w:sz w:val="24"/>
          <w:szCs w:val="24"/>
          <w:vertAlign w:val="subscript"/>
        </w:rPr>
        <w:t>2</w:t>
      </w:r>
      <w:r>
        <w:rPr>
          <w:rFonts w:cs="Arial"/>
          <w:b/>
          <w:color w:val="c00000"/>
          <w:sz w:val="24"/>
          <w:szCs w:val="24"/>
        </w:rPr>
        <w:t>(SO</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3</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w:t>
      </w:r>
      <w:r>
        <w:rPr>
          <w:rFonts w:cs="Arial"/>
          <w:b/>
          <w:color w:val="c00000"/>
          <w:sz w:val="24"/>
          <w:szCs w:val="24"/>
          <w:vertAlign w:val="subscript"/>
        </w:rPr>
        <w:t>2</w:t>
      </w:r>
      <w:r>
        <w:rPr>
          <w:rFonts w:cs="Arial"/>
          <w:b/>
          <w:color w:val="c00000"/>
          <w:sz w:val="24"/>
          <w:szCs w:val="24"/>
        </w:rPr>
        <w:t>(SO</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3</w:t>
      </w:r>
      <w:r>
        <w:rPr>
          <w:rFonts w:cs="Arial"/>
          <w:b/>
          <w:color w:val="c00000"/>
          <w:sz w:val="24"/>
          <w:szCs w:val="24"/>
        </w:rPr>
        <w:t xml:space="preserve"> + KOH → K</w:t>
      </w:r>
      <w:r>
        <w:rPr>
          <w:rFonts w:cs="Arial"/>
          <w:b/>
          <w:color w:val="c00000"/>
          <w:sz w:val="24"/>
          <w:szCs w:val="24"/>
          <w:vertAlign w:val="subscript"/>
        </w:rPr>
        <w:t>2</w:t>
      </w:r>
      <w:r>
        <w:rPr>
          <w:rFonts w:cs="Arial"/>
          <w:b/>
          <w:color w:val="c00000"/>
          <w:sz w:val="24"/>
          <w:szCs w:val="24"/>
        </w:rPr>
        <w:t>SO</w:t>
      </w:r>
      <w:r>
        <w:rPr>
          <w:rFonts w:cs="Arial"/>
          <w:b/>
          <w:color w:val="c00000"/>
          <w:sz w:val="24"/>
          <w:szCs w:val="24"/>
          <w:vertAlign w:val="subscript"/>
        </w:rPr>
        <w:t>4</w:t>
      </w:r>
      <w:r>
        <w:rPr>
          <w:rFonts w:cs="Arial"/>
          <w:b/>
          <w:color w:val="c00000"/>
          <w:sz w:val="24"/>
          <w:szCs w:val="24"/>
        </w:rPr>
        <w:t xml:space="preserve"> + Fe(OH)</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H</w:t>
      </w:r>
      <w:r>
        <w:rPr>
          <w:rFonts w:cs="Arial"/>
          <w:b/>
          <w:color w:val="c00000"/>
          <w:sz w:val="24"/>
          <w:szCs w:val="24"/>
          <w:vertAlign w:val="subscript"/>
        </w:rPr>
        <w:t>2</w:t>
      </w:r>
      <w:r>
        <w:rPr>
          <w:rFonts w:cs="Arial"/>
          <w:b/>
          <w:color w:val="c00000"/>
          <w:sz w:val="24"/>
          <w:szCs w:val="24"/>
        </w:rPr>
        <w:t>SO</w:t>
      </w:r>
      <w:r>
        <w:rPr>
          <w:rFonts w:cs="Arial"/>
          <w:b/>
          <w:color w:val="c00000"/>
          <w:sz w:val="24"/>
          <w:szCs w:val="24"/>
          <w:vertAlign w:val="subscript"/>
        </w:rPr>
        <w:t>4</w:t>
      </w:r>
      <w:r>
        <w:rPr>
          <w:rFonts w:cs="Arial"/>
          <w:b/>
          <w:color w:val="c00000"/>
          <w:sz w:val="24"/>
          <w:szCs w:val="24"/>
        </w:rPr>
        <w:t xml:space="preserve"> + HI → H</w:t>
      </w:r>
      <w:r>
        <w:rPr>
          <w:rFonts w:cs="Arial"/>
          <w:b/>
          <w:color w:val="c00000"/>
          <w:sz w:val="24"/>
          <w:szCs w:val="24"/>
          <w:vertAlign w:val="subscript"/>
        </w:rPr>
        <w:t>2</w:t>
      </w:r>
      <w:r>
        <w:rPr>
          <w:rFonts w:cs="Arial"/>
          <w:b/>
          <w:color w:val="c00000"/>
          <w:sz w:val="24"/>
          <w:szCs w:val="24"/>
        </w:rPr>
        <w:t>S + I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 xml:space="preserve">Al + FeO →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P</w:t>
      </w:r>
      <w:r>
        <w:rPr>
          <w:rFonts w:cs="Arial"/>
          <w:b/>
          <w:color w:val="c00000"/>
          <w:sz w:val="24"/>
          <w:szCs w:val="24"/>
          <w:vertAlign w:val="subscript"/>
        </w:rPr>
        <w:t>4</w:t>
      </w:r>
      <w:r>
        <w:rPr>
          <w:rFonts w:cs="Arial"/>
          <w:b/>
          <w:color w:val="c00000"/>
          <w:sz w:val="24"/>
          <w:szCs w:val="24"/>
        </w:rPr>
        <w:t xml:space="preserve"> + O</w:t>
      </w:r>
      <w:r>
        <w:rPr>
          <w:rFonts w:cs="Arial"/>
          <w:b/>
          <w:color w:val="c00000"/>
          <w:sz w:val="24"/>
          <w:szCs w:val="24"/>
          <w:vertAlign w:val="subscript"/>
        </w:rPr>
        <w:t>2</w:t>
      </w:r>
      <w:r>
        <w:rPr>
          <w:rFonts w:cs="Arial"/>
          <w:b/>
          <w:color w:val="c00000"/>
          <w:sz w:val="24"/>
          <w:szCs w:val="24"/>
        </w:rPr>
        <w:t xml:space="preserve"> → P</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5</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K</w:t>
      </w:r>
      <w:r>
        <w:rPr>
          <w:rFonts w:cs="Arial"/>
          <w:b/>
          <w:color w:val="c00000"/>
          <w:sz w:val="24"/>
          <w:szCs w:val="24"/>
          <w:vertAlign w:val="subscript"/>
        </w:rPr>
        <w:t>2</w:t>
      </w:r>
      <w:r>
        <w:rPr>
          <w:rFonts w:cs="Arial"/>
          <w:b/>
          <w:color w:val="c00000"/>
          <w:sz w:val="24"/>
          <w:szCs w:val="24"/>
        </w:rPr>
        <w:t>O + H</w:t>
      </w:r>
      <w:r>
        <w:rPr>
          <w:rFonts w:cs="Arial"/>
          <w:b/>
          <w:color w:val="c00000"/>
          <w:sz w:val="24"/>
          <w:szCs w:val="24"/>
          <w:vertAlign w:val="subscript"/>
        </w:rPr>
        <w:t>2</w:t>
      </w:r>
      <w:r>
        <w:rPr>
          <w:rFonts w:cs="Arial"/>
          <w:b/>
          <w:color w:val="c00000"/>
          <w:sz w:val="24"/>
          <w:szCs w:val="24"/>
        </w:rPr>
        <w:t xml:space="preserve">O → KOH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Na</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 NaOH + 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 + H</w:t>
      </w:r>
      <w:r>
        <w:rPr>
          <w:rFonts w:cs="Arial"/>
          <w:b/>
          <w:color w:val="c00000"/>
          <w:sz w:val="24"/>
          <w:szCs w:val="24"/>
          <w:vertAlign w:val="subscript"/>
        </w:rPr>
        <w:t>2</w:t>
      </w:r>
      <w:r>
        <w:rPr>
          <w:rFonts w:cs="Arial"/>
          <w:b/>
          <w:color w:val="c00000"/>
          <w:sz w:val="24"/>
          <w:szCs w:val="24"/>
        </w:rPr>
        <w:t xml:space="preserve">O → CO + H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H</w:t>
      </w:r>
      <w:r>
        <w:rPr>
          <w:rFonts w:cs="Arial"/>
          <w:b/>
          <w:color w:val="c00000"/>
          <w:sz w:val="24"/>
          <w:szCs w:val="24"/>
          <w:vertAlign w:val="subscript"/>
        </w:rPr>
        <w:t>3</w:t>
      </w:r>
      <w:r>
        <w:rPr>
          <w:rFonts w:cs="Arial"/>
          <w:b/>
          <w:color w:val="c00000"/>
          <w:sz w:val="24"/>
          <w:szCs w:val="24"/>
        </w:rPr>
        <w:t>AsO</w:t>
      </w:r>
      <w:r>
        <w:rPr>
          <w:rFonts w:cs="Arial"/>
          <w:b/>
          <w:color w:val="c00000"/>
          <w:sz w:val="24"/>
          <w:szCs w:val="24"/>
          <w:vertAlign w:val="subscript"/>
        </w:rPr>
        <w:t>4</w:t>
      </w:r>
      <w:r>
        <w:rPr>
          <w:rFonts w:cs="Arial"/>
          <w:b/>
          <w:color w:val="c00000"/>
          <w:sz w:val="24"/>
          <w:szCs w:val="24"/>
        </w:rPr>
        <w:t xml:space="preserve"> → As</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5</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Al</w:t>
      </w:r>
      <w:r>
        <w:rPr>
          <w:rFonts w:cs="Arial"/>
          <w:b/>
          <w:color w:val="c00000"/>
          <w:sz w:val="24"/>
          <w:szCs w:val="24"/>
          <w:vertAlign w:val="subscript"/>
        </w:rPr>
        <w:t>2</w:t>
      </w:r>
      <w:r>
        <w:rPr>
          <w:rFonts w:cs="Arial"/>
          <w:b/>
          <w:color w:val="c00000"/>
          <w:sz w:val="24"/>
          <w:szCs w:val="24"/>
        </w:rPr>
        <w:t>(SO</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3</w:t>
      </w:r>
      <w:r>
        <w:rPr>
          <w:rFonts w:cs="Arial"/>
          <w:b/>
          <w:color w:val="c00000"/>
          <w:sz w:val="24"/>
          <w:szCs w:val="24"/>
        </w:rPr>
        <w:t xml:space="preserve"> + Ca(OH)</w:t>
      </w:r>
      <w:r>
        <w:rPr>
          <w:rFonts w:cs="Arial"/>
          <w:b/>
          <w:color w:val="c00000"/>
          <w:sz w:val="24"/>
          <w:szCs w:val="24"/>
          <w:vertAlign w:val="subscript"/>
        </w:rPr>
        <w:t>2</w:t>
      </w:r>
      <w:r>
        <w:rPr>
          <w:rFonts w:cs="Arial"/>
          <w:b/>
          <w:color w:val="c00000"/>
          <w:sz w:val="24"/>
          <w:szCs w:val="24"/>
        </w:rPr>
        <w:t xml:space="preserve"> →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FeCl</w:t>
      </w:r>
      <w:r>
        <w:rPr>
          <w:rFonts w:cs="Arial"/>
          <w:b/>
          <w:color w:val="c00000"/>
          <w:sz w:val="24"/>
          <w:szCs w:val="24"/>
          <w:vertAlign w:val="subscript"/>
        </w:rPr>
        <w:t>3</w:t>
      </w:r>
      <w:r>
        <w:rPr>
          <w:rFonts w:cs="Arial"/>
          <w:b/>
          <w:color w:val="c00000"/>
          <w:sz w:val="24"/>
          <w:szCs w:val="24"/>
        </w:rPr>
        <w:t xml:space="preserve"> + NH</w:t>
      </w:r>
      <w:r>
        <w:rPr>
          <w:rFonts w:cs="Arial"/>
          <w:b/>
          <w:color w:val="c00000"/>
          <w:sz w:val="24"/>
          <w:szCs w:val="24"/>
          <w:vertAlign w:val="subscript"/>
        </w:rPr>
        <w:t>4</w:t>
      </w:r>
      <w:r>
        <w:rPr>
          <w:rFonts w:cs="Arial"/>
          <w:b/>
          <w:color w:val="c00000"/>
          <w:sz w:val="24"/>
          <w:szCs w:val="24"/>
        </w:rPr>
        <w:t xml:space="preserve">OH →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Ca</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2</w:t>
      </w:r>
      <w:r>
        <w:rPr>
          <w:rFonts w:cs="Arial"/>
          <w:b/>
          <w:color w:val="c00000"/>
          <w:sz w:val="24"/>
          <w:szCs w:val="24"/>
        </w:rPr>
        <w:t xml:space="preserve"> + SiO</w:t>
      </w:r>
      <w:r>
        <w:rPr>
          <w:rFonts w:cs="Arial"/>
          <w:b/>
          <w:color w:val="c00000"/>
          <w:sz w:val="24"/>
          <w:szCs w:val="24"/>
          <w:vertAlign w:val="subscript"/>
        </w:rPr>
        <w:t>2</w:t>
      </w:r>
      <w:r>
        <w:rPr>
          <w:rFonts w:cs="Arial"/>
          <w:b/>
          <w:color w:val="c00000"/>
          <w:sz w:val="24"/>
          <w:szCs w:val="24"/>
        </w:rPr>
        <w:t xml:space="preserve"> → P</w:t>
      </w:r>
      <w:r>
        <w:rPr>
          <w:rFonts w:cs="Arial"/>
          <w:b/>
          <w:color w:val="c00000"/>
          <w:sz w:val="24"/>
          <w:szCs w:val="24"/>
          <w:vertAlign w:val="subscript"/>
        </w:rPr>
        <w:t>4</w:t>
      </w:r>
      <w:r>
        <w:rPr>
          <w:rFonts w:cs="Arial"/>
          <w:b/>
          <w:color w:val="c00000"/>
          <w:sz w:val="24"/>
          <w:szCs w:val="24"/>
        </w:rPr>
        <w:t>O</w:t>
      </w:r>
      <w:r>
        <w:rPr>
          <w:rFonts w:cs="Arial"/>
          <w:b/>
          <w:color w:val="c00000"/>
          <w:sz w:val="24"/>
          <w:szCs w:val="24"/>
          <w:vertAlign w:val="subscript"/>
        </w:rPr>
        <w:t>10</w:t>
      </w:r>
      <w:r>
        <w:rPr>
          <w:rFonts w:cs="Arial"/>
          <w:b/>
          <w:color w:val="c00000"/>
          <w:sz w:val="24"/>
          <w:szCs w:val="24"/>
        </w:rPr>
        <w:t xml:space="preserve"> + CaSiO</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5</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HNO</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 xml:space="preserve">Al + HCl </w:t>
      </w:r>
      <w:r>
        <w:rPr>
          <w:rFonts w:cs="Arial"/>
          <w:b/>
          <w:noProof/>
          <w:color w:val="c00000"/>
          <w:sz w:val="24"/>
          <w:szCs w:val="24"/>
        </w:rPr>
        <w:drawing>
          <wp:inline distL="0" distT="0" distB="0" distR="0">
            <wp:extent cx="158750" cy="82550"/>
            <wp:effectExtent l="0" t="0" r="0" b="0"/>
            <wp:docPr id="1113" name="Picture 926" descr="http://crescentok.com/staff/jaskew/isr/chemistry/arrow.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926"/>
                    <pic:cNvPicPr/>
                  </pic:nvPicPr>
                  <pic:blipFill>
                    <a:blip r:embed="rId60" cstate="print"/>
                    <a:srcRect l="0" t="0" r="0" b="0"/>
                    <a:stretch/>
                  </pic:blipFill>
                  <pic:spPr>
                    <a:xfrm rot="0">
                      <a:off x="0" y="0"/>
                      <a:ext cx="158750" cy="82550"/>
                    </a:xfrm>
                    <a:prstGeom prst="rect"/>
                    <a:ln>
                      <a:noFill/>
                    </a:ln>
                  </pic:spPr>
                </pic:pic>
              </a:graphicData>
            </a:graphic>
          </wp:inline>
        </w:drawing>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H</w:t>
      </w:r>
      <w:r>
        <w:rPr>
          <w:rFonts w:cs="Arial"/>
          <w:b/>
          <w:color w:val="c00000"/>
          <w:sz w:val="24"/>
          <w:szCs w:val="24"/>
          <w:vertAlign w:val="subscript"/>
        </w:rPr>
        <w:t>3</w:t>
      </w:r>
      <w:r>
        <w:rPr>
          <w:rFonts w:cs="Arial"/>
          <w:b/>
          <w:color w:val="c00000"/>
          <w:sz w:val="24"/>
          <w:szCs w:val="24"/>
        </w:rPr>
        <w:t>BO</w:t>
      </w:r>
      <w:r>
        <w:rPr>
          <w:rFonts w:cs="Arial"/>
          <w:b/>
          <w:color w:val="c00000"/>
          <w:sz w:val="24"/>
          <w:szCs w:val="24"/>
          <w:vertAlign w:val="subscript"/>
        </w:rPr>
        <w:t>3</w:t>
      </w:r>
      <w:r>
        <w:rPr>
          <w:rFonts w:cs="Arial"/>
          <w:b/>
          <w:color w:val="c00000"/>
          <w:sz w:val="24"/>
          <w:szCs w:val="24"/>
        </w:rPr>
        <w:t xml:space="preserve"> → H</w:t>
      </w:r>
      <w:r>
        <w:rPr>
          <w:rFonts w:cs="Arial"/>
          <w:b/>
          <w:color w:val="c00000"/>
          <w:sz w:val="24"/>
          <w:szCs w:val="24"/>
          <w:vertAlign w:val="subscript"/>
        </w:rPr>
        <w:t>4</w:t>
      </w:r>
      <w:r>
        <w:rPr>
          <w:rFonts w:cs="Arial"/>
          <w:b/>
          <w:color w:val="c00000"/>
          <w:sz w:val="24"/>
          <w:szCs w:val="24"/>
        </w:rPr>
        <w:t>B</w:t>
      </w:r>
      <w:r>
        <w:rPr>
          <w:rFonts w:cs="Arial"/>
          <w:b/>
          <w:color w:val="c00000"/>
          <w:sz w:val="24"/>
          <w:szCs w:val="24"/>
          <w:vertAlign w:val="subscript"/>
        </w:rPr>
        <w:t>6</w:t>
      </w:r>
      <w:r>
        <w:rPr>
          <w:rFonts w:cs="Arial"/>
          <w:b/>
          <w:color w:val="c00000"/>
          <w:sz w:val="24"/>
          <w:szCs w:val="24"/>
        </w:rPr>
        <w:t>O</w:t>
      </w:r>
      <w:r>
        <w:rPr>
          <w:rFonts w:cs="Arial"/>
          <w:b/>
          <w:color w:val="c00000"/>
          <w:sz w:val="24"/>
          <w:szCs w:val="24"/>
          <w:vertAlign w:val="subscript"/>
        </w:rPr>
        <w:t>11</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 xml:space="preserve">Mg + N →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NaOH + Cl → NaCl + NaClO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Li</w:t>
      </w:r>
      <w:r>
        <w:rPr>
          <w:rFonts w:cs="Arial"/>
          <w:b/>
          <w:color w:val="c00000"/>
          <w:sz w:val="24"/>
          <w:szCs w:val="24"/>
          <w:vertAlign w:val="subscript"/>
        </w:rPr>
        <w:t>2</w:t>
      </w:r>
      <w:r>
        <w:rPr>
          <w:rFonts w:cs="Arial"/>
          <w:b/>
          <w:color w:val="c00000"/>
          <w:sz w:val="24"/>
          <w:szCs w:val="24"/>
        </w:rPr>
        <w:t>O + H</w:t>
      </w:r>
      <w:r>
        <w:rPr>
          <w:rFonts w:cs="Arial"/>
          <w:b/>
          <w:color w:val="c00000"/>
          <w:sz w:val="24"/>
          <w:szCs w:val="24"/>
          <w:vertAlign w:val="subscript"/>
        </w:rPr>
        <w:t>2</w:t>
      </w:r>
      <w:r>
        <w:rPr>
          <w:rFonts w:cs="Arial"/>
          <w:b/>
          <w:color w:val="c00000"/>
          <w:sz w:val="24"/>
          <w:szCs w:val="24"/>
        </w:rPr>
        <w:t xml:space="preserve">O → LiOH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CaC</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C</w:t>
      </w:r>
      <w:r>
        <w:rPr>
          <w:rFonts w:cs="Arial"/>
          <w:b/>
          <w:color w:val="c00000"/>
          <w:sz w:val="24"/>
          <w:szCs w:val="24"/>
          <w:vertAlign w:val="subscript"/>
        </w:rPr>
        <w:t>2</w:t>
      </w:r>
      <w:r>
        <w:rPr>
          <w:rFonts w:cs="Arial"/>
          <w:b/>
          <w:color w:val="c00000"/>
          <w:sz w:val="24"/>
          <w:szCs w:val="24"/>
        </w:rPr>
        <w:t>H</w:t>
      </w:r>
      <w:r>
        <w:rPr>
          <w:rFonts w:cs="Arial"/>
          <w:b/>
          <w:color w:val="c00000"/>
          <w:sz w:val="24"/>
          <w:szCs w:val="24"/>
          <w:vertAlign w:val="subscript"/>
        </w:rPr>
        <w:t>2</w:t>
      </w:r>
      <w:r>
        <w:rPr>
          <w:rFonts w:cs="Arial"/>
          <w:b/>
          <w:color w:val="c00000"/>
          <w:sz w:val="24"/>
          <w:szCs w:val="24"/>
        </w:rPr>
        <w:t xml:space="preserve"> + Ca(OH)</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Fe(OH)</w:t>
      </w:r>
      <w:r>
        <w:rPr>
          <w:rFonts w:cs="Arial"/>
          <w:b/>
          <w:color w:val="c00000"/>
          <w:sz w:val="24"/>
          <w:szCs w:val="24"/>
          <w:vertAlign w:val="subscript"/>
        </w:rPr>
        <w:t>3</w:t>
      </w:r>
      <w:r>
        <w:rPr>
          <w:rFonts w:cs="Arial"/>
          <w:b/>
          <w:color w:val="c00000"/>
          <w:sz w:val="24"/>
          <w:szCs w:val="24"/>
        </w:rPr>
        <w:t xml:space="preserve"> → Fe</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Pb(NO</w:t>
      </w:r>
      <w:r>
        <w:rPr>
          <w:rFonts w:cs="Arial"/>
          <w:b/>
          <w:color w:val="c00000"/>
          <w:sz w:val="24"/>
          <w:szCs w:val="24"/>
          <w:vertAlign w:val="subscript"/>
        </w:rPr>
        <w:t>3</w:t>
      </w:r>
      <w:r>
        <w:rPr>
          <w:rFonts w:cs="Arial"/>
          <w:b/>
          <w:color w:val="c00000"/>
          <w:sz w:val="24"/>
          <w:szCs w:val="24"/>
        </w:rPr>
        <w:t>)</w:t>
      </w:r>
      <w:r>
        <w:rPr>
          <w:rFonts w:cs="Arial"/>
          <w:b/>
          <w:color w:val="c00000"/>
          <w:sz w:val="24"/>
          <w:szCs w:val="24"/>
          <w:vertAlign w:val="subscript"/>
        </w:rPr>
        <w:t>2</w:t>
      </w:r>
      <w:r>
        <w:rPr>
          <w:rFonts w:cs="Arial"/>
          <w:b/>
          <w:color w:val="c00000"/>
          <w:sz w:val="24"/>
          <w:szCs w:val="24"/>
        </w:rPr>
        <w:t xml:space="preserve"> → PbO + NO</w:t>
      </w:r>
      <w:r>
        <w:rPr>
          <w:rFonts w:cs="Arial"/>
          <w:b/>
          <w:color w:val="c00000"/>
          <w:sz w:val="24"/>
          <w:szCs w:val="24"/>
          <w:vertAlign w:val="subscript"/>
        </w:rPr>
        <w:t>2</w:t>
      </w:r>
      <w:r>
        <w:rPr>
          <w:rFonts w:cs="Arial"/>
          <w:b/>
          <w:color w:val="c00000"/>
          <w:sz w:val="24"/>
          <w:szCs w:val="24"/>
        </w:rPr>
        <w:t xml:space="preserve"> + 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Ca + AlCl</w:t>
      </w:r>
      <w:r>
        <w:rPr>
          <w:rFonts w:cs="Arial"/>
          <w:b/>
          <w:color w:val="c00000"/>
          <w:sz w:val="24"/>
          <w:szCs w:val="24"/>
          <w:vertAlign w:val="subscript"/>
        </w:rPr>
        <w:t>3</w:t>
      </w:r>
      <w:r>
        <w:rPr>
          <w:rFonts w:cs="Arial"/>
          <w:b/>
          <w:color w:val="c00000"/>
          <w:sz w:val="24"/>
          <w:szCs w:val="24"/>
        </w:rPr>
        <w:t xml:space="preserve"> → CaCl</w:t>
      </w:r>
      <w:r>
        <w:rPr>
          <w:rFonts w:cs="Arial"/>
          <w:b/>
          <w:color w:val="c00000"/>
          <w:sz w:val="24"/>
          <w:szCs w:val="24"/>
          <w:vertAlign w:val="subscript"/>
        </w:rPr>
        <w:t>2</w:t>
      </w:r>
      <w:r>
        <w:rPr>
          <w:rFonts w:cs="Arial"/>
          <w:b/>
          <w:color w:val="c00000"/>
          <w:sz w:val="24"/>
          <w:szCs w:val="24"/>
        </w:rPr>
        <w:t xml:space="preserve"> + Al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NH</w:t>
      </w:r>
      <w:r>
        <w:rPr>
          <w:rFonts w:cs="Arial"/>
          <w:b/>
          <w:color w:val="c00000"/>
          <w:sz w:val="24"/>
          <w:szCs w:val="24"/>
          <w:vertAlign w:val="subscript"/>
        </w:rPr>
        <w:t>3</w:t>
      </w:r>
      <w:r>
        <w:rPr>
          <w:rFonts w:cs="Arial"/>
          <w:b/>
          <w:color w:val="c00000"/>
          <w:sz w:val="24"/>
          <w:szCs w:val="24"/>
        </w:rPr>
        <w:t xml:space="preserve"> + NO → N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H</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3</w:t>
      </w:r>
      <w:r>
        <w:rPr>
          <w:rFonts w:cs="Arial"/>
          <w:b/>
          <w:color w:val="c00000"/>
          <w:sz w:val="24"/>
          <w:szCs w:val="24"/>
        </w:rPr>
        <w:t xml:space="preserve"> → H</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4</w:t>
      </w:r>
      <w:r>
        <w:rPr>
          <w:rFonts w:cs="Arial"/>
          <w:b/>
          <w:color w:val="c00000"/>
          <w:sz w:val="24"/>
          <w:szCs w:val="24"/>
        </w:rPr>
        <w:t xml:space="preserve"> + PH</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t xml:space="preserve"> + C → CO + Fe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FeS + O</w:t>
      </w:r>
      <w:r>
        <w:rPr>
          <w:rFonts w:cs="Arial"/>
          <w:b/>
          <w:color w:val="c00000"/>
          <w:sz w:val="24"/>
          <w:szCs w:val="24"/>
          <w:vertAlign w:val="subscript"/>
        </w:rPr>
        <w:t>2</w:t>
      </w:r>
      <w:r>
        <w:rPr>
          <w:rFonts w:cs="Arial"/>
          <w:b/>
          <w:color w:val="c00000"/>
          <w:sz w:val="24"/>
          <w:szCs w:val="24"/>
        </w:rPr>
        <w:t xml:space="preserve"> → Fe</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t xml:space="preserve"> + SO</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NH</w:t>
      </w:r>
      <w:r>
        <w:rPr>
          <w:rFonts w:cs="Arial"/>
          <w:b/>
          <w:color w:val="c00000"/>
          <w:sz w:val="24"/>
          <w:szCs w:val="24"/>
          <w:vertAlign w:val="subscript"/>
        </w:rPr>
        <w:t>3</w:t>
      </w:r>
      <w:r>
        <w:rPr>
          <w:rFonts w:cs="Arial"/>
          <w:b/>
          <w:color w:val="c00000"/>
          <w:sz w:val="24"/>
          <w:szCs w:val="24"/>
        </w:rPr>
        <w:t xml:space="preserve"> + O → NO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Hg</w:t>
      </w:r>
      <w:r>
        <w:rPr>
          <w:rFonts w:cs="Arial"/>
          <w:b/>
          <w:color w:val="c00000"/>
          <w:sz w:val="24"/>
          <w:szCs w:val="24"/>
          <w:vertAlign w:val="subscript"/>
        </w:rPr>
        <w:t>2</w:t>
      </w:r>
      <w:r>
        <w:rPr>
          <w:rFonts w:cs="Arial"/>
          <w:b/>
          <w:color w:val="c00000"/>
          <w:sz w:val="24"/>
          <w:szCs w:val="24"/>
        </w:rPr>
        <w:t>CO</w:t>
      </w:r>
      <w:r>
        <w:rPr>
          <w:rFonts w:cs="Arial"/>
          <w:b/>
          <w:color w:val="c00000"/>
          <w:sz w:val="24"/>
          <w:szCs w:val="24"/>
          <w:vertAlign w:val="subscript"/>
        </w:rPr>
        <w:t>3</w:t>
      </w:r>
      <w:r>
        <w:rPr>
          <w:rFonts w:cs="Arial"/>
          <w:b/>
          <w:color w:val="c00000"/>
          <w:sz w:val="24"/>
          <w:szCs w:val="24"/>
        </w:rPr>
        <w:t xml:space="preserve"> → Hg + HgO + CO</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SiC + Cl → SiCl</w:t>
      </w:r>
      <w:r>
        <w:rPr>
          <w:rFonts w:cs="Arial"/>
          <w:b/>
          <w:color w:val="c00000"/>
          <w:sz w:val="24"/>
          <w:szCs w:val="24"/>
          <w:vertAlign w:val="subscript"/>
        </w:rPr>
        <w:t>4</w:t>
      </w:r>
      <w:r>
        <w:rPr>
          <w:rFonts w:cs="Arial"/>
          <w:b/>
          <w:color w:val="c00000"/>
          <w:sz w:val="24"/>
          <w:szCs w:val="24"/>
        </w:rPr>
        <w:t xml:space="preserve"> + C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Al</w:t>
      </w:r>
      <w:r>
        <w:rPr>
          <w:rFonts w:cs="Arial"/>
          <w:b/>
          <w:color w:val="c00000"/>
          <w:sz w:val="24"/>
          <w:szCs w:val="24"/>
          <w:vertAlign w:val="subscript"/>
        </w:rPr>
        <w:t>4</w:t>
      </w:r>
      <w:r>
        <w:rPr>
          <w:rFonts w:cs="Arial"/>
          <w:b/>
          <w:color w:val="c00000"/>
          <w:sz w:val="24"/>
          <w:szCs w:val="24"/>
        </w:rPr>
        <w:t>C</w:t>
      </w:r>
      <w:r>
        <w:rPr>
          <w:rFonts w:cs="Arial"/>
          <w:b/>
          <w:color w:val="c00000"/>
          <w:sz w:val="24"/>
          <w:szCs w:val="24"/>
          <w:vertAlign w:val="subscript"/>
        </w:rPr>
        <w:t>3</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CH</w:t>
      </w:r>
      <w:r>
        <w:rPr>
          <w:rFonts w:cs="Arial"/>
          <w:b/>
          <w:color w:val="c00000"/>
          <w:sz w:val="24"/>
          <w:szCs w:val="24"/>
          <w:vertAlign w:val="subscript"/>
        </w:rPr>
        <w:t>4</w:t>
      </w:r>
      <w:r>
        <w:rPr>
          <w:rFonts w:cs="Arial"/>
          <w:b/>
          <w:color w:val="c00000"/>
          <w:sz w:val="24"/>
          <w:szCs w:val="24"/>
        </w:rPr>
        <w:t xml:space="preserve"> + Al(OH)</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Ag</w:t>
      </w:r>
      <w:r>
        <w:rPr>
          <w:rFonts w:cs="Arial"/>
          <w:b/>
          <w:color w:val="c00000"/>
          <w:sz w:val="24"/>
          <w:szCs w:val="24"/>
          <w:vertAlign w:val="subscript"/>
        </w:rPr>
        <w:t>2</w:t>
      </w:r>
      <w:r>
        <w:rPr>
          <w:rFonts w:cs="Arial"/>
          <w:b/>
          <w:color w:val="c00000"/>
          <w:sz w:val="24"/>
          <w:szCs w:val="24"/>
        </w:rPr>
        <w:t>S + KCN → KAg(CN)</w:t>
      </w:r>
      <w:r>
        <w:rPr>
          <w:rFonts w:cs="Arial"/>
          <w:b/>
          <w:color w:val="c00000"/>
          <w:sz w:val="24"/>
          <w:szCs w:val="24"/>
          <w:vertAlign w:val="subscript"/>
        </w:rPr>
        <w:t>2</w:t>
      </w:r>
      <w:r>
        <w:rPr>
          <w:rFonts w:cs="Arial"/>
          <w:b/>
          <w:color w:val="c00000"/>
          <w:sz w:val="24"/>
          <w:szCs w:val="24"/>
        </w:rPr>
        <w:t xml:space="preserve"> + K</w:t>
      </w:r>
      <w:r>
        <w:rPr>
          <w:rFonts w:cs="Arial"/>
          <w:b/>
          <w:color w:val="c00000"/>
          <w:sz w:val="24"/>
          <w:szCs w:val="24"/>
          <w:vertAlign w:val="subscript"/>
        </w:rPr>
        <w:t>2</w:t>
      </w:r>
      <w:r>
        <w:rPr>
          <w:rFonts w:cs="Arial"/>
          <w:b/>
          <w:color w:val="c00000"/>
          <w:sz w:val="24"/>
          <w:szCs w:val="24"/>
        </w:rPr>
        <w:t xml:space="preserve">S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Au</w:t>
      </w:r>
      <w:r>
        <w:rPr>
          <w:rFonts w:cs="Arial"/>
          <w:b/>
          <w:color w:val="c00000"/>
          <w:sz w:val="24"/>
          <w:szCs w:val="24"/>
          <w:vertAlign w:val="subscript"/>
        </w:rPr>
        <w:t>2</w:t>
      </w:r>
      <w:r>
        <w:rPr>
          <w:rFonts w:cs="Arial"/>
          <w:b/>
          <w:color w:val="c00000"/>
          <w:sz w:val="24"/>
          <w:szCs w:val="24"/>
        </w:rPr>
        <w:t>S</w:t>
      </w:r>
      <w:r>
        <w:rPr>
          <w:rFonts w:cs="Arial"/>
          <w:b/>
          <w:color w:val="c00000"/>
          <w:sz w:val="24"/>
          <w:szCs w:val="24"/>
          <w:vertAlign w:val="subscript"/>
        </w:rPr>
        <w:t>3</w:t>
      </w:r>
      <w:r>
        <w:rPr>
          <w:rFonts w:cs="Arial"/>
          <w:b/>
          <w:color w:val="c00000"/>
          <w:sz w:val="24"/>
          <w:szCs w:val="24"/>
        </w:rPr>
        <w:t xml:space="preserve"> + H → Au + H</w:t>
      </w:r>
      <w:r>
        <w:rPr>
          <w:rFonts w:cs="Arial"/>
          <w:b/>
          <w:color w:val="c00000"/>
          <w:sz w:val="24"/>
          <w:szCs w:val="24"/>
          <w:vertAlign w:val="subscript"/>
        </w:rPr>
        <w:t>2</w:t>
      </w:r>
      <w:r>
        <w:rPr>
          <w:rFonts w:cs="Arial"/>
          <w:b/>
          <w:color w:val="c00000"/>
          <w:sz w:val="24"/>
          <w:szCs w:val="24"/>
        </w:rPr>
        <w:t xml:space="preserve">S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ClO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HClO</w:t>
      </w:r>
      <w:r>
        <w:rPr>
          <w:rFonts w:cs="Arial"/>
          <w:b/>
          <w:color w:val="c00000"/>
          <w:sz w:val="24"/>
          <w:szCs w:val="24"/>
          <w:vertAlign w:val="subscript"/>
        </w:rPr>
        <w:t>2</w:t>
      </w:r>
      <w:r>
        <w:rPr>
          <w:rFonts w:cs="Arial"/>
          <w:b/>
          <w:color w:val="c00000"/>
          <w:sz w:val="24"/>
          <w:szCs w:val="24"/>
        </w:rPr>
        <w:t xml:space="preserve"> + HClO</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MnO</w:t>
      </w:r>
      <w:r>
        <w:rPr>
          <w:rFonts w:cs="Arial"/>
          <w:b/>
          <w:color w:val="c00000"/>
          <w:sz w:val="24"/>
          <w:szCs w:val="24"/>
          <w:vertAlign w:val="subscript"/>
        </w:rPr>
        <w:t>2</w:t>
      </w:r>
      <w:r>
        <w:rPr>
          <w:rFonts w:cs="Arial"/>
          <w:b/>
          <w:color w:val="c00000"/>
          <w:sz w:val="24"/>
          <w:szCs w:val="24"/>
        </w:rPr>
        <w:t xml:space="preserve"> + HCl → MnCl</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 Cl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Pb + Na + C</w:t>
      </w:r>
      <w:r>
        <w:rPr>
          <w:rFonts w:cs="Arial"/>
          <w:b/>
          <w:color w:val="c00000"/>
          <w:sz w:val="24"/>
          <w:szCs w:val="24"/>
          <w:vertAlign w:val="subscript"/>
        </w:rPr>
        <w:t>2</w:t>
      </w:r>
      <w:r>
        <w:rPr>
          <w:rFonts w:cs="Arial"/>
          <w:b/>
          <w:color w:val="c00000"/>
          <w:sz w:val="24"/>
          <w:szCs w:val="24"/>
        </w:rPr>
        <w:t>H</w:t>
      </w:r>
      <w:r>
        <w:rPr>
          <w:rFonts w:cs="Arial"/>
          <w:b/>
          <w:color w:val="c00000"/>
          <w:sz w:val="24"/>
          <w:szCs w:val="24"/>
          <w:vertAlign w:val="subscript"/>
        </w:rPr>
        <w:t>5</w:t>
      </w:r>
      <w:r>
        <w:rPr>
          <w:rFonts w:cs="Arial"/>
          <w:b/>
          <w:color w:val="c00000"/>
          <w:sz w:val="24"/>
          <w:szCs w:val="24"/>
        </w:rPr>
        <w:t>Cl → Pb(C</w:t>
      </w:r>
      <w:r>
        <w:rPr>
          <w:rFonts w:cs="Arial"/>
          <w:b/>
          <w:color w:val="c00000"/>
          <w:sz w:val="24"/>
          <w:szCs w:val="24"/>
          <w:vertAlign w:val="subscript"/>
        </w:rPr>
        <w:t>2</w:t>
      </w:r>
      <w:r>
        <w:rPr>
          <w:rFonts w:cs="Arial"/>
          <w:b/>
          <w:color w:val="c00000"/>
          <w:sz w:val="24"/>
          <w:szCs w:val="24"/>
        </w:rPr>
        <w:t>H</w:t>
      </w:r>
      <w:r>
        <w:rPr>
          <w:rFonts w:cs="Arial"/>
          <w:b/>
          <w:color w:val="c00000"/>
          <w:sz w:val="24"/>
          <w:szCs w:val="24"/>
          <w:vertAlign w:val="subscript"/>
        </w:rPr>
        <w:t>5</w:t>
      </w:r>
      <w:r>
        <w:rPr>
          <w:rFonts w:cs="Arial"/>
          <w:b/>
          <w:color w:val="c00000"/>
          <w:sz w:val="24"/>
          <w:szCs w:val="24"/>
        </w:rPr>
        <w:t>)</w:t>
      </w:r>
      <w:r>
        <w:rPr>
          <w:rFonts w:cs="Arial"/>
          <w:b/>
          <w:color w:val="c00000"/>
          <w:sz w:val="24"/>
          <w:szCs w:val="24"/>
          <w:vertAlign w:val="subscript"/>
        </w:rPr>
        <w:t>4</w:t>
      </w:r>
      <w:r>
        <w:rPr>
          <w:rFonts w:cs="Arial"/>
          <w:b/>
          <w:color w:val="c00000"/>
          <w:sz w:val="24"/>
          <w:szCs w:val="24"/>
        </w:rPr>
        <w:t xml:space="preserve"> + NaCl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Ca(OH)</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4</w:t>
      </w:r>
      <w:r>
        <w:rPr>
          <w:rFonts w:cs="Arial"/>
          <w:b/>
          <w:color w:val="c00000"/>
          <w:sz w:val="24"/>
          <w:szCs w:val="24"/>
        </w:rPr>
        <w:t xml:space="preserve"> → CaHPO</w:t>
      </w:r>
      <w:r>
        <w:rPr>
          <w:rFonts w:cs="Arial"/>
          <w:b/>
          <w:color w:val="c00000"/>
          <w:sz w:val="24"/>
          <w:szCs w:val="24"/>
          <w:vertAlign w:val="subscript"/>
        </w:rPr>
        <w:t>4</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Zn + NaOH + H</w:t>
      </w:r>
      <w:r>
        <w:rPr>
          <w:rFonts w:cs="Arial"/>
          <w:b/>
          <w:color w:val="c00000"/>
          <w:sz w:val="24"/>
          <w:szCs w:val="24"/>
          <w:vertAlign w:val="subscript"/>
        </w:rPr>
        <w:t>2</w:t>
      </w:r>
      <w:r>
        <w:rPr>
          <w:rFonts w:cs="Arial"/>
          <w:b/>
          <w:color w:val="c00000"/>
          <w:sz w:val="24"/>
          <w:szCs w:val="24"/>
        </w:rPr>
        <w:t>O → Na</w:t>
      </w:r>
      <w:r>
        <w:rPr>
          <w:rFonts w:cs="Arial"/>
          <w:b/>
          <w:color w:val="c00000"/>
          <w:sz w:val="24"/>
          <w:szCs w:val="24"/>
          <w:vertAlign w:val="subscript"/>
        </w:rPr>
        <w:t>2</w:t>
      </w:r>
      <w:r>
        <w:rPr>
          <w:rFonts w:cs="Arial"/>
          <w:b/>
          <w:color w:val="c00000"/>
          <w:sz w:val="24"/>
          <w:szCs w:val="24"/>
        </w:rPr>
        <w:t>Zn(OH)</w:t>
      </w:r>
      <w:r>
        <w:rPr>
          <w:rFonts w:cs="Arial"/>
          <w:b/>
          <w:color w:val="c00000"/>
          <w:sz w:val="24"/>
          <w:szCs w:val="24"/>
          <w:vertAlign w:val="subscript"/>
        </w:rPr>
        <w:t>4</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SrBr</w:t>
      </w:r>
      <w:r>
        <w:rPr>
          <w:rFonts w:cs="Arial"/>
          <w:b/>
          <w:color w:val="c00000"/>
          <w:sz w:val="24"/>
          <w:szCs w:val="24"/>
          <w:vertAlign w:val="subscript"/>
        </w:rPr>
        <w:t>2</w:t>
      </w:r>
      <w:r>
        <w:rPr>
          <w:rFonts w:cs="Arial"/>
          <w:b/>
          <w:color w:val="c00000"/>
          <w:sz w:val="24"/>
          <w:szCs w:val="24"/>
        </w:rPr>
        <w:t xml:space="preserve"> + (NH</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2</w:t>
      </w:r>
      <w:r>
        <w:rPr>
          <w:rFonts w:cs="Arial"/>
          <w:b/>
          <w:color w:val="c00000"/>
          <w:sz w:val="24"/>
          <w:szCs w:val="24"/>
        </w:rPr>
        <w:t>CO</w:t>
      </w:r>
      <w:r>
        <w:rPr>
          <w:rFonts w:cs="Arial"/>
          <w:b/>
          <w:color w:val="c00000"/>
          <w:sz w:val="24"/>
          <w:szCs w:val="24"/>
          <w:vertAlign w:val="subscript"/>
        </w:rPr>
        <w:t>3</w:t>
      </w:r>
      <w:r>
        <w:rPr>
          <w:rFonts w:cs="Arial"/>
          <w:b/>
          <w:color w:val="c00000"/>
          <w:sz w:val="24"/>
          <w:szCs w:val="24"/>
        </w:rPr>
        <w:t xml:space="preserve"> → SrCO</w:t>
      </w:r>
      <w:r>
        <w:rPr>
          <w:rFonts w:cs="Arial"/>
          <w:b/>
          <w:color w:val="c00000"/>
          <w:sz w:val="24"/>
          <w:szCs w:val="24"/>
          <w:vertAlign w:val="subscript"/>
        </w:rPr>
        <w:t>3</w:t>
      </w:r>
      <w:r>
        <w:rPr>
          <w:rFonts w:cs="Arial"/>
          <w:b/>
          <w:color w:val="c00000"/>
          <w:sz w:val="24"/>
          <w:szCs w:val="24"/>
        </w:rPr>
        <w:t xml:space="preserve"> + NH</w:t>
      </w:r>
      <w:r>
        <w:rPr>
          <w:rFonts w:cs="Arial"/>
          <w:b/>
          <w:color w:val="c00000"/>
          <w:sz w:val="24"/>
          <w:szCs w:val="24"/>
          <w:vertAlign w:val="subscript"/>
        </w:rPr>
        <w:t>4</w:t>
      </w:r>
      <w:r>
        <w:rPr>
          <w:rFonts w:cs="Arial"/>
          <w:b/>
          <w:color w:val="c00000"/>
          <w:sz w:val="24"/>
          <w:szCs w:val="24"/>
        </w:rPr>
        <w:t xml:space="preserve">Br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Hg(OH)</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4</w:t>
      </w:r>
      <w:r>
        <w:rPr>
          <w:rFonts w:cs="Arial"/>
          <w:b/>
          <w:color w:val="c00000"/>
          <w:sz w:val="24"/>
          <w:szCs w:val="24"/>
        </w:rPr>
        <w:t xml:space="preserve"> → Hg</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Ca</w:t>
      </w:r>
      <w:r>
        <w:rPr>
          <w:rFonts w:cs="Arial"/>
          <w:b/>
          <w:color w:val="c00000"/>
          <w:sz w:val="24"/>
          <w:szCs w:val="24"/>
          <w:vertAlign w:val="subscript"/>
        </w:rPr>
        <w:t>3</w:t>
      </w:r>
      <w:r>
        <w:rPr>
          <w:rFonts w:cs="Arial"/>
          <w:b/>
          <w:color w:val="c00000"/>
          <w:sz w:val="24"/>
          <w:szCs w:val="24"/>
        </w:rPr>
        <w:t>(PO</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2</w:t>
      </w:r>
      <w:r>
        <w:rPr>
          <w:rFonts w:cs="Arial"/>
          <w:b/>
          <w:color w:val="c00000"/>
          <w:sz w:val="24"/>
          <w:szCs w:val="24"/>
        </w:rPr>
        <w:t xml:space="preserve"> + SiO</w:t>
      </w:r>
      <w:r>
        <w:rPr>
          <w:rFonts w:cs="Arial"/>
          <w:b/>
          <w:color w:val="c00000"/>
          <w:sz w:val="24"/>
          <w:szCs w:val="24"/>
          <w:vertAlign w:val="subscript"/>
        </w:rPr>
        <w:t>2</w:t>
      </w:r>
      <w:r>
        <w:rPr>
          <w:rFonts w:cs="Arial"/>
          <w:b/>
          <w:color w:val="c00000"/>
          <w:sz w:val="24"/>
          <w:szCs w:val="24"/>
        </w:rPr>
        <w:t xml:space="preserve"> + C → CaSiO</w:t>
      </w:r>
      <w:r>
        <w:rPr>
          <w:rFonts w:cs="Arial"/>
          <w:b/>
          <w:color w:val="c00000"/>
          <w:sz w:val="24"/>
          <w:szCs w:val="24"/>
          <w:vertAlign w:val="subscript"/>
        </w:rPr>
        <w:t>3</w:t>
      </w:r>
      <w:r>
        <w:rPr>
          <w:rFonts w:cs="Arial"/>
          <w:b/>
          <w:color w:val="c00000"/>
          <w:sz w:val="24"/>
          <w:szCs w:val="24"/>
        </w:rPr>
        <w:t xml:space="preserve"> + P</w:t>
      </w:r>
      <w:r>
        <w:rPr>
          <w:rFonts w:cs="Arial"/>
          <w:b/>
          <w:color w:val="c00000"/>
          <w:sz w:val="24"/>
          <w:szCs w:val="24"/>
          <w:vertAlign w:val="subscript"/>
        </w:rPr>
        <w:t>4</w:t>
      </w:r>
      <w:r>
        <w:rPr>
          <w:rFonts w:cs="Arial"/>
          <w:b/>
          <w:color w:val="c00000"/>
          <w:sz w:val="24"/>
          <w:szCs w:val="24"/>
        </w:rPr>
        <w:t xml:space="preserve"> + CO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w:t>
      </w:r>
      <w:r>
        <w:rPr>
          <w:rFonts w:cs="Arial"/>
          <w:b/>
          <w:color w:val="c00000"/>
          <w:sz w:val="24"/>
          <w:szCs w:val="24"/>
          <w:vertAlign w:val="subscript"/>
        </w:rPr>
        <w:t>2</w:t>
      </w:r>
      <w:r>
        <w:rPr>
          <w:rFonts w:cs="Arial"/>
          <w:b/>
          <w:color w:val="c00000"/>
          <w:sz w:val="24"/>
          <w:szCs w:val="24"/>
        </w:rPr>
        <w:t>H</w:t>
      </w:r>
      <w:r>
        <w:rPr>
          <w:rFonts w:cs="Arial"/>
          <w:b/>
          <w:color w:val="c00000"/>
          <w:sz w:val="24"/>
          <w:szCs w:val="24"/>
          <w:vertAlign w:val="subscript"/>
        </w:rPr>
        <w:t>3</w:t>
      </w:r>
      <w:r>
        <w:rPr>
          <w:rFonts w:cs="Arial"/>
          <w:b/>
          <w:color w:val="c00000"/>
          <w:sz w:val="24"/>
          <w:szCs w:val="24"/>
        </w:rPr>
        <w:t>Cl + O</w:t>
      </w:r>
      <w:r>
        <w:rPr>
          <w:rFonts w:cs="Arial"/>
          <w:b/>
          <w:color w:val="c00000"/>
          <w:sz w:val="24"/>
          <w:szCs w:val="24"/>
          <w:vertAlign w:val="subscript"/>
        </w:rPr>
        <w:t>2</w:t>
      </w:r>
      <w:r>
        <w:rPr>
          <w:rFonts w:cs="Arial"/>
          <w:b/>
          <w:color w:val="c00000"/>
          <w:sz w:val="24"/>
          <w:szCs w:val="24"/>
        </w:rPr>
        <w:t xml:space="preserve"> → CO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 HCl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(NH</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2</w:t>
      </w:r>
      <w:r>
        <w:rPr>
          <w:rFonts w:cs="Arial"/>
          <w:b/>
          <w:color w:val="c00000"/>
          <w:sz w:val="24"/>
          <w:szCs w:val="24"/>
        </w:rPr>
        <w:t>Cr</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7</w:t>
      </w:r>
      <w:r>
        <w:rPr>
          <w:rFonts w:cs="Arial"/>
          <w:b/>
          <w:color w:val="c00000"/>
          <w:sz w:val="24"/>
          <w:szCs w:val="24"/>
        </w:rPr>
        <w:t xml:space="preserve"> → NH</w:t>
      </w:r>
      <w:r>
        <w:rPr>
          <w:rFonts w:cs="Arial"/>
          <w:b/>
          <w:color w:val="c00000"/>
          <w:sz w:val="24"/>
          <w:szCs w:val="24"/>
          <w:vertAlign w:val="subscript"/>
        </w:rPr>
        <w:t>3</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Cr</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t xml:space="preserve"> + O</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Ca(ClO</w:t>
      </w:r>
      <w:r>
        <w:rPr>
          <w:rFonts w:cs="Arial"/>
          <w:b/>
          <w:color w:val="c00000"/>
          <w:sz w:val="24"/>
          <w:szCs w:val="24"/>
          <w:vertAlign w:val="subscript"/>
        </w:rPr>
        <w:t>3</w:t>
      </w:r>
      <w:r>
        <w:rPr>
          <w:rFonts w:cs="Arial"/>
          <w:b/>
          <w:color w:val="c00000"/>
          <w:sz w:val="24"/>
          <w:szCs w:val="24"/>
        </w:rPr>
        <w:t>)</w:t>
      </w:r>
      <w:r>
        <w:rPr>
          <w:rFonts w:cs="Arial"/>
          <w:b/>
          <w:color w:val="c00000"/>
          <w:sz w:val="24"/>
          <w:szCs w:val="24"/>
          <w:vertAlign w:val="subscript"/>
        </w:rPr>
        <w:t>2</w:t>
      </w:r>
      <w:r>
        <w:rPr>
          <w:rFonts w:cs="Arial"/>
          <w:b/>
          <w:color w:val="c00000"/>
          <w:sz w:val="24"/>
          <w:szCs w:val="24"/>
        </w:rPr>
        <w:t xml:space="preserve"> → CaCl</w:t>
      </w:r>
      <w:r>
        <w:rPr>
          <w:rFonts w:cs="Arial"/>
          <w:b/>
          <w:color w:val="c00000"/>
          <w:sz w:val="24"/>
          <w:szCs w:val="24"/>
          <w:vertAlign w:val="subscript"/>
        </w:rPr>
        <w:t>2</w:t>
      </w:r>
      <w:r>
        <w:rPr>
          <w:rFonts w:cs="Arial"/>
          <w:b/>
          <w:color w:val="c00000"/>
          <w:sz w:val="24"/>
          <w:szCs w:val="24"/>
        </w:rPr>
        <w:t xml:space="preserve"> + 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w:t>
      </w:r>
      <w:r>
        <w:rPr>
          <w:rFonts w:cs="Arial"/>
          <w:b/>
          <w:color w:val="c00000"/>
          <w:sz w:val="24"/>
          <w:szCs w:val="24"/>
          <w:vertAlign w:val="subscript"/>
        </w:rPr>
        <w:t>2</w:t>
      </w:r>
      <w:r>
        <w:rPr>
          <w:rFonts w:cs="Arial"/>
          <w:b/>
          <w:color w:val="c00000"/>
          <w:sz w:val="24"/>
          <w:szCs w:val="24"/>
        </w:rPr>
        <w:t>H</w:t>
      </w:r>
      <w:r>
        <w:rPr>
          <w:rFonts w:cs="Arial"/>
          <w:b/>
          <w:color w:val="c00000"/>
          <w:sz w:val="24"/>
          <w:szCs w:val="24"/>
          <w:vertAlign w:val="subscript"/>
        </w:rPr>
        <w:t>5</w:t>
      </w:r>
      <w:r>
        <w:rPr>
          <w:rFonts w:cs="Arial"/>
          <w:b/>
          <w:color w:val="c00000"/>
          <w:sz w:val="24"/>
          <w:szCs w:val="24"/>
        </w:rPr>
        <w:t>OH + O</w:t>
      </w:r>
      <w:r>
        <w:rPr>
          <w:rFonts w:cs="Arial"/>
          <w:b/>
          <w:color w:val="c00000"/>
          <w:sz w:val="24"/>
          <w:szCs w:val="24"/>
          <w:vertAlign w:val="subscript"/>
        </w:rPr>
        <w:t>2</w:t>
      </w:r>
      <w:r>
        <w:rPr>
          <w:rFonts w:cs="Arial"/>
          <w:b/>
          <w:color w:val="c00000"/>
          <w:sz w:val="24"/>
          <w:szCs w:val="24"/>
        </w:rPr>
        <w:t xml:space="preserve"> → CO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Xe + F → XeF</w:t>
      </w:r>
      <w:r>
        <w:rPr>
          <w:rFonts w:cs="Arial"/>
          <w:b/>
          <w:color w:val="c00000"/>
          <w:sz w:val="24"/>
          <w:szCs w:val="24"/>
          <w:vertAlign w:val="subscript"/>
        </w:rPr>
        <w:t>6</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NH</w:t>
      </w:r>
      <w:r>
        <w:rPr>
          <w:rFonts w:cs="Arial"/>
          <w:b/>
          <w:color w:val="c00000"/>
          <w:sz w:val="24"/>
          <w:szCs w:val="24"/>
          <w:vertAlign w:val="subscript"/>
        </w:rPr>
        <w:t>4</w:t>
      </w:r>
      <w:r>
        <w:rPr>
          <w:rFonts w:cs="Arial"/>
          <w:b/>
          <w:color w:val="c00000"/>
          <w:sz w:val="24"/>
          <w:szCs w:val="24"/>
        </w:rPr>
        <w:t>NO</w:t>
      </w:r>
      <w:r>
        <w:rPr>
          <w:rFonts w:cs="Arial"/>
          <w:b/>
          <w:color w:val="c00000"/>
          <w:sz w:val="24"/>
          <w:szCs w:val="24"/>
          <w:vertAlign w:val="subscript"/>
        </w:rPr>
        <w:t>3</w:t>
      </w:r>
      <w:r>
        <w:rPr>
          <w:rFonts w:cs="Arial"/>
          <w:b/>
          <w:color w:val="c00000"/>
          <w:sz w:val="24"/>
          <w:szCs w:val="24"/>
        </w:rPr>
        <w:t xml:space="preserve"> → N</w:t>
      </w:r>
      <w:r>
        <w:rPr>
          <w:rFonts w:cs="Arial"/>
          <w:b/>
          <w:color w:val="c00000"/>
          <w:sz w:val="24"/>
          <w:szCs w:val="24"/>
          <w:vertAlign w:val="subscript"/>
        </w:rPr>
        <w:t>2</w:t>
      </w:r>
      <w:r>
        <w:rPr>
          <w:rFonts w:cs="Arial"/>
          <w:b/>
          <w:color w:val="c00000"/>
          <w:sz w:val="24"/>
          <w:szCs w:val="24"/>
        </w:rPr>
        <w:t>O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Au</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t xml:space="preserve"> → Au + O</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w:t>
      </w:r>
      <w:r>
        <w:rPr>
          <w:rFonts w:cs="Arial"/>
          <w:b/>
          <w:color w:val="c00000"/>
          <w:sz w:val="24"/>
          <w:szCs w:val="24"/>
          <w:vertAlign w:val="subscript"/>
        </w:rPr>
        <w:t>4</w:t>
      </w:r>
      <w:r>
        <w:rPr>
          <w:rFonts w:cs="Arial"/>
          <w:b/>
          <w:color w:val="c00000"/>
          <w:sz w:val="24"/>
          <w:szCs w:val="24"/>
        </w:rPr>
        <w:t>H</w:t>
      </w:r>
      <w:r>
        <w:rPr>
          <w:rFonts w:cs="Arial"/>
          <w:b/>
          <w:color w:val="c00000"/>
          <w:sz w:val="24"/>
          <w:szCs w:val="24"/>
          <w:vertAlign w:val="subscript"/>
        </w:rPr>
        <w:t>10</w:t>
      </w:r>
      <w:r>
        <w:rPr>
          <w:rFonts w:cs="Arial"/>
          <w:b/>
          <w:color w:val="c00000"/>
          <w:sz w:val="24"/>
          <w:szCs w:val="24"/>
        </w:rPr>
        <w:t xml:space="preserve"> + O → CO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w:t>
      </w:r>
      <w:r>
        <w:rPr>
          <w:rFonts w:cs="Arial"/>
          <w:b/>
          <w:color w:val="c00000"/>
          <w:sz w:val="24"/>
          <w:szCs w:val="24"/>
          <w:vertAlign w:val="subscript"/>
        </w:rPr>
        <w:t>3</w:t>
      </w:r>
      <w:r>
        <w:rPr>
          <w:rFonts w:cs="Arial"/>
          <w:b/>
          <w:color w:val="c00000"/>
          <w:sz w:val="24"/>
          <w:szCs w:val="24"/>
        </w:rPr>
        <w:t>O</w:t>
      </w:r>
      <w:r>
        <w:rPr>
          <w:rFonts w:cs="Arial"/>
          <w:b/>
          <w:color w:val="c00000"/>
          <w:sz w:val="24"/>
          <w:szCs w:val="24"/>
          <w:vertAlign w:val="subscript"/>
        </w:rPr>
        <w:t>4</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 → Fe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O</w:t>
      </w:r>
      <w:r>
        <w:rPr>
          <w:rFonts w:cs="Arial"/>
          <w:b/>
          <w:color w:val="c00000"/>
          <w:sz w:val="24"/>
          <w:szCs w:val="24"/>
          <w:vertAlign w:val="subscript"/>
        </w:rPr>
        <w:t>2</w:t>
      </w:r>
      <w:r>
        <w:rPr>
          <w:rFonts w:cs="Arial"/>
          <w:b/>
          <w:color w:val="c00000"/>
          <w:sz w:val="24"/>
          <w:szCs w:val="24"/>
        </w:rPr>
        <w:t xml:space="preserve"> → O</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I + HNO</w:t>
      </w:r>
      <w:r>
        <w:rPr>
          <w:rFonts w:cs="Arial"/>
          <w:b/>
          <w:color w:val="c00000"/>
          <w:sz w:val="24"/>
          <w:szCs w:val="24"/>
          <w:vertAlign w:val="subscript"/>
        </w:rPr>
        <w:t>3</w:t>
      </w:r>
      <w:r>
        <w:rPr>
          <w:rFonts w:cs="Arial"/>
          <w:b/>
          <w:color w:val="c00000"/>
          <w:sz w:val="24"/>
          <w:szCs w:val="24"/>
        </w:rPr>
        <w:t xml:space="preserve"> → HIO</w:t>
      </w:r>
      <w:r>
        <w:rPr>
          <w:rFonts w:cs="Arial"/>
          <w:b/>
          <w:color w:val="c00000"/>
          <w:sz w:val="24"/>
          <w:szCs w:val="24"/>
          <w:vertAlign w:val="subscript"/>
        </w:rPr>
        <w:t>3</w:t>
      </w:r>
      <w:r>
        <w:rPr>
          <w:rFonts w:cs="Arial"/>
          <w:b/>
          <w:color w:val="c00000"/>
          <w:sz w:val="24"/>
          <w:szCs w:val="24"/>
        </w:rPr>
        <w:t xml:space="preserve"> + NO</w:t>
      </w:r>
      <w:r>
        <w:rPr>
          <w:rFonts w:cs="Arial"/>
          <w:b/>
          <w:color w:val="c00000"/>
          <w:sz w:val="24"/>
          <w:szCs w:val="24"/>
          <w:vertAlign w:val="subscript"/>
        </w:rPr>
        <w:t>2</w:t>
      </w:r>
      <w:r>
        <w:rPr>
          <w:rFonts w:cs="Arial"/>
          <w:b/>
          <w:color w:val="c00000"/>
          <w:sz w:val="24"/>
          <w:szCs w:val="24"/>
        </w:rPr>
        <w:t xml:space="preserve"> + H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w:t>
      </w:r>
      <w:r>
        <w:rPr>
          <w:rFonts w:cs="Arial"/>
          <w:b/>
          <w:color w:val="c00000"/>
          <w:sz w:val="24"/>
          <w:szCs w:val="24"/>
          <w:vertAlign w:val="subscript"/>
        </w:rPr>
        <w:t>6</w:t>
      </w:r>
      <w:r>
        <w:rPr>
          <w:rFonts w:cs="Arial"/>
          <w:b/>
          <w:color w:val="c00000"/>
          <w:sz w:val="24"/>
          <w:szCs w:val="24"/>
        </w:rPr>
        <w:t>H</w:t>
      </w:r>
      <w:r>
        <w:rPr>
          <w:rFonts w:cs="Arial"/>
          <w:b/>
          <w:color w:val="c00000"/>
          <w:sz w:val="24"/>
          <w:szCs w:val="24"/>
          <w:vertAlign w:val="subscript"/>
        </w:rPr>
        <w:t>6</w:t>
      </w:r>
      <w:r>
        <w:rPr>
          <w:rFonts w:cs="Arial"/>
          <w:b/>
          <w:color w:val="c00000"/>
          <w:sz w:val="24"/>
          <w:szCs w:val="24"/>
        </w:rPr>
        <w:t xml:space="preserve"> + O → CO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w:t>
      </w:r>
      <w:r>
        <w:rPr>
          <w:rFonts w:cs="Arial"/>
          <w:b/>
          <w:color w:val="c00000"/>
          <w:sz w:val="24"/>
          <w:szCs w:val="24"/>
          <w:vertAlign w:val="subscript"/>
        </w:rPr>
        <w:t>2</w:t>
      </w:r>
      <w:r>
        <w:rPr>
          <w:rFonts w:cs="Arial"/>
          <w:b/>
          <w:color w:val="c00000"/>
          <w:sz w:val="24"/>
          <w:szCs w:val="24"/>
        </w:rPr>
        <w:t>H</w:t>
      </w:r>
      <w:r>
        <w:rPr>
          <w:rFonts w:cs="Arial"/>
          <w:b/>
          <w:color w:val="c00000"/>
          <w:sz w:val="24"/>
          <w:szCs w:val="24"/>
          <w:vertAlign w:val="subscript"/>
        </w:rPr>
        <w:t>5</w:t>
      </w:r>
      <w:r>
        <w:rPr>
          <w:rFonts w:cs="Arial"/>
          <w:b/>
          <w:color w:val="c00000"/>
          <w:sz w:val="24"/>
          <w:szCs w:val="24"/>
        </w:rPr>
        <w:t>OH + O</w:t>
      </w:r>
      <w:r>
        <w:rPr>
          <w:rFonts w:cs="Arial"/>
          <w:b/>
          <w:color w:val="c00000"/>
          <w:sz w:val="24"/>
          <w:szCs w:val="24"/>
          <w:vertAlign w:val="subscript"/>
        </w:rPr>
        <w:t>2</w:t>
      </w:r>
      <w:r>
        <w:rPr>
          <w:rFonts w:cs="Arial"/>
          <w:b/>
          <w:color w:val="c00000"/>
          <w:sz w:val="24"/>
          <w:szCs w:val="24"/>
        </w:rPr>
        <w:t xml:space="preserve"> → CO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BaCl</w:t>
      </w:r>
      <w:r>
        <w:rPr>
          <w:rFonts w:cs="Arial"/>
          <w:b/>
          <w:color w:val="c00000"/>
          <w:sz w:val="24"/>
          <w:szCs w:val="24"/>
          <w:vertAlign w:val="subscript"/>
        </w:rPr>
        <w:t>2</w:t>
      </w:r>
      <w:r>
        <w:rPr>
          <w:rFonts w:cs="Arial"/>
          <w:b/>
          <w:color w:val="c00000"/>
          <w:sz w:val="24"/>
          <w:szCs w:val="24"/>
        </w:rPr>
        <w:t xml:space="preserve"> + Al</w:t>
      </w:r>
      <w:r>
        <w:rPr>
          <w:rFonts w:cs="Arial"/>
          <w:b/>
          <w:color w:val="c00000"/>
          <w:sz w:val="24"/>
          <w:szCs w:val="24"/>
          <w:vertAlign w:val="subscript"/>
        </w:rPr>
        <w:t>2</w:t>
      </w:r>
      <w:r>
        <w:rPr>
          <w:rFonts w:cs="Arial"/>
          <w:b/>
          <w:color w:val="c00000"/>
          <w:sz w:val="24"/>
          <w:szCs w:val="24"/>
        </w:rPr>
        <w:t>(SO</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3</w:t>
      </w:r>
      <w:r>
        <w:rPr>
          <w:rFonts w:cs="Arial"/>
          <w:b/>
          <w:color w:val="c00000"/>
          <w:sz w:val="24"/>
          <w:szCs w:val="24"/>
        </w:rPr>
        <w:t xml:space="preserve"> → BaSO</w:t>
      </w:r>
      <w:r>
        <w:rPr>
          <w:rFonts w:cs="Arial"/>
          <w:b/>
          <w:color w:val="c00000"/>
          <w:sz w:val="24"/>
          <w:szCs w:val="24"/>
          <w:vertAlign w:val="subscript"/>
        </w:rPr>
        <w:t>4</w:t>
      </w:r>
      <w:r>
        <w:rPr>
          <w:rFonts w:cs="Arial"/>
          <w:b/>
          <w:color w:val="c00000"/>
          <w:sz w:val="24"/>
          <w:szCs w:val="24"/>
        </w:rPr>
        <w:t xml:space="preserve"> + AlCl</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(NH</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2</w:t>
      </w:r>
      <w:r>
        <w:rPr>
          <w:rFonts w:cs="Arial"/>
          <w:b/>
          <w:color w:val="c00000"/>
          <w:sz w:val="24"/>
          <w:szCs w:val="24"/>
        </w:rPr>
        <w:t>Cr</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7</w:t>
      </w:r>
      <w:r>
        <w:rPr>
          <w:rFonts w:cs="Arial"/>
          <w:b/>
          <w:color w:val="c00000"/>
          <w:sz w:val="24"/>
          <w:szCs w:val="24"/>
        </w:rPr>
        <w:t xml:space="preserve"> → Cr</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3</w:t>
      </w:r>
      <w:r>
        <w:rPr>
          <w:rFonts w:cs="Arial"/>
          <w:b/>
          <w:color w:val="c00000"/>
          <w:sz w:val="24"/>
          <w:szCs w:val="24"/>
        </w:rPr>
        <w:t xml:space="preserve"> + N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NaHCO</w:t>
      </w:r>
      <w:r>
        <w:rPr>
          <w:rFonts w:cs="Arial"/>
          <w:b/>
          <w:color w:val="c00000"/>
          <w:sz w:val="24"/>
          <w:szCs w:val="24"/>
          <w:vertAlign w:val="subscript"/>
        </w:rPr>
        <w:t>3</w:t>
      </w:r>
      <w:r>
        <w:rPr>
          <w:rFonts w:cs="Arial"/>
          <w:b/>
          <w:color w:val="c00000"/>
          <w:sz w:val="24"/>
          <w:szCs w:val="24"/>
        </w:rPr>
        <w:t xml:space="preserve"> → Na</w:t>
      </w:r>
      <w:r>
        <w:rPr>
          <w:rFonts w:cs="Arial"/>
          <w:b/>
          <w:color w:val="c00000"/>
          <w:sz w:val="24"/>
          <w:szCs w:val="24"/>
          <w:vertAlign w:val="subscript"/>
        </w:rPr>
        <w:t>2</w:t>
      </w:r>
      <w:r>
        <w:rPr>
          <w:rFonts w:cs="Arial"/>
          <w:b/>
          <w:color w:val="c00000"/>
          <w:sz w:val="24"/>
          <w:szCs w:val="24"/>
        </w:rPr>
        <w:t>CO</w:t>
      </w:r>
      <w:r>
        <w:rPr>
          <w:rFonts w:cs="Arial"/>
          <w:b/>
          <w:color w:val="c00000"/>
          <w:sz w:val="24"/>
          <w:szCs w:val="24"/>
          <w:vertAlign w:val="subscript"/>
        </w:rPr>
        <w:t>3</w:t>
      </w:r>
      <w:r>
        <w:rPr>
          <w:rFonts w:cs="Arial"/>
          <w:b/>
          <w:color w:val="c00000"/>
          <w:sz w:val="24"/>
          <w:szCs w:val="24"/>
        </w:rPr>
        <w:t xml:space="preserve"> + CO</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 xml:space="preserve">O </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Fe</w:t>
      </w:r>
      <w:r>
        <w:rPr>
          <w:rFonts w:cs="Arial"/>
          <w:b/>
          <w:color w:val="c00000"/>
          <w:sz w:val="24"/>
          <w:szCs w:val="24"/>
          <w:vertAlign w:val="subscript"/>
        </w:rPr>
        <w:t>2</w:t>
      </w:r>
      <w:r>
        <w:rPr>
          <w:rFonts w:cs="Arial"/>
          <w:b/>
          <w:color w:val="c00000"/>
          <w:sz w:val="24"/>
          <w:szCs w:val="24"/>
        </w:rPr>
        <w:t>(C</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4</w:t>
      </w:r>
      <w:r>
        <w:rPr>
          <w:rFonts w:cs="Arial"/>
          <w:b/>
          <w:color w:val="c00000"/>
          <w:sz w:val="24"/>
          <w:szCs w:val="24"/>
        </w:rPr>
        <w:t>)</w:t>
      </w:r>
      <w:r>
        <w:rPr>
          <w:rFonts w:cs="Arial"/>
          <w:b/>
          <w:color w:val="c00000"/>
          <w:sz w:val="24"/>
          <w:szCs w:val="24"/>
          <w:vertAlign w:val="subscript"/>
        </w:rPr>
        <w:t>3</w:t>
      </w:r>
      <w:r>
        <w:rPr>
          <w:rFonts w:cs="Arial"/>
          <w:b/>
          <w:color w:val="c00000"/>
          <w:sz w:val="24"/>
          <w:szCs w:val="24"/>
        </w:rPr>
        <w:t xml:space="preserve"> → FeC</w:t>
      </w:r>
      <w:r>
        <w:rPr>
          <w:rFonts w:cs="Arial"/>
          <w:b/>
          <w:color w:val="c00000"/>
          <w:sz w:val="24"/>
          <w:szCs w:val="24"/>
          <w:vertAlign w:val="subscript"/>
        </w:rPr>
        <w:t>2</w:t>
      </w:r>
      <w:r>
        <w:rPr>
          <w:rFonts w:cs="Arial"/>
          <w:b/>
          <w:color w:val="c00000"/>
          <w:sz w:val="24"/>
          <w:szCs w:val="24"/>
        </w:rPr>
        <w:t>O</w:t>
      </w:r>
      <w:r>
        <w:rPr>
          <w:rFonts w:cs="Arial"/>
          <w:b/>
          <w:color w:val="c00000"/>
          <w:sz w:val="24"/>
          <w:szCs w:val="24"/>
          <w:vertAlign w:val="subscript"/>
        </w:rPr>
        <w:t>4</w:t>
      </w:r>
      <w:r>
        <w:rPr>
          <w:rFonts w:cs="Arial"/>
          <w:b/>
          <w:color w:val="c00000"/>
          <w:sz w:val="24"/>
          <w:szCs w:val="24"/>
        </w:rPr>
        <w:t xml:space="preserve"> + CO</w:t>
      </w:r>
      <w:r>
        <w:rPr>
          <w:rFonts w:cs="Arial"/>
          <w:b/>
          <w:color w:val="c00000"/>
          <w:sz w:val="24"/>
          <w:szCs w:val="24"/>
          <w:vertAlign w:val="subscript"/>
        </w:rPr>
        <w:t>2</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Ca</w:t>
      </w:r>
      <w:r>
        <w:rPr>
          <w:rFonts w:cs="Arial"/>
          <w:b/>
          <w:color w:val="c00000"/>
          <w:sz w:val="24"/>
          <w:szCs w:val="24"/>
          <w:vertAlign w:val="subscript"/>
        </w:rPr>
        <w:t>3</w:t>
      </w:r>
      <w:r>
        <w:rPr>
          <w:rFonts w:cs="Arial"/>
          <w:b/>
          <w:color w:val="c00000"/>
          <w:sz w:val="24"/>
          <w:szCs w:val="24"/>
        </w:rPr>
        <w:t>P</w:t>
      </w:r>
      <w:r>
        <w:rPr>
          <w:rFonts w:cs="Arial"/>
          <w:b/>
          <w:color w:val="c00000"/>
          <w:sz w:val="24"/>
          <w:szCs w:val="24"/>
          <w:vertAlign w:val="subscript"/>
        </w:rPr>
        <w:t>2</w:t>
      </w:r>
      <w:r>
        <w:rPr>
          <w:rFonts w:cs="Arial"/>
          <w:b/>
          <w:color w:val="c00000"/>
          <w:sz w:val="24"/>
          <w:szCs w:val="24"/>
        </w:rPr>
        <w:t xml:space="preserve"> + H</w:t>
      </w:r>
      <w:r>
        <w:rPr>
          <w:rFonts w:cs="Arial"/>
          <w:b/>
          <w:color w:val="c00000"/>
          <w:sz w:val="24"/>
          <w:szCs w:val="24"/>
          <w:vertAlign w:val="subscript"/>
        </w:rPr>
        <w:t>2</w:t>
      </w:r>
      <w:r>
        <w:rPr>
          <w:rFonts w:cs="Arial"/>
          <w:b/>
          <w:color w:val="c00000"/>
          <w:sz w:val="24"/>
          <w:szCs w:val="24"/>
        </w:rPr>
        <w:t>O → Ca(OH)</w:t>
      </w:r>
      <w:r>
        <w:rPr>
          <w:rFonts w:cs="Arial"/>
          <w:b/>
          <w:color w:val="c00000"/>
          <w:sz w:val="24"/>
          <w:szCs w:val="24"/>
          <w:vertAlign w:val="subscript"/>
        </w:rPr>
        <w:t>2</w:t>
      </w:r>
      <w:r>
        <w:rPr>
          <w:rFonts w:cs="Arial"/>
          <w:b/>
          <w:color w:val="c00000"/>
          <w:sz w:val="24"/>
          <w:szCs w:val="24"/>
        </w:rPr>
        <w:t xml:space="preserve"> + PH</w:t>
      </w:r>
      <w:r>
        <w:rPr>
          <w:rFonts w:cs="Arial"/>
          <w:b/>
          <w:color w:val="c00000"/>
          <w:sz w:val="24"/>
          <w:szCs w:val="24"/>
          <w:vertAlign w:val="subscript"/>
        </w:rPr>
        <w:t>3</w:t>
      </w:r>
      <w:r>
        <w:rPr>
          <w:rFonts w:cs="Arial"/>
          <w:b/>
          <w:color w:val="c00000"/>
          <w:sz w:val="24"/>
          <w:szCs w:val="24"/>
        </w:rPr>
        <w:br/>
      </w:r>
      <w:r>
        <w:rPr>
          <w:rFonts w:cs="Arial"/>
          <w:b/>
          <w:color w:val="c00000"/>
          <w:sz w:val="24"/>
          <w:szCs w:val="24"/>
        </w:rPr>
        <w:t xml:space="preserve">  </w:t>
      </w:r>
    </w:p>
    <w:p>
      <w:pPr>
        <w:pStyle w:val="style0"/>
        <w:numPr>
          <w:ilvl w:val="0"/>
          <w:numId w:val="40"/>
        </w:numPr>
        <w:spacing w:before="100" w:beforeAutospacing="true" w:after="100" w:afterAutospacing="true" w:lineRule="auto" w:line="240"/>
        <w:rPr>
          <w:rFonts w:cs="Arial"/>
          <w:b/>
          <w:color w:val="c00000"/>
          <w:sz w:val="24"/>
          <w:szCs w:val="24"/>
        </w:rPr>
      </w:pPr>
      <w:r>
        <w:rPr>
          <w:rFonts w:cs="Arial"/>
          <w:b/>
          <w:color w:val="c00000"/>
          <w:sz w:val="24"/>
          <w:szCs w:val="24"/>
        </w:rPr>
        <w:t>As + NaOH → Na</w:t>
      </w:r>
      <w:r>
        <w:rPr>
          <w:rFonts w:cs="Arial"/>
          <w:b/>
          <w:color w:val="c00000"/>
          <w:sz w:val="24"/>
          <w:szCs w:val="24"/>
          <w:vertAlign w:val="subscript"/>
        </w:rPr>
        <w:t>3</w:t>
      </w:r>
      <w:r>
        <w:rPr>
          <w:rFonts w:cs="Arial"/>
          <w:b/>
          <w:color w:val="c00000"/>
          <w:sz w:val="24"/>
          <w:szCs w:val="24"/>
        </w:rPr>
        <w:t>AsO</w:t>
      </w:r>
      <w:r>
        <w:rPr>
          <w:rFonts w:cs="Arial"/>
          <w:b/>
          <w:color w:val="c00000"/>
          <w:sz w:val="24"/>
          <w:szCs w:val="24"/>
          <w:vertAlign w:val="subscript"/>
        </w:rPr>
        <w:t>3</w:t>
      </w:r>
      <w:r>
        <w:rPr>
          <w:rFonts w:cs="Arial"/>
          <w:b/>
          <w:color w:val="c00000"/>
          <w:sz w:val="24"/>
          <w:szCs w:val="24"/>
        </w:rPr>
        <w:t xml:space="preserve"> + H</w:t>
      </w:r>
      <w:r>
        <w:rPr>
          <w:rFonts w:cs="Arial"/>
          <w:b/>
          <w:color w:val="c00000"/>
          <w:sz w:val="24"/>
          <w:szCs w:val="24"/>
          <w:vertAlign w:val="subscript"/>
        </w:rPr>
        <w:t>2</w:t>
      </w:r>
    </w:p>
    <w:p>
      <w:pPr>
        <w:pStyle w:val="style157"/>
        <w:rPr/>
      </w:pPr>
      <w:r>
        <w:t>ANSWERS</w:t>
      </w:r>
    </w:p>
    <w:p>
      <w:pPr>
        <w:pStyle w:val="style157"/>
        <w:rPr/>
      </w:pP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S</w:t>
      </w:r>
      <w:r>
        <w:rPr>
          <w:rFonts w:cs="Arial" w:eastAsia="Times New Roman"/>
          <w:b/>
          <w:color w:val="007434"/>
          <w:sz w:val="24"/>
          <w:szCs w:val="24"/>
          <w:vertAlign w:val="subscript"/>
        </w:rPr>
        <w:t>8</w:t>
      </w:r>
      <w:r>
        <w:rPr>
          <w:rFonts w:cs="Arial" w:eastAsia="Times New Roman"/>
          <w:b/>
          <w:color w:val="007434"/>
          <w:sz w:val="24"/>
          <w:szCs w:val="24"/>
        </w:rPr>
        <w:t xml:space="preserve"> + 12O</w:t>
      </w:r>
      <w:r>
        <w:rPr>
          <w:rFonts w:cs="Arial" w:eastAsia="Times New Roman"/>
          <w:b/>
          <w:color w:val="007434"/>
          <w:sz w:val="24"/>
          <w:szCs w:val="24"/>
          <w:vertAlign w:val="subscript"/>
        </w:rPr>
        <w:t>2</w:t>
      </w:r>
      <w:r>
        <w:rPr>
          <w:rFonts w:cs="Arial" w:eastAsia="Times New Roman"/>
          <w:b/>
          <w:color w:val="007434"/>
          <w:sz w:val="24"/>
          <w:szCs w:val="24"/>
        </w:rPr>
        <w:t xml:space="preserve"> → 8SO</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2HgO → 2Hg + 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Zn + 2HCl → H</w:t>
      </w:r>
      <w:r>
        <w:rPr>
          <w:rFonts w:cs="Arial" w:eastAsia="Times New Roman"/>
          <w:b/>
          <w:color w:val="007434"/>
          <w:sz w:val="24"/>
          <w:szCs w:val="24"/>
          <w:vertAlign w:val="subscript"/>
        </w:rPr>
        <w:t>2</w:t>
      </w:r>
      <w:r>
        <w:rPr>
          <w:rFonts w:cs="Arial" w:eastAsia="Times New Roman"/>
          <w:b/>
          <w:color w:val="007434"/>
          <w:sz w:val="24"/>
          <w:szCs w:val="24"/>
        </w:rPr>
        <w:t xml:space="preserve"> + ZnCl</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2Na + 2H</w:t>
      </w:r>
      <w:r>
        <w:rPr>
          <w:rFonts w:cs="Arial" w:eastAsia="Times New Roman"/>
          <w:b/>
          <w:color w:val="007434"/>
          <w:sz w:val="24"/>
          <w:szCs w:val="24"/>
          <w:vertAlign w:val="subscript"/>
        </w:rPr>
        <w:t>2</w:t>
      </w:r>
      <w:r>
        <w:rPr>
          <w:rFonts w:cs="Arial" w:eastAsia="Times New Roman"/>
          <w:b/>
          <w:color w:val="007434"/>
          <w:sz w:val="24"/>
          <w:szCs w:val="24"/>
        </w:rPr>
        <w:t>O → 2NaOH + H</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C</w:t>
      </w:r>
      <w:r>
        <w:rPr>
          <w:rFonts w:cs="Arial" w:eastAsia="Times New Roman"/>
          <w:b/>
          <w:color w:val="007434"/>
          <w:sz w:val="24"/>
          <w:szCs w:val="24"/>
          <w:vertAlign w:val="subscript"/>
        </w:rPr>
        <w:t>10</w:t>
      </w:r>
      <w:r>
        <w:rPr>
          <w:rFonts w:cs="Arial" w:eastAsia="Times New Roman"/>
          <w:b/>
          <w:color w:val="007434"/>
          <w:sz w:val="24"/>
          <w:szCs w:val="24"/>
        </w:rPr>
        <w:t>H</w:t>
      </w:r>
      <w:r>
        <w:rPr>
          <w:rFonts w:cs="Arial" w:eastAsia="Times New Roman"/>
          <w:b/>
          <w:color w:val="007434"/>
          <w:sz w:val="24"/>
          <w:szCs w:val="24"/>
          <w:vertAlign w:val="subscript"/>
        </w:rPr>
        <w:t>16</w:t>
      </w:r>
      <w:r>
        <w:rPr>
          <w:rFonts w:cs="Arial" w:eastAsia="Times New Roman"/>
          <w:b/>
          <w:color w:val="007434"/>
          <w:sz w:val="24"/>
          <w:szCs w:val="24"/>
        </w:rPr>
        <w:t xml:space="preserve"> + 8Cl</w:t>
      </w:r>
      <w:r>
        <w:rPr>
          <w:rFonts w:cs="Arial" w:eastAsia="Times New Roman"/>
          <w:b/>
          <w:color w:val="007434"/>
          <w:sz w:val="24"/>
          <w:szCs w:val="24"/>
          <w:vertAlign w:val="subscript"/>
        </w:rPr>
        <w:t>2</w:t>
      </w:r>
      <w:r>
        <w:rPr>
          <w:rFonts w:cs="Arial" w:eastAsia="Times New Roman"/>
          <w:b/>
          <w:color w:val="007434"/>
          <w:sz w:val="24"/>
          <w:szCs w:val="24"/>
        </w:rPr>
        <w:t xml:space="preserve"> → 10C + 16HCl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4Si</w:t>
      </w:r>
      <w:r>
        <w:rPr>
          <w:rFonts w:cs="Arial" w:eastAsia="Times New Roman"/>
          <w:b/>
          <w:color w:val="007434"/>
          <w:sz w:val="24"/>
          <w:szCs w:val="24"/>
          <w:vertAlign w:val="subscript"/>
        </w:rPr>
        <w:t>2</w:t>
      </w:r>
      <w:r>
        <w:rPr>
          <w:rFonts w:cs="Arial" w:eastAsia="Times New Roman"/>
          <w:b/>
          <w:color w:val="007434"/>
          <w:sz w:val="24"/>
          <w:szCs w:val="24"/>
        </w:rPr>
        <w:t>H</w:t>
      </w:r>
      <w:r>
        <w:rPr>
          <w:rFonts w:cs="Arial" w:eastAsia="Times New Roman"/>
          <w:b/>
          <w:color w:val="007434"/>
          <w:sz w:val="24"/>
          <w:szCs w:val="24"/>
          <w:vertAlign w:val="subscript"/>
        </w:rPr>
        <w:t>3</w:t>
      </w:r>
      <w:r>
        <w:rPr>
          <w:rFonts w:cs="Arial" w:eastAsia="Times New Roman"/>
          <w:b/>
          <w:color w:val="007434"/>
          <w:sz w:val="24"/>
          <w:szCs w:val="24"/>
        </w:rPr>
        <w:t xml:space="preserve"> + 11O</w:t>
      </w:r>
      <w:r>
        <w:rPr>
          <w:rFonts w:cs="Arial" w:eastAsia="Times New Roman"/>
          <w:b/>
          <w:color w:val="007434"/>
          <w:sz w:val="24"/>
          <w:szCs w:val="24"/>
          <w:vertAlign w:val="subscript"/>
        </w:rPr>
        <w:t>2</w:t>
      </w:r>
      <w:r>
        <w:rPr>
          <w:rFonts w:cs="Arial" w:eastAsia="Times New Roman"/>
          <w:b/>
          <w:color w:val="007434"/>
          <w:sz w:val="24"/>
          <w:szCs w:val="24"/>
        </w:rPr>
        <w:t xml:space="preserve"> → 8SiO</w:t>
      </w:r>
      <w:r>
        <w:rPr>
          <w:rFonts w:cs="Arial" w:eastAsia="Times New Roman"/>
          <w:b/>
          <w:color w:val="007434"/>
          <w:sz w:val="24"/>
          <w:szCs w:val="24"/>
          <w:vertAlign w:val="subscript"/>
        </w:rPr>
        <w:t>2</w:t>
      </w:r>
      <w:r>
        <w:rPr>
          <w:rFonts w:cs="Arial" w:eastAsia="Times New Roman"/>
          <w:b/>
          <w:color w:val="007434"/>
          <w:sz w:val="24"/>
          <w:szCs w:val="24"/>
        </w:rPr>
        <w:t xml:space="preserve"> + 6H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4Fe + 3O</w:t>
      </w:r>
      <w:r>
        <w:rPr>
          <w:rFonts w:cs="Arial" w:eastAsia="Times New Roman"/>
          <w:b/>
          <w:color w:val="007434"/>
          <w:sz w:val="24"/>
          <w:szCs w:val="24"/>
          <w:vertAlign w:val="subscript"/>
        </w:rPr>
        <w:t>2</w:t>
      </w:r>
      <w:r>
        <w:rPr>
          <w:rFonts w:cs="Arial" w:eastAsia="Times New Roman"/>
          <w:b/>
          <w:color w:val="007434"/>
          <w:sz w:val="24"/>
          <w:szCs w:val="24"/>
        </w:rPr>
        <w:t xml:space="preserve"> → 2Fe</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4FeS</w:t>
      </w:r>
      <w:r>
        <w:rPr>
          <w:rFonts w:cs="Arial" w:eastAsia="Times New Roman"/>
          <w:b/>
          <w:color w:val="007434"/>
          <w:sz w:val="24"/>
          <w:szCs w:val="24"/>
          <w:vertAlign w:val="subscript"/>
        </w:rPr>
        <w:t>2</w:t>
      </w:r>
      <w:r>
        <w:rPr>
          <w:rFonts w:cs="Arial" w:eastAsia="Times New Roman"/>
          <w:b/>
          <w:color w:val="007434"/>
          <w:sz w:val="24"/>
          <w:szCs w:val="24"/>
        </w:rPr>
        <w:t xml:space="preserve"> + 11O</w:t>
      </w:r>
      <w:r>
        <w:rPr>
          <w:rFonts w:cs="Arial" w:eastAsia="Times New Roman"/>
          <w:b/>
          <w:color w:val="007434"/>
          <w:sz w:val="24"/>
          <w:szCs w:val="24"/>
          <w:vertAlign w:val="subscript"/>
        </w:rPr>
        <w:t>2</w:t>
      </w:r>
      <w:r>
        <w:rPr>
          <w:rFonts w:cs="Arial" w:eastAsia="Times New Roman"/>
          <w:b/>
          <w:color w:val="007434"/>
          <w:sz w:val="24"/>
          <w:szCs w:val="24"/>
        </w:rPr>
        <w:t xml:space="preserve"> → 2Fe</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t xml:space="preserve"> + 8SO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Fe</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t xml:space="preserve"> + 3H</w:t>
      </w:r>
      <w:r>
        <w:rPr>
          <w:rFonts w:cs="Arial" w:eastAsia="Times New Roman"/>
          <w:b/>
          <w:color w:val="007434"/>
          <w:sz w:val="24"/>
          <w:szCs w:val="24"/>
          <w:vertAlign w:val="subscript"/>
        </w:rPr>
        <w:t>2</w:t>
      </w:r>
      <w:r>
        <w:rPr>
          <w:rFonts w:cs="Arial" w:eastAsia="Times New Roman"/>
          <w:b/>
          <w:color w:val="007434"/>
          <w:sz w:val="24"/>
          <w:szCs w:val="24"/>
        </w:rPr>
        <w:t xml:space="preserve"> → 2Fe + 3H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2K + Br</w:t>
      </w:r>
      <w:r>
        <w:rPr>
          <w:rFonts w:cs="Arial" w:eastAsia="Times New Roman"/>
          <w:b/>
          <w:color w:val="007434"/>
          <w:sz w:val="24"/>
          <w:szCs w:val="24"/>
          <w:vertAlign w:val="subscript"/>
        </w:rPr>
        <w:t>2</w:t>
      </w:r>
      <w:r>
        <w:rPr>
          <w:rFonts w:cs="Arial" w:eastAsia="Times New Roman"/>
          <w:b/>
          <w:color w:val="007434"/>
          <w:sz w:val="24"/>
          <w:szCs w:val="24"/>
        </w:rPr>
        <w:t xml:space="preserve"> → 2KBr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2C</w:t>
      </w:r>
      <w:r>
        <w:rPr>
          <w:rFonts w:cs="Arial" w:eastAsia="Times New Roman"/>
          <w:b/>
          <w:color w:val="007434"/>
          <w:sz w:val="24"/>
          <w:szCs w:val="24"/>
          <w:vertAlign w:val="subscript"/>
        </w:rPr>
        <w:t>2</w:t>
      </w:r>
      <w:r>
        <w:rPr>
          <w:rFonts w:cs="Arial" w:eastAsia="Times New Roman"/>
          <w:b/>
          <w:color w:val="007434"/>
          <w:sz w:val="24"/>
          <w:szCs w:val="24"/>
        </w:rPr>
        <w:t>H</w:t>
      </w:r>
      <w:r>
        <w:rPr>
          <w:rFonts w:cs="Arial" w:eastAsia="Times New Roman"/>
          <w:b/>
          <w:color w:val="007434"/>
          <w:sz w:val="24"/>
          <w:szCs w:val="24"/>
          <w:vertAlign w:val="subscript"/>
        </w:rPr>
        <w:t>2</w:t>
      </w:r>
      <w:r>
        <w:rPr>
          <w:rFonts w:cs="Arial" w:eastAsia="Times New Roman"/>
          <w:b/>
          <w:color w:val="007434"/>
          <w:sz w:val="24"/>
          <w:szCs w:val="24"/>
        </w:rPr>
        <w:t xml:space="preserve"> + 5O</w:t>
      </w:r>
      <w:r>
        <w:rPr>
          <w:rFonts w:cs="Arial" w:eastAsia="Times New Roman"/>
          <w:b/>
          <w:color w:val="007434"/>
          <w:sz w:val="24"/>
          <w:szCs w:val="24"/>
          <w:vertAlign w:val="subscript"/>
        </w:rPr>
        <w:t>2</w:t>
      </w:r>
      <w:r>
        <w:rPr>
          <w:rFonts w:cs="Arial" w:eastAsia="Times New Roman"/>
          <w:b/>
          <w:color w:val="007434"/>
          <w:sz w:val="24"/>
          <w:szCs w:val="24"/>
        </w:rPr>
        <w:t xml:space="preserve"> → 4CO</w:t>
      </w:r>
      <w:r>
        <w:rPr>
          <w:rFonts w:cs="Arial" w:eastAsia="Times New Roman"/>
          <w:b/>
          <w:color w:val="007434"/>
          <w:sz w:val="24"/>
          <w:szCs w:val="24"/>
          <w:vertAlign w:val="subscript"/>
        </w:rPr>
        <w:t>2</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2H</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2</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t>O + 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C</w:t>
      </w:r>
      <w:r>
        <w:rPr>
          <w:rFonts w:cs="Arial" w:eastAsia="Times New Roman"/>
          <w:b/>
          <w:color w:val="007434"/>
          <w:sz w:val="24"/>
          <w:szCs w:val="24"/>
          <w:vertAlign w:val="subscript"/>
        </w:rPr>
        <w:t>7</w:t>
      </w:r>
      <w:r>
        <w:rPr>
          <w:rFonts w:cs="Arial" w:eastAsia="Times New Roman"/>
          <w:b/>
          <w:color w:val="007434"/>
          <w:sz w:val="24"/>
          <w:szCs w:val="24"/>
        </w:rPr>
        <w:t>H</w:t>
      </w:r>
      <w:r>
        <w:rPr>
          <w:rFonts w:cs="Arial" w:eastAsia="Times New Roman"/>
          <w:b/>
          <w:color w:val="007434"/>
          <w:sz w:val="24"/>
          <w:szCs w:val="24"/>
          <w:vertAlign w:val="subscript"/>
        </w:rPr>
        <w:t>16</w:t>
      </w:r>
      <w:r>
        <w:rPr>
          <w:rFonts w:cs="Arial" w:eastAsia="Times New Roman"/>
          <w:b/>
          <w:color w:val="007434"/>
          <w:sz w:val="24"/>
          <w:szCs w:val="24"/>
        </w:rPr>
        <w:t xml:space="preserve"> + 11O</w:t>
      </w:r>
      <w:r>
        <w:rPr>
          <w:rFonts w:cs="Arial" w:eastAsia="Times New Roman"/>
          <w:b/>
          <w:color w:val="007434"/>
          <w:sz w:val="24"/>
          <w:szCs w:val="24"/>
          <w:vertAlign w:val="subscript"/>
        </w:rPr>
        <w:t>2</w:t>
      </w:r>
      <w:r>
        <w:rPr>
          <w:rFonts w:cs="Arial" w:eastAsia="Times New Roman"/>
          <w:b/>
          <w:color w:val="007434"/>
          <w:sz w:val="24"/>
          <w:szCs w:val="24"/>
        </w:rPr>
        <w:t xml:space="preserve"> → 7CO</w:t>
      </w:r>
      <w:r>
        <w:rPr>
          <w:rFonts w:cs="Arial" w:eastAsia="Times New Roman"/>
          <w:b/>
          <w:color w:val="007434"/>
          <w:sz w:val="24"/>
          <w:szCs w:val="24"/>
          <w:vertAlign w:val="subscript"/>
        </w:rPr>
        <w:t>2</w:t>
      </w:r>
      <w:r>
        <w:rPr>
          <w:rFonts w:cs="Arial" w:eastAsia="Times New Roman"/>
          <w:b/>
          <w:color w:val="007434"/>
          <w:sz w:val="24"/>
          <w:szCs w:val="24"/>
        </w:rPr>
        <w:t xml:space="preserve"> + 8H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SiO</w:t>
      </w:r>
      <w:r>
        <w:rPr>
          <w:rFonts w:cs="Arial" w:eastAsia="Times New Roman"/>
          <w:b/>
          <w:color w:val="007434"/>
          <w:sz w:val="24"/>
          <w:szCs w:val="24"/>
          <w:vertAlign w:val="subscript"/>
        </w:rPr>
        <w:t>2</w:t>
      </w:r>
      <w:r>
        <w:rPr>
          <w:rFonts w:cs="Arial" w:eastAsia="Times New Roman"/>
          <w:b/>
          <w:color w:val="007434"/>
          <w:sz w:val="24"/>
          <w:szCs w:val="24"/>
        </w:rPr>
        <w:t xml:space="preserve"> + 4HF → 2H</w:t>
      </w:r>
      <w:r>
        <w:rPr>
          <w:rFonts w:cs="Arial" w:eastAsia="Times New Roman"/>
          <w:b/>
          <w:color w:val="007434"/>
          <w:sz w:val="24"/>
          <w:szCs w:val="24"/>
          <w:vertAlign w:val="subscript"/>
        </w:rPr>
        <w:t>2</w:t>
      </w:r>
      <w:r>
        <w:rPr>
          <w:rFonts w:cs="Arial" w:eastAsia="Times New Roman"/>
          <w:b/>
          <w:color w:val="007434"/>
          <w:sz w:val="24"/>
          <w:szCs w:val="24"/>
        </w:rPr>
        <w:t>O + SiF</w:t>
      </w:r>
      <w:r>
        <w:rPr>
          <w:rFonts w:cs="Arial" w:eastAsia="Times New Roman"/>
          <w:b/>
          <w:color w:val="007434"/>
          <w:sz w:val="24"/>
          <w:szCs w:val="24"/>
          <w:vertAlign w:val="subscript"/>
        </w:rPr>
        <w:t>4</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2KClO</w:t>
      </w:r>
      <w:r>
        <w:rPr>
          <w:rFonts w:cs="Arial" w:eastAsia="Times New Roman"/>
          <w:b/>
          <w:color w:val="007434"/>
          <w:sz w:val="24"/>
          <w:szCs w:val="24"/>
          <w:vertAlign w:val="subscript"/>
        </w:rPr>
        <w:t>3</w:t>
      </w:r>
      <w:r>
        <w:rPr>
          <w:rFonts w:cs="Arial" w:eastAsia="Times New Roman"/>
          <w:b/>
          <w:color w:val="007434"/>
          <w:sz w:val="24"/>
          <w:szCs w:val="24"/>
        </w:rPr>
        <w:t xml:space="preserve"> → 2KCl + 3O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4KClO</w:t>
      </w:r>
      <w:r>
        <w:rPr>
          <w:rFonts w:cs="Arial" w:eastAsia="Times New Roman"/>
          <w:b/>
          <w:color w:val="007434"/>
          <w:sz w:val="24"/>
          <w:szCs w:val="24"/>
          <w:vertAlign w:val="subscript"/>
        </w:rPr>
        <w:t>3</w:t>
      </w:r>
      <w:r>
        <w:rPr>
          <w:rFonts w:cs="Arial" w:eastAsia="Times New Roman"/>
          <w:b/>
          <w:color w:val="007434"/>
          <w:sz w:val="24"/>
          <w:szCs w:val="24"/>
        </w:rPr>
        <w:t xml:space="preserve"> → 3KClO</w:t>
      </w:r>
      <w:r>
        <w:rPr>
          <w:rFonts w:cs="Arial" w:eastAsia="Times New Roman"/>
          <w:b/>
          <w:color w:val="007434"/>
          <w:sz w:val="24"/>
          <w:szCs w:val="24"/>
          <w:vertAlign w:val="subscript"/>
        </w:rPr>
        <w:t>4</w:t>
      </w:r>
      <w:r>
        <w:rPr>
          <w:rFonts w:cs="Arial" w:eastAsia="Times New Roman"/>
          <w:b/>
          <w:color w:val="007434"/>
          <w:sz w:val="24"/>
          <w:szCs w:val="24"/>
        </w:rPr>
        <w:t xml:space="preserve"> + KCl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P</w:t>
      </w:r>
      <w:r>
        <w:rPr>
          <w:rFonts w:cs="Arial" w:eastAsia="Times New Roman"/>
          <w:b/>
          <w:color w:val="007434"/>
          <w:sz w:val="24"/>
          <w:szCs w:val="24"/>
          <w:vertAlign w:val="subscript"/>
        </w:rPr>
        <w:t>4</w:t>
      </w:r>
      <w:r>
        <w:rPr>
          <w:rFonts w:cs="Arial" w:eastAsia="Times New Roman"/>
          <w:b/>
          <w:color w:val="007434"/>
          <w:sz w:val="24"/>
          <w:szCs w:val="24"/>
        </w:rPr>
        <w:t>O</w:t>
      </w:r>
      <w:r>
        <w:rPr>
          <w:rFonts w:cs="Arial" w:eastAsia="Times New Roman"/>
          <w:b/>
          <w:color w:val="007434"/>
          <w:sz w:val="24"/>
          <w:szCs w:val="24"/>
          <w:vertAlign w:val="subscript"/>
        </w:rPr>
        <w:t>10</w:t>
      </w:r>
      <w:r>
        <w:rPr>
          <w:rFonts w:cs="Arial" w:eastAsia="Times New Roman"/>
          <w:b/>
          <w:color w:val="007434"/>
          <w:sz w:val="24"/>
          <w:szCs w:val="24"/>
        </w:rPr>
        <w:t xml:space="preserve"> + 6H</w:t>
      </w:r>
      <w:r>
        <w:rPr>
          <w:rFonts w:cs="Arial" w:eastAsia="Times New Roman"/>
          <w:b/>
          <w:color w:val="007434"/>
          <w:sz w:val="24"/>
          <w:szCs w:val="24"/>
          <w:vertAlign w:val="subscript"/>
        </w:rPr>
        <w:t>2</w:t>
      </w:r>
      <w:r>
        <w:rPr>
          <w:rFonts w:cs="Arial" w:eastAsia="Times New Roman"/>
          <w:b/>
          <w:color w:val="007434"/>
          <w:sz w:val="24"/>
          <w:szCs w:val="24"/>
        </w:rPr>
        <w:t>O → 4H</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4</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4Sb + 3O</w:t>
      </w:r>
      <w:r>
        <w:rPr>
          <w:rFonts w:cs="Arial" w:eastAsia="Times New Roman"/>
          <w:b/>
          <w:color w:val="007434"/>
          <w:sz w:val="24"/>
          <w:szCs w:val="24"/>
          <w:vertAlign w:val="subscript"/>
        </w:rPr>
        <w:t>2</w:t>
      </w:r>
      <w:r>
        <w:rPr>
          <w:rFonts w:cs="Arial" w:eastAsia="Times New Roman"/>
          <w:b/>
          <w:color w:val="007434"/>
          <w:sz w:val="24"/>
          <w:szCs w:val="24"/>
        </w:rPr>
        <w:t xml:space="preserve"> → Sb</w:t>
      </w:r>
      <w:r>
        <w:rPr>
          <w:rFonts w:cs="Arial" w:eastAsia="Times New Roman"/>
          <w:b/>
          <w:color w:val="007434"/>
          <w:sz w:val="24"/>
          <w:szCs w:val="24"/>
          <w:vertAlign w:val="subscript"/>
        </w:rPr>
        <w:t>4</w:t>
      </w:r>
      <w:r>
        <w:rPr>
          <w:rFonts w:cs="Arial" w:eastAsia="Times New Roman"/>
          <w:b/>
          <w:color w:val="007434"/>
          <w:sz w:val="24"/>
          <w:szCs w:val="24"/>
        </w:rPr>
        <w:t>O</w:t>
      </w:r>
      <w:r>
        <w:rPr>
          <w:rFonts w:cs="Arial" w:eastAsia="Times New Roman"/>
          <w:b/>
          <w:color w:val="007434"/>
          <w:sz w:val="24"/>
          <w:szCs w:val="24"/>
          <w:vertAlign w:val="subscript"/>
        </w:rPr>
        <w:t>6</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Fe</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t xml:space="preserve"> + 3CO → 2Fe + 3CO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PCl</w:t>
      </w:r>
      <w:r>
        <w:rPr>
          <w:rFonts w:cs="Arial" w:eastAsia="Times New Roman"/>
          <w:b/>
          <w:color w:val="007434"/>
          <w:sz w:val="24"/>
          <w:szCs w:val="24"/>
          <w:vertAlign w:val="subscript"/>
        </w:rPr>
        <w:t>5</w:t>
      </w:r>
      <w:r>
        <w:rPr>
          <w:rFonts w:cs="Arial" w:eastAsia="Times New Roman"/>
          <w:b/>
          <w:color w:val="007434"/>
          <w:sz w:val="24"/>
          <w:szCs w:val="24"/>
        </w:rPr>
        <w:t xml:space="preserve"> + 4H</w:t>
      </w:r>
      <w:r>
        <w:rPr>
          <w:rFonts w:cs="Arial" w:eastAsia="Times New Roman"/>
          <w:b/>
          <w:color w:val="007434"/>
          <w:sz w:val="24"/>
          <w:szCs w:val="24"/>
          <w:vertAlign w:val="subscript"/>
        </w:rPr>
        <w:t>2</w:t>
      </w:r>
      <w:r>
        <w:rPr>
          <w:rFonts w:cs="Arial" w:eastAsia="Times New Roman"/>
          <w:b/>
          <w:color w:val="007434"/>
          <w:sz w:val="24"/>
          <w:szCs w:val="24"/>
        </w:rPr>
        <w:t>O → 5HCl + H</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4</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8H</w:t>
      </w:r>
      <w:r>
        <w:rPr>
          <w:rFonts w:cs="Arial" w:eastAsia="Times New Roman"/>
          <w:b/>
          <w:color w:val="007434"/>
          <w:sz w:val="24"/>
          <w:szCs w:val="24"/>
          <w:vertAlign w:val="subscript"/>
        </w:rPr>
        <w:t>2</w:t>
      </w:r>
      <w:r>
        <w:rPr>
          <w:rFonts w:cs="Arial" w:eastAsia="Times New Roman"/>
          <w:b/>
          <w:color w:val="007434"/>
          <w:sz w:val="24"/>
          <w:szCs w:val="24"/>
        </w:rPr>
        <w:t>S + 8Cl</w:t>
      </w:r>
      <w:r>
        <w:rPr>
          <w:rFonts w:cs="Arial" w:eastAsia="Times New Roman"/>
          <w:b/>
          <w:color w:val="007434"/>
          <w:sz w:val="24"/>
          <w:szCs w:val="24"/>
          <w:vertAlign w:val="subscript"/>
        </w:rPr>
        <w:t>2</w:t>
      </w:r>
      <w:r>
        <w:rPr>
          <w:rFonts w:cs="Arial" w:eastAsia="Times New Roman"/>
          <w:b/>
          <w:color w:val="007434"/>
          <w:sz w:val="24"/>
          <w:szCs w:val="24"/>
        </w:rPr>
        <w:t xml:space="preserve"> → S</w:t>
      </w:r>
      <w:r>
        <w:rPr>
          <w:rFonts w:cs="Arial" w:eastAsia="Times New Roman"/>
          <w:b/>
          <w:color w:val="007434"/>
          <w:sz w:val="24"/>
          <w:szCs w:val="24"/>
          <w:vertAlign w:val="subscript"/>
        </w:rPr>
        <w:t>8</w:t>
      </w:r>
      <w:r>
        <w:rPr>
          <w:rFonts w:cs="Arial" w:eastAsia="Times New Roman"/>
          <w:b/>
          <w:color w:val="007434"/>
          <w:sz w:val="24"/>
          <w:szCs w:val="24"/>
        </w:rPr>
        <w:t xml:space="preserve"> + 16HCl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3Fe + 4H</w:t>
      </w:r>
      <w:r>
        <w:rPr>
          <w:rFonts w:cs="Arial" w:eastAsia="Times New Roman"/>
          <w:b/>
          <w:color w:val="007434"/>
          <w:sz w:val="24"/>
          <w:szCs w:val="24"/>
          <w:vertAlign w:val="subscript"/>
        </w:rPr>
        <w:t>2</w:t>
      </w:r>
      <w:r>
        <w:rPr>
          <w:rFonts w:cs="Arial" w:eastAsia="Times New Roman"/>
          <w:b/>
          <w:color w:val="007434"/>
          <w:sz w:val="24"/>
          <w:szCs w:val="24"/>
        </w:rPr>
        <w:t>O → Fe</w:t>
      </w:r>
      <w:r>
        <w:rPr>
          <w:rFonts w:cs="Arial" w:eastAsia="Times New Roman"/>
          <w:b/>
          <w:color w:val="007434"/>
          <w:sz w:val="24"/>
          <w:szCs w:val="24"/>
          <w:vertAlign w:val="subscript"/>
        </w:rPr>
        <w:t>3</w:t>
      </w:r>
      <w:r>
        <w:rPr>
          <w:rFonts w:cs="Arial" w:eastAsia="Times New Roman"/>
          <w:b/>
          <w:color w:val="007434"/>
          <w:sz w:val="24"/>
          <w:szCs w:val="24"/>
        </w:rPr>
        <w:t>O</w:t>
      </w:r>
      <w:r>
        <w:rPr>
          <w:rFonts w:cs="Arial" w:eastAsia="Times New Roman"/>
          <w:b/>
          <w:color w:val="007434"/>
          <w:sz w:val="24"/>
          <w:szCs w:val="24"/>
          <w:vertAlign w:val="subscript"/>
        </w:rPr>
        <w:t>4</w:t>
      </w:r>
      <w:r>
        <w:rPr>
          <w:rFonts w:cs="Arial" w:eastAsia="Times New Roman"/>
          <w:b/>
          <w:color w:val="007434"/>
          <w:sz w:val="24"/>
          <w:szCs w:val="24"/>
        </w:rPr>
        <w:t xml:space="preserve"> + 4H</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N</w:t>
      </w:r>
      <w:r>
        <w:rPr>
          <w:rFonts w:cs="Arial" w:eastAsia="Times New Roman"/>
          <w:b/>
          <w:color w:val="007434"/>
          <w:sz w:val="24"/>
          <w:szCs w:val="24"/>
          <w:vertAlign w:val="subscript"/>
        </w:rPr>
        <w:t>2</w:t>
      </w:r>
      <w:r>
        <w:rPr>
          <w:rFonts w:cs="Arial" w:eastAsia="Times New Roman"/>
          <w:b/>
          <w:color w:val="007434"/>
          <w:sz w:val="24"/>
          <w:szCs w:val="24"/>
        </w:rPr>
        <w:t xml:space="preserve"> + 3H</w:t>
      </w:r>
      <w:r>
        <w:rPr>
          <w:rFonts w:cs="Arial" w:eastAsia="Times New Roman"/>
          <w:b/>
          <w:color w:val="007434"/>
          <w:sz w:val="24"/>
          <w:szCs w:val="24"/>
          <w:vertAlign w:val="subscript"/>
        </w:rPr>
        <w:t>2</w:t>
      </w:r>
      <w:r>
        <w:rPr>
          <w:rFonts w:cs="Arial" w:eastAsia="Times New Roman"/>
          <w:b/>
          <w:color w:val="007434"/>
          <w:sz w:val="24"/>
          <w:szCs w:val="24"/>
        </w:rPr>
        <w:t xml:space="preserve"> → 2NH</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2N</w:t>
      </w:r>
      <w:r>
        <w:rPr>
          <w:rFonts w:cs="Arial" w:eastAsia="Times New Roman"/>
          <w:b/>
          <w:color w:val="007434"/>
          <w:sz w:val="24"/>
          <w:szCs w:val="24"/>
          <w:vertAlign w:val="subscript"/>
        </w:rPr>
        <w:t>2</w:t>
      </w:r>
      <w:r>
        <w:rPr>
          <w:rFonts w:cs="Arial" w:eastAsia="Times New Roman"/>
          <w:b/>
          <w:color w:val="007434"/>
          <w:sz w:val="24"/>
          <w:szCs w:val="24"/>
        </w:rPr>
        <w:t xml:space="preserve"> + O</w:t>
      </w:r>
      <w:r>
        <w:rPr>
          <w:rFonts w:cs="Arial" w:eastAsia="Times New Roman"/>
          <w:b/>
          <w:color w:val="007434"/>
          <w:sz w:val="24"/>
          <w:szCs w:val="24"/>
          <w:vertAlign w:val="subscript"/>
        </w:rPr>
        <w:t>2</w:t>
      </w:r>
      <w:r>
        <w:rPr>
          <w:rFonts w:cs="Arial" w:eastAsia="Times New Roman"/>
          <w:b/>
          <w:color w:val="007434"/>
          <w:sz w:val="24"/>
          <w:szCs w:val="24"/>
        </w:rPr>
        <w:t xml:space="preserve"> → 2N</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6CO</w:t>
      </w:r>
      <w:r>
        <w:rPr>
          <w:rFonts w:cs="Arial" w:eastAsia="Times New Roman"/>
          <w:b/>
          <w:color w:val="007434"/>
          <w:sz w:val="24"/>
          <w:szCs w:val="24"/>
          <w:vertAlign w:val="subscript"/>
        </w:rPr>
        <w:t>2</w:t>
      </w:r>
      <w:r>
        <w:rPr>
          <w:rFonts w:cs="Arial" w:eastAsia="Times New Roman"/>
          <w:b/>
          <w:color w:val="007434"/>
          <w:sz w:val="24"/>
          <w:szCs w:val="24"/>
        </w:rPr>
        <w:t xml:space="preserve"> + 6H</w:t>
      </w:r>
      <w:r>
        <w:rPr>
          <w:rFonts w:cs="Arial" w:eastAsia="Times New Roman"/>
          <w:b/>
          <w:color w:val="007434"/>
          <w:sz w:val="24"/>
          <w:szCs w:val="24"/>
          <w:vertAlign w:val="subscript"/>
        </w:rPr>
        <w:t>2</w:t>
      </w:r>
      <w:r>
        <w:rPr>
          <w:rFonts w:cs="Arial" w:eastAsia="Times New Roman"/>
          <w:b/>
          <w:color w:val="007434"/>
          <w:sz w:val="24"/>
          <w:szCs w:val="24"/>
        </w:rPr>
        <w:t>O → C</w:t>
      </w:r>
      <w:r>
        <w:rPr>
          <w:rFonts w:cs="Arial" w:eastAsia="Times New Roman"/>
          <w:b/>
          <w:color w:val="007434"/>
          <w:sz w:val="24"/>
          <w:szCs w:val="24"/>
          <w:vertAlign w:val="subscript"/>
        </w:rPr>
        <w:t>6</w:t>
      </w:r>
      <w:r>
        <w:rPr>
          <w:rFonts w:cs="Arial" w:eastAsia="Times New Roman"/>
          <w:b/>
          <w:color w:val="007434"/>
          <w:sz w:val="24"/>
          <w:szCs w:val="24"/>
        </w:rPr>
        <w:t>H</w:t>
      </w:r>
      <w:r>
        <w:rPr>
          <w:rFonts w:cs="Arial" w:eastAsia="Times New Roman"/>
          <w:b/>
          <w:color w:val="007434"/>
          <w:sz w:val="24"/>
          <w:szCs w:val="24"/>
          <w:vertAlign w:val="subscript"/>
        </w:rPr>
        <w:t>12</w:t>
      </w:r>
      <w:r>
        <w:rPr>
          <w:rFonts w:cs="Arial" w:eastAsia="Times New Roman"/>
          <w:b/>
          <w:color w:val="007434"/>
          <w:sz w:val="24"/>
          <w:szCs w:val="24"/>
        </w:rPr>
        <w:t>O</w:t>
      </w:r>
      <w:r>
        <w:rPr>
          <w:rFonts w:cs="Arial" w:eastAsia="Times New Roman"/>
          <w:b/>
          <w:color w:val="007434"/>
          <w:sz w:val="24"/>
          <w:szCs w:val="24"/>
          <w:vertAlign w:val="subscript"/>
        </w:rPr>
        <w:t>6</w:t>
      </w:r>
      <w:r>
        <w:rPr>
          <w:rFonts w:cs="Arial" w:eastAsia="Times New Roman"/>
          <w:b/>
          <w:color w:val="007434"/>
          <w:sz w:val="24"/>
          <w:szCs w:val="24"/>
        </w:rPr>
        <w:t xml:space="preserve"> + 6O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SiCl</w:t>
      </w:r>
      <w:r>
        <w:rPr>
          <w:rFonts w:cs="Arial" w:eastAsia="Times New Roman"/>
          <w:b/>
          <w:color w:val="007434"/>
          <w:sz w:val="24"/>
          <w:szCs w:val="24"/>
          <w:vertAlign w:val="subscript"/>
        </w:rPr>
        <w:t>4</w:t>
      </w:r>
      <w:r>
        <w:rPr>
          <w:rFonts w:cs="Arial" w:eastAsia="Times New Roman"/>
          <w:b/>
          <w:color w:val="007434"/>
          <w:sz w:val="24"/>
          <w:szCs w:val="24"/>
        </w:rPr>
        <w:t xml:space="preserve"> + 4H</w:t>
      </w:r>
      <w:r>
        <w:rPr>
          <w:rFonts w:cs="Arial" w:eastAsia="Times New Roman"/>
          <w:b/>
          <w:color w:val="007434"/>
          <w:sz w:val="24"/>
          <w:szCs w:val="24"/>
          <w:vertAlign w:val="subscript"/>
        </w:rPr>
        <w:t>2</w:t>
      </w:r>
      <w:r>
        <w:rPr>
          <w:rFonts w:cs="Arial" w:eastAsia="Times New Roman"/>
          <w:b/>
          <w:color w:val="007434"/>
          <w:sz w:val="24"/>
          <w:szCs w:val="24"/>
        </w:rPr>
        <w:t>O → H</w:t>
      </w:r>
      <w:r>
        <w:rPr>
          <w:rFonts w:cs="Arial" w:eastAsia="Times New Roman"/>
          <w:b/>
          <w:color w:val="007434"/>
          <w:sz w:val="24"/>
          <w:szCs w:val="24"/>
          <w:vertAlign w:val="subscript"/>
        </w:rPr>
        <w:t>4</w:t>
      </w:r>
      <w:r>
        <w:rPr>
          <w:rFonts w:cs="Arial" w:eastAsia="Times New Roman"/>
          <w:b/>
          <w:color w:val="007434"/>
          <w:sz w:val="24"/>
          <w:szCs w:val="24"/>
        </w:rPr>
        <w:t>SiO</w:t>
      </w:r>
      <w:r>
        <w:rPr>
          <w:rFonts w:cs="Arial" w:eastAsia="Times New Roman"/>
          <w:b/>
          <w:color w:val="007434"/>
          <w:sz w:val="24"/>
          <w:szCs w:val="24"/>
          <w:vertAlign w:val="subscript"/>
        </w:rPr>
        <w:t>4</w:t>
      </w:r>
      <w:r>
        <w:rPr>
          <w:rFonts w:cs="Arial" w:eastAsia="Times New Roman"/>
          <w:b/>
          <w:color w:val="007434"/>
          <w:sz w:val="24"/>
          <w:szCs w:val="24"/>
        </w:rPr>
        <w:t xml:space="preserve"> + 4HCl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2H</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4</w:t>
      </w:r>
      <w:r>
        <w:rPr>
          <w:rFonts w:cs="Arial" w:eastAsia="Times New Roman"/>
          <w:b/>
          <w:color w:val="007434"/>
          <w:sz w:val="24"/>
          <w:szCs w:val="24"/>
        </w:rPr>
        <w:t xml:space="preserve"> → H</w:t>
      </w:r>
      <w:r>
        <w:rPr>
          <w:rFonts w:cs="Arial" w:eastAsia="Times New Roman"/>
          <w:b/>
          <w:color w:val="007434"/>
          <w:sz w:val="24"/>
          <w:szCs w:val="24"/>
          <w:vertAlign w:val="subscript"/>
        </w:rPr>
        <w:t>4</w:t>
      </w:r>
      <w:r>
        <w:rPr>
          <w:rFonts w:cs="Arial" w:eastAsia="Times New Roman"/>
          <w:b/>
          <w:color w:val="007434"/>
          <w:sz w:val="24"/>
          <w:szCs w:val="24"/>
        </w:rPr>
        <w:t>P</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7</w:t>
      </w:r>
      <w:r>
        <w:rPr>
          <w:rFonts w:cs="Arial" w:eastAsia="Times New Roman"/>
          <w:b/>
          <w:color w:val="007434"/>
          <w:sz w:val="24"/>
          <w:szCs w:val="24"/>
        </w:rPr>
        <w:t xml:space="preserve"> + 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2Al(OH)</w:t>
      </w:r>
      <w:r>
        <w:rPr>
          <w:rFonts w:cs="Arial" w:eastAsia="Times New Roman"/>
          <w:b/>
          <w:color w:val="007434"/>
          <w:sz w:val="24"/>
          <w:szCs w:val="24"/>
          <w:vertAlign w:val="subscript"/>
        </w:rPr>
        <w:t>3</w:t>
      </w:r>
      <w:r>
        <w:rPr>
          <w:rFonts w:cs="Arial" w:eastAsia="Times New Roman"/>
          <w:b/>
          <w:color w:val="007434"/>
          <w:sz w:val="24"/>
          <w:szCs w:val="24"/>
        </w:rPr>
        <w:t xml:space="preserve"> + 3H</w:t>
      </w:r>
      <w:r>
        <w:rPr>
          <w:rFonts w:cs="Arial" w:eastAsia="Times New Roman"/>
          <w:b/>
          <w:color w:val="007434"/>
          <w:sz w:val="24"/>
          <w:szCs w:val="24"/>
          <w:vertAlign w:val="subscript"/>
        </w:rPr>
        <w:t>2</w:t>
      </w:r>
      <w:r>
        <w:rPr>
          <w:rFonts w:cs="Arial" w:eastAsia="Times New Roman"/>
          <w:b/>
          <w:color w:val="007434"/>
          <w:sz w:val="24"/>
          <w:szCs w:val="24"/>
        </w:rPr>
        <w:t>SO</w:t>
      </w:r>
      <w:r>
        <w:rPr>
          <w:rFonts w:cs="Arial" w:eastAsia="Times New Roman"/>
          <w:b/>
          <w:color w:val="007434"/>
          <w:sz w:val="24"/>
          <w:szCs w:val="24"/>
          <w:vertAlign w:val="subscript"/>
        </w:rPr>
        <w:t>4</w:t>
      </w:r>
      <w:r>
        <w:rPr>
          <w:rFonts w:cs="Arial" w:eastAsia="Times New Roman"/>
          <w:b/>
          <w:color w:val="007434"/>
          <w:sz w:val="24"/>
          <w:szCs w:val="24"/>
        </w:rPr>
        <w:t xml:space="preserve"> → Al</w:t>
      </w:r>
      <w:r>
        <w:rPr>
          <w:rFonts w:cs="Arial" w:eastAsia="Times New Roman"/>
          <w:b/>
          <w:color w:val="007434"/>
          <w:sz w:val="24"/>
          <w:szCs w:val="24"/>
          <w:vertAlign w:val="subscript"/>
        </w:rPr>
        <w:t>2</w:t>
      </w:r>
      <w:r>
        <w:rPr>
          <w:rFonts w:cs="Arial" w:eastAsia="Times New Roman"/>
          <w:b/>
          <w:color w:val="007434"/>
          <w:sz w:val="24"/>
          <w:szCs w:val="24"/>
        </w:rPr>
        <w:t>(SO</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3</w:t>
      </w:r>
      <w:r>
        <w:rPr>
          <w:rFonts w:cs="Arial" w:eastAsia="Times New Roman"/>
          <w:b/>
          <w:color w:val="007434"/>
          <w:sz w:val="24"/>
          <w:szCs w:val="24"/>
        </w:rPr>
        <w:t xml:space="preserve"> + 6H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Fe</w:t>
      </w:r>
      <w:r>
        <w:rPr>
          <w:rFonts w:cs="Arial" w:eastAsia="Times New Roman"/>
          <w:b/>
          <w:color w:val="007434"/>
          <w:sz w:val="24"/>
          <w:szCs w:val="24"/>
          <w:vertAlign w:val="subscript"/>
        </w:rPr>
        <w:t>2</w:t>
      </w:r>
      <w:r>
        <w:rPr>
          <w:rFonts w:cs="Arial" w:eastAsia="Times New Roman"/>
          <w:b/>
          <w:color w:val="007434"/>
          <w:sz w:val="24"/>
          <w:szCs w:val="24"/>
        </w:rPr>
        <w:t>(SO</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3</w:t>
      </w:r>
      <w:r>
        <w:rPr>
          <w:rFonts w:cs="Arial" w:eastAsia="Times New Roman"/>
          <w:b/>
          <w:color w:val="007434"/>
          <w:sz w:val="24"/>
          <w:szCs w:val="24"/>
        </w:rPr>
        <w:t xml:space="preserve"> + 6KOH → 3K</w:t>
      </w:r>
      <w:r>
        <w:rPr>
          <w:rFonts w:cs="Arial" w:eastAsia="Times New Roman"/>
          <w:b/>
          <w:color w:val="007434"/>
          <w:sz w:val="24"/>
          <w:szCs w:val="24"/>
          <w:vertAlign w:val="subscript"/>
        </w:rPr>
        <w:t>2</w:t>
      </w:r>
      <w:r>
        <w:rPr>
          <w:rFonts w:cs="Arial" w:eastAsia="Times New Roman"/>
          <w:b/>
          <w:color w:val="007434"/>
          <w:sz w:val="24"/>
          <w:szCs w:val="24"/>
        </w:rPr>
        <w:t>SO</w:t>
      </w:r>
      <w:r>
        <w:rPr>
          <w:rFonts w:cs="Arial" w:eastAsia="Times New Roman"/>
          <w:b/>
          <w:color w:val="007434"/>
          <w:sz w:val="24"/>
          <w:szCs w:val="24"/>
          <w:vertAlign w:val="subscript"/>
        </w:rPr>
        <w:t>4</w:t>
      </w:r>
      <w:r>
        <w:rPr>
          <w:rFonts w:cs="Arial" w:eastAsia="Times New Roman"/>
          <w:b/>
          <w:color w:val="007434"/>
          <w:sz w:val="24"/>
          <w:szCs w:val="24"/>
        </w:rPr>
        <w:t xml:space="preserve"> + 2Fe(OH)</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H</w:t>
      </w:r>
      <w:r>
        <w:rPr>
          <w:rFonts w:cs="Arial" w:eastAsia="Times New Roman"/>
          <w:b/>
          <w:color w:val="007434"/>
          <w:sz w:val="24"/>
          <w:szCs w:val="24"/>
          <w:vertAlign w:val="subscript"/>
        </w:rPr>
        <w:t>2</w:t>
      </w:r>
      <w:r>
        <w:rPr>
          <w:rFonts w:cs="Arial" w:eastAsia="Times New Roman"/>
          <w:b/>
          <w:color w:val="007434"/>
          <w:sz w:val="24"/>
          <w:szCs w:val="24"/>
        </w:rPr>
        <w:t>SO</w:t>
      </w:r>
      <w:r>
        <w:rPr>
          <w:rFonts w:cs="Arial" w:eastAsia="Times New Roman"/>
          <w:b/>
          <w:color w:val="007434"/>
          <w:sz w:val="24"/>
          <w:szCs w:val="24"/>
          <w:vertAlign w:val="subscript"/>
        </w:rPr>
        <w:t>4</w:t>
      </w:r>
      <w:r>
        <w:rPr>
          <w:rFonts w:cs="Arial" w:eastAsia="Times New Roman"/>
          <w:b/>
          <w:color w:val="007434"/>
          <w:sz w:val="24"/>
          <w:szCs w:val="24"/>
        </w:rPr>
        <w:t xml:space="preserve"> + 8HI → H</w:t>
      </w:r>
      <w:r>
        <w:rPr>
          <w:rFonts w:cs="Arial" w:eastAsia="Times New Roman"/>
          <w:b/>
          <w:color w:val="007434"/>
          <w:sz w:val="24"/>
          <w:szCs w:val="24"/>
          <w:vertAlign w:val="subscript"/>
        </w:rPr>
        <w:t>2</w:t>
      </w:r>
      <w:r>
        <w:rPr>
          <w:rFonts w:cs="Arial" w:eastAsia="Times New Roman"/>
          <w:b/>
          <w:color w:val="007434"/>
          <w:sz w:val="24"/>
          <w:szCs w:val="24"/>
        </w:rPr>
        <w:t>S + 4I</w:t>
      </w:r>
      <w:r>
        <w:rPr>
          <w:rFonts w:cs="Arial" w:eastAsia="Times New Roman"/>
          <w:b/>
          <w:color w:val="007434"/>
          <w:sz w:val="24"/>
          <w:szCs w:val="24"/>
          <w:vertAlign w:val="subscript"/>
        </w:rPr>
        <w:t>2</w:t>
      </w:r>
      <w:r>
        <w:rPr>
          <w:rFonts w:cs="Arial" w:eastAsia="Times New Roman"/>
          <w:b/>
          <w:color w:val="007434"/>
          <w:sz w:val="24"/>
          <w:szCs w:val="24"/>
        </w:rPr>
        <w:t xml:space="preserve"> + 4H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2Al + 3FeO → 3 Fe + Al</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P</w:t>
      </w:r>
      <w:r>
        <w:rPr>
          <w:rFonts w:cs="Arial" w:eastAsia="Times New Roman"/>
          <w:b/>
          <w:color w:val="007434"/>
          <w:sz w:val="24"/>
          <w:szCs w:val="24"/>
          <w:vertAlign w:val="subscript"/>
        </w:rPr>
        <w:t>4</w:t>
      </w:r>
      <w:r>
        <w:rPr>
          <w:rFonts w:cs="Arial" w:eastAsia="Times New Roman"/>
          <w:b/>
          <w:color w:val="007434"/>
          <w:sz w:val="24"/>
          <w:szCs w:val="24"/>
        </w:rPr>
        <w:t xml:space="preserve"> + 5O</w:t>
      </w:r>
      <w:r>
        <w:rPr>
          <w:rFonts w:cs="Arial" w:eastAsia="Times New Roman"/>
          <w:b/>
          <w:color w:val="007434"/>
          <w:sz w:val="24"/>
          <w:szCs w:val="24"/>
          <w:vertAlign w:val="subscript"/>
        </w:rPr>
        <w:t>2</w:t>
      </w:r>
      <w:r>
        <w:rPr>
          <w:rFonts w:cs="Arial" w:eastAsia="Times New Roman"/>
          <w:b/>
          <w:color w:val="007434"/>
          <w:sz w:val="24"/>
          <w:szCs w:val="24"/>
        </w:rPr>
        <w:t xml:space="preserve"> → 2P</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5</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K</w:t>
      </w:r>
      <w:r>
        <w:rPr>
          <w:rFonts w:cs="Arial" w:eastAsia="Times New Roman"/>
          <w:b/>
          <w:color w:val="007434"/>
          <w:sz w:val="24"/>
          <w:szCs w:val="24"/>
          <w:vertAlign w:val="subscript"/>
        </w:rPr>
        <w:t>2</w:t>
      </w:r>
      <w:r>
        <w:rPr>
          <w:rFonts w:cs="Arial" w:eastAsia="Times New Roman"/>
          <w:b/>
          <w:color w:val="007434"/>
          <w:sz w:val="24"/>
          <w:szCs w:val="24"/>
        </w:rPr>
        <w:t>O + H</w:t>
      </w:r>
      <w:r>
        <w:rPr>
          <w:rFonts w:cs="Arial" w:eastAsia="Times New Roman"/>
          <w:b/>
          <w:color w:val="007434"/>
          <w:sz w:val="24"/>
          <w:szCs w:val="24"/>
          <w:vertAlign w:val="subscript"/>
        </w:rPr>
        <w:t>2</w:t>
      </w:r>
      <w:r>
        <w:rPr>
          <w:rFonts w:cs="Arial" w:eastAsia="Times New Roman"/>
          <w:b/>
          <w:color w:val="007434"/>
          <w:sz w:val="24"/>
          <w:szCs w:val="24"/>
        </w:rPr>
        <w:t xml:space="preserve">O → 2KOH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2Na</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2</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t>O → 4NaOH + 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C + H</w:t>
      </w:r>
      <w:r>
        <w:rPr>
          <w:rFonts w:cs="Arial" w:eastAsia="Times New Roman"/>
          <w:b/>
          <w:color w:val="007434"/>
          <w:sz w:val="24"/>
          <w:szCs w:val="24"/>
          <w:vertAlign w:val="subscript"/>
        </w:rPr>
        <w:t>2</w:t>
      </w:r>
      <w:r>
        <w:rPr>
          <w:rFonts w:cs="Arial" w:eastAsia="Times New Roman"/>
          <w:b/>
          <w:color w:val="007434"/>
          <w:sz w:val="24"/>
          <w:szCs w:val="24"/>
        </w:rPr>
        <w:t>O → CO + H</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2H</w:t>
      </w:r>
      <w:r>
        <w:rPr>
          <w:rFonts w:cs="Arial" w:eastAsia="Times New Roman"/>
          <w:b/>
          <w:color w:val="007434"/>
          <w:sz w:val="24"/>
          <w:szCs w:val="24"/>
          <w:vertAlign w:val="subscript"/>
        </w:rPr>
        <w:t>3</w:t>
      </w:r>
      <w:r>
        <w:rPr>
          <w:rFonts w:cs="Arial" w:eastAsia="Times New Roman"/>
          <w:b/>
          <w:color w:val="007434"/>
          <w:sz w:val="24"/>
          <w:szCs w:val="24"/>
        </w:rPr>
        <w:t>AsO</w:t>
      </w:r>
      <w:r>
        <w:rPr>
          <w:rFonts w:cs="Arial" w:eastAsia="Times New Roman"/>
          <w:b/>
          <w:color w:val="007434"/>
          <w:sz w:val="24"/>
          <w:szCs w:val="24"/>
          <w:vertAlign w:val="subscript"/>
        </w:rPr>
        <w:t>4</w:t>
      </w:r>
      <w:r>
        <w:rPr>
          <w:rFonts w:cs="Arial" w:eastAsia="Times New Roman"/>
          <w:b/>
          <w:color w:val="007434"/>
          <w:sz w:val="24"/>
          <w:szCs w:val="24"/>
        </w:rPr>
        <w:t xml:space="preserve"> → As</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5</w:t>
      </w:r>
      <w:r>
        <w:rPr>
          <w:rFonts w:cs="Arial" w:eastAsia="Times New Roman"/>
          <w:b/>
          <w:color w:val="007434"/>
          <w:sz w:val="24"/>
          <w:szCs w:val="24"/>
        </w:rPr>
        <w:t xml:space="preserve"> + 3H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Al</w:t>
      </w:r>
      <w:r>
        <w:rPr>
          <w:rFonts w:cs="Arial" w:eastAsia="Times New Roman"/>
          <w:b/>
          <w:color w:val="007434"/>
          <w:sz w:val="24"/>
          <w:szCs w:val="24"/>
          <w:vertAlign w:val="subscript"/>
        </w:rPr>
        <w:t>2</w:t>
      </w:r>
      <w:r>
        <w:rPr>
          <w:rFonts w:cs="Arial" w:eastAsia="Times New Roman"/>
          <w:b/>
          <w:color w:val="007434"/>
          <w:sz w:val="24"/>
          <w:szCs w:val="24"/>
        </w:rPr>
        <w:t>(SO</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3</w:t>
      </w:r>
      <w:r>
        <w:rPr>
          <w:rFonts w:cs="Arial" w:eastAsia="Times New Roman"/>
          <w:b/>
          <w:color w:val="007434"/>
          <w:sz w:val="24"/>
          <w:szCs w:val="24"/>
        </w:rPr>
        <w:t xml:space="preserve"> + 3Ca(OH)</w:t>
      </w:r>
      <w:r>
        <w:rPr>
          <w:rFonts w:cs="Arial" w:eastAsia="Times New Roman"/>
          <w:b/>
          <w:color w:val="007434"/>
          <w:sz w:val="24"/>
          <w:szCs w:val="24"/>
          <w:vertAlign w:val="subscript"/>
        </w:rPr>
        <w:t>2</w:t>
      </w:r>
      <w:r>
        <w:rPr>
          <w:rFonts w:cs="Arial" w:eastAsia="Times New Roman"/>
          <w:b/>
          <w:color w:val="007434"/>
          <w:sz w:val="24"/>
          <w:szCs w:val="24"/>
        </w:rPr>
        <w:t xml:space="preserve"> → 2Al(OH)</w:t>
      </w:r>
      <w:r>
        <w:rPr>
          <w:rFonts w:cs="Arial" w:eastAsia="Times New Roman"/>
          <w:b/>
          <w:color w:val="007434"/>
          <w:sz w:val="24"/>
          <w:szCs w:val="24"/>
          <w:vertAlign w:val="subscript"/>
        </w:rPr>
        <w:t>3</w:t>
      </w:r>
      <w:r>
        <w:rPr>
          <w:rFonts w:cs="Arial" w:eastAsia="Times New Roman"/>
          <w:b/>
          <w:color w:val="007434"/>
          <w:sz w:val="24"/>
          <w:szCs w:val="24"/>
        </w:rPr>
        <w:t xml:space="preserve"> + 3CaSO</w:t>
      </w:r>
      <w:r>
        <w:rPr>
          <w:rFonts w:cs="Arial" w:eastAsia="Times New Roman"/>
          <w:b/>
          <w:color w:val="007434"/>
          <w:sz w:val="24"/>
          <w:szCs w:val="24"/>
          <w:vertAlign w:val="subscript"/>
        </w:rPr>
        <w:t>4</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FeCl</w:t>
      </w:r>
      <w:r>
        <w:rPr>
          <w:rFonts w:cs="Arial" w:eastAsia="Times New Roman"/>
          <w:b/>
          <w:color w:val="007434"/>
          <w:sz w:val="24"/>
          <w:szCs w:val="24"/>
          <w:vertAlign w:val="subscript"/>
        </w:rPr>
        <w:t>3</w:t>
      </w:r>
      <w:r>
        <w:rPr>
          <w:rFonts w:cs="Arial" w:eastAsia="Times New Roman"/>
          <w:b/>
          <w:color w:val="007434"/>
          <w:sz w:val="24"/>
          <w:szCs w:val="24"/>
        </w:rPr>
        <w:t xml:space="preserve"> + 3NH</w:t>
      </w:r>
      <w:r>
        <w:rPr>
          <w:rFonts w:cs="Arial" w:eastAsia="Times New Roman"/>
          <w:b/>
          <w:color w:val="007434"/>
          <w:sz w:val="24"/>
          <w:szCs w:val="24"/>
          <w:vertAlign w:val="subscript"/>
        </w:rPr>
        <w:t>4</w:t>
      </w:r>
      <w:r>
        <w:rPr>
          <w:rFonts w:cs="Arial" w:eastAsia="Times New Roman"/>
          <w:b/>
          <w:color w:val="007434"/>
          <w:sz w:val="24"/>
          <w:szCs w:val="24"/>
        </w:rPr>
        <w:t>OH → Fe(OH)</w:t>
      </w:r>
      <w:r>
        <w:rPr>
          <w:rFonts w:cs="Arial" w:eastAsia="Times New Roman"/>
          <w:b/>
          <w:color w:val="007434"/>
          <w:sz w:val="24"/>
          <w:szCs w:val="24"/>
          <w:vertAlign w:val="subscript"/>
        </w:rPr>
        <w:t>3</w:t>
      </w:r>
      <w:r>
        <w:rPr>
          <w:rFonts w:cs="Arial" w:eastAsia="Times New Roman"/>
          <w:b/>
          <w:color w:val="007434"/>
          <w:sz w:val="24"/>
          <w:szCs w:val="24"/>
        </w:rPr>
        <w:t xml:space="preserve"> + 3NH</w:t>
      </w:r>
      <w:r>
        <w:rPr>
          <w:rFonts w:cs="Arial" w:eastAsia="Times New Roman"/>
          <w:b/>
          <w:color w:val="007434"/>
          <w:sz w:val="24"/>
          <w:szCs w:val="24"/>
          <w:vertAlign w:val="subscript"/>
        </w:rPr>
        <w:t>4</w:t>
      </w:r>
      <w:r>
        <w:rPr>
          <w:rFonts w:cs="Arial" w:eastAsia="Times New Roman"/>
          <w:b/>
          <w:color w:val="007434"/>
          <w:sz w:val="24"/>
          <w:szCs w:val="24"/>
        </w:rPr>
        <w:t xml:space="preserve">Cl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2Ca</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2</w:t>
      </w:r>
      <w:r>
        <w:rPr>
          <w:rFonts w:cs="Arial" w:eastAsia="Times New Roman"/>
          <w:b/>
          <w:color w:val="007434"/>
          <w:sz w:val="24"/>
          <w:szCs w:val="24"/>
        </w:rPr>
        <w:t xml:space="preserve"> + 6SiO</w:t>
      </w:r>
      <w:r>
        <w:rPr>
          <w:rFonts w:cs="Arial" w:eastAsia="Times New Roman"/>
          <w:b/>
          <w:color w:val="007434"/>
          <w:sz w:val="24"/>
          <w:szCs w:val="24"/>
          <w:vertAlign w:val="subscript"/>
        </w:rPr>
        <w:t>2</w:t>
      </w:r>
      <w:r>
        <w:rPr>
          <w:rFonts w:cs="Arial" w:eastAsia="Times New Roman"/>
          <w:b/>
          <w:color w:val="007434"/>
          <w:sz w:val="24"/>
          <w:szCs w:val="24"/>
        </w:rPr>
        <w:t xml:space="preserve"> → P</w:t>
      </w:r>
      <w:r>
        <w:rPr>
          <w:rFonts w:cs="Arial" w:eastAsia="Times New Roman"/>
          <w:b/>
          <w:color w:val="007434"/>
          <w:sz w:val="24"/>
          <w:szCs w:val="24"/>
          <w:vertAlign w:val="subscript"/>
        </w:rPr>
        <w:t>4</w:t>
      </w:r>
      <w:r>
        <w:rPr>
          <w:rFonts w:cs="Arial" w:eastAsia="Times New Roman"/>
          <w:b/>
          <w:color w:val="007434"/>
          <w:sz w:val="24"/>
          <w:szCs w:val="24"/>
        </w:rPr>
        <w:t>O</w:t>
      </w:r>
      <w:r>
        <w:rPr>
          <w:rFonts w:cs="Arial" w:eastAsia="Times New Roman"/>
          <w:b/>
          <w:color w:val="007434"/>
          <w:sz w:val="24"/>
          <w:szCs w:val="24"/>
          <w:vertAlign w:val="subscript"/>
        </w:rPr>
        <w:t>10</w:t>
      </w:r>
      <w:r>
        <w:rPr>
          <w:rFonts w:cs="Arial" w:eastAsia="Times New Roman"/>
          <w:b/>
          <w:color w:val="007434"/>
          <w:sz w:val="24"/>
          <w:szCs w:val="24"/>
        </w:rPr>
        <w:t xml:space="preserve"> + 6CaSiO</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N</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5</w:t>
      </w:r>
      <w:r>
        <w:rPr>
          <w:rFonts w:cs="Arial" w:eastAsia="Times New Roman"/>
          <w:b/>
          <w:color w:val="007434"/>
          <w:sz w:val="24"/>
          <w:szCs w:val="24"/>
        </w:rPr>
        <w:t xml:space="preserve"> + H</w:t>
      </w:r>
      <w:r>
        <w:rPr>
          <w:rFonts w:cs="Arial" w:eastAsia="Times New Roman"/>
          <w:b/>
          <w:color w:val="007434"/>
          <w:sz w:val="24"/>
          <w:szCs w:val="24"/>
          <w:vertAlign w:val="subscript"/>
        </w:rPr>
        <w:t>2</w:t>
      </w:r>
      <w:r>
        <w:rPr>
          <w:rFonts w:cs="Arial" w:eastAsia="Times New Roman"/>
          <w:b/>
          <w:color w:val="007434"/>
          <w:sz w:val="24"/>
          <w:szCs w:val="24"/>
        </w:rPr>
        <w:t>O → 2HNO</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2Al + 6HCl → 3H</w:t>
      </w:r>
      <w:r>
        <w:rPr>
          <w:rFonts w:cs="Arial" w:eastAsia="Times New Roman"/>
          <w:b/>
          <w:color w:val="007434"/>
          <w:sz w:val="24"/>
          <w:szCs w:val="24"/>
          <w:vertAlign w:val="subscript"/>
        </w:rPr>
        <w:t>2</w:t>
      </w:r>
      <w:r>
        <w:rPr>
          <w:rFonts w:cs="Arial" w:eastAsia="Times New Roman"/>
          <w:b/>
          <w:color w:val="007434"/>
          <w:sz w:val="24"/>
          <w:szCs w:val="24"/>
        </w:rPr>
        <w:t xml:space="preserve"> + 2AlCl</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6H</w:t>
      </w:r>
      <w:r>
        <w:rPr>
          <w:rFonts w:cs="Arial" w:eastAsia="Times New Roman"/>
          <w:b/>
          <w:color w:val="007434"/>
          <w:sz w:val="24"/>
          <w:szCs w:val="24"/>
          <w:vertAlign w:val="subscript"/>
        </w:rPr>
        <w:t>3</w:t>
      </w:r>
      <w:r>
        <w:rPr>
          <w:rFonts w:cs="Arial" w:eastAsia="Times New Roman"/>
          <w:b/>
          <w:color w:val="007434"/>
          <w:sz w:val="24"/>
          <w:szCs w:val="24"/>
        </w:rPr>
        <w:t>BO</w:t>
      </w:r>
      <w:r>
        <w:rPr>
          <w:rFonts w:cs="Arial" w:eastAsia="Times New Roman"/>
          <w:b/>
          <w:color w:val="007434"/>
          <w:sz w:val="24"/>
          <w:szCs w:val="24"/>
          <w:vertAlign w:val="subscript"/>
        </w:rPr>
        <w:t>3</w:t>
      </w:r>
      <w:r>
        <w:rPr>
          <w:rFonts w:cs="Arial" w:eastAsia="Times New Roman"/>
          <w:b/>
          <w:color w:val="007434"/>
          <w:sz w:val="24"/>
          <w:szCs w:val="24"/>
        </w:rPr>
        <w:t xml:space="preserve"> → H</w:t>
      </w:r>
      <w:r>
        <w:rPr>
          <w:rFonts w:cs="Arial" w:eastAsia="Times New Roman"/>
          <w:b/>
          <w:color w:val="007434"/>
          <w:sz w:val="24"/>
          <w:szCs w:val="24"/>
          <w:vertAlign w:val="subscript"/>
        </w:rPr>
        <w:t>4</w:t>
      </w:r>
      <w:r>
        <w:rPr>
          <w:rFonts w:cs="Arial" w:eastAsia="Times New Roman"/>
          <w:b/>
          <w:color w:val="007434"/>
          <w:sz w:val="24"/>
          <w:szCs w:val="24"/>
        </w:rPr>
        <w:t>B</w:t>
      </w:r>
      <w:r>
        <w:rPr>
          <w:rFonts w:cs="Arial" w:eastAsia="Times New Roman"/>
          <w:b/>
          <w:color w:val="007434"/>
          <w:sz w:val="24"/>
          <w:szCs w:val="24"/>
          <w:vertAlign w:val="subscript"/>
        </w:rPr>
        <w:t>6</w:t>
      </w:r>
      <w:r>
        <w:rPr>
          <w:rFonts w:cs="Arial" w:eastAsia="Times New Roman"/>
          <w:b/>
          <w:color w:val="007434"/>
          <w:sz w:val="24"/>
          <w:szCs w:val="24"/>
        </w:rPr>
        <w:t>O</w:t>
      </w:r>
      <w:r>
        <w:rPr>
          <w:rFonts w:cs="Arial" w:eastAsia="Times New Roman"/>
          <w:b/>
          <w:color w:val="007434"/>
          <w:sz w:val="24"/>
          <w:szCs w:val="24"/>
          <w:vertAlign w:val="subscript"/>
        </w:rPr>
        <w:t>11</w:t>
      </w:r>
      <w:r>
        <w:rPr>
          <w:rFonts w:cs="Arial" w:eastAsia="Times New Roman"/>
          <w:b/>
          <w:color w:val="007434"/>
          <w:sz w:val="24"/>
          <w:szCs w:val="24"/>
        </w:rPr>
        <w:t xml:space="preserve"> + 7H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3Mg + N</w:t>
      </w:r>
      <w:r>
        <w:rPr>
          <w:rFonts w:cs="Arial" w:eastAsia="Times New Roman"/>
          <w:b/>
          <w:color w:val="007434"/>
          <w:sz w:val="24"/>
          <w:szCs w:val="24"/>
          <w:vertAlign w:val="subscript"/>
        </w:rPr>
        <w:t>2</w:t>
      </w:r>
      <w:r>
        <w:rPr>
          <w:rFonts w:cs="Arial" w:eastAsia="Times New Roman"/>
          <w:b/>
          <w:color w:val="007434"/>
          <w:sz w:val="24"/>
          <w:szCs w:val="24"/>
        </w:rPr>
        <w:t xml:space="preserve"> → Mg</w:t>
      </w:r>
      <w:r>
        <w:rPr>
          <w:rFonts w:cs="Arial" w:eastAsia="Times New Roman"/>
          <w:b/>
          <w:color w:val="007434"/>
          <w:sz w:val="24"/>
          <w:szCs w:val="24"/>
          <w:vertAlign w:val="subscript"/>
        </w:rPr>
        <w:t>3</w:t>
      </w:r>
      <w:r>
        <w:rPr>
          <w:rFonts w:cs="Arial" w:eastAsia="Times New Roman"/>
          <w:b/>
          <w:color w:val="007434"/>
          <w:sz w:val="24"/>
          <w:szCs w:val="24"/>
        </w:rPr>
        <w:t>N</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2NaOH + Cl</w:t>
      </w:r>
      <w:r>
        <w:rPr>
          <w:rFonts w:cs="Arial" w:eastAsia="Times New Roman"/>
          <w:b/>
          <w:color w:val="007434"/>
          <w:sz w:val="24"/>
          <w:szCs w:val="24"/>
          <w:vertAlign w:val="subscript"/>
        </w:rPr>
        <w:t>2</w:t>
      </w:r>
      <w:r>
        <w:rPr>
          <w:rFonts w:cs="Arial" w:eastAsia="Times New Roman"/>
          <w:b/>
          <w:color w:val="007434"/>
          <w:sz w:val="24"/>
          <w:szCs w:val="24"/>
        </w:rPr>
        <w:t xml:space="preserve"> → NaCl + NaClO + 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Li</w:t>
      </w:r>
      <w:r>
        <w:rPr>
          <w:rFonts w:cs="Arial" w:eastAsia="Times New Roman"/>
          <w:b/>
          <w:color w:val="007434"/>
          <w:sz w:val="24"/>
          <w:szCs w:val="24"/>
          <w:vertAlign w:val="subscript"/>
        </w:rPr>
        <w:t>2</w:t>
      </w:r>
      <w:r>
        <w:rPr>
          <w:rFonts w:cs="Arial" w:eastAsia="Times New Roman"/>
          <w:b/>
          <w:color w:val="007434"/>
          <w:sz w:val="24"/>
          <w:szCs w:val="24"/>
        </w:rPr>
        <w:t>O + H</w:t>
      </w:r>
      <w:r>
        <w:rPr>
          <w:rFonts w:cs="Arial" w:eastAsia="Times New Roman"/>
          <w:b/>
          <w:color w:val="007434"/>
          <w:sz w:val="24"/>
          <w:szCs w:val="24"/>
          <w:vertAlign w:val="subscript"/>
        </w:rPr>
        <w:t>2</w:t>
      </w:r>
      <w:r>
        <w:rPr>
          <w:rFonts w:cs="Arial" w:eastAsia="Times New Roman"/>
          <w:b/>
          <w:color w:val="007434"/>
          <w:sz w:val="24"/>
          <w:szCs w:val="24"/>
        </w:rPr>
        <w:t xml:space="preserve">O → 2LiOH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CaC</w:t>
      </w:r>
      <w:r>
        <w:rPr>
          <w:rFonts w:cs="Arial" w:eastAsia="Times New Roman"/>
          <w:b/>
          <w:color w:val="007434"/>
          <w:sz w:val="24"/>
          <w:szCs w:val="24"/>
          <w:vertAlign w:val="subscript"/>
        </w:rPr>
        <w:t>2</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t>O → C</w:t>
      </w:r>
      <w:r>
        <w:rPr>
          <w:rFonts w:cs="Arial" w:eastAsia="Times New Roman"/>
          <w:b/>
          <w:color w:val="007434"/>
          <w:sz w:val="24"/>
          <w:szCs w:val="24"/>
          <w:vertAlign w:val="subscript"/>
        </w:rPr>
        <w:t>2</w:t>
      </w:r>
      <w:r>
        <w:rPr>
          <w:rFonts w:cs="Arial" w:eastAsia="Times New Roman"/>
          <w:b/>
          <w:color w:val="007434"/>
          <w:sz w:val="24"/>
          <w:szCs w:val="24"/>
        </w:rPr>
        <w:t>H</w:t>
      </w:r>
      <w:r>
        <w:rPr>
          <w:rFonts w:cs="Arial" w:eastAsia="Times New Roman"/>
          <w:b/>
          <w:color w:val="007434"/>
          <w:sz w:val="24"/>
          <w:szCs w:val="24"/>
          <w:vertAlign w:val="subscript"/>
        </w:rPr>
        <w:t>2</w:t>
      </w:r>
      <w:r>
        <w:rPr>
          <w:rFonts w:cs="Arial" w:eastAsia="Times New Roman"/>
          <w:b/>
          <w:color w:val="007434"/>
          <w:sz w:val="24"/>
          <w:szCs w:val="24"/>
        </w:rPr>
        <w:t xml:space="preserve"> + Ca(OH)</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2Fe(OH)</w:t>
      </w:r>
      <w:r>
        <w:rPr>
          <w:rFonts w:cs="Arial" w:eastAsia="Times New Roman"/>
          <w:b/>
          <w:color w:val="007434"/>
          <w:sz w:val="24"/>
          <w:szCs w:val="24"/>
          <w:vertAlign w:val="subscript"/>
        </w:rPr>
        <w:t>3</w:t>
      </w:r>
      <w:r>
        <w:rPr>
          <w:rFonts w:cs="Arial" w:eastAsia="Times New Roman"/>
          <w:b/>
          <w:color w:val="007434"/>
          <w:sz w:val="24"/>
          <w:szCs w:val="24"/>
        </w:rPr>
        <w:t xml:space="preserve"> → Fe</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t xml:space="preserve"> + 3H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2Pb(NO</w:t>
      </w:r>
      <w:r>
        <w:rPr>
          <w:rFonts w:cs="Arial" w:eastAsia="Times New Roman"/>
          <w:b/>
          <w:color w:val="007434"/>
          <w:sz w:val="24"/>
          <w:szCs w:val="24"/>
          <w:vertAlign w:val="subscript"/>
        </w:rPr>
        <w:t>3</w:t>
      </w:r>
      <w:r>
        <w:rPr>
          <w:rFonts w:cs="Arial" w:eastAsia="Times New Roman"/>
          <w:b/>
          <w:color w:val="007434"/>
          <w:sz w:val="24"/>
          <w:szCs w:val="24"/>
        </w:rPr>
        <w:t>)</w:t>
      </w:r>
      <w:r>
        <w:rPr>
          <w:rFonts w:cs="Arial" w:eastAsia="Times New Roman"/>
          <w:b/>
          <w:color w:val="007434"/>
          <w:sz w:val="24"/>
          <w:szCs w:val="24"/>
          <w:vertAlign w:val="subscript"/>
        </w:rPr>
        <w:t>2</w:t>
      </w:r>
      <w:r>
        <w:rPr>
          <w:rFonts w:cs="Arial" w:eastAsia="Times New Roman"/>
          <w:b/>
          <w:color w:val="007434"/>
          <w:sz w:val="24"/>
          <w:szCs w:val="24"/>
        </w:rPr>
        <w:t xml:space="preserve"> → 2PbO + 4NO</w:t>
      </w:r>
      <w:r>
        <w:rPr>
          <w:rFonts w:cs="Arial" w:eastAsia="Times New Roman"/>
          <w:b/>
          <w:color w:val="007434"/>
          <w:sz w:val="24"/>
          <w:szCs w:val="24"/>
          <w:vertAlign w:val="subscript"/>
        </w:rPr>
        <w:t>2</w:t>
      </w:r>
      <w:r>
        <w:rPr>
          <w:rFonts w:cs="Arial" w:eastAsia="Times New Roman"/>
          <w:b/>
          <w:color w:val="007434"/>
          <w:sz w:val="24"/>
          <w:szCs w:val="24"/>
        </w:rPr>
        <w:t xml:space="preserve"> + 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3Ca + 2AlCl</w:t>
      </w:r>
      <w:r>
        <w:rPr>
          <w:rFonts w:cs="Arial" w:eastAsia="Times New Roman"/>
          <w:b/>
          <w:color w:val="007434"/>
          <w:sz w:val="24"/>
          <w:szCs w:val="24"/>
          <w:vertAlign w:val="subscript"/>
        </w:rPr>
        <w:t>3</w:t>
      </w:r>
      <w:r>
        <w:rPr>
          <w:rFonts w:cs="Arial" w:eastAsia="Times New Roman"/>
          <w:b/>
          <w:color w:val="007434"/>
          <w:sz w:val="24"/>
          <w:szCs w:val="24"/>
        </w:rPr>
        <w:t xml:space="preserve"> → 3CaCl</w:t>
      </w:r>
      <w:r>
        <w:rPr>
          <w:rFonts w:cs="Arial" w:eastAsia="Times New Roman"/>
          <w:b/>
          <w:color w:val="007434"/>
          <w:sz w:val="24"/>
          <w:szCs w:val="24"/>
          <w:vertAlign w:val="subscript"/>
        </w:rPr>
        <w:t>2</w:t>
      </w:r>
      <w:r>
        <w:rPr>
          <w:rFonts w:cs="Arial" w:eastAsia="Times New Roman"/>
          <w:b/>
          <w:color w:val="007434"/>
          <w:sz w:val="24"/>
          <w:szCs w:val="24"/>
        </w:rPr>
        <w:t xml:space="preserve"> + 2Al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4NH</w:t>
      </w:r>
      <w:r>
        <w:rPr>
          <w:rFonts w:cs="Arial" w:eastAsia="Times New Roman"/>
          <w:b/>
          <w:color w:val="007434"/>
          <w:sz w:val="24"/>
          <w:szCs w:val="24"/>
          <w:vertAlign w:val="subscript"/>
        </w:rPr>
        <w:t>3</w:t>
      </w:r>
      <w:r>
        <w:rPr>
          <w:rFonts w:cs="Arial" w:eastAsia="Times New Roman"/>
          <w:b/>
          <w:color w:val="007434"/>
          <w:sz w:val="24"/>
          <w:szCs w:val="24"/>
        </w:rPr>
        <w:t xml:space="preserve"> + 6NO → 5N</w:t>
      </w:r>
      <w:r>
        <w:rPr>
          <w:rFonts w:cs="Arial" w:eastAsia="Times New Roman"/>
          <w:b/>
          <w:color w:val="007434"/>
          <w:sz w:val="24"/>
          <w:szCs w:val="24"/>
          <w:vertAlign w:val="subscript"/>
        </w:rPr>
        <w:t>2</w:t>
      </w:r>
      <w:r>
        <w:rPr>
          <w:rFonts w:cs="Arial" w:eastAsia="Times New Roman"/>
          <w:b/>
          <w:color w:val="007434"/>
          <w:sz w:val="24"/>
          <w:szCs w:val="24"/>
        </w:rPr>
        <w:t xml:space="preserve"> + 6H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4H</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3</w:t>
      </w:r>
      <w:r>
        <w:rPr>
          <w:rFonts w:cs="Arial" w:eastAsia="Times New Roman"/>
          <w:b/>
          <w:color w:val="007434"/>
          <w:sz w:val="24"/>
          <w:szCs w:val="24"/>
        </w:rPr>
        <w:t xml:space="preserve"> → 3H</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4</w:t>
      </w:r>
      <w:r>
        <w:rPr>
          <w:rFonts w:cs="Arial" w:eastAsia="Times New Roman"/>
          <w:b/>
          <w:color w:val="007434"/>
          <w:sz w:val="24"/>
          <w:szCs w:val="24"/>
        </w:rPr>
        <w:t xml:space="preserve"> + PH</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Fe</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t xml:space="preserve"> + 3C → 3CO + 2Fe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4FeS + 7O</w:t>
      </w:r>
      <w:r>
        <w:rPr>
          <w:rFonts w:cs="Arial" w:eastAsia="Times New Roman"/>
          <w:b/>
          <w:color w:val="007434"/>
          <w:sz w:val="24"/>
          <w:szCs w:val="24"/>
          <w:vertAlign w:val="subscript"/>
        </w:rPr>
        <w:t>2</w:t>
      </w:r>
      <w:r>
        <w:rPr>
          <w:rFonts w:cs="Arial" w:eastAsia="Times New Roman"/>
          <w:b/>
          <w:color w:val="007434"/>
          <w:sz w:val="24"/>
          <w:szCs w:val="24"/>
        </w:rPr>
        <w:t xml:space="preserve"> → 2Fe</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t xml:space="preserve"> + 4SO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4NH</w:t>
      </w:r>
      <w:r>
        <w:rPr>
          <w:rFonts w:cs="Arial" w:eastAsia="Times New Roman"/>
          <w:b/>
          <w:color w:val="007434"/>
          <w:sz w:val="24"/>
          <w:szCs w:val="24"/>
          <w:vertAlign w:val="subscript"/>
        </w:rPr>
        <w:t>3</w:t>
      </w:r>
      <w:r>
        <w:rPr>
          <w:rFonts w:cs="Arial" w:eastAsia="Times New Roman"/>
          <w:b/>
          <w:color w:val="007434"/>
          <w:sz w:val="24"/>
          <w:szCs w:val="24"/>
        </w:rPr>
        <w:t xml:space="preserve"> + 5O</w:t>
      </w:r>
      <w:r>
        <w:rPr>
          <w:rFonts w:cs="Arial" w:eastAsia="Times New Roman"/>
          <w:b/>
          <w:color w:val="007434"/>
          <w:sz w:val="24"/>
          <w:szCs w:val="24"/>
          <w:vertAlign w:val="subscript"/>
        </w:rPr>
        <w:t>2</w:t>
      </w:r>
      <w:r>
        <w:rPr>
          <w:rFonts w:cs="Arial" w:eastAsia="Times New Roman"/>
          <w:b/>
          <w:color w:val="007434"/>
          <w:sz w:val="24"/>
          <w:szCs w:val="24"/>
        </w:rPr>
        <w:t xml:space="preserve"> → 4NO + 6H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Hg</w:t>
      </w:r>
      <w:r>
        <w:rPr>
          <w:rFonts w:cs="Arial" w:eastAsia="Times New Roman"/>
          <w:b/>
          <w:color w:val="007434"/>
          <w:sz w:val="24"/>
          <w:szCs w:val="24"/>
          <w:vertAlign w:val="subscript"/>
        </w:rPr>
        <w:t>2</w:t>
      </w:r>
      <w:r>
        <w:rPr>
          <w:rFonts w:cs="Arial" w:eastAsia="Times New Roman"/>
          <w:b/>
          <w:color w:val="007434"/>
          <w:sz w:val="24"/>
          <w:szCs w:val="24"/>
        </w:rPr>
        <w:t>CO</w:t>
      </w:r>
      <w:r>
        <w:rPr>
          <w:rFonts w:cs="Arial" w:eastAsia="Times New Roman"/>
          <w:b/>
          <w:color w:val="007434"/>
          <w:sz w:val="24"/>
          <w:szCs w:val="24"/>
          <w:vertAlign w:val="subscript"/>
        </w:rPr>
        <w:t>3</w:t>
      </w:r>
      <w:r>
        <w:rPr>
          <w:rFonts w:cs="Arial" w:eastAsia="Times New Roman"/>
          <w:b/>
          <w:color w:val="007434"/>
          <w:sz w:val="24"/>
          <w:szCs w:val="24"/>
        </w:rPr>
        <w:t xml:space="preserve"> → 2Hg + HgO + CO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SiC + 2Cl</w:t>
      </w:r>
      <w:r>
        <w:rPr>
          <w:rFonts w:cs="Arial" w:eastAsia="Times New Roman"/>
          <w:b/>
          <w:color w:val="007434"/>
          <w:sz w:val="24"/>
          <w:szCs w:val="24"/>
          <w:vertAlign w:val="subscript"/>
        </w:rPr>
        <w:t>2</w:t>
      </w:r>
      <w:r>
        <w:rPr>
          <w:rFonts w:cs="Arial" w:eastAsia="Times New Roman"/>
          <w:b/>
          <w:color w:val="007434"/>
          <w:sz w:val="24"/>
          <w:szCs w:val="24"/>
        </w:rPr>
        <w:t xml:space="preserve"> → SiCl</w:t>
      </w:r>
      <w:r>
        <w:rPr>
          <w:rFonts w:cs="Arial" w:eastAsia="Times New Roman"/>
          <w:b/>
          <w:color w:val="007434"/>
          <w:sz w:val="24"/>
          <w:szCs w:val="24"/>
          <w:vertAlign w:val="subscript"/>
        </w:rPr>
        <w:t>4</w:t>
      </w:r>
      <w:r>
        <w:rPr>
          <w:rFonts w:cs="Arial" w:eastAsia="Times New Roman"/>
          <w:b/>
          <w:color w:val="007434"/>
          <w:sz w:val="24"/>
          <w:szCs w:val="24"/>
        </w:rPr>
        <w:t xml:space="preserve"> + C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Al</w:t>
      </w:r>
      <w:r>
        <w:rPr>
          <w:rFonts w:cs="Arial" w:eastAsia="Times New Roman"/>
          <w:b/>
          <w:color w:val="007434"/>
          <w:sz w:val="24"/>
          <w:szCs w:val="24"/>
          <w:vertAlign w:val="subscript"/>
        </w:rPr>
        <w:t>4</w:t>
      </w:r>
      <w:r>
        <w:rPr>
          <w:rFonts w:cs="Arial" w:eastAsia="Times New Roman"/>
          <w:b/>
          <w:color w:val="007434"/>
          <w:sz w:val="24"/>
          <w:szCs w:val="24"/>
        </w:rPr>
        <w:t>C</w:t>
      </w:r>
      <w:r>
        <w:rPr>
          <w:rFonts w:cs="Arial" w:eastAsia="Times New Roman"/>
          <w:b/>
          <w:color w:val="007434"/>
          <w:sz w:val="24"/>
          <w:szCs w:val="24"/>
          <w:vertAlign w:val="subscript"/>
        </w:rPr>
        <w:t>3</w:t>
      </w:r>
      <w:r>
        <w:rPr>
          <w:rFonts w:cs="Arial" w:eastAsia="Times New Roman"/>
          <w:b/>
          <w:color w:val="007434"/>
          <w:sz w:val="24"/>
          <w:szCs w:val="24"/>
        </w:rPr>
        <w:t xml:space="preserve"> + 12H</w:t>
      </w:r>
      <w:r>
        <w:rPr>
          <w:rFonts w:cs="Arial" w:eastAsia="Times New Roman"/>
          <w:b/>
          <w:color w:val="007434"/>
          <w:sz w:val="24"/>
          <w:szCs w:val="24"/>
          <w:vertAlign w:val="subscript"/>
        </w:rPr>
        <w:t>2</w:t>
      </w:r>
      <w:r>
        <w:rPr>
          <w:rFonts w:cs="Arial" w:eastAsia="Times New Roman"/>
          <w:b/>
          <w:color w:val="007434"/>
          <w:sz w:val="24"/>
          <w:szCs w:val="24"/>
        </w:rPr>
        <w:t>O → 3CH</w:t>
      </w:r>
      <w:r>
        <w:rPr>
          <w:rFonts w:cs="Arial" w:eastAsia="Times New Roman"/>
          <w:b/>
          <w:color w:val="007434"/>
          <w:sz w:val="24"/>
          <w:szCs w:val="24"/>
          <w:vertAlign w:val="subscript"/>
        </w:rPr>
        <w:t>4</w:t>
      </w:r>
      <w:r>
        <w:rPr>
          <w:rFonts w:cs="Arial" w:eastAsia="Times New Roman"/>
          <w:b/>
          <w:color w:val="007434"/>
          <w:sz w:val="24"/>
          <w:szCs w:val="24"/>
        </w:rPr>
        <w:t xml:space="preserve"> + 4Al(OH)</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Ag</w:t>
      </w:r>
      <w:r>
        <w:rPr>
          <w:rFonts w:cs="Arial" w:eastAsia="Times New Roman"/>
          <w:b/>
          <w:color w:val="007434"/>
          <w:sz w:val="24"/>
          <w:szCs w:val="24"/>
          <w:vertAlign w:val="subscript"/>
        </w:rPr>
        <w:t>2</w:t>
      </w:r>
      <w:r>
        <w:rPr>
          <w:rFonts w:cs="Arial" w:eastAsia="Times New Roman"/>
          <w:b/>
          <w:color w:val="007434"/>
          <w:sz w:val="24"/>
          <w:szCs w:val="24"/>
        </w:rPr>
        <w:t>S + 4KCN → 2KAg(CN)</w:t>
      </w:r>
      <w:r>
        <w:rPr>
          <w:rFonts w:cs="Arial" w:eastAsia="Times New Roman"/>
          <w:b/>
          <w:color w:val="007434"/>
          <w:sz w:val="24"/>
          <w:szCs w:val="24"/>
          <w:vertAlign w:val="subscript"/>
        </w:rPr>
        <w:t>2</w:t>
      </w:r>
      <w:r>
        <w:rPr>
          <w:rFonts w:cs="Arial" w:eastAsia="Times New Roman"/>
          <w:b/>
          <w:color w:val="007434"/>
          <w:sz w:val="24"/>
          <w:szCs w:val="24"/>
        </w:rPr>
        <w:t xml:space="preserve"> + K</w:t>
      </w:r>
      <w:r>
        <w:rPr>
          <w:rFonts w:cs="Arial" w:eastAsia="Times New Roman"/>
          <w:b/>
          <w:color w:val="007434"/>
          <w:sz w:val="24"/>
          <w:szCs w:val="24"/>
          <w:vertAlign w:val="subscript"/>
        </w:rPr>
        <w:t>2</w:t>
      </w:r>
      <w:r>
        <w:rPr>
          <w:rFonts w:cs="Arial" w:eastAsia="Times New Roman"/>
          <w:b/>
          <w:color w:val="007434"/>
          <w:sz w:val="24"/>
          <w:szCs w:val="24"/>
        </w:rPr>
        <w:t xml:space="preserve">S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Au</w:t>
      </w:r>
      <w:r>
        <w:rPr>
          <w:rFonts w:cs="Arial" w:eastAsia="Times New Roman"/>
          <w:b/>
          <w:color w:val="007434"/>
          <w:sz w:val="24"/>
          <w:szCs w:val="24"/>
          <w:vertAlign w:val="subscript"/>
        </w:rPr>
        <w:t>2</w:t>
      </w:r>
      <w:r>
        <w:rPr>
          <w:rFonts w:cs="Arial" w:eastAsia="Times New Roman"/>
          <w:b/>
          <w:color w:val="007434"/>
          <w:sz w:val="24"/>
          <w:szCs w:val="24"/>
        </w:rPr>
        <w:t>S</w:t>
      </w:r>
      <w:r>
        <w:rPr>
          <w:rFonts w:cs="Arial" w:eastAsia="Times New Roman"/>
          <w:b/>
          <w:color w:val="007434"/>
          <w:sz w:val="24"/>
          <w:szCs w:val="24"/>
          <w:vertAlign w:val="subscript"/>
        </w:rPr>
        <w:t>3</w:t>
      </w:r>
      <w:r>
        <w:rPr>
          <w:rFonts w:cs="Arial" w:eastAsia="Times New Roman"/>
          <w:b/>
          <w:color w:val="007434"/>
          <w:sz w:val="24"/>
          <w:szCs w:val="24"/>
        </w:rPr>
        <w:t xml:space="preserve"> + 3H</w:t>
      </w:r>
      <w:r>
        <w:rPr>
          <w:rFonts w:cs="Arial" w:eastAsia="Times New Roman"/>
          <w:b/>
          <w:color w:val="007434"/>
          <w:sz w:val="24"/>
          <w:szCs w:val="24"/>
          <w:vertAlign w:val="subscript"/>
        </w:rPr>
        <w:t>2</w:t>
      </w:r>
      <w:r>
        <w:rPr>
          <w:rFonts w:cs="Arial" w:eastAsia="Times New Roman"/>
          <w:b/>
          <w:color w:val="007434"/>
          <w:sz w:val="24"/>
          <w:szCs w:val="24"/>
        </w:rPr>
        <w:t xml:space="preserve"> → 2Au + 3H</w:t>
      </w:r>
      <w:r>
        <w:rPr>
          <w:rFonts w:cs="Arial" w:eastAsia="Times New Roman"/>
          <w:b/>
          <w:color w:val="007434"/>
          <w:sz w:val="24"/>
          <w:szCs w:val="24"/>
          <w:vertAlign w:val="subscript"/>
        </w:rPr>
        <w:t>2</w:t>
      </w:r>
      <w:r>
        <w:rPr>
          <w:rFonts w:cs="Arial" w:eastAsia="Times New Roman"/>
          <w:b/>
          <w:color w:val="007434"/>
          <w:sz w:val="24"/>
          <w:szCs w:val="24"/>
        </w:rPr>
        <w:t xml:space="preserve">S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2ClO</w:t>
      </w:r>
      <w:r>
        <w:rPr>
          <w:rFonts w:cs="Arial" w:eastAsia="Times New Roman"/>
          <w:b/>
          <w:color w:val="007434"/>
          <w:sz w:val="24"/>
          <w:szCs w:val="24"/>
          <w:vertAlign w:val="subscript"/>
        </w:rPr>
        <w:t>2</w:t>
      </w:r>
      <w:r>
        <w:rPr>
          <w:rFonts w:cs="Arial" w:eastAsia="Times New Roman"/>
          <w:b/>
          <w:color w:val="007434"/>
          <w:sz w:val="24"/>
          <w:szCs w:val="24"/>
        </w:rPr>
        <w:t xml:space="preserve"> + H</w:t>
      </w:r>
      <w:r>
        <w:rPr>
          <w:rFonts w:cs="Arial" w:eastAsia="Times New Roman"/>
          <w:b/>
          <w:color w:val="007434"/>
          <w:sz w:val="24"/>
          <w:szCs w:val="24"/>
          <w:vertAlign w:val="subscript"/>
        </w:rPr>
        <w:t>2</w:t>
      </w:r>
      <w:r>
        <w:rPr>
          <w:rFonts w:cs="Arial" w:eastAsia="Times New Roman"/>
          <w:b/>
          <w:color w:val="007434"/>
          <w:sz w:val="24"/>
          <w:szCs w:val="24"/>
        </w:rPr>
        <w:t>O → HClO</w:t>
      </w:r>
      <w:r>
        <w:rPr>
          <w:rFonts w:cs="Arial" w:eastAsia="Times New Roman"/>
          <w:b/>
          <w:color w:val="007434"/>
          <w:sz w:val="24"/>
          <w:szCs w:val="24"/>
          <w:vertAlign w:val="subscript"/>
        </w:rPr>
        <w:t>2</w:t>
      </w:r>
      <w:r>
        <w:rPr>
          <w:rFonts w:cs="Arial" w:eastAsia="Times New Roman"/>
          <w:b/>
          <w:color w:val="007434"/>
          <w:sz w:val="24"/>
          <w:szCs w:val="24"/>
        </w:rPr>
        <w:t xml:space="preserve"> + HClO</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MnO</w:t>
      </w:r>
      <w:r>
        <w:rPr>
          <w:rFonts w:cs="Arial" w:eastAsia="Times New Roman"/>
          <w:b/>
          <w:color w:val="007434"/>
          <w:sz w:val="24"/>
          <w:szCs w:val="24"/>
          <w:vertAlign w:val="subscript"/>
        </w:rPr>
        <w:t>2</w:t>
      </w:r>
      <w:r>
        <w:rPr>
          <w:rFonts w:cs="Arial" w:eastAsia="Times New Roman"/>
          <w:b/>
          <w:color w:val="007434"/>
          <w:sz w:val="24"/>
          <w:szCs w:val="24"/>
        </w:rPr>
        <w:t xml:space="preserve"> + 4HCl → MnCl</w:t>
      </w:r>
      <w:r>
        <w:rPr>
          <w:rFonts w:cs="Arial" w:eastAsia="Times New Roman"/>
          <w:b/>
          <w:color w:val="007434"/>
          <w:sz w:val="24"/>
          <w:szCs w:val="24"/>
          <w:vertAlign w:val="subscript"/>
        </w:rPr>
        <w:t>2</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t>O + 2Cl</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Pb + 4Na + 4C</w:t>
      </w:r>
      <w:r>
        <w:rPr>
          <w:rFonts w:cs="Arial" w:eastAsia="Times New Roman"/>
          <w:b/>
          <w:color w:val="007434"/>
          <w:sz w:val="24"/>
          <w:szCs w:val="24"/>
          <w:vertAlign w:val="subscript"/>
        </w:rPr>
        <w:t>2</w:t>
      </w:r>
      <w:r>
        <w:rPr>
          <w:rFonts w:cs="Arial" w:eastAsia="Times New Roman"/>
          <w:b/>
          <w:color w:val="007434"/>
          <w:sz w:val="24"/>
          <w:szCs w:val="24"/>
        </w:rPr>
        <w:t>H</w:t>
      </w:r>
      <w:r>
        <w:rPr>
          <w:rFonts w:cs="Arial" w:eastAsia="Times New Roman"/>
          <w:b/>
          <w:color w:val="007434"/>
          <w:sz w:val="24"/>
          <w:szCs w:val="24"/>
          <w:vertAlign w:val="subscript"/>
        </w:rPr>
        <w:t>5</w:t>
      </w:r>
      <w:r>
        <w:rPr>
          <w:rFonts w:cs="Arial" w:eastAsia="Times New Roman"/>
          <w:b/>
          <w:color w:val="007434"/>
          <w:sz w:val="24"/>
          <w:szCs w:val="24"/>
        </w:rPr>
        <w:t>Cl → Pb(C</w:t>
      </w:r>
      <w:r>
        <w:rPr>
          <w:rFonts w:cs="Arial" w:eastAsia="Times New Roman"/>
          <w:b/>
          <w:color w:val="007434"/>
          <w:sz w:val="24"/>
          <w:szCs w:val="24"/>
          <w:vertAlign w:val="subscript"/>
        </w:rPr>
        <w:t>2</w:t>
      </w:r>
      <w:r>
        <w:rPr>
          <w:rFonts w:cs="Arial" w:eastAsia="Times New Roman"/>
          <w:b/>
          <w:color w:val="007434"/>
          <w:sz w:val="24"/>
          <w:szCs w:val="24"/>
        </w:rPr>
        <w:t>H</w:t>
      </w:r>
      <w:r>
        <w:rPr>
          <w:rFonts w:cs="Arial" w:eastAsia="Times New Roman"/>
          <w:b/>
          <w:color w:val="007434"/>
          <w:sz w:val="24"/>
          <w:szCs w:val="24"/>
          <w:vertAlign w:val="subscript"/>
        </w:rPr>
        <w:t>5</w:t>
      </w:r>
      <w:r>
        <w:rPr>
          <w:rFonts w:cs="Arial" w:eastAsia="Times New Roman"/>
          <w:b/>
          <w:color w:val="007434"/>
          <w:sz w:val="24"/>
          <w:szCs w:val="24"/>
        </w:rPr>
        <w:t>)</w:t>
      </w:r>
      <w:r>
        <w:rPr>
          <w:rFonts w:cs="Arial" w:eastAsia="Times New Roman"/>
          <w:b/>
          <w:color w:val="007434"/>
          <w:sz w:val="24"/>
          <w:szCs w:val="24"/>
          <w:vertAlign w:val="subscript"/>
        </w:rPr>
        <w:t>4</w:t>
      </w:r>
      <w:r>
        <w:rPr>
          <w:rFonts w:cs="Arial" w:eastAsia="Times New Roman"/>
          <w:b/>
          <w:color w:val="007434"/>
          <w:sz w:val="24"/>
          <w:szCs w:val="24"/>
        </w:rPr>
        <w:t xml:space="preserve"> + 4NaCl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Ca(OH)</w:t>
      </w:r>
      <w:r>
        <w:rPr>
          <w:rFonts w:cs="Arial" w:eastAsia="Times New Roman"/>
          <w:b/>
          <w:color w:val="007434"/>
          <w:sz w:val="24"/>
          <w:szCs w:val="24"/>
          <w:vertAlign w:val="subscript"/>
        </w:rPr>
        <w:t>2</w:t>
      </w:r>
      <w:r>
        <w:rPr>
          <w:rFonts w:cs="Arial" w:eastAsia="Times New Roman"/>
          <w:b/>
          <w:color w:val="007434"/>
          <w:sz w:val="24"/>
          <w:szCs w:val="24"/>
        </w:rPr>
        <w:t xml:space="preserve"> + H</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4</w:t>
      </w:r>
      <w:r>
        <w:rPr>
          <w:rFonts w:cs="Arial" w:eastAsia="Times New Roman"/>
          <w:b/>
          <w:color w:val="007434"/>
          <w:sz w:val="24"/>
          <w:szCs w:val="24"/>
        </w:rPr>
        <w:t xml:space="preserve"> → CaHPO</w:t>
      </w:r>
      <w:r>
        <w:rPr>
          <w:rFonts w:cs="Arial" w:eastAsia="Times New Roman"/>
          <w:b/>
          <w:color w:val="007434"/>
          <w:sz w:val="24"/>
          <w:szCs w:val="24"/>
          <w:vertAlign w:val="subscript"/>
        </w:rPr>
        <w:t>4</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2Zn + 4NaOH + 4H</w:t>
      </w:r>
      <w:r>
        <w:rPr>
          <w:rFonts w:cs="Arial" w:eastAsia="Times New Roman"/>
          <w:b/>
          <w:color w:val="007434"/>
          <w:sz w:val="24"/>
          <w:szCs w:val="24"/>
          <w:vertAlign w:val="subscript"/>
        </w:rPr>
        <w:t>2</w:t>
      </w:r>
      <w:r>
        <w:rPr>
          <w:rFonts w:cs="Arial" w:eastAsia="Times New Roman"/>
          <w:b/>
          <w:color w:val="007434"/>
          <w:sz w:val="24"/>
          <w:szCs w:val="24"/>
        </w:rPr>
        <w:t>O → 2Na</w:t>
      </w:r>
      <w:r>
        <w:rPr>
          <w:rFonts w:cs="Arial" w:eastAsia="Times New Roman"/>
          <w:b/>
          <w:color w:val="007434"/>
          <w:sz w:val="24"/>
          <w:szCs w:val="24"/>
          <w:vertAlign w:val="subscript"/>
        </w:rPr>
        <w:t>2</w:t>
      </w:r>
      <w:r>
        <w:rPr>
          <w:rFonts w:cs="Arial" w:eastAsia="Times New Roman"/>
          <w:b/>
          <w:color w:val="007434"/>
          <w:sz w:val="24"/>
          <w:szCs w:val="24"/>
        </w:rPr>
        <w:t>Zn(OH)</w:t>
      </w:r>
      <w:r>
        <w:rPr>
          <w:rFonts w:cs="Arial" w:eastAsia="Times New Roman"/>
          <w:b/>
          <w:color w:val="007434"/>
          <w:sz w:val="24"/>
          <w:szCs w:val="24"/>
          <w:vertAlign w:val="subscript"/>
        </w:rPr>
        <w:t>4</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SrBr</w:t>
      </w:r>
      <w:r>
        <w:rPr>
          <w:rFonts w:cs="Arial" w:eastAsia="Times New Roman"/>
          <w:b/>
          <w:color w:val="007434"/>
          <w:sz w:val="24"/>
          <w:szCs w:val="24"/>
          <w:vertAlign w:val="subscript"/>
        </w:rPr>
        <w:t>2</w:t>
      </w:r>
      <w:r>
        <w:rPr>
          <w:rFonts w:cs="Arial" w:eastAsia="Times New Roman"/>
          <w:b/>
          <w:color w:val="007434"/>
          <w:sz w:val="24"/>
          <w:szCs w:val="24"/>
        </w:rPr>
        <w:t xml:space="preserve"> + (NH</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2</w:t>
      </w:r>
      <w:r>
        <w:rPr>
          <w:rFonts w:cs="Arial" w:eastAsia="Times New Roman"/>
          <w:b/>
          <w:color w:val="007434"/>
          <w:sz w:val="24"/>
          <w:szCs w:val="24"/>
        </w:rPr>
        <w:t>CO</w:t>
      </w:r>
      <w:r>
        <w:rPr>
          <w:rFonts w:cs="Arial" w:eastAsia="Times New Roman"/>
          <w:b/>
          <w:color w:val="007434"/>
          <w:sz w:val="24"/>
          <w:szCs w:val="24"/>
          <w:vertAlign w:val="subscript"/>
        </w:rPr>
        <w:t>3</w:t>
      </w:r>
      <w:r>
        <w:rPr>
          <w:rFonts w:cs="Arial" w:eastAsia="Times New Roman"/>
          <w:b/>
          <w:color w:val="007434"/>
          <w:sz w:val="24"/>
          <w:szCs w:val="24"/>
        </w:rPr>
        <w:t xml:space="preserve"> → SrCO</w:t>
      </w:r>
      <w:r>
        <w:rPr>
          <w:rFonts w:cs="Arial" w:eastAsia="Times New Roman"/>
          <w:b/>
          <w:color w:val="007434"/>
          <w:sz w:val="24"/>
          <w:szCs w:val="24"/>
          <w:vertAlign w:val="subscript"/>
        </w:rPr>
        <w:t>3</w:t>
      </w:r>
      <w:r>
        <w:rPr>
          <w:rFonts w:cs="Arial" w:eastAsia="Times New Roman"/>
          <w:b/>
          <w:color w:val="007434"/>
          <w:sz w:val="24"/>
          <w:szCs w:val="24"/>
        </w:rPr>
        <w:t xml:space="preserve"> + 2NH</w:t>
      </w:r>
      <w:r>
        <w:rPr>
          <w:rFonts w:cs="Arial" w:eastAsia="Times New Roman"/>
          <w:b/>
          <w:color w:val="007434"/>
          <w:sz w:val="24"/>
          <w:szCs w:val="24"/>
          <w:vertAlign w:val="subscript"/>
        </w:rPr>
        <w:t>4</w:t>
      </w:r>
      <w:r>
        <w:rPr>
          <w:rFonts w:cs="Arial" w:eastAsia="Times New Roman"/>
          <w:b/>
          <w:color w:val="007434"/>
          <w:sz w:val="24"/>
          <w:szCs w:val="24"/>
        </w:rPr>
        <w:t xml:space="preserve">Br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3Hg(OH)</w:t>
      </w:r>
      <w:r>
        <w:rPr>
          <w:rFonts w:cs="Arial" w:eastAsia="Times New Roman"/>
          <w:b/>
          <w:color w:val="007434"/>
          <w:sz w:val="24"/>
          <w:szCs w:val="24"/>
          <w:vertAlign w:val="subscript"/>
        </w:rPr>
        <w:t>2</w:t>
      </w:r>
      <w:r>
        <w:rPr>
          <w:rFonts w:cs="Arial" w:eastAsia="Times New Roman"/>
          <w:b/>
          <w:color w:val="007434"/>
          <w:sz w:val="24"/>
          <w:szCs w:val="24"/>
        </w:rPr>
        <w:t xml:space="preserve"> + 2H</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4</w:t>
      </w:r>
      <w:r>
        <w:rPr>
          <w:rFonts w:cs="Arial" w:eastAsia="Times New Roman"/>
          <w:b/>
          <w:color w:val="007434"/>
          <w:sz w:val="24"/>
          <w:szCs w:val="24"/>
        </w:rPr>
        <w:t xml:space="preserve"> → Hg</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2</w:t>
      </w:r>
      <w:r>
        <w:rPr>
          <w:rFonts w:cs="Arial" w:eastAsia="Times New Roman"/>
          <w:b/>
          <w:color w:val="007434"/>
          <w:sz w:val="24"/>
          <w:szCs w:val="24"/>
        </w:rPr>
        <w:t xml:space="preserve"> + 6H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2Ca</w:t>
      </w:r>
      <w:r>
        <w:rPr>
          <w:rFonts w:cs="Arial" w:eastAsia="Times New Roman"/>
          <w:b/>
          <w:color w:val="007434"/>
          <w:sz w:val="24"/>
          <w:szCs w:val="24"/>
          <w:vertAlign w:val="subscript"/>
        </w:rPr>
        <w:t>3</w:t>
      </w:r>
      <w:r>
        <w:rPr>
          <w:rFonts w:cs="Arial" w:eastAsia="Times New Roman"/>
          <w:b/>
          <w:color w:val="007434"/>
          <w:sz w:val="24"/>
          <w:szCs w:val="24"/>
        </w:rPr>
        <w:t>(PO</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2</w:t>
      </w:r>
      <w:r>
        <w:rPr>
          <w:rFonts w:cs="Arial" w:eastAsia="Times New Roman"/>
          <w:b/>
          <w:color w:val="007434"/>
          <w:sz w:val="24"/>
          <w:szCs w:val="24"/>
        </w:rPr>
        <w:t xml:space="preserve"> + 6SiO</w:t>
      </w:r>
      <w:r>
        <w:rPr>
          <w:rFonts w:cs="Arial" w:eastAsia="Times New Roman"/>
          <w:b/>
          <w:color w:val="007434"/>
          <w:sz w:val="24"/>
          <w:szCs w:val="24"/>
          <w:vertAlign w:val="subscript"/>
        </w:rPr>
        <w:t>2</w:t>
      </w:r>
      <w:r>
        <w:rPr>
          <w:rFonts w:cs="Arial" w:eastAsia="Times New Roman"/>
          <w:b/>
          <w:color w:val="007434"/>
          <w:sz w:val="24"/>
          <w:szCs w:val="24"/>
        </w:rPr>
        <w:t xml:space="preserve"> + 10C → 6CaSiO</w:t>
      </w:r>
      <w:r>
        <w:rPr>
          <w:rFonts w:cs="Arial" w:eastAsia="Times New Roman"/>
          <w:b/>
          <w:color w:val="007434"/>
          <w:sz w:val="24"/>
          <w:szCs w:val="24"/>
          <w:vertAlign w:val="subscript"/>
        </w:rPr>
        <w:t>3</w:t>
      </w:r>
      <w:r>
        <w:rPr>
          <w:rFonts w:cs="Arial" w:eastAsia="Times New Roman"/>
          <w:b/>
          <w:color w:val="007434"/>
          <w:sz w:val="24"/>
          <w:szCs w:val="24"/>
        </w:rPr>
        <w:t xml:space="preserve"> + P</w:t>
      </w:r>
      <w:r>
        <w:rPr>
          <w:rFonts w:cs="Arial" w:eastAsia="Times New Roman"/>
          <w:b/>
          <w:color w:val="007434"/>
          <w:sz w:val="24"/>
          <w:szCs w:val="24"/>
          <w:vertAlign w:val="subscript"/>
        </w:rPr>
        <w:t>4</w:t>
      </w:r>
      <w:r>
        <w:rPr>
          <w:rFonts w:cs="Arial" w:eastAsia="Times New Roman"/>
          <w:b/>
          <w:color w:val="007434"/>
          <w:sz w:val="24"/>
          <w:szCs w:val="24"/>
        </w:rPr>
        <w:t xml:space="preserve"> + 10CO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2C</w:t>
      </w:r>
      <w:r>
        <w:rPr>
          <w:rFonts w:cs="Arial" w:eastAsia="Times New Roman"/>
          <w:b/>
          <w:color w:val="007434"/>
          <w:sz w:val="24"/>
          <w:szCs w:val="24"/>
          <w:vertAlign w:val="subscript"/>
        </w:rPr>
        <w:t>2</w:t>
      </w:r>
      <w:r>
        <w:rPr>
          <w:rFonts w:cs="Arial" w:eastAsia="Times New Roman"/>
          <w:b/>
          <w:color w:val="007434"/>
          <w:sz w:val="24"/>
          <w:szCs w:val="24"/>
        </w:rPr>
        <w:t>H</w:t>
      </w:r>
      <w:r>
        <w:rPr>
          <w:rFonts w:cs="Arial" w:eastAsia="Times New Roman"/>
          <w:b/>
          <w:color w:val="007434"/>
          <w:sz w:val="24"/>
          <w:szCs w:val="24"/>
          <w:vertAlign w:val="subscript"/>
        </w:rPr>
        <w:t>3</w:t>
      </w:r>
      <w:r>
        <w:rPr>
          <w:rFonts w:cs="Arial" w:eastAsia="Times New Roman"/>
          <w:b/>
          <w:color w:val="007434"/>
          <w:sz w:val="24"/>
          <w:szCs w:val="24"/>
        </w:rPr>
        <w:t>Cl + 5O</w:t>
      </w:r>
      <w:r>
        <w:rPr>
          <w:rFonts w:cs="Arial" w:eastAsia="Times New Roman"/>
          <w:b/>
          <w:color w:val="007434"/>
          <w:sz w:val="24"/>
          <w:szCs w:val="24"/>
          <w:vertAlign w:val="subscript"/>
        </w:rPr>
        <w:t>2</w:t>
      </w:r>
      <w:r>
        <w:rPr>
          <w:rFonts w:cs="Arial" w:eastAsia="Times New Roman"/>
          <w:b/>
          <w:color w:val="007434"/>
          <w:sz w:val="24"/>
          <w:szCs w:val="24"/>
        </w:rPr>
        <w:t xml:space="preserve"> → 4CO</w:t>
      </w:r>
      <w:r>
        <w:rPr>
          <w:rFonts w:cs="Arial" w:eastAsia="Times New Roman"/>
          <w:b/>
          <w:color w:val="007434"/>
          <w:sz w:val="24"/>
          <w:szCs w:val="24"/>
          <w:vertAlign w:val="subscript"/>
        </w:rPr>
        <w:t>2</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t xml:space="preserve">O + 2HCl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2(NH</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2</w:t>
      </w:r>
      <w:r>
        <w:rPr>
          <w:rFonts w:cs="Arial" w:eastAsia="Times New Roman"/>
          <w:b/>
          <w:color w:val="007434"/>
          <w:sz w:val="24"/>
          <w:szCs w:val="24"/>
        </w:rPr>
        <w:t>Cr</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7</w:t>
      </w:r>
      <w:r>
        <w:rPr>
          <w:rFonts w:cs="Arial" w:eastAsia="Times New Roman"/>
          <w:b/>
          <w:color w:val="007434"/>
          <w:sz w:val="24"/>
          <w:szCs w:val="24"/>
        </w:rPr>
        <w:t xml:space="preserve"> → 4NH</w:t>
      </w:r>
      <w:r>
        <w:rPr>
          <w:rFonts w:cs="Arial" w:eastAsia="Times New Roman"/>
          <w:b/>
          <w:color w:val="007434"/>
          <w:sz w:val="24"/>
          <w:szCs w:val="24"/>
          <w:vertAlign w:val="subscript"/>
        </w:rPr>
        <w:t>3</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t>O + 2Cr</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t xml:space="preserve"> + 3O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Ca(ClO</w:t>
      </w:r>
      <w:r>
        <w:rPr>
          <w:rFonts w:cs="Arial" w:eastAsia="Times New Roman"/>
          <w:b/>
          <w:color w:val="007434"/>
          <w:sz w:val="24"/>
          <w:szCs w:val="24"/>
          <w:vertAlign w:val="subscript"/>
        </w:rPr>
        <w:t>3</w:t>
      </w:r>
      <w:r>
        <w:rPr>
          <w:rFonts w:cs="Arial" w:eastAsia="Times New Roman"/>
          <w:b/>
          <w:color w:val="007434"/>
          <w:sz w:val="24"/>
          <w:szCs w:val="24"/>
        </w:rPr>
        <w:t>)</w:t>
      </w:r>
      <w:r>
        <w:rPr>
          <w:rFonts w:cs="Arial" w:eastAsia="Times New Roman"/>
          <w:b/>
          <w:color w:val="007434"/>
          <w:sz w:val="24"/>
          <w:szCs w:val="24"/>
          <w:vertAlign w:val="subscript"/>
        </w:rPr>
        <w:t>2</w:t>
      </w:r>
      <w:r>
        <w:rPr>
          <w:rFonts w:cs="Arial" w:eastAsia="Times New Roman"/>
          <w:b/>
          <w:color w:val="007434"/>
          <w:sz w:val="24"/>
          <w:szCs w:val="24"/>
        </w:rPr>
        <w:t xml:space="preserve"> → CaCl</w:t>
      </w:r>
      <w:r>
        <w:rPr>
          <w:rFonts w:cs="Arial" w:eastAsia="Times New Roman"/>
          <w:b/>
          <w:color w:val="007434"/>
          <w:sz w:val="24"/>
          <w:szCs w:val="24"/>
          <w:vertAlign w:val="subscript"/>
        </w:rPr>
        <w:t>2</w:t>
      </w:r>
      <w:r>
        <w:rPr>
          <w:rFonts w:cs="Arial" w:eastAsia="Times New Roman"/>
          <w:b/>
          <w:color w:val="007434"/>
          <w:sz w:val="24"/>
          <w:szCs w:val="24"/>
        </w:rPr>
        <w:t xml:space="preserve"> + 3O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C</w:t>
      </w:r>
      <w:r>
        <w:rPr>
          <w:rFonts w:cs="Arial" w:eastAsia="Times New Roman"/>
          <w:b/>
          <w:color w:val="007434"/>
          <w:sz w:val="24"/>
          <w:szCs w:val="24"/>
          <w:vertAlign w:val="subscript"/>
        </w:rPr>
        <w:t>2</w:t>
      </w:r>
      <w:r>
        <w:rPr>
          <w:rFonts w:cs="Arial" w:eastAsia="Times New Roman"/>
          <w:b/>
          <w:color w:val="007434"/>
          <w:sz w:val="24"/>
          <w:szCs w:val="24"/>
        </w:rPr>
        <w:t>H</w:t>
      </w:r>
      <w:r>
        <w:rPr>
          <w:rFonts w:cs="Arial" w:eastAsia="Times New Roman"/>
          <w:b/>
          <w:color w:val="007434"/>
          <w:sz w:val="24"/>
          <w:szCs w:val="24"/>
          <w:vertAlign w:val="subscript"/>
        </w:rPr>
        <w:t>5</w:t>
      </w:r>
      <w:r>
        <w:rPr>
          <w:rFonts w:cs="Arial" w:eastAsia="Times New Roman"/>
          <w:b/>
          <w:color w:val="007434"/>
          <w:sz w:val="24"/>
          <w:szCs w:val="24"/>
        </w:rPr>
        <w:t>OH + 2O</w:t>
      </w:r>
      <w:r>
        <w:rPr>
          <w:rFonts w:cs="Arial" w:eastAsia="Times New Roman"/>
          <w:b/>
          <w:color w:val="007434"/>
          <w:sz w:val="24"/>
          <w:szCs w:val="24"/>
          <w:vertAlign w:val="subscript"/>
        </w:rPr>
        <w:t>2</w:t>
      </w:r>
      <w:r>
        <w:rPr>
          <w:rFonts w:cs="Arial" w:eastAsia="Times New Roman"/>
          <w:b/>
          <w:color w:val="007434"/>
          <w:sz w:val="24"/>
          <w:szCs w:val="24"/>
        </w:rPr>
        <w:t xml:space="preserve"> → 2CO + 3H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Xe + 3F</w:t>
      </w:r>
      <w:r>
        <w:rPr>
          <w:rFonts w:cs="Arial" w:eastAsia="Times New Roman"/>
          <w:b/>
          <w:color w:val="007434"/>
          <w:sz w:val="24"/>
          <w:szCs w:val="24"/>
          <w:vertAlign w:val="subscript"/>
        </w:rPr>
        <w:t>2</w:t>
      </w:r>
      <w:r>
        <w:rPr>
          <w:rFonts w:cs="Arial" w:eastAsia="Times New Roman"/>
          <w:b/>
          <w:color w:val="007434"/>
          <w:sz w:val="24"/>
          <w:szCs w:val="24"/>
        </w:rPr>
        <w:t xml:space="preserve"> → XeF</w:t>
      </w:r>
      <w:r>
        <w:rPr>
          <w:rFonts w:cs="Arial" w:eastAsia="Times New Roman"/>
          <w:b/>
          <w:color w:val="007434"/>
          <w:sz w:val="24"/>
          <w:szCs w:val="24"/>
          <w:vertAlign w:val="subscript"/>
        </w:rPr>
        <w:t>6</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NH</w:t>
      </w:r>
      <w:r>
        <w:rPr>
          <w:rFonts w:cs="Arial" w:eastAsia="Times New Roman"/>
          <w:b/>
          <w:color w:val="007434"/>
          <w:sz w:val="24"/>
          <w:szCs w:val="24"/>
          <w:vertAlign w:val="subscript"/>
        </w:rPr>
        <w:t>4</w:t>
      </w:r>
      <w:r>
        <w:rPr>
          <w:rFonts w:cs="Arial" w:eastAsia="Times New Roman"/>
          <w:b/>
          <w:color w:val="007434"/>
          <w:sz w:val="24"/>
          <w:szCs w:val="24"/>
        </w:rPr>
        <w:t>NO</w:t>
      </w:r>
      <w:r>
        <w:rPr>
          <w:rFonts w:cs="Arial" w:eastAsia="Times New Roman"/>
          <w:b/>
          <w:color w:val="007434"/>
          <w:sz w:val="24"/>
          <w:szCs w:val="24"/>
          <w:vertAlign w:val="subscript"/>
        </w:rPr>
        <w:t>3</w:t>
      </w:r>
      <w:r>
        <w:rPr>
          <w:rFonts w:cs="Arial" w:eastAsia="Times New Roman"/>
          <w:b/>
          <w:color w:val="007434"/>
          <w:sz w:val="24"/>
          <w:szCs w:val="24"/>
        </w:rPr>
        <w:t xml:space="preserve"> → N</w:t>
      </w:r>
      <w:r>
        <w:rPr>
          <w:rFonts w:cs="Arial" w:eastAsia="Times New Roman"/>
          <w:b/>
          <w:color w:val="007434"/>
          <w:sz w:val="24"/>
          <w:szCs w:val="24"/>
          <w:vertAlign w:val="subscript"/>
        </w:rPr>
        <w:t>2</w:t>
      </w:r>
      <w:r>
        <w:rPr>
          <w:rFonts w:cs="Arial" w:eastAsia="Times New Roman"/>
          <w:b/>
          <w:color w:val="007434"/>
          <w:sz w:val="24"/>
          <w:szCs w:val="24"/>
        </w:rPr>
        <w:t>O + 2H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2Au</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t xml:space="preserve"> → 4Au + 3O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2C</w:t>
      </w:r>
      <w:r>
        <w:rPr>
          <w:rFonts w:cs="Arial" w:eastAsia="Times New Roman"/>
          <w:b/>
          <w:color w:val="007434"/>
          <w:sz w:val="24"/>
          <w:szCs w:val="24"/>
          <w:vertAlign w:val="subscript"/>
        </w:rPr>
        <w:t>4</w:t>
      </w:r>
      <w:r>
        <w:rPr>
          <w:rFonts w:cs="Arial" w:eastAsia="Times New Roman"/>
          <w:b/>
          <w:color w:val="007434"/>
          <w:sz w:val="24"/>
          <w:szCs w:val="24"/>
        </w:rPr>
        <w:t>H</w:t>
      </w:r>
      <w:r>
        <w:rPr>
          <w:rFonts w:cs="Arial" w:eastAsia="Times New Roman"/>
          <w:b/>
          <w:color w:val="007434"/>
          <w:sz w:val="24"/>
          <w:szCs w:val="24"/>
          <w:vertAlign w:val="subscript"/>
        </w:rPr>
        <w:t>10</w:t>
      </w:r>
      <w:r>
        <w:rPr>
          <w:rFonts w:cs="Arial" w:eastAsia="Times New Roman"/>
          <w:b/>
          <w:color w:val="007434"/>
          <w:sz w:val="24"/>
          <w:szCs w:val="24"/>
        </w:rPr>
        <w:t xml:space="preserve"> + 13O</w:t>
      </w:r>
      <w:r>
        <w:rPr>
          <w:rFonts w:cs="Arial" w:eastAsia="Times New Roman"/>
          <w:b/>
          <w:color w:val="007434"/>
          <w:sz w:val="24"/>
          <w:szCs w:val="24"/>
          <w:vertAlign w:val="subscript"/>
        </w:rPr>
        <w:t>2</w:t>
      </w:r>
      <w:r>
        <w:rPr>
          <w:rFonts w:cs="Arial" w:eastAsia="Times New Roman"/>
          <w:b/>
          <w:color w:val="007434"/>
          <w:sz w:val="24"/>
          <w:szCs w:val="24"/>
        </w:rPr>
        <w:t xml:space="preserve"> → 8CO</w:t>
      </w:r>
      <w:r>
        <w:rPr>
          <w:rFonts w:cs="Arial" w:eastAsia="Times New Roman"/>
          <w:b/>
          <w:color w:val="007434"/>
          <w:sz w:val="24"/>
          <w:szCs w:val="24"/>
          <w:vertAlign w:val="subscript"/>
        </w:rPr>
        <w:t>2</w:t>
      </w:r>
      <w:r>
        <w:rPr>
          <w:rFonts w:cs="Arial" w:eastAsia="Times New Roman"/>
          <w:b/>
          <w:color w:val="007434"/>
          <w:sz w:val="24"/>
          <w:szCs w:val="24"/>
        </w:rPr>
        <w:t xml:space="preserve"> + 10H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Fe</w:t>
      </w:r>
      <w:r>
        <w:rPr>
          <w:rFonts w:cs="Arial" w:eastAsia="Times New Roman"/>
          <w:b/>
          <w:color w:val="007434"/>
          <w:sz w:val="24"/>
          <w:szCs w:val="24"/>
          <w:vertAlign w:val="subscript"/>
        </w:rPr>
        <w:t>3</w:t>
      </w:r>
      <w:r>
        <w:rPr>
          <w:rFonts w:cs="Arial" w:eastAsia="Times New Roman"/>
          <w:b/>
          <w:color w:val="007434"/>
          <w:sz w:val="24"/>
          <w:szCs w:val="24"/>
        </w:rPr>
        <w:t>O</w:t>
      </w:r>
      <w:r>
        <w:rPr>
          <w:rFonts w:cs="Arial" w:eastAsia="Times New Roman"/>
          <w:b/>
          <w:color w:val="007434"/>
          <w:sz w:val="24"/>
          <w:szCs w:val="24"/>
          <w:vertAlign w:val="subscript"/>
        </w:rPr>
        <w:t>4</w:t>
      </w:r>
      <w:r>
        <w:rPr>
          <w:rFonts w:cs="Arial" w:eastAsia="Times New Roman"/>
          <w:b/>
          <w:color w:val="007434"/>
          <w:sz w:val="24"/>
          <w:szCs w:val="24"/>
        </w:rPr>
        <w:t xml:space="preserve"> + 4H</w:t>
      </w:r>
      <w:r>
        <w:rPr>
          <w:rFonts w:cs="Arial" w:eastAsia="Times New Roman"/>
          <w:b/>
          <w:color w:val="007434"/>
          <w:sz w:val="24"/>
          <w:szCs w:val="24"/>
          <w:vertAlign w:val="subscript"/>
        </w:rPr>
        <w:t>2</w:t>
      </w:r>
      <w:r>
        <w:rPr>
          <w:rFonts w:cs="Arial" w:eastAsia="Times New Roman"/>
          <w:b/>
          <w:color w:val="007434"/>
          <w:sz w:val="24"/>
          <w:szCs w:val="24"/>
        </w:rPr>
        <w:t xml:space="preserve"> → 3Fe + 4H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3O</w:t>
      </w:r>
      <w:r>
        <w:rPr>
          <w:rFonts w:cs="Arial" w:eastAsia="Times New Roman"/>
          <w:b/>
          <w:color w:val="007434"/>
          <w:sz w:val="24"/>
          <w:szCs w:val="24"/>
          <w:vertAlign w:val="subscript"/>
        </w:rPr>
        <w:t>2</w:t>
      </w:r>
      <w:r>
        <w:rPr>
          <w:rFonts w:cs="Arial" w:eastAsia="Times New Roman"/>
          <w:b/>
          <w:color w:val="007434"/>
          <w:sz w:val="24"/>
          <w:szCs w:val="24"/>
        </w:rPr>
        <w:t xml:space="preserve"> → 2O</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I</w:t>
      </w:r>
      <w:r>
        <w:rPr>
          <w:rFonts w:cs="Arial" w:eastAsia="Times New Roman"/>
          <w:b/>
          <w:color w:val="007434"/>
          <w:sz w:val="24"/>
          <w:szCs w:val="24"/>
          <w:vertAlign w:val="subscript"/>
        </w:rPr>
        <w:t>2</w:t>
      </w:r>
      <w:r>
        <w:rPr>
          <w:rFonts w:cs="Arial" w:eastAsia="Times New Roman"/>
          <w:b/>
          <w:color w:val="007434"/>
          <w:sz w:val="24"/>
          <w:szCs w:val="24"/>
        </w:rPr>
        <w:t xml:space="preserve"> + 6HNO</w:t>
      </w:r>
      <w:r>
        <w:rPr>
          <w:rFonts w:cs="Arial" w:eastAsia="Times New Roman"/>
          <w:b/>
          <w:color w:val="007434"/>
          <w:sz w:val="24"/>
          <w:szCs w:val="24"/>
          <w:vertAlign w:val="subscript"/>
        </w:rPr>
        <w:t>3</w:t>
      </w:r>
      <w:r>
        <w:rPr>
          <w:rFonts w:cs="Arial" w:eastAsia="Times New Roman"/>
          <w:b/>
          <w:color w:val="007434"/>
          <w:sz w:val="24"/>
          <w:szCs w:val="24"/>
        </w:rPr>
        <w:t xml:space="preserve"> → 2HIO</w:t>
      </w:r>
      <w:r>
        <w:rPr>
          <w:rFonts w:cs="Arial" w:eastAsia="Times New Roman"/>
          <w:b/>
          <w:color w:val="007434"/>
          <w:sz w:val="24"/>
          <w:szCs w:val="24"/>
          <w:vertAlign w:val="subscript"/>
        </w:rPr>
        <w:t>3</w:t>
      </w:r>
      <w:r>
        <w:rPr>
          <w:rFonts w:cs="Arial" w:eastAsia="Times New Roman"/>
          <w:b/>
          <w:color w:val="007434"/>
          <w:sz w:val="24"/>
          <w:szCs w:val="24"/>
        </w:rPr>
        <w:t xml:space="preserve"> + 6NO</w:t>
      </w:r>
      <w:r>
        <w:rPr>
          <w:rFonts w:cs="Arial" w:eastAsia="Times New Roman"/>
          <w:b/>
          <w:color w:val="007434"/>
          <w:sz w:val="24"/>
          <w:szCs w:val="24"/>
          <w:vertAlign w:val="subscript"/>
        </w:rPr>
        <w:t>2</w:t>
      </w:r>
      <w:r>
        <w:rPr>
          <w:rFonts w:cs="Arial" w:eastAsia="Times New Roman"/>
          <w:b/>
          <w:color w:val="007434"/>
          <w:sz w:val="24"/>
          <w:szCs w:val="24"/>
        </w:rPr>
        <w:t xml:space="preserve"> + 2H</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2C</w:t>
      </w:r>
      <w:r>
        <w:rPr>
          <w:rFonts w:cs="Arial" w:eastAsia="Times New Roman"/>
          <w:b/>
          <w:color w:val="007434"/>
          <w:sz w:val="24"/>
          <w:szCs w:val="24"/>
          <w:vertAlign w:val="subscript"/>
        </w:rPr>
        <w:t>6</w:t>
      </w:r>
      <w:r>
        <w:rPr>
          <w:rFonts w:cs="Arial" w:eastAsia="Times New Roman"/>
          <w:b/>
          <w:color w:val="007434"/>
          <w:sz w:val="24"/>
          <w:szCs w:val="24"/>
        </w:rPr>
        <w:t>H</w:t>
      </w:r>
      <w:r>
        <w:rPr>
          <w:rFonts w:cs="Arial" w:eastAsia="Times New Roman"/>
          <w:b/>
          <w:color w:val="007434"/>
          <w:sz w:val="24"/>
          <w:szCs w:val="24"/>
          <w:vertAlign w:val="subscript"/>
        </w:rPr>
        <w:t>6</w:t>
      </w:r>
      <w:r>
        <w:rPr>
          <w:rFonts w:cs="Arial" w:eastAsia="Times New Roman"/>
          <w:b/>
          <w:color w:val="007434"/>
          <w:sz w:val="24"/>
          <w:szCs w:val="24"/>
        </w:rPr>
        <w:t xml:space="preserve"> + 15O</w:t>
      </w:r>
      <w:r>
        <w:rPr>
          <w:rFonts w:cs="Arial" w:eastAsia="Times New Roman"/>
          <w:b/>
          <w:color w:val="007434"/>
          <w:sz w:val="24"/>
          <w:szCs w:val="24"/>
          <w:vertAlign w:val="subscript"/>
        </w:rPr>
        <w:t>2</w:t>
      </w:r>
      <w:r>
        <w:rPr>
          <w:rFonts w:cs="Arial" w:eastAsia="Times New Roman"/>
          <w:b/>
          <w:color w:val="007434"/>
          <w:sz w:val="24"/>
          <w:szCs w:val="24"/>
        </w:rPr>
        <w:t xml:space="preserve"> → 12CO</w:t>
      </w:r>
      <w:r>
        <w:rPr>
          <w:rFonts w:cs="Arial" w:eastAsia="Times New Roman"/>
          <w:b/>
          <w:color w:val="007434"/>
          <w:sz w:val="24"/>
          <w:szCs w:val="24"/>
          <w:vertAlign w:val="subscript"/>
        </w:rPr>
        <w:t>2</w:t>
      </w:r>
      <w:r>
        <w:rPr>
          <w:rFonts w:cs="Arial" w:eastAsia="Times New Roman"/>
          <w:b/>
          <w:color w:val="007434"/>
          <w:sz w:val="24"/>
          <w:szCs w:val="24"/>
        </w:rPr>
        <w:t xml:space="preserve"> + 6H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C</w:t>
      </w:r>
      <w:r>
        <w:rPr>
          <w:rFonts w:cs="Arial" w:eastAsia="Times New Roman"/>
          <w:b/>
          <w:color w:val="007434"/>
          <w:sz w:val="24"/>
          <w:szCs w:val="24"/>
          <w:vertAlign w:val="subscript"/>
        </w:rPr>
        <w:t>2</w:t>
      </w:r>
      <w:r>
        <w:rPr>
          <w:rFonts w:cs="Arial" w:eastAsia="Times New Roman"/>
          <w:b/>
          <w:color w:val="007434"/>
          <w:sz w:val="24"/>
          <w:szCs w:val="24"/>
        </w:rPr>
        <w:t>H</w:t>
      </w:r>
      <w:r>
        <w:rPr>
          <w:rFonts w:cs="Arial" w:eastAsia="Times New Roman"/>
          <w:b/>
          <w:color w:val="007434"/>
          <w:sz w:val="24"/>
          <w:szCs w:val="24"/>
          <w:vertAlign w:val="subscript"/>
        </w:rPr>
        <w:t>5</w:t>
      </w:r>
      <w:r>
        <w:rPr>
          <w:rFonts w:cs="Arial" w:eastAsia="Times New Roman"/>
          <w:b/>
          <w:color w:val="007434"/>
          <w:sz w:val="24"/>
          <w:szCs w:val="24"/>
        </w:rPr>
        <w:t>OH + 3O</w:t>
      </w:r>
      <w:r>
        <w:rPr>
          <w:rFonts w:cs="Arial" w:eastAsia="Times New Roman"/>
          <w:b/>
          <w:color w:val="007434"/>
          <w:sz w:val="24"/>
          <w:szCs w:val="24"/>
          <w:vertAlign w:val="subscript"/>
        </w:rPr>
        <w:t>2</w:t>
      </w:r>
      <w:r>
        <w:rPr>
          <w:rFonts w:cs="Arial" w:eastAsia="Times New Roman"/>
          <w:b/>
          <w:color w:val="007434"/>
          <w:sz w:val="24"/>
          <w:szCs w:val="24"/>
        </w:rPr>
        <w:t xml:space="preserve"> → 2CO</w:t>
      </w:r>
      <w:r>
        <w:rPr>
          <w:rFonts w:cs="Arial" w:eastAsia="Times New Roman"/>
          <w:b/>
          <w:color w:val="007434"/>
          <w:sz w:val="24"/>
          <w:szCs w:val="24"/>
          <w:vertAlign w:val="subscript"/>
        </w:rPr>
        <w:t>2</w:t>
      </w:r>
      <w:r>
        <w:rPr>
          <w:rFonts w:cs="Arial" w:eastAsia="Times New Roman"/>
          <w:b/>
          <w:color w:val="007434"/>
          <w:sz w:val="24"/>
          <w:szCs w:val="24"/>
        </w:rPr>
        <w:t xml:space="preserve"> + 3H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3BaCl</w:t>
      </w:r>
      <w:r>
        <w:rPr>
          <w:rFonts w:cs="Arial" w:eastAsia="Times New Roman"/>
          <w:b/>
          <w:color w:val="007434"/>
          <w:sz w:val="24"/>
          <w:szCs w:val="24"/>
          <w:vertAlign w:val="subscript"/>
        </w:rPr>
        <w:t>2</w:t>
      </w:r>
      <w:r>
        <w:rPr>
          <w:rFonts w:cs="Arial" w:eastAsia="Times New Roman"/>
          <w:b/>
          <w:color w:val="007434"/>
          <w:sz w:val="24"/>
          <w:szCs w:val="24"/>
        </w:rPr>
        <w:t xml:space="preserve"> + Al</w:t>
      </w:r>
      <w:r>
        <w:rPr>
          <w:rFonts w:cs="Arial" w:eastAsia="Times New Roman"/>
          <w:b/>
          <w:color w:val="007434"/>
          <w:sz w:val="24"/>
          <w:szCs w:val="24"/>
          <w:vertAlign w:val="subscript"/>
        </w:rPr>
        <w:t>2</w:t>
      </w:r>
      <w:r>
        <w:rPr>
          <w:rFonts w:cs="Arial" w:eastAsia="Times New Roman"/>
          <w:b/>
          <w:color w:val="007434"/>
          <w:sz w:val="24"/>
          <w:szCs w:val="24"/>
        </w:rPr>
        <w:t>(SO</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3</w:t>
      </w:r>
      <w:r>
        <w:rPr>
          <w:rFonts w:cs="Arial" w:eastAsia="Times New Roman"/>
          <w:b/>
          <w:color w:val="007434"/>
          <w:sz w:val="24"/>
          <w:szCs w:val="24"/>
        </w:rPr>
        <w:t xml:space="preserve"> → 3BaSO</w:t>
      </w:r>
      <w:r>
        <w:rPr>
          <w:rFonts w:cs="Arial" w:eastAsia="Times New Roman"/>
          <w:b/>
          <w:color w:val="007434"/>
          <w:sz w:val="24"/>
          <w:szCs w:val="24"/>
          <w:vertAlign w:val="subscript"/>
        </w:rPr>
        <w:t>4</w:t>
      </w:r>
      <w:r>
        <w:rPr>
          <w:rFonts w:cs="Arial" w:eastAsia="Times New Roman"/>
          <w:b/>
          <w:color w:val="007434"/>
          <w:sz w:val="24"/>
          <w:szCs w:val="24"/>
        </w:rPr>
        <w:t xml:space="preserve"> + 2AlCl</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(NH</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2</w:t>
      </w:r>
      <w:r>
        <w:rPr>
          <w:rFonts w:cs="Arial" w:eastAsia="Times New Roman"/>
          <w:b/>
          <w:color w:val="007434"/>
          <w:sz w:val="24"/>
          <w:szCs w:val="24"/>
        </w:rPr>
        <w:t>Cr</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7</w:t>
      </w:r>
      <w:r>
        <w:rPr>
          <w:rFonts w:cs="Arial" w:eastAsia="Times New Roman"/>
          <w:b/>
          <w:color w:val="007434"/>
          <w:sz w:val="24"/>
          <w:szCs w:val="24"/>
        </w:rPr>
        <w:t xml:space="preserve"> → Cr</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3</w:t>
      </w:r>
      <w:r>
        <w:rPr>
          <w:rFonts w:cs="Arial" w:eastAsia="Times New Roman"/>
          <w:b/>
          <w:color w:val="007434"/>
          <w:sz w:val="24"/>
          <w:szCs w:val="24"/>
        </w:rPr>
        <w:t xml:space="preserve"> + N</w:t>
      </w:r>
      <w:r>
        <w:rPr>
          <w:rFonts w:cs="Arial" w:eastAsia="Times New Roman"/>
          <w:b/>
          <w:color w:val="007434"/>
          <w:sz w:val="24"/>
          <w:szCs w:val="24"/>
          <w:vertAlign w:val="subscript"/>
        </w:rPr>
        <w:t>2</w:t>
      </w:r>
      <w:r>
        <w:rPr>
          <w:rFonts w:cs="Arial" w:eastAsia="Times New Roman"/>
          <w:b/>
          <w:color w:val="007434"/>
          <w:sz w:val="24"/>
          <w:szCs w:val="24"/>
        </w:rPr>
        <w:t xml:space="preserve"> + 4H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2NaHCO</w:t>
      </w:r>
      <w:r>
        <w:rPr>
          <w:rFonts w:cs="Arial" w:eastAsia="Times New Roman"/>
          <w:b/>
          <w:color w:val="007434"/>
          <w:sz w:val="24"/>
          <w:szCs w:val="24"/>
          <w:vertAlign w:val="subscript"/>
        </w:rPr>
        <w:t>3</w:t>
      </w:r>
      <w:r>
        <w:rPr>
          <w:rFonts w:cs="Arial" w:eastAsia="Times New Roman"/>
          <w:b/>
          <w:color w:val="007434"/>
          <w:sz w:val="24"/>
          <w:szCs w:val="24"/>
        </w:rPr>
        <w:t xml:space="preserve"> → Na</w:t>
      </w:r>
      <w:r>
        <w:rPr>
          <w:rFonts w:cs="Arial" w:eastAsia="Times New Roman"/>
          <w:b/>
          <w:color w:val="007434"/>
          <w:sz w:val="24"/>
          <w:szCs w:val="24"/>
          <w:vertAlign w:val="subscript"/>
        </w:rPr>
        <w:t>2</w:t>
      </w:r>
      <w:r>
        <w:rPr>
          <w:rFonts w:cs="Arial" w:eastAsia="Times New Roman"/>
          <w:b/>
          <w:color w:val="007434"/>
          <w:sz w:val="24"/>
          <w:szCs w:val="24"/>
        </w:rPr>
        <w:t>CO</w:t>
      </w:r>
      <w:r>
        <w:rPr>
          <w:rFonts w:cs="Arial" w:eastAsia="Times New Roman"/>
          <w:b/>
          <w:color w:val="007434"/>
          <w:sz w:val="24"/>
          <w:szCs w:val="24"/>
          <w:vertAlign w:val="subscript"/>
        </w:rPr>
        <w:t>3</w:t>
      </w:r>
      <w:r>
        <w:rPr>
          <w:rFonts w:cs="Arial" w:eastAsia="Times New Roman"/>
          <w:b/>
          <w:color w:val="007434"/>
          <w:sz w:val="24"/>
          <w:szCs w:val="24"/>
        </w:rPr>
        <w:t xml:space="preserve"> + CO</w:t>
      </w:r>
      <w:r>
        <w:rPr>
          <w:rFonts w:cs="Arial" w:eastAsia="Times New Roman"/>
          <w:b/>
          <w:color w:val="007434"/>
          <w:sz w:val="24"/>
          <w:szCs w:val="24"/>
          <w:vertAlign w:val="subscript"/>
        </w:rPr>
        <w:t>2</w:t>
      </w:r>
      <w:r>
        <w:rPr>
          <w:rFonts w:cs="Arial" w:eastAsia="Times New Roman"/>
          <w:b/>
          <w:color w:val="007434"/>
          <w:sz w:val="24"/>
          <w:szCs w:val="24"/>
        </w:rPr>
        <w:t xml:space="preserve"> + H</w:t>
      </w:r>
      <w:r>
        <w:rPr>
          <w:rFonts w:cs="Arial" w:eastAsia="Times New Roman"/>
          <w:b/>
          <w:color w:val="007434"/>
          <w:sz w:val="24"/>
          <w:szCs w:val="24"/>
          <w:vertAlign w:val="subscript"/>
        </w:rPr>
        <w:t>2</w:t>
      </w:r>
      <w:r>
        <w:rPr>
          <w:rFonts w:cs="Arial" w:eastAsia="Times New Roman"/>
          <w:b/>
          <w:color w:val="007434"/>
          <w:sz w:val="24"/>
          <w:szCs w:val="24"/>
        </w:rPr>
        <w:t xml:space="preserve">O </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Fe</w:t>
      </w:r>
      <w:r>
        <w:rPr>
          <w:rFonts w:cs="Arial" w:eastAsia="Times New Roman"/>
          <w:b/>
          <w:color w:val="007434"/>
          <w:sz w:val="24"/>
          <w:szCs w:val="24"/>
          <w:vertAlign w:val="subscript"/>
        </w:rPr>
        <w:t>2</w:t>
      </w:r>
      <w:r>
        <w:rPr>
          <w:rFonts w:cs="Arial" w:eastAsia="Times New Roman"/>
          <w:b/>
          <w:color w:val="007434"/>
          <w:sz w:val="24"/>
          <w:szCs w:val="24"/>
        </w:rPr>
        <w:t>(C</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4</w:t>
      </w:r>
      <w:r>
        <w:rPr>
          <w:rFonts w:cs="Arial" w:eastAsia="Times New Roman"/>
          <w:b/>
          <w:color w:val="007434"/>
          <w:sz w:val="24"/>
          <w:szCs w:val="24"/>
        </w:rPr>
        <w:t>)</w:t>
      </w:r>
      <w:r>
        <w:rPr>
          <w:rFonts w:cs="Arial" w:eastAsia="Times New Roman"/>
          <w:b/>
          <w:color w:val="007434"/>
          <w:sz w:val="24"/>
          <w:szCs w:val="24"/>
          <w:vertAlign w:val="subscript"/>
        </w:rPr>
        <w:t>3</w:t>
      </w:r>
      <w:r>
        <w:rPr>
          <w:rFonts w:cs="Arial" w:eastAsia="Times New Roman"/>
          <w:b/>
          <w:color w:val="007434"/>
          <w:sz w:val="24"/>
          <w:szCs w:val="24"/>
        </w:rPr>
        <w:t xml:space="preserve"> → 2FeC</w:t>
      </w:r>
      <w:r>
        <w:rPr>
          <w:rFonts w:cs="Arial" w:eastAsia="Times New Roman"/>
          <w:b/>
          <w:color w:val="007434"/>
          <w:sz w:val="24"/>
          <w:szCs w:val="24"/>
          <w:vertAlign w:val="subscript"/>
        </w:rPr>
        <w:t>2</w:t>
      </w:r>
      <w:r>
        <w:rPr>
          <w:rFonts w:cs="Arial" w:eastAsia="Times New Roman"/>
          <w:b/>
          <w:color w:val="007434"/>
          <w:sz w:val="24"/>
          <w:szCs w:val="24"/>
        </w:rPr>
        <w:t>O</w:t>
      </w:r>
      <w:r>
        <w:rPr>
          <w:rFonts w:cs="Arial" w:eastAsia="Times New Roman"/>
          <w:b/>
          <w:color w:val="007434"/>
          <w:sz w:val="24"/>
          <w:szCs w:val="24"/>
          <w:vertAlign w:val="subscript"/>
        </w:rPr>
        <w:t>4</w:t>
      </w:r>
      <w:r>
        <w:rPr>
          <w:rFonts w:cs="Arial" w:eastAsia="Times New Roman"/>
          <w:b/>
          <w:color w:val="007434"/>
          <w:sz w:val="24"/>
          <w:szCs w:val="24"/>
        </w:rPr>
        <w:t xml:space="preserve"> + 2CO</w:t>
      </w:r>
      <w:r>
        <w:rPr>
          <w:rFonts w:cs="Arial" w:eastAsia="Times New Roman"/>
          <w:b/>
          <w:color w:val="007434"/>
          <w:sz w:val="24"/>
          <w:szCs w:val="24"/>
          <w:vertAlign w:val="subscript"/>
        </w:rPr>
        <w:t>2</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pPr>
      <w:r>
        <w:rPr>
          <w:rFonts w:cs="Arial" w:eastAsia="Times New Roman"/>
          <w:b/>
          <w:color w:val="007434"/>
          <w:sz w:val="24"/>
          <w:szCs w:val="24"/>
        </w:rPr>
        <w:t>Ca</w:t>
      </w:r>
      <w:r>
        <w:rPr>
          <w:rFonts w:cs="Arial" w:eastAsia="Times New Roman"/>
          <w:b/>
          <w:color w:val="007434"/>
          <w:sz w:val="24"/>
          <w:szCs w:val="24"/>
          <w:vertAlign w:val="subscript"/>
        </w:rPr>
        <w:t>3</w:t>
      </w:r>
      <w:r>
        <w:rPr>
          <w:rFonts w:cs="Arial" w:eastAsia="Times New Roman"/>
          <w:b/>
          <w:color w:val="007434"/>
          <w:sz w:val="24"/>
          <w:szCs w:val="24"/>
        </w:rPr>
        <w:t>P</w:t>
      </w:r>
      <w:r>
        <w:rPr>
          <w:rFonts w:cs="Arial" w:eastAsia="Times New Roman"/>
          <w:b/>
          <w:color w:val="007434"/>
          <w:sz w:val="24"/>
          <w:szCs w:val="24"/>
          <w:vertAlign w:val="subscript"/>
        </w:rPr>
        <w:t>2</w:t>
      </w:r>
      <w:r>
        <w:rPr>
          <w:rFonts w:cs="Arial" w:eastAsia="Times New Roman"/>
          <w:b/>
          <w:color w:val="007434"/>
          <w:sz w:val="24"/>
          <w:szCs w:val="24"/>
        </w:rPr>
        <w:t xml:space="preserve"> + 6H</w:t>
      </w:r>
      <w:r>
        <w:rPr>
          <w:rFonts w:cs="Arial" w:eastAsia="Times New Roman"/>
          <w:b/>
          <w:color w:val="007434"/>
          <w:sz w:val="24"/>
          <w:szCs w:val="24"/>
          <w:vertAlign w:val="subscript"/>
        </w:rPr>
        <w:t>2</w:t>
      </w:r>
      <w:r>
        <w:rPr>
          <w:rFonts w:cs="Arial" w:eastAsia="Times New Roman"/>
          <w:b/>
          <w:color w:val="007434"/>
          <w:sz w:val="24"/>
          <w:szCs w:val="24"/>
        </w:rPr>
        <w:t>O → 3Ca(OH)</w:t>
      </w:r>
      <w:r>
        <w:rPr>
          <w:rFonts w:cs="Arial" w:eastAsia="Times New Roman"/>
          <w:b/>
          <w:color w:val="007434"/>
          <w:sz w:val="24"/>
          <w:szCs w:val="24"/>
          <w:vertAlign w:val="subscript"/>
        </w:rPr>
        <w:t>2</w:t>
      </w:r>
      <w:r>
        <w:rPr>
          <w:rFonts w:cs="Arial" w:eastAsia="Times New Roman"/>
          <w:b/>
          <w:color w:val="007434"/>
          <w:sz w:val="24"/>
          <w:szCs w:val="24"/>
        </w:rPr>
        <w:t xml:space="preserve"> + 2PH</w:t>
      </w:r>
      <w:r>
        <w:rPr>
          <w:rFonts w:cs="Arial" w:eastAsia="Times New Roman"/>
          <w:b/>
          <w:color w:val="007434"/>
          <w:sz w:val="24"/>
          <w:szCs w:val="24"/>
          <w:vertAlign w:val="subscript"/>
        </w:rPr>
        <w:t>3</w:t>
      </w:r>
      <w:r>
        <w:rPr>
          <w:rFonts w:cs="Arial" w:eastAsia="Times New Roman"/>
          <w:b/>
          <w:color w:val="007434"/>
          <w:sz w:val="24"/>
          <w:szCs w:val="24"/>
        </w:rPr>
        <w:br/>
      </w:r>
      <w:r>
        <w:rPr>
          <w:rFonts w:cs="Arial" w:eastAsia="Times New Roman"/>
          <w:b/>
          <w:color w:val="007434"/>
          <w:sz w:val="24"/>
          <w:szCs w:val="24"/>
        </w:rPr>
        <w:t xml:space="preserve">  </w:t>
      </w:r>
    </w:p>
    <w:p>
      <w:pPr>
        <w:pStyle w:val="style0"/>
        <w:numPr>
          <w:ilvl w:val="0"/>
          <w:numId w:val="41"/>
        </w:numPr>
        <w:spacing w:before="100" w:beforeAutospacing="true" w:after="100" w:afterAutospacing="true" w:lineRule="auto" w:line="240"/>
        <w:rPr>
          <w:rFonts w:cs="Arial" w:eastAsia="Times New Roman"/>
          <w:b/>
          <w:iCs/>
          <w:color w:val="007434"/>
          <w:sz w:val="24"/>
          <w:szCs w:val="24"/>
        </w:rPr>
        <w:sectPr>
          <w:type w:val="continuous"/>
          <w:pgSz w:w="12240" w:h="15840" w:orient="portrait"/>
          <w:pgMar w:top="1440" w:right="1440" w:bottom="1440" w:left="1440" w:header="720" w:footer="720" w:gutter="0"/>
          <w:cols w:space="720" w:num="2"/>
          <w:docGrid w:linePitch="360"/>
        </w:sectPr>
      </w:pPr>
      <w:r>
        <w:rPr>
          <w:rFonts w:cs="Arial" w:eastAsia="Times New Roman"/>
          <w:b/>
          <w:color w:val="007434"/>
          <w:sz w:val="24"/>
          <w:szCs w:val="24"/>
        </w:rPr>
        <w:t>2As + 6NaOH → 2Na</w:t>
      </w:r>
      <w:r>
        <w:rPr>
          <w:rFonts w:cs="Arial" w:eastAsia="Times New Roman"/>
          <w:b/>
          <w:color w:val="007434"/>
          <w:sz w:val="24"/>
          <w:szCs w:val="24"/>
          <w:vertAlign w:val="subscript"/>
        </w:rPr>
        <w:t>3</w:t>
      </w:r>
      <w:r>
        <w:rPr>
          <w:rFonts w:cs="Arial" w:eastAsia="Times New Roman"/>
          <w:b/>
          <w:color w:val="007434"/>
          <w:sz w:val="24"/>
          <w:szCs w:val="24"/>
        </w:rPr>
        <w:t>AsO</w:t>
      </w:r>
      <w:r>
        <w:rPr>
          <w:rFonts w:cs="Arial" w:eastAsia="Times New Roman"/>
          <w:b/>
          <w:color w:val="007434"/>
          <w:sz w:val="24"/>
          <w:szCs w:val="24"/>
          <w:vertAlign w:val="subscript"/>
        </w:rPr>
        <w:t>3</w:t>
      </w:r>
      <w:r>
        <w:rPr>
          <w:rFonts w:cs="Arial" w:eastAsia="Times New Roman"/>
          <w:b/>
          <w:color w:val="007434"/>
          <w:sz w:val="24"/>
          <w:szCs w:val="24"/>
        </w:rPr>
        <w:t xml:space="preserve"> + 3H</w:t>
      </w:r>
      <w:r>
        <w:rPr>
          <w:rFonts w:cs="Arial" w:eastAsia="Times New Roman"/>
          <w:b/>
          <w:color w:val="007434"/>
          <w:sz w:val="24"/>
          <w:szCs w:val="24"/>
          <w:vertAlign w:val="subscript"/>
        </w:rPr>
        <w:t>2</w:t>
      </w:r>
    </w:p>
    <w:p>
      <w:pPr>
        <w:pStyle w:val="style157"/>
        <w:rPr>
          <w:b/>
          <w:color w:val="007434"/>
          <w:sz w:val="24"/>
          <w:szCs w:val="24"/>
          <w:shd w:val="clear" w:color="auto" w:fill="ffff99"/>
        </w:rPr>
      </w:pPr>
    </w:p>
    <w:p>
      <w:pPr>
        <w:pStyle w:val="style157"/>
        <w:rPr>
          <w:b/>
          <w:sz w:val="28"/>
          <w:szCs w:val="28"/>
        </w:rPr>
      </w:pPr>
      <w:r>
        <w:rPr>
          <w:b/>
          <w:sz w:val="28"/>
          <w:szCs w:val="28"/>
        </w:rPr>
        <w:t>LAWS OF CHEMICAL COMBINATION</w:t>
      </w:r>
    </w:p>
    <w:p>
      <w:pPr>
        <w:pStyle w:val="style157"/>
        <w:rPr/>
      </w:pPr>
    </w:p>
    <w:p>
      <w:pPr>
        <w:pStyle w:val="style157"/>
        <w:rPr/>
      </w:pPr>
      <w:r>
        <w:rPr>
          <w:highlight w:val="yellow"/>
        </w:rPr>
        <w:t>It was the Englishman Robert Boyle (17th century) who, through research on the behaviour of gases, provided clear evidence for the atomic makeup of matter. He was the first to define an element as a substance that cannot be chemically broken down further. He believed that a number of different elements might exist in nature.</w:t>
      </w:r>
    </w:p>
    <w:p>
      <w:pPr>
        <w:pStyle w:val="style157"/>
        <w:rPr/>
      </w:pPr>
      <w:r>
        <w:t>Law of Conservation of Mass</w:t>
      </w:r>
    </w:p>
    <w:p>
      <w:pPr>
        <w:pStyle w:val="style157"/>
        <w:numPr>
          <w:ilvl w:val="0"/>
          <w:numId w:val="23"/>
        </w:numPr>
        <w:rPr/>
      </w:pPr>
      <w:r>
        <w:t>In 1774, Joseph Priestley isolated the gas oxygen by heating mercuric oxide. Soon thereafter, Antoine Lavoisier claimed that oxygen is the key substance involved in combustion (burning). He also demonstrated that when combustion is carried out in a closed container, the mass of the final products of combustion exactly equals the mass of the starting reactants. This led to the statement of the Law of Conservation of Mass:</w:t>
      </w:r>
    </w:p>
    <w:p>
      <w:pPr>
        <w:pStyle w:val="style157"/>
        <w:rPr/>
      </w:pPr>
      <w:r>
        <w:t>Law of Conservation of Mass</w:t>
      </w:r>
    </w:p>
    <w:p>
      <w:pPr>
        <w:pStyle w:val="style157"/>
        <w:rPr/>
      </w:pPr>
      <w:r>
        <w:t>Mass is a neither created nor destroyed in chemical reaction</w:t>
      </w:r>
      <w:r>
        <w:rPr>
          <w:bCs/>
          <w:highlight w:val="yellow"/>
        </w:rPr>
        <w:t>, but changed into different forms</w:t>
      </w:r>
      <w:r>
        <w:rPr>
          <w:highlight w:val="yellow"/>
        </w:rPr>
        <w:t>.</w:t>
      </w:r>
    </w:p>
    <w:p>
      <w:pPr>
        <w:pStyle w:val="style157"/>
        <w:numPr>
          <w:ilvl w:val="0"/>
          <w:numId w:val="23"/>
        </w:numPr>
        <w:rPr/>
      </w:pPr>
      <w:r>
        <w:t>In an experiment, 63.5g of copper combines with 16g of oxygen to give 79.5g of cupric oxide (a black oxide of copper). This is in agreement with the law of conservation of mass.</w:t>
      </w:r>
    </w:p>
    <w:p>
      <w:pPr>
        <w:pStyle w:val="style157"/>
        <w:numPr>
          <w:ilvl w:val="0"/>
          <w:numId w:val="23"/>
        </w:numPr>
        <w:rPr/>
      </w:pPr>
      <w:r>
        <w:t xml:space="preserve">Science today knows that matter can be converted into energy (and vice-versa). Hence, during all chemical and physical changes, </w:t>
      </w:r>
      <w:r>
        <w:rPr>
          <w:color w:val="3010f0"/>
        </w:rPr>
        <w:t xml:space="preserve">the total mass+energy before the change is equal to the total mass+energy after the change. </w:t>
      </w:r>
      <w:r>
        <w:t>Still, as there is no detectable change in mass in an ordinary chemical reaction, the law of conservation of mass is still valid.</w:t>
      </w:r>
    </w:p>
    <w:p>
      <w:pPr>
        <w:pStyle w:val="style157"/>
        <w:rPr/>
      </w:pPr>
    </w:p>
    <w:p>
      <w:pPr>
        <w:pStyle w:val="style157"/>
        <w:rPr/>
      </w:pPr>
      <w:r>
        <w:t>Silicon dioxide, made up of elements silicon and oxygen, contains 46.7% by mass of silicon. With what mass of oxygen will 10g of silicon combine?</w:t>
      </w:r>
    </w:p>
    <w:p>
      <w:pPr>
        <w:pStyle w:val="style157"/>
        <w:rPr/>
      </w:pPr>
    </w:p>
    <w:p>
      <w:pPr>
        <w:pStyle w:val="style157"/>
        <w:rPr/>
      </w:pPr>
      <w:r>
        <w:t>100g of silicon dioxide contains: 46.7g of silicon,</w:t>
      </w:r>
    </w:p>
    <w:p>
      <w:pPr>
        <w:pStyle w:val="style157"/>
        <w:rPr/>
      </w:pPr>
      <w:r>
        <w:t xml:space="preserve">                             or</w:t>
      </w:r>
      <w:r>
        <w:t>: (100 – 46.7) i.e. 53.3g of oxygen.</w:t>
      </w:r>
    </w:p>
    <w:p>
      <w:pPr>
        <w:pStyle w:val="style157"/>
        <w:rPr/>
      </w:pPr>
    </w:p>
    <w:p>
      <w:pPr>
        <w:pStyle w:val="style157"/>
        <w:rPr/>
      </w:pPr>
      <w:r>
        <w:rPr>
          <w:rFonts w:ascii="Cambria Math" w:cs="Cambria Math" w:hAnsi="Cambria Math"/>
        </w:rPr>
        <w:t>∴</w:t>
      </w:r>
      <w:r>
        <w:t xml:space="preserve"> 10g of silicon will contain 10/100 × 53.3</w:t>
      </w:r>
      <w:r>
        <w:t xml:space="preserve"> </w:t>
      </w:r>
      <w:r>
        <w:t>=</w:t>
      </w:r>
      <w:r>
        <w:t xml:space="preserve"> </w:t>
      </w:r>
      <w:r>
        <w:t>5.33g of oxygen.</w:t>
      </w:r>
    </w:p>
    <w:p>
      <w:pPr>
        <w:pStyle w:val="style157"/>
        <w:rPr/>
      </w:pPr>
    </w:p>
    <w:p>
      <w:pPr>
        <w:pStyle w:val="style157"/>
        <w:rPr>
          <w:b/>
        </w:rPr>
      </w:pPr>
      <w:r>
        <w:rPr>
          <w:b/>
        </w:rPr>
        <w:t>What is the Law of Conservation of Mass?</w:t>
      </w:r>
    </w:p>
    <w:p>
      <w:pPr>
        <w:pStyle w:val="style157"/>
        <w:numPr>
          <w:ilvl w:val="0"/>
          <w:numId w:val="23"/>
        </w:numPr>
        <w:rPr/>
      </w:pPr>
      <w:r>
        <w:t>When elements and compounds react to form new products, mass cannot be lost or gained.</w:t>
      </w:r>
    </w:p>
    <w:p>
      <w:pPr>
        <w:pStyle w:val="style157"/>
        <w:numPr>
          <w:ilvl w:val="0"/>
          <w:numId w:val="23"/>
        </w:numPr>
        <w:rPr/>
      </w:pPr>
      <w:r>
        <w:t xml:space="preserve">So, in a chemical change, </w:t>
      </w:r>
      <w:r>
        <w:rPr>
          <w:bCs/>
        </w:rPr>
        <w:t>the total mass of reactants must equal the total mass of products</w:t>
      </w:r>
      <w:r>
        <w:t>. By using this law, together with atomic and formula masses, you can calculate the quantities of reactants and products involved in a reaction and the simplest formula of a compound.</w:t>
      </w:r>
    </w:p>
    <w:p>
      <w:pPr>
        <w:pStyle w:val="style157"/>
        <w:rPr/>
      </w:pPr>
      <w:r>
        <w:rPr/>
      </w:r>
      <w:r/>
      <w:r>
        <w:rPr/>
      </w:r>
      <w:r>
        <w:rPr/>
        <w:object>
          <v:shape id="1114" type="#_x0000_t75" filled="f" stroked="f" style="margin-left:0.0pt;margin-top:0.0pt;width:468.0pt;height:217.5pt;mso-wrap-distance-left:0.0pt;mso-wrap-distance-right:0.0pt;visibility:visible;">
            <v:imagedata r:id="rId61"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114" DrawAspect="Content" ObjectID="0" r:id="rId62"/>
        </w:object>
      </w:r>
      <w:r>
        <w:rPr/>
      </w:r>
    </w:p>
    <w:p>
      <w:pPr>
        <w:pStyle w:val="style157"/>
        <w:rPr/>
      </w:pPr>
      <w:r>
        <w:t>An experiment to demonstrate law of conservation of mass</w:t>
      </w:r>
    </w:p>
    <w:p>
      <w:pPr>
        <w:pStyle w:val="style157"/>
        <w:rPr/>
      </w:pPr>
    </w:p>
    <w:p>
      <w:pPr>
        <w:pStyle w:val="style157"/>
        <w:rPr>
          <w:highlight w:val="cyan"/>
        </w:rPr>
      </w:pPr>
      <w:r>
        <w:rPr>
          <w:highlight w:val="cyan"/>
        </w:rPr>
        <w:t>B</w:t>
      </w:r>
      <w:r>
        <w:rPr>
          <w:highlight w:val="cyan"/>
        </w:rPr>
        <w:t>efore tackling the first calculations based on the Law of Conservation of mass, its worth describing a simple experiment to demonstrate the validity of the law. The experiment is illustrated in the diagram above. You prepare solutions of copper sulfate (blue) and sodium hydroxide (colourless, light grey in diagram!). The most impressive way to demonstrate this is to use a sealed system on an accurate electronic one pan balance. You can use 50 cm</w:t>
      </w:r>
      <w:r>
        <w:rPr>
          <w:highlight w:val="cyan"/>
          <w:vertAlign w:val="superscript"/>
        </w:rPr>
        <w:t>3</w:t>
      </w:r>
      <w:r>
        <w:rPr>
          <w:highlight w:val="cyan"/>
        </w:rPr>
        <w:t xml:space="preserve"> of 1 molar copper sulfate solution and pour into conical flask. The concentrated sodium hydroxide solution is suspended by a string in a suitable container - small test tube or weighing/sample bottle. The whole lot is weighed (fictitiously 67.25g) with the rubber bung on sealing the 'system'. Then, releasing the bung and string, the sodium hydroxide container is lowered into the copper sulfate solution and shaken gently to thoroughly mix the reactants. The reaction is immediate and a dark blue precipitate of copper hydroxide is formed and the solution eventually turns colourless because only colourless sodium sulfate is left in solution. The recorded mass will still be 67.25g showing that no mass was created or destroyed in the chemical reaction, though to observe the law in action, you must do the experiment in a sealed system where nothing can get in or get out i.e. no atoms have been gained or lost.</w:t>
      </w:r>
    </w:p>
    <w:p>
      <w:pPr>
        <w:pStyle w:val="style157"/>
        <w:rPr/>
      </w:pPr>
      <w:r>
        <w:rPr>
          <w:highlight w:val="cyan"/>
        </w:rPr>
        <w:t>The e</w:t>
      </w:r>
      <w:r>
        <w:rPr>
          <w:highlight w:val="cyan"/>
        </w:rPr>
        <w:t>quation for this reaction is</w:t>
      </w:r>
      <w:r>
        <w:t>:</w:t>
      </w:r>
    </w:p>
    <w:p>
      <w:pPr>
        <w:pStyle w:val="style157"/>
        <w:rPr>
          <w:b/>
        </w:rPr>
      </w:pPr>
      <w:r>
        <w:rPr>
          <w:b/>
        </w:rPr>
        <w:t>Copper sulfate + sodium hydroxide ==&gt; copper hydroxide + sodium sulfate</w:t>
      </w:r>
    </w:p>
    <w:p>
      <w:pPr>
        <w:pStyle w:val="style157"/>
        <w:rPr>
          <w:b/>
        </w:rPr>
      </w:pPr>
      <w:r>
        <w:rPr>
          <w:b/>
        </w:rPr>
        <w:t>CuSO</w:t>
      </w:r>
      <w:r>
        <w:rPr>
          <w:b/>
          <w:vertAlign w:val="subscript"/>
        </w:rPr>
        <w:t>4</w:t>
      </w:r>
      <w:r>
        <w:rPr>
          <w:b/>
        </w:rPr>
        <w:t xml:space="preserve"> + 2NaOH  ===&gt;  Cu(OH)</w:t>
      </w:r>
      <w:r>
        <w:rPr>
          <w:b/>
          <w:vertAlign w:val="subscript"/>
        </w:rPr>
        <w:t>2</w:t>
      </w:r>
      <w:r>
        <w:rPr>
          <w:b/>
        </w:rPr>
        <w:t>  +  Na</w:t>
      </w:r>
      <w:r>
        <w:rPr>
          <w:b/>
          <w:vertAlign w:val="subscript"/>
        </w:rPr>
        <w:t>2</w:t>
      </w:r>
      <w:r>
        <w:rPr>
          <w:b/>
        </w:rPr>
        <w:t>SO</w:t>
      </w:r>
      <w:r>
        <w:rPr>
          <w:b/>
          <w:vertAlign w:val="subscript"/>
        </w:rPr>
        <w:t>4</w:t>
      </w:r>
    </w:p>
    <w:p>
      <w:pPr>
        <w:pStyle w:val="style157"/>
        <w:rPr>
          <w:b/>
        </w:rPr>
      </w:pPr>
      <w:r>
        <w:rPr>
          <w:b/>
        </w:rPr>
        <w:t>Note:</w:t>
      </w:r>
    </w:p>
    <w:p>
      <w:pPr>
        <w:pStyle w:val="style157"/>
        <w:numPr>
          <w:ilvl w:val="0"/>
          <w:numId w:val="23"/>
        </w:numPr>
        <w:rPr>
          <w:b/>
        </w:rPr>
      </w:pPr>
      <w:r>
        <w:rPr>
          <w:b/>
        </w:rPr>
        <w:t>50 cm</w:t>
      </w:r>
      <w:r>
        <w:rPr>
          <w:b/>
          <w:vertAlign w:val="superscript"/>
        </w:rPr>
        <w:t>3</w:t>
      </w:r>
      <w:r>
        <w:rPr>
          <w:b/>
        </w:rPr>
        <w:t xml:space="preserve"> of 1 molar copper sulfate = 1.0 x 50 / 1000 = 0.05 mol CuSO</w:t>
      </w:r>
      <w:r>
        <w:rPr>
          <w:b/>
          <w:vertAlign w:val="subscript"/>
        </w:rPr>
        <w:t>4</w:t>
      </w:r>
      <w:r>
        <w:rPr>
          <w:b/>
        </w:rPr>
        <w:t>, M</w:t>
      </w:r>
      <w:r>
        <w:rPr>
          <w:b/>
          <w:vertAlign w:val="subscript"/>
        </w:rPr>
        <w:t>r</w:t>
      </w:r>
      <w:r>
        <w:rPr>
          <w:b/>
        </w:rPr>
        <w:t>(NaOH) = 40, you need 2x 0.05 = 0.10 mol NaOH,</w:t>
      </w:r>
      <w:r>
        <w:rPr>
          <w:b/>
        </w:rPr>
        <w:t xml:space="preserve"> </w:t>
      </w:r>
      <w:r>
        <w:rPr>
          <w:b/>
        </w:rPr>
        <w:t>which equals 0.10 x 40 = 4.0g NaOH pellets dissolved in the minimum volume of water, 4.1g should complete the precipitation.</w:t>
      </w:r>
    </w:p>
    <w:p>
      <w:pPr>
        <w:pStyle w:val="style157"/>
        <w:rPr/>
      </w:pPr>
      <w:r>
        <w:t> </w:t>
      </w:r>
    </w:p>
    <w:p>
      <w:pPr>
        <w:pStyle w:val="style157"/>
        <w:rPr>
          <w:b/>
        </w:rPr>
      </w:pPr>
      <w:r>
        <w:rPr>
          <w:b/>
          <w:highlight w:val="cyan"/>
        </w:rPr>
        <w:t>NOTE that in calculations</w:t>
      </w:r>
    </w:p>
    <w:p>
      <w:pPr>
        <w:pStyle w:val="style157"/>
        <w:rPr>
          <w:b/>
        </w:rPr>
      </w:pPr>
      <w:r>
        <w:rPr>
          <w:b/>
        </w:rPr>
        <w:t>(1) the symbol equation must be correctly balanced to get the right answer!</w:t>
      </w:r>
    </w:p>
    <w:p>
      <w:pPr>
        <w:pStyle w:val="style157"/>
        <w:rPr>
          <w:b/>
        </w:rPr>
      </w:pPr>
      <w:r>
        <w:rPr>
          <w:b/>
        </w:rPr>
        <w:t xml:space="preserve">(2) You convert all the formula in the equations into their formula masses AND take into account any balancing numbers to </w:t>
      </w:r>
      <w:r>
        <w:rPr>
          <w:b/>
        </w:rPr>
        <w:t>get the true theoretical reacti</w:t>
      </w:r>
      <w:r>
        <w:rPr>
          <w:b/>
        </w:rPr>
        <w:t>ng masses.</w:t>
      </w:r>
    </w:p>
    <w:p>
      <w:pPr>
        <w:pStyle w:val="style157"/>
        <w:rPr>
          <w:b/>
        </w:rPr>
      </w:pPr>
      <w:r>
        <w:rPr>
          <w:b/>
        </w:rPr>
        <w:t xml:space="preserve">(2) There are good reasons why, when doing a real chemical preparation-reaction to make a substance you will not get 100% of what you theoretically calculate. </w:t>
      </w:r>
    </w:p>
    <w:p>
      <w:pPr>
        <w:pStyle w:val="style157"/>
        <w:rPr>
          <w:b/>
        </w:rPr>
      </w:pPr>
      <w:r>
        <w:rPr>
          <w:b/>
        </w:rPr>
        <w:t xml:space="preserve">Magnesium + Oxygen ==&gt; Magnesium oxide </w:t>
      </w:r>
    </w:p>
    <w:p>
      <w:pPr>
        <w:pStyle w:val="style157"/>
        <w:rPr>
          <w:b/>
        </w:rPr>
      </w:pPr>
      <w:r>
        <w:rPr>
          <w:b/>
          <w:bCs/>
          <w:highlight w:val="yellow"/>
        </w:rPr>
        <w:t>2Mg + O</w:t>
      </w:r>
      <w:r>
        <w:rPr>
          <w:b/>
          <w:bCs/>
          <w:highlight w:val="yellow"/>
          <w:vertAlign w:val="subscript"/>
        </w:rPr>
        <w:t>2</w:t>
      </w:r>
      <w:r>
        <w:rPr>
          <w:b/>
          <w:highlight w:val="yellow"/>
        </w:rPr>
        <w:t>==&gt;</w:t>
      </w:r>
      <w:r>
        <w:rPr>
          <w:b/>
          <w:bCs/>
          <w:highlight w:val="yellow"/>
        </w:rPr>
        <w:t xml:space="preserve"> 2MgO</w:t>
      </w:r>
      <w:r>
        <w:rPr>
          <w:b/>
        </w:rPr>
        <w:t>(atomic masses required: Mg</w:t>
      </w:r>
      <w:r>
        <w:rPr>
          <w:b/>
        </w:rPr>
        <w:t xml:space="preserve"> </w:t>
      </w:r>
      <w:r>
        <w:rPr>
          <w:b/>
        </w:rPr>
        <w:t>=</w:t>
      </w:r>
      <w:r>
        <w:rPr>
          <w:b/>
        </w:rPr>
        <w:t xml:space="preserve"> </w:t>
      </w:r>
      <w:r>
        <w:rPr>
          <w:b/>
        </w:rPr>
        <w:t>24 and O</w:t>
      </w:r>
      <w:r>
        <w:rPr>
          <w:b/>
        </w:rPr>
        <w:t xml:space="preserve"> </w:t>
      </w:r>
      <w:r>
        <w:rPr>
          <w:b/>
        </w:rPr>
        <w:t>=</w:t>
      </w:r>
      <w:r>
        <w:rPr>
          <w:b/>
        </w:rPr>
        <w:t xml:space="preserve"> </w:t>
      </w:r>
      <w:r>
        <w:rPr>
          <w:b/>
        </w:rPr>
        <w:t>16)</w:t>
      </w:r>
    </w:p>
    <w:p>
      <w:pPr>
        <w:pStyle w:val="style157"/>
        <w:rPr>
          <w:b/>
        </w:rPr>
      </w:pPr>
      <w:r>
        <w:rPr>
          <w:b/>
        </w:rPr>
        <w:t>Think of the ==&gt; as an = sign, so the mass changes in the reaction are:</w:t>
      </w:r>
    </w:p>
    <w:p>
      <w:pPr>
        <w:pStyle w:val="style157"/>
        <w:rPr>
          <w:b/>
        </w:rPr>
      </w:pPr>
      <w:r>
        <w:rPr>
          <w:b/>
        </w:rPr>
        <w:t>(2 x 24) + (2 x 16) = 2 x (24 + 16)</w:t>
      </w:r>
    </w:p>
    <w:p>
      <w:pPr>
        <w:pStyle w:val="style157"/>
        <w:rPr>
          <w:b/>
        </w:rPr>
      </w:pPr>
      <w:r>
        <w:rPr>
          <w:b/>
        </w:rPr>
        <w:t>48 + 32 = 2 x 40 and so 80 mass units of reactants = produces 80 mass units of products.</w:t>
      </w:r>
    </w:p>
    <w:p>
      <w:pPr>
        <w:pStyle w:val="style157"/>
        <w:rPr>
          <w:b/>
        </w:rPr>
      </w:pPr>
      <w:r>
        <w:rPr>
          <w:b/>
        </w:rPr>
        <w:t>You can work with any mass units such as g, kg or tonne (1 tonne = 1000 kg), as long as you use the same units for all the masses involved.</w:t>
      </w:r>
    </w:p>
    <w:p>
      <w:pPr>
        <w:pStyle w:val="style157"/>
        <w:rPr>
          <w:b/>
        </w:rPr>
      </w:pPr>
    </w:p>
    <w:p>
      <w:pPr>
        <w:pStyle w:val="style157"/>
        <w:numPr>
          <w:ilvl w:val="0"/>
          <w:numId w:val="23"/>
        </w:numPr>
        <w:rPr>
          <w:b/>
        </w:rPr>
      </w:pPr>
      <w:r>
        <w:rPr>
          <w:b/>
        </w:rPr>
        <w:t xml:space="preserve">Law of conservation of mass calculation </w:t>
      </w:r>
    </w:p>
    <w:p>
      <w:pPr>
        <w:pStyle w:val="style157"/>
        <w:rPr/>
      </w:pPr>
      <w:r>
        <w:t xml:space="preserve">Iron + sulphur ==&gt; iron sulphide.  </w:t>
      </w:r>
      <w:r>
        <w:rPr>
          <w:highlight w:val="yellow"/>
        </w:rPr>
        <w:t>Fe + S ==&gt; FeS</w:t>
      </w:r>
      <w:r>
        <w:t xml:space="preserve"> (atomic masses: Fe = 56, S = 32)</w:t>
      </w:r>
    </w:p>
    <w:p>
      <w:pPr>
        <w:pStyle w:val="style157"/>
        <w:rPr/>
      </w:pPr>
      <w:r>
        <w:t>If 59g of iron is heated with 32g of sulphur to form iron sulphide, how much iron is left unreacted? (Assuming all the sulphur reacted)</w:t>
      </w:r>
    </w:p>
    <w:p>
      <w:pPr>
        <w:pStyle w:val="style157"/>
        <w:rPr/>
      </w:pPr>
      <w:r>
        <w:t xml:space="preserve">From the atomic masses, 56g of </w:t>
      </w:r>
      <w:r>
        <w:rPr>
          <w:color w:val="ff0000"/>
        </w:rPr>
        <w:t>Fe</w:t>
      </w:r>
      <w:r>
        <w:t xml:space="preserve"> combines with 32g of </w:t>
      </w:r>
      <w:r>
        <w:rPr>
          <w:highlight w:val="yellow"/>
        </w:rPr>
        <w:t>S</w:t>
      </w:r>
      <w:r>
        <w:t xml:space="preserve"> to give 88g FeS.</w:t>
      </w:r>
    </w:p>
    <w:p>
      <w:pPr>
        <w:pStyle w:val="style157"/>
        <w:rPr/>
      </w:pPr>
      <w:r>
        <w:t>This means 59 - 56 = 3g Fe unreacted.</w:t>
      </w:r>
    </w:p>
    <w:p>
      <w:pPr>
        <w:pStyle w:val="style157"/>
        <w:numPr>
          <w:ilvl w:val="0"/>
          <w:numId w:val="23"/>
        </w:numPr>
        <w:rPr/>
      </w:pPr>
      <w:r>
        <w:t>Law of conservation of mass calculation</w:t>
      </w:r>
    </w:p>
    <w:p>
      <w:pPr>
        <w:pStyle w:val="style157"/>
        <w:rPr/>
      </w:pPr>
      <w:r>
        <w:t xml:space="preserve">When limestone (calcium carbonate) is strongly heated, it undergoes </w:t>
      </w:r>
      <w:r>
        <w:rPr>
          <w:bCs/>
        </w:rPr>
        <w:t>thermal decomposition</w:t>
      </w:r>
      <w:r>
        <w:t xml:space="preserve"> to form lime (calcium oxide) and carbon dioxide gas. </w:t>
      </w:r>
    </w:p>
    <w:p>
      <w:pPr>
        <w:pStyle w:val="style157"/>
        <w:rPr/>
      </w:pPr>
      <w:r>
        <w:rPr>
          <w:bCs/>
          <w:highlight w:val="yellow"/>
        </w:rPr>
        <w:t>CaCO</w:t>
      </w:r>
      <w:r>
        <w:rPr>
          <w:bCs/>
          <w:highlight w:val="yellow"/>
          <w:vertAlign w:val="subscript"/>
        </w:rPr>
        <w:t>3</w:t>
      </w:r>
      <w:r>
        <w:rPr>
          <w:highlight w:val="yellow"/>
        </w:rPr>
        <w:t>==&gt;</w:t>
      </w:r>
      <w:r>
        <w:rPr>
          <w:bCs/>
          <w:highlight w:val="yellow"/>
        </w:rPr>
        <w:t xml:space="preserve"> CaO + CO</w:t>
      </w:r>
      <w:r>
        <w:rPr>
          <w:bCs/>
          <w:highlight w:val="yellow"/>
          <w:vertAlign w:val="subscript"/>
        </w:rPr>
        <w:t>2</w:t>
      </w:r>
      <w:r>
        <w:t>(relative atomic masses: Ca = 40, C = 12 and O = 16)</w:t>
      </w:r>
    </w:p>
    <w:p>
      <w:pPr>
        <w:pStyle w:val="style157"/>
        <w:rPr/>
      </w:pPr>
      <w:r>
        <w:t>Calculate the mass of calcium oxide and the mass of carbon dioxide formed by decomposing 50 tonnes of calcium carbonate.</w:t>
      </w:r>
    </w:p>
    <w:p>
      <w:pPr>
        <w:pStyle w:val="style157"/>
        <w:rPr/>
      </w:pPr>
      <w:r>
        <w:t xml:space="preserve">(40 + 12 + 3x16) </w:t>
      </w:r>
      <w:r>
        <w:rPr>
          <w:bCs/>
        </w:rPr>
        <w:t>==&gt;</w:t>
      </w:r>
      <w:r>
        <w:t>(40 + 16) + (12 + 2x16)</w:t>
      </w:r>
    </w:p>
    <w:p>
      <w:pPr>
        <w:pStyle w:val="style157"/>
        <w:rPr/>
      </w:pPr>
      <w:r>
        <w:t xml:space="preserve">100 </w:t>
      </w:r>
      <w:r>
        <w:rPr>
          <w:bCs/>
        </w:rPr>
        <w:t>==&gt;</w:t>
      </w:r>
      <w:r>
        <w:t>56 + 44</w:t>
      </w:r>
    </w:p>
    <w:p>
      <w:pPr>
        <w:pStyle w:val="style157"/>
        <w:rPr/>
      </w:pPr>
      <w:r>
        <w:t>Scaling down by a factor of two gives;</w:t>
      </w:r>
    </w:p>
    <w:p>
      <w:pPr>
        <w:pStyle w:val="style157"/>
        <w:rPr/>
      </w:pPr>
      <w:r>
        <w:t xml:space="preserve">50 </w:t>
      </w:r>
      <w:r>
        <w:rPr>
          <w:bCs/>
        </w:rPr>
        <w:t>==&gt;</w:t>
      </w:r>
      <w:r>
        <w:t>28 + 22</w:t>
      </w:r>
    </w:p>
    <w:p>
      <w:pPr>
        <w:pStyle w:val="style157"/>
        <w:rPr/>
      </w:pPr>
      <w:r>
        <w:t xml:space="preserve">So decomposing 50 tonnes of limestone produces </w:t>
      </w:r>
      <w:r>
        <w:rPr>
          <w:bCs/>
        </w:rPr>
        <w:t>28 tonnes of lime and 22 tonnes of carbon dioxide</w:t>
      </w:r>
      <w:r>
        <w:t xml:space="preserve"> gas. </w:t>
      </w:r>
    </w:p>
    <w:p>
      <w:pPr>
        <w:pStyle w:val="style157"/>
        <w:rPr/>
      </w:pPr>
      <w:r>
        <w:rPr>
          <w:highlight w:val="cyan"/>
        </w:rPr>
        <w:t>That is to say 100 tonnes of CaCO</w:t>
      </w:r>
      <w:r>
        <w:rPr>
          <w:highlight w:val="cyan"/>
          <w:vertAlign w:val="subscript"/>
        </w:rPr>
        <w:t>3</w:t>
      </w:r>
      <w:r>
        <w:rPr>
          <w:highlight w:val="cyan"/>
        </w:rPr>
        <w:t xml:space="preserve"> produces 56 tonnes of CaO and 44 tonnes of CO</w:t>
      </w:r>
      <w:r>
        <w:rPr>
          <w:highlight w:val="cyan"/>
          <w:vertAlign w:val="subscript"/>
        </w:rPr>
        <w:t>2</w:t>
      </w:r>
      <w:r>
        <w:rPr>
          <w:highlight w:val="cyan"/>
        </w:rPr>
        <w:t>. Therefore, 50 tonnes which is half of 100 tonnes of CaCO</w:t>
      </w:r>
      <w:r>
        <w:rPr>
          <w:highlight w:val="cyan"/>
          <w:vertAlign w:val="subscript"/>
        </w:rPr>
        <w:t>3</w:t>
      </w:r>
      <w:r>
        <w:rPr>
          <w:highlight w:val="cyan"/>
        </w:rPr>
        <w:t xml:space="preserve"> will produce half of 56 tonnes of CaO and half of 44 tonnes of CO</w:t>
      </w:r>
      <w:r>
        <w:rPr>
          <w:highlight w:val="cyan"/>
          <w:vertAlign w:val="subscript"/>
        </w:rPr>
        <w:t>2</w:t>
      </w:r>
      <w:r>
        <w:rPr>
          <w:highlight w:val="cyan"/>
        </w:rPr>
        <w:t>.</w:t>
      </w:r>
    </w:p>
    <w:p>
      <w:pPr>
        <w:pStyle w:val="style157"/>
        <w:rPr/>
      </w:pPr>
    </w:p>
    <w:p>
      <w:pPr>
        <w:pStyle w:val="style157"/>
        <w:rPr>
          <w:b/>
        </w:rPr>
      </w:pPr>
      <w:r>
        <w:rPr>
          <w:b/>
        </w:rPr>
        <w:t>Law of Definite Proportions / Constant Composition</w:t>
      </w:r>
    </w:p>
    <w:p>
      <w:pPr>
        <w:pStyle w:val="style157"/>
        <w:rPr/>
      </w:pPr>
    </w:p>
    <w:p>
      <w:pPr>
        <w:pStyle w:val="style157"/>
        <w:rPr>
          <w:b/>
        </w:rPr>
      </w:pPr>
      <w:r>
        <w:rPr>
          <w:b/>
        </w:rPr>
        <w:t>In the years following Lavoisier, the French chemist Joseph Proust formulated a second fundamental law of chemical science – the Law of Definite Proportions.</w:t>
      </w:r>
    </w:p>
    <w:p>
      <w:pPr>
        <w:pStyle w:val="style157"/>
        <w:numPr>
          <w:ilvl w:val="0"/>
          <w:numId w:val="23"/>
        </w:numPr>
        <w:rPr/>
      </w:pPr>
      <w:r>
        <w:t>In a given compound, the constituent elements are always combined in the same proportions by mass, regardless of the origin or mode of preparation of the compound.</w:t>
      </w:r>
    </w:p>
    <w:p>
      <w:pPr>
        <w:pStyle w:val="style157"/>
        <w:numPr>
          <w:ilvl w:val="0"/>
          <w:numId w:val="23"/>
        </w:numPr>
        <w:rPr/>
      </w:pPr>
      <w:r>
        <w:t>What this law means is that when elements react chemically, they combine in specific proportions, not in random proportions.</w:t>
      </w:r>
    </w:p>
    <w:p>
      <w:pPr>
        <w:pStyle w:val="style157"/>
        <w:numPr>
          <w:ilvl w:val="0"/>
          <w:numId w:val="23"/>
        </w:numPr>
        <w:rPr/>
      </w:pPr>
      <w:r>
        <w:t>A sample of pure water, whatever the source, always contains 88.9% by mass of oxygen and 11.1% by mass of hydrogen.</w:t>
      </w:r>
    </w:p>
    <w:p>
      <w:pPr>
        <w:pStyle w:val="style157"/>
        <w:rPr>
          <w:b/>
        </w:rPr>
      </w:pPr>
    </w:p>
    <w:p>
      <w:pPr>
        <w:pStyle w:val="style157"/>
        <w:rPr>
          <w:b/>
        </w:rPr>
      </w:pPr>
      <w:r>
        <w:rPr>
          <w:b/>
        </w:rPr>
        <w:t>The compound, cupric oxide may be prepared by any one of the following methods –</w:t>
      </w:r>
    </w:p>
    <w:p>
      <w:pPr>
        <w:pStyle w:val="style157"/>
        <w:rPr>
          <w:i/>
        </w:rPr>
      </w:pPr>
      <w:r>
        <w:rPr>
          <w:b/>
        </w:rPr>
        <w:t xml:space="preserve">• </w:t>
      </w:r>
      <w:r>
        <w:rPr>
          <w:i/>
        </w:rPr>
        <w:t>Heating copper in oxygen.</w:t>
      </w:r>
    </w:p>
    <w:p>
      <w:pPr>
        <w:pStyle w:val="style157"/>
        <w:rPr>
          <w:i/>
        </w:rPr>
      </w:pPr>
      <w:r>
        <w:rPr>
          <w:i/>
        </w:rPr>
        <w:t>• Dissolving copper in nitric acid and igniting the cupric nitrate formed.</w:t>
      </w:r>
    </w:p>
    <w:p>
      <w:pPr>
        <w:pStyle w:val="style157"/>
        <w:rPr>
          <w:i/>
        </w:rPr>
      </w:pPr>
      <w:r>
        <w:rPr>
          <w:i/>
        </w:rPr>
        <w:t>• Dissolving copper in nitric acid, precipitating cupric hydroxide, and strongly heating the cupric hydroxide.</w:t>
      </w:r>
    </w:p>
    <w:p>
      <w:pPr>
        <w:pStyle w:val="style157"/>
        <w:rPr>
          <w:i/>
        </w:rPr>
      </w:pPr>
      <w:r>
        <w:rPr>
          <w:i/>
        </w:rPr>
        <w:t>– And in each case, the ratio copper: oxygen by mass is always constant.</w:t>
      </w:r>
    </w:p>
    <w:p>
      <w:pPr>
        <w:pStyle w:val="style157"/>
        <w:rPr>
          <w:b/>
        </w:rPr>
      </w:pPr>
    </w:p>
    <w:p>
      <w:pPr>
        <w:pStyle w:val="style157"/>
        <w:rPr/>
      </w:pPr>
      <w:r>
        <w:t>2.16g of mercuric oxide on decomposition gave 0.16g of oxygen. In another experiment 16g of mercury was obtained by the decomposition of 17.28g of mercuric oxide. Show that these data conform to the law of definite proportions.</w:t>
      </w:r>
    </w:p>
    <w:p>
      <w:pPr>
        <w:pStyle w:val="style157"/>
        <w:rPr/>
      </w:pPr>
    </w:p>
    <w:p>
      <w:pPr>
        <w:pStyle w:val="style157"/>
        <w:rPr>
          <w:b/>
        </w:rPr>
      </w:pPr>
      <w:r>
        <w:rPr>
          <w:b/>
        </w:rPr>
        <w:t>Experiment 1:</w:t>
      </w:r>
    </w:p>
    <w:p>
      <w:pPr>
        <w:pStyle w:val="style157"/>
        <w:rPr/>
      </w:pPr>
    </w:p>
    <w:p>
      <w:pPr>
        <w:pStyle w:val="style157"/>
        <w:rPr/>
      </w:pPr>
      <w:r>
        <w:t>Mass of mercuric oxide = 2.16g</w:t>
      </w:r>
    </w:p>
    <w:p>
      <w:pPr>
        <w:pStyle w:val="style157"/>
        <w:rPr/>
      </w:pPr>
      <w:r>
        <w:t>Mass of oxygen evolved from it = 0.16g</w:t>
      </w:r>
    </w:p>
    <w:p>
      <w:pPr>
        <w:pStyle w:val="style157"/>
        <w:rPr/>
      </w:pPr>
      <w:r>
        <w:rPr>
          <w:rFonts w:ascii="Cambria Math" w:cs="Cambria Math" w:hAnsi="Cambria Math"/>
        </w:rPr>
        <w:t>∴</w:t>
      </w:r>
      <w:r>
        <w:t xml:space="preserve"> Mass of mercury in the compound = 2.16 - 0.16 = 2.00g</w:t>
      </w:r>
    </w:p>
    <w:p>
      <w:pPr>
        <w:pStyle w:val="style157"/>
        <w:rPr/>
      </w:pPr>
      <w:r>
        <w:rPr>
          <w:rFonts w:ascii="Cambria Math" w:cs="Cambria Math" w:hAnsi="Cambria Math"/>
        </w:rPr>
        <w:t>∴</w:t>
      </w:r>
      <w:r>
        <w:t>Mercury: oxygen ratio = 2.000:0.16 = 12.5: 1</w:t>
      </w:r>
    </w:p>
    <w:p>
      <w:pPr>
        <w:pStyle w:val="style157"/>
        <w:rPr/>
      </w:pPr>
    </w:p>
    <w:p>
      <w:pPr>
        <w:pStyle w:val="style157"/>
        <w:rPr>
          <w:b/>
        </w:rPr>
      </w:pPr>
      <w:r>
        <w:rPr>
          <w:b/>
        </w:rPr>
        <w:t>Experiment 2:</w:t>
      </w:r>
    </w:p>
    <w:p>
      <w:pPr>
        <w:pStyle w:val="style157"/>
        <w:rPr/>
      </w:pPr>
    </w:p>
    <w:p>
      <w:pPr>
        <w:pStyle w:val="style157"/>
        <w:rPr>
          <w:b/>
        </w:rPr>
      </w:pPr>
      <w:r>
        <w:rPr>
          <w:b/>
        </w:rPr>
        <w:t>Mass of mercuric oxide = 17.28g</w:t>
      </w:r>
    </w:p>
    <w:p>
      <w:pPr>
        <w:pStyle w:val="style157"/>
        <w:rPr>
          <w:b/>
        </w:rPr>
      </w:pPr>
      <w:r>
        <w:rPr>
          <w:b/>
        </w:rPr>
        <w:t xml:space="preserve">Mass of mercury in it = 16.00g </w:t>
      </w:r>
      <w:r>
        <w:rPr>
          <w:rFonts w:ascii="Cambria Math" w:cs="Cambria Math" w:hAnsi="Cambria Math"/>
          <w:b/>
        </w:rPr>
        <w:t>∴</w:t>
      </w:r>
      <w:r>
        <w:rPr>
          <w:b/>
        </w:rPr>
        <w:t xml:space="preserve"> Mass of oxygen in the compound = 17.28 - 16.00 = 1.28g</w:t>
      </w:r>
    </w:p>
    <w:p>
      <w:pPr>
        <w:pStyle w:val="style157"/>
        <w:rPr/>
      </w:pPr>
      <w:r>
        <w:rPr>
          <w:rFonts w:ascii="Cambria Math" w:cs="Cambria Math" w:hAnsi="Cambria Math"/>
          <w:b/>
        </w:rPr>
        <w:t>∴</w:t>
      </w:r>
      <w:r>
        <w:rPr>
          <w:b/>
        </w:rPr>
        <w:t>Mercury: oxygen ratio = 16.00:1.28 = 12.5: 1</w:t>
      </w:r>
    </w:p>
    <w:p>
      <w:pPr>
        <w:pStyle w:val="style157"/>
        <w:rPr/>
      </w:pPr>
    </w:p>
    <w:p>
      <w:pPr>
        <w:pStyle w:val="style157"/>
        <w:rPr/>
      </w:pPr>
      <w:r>
        <w:t>In both cases, the mercury to oxygen ratio is the same, thus conforming to the law of definite proportions.</w:t>
      </w:r>
    </w:p>
    <w:p>
      <w:pPr>
        <w:pStyle w:val="style157"/>
        <w:rPr/>
      </w:pPr>
    </w:p>
    <w:p>
      <w:pPr>
        <w:pStyle w:val="style157"/>
        <w:rPr>
          <w:b/>
        </w:rPr>
      </w:pPr>
    </w:p>
    <w:p>
      <w:pPr>
        <w:pStyle w:val="style157"/>
        <w:rPr>
          <w:b/>
        </w:rPr>
      </w:pPr>
    </w:p>
    <w:p>
      <w:pPr>
        <w:pStyle w:val="style157"/>
        <w:rPr>
          <w:b/>
        </w:rPr>
      </w:pPr>
    </w:p>
    <w:p>
      <w:pPr>
        <w:pStyle w:val="style157"/>
        <w:rPr>
          <w:b/>
        </w:rPr>
      </w:pPr>
    </w:p>
    <w:p>
      <w:pPr>
        <w:pStyle w:val="style157"/>
        <w:rPr>
          <w:b/>
        </w:rPr>
      </w:pPr>
      <w:r>
        <w:rPr>
          <w:b/>
        </w:rPr>
        <w:t>DALTON’S ATOMIC THEORY OF MATTER</w:t>
      </w:r>
    </w:p>
    <w:p>
      <w:pPr>
        <w:pStyle w:val="style157"/>
        <w:rPr>
          <w:b/>
        </w:rPr>
      </w:pPr>
    </w:p>
    <w:p>
      <w:pPr>
        <w:pStyle w:val="style157"/>
        <w:rPr>
          <w:b/>
        </w:rPr>
      </w:pPr>
      <w:r>
        <w:rPr>
          <w:b/>
        </w:rPr>
        <w:t>Dalton's Atomic Theory</w:t>
      </w:r>
    </w:p>
    <w:p>
      <w:pPr>
        <w:pStyle w:val="style157"/>
        <w:rPr/>
      </w:pPr>
      <w:r>
        <w:t>Thus, Dalton’s Atomic Theory can be stated as follows:</w:t>
      </w:r>
    </w:p>
    <w:p>
      <w:pPr>
        <w:pStyle w:val="style157"/>
        <w:rPr>
          <w:b/>
        </w:rPr>
      </w:pPr>
    </w:p>
    <w:p>
      <w:pPr>
        <w:pStyle w:val="style157"/>
        <w:numPr>
          <w:ilvl w:val="0"/>
          <w:numId w:val="24"/>
        </w:numPr>
        <w:rPr>
          <w:b/>
        </w:rPr>
      </w:pPr>
      <w:r>
        <w:rPr>
          <w:b/>
        </w:rPr>
        <w:t xml:space="preserve">Matter is discrete (discontinuous) and made up of very small particles called </w:t>
      </w:r>
      <w:r>
        <w:rPr>
          <w:b/>
          <w:color w:val="1f497d"/>
        </w:rPr>
        <w:t>atoms</w:t>
      </w:r>
      <w:r>
        <w:rPr>
          <w:b/>
        </w:rPr>
        <w:t>. An atom is the smallest indivisible particle of an element which can take part in a chemical change.</w:t>
      </w:r>
    </w:p>
    <w:p>
      <w:pPr>
        <w:pStyle w:val="style157"/>
        <w:numPr>
          <w:ilvl w:val="0"/>
          <w:numId w:val="24"/>
        </w:numPr>
        <w:rPr>
          <w:b/>
        </w:rPr>
      </w:pPr>
      <w:r>
        <w:rPr>
          <w:b/>
        </w:rPr>
        <w:t>Atoms can be created and destroyed in a chemical reaction;</w:t>
      </w:r>
      <w:r>
        <w:rPr>
          <w:b/>
        </w:rPr>
        <w:t xml:space="preserve"> </w:t>
      </w:r>
      <w:r>
        <w:rPr>
          <w:b/>
        </w:rPr>
        <w:t>when radioactive elements decay or disintegrate to emit particles, new atoms are formed.</w:t>
      </w:r>
    </w:p>
    <w:p>
      <w:pPr>
        <w:pStyle w:val="style157"/>
        <w:numPr>
          <w:ilvl w:val="0"/>
          <w:numId w:val="24"/>
        </w:numPr>
        <w:rPr>
          <w:b/>
        </w:rPr>
      </w:pPr>
      <w:r>
        <w:rPr>
          <w:b/>
        </w:rPr>
        <w:t>Atoms of the same element are identical in all respects, having the same size, shape and structure, and especially mass.</w:t>
      </w:r>
    </w:p>
    <w:p>
      <w:pPr>
        <w:pStyle w:val="style157"/>
        <w:numPr>
          <w:ilvl w:val="0"/>
          <w:numId w:val="24"/>
        </w:numPr>
        <w:rPr>
          <w:b/>
        </w:rPr>
      </w:pPr>
      <w:r>
        <w:rPr>
          <w:b/>
        </w:rPr>
        <w:t>Atoms of different elements have different properties and different masses.</w:t>
      </w:r>
    </w:p>
    <w:p>
      <w:pPr>
        <w:pStyle w:val="style157"/>
        <w:numPr>
          <w:ilvl w:val="0"/>
          <w:numId w:val="24"/>
        </w:numPr>
        <w:rPr>
          <w:b/>
        </w:rPr>
      </w:pPr>
      <w:r>
        <w:rPr>
          <w:b/>
        </w:rPr>
        <w:t>Atoms of different elements can combine in a fixed ratio of small whole numbers to form compounds.</w:t>
      </w:r>
    </w:p>
    <w:p>
      <w:pPr>
        <w:pStyle w:val="style157"/>
        <w:numPr>
          <w:ilvl w:val="0"/>
          <w:numId w:val="24"/>
        </w:numPr>
        <w:rPr>
          <w:b/>
        </w:rPr>
      </w:pPr>
      <w:r>
        <w:rPr>
          <w:b/>
        </w:rPr>
        <w:t>Atoms of the same elements can combine in more than one ratio to form more than one compound. Example CuO and Cu</w:t>
      </w:r>
      <w:r>
        <w:rPr>
          <w:b/>
          <w:vertAlign w:val="subscript"/>
        </w:rPr>
        <w:t>2</w:t>
      </w:r>
      <w:r>
        <w:rPr>
          <w:b/>
        </w:rPr>
        <w:t>O</w:t>
      </w:r>
    </w:p>
    <w:p>
      <w:pPr>
        <w:pStyle w:val="style157"/>
        <w:rPr>
          <w:b/>
        </w:rPr>
      </w:pPr>
    </w:p>
    <w:p>
      <w:pPr>
        <w:pStyle w:val="style157"/>
        <w:rPr>
          <w:b/>
        </w:rPr>
      </w:pPr>
      <w:r>
        <w:rPr>
          <w:b/>
        </w:rPr>
        <w:t>DRAWBACKS OF DALTON'S THEORY</w:t>
      </w:r>
    </w:p>
    <w:p>
      <w:pPr>
        <w:pStyle w:val="style157"/>
        <w:numPr>
          <w:ilvl w:val="0"/>
          <w:numId w:val="25"/>
        </w:numPr>
        <w:rPr>
          <w:b/>
          <w:highlight w:val="yellow"/>
        </w:rPr>
      </w:pPr>
      <w:r>
        <w:t>In light of the current state of knowledge in the field of Chemistry, Dalton’s theory had a few drawbacks. According to Dalton’s postulates,</w:t>
      </w:r>
      <w:r>
        <w:t xml:space="preserve"> </w:t>
      </w:r>
      <w:r>
        <w:t xml:space="preserve">an atom is the smallest indivisible particle of an element. However, it is now known that atoms can further be subdivided into elementary particles like </w:t>
      </w:r>
      <w:r>
        <w:rPr>
          <w:b/>
          <w:color w:val="ff0066"/>
          <w:highlight w:val="yellow"/>
        </w:rPr>
        <w:t>electrons</w:t>
      </w:r>
      <w:r>
        <w:rPr>
          <w:b/>
          <w:highlight w:val="yellow"/>
        </w:rPr>
        <w:t xml:space="preserve">, </w:t>
      </w:r>
      <w:r>
        <w:rPr>
          <w:b/>
          <w:color w:val="000099"/>
          <w:highlight w:val="yellow"/>
        </w:rPr>
        <w:t>protons,</w:t>
      </w:r>
      <w:r>
        <w:rPr>
          <w:b/>
          <w:highlight w:val="yellow"/>
        </w:rPr>
        <w:t xml:space="preserve"> and </w:t>
      </w:r>
      <w:r>
        <w:rPr>
          <w:b/>
          <w:color w:val="000000"/>
          <w:highlight w:val="yellow"/>
        </w:rPr>
        <w:t>neutrons</w:t>
      </w:r>
      <w:r>
        <w:rPr>
          <w:b/>
          <w:highlight w:val="yellow"/>
        </w:rPr>
        <w:t>.</w:t>
      </w:r>
    </w:p>
    <w:p>
      <w:pPr>
        <w:pStyle w:val="style157"/>
        <w:numPr>
          <w:ilvl w:val="0"/>
          <w:numId w:val="25"/>
        </w:numPr>
        <w:rPr>
          <w:b/>
          <w:color w:val="ff0000"/>
        </w:rPr>
      </w:pPr>
      <w:r>
        <w:t>Atoms of the same element are identical in all respects, having the same size, shape and structure, and especially mass. Today, we know that atoms of the same element can have slightly different masses. Such atoms are called</w:t>
      </w:r>
      <w:r>
        <w:t xml:space="preserve"> </w:t>
      </w:r>
      <w:r>
        <w:rPr>
          <w:b/>
        </w:rPr>
        <w:t>isotopes.</w:t>
      </w:r>
    </w:p>
    <w:p>
      <w:pPr>
        <w:pStyle w:val="style157"/>
        <w:numPr>
          <w:ilvl w:val="0"/>
          <w:numId w:val="25"/>
        </w:numPr>
        <w:rPr>
          <w:color w:val="0070c0"/>
        </w:rPr>
      </w:pPr>
      <w:r>
        <w:t xml:space="preserve">Atoms of different elements have different properties and different masses. However, different elements do exist whose atoms have the same mass. Such atoms are called </w:t>
      </w:r>
      <w:r>
        <w:rPr>
          <w:color w:val="0070c0"/>
        </w:rPr>
        <w:t>isobars.</w:t>
      </w:r>
    </w:p>
    <w:p>
      <w:pPr>
        <w:pStyle w:val="style157"/>
        <w:rPr/>
      </w:pPr>
    </w:p>
    <w:p>
      <w:pPr>
        <w:pStyle w:val="style157"/>
        <w:rPr>
          <w:b/>
        </w:rPr>
      </w:pPr>
      <w:r>
        <w:rPr>
          <w:b/>
        </w:rPr>
        <w:t>Importance of Dalton's theory</w:t>
      </w:r>
    </w:p>
    <w:p>
      <w:pPr>
        <w:pStyle w:val="style157"/>
        <w:rPr/>
      </w:pPr>
      <w:r>
        <w:t xml:space="preserve">Notwithstanding these drawbacks, the importance of Dalton’s theory should not be underestimated. He displayed exceptional insight into the nature of matter. His ideas provided a framework that could be modified and expanded by later scientists. Thus John Dalton is often considered to be the </w:t>
      </w:r>
      <w:r>
        <w:rPr>
          <w:color w:val="007434"/>
        </w:rPr>
        <w:t>father of modern atomic theory.</w:t>
      </w:r>
    </w:p>
    <w:p>
      <w:pPr>
        <w:pStyle w:val="style157"/>
        <w:rPr/>
      </w:pPr>
    </w:p>
    <w:p>
      <w:pPr>
        <w:pStyle w:val="style157"/>
        <w:rPr/>
      </w:pPr>
    </w:p>
    <w:p>
      <w:pPr>
        <w:pStyle w:val="style157"/>
        <w:rPr/>
      </w:pPr>
    </w:p>
    <w:p>
      <w:pPr>
        <w:pStyle w:val="style157"/>
        <w:rPr>
          <w:b/>
        </w:rPr>
      </w:pPr>
      <w:r>
        <w:rPr>
          <w:b/>
        </w:rPr>
        <w:t>CHEMICAL REACTIONS</w:t>
      </w:r>
    </w:p>
    <w:p>
      <w:pPr>
        <w:pStyle w:val="style157"/>
        <w:rPr/>
      </w:pPr>
      <w:r>
        <w:t xml:space="preserve">A chemical reaction is the change of a substance into a new one that has a different chemical identity. </w:t>
      </w:r>
    </w:p>
    <w:p>
      <w:pPr>
        <w:pStyle w:val="style157"/>
        <w:rPr/>
      </w:pPr>
      <w:r>
        <w:t>How can I know if a chemical reaction is taking place?</w:t>
      </w:r>
    </w:p>
    <w:p>
      <w:pPr>
        <w:pStyle w:val="style157"/>
        <w:rPr/>
      </w:pPr>
      <w:r>
        <w:t>Usually, a chemical reaction is accompanied by easily observed physical effects such as the emission of heat and light,</w:t>
      </w:r>
      <w:r>
        <w:t xml:space="preserve"> </w:t>
      </w:r>
      <w:r>
        <w:t>the formation of a precitate</w:t>
      </w:r>
      <w:r>
        <w:t xml:space="preserve"> </w:t>
      </w:r>
      <w:r>
        <w:t>(an insoluble solid formed by mixing in solution the constituent ions of a slightly soluble solution)</w:t>
      </w:r>
      <w:r>
        <w:t>, the evolution of gas, or a colour change.</w:t>
      </w:r>
    </w:p>
    <w:p>
      <w:pPr>
        <w:pStyle w:val="style157"/>
        <w:rPr/>
      </w:pPr>
    </w:p>
    <w:p>
      <w:pPr>
        <w:pStyle w:val="style157"/>
        <w:rPr>
          <w:b/>
        </w:rPr>
      </w:pPr>
      <w:r>
        <w:rPr>
          <w:b/>
        </w:rPr>
        <w:t>TYPES OF CHEMICAL REACTIONS</w:t>
      </w:r>
    </w:p>
    <w:p>
      <w:pPr>
        <w:pStyle w:val="style157"/>
        <w:rPr/>
      </w:pPr>
      <w:r>
        <w:t>There are many different types of chemical reactions. These include:</w:t>
      </w:r>
    </w:p>
    <w:p>
      <w:pPr>
        <w:pStyle w:val="style157"/>
        <w:numPr>
          <w:ilvl w:val="0"/>
          <w:numId w:val="54"/>
        </w:numPr>
        <w:rPr/>
      </w:pPr>
      <w:r>
        <w:t>Combination reaction</w:t>
      </w:r>
      <w:r>
        <w:t xml:space="preserve"> </w:t>
      </w:r>
      <w:r>
        <w:t>(synthesis):</w:t>
      </w:r>
      <w:r>
        <w:t xml:space="preserve"> </w:t>
      </w:r>
      <w:r>
        <w:t>here, two or more s</w:t>
      </w:r>
      <w:r>
        <w:t>u</w:t>
      </w:r>
      <w:r>
        <w:t xml:space="preserve">bstances combine to form a new compound. It is represented by the following equation. </w:t>
      </w:r>
      <m:oMath>
        <m:r>
          <m:rPr>
            <m:sty m:val="p"/>
          </m:rPr>
          <w:rPr>
            <w:rFonts w:ascii="Cambria Math" w:hAnsi="Cambria Math"/>
            <w:color w:val="ff0000"/>
          </w:rPr>
          <m:t>A+B</m:t>
        </m:r>
        <m:r>
          <m:rPr>
            <m:sty m:val="p"/>
          </m:rPr>
          <w:rPr>
            <w:rFonts w:ascii="Cambria Math" w:hAnsi="Cambria Math"/>
          </w:rPr>
          <m:t>→</m:t>
        </m:r>
        <m:r>
          <m:rPr>
            <m:sty m:val="p"/>
          </m:rPr>
          <w:rPr>
            <w:rFonts w:ascii="Cambria Math" w:hAnsi="Cambria Math"/>
            <w:color w:val="0000ff"/>
          </w:rPr>
          <m:t>AB</m:t>
        </m:r>
        <m:r>
          <m:rPr>
            <m:sty m:val="p"/>
          </m:rPr>
          <w:rPr>
            <w:rFonts w:ascii="Cambria Math" w:hAnsi="Cambria Math"/>
          </w:rPr>
          <m:t>.</m:t>
        </m:r>
      </m:oMath>
      <w:r>
        <w:rPr>
          <w:color w:val="ff0000"/>
        </w:rPr>
        <w:t>A</w:t>
      </w:r>
      <w:r>
        <w:t xml:space="preserve"> and </w:t>
      </w:r>
      <w:r>
        <w:rPr>
          <w:color w:val="ff0000"/>
        </w:rPr>
        <w:t>B</w:t>
      </w:r>
      <w:r>
        <w:t xml:space="preserve"> represent the reacting element or compounds while </w:t>
      </w:r>
      <w:r>
        <w:rPr>
          <w:color w:val="0000ff"/>
        </w:rPr>
        <w:t>AB</w:t>
      </w:r>
      <w:r>
        <w:t xml:space="preserve"> represents a compound as t</w:t>
      </w:r>
      <w:r>
        <w:t>h</w:t>
      </w:r>
      <w:r>
        <w:t>e product.</w:t>
      </w:r>
    </w:p>
    <w:p>
      <w:pPr>
        <w:pStyle w:val="style157"/>
        <w:rPr/>
      </w:pPr>
      <w:r>
        <w:t xml:space="preserve">         Examples:</w:t>
      </w:r>
    </w:p>
    <w:p>
      <w:pPr>
        <w:pStyle w:val="style157"/>
        <w:numPr>
          <w:ilvl w:val="2"/>
          <w:numId w:val="38"/>
        </w:numPr>
        <w:rPr/>
      </w:pPr>
      <w:r>
        <w:t>Combination of aluminium and bromine to form aluminium bromide:</w:t>
      </w:r>
      <m:oMath>
        <m:sSub>
          <m:sSubPr>
            <m:ctrlPr>
              <w:rPr>
                <w:rFonts w:ascii="Cambria Math" w:hAnsi="Cambria Math"/>
              </w:rPr>
            </m:ctrlPr>
          </m:sSubPr>
          <m:e>
            <m:r>
              <m:rPr>
                <m:sty m:val="p"/>
              </m:rPr>
              <w:rPr>
                <w:rFonts w:ascii="Cambria Math" w:hAnsi="Cambria Math"/>
              </w:rPr>
              <m:t>2Al</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3Br</m:t>
            </m:r>
          </m:e>
          <m:sub>
            <m:r>
              <m:rPr>
                <m:sty m:val="p"/>
              </m:rPr>
              <w:rPr>
                <w:rFonts w:ascii="Cambria Math" w:hAnsi="Cambria Math"/>
              </w:rPr>
              <m:t>2(g)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2AlBr</m:t>
            </m:r>
          </m:e>
          <m:sub>
            <m:r>
              <m:rPr>
                <m:sty m:val="p"/>
              </m:rPr>
              <w:rPr>
                <w:rFonts w:ascii="Cambria Math" w:hAnsi="Cambria Math"/>
              </w:rPr>
              <m:t>3(s)</m:t>
            </m:r>
          </m:sub>
        </m:sSub>
      </m:oMath>
    </w:p>
    <w:p>
      <w:pPr>
        <w:pStyle w:val="style157"/>
        <w:numPr>
          <w:ilvl w:val="2"/>
          <w:numId w:val="38"/>
        </w:numPr>
        <w:rPr/>
      </w:pPr>
      <w:r>
        <w:t>Combination of sodium and chlorine to form sodium chloride:</w:t>
      </w:r>
    </w:p>
    <w:p>
      <w:pPr>
        <w:pStyle w:val="style157"/>
        <w:rPr/>
      </w:pPr>
      <m:oMathPara>
        <m:oMathParaPr>
          <m:jc m:val="left"/>
        </m:oMathPara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NaCl</m:t>
              </m:r>
            </m:e>
            <m:sub>
              <m:r>
                <m:rPr>
                  <m:sty m:val="p"/>
                </m:rPr>
                <w:rPr>
                  <w:rFonts w:ascii="Cambria Math" w:hAnsi="Cambria Math"/>
                </w:rPr>
                <m:t>(s)</m:t>
              </m:r>
            </m:sub>
          </m:sSub>
        </m:oMath>
      </m:oMathPara>
    </w:p>
    <w:p>
      <w:pPr>
        <w:pStyle w:val="style157"/>
        <w:numPr>
          <w:ilvl w:val="0"/>
          <w:numId w:val="54"/>
        </w:numPr>
        <w:rPr/>
      </w:pPr>
      <w:r>
        <w:t>Single-Replacement</w:t>
      </w:r>
      <w:r>
        <w:t xml:space="preserve"> </w:t>
      </w:r>
      <w:r>
        <w:t>(displacement):</w:t>
      </w:r>
      <w:r>
        <w:t>One element replaces a similar element in the compound. It can be represented by the following equation:</w:t>
      </w:r>
      <m:oMath>
        <m:r>
          <m:rPr>
            <m:sty m:val="p"/>
          </m:rPr>
          <w:rPr>
            <w:rFonts w:ascii="Cambria Math" w:hAnsi="Cambria Math"/>
            <w:color w:val="0000ff"/>
          </w:rPr>
          <m:t xml:space="preserve"> AB</m:t>
        </m:r>
        <m:r>
          <m:rPr>
            <m:sty m:val="p"/>
          </m:rPr>
          <w:rPr>
            <w:rFonts w:ascii="Cambria Math" w:hAnsi="Cambria Math"/>
            <w:color w:val="ff0000"/>
          </w:rPr>
          <m:t>+C</m:t>
        </m:r>
        <m:r>
          <m:rPr>
            <m:sty m:val="p"/>
          </m:rPr>
          <w:rPr>
            <w:rFonts w:ascii="Cambria Math" w:hAnsi="Cambria Math"/>
          </w:rPr>
          <m:t>→</m:t>
        </m:r>
        <m:r>
          <m:rPr>
            <m:sty m:val="p"/>
          </m:rPr>
          <w:rPr>
            <w:rFonts w:ascii="Cambria Math" w:hAnsi="Cambria Math"/>
            <w:color w:val="0000ff"/>
          </w:rPr>
          <m:t>A</m:t>
        </m:r>
        <m:r>
          <m:rPr>
            <m:sty m:val="p"/>
          </m:rPr>
          <w:rPr>
            <w:rFonts w:ascii="Cambria Math" w:hAnsi="Cambria Math"/>
            <w:color w:val="ff0000"/>
          </w:rPr>
          <m:t>C+</m:t>
        </m:r>
        <m:r>
          <m:rPr>
            <m:sty m:val="p"/>
          </m:rPr>
          <w:rPr>
            <w:rFonts w:ascii="Cambria Math" w:hAnsi="Cambria Math"/>
            <w:color w:val="0000ff"/>
          </w:rPr>
          <m:t>B</m:t>
        </m:r>
      </m:oMath>
    </w:p>
    <w:p>
      <w:pPr>
        <w:pStyle w:val="style157"/>
        <w:rPr/>
      </w:pPr>
      <w:r>
        <w:t>Examples:</w:t>
      </w:r>
    </w:p>
    <w:p>
      <w:pPr>
        <w:pStyle w:val="style157"/>
        <w:numPr>
          <w:ilvl w:val="2"/>
          <w:numId w:val="37"/>
        </w:numPr>
        <w:rPr/>
      </w:pPr>
      <w:r>
        <w:t>Thermite reaction: Aluminum reduces Fe</w:t>
      </w:r>
      <w:r>
        <w:rPr>
          <w:vertAlign w:val="subscript"/>
        </w:rPr>
        <w:t>2</w:t>
      </w:r>
      <w:r>
        <w:t>O</w:t>
      </w:r>
      <w:r>
        <w:rPr>
          <w:vertAlign w:val="subscript"/>
        </w:rPr>
        <w:t>3</w:t>
      </w:r>
      <w:r>
        <w:t xml:space="preserve"> to Fe in an extremely exothermic reaction and it is oxidized to Al</w:t>
      </w:r>
      <w:r>
        <w:rPr>
          <w:vertAlign w:val="subscript"/>
        </w:rPr>
        <w:t>2</w:t>
      </w:r>
      <w:r>
        <w:t>O</w:t>
      </w:r>
      <w:r>
        <w:rPr>
          <w:vertAlign w:val="subscript"/>
        </w:rPr>
        <w:t>3</w:t>
      </w:r>
      <w:r>
        <w:t>. The reaction produces enough heat to melt the iron.</w:t>
      </w:r>
      <m:oMath>
        <m:sSub>
          <m:sSubPr>
            <m:ctrlPr>
              <w:rPr>
                <w:rFonts w:ascii="Cambria Math" w:hAnsi="Cambria Math"/>
                <w:color w:val="0000ff"/>
              </w:rPr>
            </m:ctrlPr>
          </m:sSubPr>
          <m:e>
            <m:r>
              <m:rPr>
                <m:sty m:val="p"/>
              </m:rPr>
              <w:rPr>
                <w:rFonts w:ascii="Cambria Math" w:hAnsi="Cambria Math"/>
                <w:color w:val="0000ff"/>
              </w:rPr>
              <m:t>Fe</m:t>
            </m:r>
          </m:e>
          <m:sub>
            <m:r>
              <m:rPr>
                <m:sty m:val="p"/>
              </m:rPr>
              <w:rPr>
                <w:rFonts w:ascii="Cambria Math" w:hAnsi="Cambria Math"/>
                <w:color w:val="0000ff"/>
              </w:rPr>
              <m:t>2</m:t>
            </m:r>
          </m:sub>
        </m:sSub>
        <m:sSub>
          <m:sSubPr>
            <m:ctrlPr>
              <w:rPr>
                <w:rFonts w:ascii="Cambria Math" w:hAnsi="Cambria Math"/>
                <w:color w:val="0000ff"/>
              </w:rPr>
            </m:ctrlPr>
          </m:sSubPr>
          <m:e>
            <m:r>
              <m:rPr>
                <m:sty m:val="p"/>
              </m:rPr>
              <w:rPr>
                <w:rFonts w:ascii="Cambria Math" w:hAnsi="Cambria Math"/>
                <w:color w:val="0000ff"/>
              </w:rPr>
              <m:t>O</m:t>
            </m:r>
          </m:e>
          <m:sub>
            <m:r>
              <m:rPr>
                <m:sty m:val="p"/>
              </m:rPr>
              <w:rPr>
                <w:rFonts w:ascii="Cambria Math" w:hAnsi="Cambria Math"/>
                <w:color w:val="0000ff"/>
              </w:rPr>
              <m:t>3</m:t>
            </m:r>
          </m:sub>
        </m:sSub>
        <m:r>
          <m:rPr>
            <m:sty m:val="p"/>
          </m:rPr>
          <w:rPr>
            <w:rFonts w:ascii="Cambria Math" w:hAnsi="Cambria Math"/>
          </w:rPr>
          <m:t>+</m:t>
        </m:r>
        <m:r>
          <m:rPr>
            <m:sty m:val="p"/>
          </m:rPr>
          <w:rPr>
            <w:rFonts w:ascii="Cambria Math" w:hAnsi="Cambria Math"/>
            <w:color w:val="ff0000"/>
          </w:rPr>
          <m:t>2Al</m:t>
        </m:r>
        <m:r>
          <m:rPr>
            <m:sty m:val="p"/>
          </m:rPr>
          <w:rPr>
            <w:rFonts w:ascii="Cambria Math" w:hAnsi="Cambria Math"/>
          </w:rPr>
          <m:t>→</m:t>
        </m:r>
        <m:sSub>
          <m:sSubPr>
            <m:ctrlPr>
              <w:rPr>
                <w:rFonts w:ascii="Cambria Math" w:hAnsi="Cambria Math"/>
                <w:color w:val="ff0000"/>
              </w:rPr>
            </m:ctrlPr>
          </m:sSubPr>
          <m:e>
            <m:r>
              <m:rPr>
                <m:sty m:val="p"/>
              </m:rPr>
              <w:rPr>
                <w:rFonts w:ascii="Cambria Math" w:hAnsi="Cambria Math"/>
                <w:color w:val="ff0000"/>
              </w:rPr>
              <m:t>Al</m:t>
            </m:r>
          </m:e>
          <m:sub>
            <m:r>
              <m:rPr>
                <m:sty m:val="p"/>
              </m:rPr>
              <w:rPr>
                <w:rFonts w:ascii="Cambria Math" w:hAnsi="Cambria Math"/>
                <w:color w:val="ff0000"/>
              </w:rPr>
              <m:t>2</m:t>
            </m:r>
          </m:sub>
        </m:sSub>
        <m:sSub>
          <m:sSubPr>
            <m:ctrlPr>
              <w:rPr>
                <w:rFonts w:ascii="Cambria Math" w:hAnsi="Cambria Math"/>
                <w:color w:val="0000ff"/>
              </w:rPr>
            </m:ctrlPr>
          </m:sSubPr>
          <m:e>
            <m:r>
              <m:rPr>
                <m:sty m:val="p"/>
              </m:rPr>
              <w:rPr>
                <w:rFonts w:ascii="Cambria Math" w:hAnsi="Cambria Math"/>
                <w:color w:val="0000ff"/>
              </w:rPr>
              <m:t>O</m:t>
            </m:r>
          </m:e>
          <m:sub>
            <m:r>
              <m:rPr>
                <m:sty m:val="p"/>
              </m:rPr>
              <w:rPr>
                <w:rFonts w:ascii="Cambria Math" w:hAnsi="Cambria Math"/>
                <w:color w:val="0000ff"/>
              </w:rPr>
              <m:t>3</m:t>
            </m:r>
          </m:sub>
        </m:sSub>
        <m:r>
          <m:rPr>
            <m:sty m:val="p"/>
          </m:rPr>
          <w:rPr>
            <w:rFonts w:ascii="Cambria Math" w:hAnsi="Cambria Math"/>
          </w:rPr>
          <m:t>+</m:t>
        </m:r>
        <m:r>
          <m:rPr>
            <m:sty m:val="p"/>
          </m:rPr>
          <w:rPr>
            <w:rFonts w:ascii="Cambria Math" w:hAnsi="Cambria Math"/>
            <w:color w:val="0000ff"/>
          </w:rPr>
          <m:t>2Fe</m:t>
        </m:r>
      </m:oMath>
      <w:r>
        <w:rPr>
          <w:color w:val="0000ff"/>
        </w:rPr>
        <w:t xml:space="preserve">. </w:t>
      </w:r>
      <w:r>
        <w:t>Because of the extreme heat produced in the thermite reaction, it is used industrially to weld iron.</w:t>
      </w:r>
    </w:p>
    <w:p>
      <w:pPr>
        <w:pStyle w:val="style157"/>
        <w:numPr>
          <w:ilvl w:val="2"/>
          <w:numId w:val="37"/>
        </w:numPr>
        <w:rPr/>
      </w:pPr>
      <w:r>
        <w:t>Formation of silver crystals: when a copper wire is</w:t>
      </w:r>
      <w:r>
        <w:t xml:space="preserve"> placed in a solution of </w:t>
      </w:r>
      <m:oMath>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oMath>
      <w:r>
        <w:t>, the copper reduces to silver ions(Ag</w:t>
      </w:r>
      <w:r>
        <w:rPr>
          <w:vertAlign w:val="superscript"/>
        </w:rPr>
        <w:t>+</w:t>
      </w:r>
      <w:r>
        <w:t>) to metallic silver. At the same time, copper</w:t>
      </w:r>
      <w:r>
        <w:t xml:space="preserve"> </w:t>
      </w:r>
      <w:r>
        <w:t>is oxidized to copper ions</w:t>
      </w:r>
      <w:r>
        <w:t xml:space="preserve"> </w:t>
      </w:r>
      <w:r>
        <w:t>(Cu</w:t>
      </w:r>
      <w:r>
        <w:rPr>
          <w:vertAlign w:val="superscript"/>
        </w:rPr>
        <w:t>2+</w:t>
      </w:r>
      <w:r>
        <w:t>). As the reaction progresses silver crystals can be seen to form on the copper wire and the solution becomes blue as a result of the formation of copper ions</w:t>
      </w:r>
      <w:r>
        <w:t xml:space="preserve"> </w:t>
      </w:r>
      <w:r>
        <w:t>(Cu</w:t>
      </w:r>
      <w:r>
        <w:rPr>
          <w:vertAlign w:val="superscript"/>
        </w:rPr>
        <w:t>2+</w:t>
      </w:r>
      <w:r>
        <w:t xml:space="preserve">). </w:t>
      </w:r>
      <m:oMath>
        <m:sSub>
          <m:sSubPr>
            <m:ctrlPr>
              <w:rPr>
                <w:rFonts w:ascii="Cambria Math" w:hAnsi="Cambria Math"/>
                <w:color w:val="0000ff"/>
              </w:rPr>
            </m:ctrlPr>
          </m:sSubPr>
          <m:e>
            <m:r>
              <m:rPr>
                <m:sty m:val="p"/>
              </m:rPr>
              <w:rPr>
                <w:rFonts w:ascii="Cambria Math" w:hAnsi="Cambria Math"/>
                <w:color w:val="0000ff"/>
              </w:rPr>
              <m:t>2AgNO</m:t>
            </m:r>
          </m:e>
          <m:sub>
            <m:r>
              <m:rPr>
                <m:sty m:val="p"/>
              </m:rPr>
              <w:rPr>
                <w:rFonts w:ascii="Cambria Math" w:hAnsi="Cambria Math"/>
                <w:color w:val="0000ff"/>
              </w:rPr>
              <m:t>3(aq)</m:t>
            </m:r>
          </m:sub>
        </m:sSub>
        <m:r>
          <m:rPr>
            <m:sty m:val="p"/>
          </m:rPr>
          <w:rPr>
            <w:rFonts w:ascii="Cambria Math" w:hAnsi="Cambria Math"/>
          </w:rPr>
          <m:t>+</m:t>
        </m:r>
        <m:r>
          <m:rPr>
            <m:sty m:val="p"/>
          </m:rPr>
          <w:rPr>
            <w:rFonts w:ascii="Cambria Math" w:hAnsi="Cambria Math"/>
            <w:color w:val="ff0000"/>
          </w:rPr>
          <m:t>C</m:t>
        </m:r>
        <m:sSub>
          <m:sSubPr>
            <m:ctrlPr>
              <w:rPr>
                <w:rFonts w:ascii="Cambria Math" w:hAnsi="Cambria Math"/>
                <w:color w:val="ff0000"/>
              </w:rPr>
            </m:ctrlPr>
          </m:sSubPr>
          <m:e>
            <m:r>
              <m:rPr>
                <m:sty m:val="p"/>
              </m:rPr>
              <w:rPr>
                <w:rFonts w:ascii="Cambria Math" w:hAnsi="Cambria Math"/>
                <w:color w:val="ff0000"/>
              </w:rPr>
              <m:t>u</m:t>
            </m:r>
          </m:e>
          <m:sub>
            <m:r>
              <m:rPr>
                <m:sty m:val="p"/>
              </m:rPr>
              <w:rPr>
                <w:rFonts w:ascii="Cambria Math" w:hAnsi="Cambria Math"/>
                <w:color w:val="ff0000"/>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color w:val="ff0000"/>
              </w:rPr>
              <m:t>Cu</m:t>
            </m:r>
            <m:d>
              <m:dPr>
                <m:endChr m:val=")"/>
                <m:ctrlPr>
                  <w:rPr>
                    <w:rFonts w:ascii="Cambria Math" w:hAnsi="Cambria Math"/>
                    <w:color w:val="0000ff"/>
                  </w:rPr>
                </m:ctrlPr>
              </m:dPr>
              <m:e>
                <m:sSub>
                  <m:sSubPr>
                    <m:ctrlPr>
                      <w:rPr>
                        <w:rFonts w:ascii="Cambria Math" w:hAnsi="Cambria Math"/>
                        <w:color w:val="0000ff"/>
                      </w:rPr>
                    </m:ctrlPr>
                  </m:sSubPr>
                  <m:e>
                    <m:r>
                      <m:rPr>
                        <m:sty m:val="p"/>
                      </m:rPr>
                      <w:rPr>
                        <w:rFonts w:ascii="Cambria Math" w:hAnsi="Cambria Math"/>
                        <w:color w:val="0000ff"/>
                      </w:rPr>
                      <m:t>NO</m:t>
                    </m:r>
                  </m:e>
                  <m:sub>
                    <m:r>
                      <m:rPr>
                        <m:sty m:val="p"/>
                      </m:rPr>
                      <w:rPr>
                        <w:rFonts w:ascii="Cambria Math" w:hAnsi="Cambria Math"/>
                        <w:color w:val="0000ff"/>
                      </w:rPr>
                      <m:t>3</m:t>
                    </m:r>
                  </m:sub>
                </m:sSub>
              </m:e>
            </m:d>
          </m:e>
          <m:sub>
            <m:r>
              <m:rPr>
                <m:sty m:val="p"/>
              </m:rPr>
              <w:rPr>
                <w:rFonts w:ascii="Cambria Math" w:hAnsi="Cambria Math"/>
                <w:color w:val="0000ff"/>
              </w:rPr>
              <m:t>2</m:t>
            </m:r>
            <m:d>
              <m:dPr>
                <m:endChr m:val=")"/>
                <m:ctrlPr>
                  <w:rPr>
                    <w:rFonts w:ascii="Cambria Math" w:hAnsi="Cambria Math"/>
                    <w:color w:val="0000ff"/>
                  </w:rPr>
                </m:ctrlPr>
              </m:dPr>
              <m:e>
                <m:r>
                  <m:rPr>
                    <m:sty m:val="p"/>
                  </m:rPr>
                  <w:rPr>
                    <w:rFonts w:ascii="Cambria Math" w:hAnsi="Cambria Math"/>
                    <w:color w:val="0000ff"/>
                  </w:rPr>
                  <m:t>aq</m:t>
                </m:r>
              </m:e>
            </m:d>
          </m:sub>
        </m:sSub>
        <m:r>
          <m:rPr>
            <m:sty m:val="p"/>
          </m:rPr>
          <w:rPr>
            <w:rFonts w:ascii="Cambria Math" w:hAnsi="Cambria Math"/>
          </w:rPr>
          <m:t>+</m:t>
        </m:r>
        <m:sSub>
          <m:sSubPr>
            <m:ctrlPr>
              <w:rPr>
                <w:rFonts w:ascii="Cambria Math" w:hAnsi="Cambria Math"/>
                <w:color w:val="0000ff"/>
              </w:rPr>
            </m:ctrlPr>
          </m:sSubPr>
          <m:e>
            <m:r>
              <m:rPr>
                <m:sty m:val="p"/>
              </m:rPr>
              <w:rPr>
                <w:rFonts w:ascii="Cambria Math" w:hAnsi="Cambria Math"/>
                <w:color w:val="0000ff"/>
              </w:rPr>
              <m:t>2Ag</m:t>
            </m:r>
          </m:e>
          <m:sub>
            <m:r>
              <m:rPr>
                <m:sty m:val="p"/>
              </m:rPr>
              <w:rPr>
                <w:rFonts w:ascii="Cambria Math" w:hAnsi="Cambria Math"/>
                <w:color w:val="0000ff"/>
              </w:rPr>
              <m:t>(s)</m:t>
            </m:r>
          </m:sub>
        </m:sSub>
      </m:oMath>
    </w:p>
    <w:p>
      <w:pPr>
        <w:pStyle w:val="style157"/>
        <w:numPr>
          <w:ilvl w:val="0"/>
          <w:numId w:val="54"/>
        </w:numPr>
        <w:rPr/>
      </w:pPr>
      <w:r>
        <w:t xml:space="preserve">Double-Replacement: </w:t>
      </w:r>
      <w:r>
        <w:t>Here, the ions of two compounds exchange places</w:t>
      </w:r>
      <w:r>
        <w:t xml:space="preserve"> </w:t>
      </w:r>
      <w:r>
        <w:t>in an aqueous solution to form two new compounds.</w:t>
      </w:r>
      <w:r>
        <w:t xml:space="preserve"> </w:t>
      </w:r>
      <w:r>
        <w:t xml:space="preserve">It can be represented by the following equation: </w:t>
      </w:r>
      <m:oMath>
        <m:r>
          <m:rPr>
            <m:sty m:val="p"/>
          </m:rPr>
          <w:rPr>
            <w:rFonts w:ascii="Cambria Math" w:hAnsi="Cambria Math"/>
            <w:color w:val="0000ff"/>
          </w:rPr>
          <m:t>AB</m:t>
        </m:r>
        <m:r>
          <m:rPr>
            <m:sty m:val="p"/>
          </m:rPr>
          <w:rPr>
            <w:rFonts w:ascii="Cambria Math" w:hAnsi="Cambria Math"/>
          </w:rPr>
          <m:t>+</m:t>
        </m:r>
        <m:r>
          <m:rPr>
            <m:sty m:val="p"/>
          </m:rPr>
          <w:rPr>
            <w:rFonts w:ascii="Cambria Math" w:hAnsi="Cambria Math"/>
            <w:color w:val="ff0000"/>
          </w:rPr>
          <m:t>CD</m:t>
        </m:r>
        <m:r>
          <m:rPr>
            <m:sty m:val="p"/>
          </m:rPr>
          <w:rPr>
            <w:rFonts w:ascii="Cambria Math" w:hAnsi="Cambria Math"/>
          </w:rPr>
          <m:t xml:space="preserve"> →</m:t>
        </m:r>
        <m:r>
          <m:rPr>
            <m:sty m:val="p"/>
          </m:rPr>
          <w:rPr>
            <w:rFonts w:ascii="Cambria Math" w:hAnsi="Cambria Math"/>
            <w:color w:val="0000ff"/>
          </w:rPr>
          <m:t>A</m:t>
        </m:r>
        <m:r>
          <m:rPr>
            <m:sty m:val="p"/>
          </m:rPr>
          <w:rPr>
            <w:rFonts w:ascii="Cambria Math" w:hAnsi="Cambria Math"/>
            <w:color w:val="ff0000"/>
          </w:rPr>
          <m:t>C</m:t>
        </m:r>
        <m:r>
          <m:rPr>
            <m:sty m:val="p"/>
          </m:rPr>
          <w:rPr>
            <w:rFonts w:ascii="Cambria Math" w:hAnsi="Cambria Math"/>
          </w:rPr>
          <m:t>+</m:t>
        </m:r>
        <m:r>
          <m:rPr>
            <m:sty m:val="p"/>
          </m:rPr>
          <w:rPr>
            <w:rFonts w:ascii="Cambria Math" w:hAnsi="Cambria Math"/>
            <w:color w:val="0000ff"/>
          </w:rPr>
          <m:t>B</m:t>
        </m:r>
        <m:r>
          <m:rPr>
            <m:sty m:val="p"/>
          </m:rPr>
          <w:rPr>
            <w:rFonts w:ascii="Cambria Math" w:hAnsi="Cambria Math"/>
            <w:color w:val="ff0000"/>
          </w:rPr>
          <m:t>D</m:t>
        </m:r>
      </m:oMath>
    </w:p>
    <w:p>
      <w:pPr>
        <w:pStyle w:val="style157"/>
        <w:rPr/>
      </w:pPr>
      <w:r>
        <w:t>Examples</w:t>
      </w:r>
      <w:r>
        <w:t>:</w:t>
      </w:r>
    </w:p>
    <w:p>
      <w:pPr>
        <w:pStyle w:val="style157"/>
        <w:numPr>
          <w:ilvl w:val="1"/>
          <w:numId w:val="36"/>
        </w:numPr>
        <w:rPr/>
      </w:pPr>
      <w:r>
        <w:t xml:space="preserve">An aqueous solution of sodium chloride is added to an aqueous solution of silver nitrate forming silver chloride and sodium nitrate. </w:t>
      </w:r>
    </w:p>
    <w:p>
      <w:pPr>
        <w:pStyle w:val="style157"/>
        <w:rPr/>
      </w:pPr>
      <m:oMathPara>
        <m:oMath>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3(aq)</m:t>
              </m:r>
            </m:sub>
          </m:sSub>
          <m:r>
            <m:rPr>
              <m:sty m:val="p"/>
            </m:rPr>
            <w:rPr>
              <w:rFonts w:ascii="Cambria Math" w:hAnsi="Cambria Math"/>
            </w:rPr>
            <m:t>+</m:t>
          </m:r>
          <m:sSub>
            <m:sSubPr>
              <m:ctrlPr>
                <w:rPr>
                  <w:rFonts w:ascii="Cambria Math" w:hAnsi="Cambria Math"/>
                  <w:color w:val="ff0000"/>
                </w:rPr>
              </m:ctrlPr>
            </m:sSubPr>
            <m:e>
              <m:r>
                <m:rPr>
                  <m:sty m:val="p"/>
                </m:rPr>
                <w:rPr>
                  <w:rFonts w:ascii="Cambria Math" w:hAnsi="Cambria Math"/>
                  <w:color w:val="ff0000"/>
                </w:rPr>
                <m:t>NaCl</m:t>
              </m:r>
            </m:e>
            <m:sub>
              <m:r>
                <m:rPr>
                  <m:sty m:val="p"/>
                </m:rPr>
                <w:rPr>
                  <w:rFonts w:ascii="Cambria Math" w:hAnsi="Cambria Math"/>
                  <w:color w:val="ff0000"/>
                </w:rPr>
                <m:t>(aq)</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Ag</m:t>
              </m:r>
              <m:r>
                <m:rPr>
                  <m:sty m:val="p"/>
                </m:rPr>
                <w:rPr>
                  <w:rFonts w:ascii="Cambria Math" w:hAnsi="Cambria Math"/>
                  <w:color w:val="ff0000"/>
                </w:rPr>
                <m:t>Cl</m:t>
              </m:r>
            </m:e>
            <m:sub>
              <m:r>
                <m:rPr>
                  <m:sty m:val="p"/>
                </m:rP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color w:val="ff0000"/>
                </w:rPr>
                <m:t>Na</m:t>
              </m:r>
              <m:r>
                <m:rPr>
                  <m:sty m:val="p"/>
                </m:rPr>
                <w:rPr>
                  <w:rFonts w:ascii="Cambria Math" w:hAnsi="Cambria Math"/>
                </w:rPr>
                <m:t>NO</m:t>
              </m:r>
            </m:e>
            <m:sub>
              <m:r>
                <m:rPr>
                  <m:sty m:val="p"/>
                </m:rPr>
                <w:rPr>
                  <w:rFonts w:ascii="Cambria Math" w:hAnsi="Cambria Math"/>
                </w:rPr>
                <m:t>3(aq)</m:t>
              </m:r>
            </m:sub>
          </m:sSub>
        </m:oMath>
      </m:oMathPara>
    </w:p>
    <w:p>
      <w:pPr>
        <w:pStyle w:val="style157"/>
        <w:numPr>
          <w:ilvl w:val="1"/>
          <w:numId w:val="36"/>
        </w:numPr>
        <w:rPr/>
      </w:pPr>
      <w:r>
        <w:t xml:space="preserve">An aqueous solution of potassium iodide is added to an aqueous solution of lead (II) nitrate forming lead(II) iodide and potassium nitrate. Formation of a precipitate occurs when the cations of one reactant combines with the anions of the other reactant to form an insoluble or slightly insoluble compound. </w:t>
      </w:r>
    </w:p>
    <w:p>
      <w:pPr>
        <w:pStyle w:val="style157"/>
        <w:rPr/>
      </w:pPr>
      <m:oMathPara>
        <m:oMath>
          <m:sSub>
            <m:sSubPr>
              <m:ctrlPr>
                <w:rPr>
                  <w:rFonts w:ascii="Cambria Math" w:hAnsi="Cambria Math"/>
                  <w:color w:val="0000ff"/>
                </w:rPr>
              </m:ctrlPr>
            </m:sSubPr>
            <m:e>
              <m:r>
                <m:rPr>
                  <m:sty m:val="p"/>
                </m:rPr>
                <w:rPr>
                  <w:rFonts w:ascii="Cambria Math" w:hAnsi="Cambria Math"/>
                  <w:color w:val="0000ff"/>
                </w:rPr>
                <m:t>KI</m:t>
              </m:r>
            </m:e>
            <m:sub>
              <m:d>
                <m:dPr>
                  <m:endChr m:val=")"/>
                  <m:ctrlPr>
                    <w:rPr>
                      <w:rFonts w:ascii="Cambria Math" w:hAnsi="Cambria Math"/>
                      <w:color w:val="0000ff"/>
                    </w:rPr>
                  </m:ctrlPr>
                </m:dPr>
                <m:e>
                  <m:r>
                    <m:rPr>
                      <m:sty m:val="p"/>
                    </m:rPr>
                    <w:rPr>
                      <w:rFonts w:ascii="Cambria Math" w:hAnsi="Cambria Math"/>
                      <w:color w:val="0000ff"/>
                    </w:rPr>
                    <m:t>aq</m:t>
                  </m:r>
                </m:e>
              </m:d>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Pb(NO</m:t>
                  </m:r>
                </m:e>
                <m:sub>
                  <m:r>
                    <m:rPr>
                      <m:sty m:val="p"/>
                    </m:rPr>
                    <w:rPr>
                      <w:rFonts w:ascii="Cambria Math" w:hAnsi="Cambria Math"/>
                    </w:rPr>
                    <m:t>3</m:t>
                  </m:r>
                </m:sub>
              </m:sSub>
              <m:r>
                <m:rPr>
                  <m:sty m:val="p"/>
                </m:rPr>
                <w:rPr>
                  <w:rFonts w:ascii="Cambria Math" w:hAnsi="Cambria Math"/>
                </w:rPr>
                <m:t>)</m:t>
              </m:r>
            </m:e>
            <m:sub>
              <m:r>
                <m:rPr>
                  <m:sty m:val="p"/>
                </m:rPr>
                <w:rPr>
                  <w:rFonts w:ascii="Cambria Math" w:hAnsi="Cambria Math"/>
                </w:rPr>
                <m:t>2(aq)</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Pb</m:t>
              </m:r>
              <m:r>
                <m:rPr>
                  <m:sty m:val="p"/>
                </m:rPr>
                <w:rPr>
                  <w:rFonts w:ascii="Cambria Math" w:hAnsi="Cambria Math"/>
                  <w:color w:val="0000ff"/>
                </w:rPr>
                <m:t>I</m:t>
              </m:r>
            </m:e>
            <m:sub>
              <m:r>
                <m:rPr>
                  <m:sty m:val="p"/>
                </m:rPr>
                <w:rPr>
                  <w:rFonts w:ascii="Cambria Math" w:hAnsi="Cambria Math"/>
                  <w:color w:val="0000ff"/>
                </w:rPr>
                <m:t>2(s)</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color w:val="0000ff"/>
                </w:rPr>
                <m:t>K</m:t>
              </m:r>
              <m:r>
                <m:rPr>
                  <m:sty m:val="p"/>
                </m:rPr>
                <w:rPr>
                  <w:rFonts w:ascii="Cambria Math" w:hAnsi="Cambria Math"/>
                </w:rPr>
                <m:t>NO</m:t>
              </m:r>
            </m:e>
            <m:sub>
              <m:r>
                <m:rPr>
                  <m:sty m:val="p"/>
                </m:rPr>
                <w:rPr>
                  <w:rFonts w:ascii="Cambria Math" w:hAnsi="Cambria Math"/>
                </w:rPr>
                <m:t>3(aq)</m:t>
              </m:r>
            </m:sub>
          </m:sSub>
        </m:oMath>
      </m:oMathPara>
    </w:p>
    <w:p>
      <w:pPr>
        <w:pStyle w:val="style157"/>
        <w:rPr/>
      </w:pPr>
    </w:p>
    <w:p>
      <w:pPr>
        <w:pStyle w:val="style157"/>
        <w:numPr>
          <w:ilvl w:val="0"/>
          <w:numId w:val="54"/>
        </w:numPr>
        <w:rPr/>
      </w:pPr>
      <w:r>
        <w:t xml:space="preserve">Decomposition Reaction: </w:t>
      </w:r>
      <w:r>
        <w:t>in a decomposition reaction, a single compound undergoes a reaction that produces two or more simpler substances. It can be represented as:</w:t>
      </w:r>
    </w:p>
    <w:p>
      <w:pPr>
        <w:pStyle w:val="style157"/>
        <w:rPr/>
      </w:pPr>
      <m:oMathPara>
        <m:oMath>
          <m:r>
            <m:rPr>
              <m:sty m:val="p"/>
            </m:rPr>
            <w:rPr>
              <w:rFonts w:ascii="Cambria Math" w:hAnsi="Cambria Math"/>
            </w:rPr>
            <m:t>AB →A+B</m:t>
          </m:r>
        </m:oMath>
      </m:oMathPara>
    </w:p>
    <w:p>
      <w:pPr>
        <w:pStyle w:val="style157"/>
        <w:rPr/>
      </w:pPr>
      <w:r>
        <w:t>Examples:</w:t>
      </w:r>
    </w:p>
    <w:p>
      <w:pPr>
        <w:pStyle w:val="style157"/>
        <w:numPr>
          <w:ilvl w:val="0"/>
          <w:numId w:val="56"/>
        </w:numPr>
        <w:rPr/>
      </w:pPr>
      <w:r>
        <w:t>Decomposition of calcium trioxocarbonate</w:t>
      </w:r>
      <w:r>
        <w:t xml:space="preserve"> </w:t>
      </w:r>
      <w:r>
        <w:t xml:space="preserve">(IV) forming calcium oxide and carbon dioxide.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3(s)</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CaO</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2(g)</m:t>
            </m:r>
          </m:sub>
        </m:sSub>
      </m:oMath>
      <w:r>
        <w:t xml:space="preserve">. </w:t>
      </w:r>
    </w:p>
    <w:p>
      <w:pPr>
        <w:pStyle w:val="style157"/>
        <w:numPr>
          <w:ilvl w:val="0"/>
          <w:numId w:val="56"/>
        </w:numPr>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3(aq)</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2(g)</m:t>
            </m:r>
          </m:sub>
        </m:sSub>
      </m:oMath>
    </w:p>
    <w:p>
      <w:pPr>
        <w:pStyle w:val="style157"/>
        <w:numPr>
          <w:ilvl w:val="0"/>
          <w:numId w:val="56"/>
        </w:numPr>
        <w:rPr/>
      </w:pPr>
      <m:oMath>
        <m:sSub>
          <m:sSubPr>
            <m:ctrlPr>
              <w:rPr>
                <w:rFonts w:ascii="Cambria Math" w:hAnsi="Cambria Math"/>
              </w:rPr>
            </m:ctrlPr>
          </m:sSubPr>
          <m:e>
            <m:r>
              <m:rPr>
                <m:sty m:val="p"/>
              </m:rPr>
              <w:rPr>
                <w:rFonts w:ascii="Cambria Math" w:hAnsi="Cambria Math"/>
              </w:rPr>
              <m:t>2KClO</m:t>
            </m:r>
          </m:e>
          <m:sub>
            <m:r>
              <m:rPr>
                <m:sty m:val="p"/>
              </m:rPr>
              <w:rPr>
                <w:rFonts w:ascii="Cambria Math" w:hAnsi="Cambria Math"/>
              </w:rPr>
              <m:t>3(s)</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2KCl</m:t>
            </m:r>
          </m:e>
          <m:sub>
            <m:r>
              <m:rPr>
                <m:sty m:val="p"/>
              </m:rPr>
              <w:rPr>
                <w:rFonts w:ascii="Cambria Math" w:hAnsi="Cambria Math"/>
              </w:rPr>
              <m:t>(s)</m:t>
            </m:r>
          </m:sub>
        </m:sSub>
      </m:oMath>
      <w:r>
        <w:t xml:space="preserve">+ </w:t>
      </w:r>
      <m:oMath>
        <m:sSub>
          <m:sSubPr>
            <m:ctrlPr>
              <w:rPr>
                <w:rFonts w:ascii="Cambria Math" w:hAnsi="Cambria Math"/>
              </w:rPr>
            </m:ctrlPr>
          </m:sSubPr>
          <m:e>
            <m:r>
              <m:rPr>
                <m:sty m:val="p"/>
              </m:rPr>
              <w:rPr>
                <w:rFonts w:ascii="Cambria Math" w:hAnsi="Cambria Math"/>
              </w:rPr>
              <m:t>3O</m:t>
            </m:r>
          </m:e>
          <m:sub>
            <m:r>
              <m:rPr>
                <m:sty m:val="p"/>
              </m:rPr>
              <w:rPr>
                <w:rFonts w:ascii="Cambria Math" w:hAnsi="Cambria Math"/>
              </w:rPr>
              <m:t>2(g)</m:t>
            </m:r>
          </m:sub>
        </m:sSub>
      </m:oMath>
    </w:p>
    <w:p>
      <w:pPr>
        <w:pStyle w:val="style157"/>
        <w:numPr>
          <w:ilvl w:val="0"/>
          <w:numId w:val="56"/>
        </w:numPr>
        <w:rPr/>
      </w:pPr>
      <w:r>
        <w:t>Electrolysis of water:</w:t>
      </w:r>
      <w:r>
        <w:t xml:space="preserve"> </w:t>
      </w:r>
      <w:r>
        <w:t>when a direct current is passed through water it decomposes to form oxygen and hydrogen. The volume of hydrogen gas produced at the negative electrode is twice the volume of the oxygen gas formed at the positive electrode.</w:t>
      </w:r>
    </w:p>
    <w:p>
      <w:pPr>
        <w:pStyle w:val="style157"/>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(l)</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2H</m:t>
            </m:r>
          </m:e>
          <m:sub>
            <m:r>
              <m:rPr>
                <m:sty m:val="p"/>
              </m:rPr>
              <w:rPr>
                <w:rFonts w:ascii="Cambria Math" w:hAnsi="Cambria Math"/>
              </w:rPr>
              <m:t>2(g)</m:t>
            </m:r>
          </m:sub>
        </m:sSub>
      </m:oMath>
      <w:r>
        <w:t xml:space="preserve">+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2(g)</m:t>
            </m:r>
          </m:sub>
        </m:sSub>
      </m:oMath>
    </w:p>
    <w:p>
      <w:pPr>
        <w:pStyle w:val="style157"/>
        <w:numPr>
          <w:ilvl w:val="0"/>
          <w:numId w:val="54"/>
        </w:numPr>
        <w:rPr/>
      </w:pPr>
      <w:r>
        <w:t xml:space="preserve">Combustion reaction: </w:t>
      </w:r>
      <w:r>
        <w:t xml:space="preserve">In </w:t>
      </w:r>
      <w:r>
        <w:t>this type of reaction, often a hydrocarbon is burned in the presence of oxygen gas to form carbon dioxide (in a complete combustion) or carbon monoxide (in an incomplete combustion,</w:t>
      </w:r>
      <w:r>
        <w:t xml:space="preserve"> </w:t>
      </w:r>
      <w:r>
        <w:t>due to a limited amount of oxygen) and water. an example of this is seen when methane gas is burned in the presence of excess oxygen(Bunsen burner reaction):</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2O</m:t>
            </m:r>
          </m:e>
          <m:sub>
            <m:r>
              <m:rPr>
                <m:sty m:val="p"/>
              </m:rPr>
              <w:rPr>
                <w:rFonts w:ascii="Cambria Math" w:hAnsi="Cambria Math"/>
              </w:rPr>
              <m:t>2(g)</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2(g)</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(g)</m:t>
            </m:r>
          </m:sub>
        </m:sSub>
      </m:oMath>
    </w:p>
    <w:p>
      <w:pPr>
        <w:pStyle w:val="style157"/>
        <w:rPr/>
      </w:pPr>
    </w:p>
    <w:p>
      <w:pPr>
        <w:pStyle w:val="style157"/>
        <w:rPr/>
      </w:pPr>
    </w:p>
    <w:p>
      <w:pPr>
        <w:pStyle w:val="style157"/>
        <w:rPr/>
      </w:pPr>
    </w:p>
    <w:p>
      <w:pPr>
        <w:pStyle w:val="style157"/>
        <w:rPr/>
      </w:pPr>
      <m:oMath>
        <m:r>
          <m:rPr>
            <m:sty m:val="bi"/>
          </m:rPr>
          <w:rPr>
            <w:rFonts w:ascii="Cambria Math" w:hAnsi="Cambria Math"/>
          </w:rPr>
          <m:t>DETERMINING FORMULAS</m:t>
        </m:r>
      </m:oMath>
      <w:r>
        <w:t xml:space="preserve"> </w:t>
      </w:r>
      <w:r>
        <w:rPr>
          <w:b/>
          <w:i/>
        </w:rPr>
        <w:t>(Empirical and Molecular formulae)</w:t>
      </w:r>
    </w:p>
    <w:p>
      <w:pPr>
        <w:pStyle w:val="style157"/>
        <w:rPr/>
      </w:pPr>
    </w:p>
    <w:p>
      <w:pPr>
        <w:pStyle w:val="style157"/>
        <w:rPr/>
      </w:pPr>
    </w:p>
    <w:p>
      <w:pPr>
        <w:pStyle w:val="style157"/>
        <w:rPr>
          <w:b/>
          <w:i/>
        </w:rPr>
      </w:pPr>
      <w:r>
        <w:rPr>
          <w:b/>
          <w:i/>
          <w:shd w:val="clear" w:color="auto" w:fill="00ffff"/>
        </w:rPr>
        <w:t xml:space="preserve">Empirical formula and formula mass from reacting masses </w:t>
      </w:r>
    </w:p>
    <w:p>
      <w:pPr>
        <w:pStyle w:val="style157"/>
        <w:numPr>
          <w:ilvl w:val="0"/>
          <w:numId w:val="265"/>
        </w:numPr>
        <w:rPr/>
      </w:pPr>
      <w:r>
        <w:t xml:space="preserve">The </w:t>
      </w:r>
      <w:r>
        <w:rPr>
          <w:bCs/>
        </w:rPr>
        <w:t>EMPIRICAL FORMULA</w:t>
      </w:r>
      <w:r>
        <w:t xml:space="preserve"> of a compound can be worked out by knowing the exact masses of the elements that combine to form a given mass of a compound.</w:t>
      </w:r>
    </w:p>
    <w:p>
      <w:pPr>
        <w:pStyle w:val="style157"/>
        <w:numPr>
          <w:ilvl w:val="0"/>
          <w:numId w:val="265"/>
        </w:numPr>
        <w:rPr/>
      </w:pPr>
      <w:r>
        <w:t>The empirical formula of a compound is the simplest whole number ratio of atoms present in a compound. Here the word 'empirical' means from experimental data.</w:t>
      </w:r>
    </w:p>
    <w:p>
      <w:pPr>
        <w:pStyle w:val="style157"/>
        <w:numPr>
          <w:ilvl w:val="0"/>
          <w:numId w:val="265"/>
        </w:numPr>
        <w:rPr/>
      </w:pPr>
      <w:r>
        <w:t xml:space="preserve">Do not confuse with </w:t>
      </w:r>
      <w:r>
        <w:rPr>
          <w:bCs/>
        </w:rPr>
        <w:t>molecular formula</w:t>
      </w:r>
      <w:r>
        <w:t xml:space="preserve"> which depicts the actual total numbers of each atom in a molecule.</w:t>
      </w:r>
    </w:p>
    <w:p>
      <w:pPr>
        <w:pStyle w:val="style157"/>
        <w:rPr/>
      </w:pPr>
      <w:r>
        <w:t>The molecular formula and empirical formula can be different or the same.</w:t>
      </w:r>
    </w:p>
    <w:p>
      <w:pPr>
        <w:pStyle w:val="style157"/>
        <w:numPr>
          <w:ilvl w:val="0"/>
          <w:numId w:val="266"/>
        </w:numPr>
        <w:rPr/>
      </w:pPr>
      <w:r>
        <w:t>They are the same if the molecular formula cannot be simplified on a whole number basis.</w:t>
      </w:r>
      <w:r>
        <w:t xml:space="preserve"> </w:t>
      </w:r>
      <w:r>
        <w:t>Examples where molecular formula = empirical formula</w:t>
      </w:r>
      <w:r>
        <w:t xml:space="preserve"> </w:t>
      </w:r>
      <w:r>
        <w:t xml:space="preserve">e.g. for sodium sulfate </w:t>
      </w:r>
      <w:r>
        <w:rPr>
          <w:bCs/>
        </w:rPr>
        <w:t>Na</w:t>
      </w:r>
      <w:r>
        <w:rPr>
          <w:bCs/>
          <w:vertAlign w:val="subscript"/>
        </w:rPr>
        <w:t>2</w:t>
      </w:r>
      <w:r>
        <w:rPr>
          <w:bCs/>
        </w:rPr>
        <w:t>SO</w:t>
      </w:r>
      <w:r>
        <w:rPr>
          <w:bCs/>
          <w:vertAlign w:val="subscript"/>
        </w:rPr>
        <w:t>4</w:t>
      </w:r>
      <w:r>
        <w:t xml:space="preserve">  and  </w:t>
      </w:r>
      <w:r>
        <w:rPr>
          <w:bCs/>
        </w:rPr>
        <w:t>propane</w:t>
      </w:r>
      <w:r>
        <w:t xml:space="preserve"> C</w:t>
      </w:r>
      <w:r>
        <w:rPr>
          <w:vertAlign w:val="subscript"/>
        </w:rPr>
        <w:t>3</w:t>
      </w:r>
      <w:r>
        <w:t>H</w:t>
      </w:r>
      <w:r>
        <w:rPr>
          <w:vertAlign w:val="subscript"/>
        </w:rPr>
        <w:t>8</w:t>
      </w:r>
      <w:r>
        <w:t xml:space="preserve"> . You cannot simplify the atomic ratios </w:t>
      </w:r>
      <w:r>
        <w:rPr>
          <w:bCs/>
        </w:rPr>
        <w:t>2 : 1 : 4</w:t>
      </w:r>
      <w:r>
        <w:t xml:space="preserve"> or </w:t>
      </w:r>
      <w:r>
        <w:rPr>
          <w:bCs/>
        </w:rPr>
        <w:t>3 : 8</w:t>
      </w:r>
      <w:r>
        <w:t xml:space="preserve"> to smaller whole number (integer) ratios.</w:t>
      </w:r>
    </w:p>
    <w:p>
      <w:pPr>
        <w:pStyle w:val="style157"/>
        <w:numPr>
          <w:ilvl w:val="0"/>
          <w:numId w:val="266"/>
        </w:numPr>
        <w:rPr/>
      </w:pPr>
      <w:r>
        <w:t>Examples of where molecular formula and empirical formula are different e.g.</w:t>
      </w:r>
      <w:r>
        <w:t xml:space="preserve"> </w:t>
      </w:r>
      <w:r>
        <w:rPr>
          <w:bCs/>
        </w:rPr>
        <w:t>butane</w:t>
      </w:r>
      <w:r>
        <w:t xml:space="preserve"> molecular formula </w:t>
      </w:r>
      <w:r>
        <w:rPr>
          <w:bCs/>
        </w:rPr>
        <w:t>C</w:t>
      </w:r>
      <w:r>
        <w:rPr>
          <w:bCs/>
          <w:vertAlign w:val="subscript"/>
        </w:rPr>
        <w:t>4</w:t>
      </w:r>
      <w:r>
        <w:rPr>
          <w:bCs/>
        </w:rPr>
        <w:t>H</w:t>
      </w:r>
      <w:r>
        <w:rPr>
          <w:bCs/>
          <w:vertAlign w:val="subscript"/>
        </w:rPr>
        <w:t>10</w:t>
      </w:r>
      <w:r>
        <w:t xml:space="preserve">, empirical formula </w:t>
      </w:r>
      <w:r>
        <w:rPr>
          <w:bCs/>
        </w:rPr>
        <w:t>C</w:t>
      </w:r>
      <w:r>
        <w:rPr>
          <w:bCs/>
          <w:vertAlign w:val="subscript"/>
        </w:rPr>
        <w:t>2</w:t>
      </w:r>
      <w:r>
        <w:rPr>
          <w:bCs/>
        </w:rPr>
        <w:t>H</w:t>
      </w:r>
      <w:r>
        <w:rPr>
          <w:bCs/>
          <w:vertAlign w:val="subscript"/>
        </w:rPr>
        <w:t>5</w:t>
      </w:r>
      <w:r>
        <w:t xml:space="preserve">numerically, the empirical formula of butane is 'half' of its </w:t>
      </w:r>
      <w:r>
        <w:t>molecular formula4 : 10 ==&gt; 2 : 5</w:t>
      </w:r>
      <w:r>
        <w:rPr>
          <w:bCs/>
        </w:rPr>
        <w:t>glucose</w:t>
      </w:r>
      <w:r>
        <w:t xml:space="preserve"> molecular formula </w:t>
      </w:r>
      <w:r>
        <w:rPr>
          <w:bCs/>
        </w:rPr>
        <w:t>C</w:t>
      </w:r>
      <w:r>
        <w:rPr>
          <w:bCs/>
          <w:vertAlign w:val="subscript"/>
        </w:rPr>
        <w:t>6</w:t>
      </w:r>
      <w:r>
        <w:rPr>
          <w:bCs/>
        </w:rPr>
        <w:t>H</w:t>
      </w:r>
      <w:r>
        <w:rPr>
          <w:bCs/>
          <w:vertAlign w:val="subscript"/>
        </w:rPr>
        <w:t>12</w:t>
      </w:r>
      <w:r>
        <w:rPr>
          <w:bCs/>
        </w:rPr>
        <w:t>O</w:t>
      </w:r>
      <w:r>
        <w:rPr>
          <w:bCs/>
          <w:vertAlign w:val="subscript"/>
        </w:rPr>
        <w:t>6</w:t>
      </w:r>
      <w:r>
        <w:t xml:space="preserve">, empirical formula </w:t>
      </w:r>
      <w:r>
        <w:rPr>
          <w:bCs/>
        </w:rPr>
        <w:t>CH</w:t>
      </w:r>
      <w:r>
        <w:rPr>
          <w:bCs/>
          <w:vertAlign w:val="subscript"/>
        </w:rPr>
        <w:t>2</w:t>
      </w:r>
      <w:r>
        <w:rPr>
          <w:bCs/>
        </w:rPr>
        <w:t>O</w:t>
      </w:r>
      <w:r>
        <w:t>numerically, the empirical formula of glucose is '</w:t>
      </w:r>
      <w:r>
        <w:rPr>
          <w:vertAlign w:val="superscript"/>
        </w:rPr>
        <w:t>1</w:t>
      </w:r>
      <w:r>
        <w:t>/</w:t>
      </w:r>
      <w:r>
        <w:rPr>
          <w:vertAlign w:val="subscript"/>
        </w:rPr>
        <w:t>6</w:t>
      </w:r>
      <w:r>
        <w:t>th' of the full molecular formula</w:t>
      </w:r>
      <w:r>
        <w:rPr>
          <w:bCs/>
        </w:rPr>
        <w:t>6 : 12 : 6</w:t>
      </w:r>
      <w:r>
        <w:t xml:space="preserve"> ==&gt;</w:t>
      </w:r>
      <w:r>
        <w:rPr>
          <w:bCs/>
        </w:rPr>
        <w:t>1 : 2 : 1</w:t>
      </w:r>
    </w:p>
    <w:p>
      <w:pPr>
        <w:pStyle w:val="style157"/>
        <w:numPr>
          <w:ilvl w:val="0"/>
          <w:numId w:val="266"/>
        </w:numPr>
        <w:rPr/>
      </w:pPr>
      <w:r>
        <w:t>Where the empirical formula and molecular formula are different, you need extra information to deduce the molecular formula from the empirical formula.</w:t>
      </w:r>
    </w:p>
    <w:p>
      <w:pPr>
        <w:pStyle w:val="style157"/>
        <w:rPr/>
      </w:pPr>
      <w:r>
        <w:t>However, the examples below show in principal how formulae are worked out from experiments.</w:t>
      </w:r>
    </w:p>
    <w:p>
      <w:pPr>
        <w:pStyle w:val="style157"/>
        <w:numPr>
          <w:ilvl w:val="0"/>
          <w:numId w:val="23"/>
        </w:numPr>
        <w:rPr/>
      </w:pPr>
      <w:r>
        <w:t>Any calculation method must take into account the different relative atomic masses of the elements in order to get to the actual ratio of the atoms in the formula.</w:t>
      </w:r>
    </w:p>
    <w:p>
      <w:pPr>
        <w:pStyle w:val="style157"/>
        <w:rPr/>
      </w:pPr>
      <w:r>
        <w:t>For example, just because 10g of X combines with 20g of Y, it does not mean that the formula of the compound is XY</w:t>
      </w:r>
      <w:r>
        <w:rPr>
          <w:vertAlign w:val="subscript"/>
        </w:rPr>
        <w:t>2</w:t>
      </w:r>
      <w:r>
        <w:rPr>
          <w:vertAlign w:val="subscript"/>
        </w:rPr>
        <w:t>.</w:t>
      </w:r>
    </w:p>
    <w:p>
      <w:pPr>
        <w:pStyle w:val="style157"/>
        <w:rPr/>
      </w:pPr>
      <w:r>
        <w:t>If you divide the mass of each element by its atomic mass, you actually get the mole ( atomic ratio).</w:t>
      </w:r>
    </w:p>
    <w:p>
      <w:pPr>
        <w:pStyle w:val="style157"/>
        <w:rPr>
          <w:shd w:val="clear" w:color="auto" w:fill="00ffff"/>
        </w:rPr>
      </w:pPr>
    </w:p>
    <w:p>
      <w:pPr>
        <w:pStyle w:val="style157"/>
        <w:rPr>
          <w:shd w:val="clear" w:color="auto" w:fill="00ffff"/>
        </w:rPr>
      </w:pPr>
    </w:p>
    <w:p>
      <w:pPr>
        <w:pStyle w:val="style157"/>
        <w:rPr>
          <w:b/>
        </w:rPr>
      </w:pPr>
      <w:r>
        <w:rPr>
          <w:b/>
          <w:highlight w:val="yellow"/>
        </w:rPr>
        <w:t>Example 1: The compound formed between sodium and sulfur</w:t>
      </w:r>
    </w:p>
    <w:p>
      <w:pPr>
        <w:pStyle w:val="style157"/>
        <w:rPr/>
      </w:pPr>
      <w:r>
        <w:t>1.15g of sodium reacted with 0.8g of sulphur. Calculate the empirical formula of sodium sulphide.</w:t>
      </w:r>
    </w:p>
    <w:p>
      <w:pPr>
        <w:pStyle w:val="style157"/>
        <w:rPr/>
      </w:pPr>
      <w:r>
        <w:t>You convert the masses to moles i.e. mass in g divided by the relative atomic mass.</w:t>
      </w:r>
    </w:p>
    <w:p>
      <w:pPr>
        <w:pStyle w:val="style157"/>
        <w:rPr/>
      </w:pPr>
      <w:r>
        <w:t>Since one mole of any defined substance contains the same number of particles (e.g. atoms), it means that the atomic mole ratio is also the actual ratio of atoms in the compound.</w:t>
      </w:r>
    </w:p>
    <w:p>
      <w:pPr>
        <w:pStyle w:val="style157"/>
        <w:rPr/>
      </w:pPr>
      <w:r>
        <w:t>Apart from a 1, other numbers e.g. 2, 3 etc. should be seen as subscripts in the empirical formula.</w:t>
      </w:r>
    </w:p>
    <w:p>
      <w:pPr>
        <w:pStyle w:val="style157"/>
        <w:rPr/>
      </w:pPr>
      <w:r>
        <w:t>Relative</w:t>
      </w:r>
      <w:r>
        <w:t xml:space="preserve"> atomic mass of an element,</w:t>
      </w:r>
      <w:r>
        <w:t xml:space="preserve"> </w:t>
      </w:r>
      <w:r>
        <w:t>Ar is the average mass of one atom of an element when compared with 1/12 of the mass of an atom of carbon-12. Ar has no unit. Few element</w:t>
      </w:r>
      <w:r>
        <w:t>s</w:t>
      </w:r>
      <w:r>
        <w:t xml:space="preserve"> do not have whole number of Ar because they comprise of isotopes.</w:t>
      </w:r>
    </w:p>
    <w:p>
      <w:pPr>
        <w:pStyle w:val="style157"/>
        <w:rPr/>
      </w:pPr>
    </w:p>
    <w:tbl>
      <w:tblPr>
        <w:tblW w:w="4921" w:type="pct"/>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51"/>
        <w:gridCol w:w="951"/>
        <w:gridCol w:w="951"/>
        <w:gridCol w:w="6211"/>
      </w:tblGrid>
      <w:tr>
        <w:trPr>
          <w:gridAfter w:val="1"/>
          <w:wAfter w:w="1206" w:type="pct"/>
          <w:tblCellSpacing w:w="15" w:type="dxa"/>
          <w:jc w:val="center"/>
        </w:trPr>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Element</w:t>
            </w:r>
          </w:p>
        </w:tc>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Sodium Na (A</w:t>
            </w:r>
            <w:r>
              <w:rPr>
                <w:vertAlign w:val="subscript"/>
              </w:rPr>
              <w:t>r</w:t>
            </w:r>
            <w:r>
              <w:t xml:space="preserve"> = 23.0)</w:t>
            </w:r>
          </w:p>
        </w:tc>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Sulphur S (A</w:t>
            </w:r>
            <w:r>
              <w:rPr>
                <w:vertAlign w:val="subscript"/>
              </w:rPr>
              <w:t xml:space="preserve">r </w:t>
            </w:r>
            <w:r>
              <w:t>= 32.0)</w:t>
            </w:r>
          </w:p>
        </w:tc>
      </w:tr>
      <w:tr>
        <w:tblPrEx/>
        <w:trPr>
          <w:gridAfter w:val="1"/>
          <w:wAfter w:w="1206" w:type="pct"/>
          <w:tblCellSpacing w:w="15" w:type="dxa"/>
          <w:jc w:val="center"/>
        </w:trPr>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masses</w:t>
            </w:r>
          </w:p>
        </w:tc>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1.15g</w:t>
            </w:r>
          </w:p>
        </w:tc>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0.80g</w:t>
            </w:r>
          </w:p>
        </w:tc>
      </w:tr>
      <w:tr>
        <w:tblPrEx/>
        <w:trPr>
          <w:gridAfter w:val="1"/>
          <w:wAfter w:w="1206" w:type="pct"/>
          <w:tblCellSpacing w:w="15" w:type="dxa"/>
          <w:jc w:val="center"/>
        </w:trPr>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moles (mass in g / A</w:t>
            </w:r>
            <w:r>
              <w:rPr>
                <w:vertAlign w:val="subscript"/>
              </w:rPr>
              <w:t>r</w:t>
            </w:r>
            <w:r>
              <w:t>)</w:t>
            </w:r>
          </w:p>
        </w:tc>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1.15 / 23 = 0.05 mol</w:t>
            </w:r>
          </w:p>
        </w:tc>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0.8 / 32 = 0.025 mol</w:t>
            </w:r>
          </w:p>
        </w:tc>
      </w:tr>
      <w:tr>
        <w:tblPrEx/>
        <w:trPr>
          <w:gridAfter w:val="1"/>
          <w:wAfter w:w="1206" w:type="pct"/>
          <w:tblCellSpacing w:w="15" w:type="dxa"/>
          <w:jc w:val="center"/>
        </w:trPr>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0.05 / 0.025 = 2 </w:t>
            </w:r>
          </w:p>
          <w:p>
            <w:pPr>
              <w:pStyle w:val="style157"/>
              <w:rPr/>
            </w:pPr>
          </w:p>
        </w:tc>
        <w:tc>
          <w:tcPr>
            <w:tcW w:w="123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0.025 / 0.025 = 1 </w:t>
            </w:r>
          </w:p>
          <w:p>
            <w:pPr>
              <w:pStyle w:val="style157"/>
              <w:rPr/>
            </w:pPr>
          </w:p>
        </w:tc>
      </w:tr>
      <w:tr>
        <w:tblPrEx/>
        <w:trPr>
          <w:tblCellSpacing w:w="15" w:type="dxa"/>
          <w:jc w:val="center"/>
        </w:trPr>
        <w:tc>
          <w:tcPr>
            <w:tcW w:w="4968" w:type="pct"/>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T</w:t>
            </w:r>
            <w:r>
              <w:rPr>
                <w:b/>
              </w:rPr>
              <w:t xml:space="preserve">herefore the simplest integer ratio = </w:t>
            </w:r>
            <w:r>
              <w:rPr>
                <w:b/>
                <w:bCs/>
              </w:rPr>
              <w:t>2 : 1</w:t>
            </w:r>
            <w:r>
              <w:rPr>
                <w:b/>
              </w:rPr>
              <w:t xml:space="preserve">, so </w:t>
            </w:r>
            <w:r>
              <w:rPr>
                <w:b/>
                <w:bCs/>
              </w:rPr>
              <w:t>empirical formula</w:t>
            </w:r>
            <w:r>
              <w:rPr>
                <w:b/>
              </w:rPr>
              <w:t xml:space="preserve"> for sodium sulphide = </w:t>
            </w:r>
            <w:r>
              <w:rPr>
                <w:b/>
                <w:bCs/>
              </w:rPr>
              <w:t>Na</w:t>
            </w:r>
            <w:r>
              <w:rPr>
                <w:b/>
                <w:bCs/>
                <w:vertAlign w:val="subscript"/>
              </w:rPr>
              <w:t>2</w:t>
            </w:r>
            <w:r>
              <w:rPr>
                <w:b/>
                <w:bCs/>
              </w:rPr>
              <w:t>S</w:t>
            </w:r>
          </w:p>
        </w:tc>
      </w:tr>
    </w:tbl>
    <w:p>
      <w:pPr>
        <w:pStyle w:val="style157"/>
        <w:rPr/>
      </w:pPr>
      <w:r>
        <w:rPr/>
        <w:pict>
          <v:rect id="1116" fillcolor="#a0a0a0" stroked="f" style="margin-left:0.0pt;margin-top:0.0pt;width:0.0pt;height:1.5pt;mso-wrap-distance-left:0.0pt;mso-wrap-distance-right:0.0pt;visibility:visible;" o:hr="t" o:hralign="center" o:hrstd="t">
            <v:stroke on="f"/>
            <v:fill/>
          </v:rect>
        </w:pict>
      </w:r>
    </w:p>
    <w:p>
      <w:pPr>
        <w:pStyle w:val="style157"/>
        <w:rPr>
          <w:b/>
          <w:highlight w:val="yellow"/>
        </w:rPr>
      </w:pPr>
    </w:p>
    <w:p>
      <w:pPr>
        <w:pStyle w:val="style157"/>
        <w:rPr>
          <w:b/>
        </w:rPr>
      </w:pPr>
      <w:r>
        <w:rPr>
          <w:b/>
          <w:highlight w:val="yellow"/>
        </w:rPr>
        <w:t>Example 2: The empirical formula of aluminium oxide</w:t>
      </w:r>
    </w:p>
    <w:p>
      <w:pPr>
        <w:pStyle w:val="style157"/>
        <w:rPr/>
      </w:pPr>
      <w:r>
        <w:t>1.35g of aluminium was heated in oxygen until there was no further gain in weight. The white oxide ash formed weighed 2.55g. Deduce the empirical formula of aluminium oxide.</w:t>
      </w:r>
    </w:p>
    <w:p>
      <w:pPr>
        <w:pStyle w:val="style157"/>
        <w:rPr/>
      </w:pPr>
    </w:p>
    <w:p>
      <w:pPr>
        <w:pStyle w:val="style157"/>
        <w:rPr>
          <w:b/>
        </w:rPr>
      </w:pPr>
      <w:r>
        <w:rPr>
          <w:b/>
        </w:rPr>
        <w:t>Solution</w:t>
      </w:r>
    </w:p>
    <w:p>
      <w:pPr>
        <w:pStyle w:val="style157"/>
        <w:rPr/>
      </w:pPr>
      <w:r>
        <w:rPr>
          <w:color w:val="0000ff"/>
        </w:rPr>
        <w:t xml:space="preserve">Note: </w:t>
      </w:r>
      <w:r>
        <w:t>To get the mass of oxygen reacting, all you have to do is to subtract the mass of metal from the mass of the oxide formed.</w:t>
      </w:r>
    </w:p>
    <w:p>
      <w:pPr>
        <w:pStyle w:val="style157"/>
        <w:rPr/>
      </w:pPr>
    </w:p>
    <w:tbl>
      <w:tblPr>
        <w:tblW w:w="5000" w:type="pct"/>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40"/>
        <w:gridCol w:w="1082"/>
        <w:gridCol w:w="938"/>
        <w:gridCol w:w="6251"/>
      </w:tblGrid>
      <w:tr>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Element </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Aluminium Al (A</w:t>
            </w:r>
            <w:r>
              <w:rPr>
                <w:vertAlign w:val="subscript"/>
              </w:rPr>
              <w:t>r</w:t>
            </w:r>
            <w:r>
              <w:t xml:space="preserve"> =</w:t>
            </w:r>
            <w:r>
              <w:t xml:space="preserve"> </w:t>
            </w:r>
            <w:r>
              <w:t>27.0)</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Oxygen O (A</w:t>
            </w:r>
            <w:r>
              <w:rPr>
                <w:vertAlign w:val="subscript"/>
              </w:rPr>
              <w:t xml:space="preserve">r </w:t>
            </w:r>
            <w:r>
              <w:t>= 16.0)</w:t>
            </w:r>
          </w:p>
        </w:tc>
      </w:tr>
      <w:tr>
        <w:tblPrEx/>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masses</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1.35g</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2.55 - 1.35 = 1.2g</w:t>
            </w:r>
          </w:p>
        </w:tc>
      </w:tr>
      <w:tr>
        <w:tblPrEx/>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moles (mass in g / A</w:t>
            </w:r>
            <w:r>
              <w:rPr>
                <w:vertAlign w:val="subscript"/>
              </w:rPr>
              <w:t>r</w:t>
            </w:r>
            <w:r>
              <w:t>)</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1.35 / 27 = 0.05 mol</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1.2 / 16 = 0.075 mol</w:t>
            </w:r>
          </w:p>
        </w:tc>
      </w:tr>
      <w:tr>
        <w:tblPrEx/>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0.05 / 0.05 = 1 </w:t>
            </w:r>
          </w:p>
          <w:p>
            <w:pPr>
              <w:pStyle w:val="style157"/>
              <w:rPr/>
            </w:pP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0.075 / 0.05 = 1.5 </w:t>
            </w:r>
          </w:p>
          <w:p>
            <w:pPr>
              <w:pStyle w:val="style157"/>
              <w:rPr/>
            </w:pPr>
          </w:p>
        </w:tc>
      </w:tr>
      <w:tr>
        <w:tblPrEx/>
        <w:trPr>
          <w:tblCellSpacing w:w="15" w:type="dxa"/>
          <w:jc w:val="center"/>
        </w:trPr>
        <w:tc>
          <w:tcPr>
            <w:tcW w:w="4968" w:type="pct"/>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 xml:space="preserve">To get rid of the fraction, we multiply through by 2,therefore the simplest integer ratio is </w:t>
            </w:r>
            <w:r>
              <w:rPr>
                <w:b/>
                <w:bCs/>
              </w:rPr>
              <w:t>2 : 3</w:t>
            </w:r>
            <w:r>
              <w:rPr>
                <w:b/>
              </w:rPr>
              <w:t xml:space="preserve">, so </w:t>
            </w:r>
            <w:r>
              <w:rPr>
                <w:b/>
                <w:bCs/>
              </w:rPr>
              <w:t>empirical formula</w:t>
            </w:r>
            <w:r>
              <w:rPr>
                <w:b/>
              </w:rPr>
              <w:t xml:space="preserve"> for aluminium oxide = </w:t>
            </w:r>
            <w:r>
              <w:rPr>
                <w:b/>
                <w:bCs/>
              </w:rPr>
              <w:t>Al</w:t>
            </w:r>
            <w:r>
              <w:rPr>
                <w:b/>
                <w:bCs/>
                <w:vertAlign w:val="subscript"/>
              </w:rPr>
              <w:t>2</w:t>
            </w:r>
            <w:r>
              <w:rPr>
                <w:b/>
                <w:bCs/>
              </w:rPr>
              <w:t>O</w:t>
            </w:r>
            <w:r>
              <w:rPr>
                <w:b/>
                <w:bCs/>
                <w:vertAlign w:val="subscript"/>
              </w:rPr>
              <w:t>3</w:t>
            </w:r>
          </w:p>
        </w:tc>
      </w:tr>
    </w:tbl>
    <w:p>
      <w:pPr>
        <w:pStyle w:val="style157"/>
        <w:rPr/>
      </w:pPr>
      <w:r>
        <w:t> </w:t>
      </w:r>
    </w:p>
    <w:p>
      <w:pPr>
        <w:pStyle w:val="style157"/>
        <w:rPr/>
      </w:pPr>
      <w:r>
        <w:rPr/>
        <w:pict>
          <v:rect id="1117" fillcolor="#a0a0a0" stroked="f" style="margin-left:0.0pt;margin-top:0.0pt;width:0.0pt;height:1.5pt;mso-wrap-distance-left:0.0pt;mso-wrap-distance-right:0.0pt;visibility:visible;" o:hr="t" o:hralign="center" o:hrstd="t">
            <v:stroke on="f"/>
            <v:fill/>
          </v:rect>
        </w:pict>
      </w:r>
    </w:p>
    <w:p>
      <w:pPr>
        <w:pStyle w:val="style157"/>
        <w:rPr>
          <w:b/>
        </w:rPr>
      </w:pPr>
      <w:r>
        <w:rPr>
          <w:b/>
          <w:highlight w:val="yellow"/>
        </w:rPr>
        <w:t>Example 3</w:t>
      </w:r>
      <w:r>
        <w:rPr>
          <w:b/>
        </w:rPr>
        <w:t>:</w:t>
      </w:r>
    </w:p>
    <w:p>
      <w:pPr>
        <w:pStyle w:val="style157"/>
        <w:rPr/>
      </w:pPr>
      <w:r>
        <w:t>1.448g of iron was heated in air in a crucible until no further gain in weight was observed.</w:t>
      </w:r>
    </w:p>
    <w:p>
      <w:pPr>
        <w:pStyle w:val="style157"/>
        <w:rPr/>
      </w:pPr>
      <w:r>
        <w:t>The final mass of the iron oxide was found to be 2.001g</w:t>
      </w:r>
    </w:p>
    <w:p>
      <w:pPr>
        <w:pStyle w:val="style157"/>
        <w:rPr/>
      </w:pPr>
      <w:r>
        <w:t>Calculate the empirical formula of the iron oxide.</w:t>
      </w:r>
    </w:p>
    <w:p>
      <w:pPr>
        <w:pStyle w:val="style157"/>
        <w:rPr/>
      </w:pPr>
      <w:r>
        <w:t xml:space="preserve">Atomic masses: </w:t>
      </w:r>
      <w:r>
        <w:rPr>
          <w:bCs/>
        </w:rPr>
        <w:t>Fe = 56</w:t>
      </w:r>
      <w:r>
        <w:t xml:space="preserve"> and </w:t>
      </w:r>
      <w:r>
        <w:rPr>
          <w:bCs/>
        </w:rPr>
        <w:t>O = 16</w:t>
      </w:r>
    </w:p>
    <w:p>
      <w:pPr>
        <w:pStyle w:val="style157"/>
        <w:rPr/>
      </w:pPr>
    </w:p>
    <w:p>
      <w:pPr>
        <w:pStyle w:val="style157"/>
        <w:rPr>
          <w:b/>
        </w:rPr>
      </w:pPr>
      <w:r>
        <w:rPr>
          <w:b/>
        </w:rPr>
        <w:t>Solution</w:t>
      </w:r>
    </w:p>
    <w:p>
      <w:pPr>
        <w:pStyle w:val="style157"/>
        <w:rPr/>
      </w:pPr>
      <w:r>
        <w:t>The mass of oxygen combined with the iron is deduced by subtracting the original mass of iron from final total mass of iron oxide.</w:t>
      </w:r>
    </w:p>
    <w:tbl>
      <w:tblPr>
        <w:tblW w:w="5000" w:type="pct"/>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47"/>
        <w:gridCol w:w="2347"/>
        <w:gridCol w:w="2347"/>
        <w:gridCol w:w="2347"/>
      </w:tblGrid>
      <w:tr>
        <w:trPr>
          <w:tblCellSpacing w:w="15" w:type="dxa"/>
          <w:jc w:val="center"/>
        </w:trPr>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Element</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I</w:t>
            </w:r>
            <w:r>
              <w:t>ron (A</w:t>
            </w:r>
            <w:r>
              <w:rPr>
                <w:vertAlign w:val="subscript"/>
              </w:rPr>
              <w:t>r</w:t>
            </w:r>
            <w:r>
              <w:t xml:space="preserve"> = 56.0)</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Oxygen O (A</w:t>
            </w:r>
            <w:r>
              <w:rPr>
                <w:vertAlign w:val="subscript"/>
              </w:rPr>
              <w:t xml:space="preserve">r </w:t>
            </w:r>
            <w:r>
              <w:t>= 16.0)</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p>
        </w:tc>
      </w:tr>
      <w:tr>
        <w:tblPrEx/>
        <w:trPr>
          <w:tblCellSpacing w:w="15" w:type="dxa"/>
          <w:jc w:val="center"/>
        </w:trPr>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masses</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1.448g</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2.001 - 1.448 = 0.553g</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p>
        </w:tc>
      </w:tr>
      <w:tr>
        <w:tblPrEx/>
        <w:trPr>
          <w:tblCellSpacing w:w="15" w:type="dxa"/>
          <w:jc w:val="center"/>
        </w:trPr>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moles (mass in g / A</w:t>
            </w:r>
            <w:r>
              <w:rPr>
                <w:vertAlign w:val="subscript"/>
              </w:rPr>
              <w:t>r</w:t>
            </w:r>
            <w:r>
              <w:t>)</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1.448 / 56 = 0.0259 mol</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0.553 / 16 = 0.0346 mol</w:t>
            </w:r>
          </w:p>
        </w:tc>
        <w:tc>
          <w:tcPr>
            <w:tcW w:w="1250" w:type="pct"/>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can now divide by smallest ratio number or scale up by x factor to get simplest whole number ratio, in this case you have to make a reasonable judgement as to the values of the integers</w:t>
            </w:r>
          </w:p>
        </w:tc>
      </w:tr>
      <w:tr>
        <w:tblPrEx/>
        <w:trPr>
          <w:tblCellSpacing w:w="15" w:type="dxa"/>
          <w:jc w:val="center"/>
        </w:trPr>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0.0259 / 0.0259 = 1 </w:t>
            </w:r>
          </w:p>
          <w:p>
            <w:pPr>
              <w:pStyle w:val="style157"/>
              <w:rPr/>
            </w:pPr>
            <w:r>
              <w:t>(then x 3 = 3)</w:t>
            </w:r>
            <w:r>
              <w:t xml:space="preserve">  </w:t>
            </w:r>
            <w:r>
              <w:t>3</w:t>
            </w:r>
          </w:p>
          <w:p>
            <w:pPr>
              <w:pStyle w:val="style157"/>
              <w:rPr/>
            </w:pPr>
          </w:p>
        </w:tc>
        <w:tc>
          <w:tcPr>
            <w:tcW w:w="125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0.0346 / 0.0259 = 1.336</w:t>
            </w:r>
          </w:p>
          <w:p>
            <w:pPr>
              <w:pStyle w:val="style157"/>
              <w:rPr/>
            </w:pPr>
            <w:r>
              <w:t>(then x 3 = 4.008)~4</w:t>
            </w:r>
          </w:p>
          <w:p>
            <w:pPr>
              <w:pStyle w:val="style157"/>
              <w:rPr/>
            </w:pPr>
          </w:p>
        </w:tc>
        <w:tc>
          <w:tcPr>
            <w:tcW w:w="0" w:type="auto"/>
            <w:vMerge w:val="continue"/>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p>
        </w:tc>
      </w:tr>
      <w:tr>
        <w:tblPrEx/>
        <w:trPr>
          <w:tblCellSpacing w:w="15" w:type="dxa"/>
          <w:jc w:val="center"/>
        </w:trPr>
        <w:tc>
          <w:tcPr>
            <w:tcW w:w="4500" w:type="pct"/>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T</w:t>
            </w:r>
            <w:r>
              <w:rPr>
                <w:b/>
              </w:rPr>
              <w:t xml:space="preserve">herefore the simplest integer ratio = </w:t>
            </w:r>
            <w:r>
              <w:rPr>
                <w:b/>
                <w:bCs/>
              </w:rPr>
              <w:t>3 : 4</w:t>
            </w:r>
            <w:r>
              <w:rPr>
                <w:b/>
              </w:rPr>
              <w:t xml:space="preserve">, so </w:t>
            </w:r>
            <w:r>
              <w:rPr>
                <w:b/>
                <w:bCs/>
              </w:rPr>
              <w:t>empirical formula</w:t>
            </w:r>
            <w:r>
              <w:rPr>
                <w:b/>
              </w:rPr>
              <w:t xml:space="preserve"> for the iron oxide = </w:t>
            </w:r>
            <w:r>
              <w:rPr>
                <w:b/>
                <w:bCs/>
              </w:rPr>
              <w:t>Fe</w:t>
            </w:r>
            <w:r>
              <w:rPr>
                <w:b/>
                <w:bCs/>
                <w:vertAlign w:val="subscript"/>
              </w:rPr>
              <w:t>3</w:t>
            </w:r>
            <w:r>
              <w:rPr>
                <w:b/>
                <w:bCs/>
              </w:rPr>
              <w:t>O</w:t>
            </w:r>
            <w:r>
              <w:rPr>
                <w:b/>
                <w:bCs/>
                <w:vertAlign w:val="subscript"/>
              </w:rPr>
              <w:t>4</w:t>
            </w:r>
          </w:p>
        </w:tc>
      </w:tr>
    </w:tbl>
    <w:p>
      <w:pPr>
        <w:pStyle w:val="style157"/>
        <w:rPr/>
      </w:pPr>
      <w:r>
        <w:t> </w:t>
      </w:r>
    </w:p>
    <w:p>
      <w:pPr>
        <w:pStyle w:val="style157"/>
        <w:rPr/>
      </w:pPr>
      <w:r>
        <w:rPr/>
        <w:pict>
          <v:rect id="1118" fillcolor="#a0a0a0" stroked="f" style="margin-left:0.0pt;margin-top:0.0pt;width:0.0pt;height:1.5pt;mso-wrap-distance-left:0.0pt;mso-wrap-distance-right:0.0pt;visibility:visible;" o:hr="t" o:hralign="center" o:hrstd="t">
            <v:stroke on="f"/>
            <v:fill/>
          </v:rect>
        </w:pict>
      </w:r>
    </w:p>
    <w:p>
      <w:pPr>
        <w:pStyle w:val="style157"/>
        <w:rPr>
          <w:b/>
        </w:rPr>
      </w:pPr>
      <w:r>
        <w:rPr>
          <w:b/>
          <w:highlight w:val="yellow"/>
        </w:rPr>
        <w:t>Example 4</w:t>
      </w:r>
      <w:r>
        <w:rPr>
          <w:b/>
        </w:rPr>
        <w:t>:</w:t>
      </w:r>
    </w:p>
    <w:p>
      <w:pPr>
        <w:pStyle w:val="style157"/>
        <w:rPr/>
      </w:pPr>
      <w:r>
        <w:t>On analysis, a hydrocarbon was found to consist of 81.8% carbon and 18.2% hydrogen.</w:t>
      </w:r>
    </w:p>
    <w:p>
      <w:pPr>
        <w:pStyle w:val="style157"/>
        <w:rPr/>
      </w:pPr>
      <w:r>
        <w:t>Molecular ion measurements in a mass spectrometer show that the hydrocarbon has a molecular mass of 44.</w:t>
      </w:r>
    </w:p>
    <w:p>
      <w:pPr>
        <w:pStyle w:val="style157"/>
        <w:rPr/>
      </w:pPr>
    </w:p>
    <w:p>
      <w:pPr>
        <w:pStyle w:val="style157"/>
        <w:rPr>
          <w:b/>
        </w:rPr>
      </w:pPr>
      <w:r>
        <w:rPr>
          <w:b/>
        </w:rPr>
        <w:t>Solution</w:t>
      </w:r>
    </w:p>
    <w:p>
      <w:pPr>
        <w:pStyle w:val="style157"/>
        <w:rPr>
          <w:rFonts w:ascii="Cambria Math" w:hAnsi="Cambria Math" w:hint="eastAsia"/>
        </w:rPr>
      </w:pPr>
      <m:oMathPara>
        <m:oMathParaPr>
          <m:jc m:val="left"/>
        </m:oMathParaPr>
        <m:oMath>
          <m:r>
            <m:rPr>
              <m:sty m:val="p"/>
            </m:rPr>
            <w:rPr>
              <w:rFonts w:ascii="Cambria Math" w:hAnsi="Cambria Math"/>
            </w:rPr>
            <m:t>Treat the percentages as if they were masses in grams, and it all works out fine.</m:t>
          </m:r>
        </m:oMath>
      </m:oMathPara>
    </w:p>
    <w:tbl>
      <w:tblPr>
        <w:tblW w:w="5000" w:type="pct"/>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37"/>
        <w:gridCol w:w="1220"/>
        <w:gridCol w:w="1097"/>
        <w:gridCol w:w="5956"/>
      </w:tblGrid>
      <w:tr>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Element </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C</w:t>
            </w:r>
            <w:r>
              <w:t>arbon (A</w:t>
            </w:r>
            <w:r>
              <w:rPr>
                <w:vertAlign w:val="subscript"/>
              </w:rPr>
              <w:t>r</w:t>
            </w:r>
            <w:r>
              <w:t xml:space="preserve"> = 12.0)</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H</w:t>
            </w:r>
            <w:r>
              <w:t>ydrogen O (A</w:t>
            </w:r>
            <w:r>
              <w:rPr>
                <w:vertAlign w:val="subscript"/>
              </w:rPr>
              <w:t xml:space="preserve">r </w:t>
            </w:r>
            <w:r>
              <w:t>= 1.0)</w:t>
            </w:r>
          </w:p>
        </w:tc>
      </w:tr>
      <w:tr>
        <w:tblPrEx/>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masses</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81.8</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18.2</w:t>
            </w:r>
          </w:p>
        </w:tc>
      </w:tr>
      <w:tr>
        <w:tblPrEx/>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moles (mass in g / A</w:t>
            </w:r>
            <w:r>
              <w:rPr>
                <w:vertAlign w:val="subscript"/>
              </w:rPr>
              <w:t>r</w:t>
            </w:r>
            <w:r>
              <w:t>)</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81.8 / 12 = 6.817</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18.2 / 1 = 18.2</w:t>
            </w:r>
          </w:p>
        </w:tc>
      </w:tr>
      <w:tr>
        <w:tblPrEx/>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6.817/6.817 = 1.0</w:t>
            </w:r>
          </w:p>
          <w:p>
            <w:pPr>
              <w:pStyle w:val="style157"/>
              <w:rPr/>
            </w:pPr>
            <w:r>
              <w:t>1.0 x 2 = 2</w:t>
            </w:r>
          </w:p>
          <w:p>
            <w:pPr>
              <w:pStyle w:val="style157"/>
              <w:rPr/>
            </w:pPr>
            <w:r>
              <w:t>1.0 x 3 = 3.0</w:t>
            </w:r>
          </w:p>
          <w:p>
            <w:pPr>
              <w:pStyle w:val="style157"/>
              <w:rPr/>
            </w:pP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18.2/6.817 = 2.67</w:t>
            </w:r>
          </w:p>
          <w:p>
            <w:pPr>
              <w:pStyle w:val="style157"/>
              <w:rPr/>
            </w:pPr>
            <w:r>
              <w:t>2.670 x 2 = 5.34</w:t>
            </w:r>
          </w:p>
          <w:p>
            <w:pPr>
              <w:pStyle w:val="style157"/>
              <w:rPr/>
            </w:pPr>
            <w:r>
              <w:t>2.670 x 3 = 8.01 ~8.0</w:t>
            </w:r>
          </w:p>
          <w:p>
            <w:pPr>
              <w:pStyle w:val="style157"/>
              <w:rPr/>
            </w:pPr>
          </w:p>
        </w:tc>
      </w:tr>
      <w:tr>
        <w:tblPrEx/>
        <w:trPr>
          <w:tblCellSpacing w:w="15" w:type="dxa"/>
          <w:jc w:val="center"/>
        </w:trPr>
        <w:tc>
          <w:tcPr>
            <w:tcW w:w="4968" w:type="pct"/>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T</w:t>
            </w:r>
            <w:r>
              <w:rPr>
                <w:b/>
              </w:rPr>
              <w:t xml:space="preserve">herefore the simplest integer ratio = </w:t>
            </w:r>
            <w:r>
              <w:rPr>
                <w:b/>
                <w:bCs/>
              </w:rPr>
              <w:t>3 : 8</w:t>
            </w:r>
            <w:r>
              <w:rPr>
                <w:b/>
              </w:rPr>
              <w:t xml:space="preserve">, so </w:t>
            </w:r>
            <w:r>
              <w:rPr>
                <w:b/>
                <w:bCs/>
              </w:rPr>
              <w:t>empirical formula</w:t>
            </w:r>
            <w:r>
              <w:rPr>
                <w:b/>
              </w:rPr>
              <w:t xml:space="preserve"> for the hydrocarbon = </w:t>
            </w:r>
            <w:r>
              <w:rPr>
                <w:b/>
                <w:bCs/>
              </w:rPr>
              <w:t>C</w:t>
            </w:r>
            <w:r>
              <w:rPr>
                <w:b/>
                <w:bCs/>
                <w:vertAlign w:val="subscript"/>
              </w:rPr>
              <w:t>3</w:t>
            </w:r>
            <w:r>
              <w:rPr>
                <w:b/>
                <w:bCs/>
              </w:rPr>
              <w:t>H</w:t>
            </w:r>
            <w:r>
              <w:rPr>
                <w:b/>
                <w:bCs/>
                <w:vertAlign w:val="subscript"/>
              </w:rPr>
              <w:t>8</w:t>
            </w:r>
          </w:p>
          <w:p>
            <w:pPr>
              <w:pStyle w:val="style157"/>
              <w:rPr>
                <w:b/>
              </w:rPr>
            </w:pPr>
            <w:r>
              <w:rPr>
                <w:b/>
              </w:rPr>
              <w:t xml:space="preserve">molecular </w:t>
            </w:r>
            <w:r>
              <w:rPr>
                <w:b/>
              </w:rPr>
              <w:t xml:space="preserve">formula </w:t>
            </w:r>
            <w:r>
              <w:rPr>
                <w:b/>
              </w:rPr>
              <w:t>= empirical formula mass X n, where n = empirical formula unit</w:t>
            </w:r>
          </w:p>
          <w:p>
            <w:pPr>
              <w:pStyle w:val="style157"/>
              <w:rPr>
                <w:b/>
              </w:rPr>
            </w:pPr>
            <w:r>
              <w:rPr>
                <w:b/>
              </w:rPr>
              <w:t>(</w:t>
            </w:r>
            <w:r>
              <w:rPr>
                <w:b/>
                <w:bCs/>
              </w:rPr>
              <w:t>C</w:t>
            </w:r>
            <w:r>
              <w:rPr>
                <w:b/>
                <w:bCs/>
                <w:vertAlign w:val="subscript"/>
              </w:rPr>
              <w:t>3</w:t>
            </w:r>
            <w:r>
              <w:rPr>
                <w:b/>
                <w:bCs/>
              </w:rPr>
              <w:t>H</w:t>
            </w:r>
            <w:r>
              <w:rPr>
                <w:b/>
                <w:bCs/>
                <w:vertAlign w:val="subscript"/>
              </w:rPr>
              <w:t>8</w:t>
            </w:r>
            <w:r>
              <w:rPr>
                <w:b/>
              </w:rPr>
              <w:t>)n</w:t>
            </w:r>
            <w:r>
              <w:rPr>
                <w:b/>
              </w:rPr>
              <w:t xml:space="preserve"> </w:t>
            </w:r>
            <w:r>
              <w:rPr>
                <w:b/>
              </w:rPr>
              <w:t>= 44</w:t>
            </w:r>
          </w:p>
          <w:p>
            <w:pPr>
              <w:pStyle w:val="style157"/>
              <w:rPr>
                <w:b/>
              </w:rPr>
            </w:pPr>
            <w:r>
              <w:rPr>
                <w:b/>
              </w:rPr>
              <w:t>The empirical formula mass = (3 x 12) + 8 = 44</w:t>
            </w:r>
          </w:p>
          <w:p>
            <w:pPr>
              <w:pStyle w:val="style157"/>
              <w:rPr>
                <w:b/>
              </w:rPr>
            </w:pPr>
            <w:r>
              <w:rPr>
                <w:b/>
              </w:rPr>
              <w:t>n = 1. Hence, (</w:t>
            </w:r>
            <w:r>
              <w:rPr>
                <w:b/>
                <w:bCs/>
              </w:rPr>
              <w:t>C</w:t>
            </w:r>
            <w:r>
              <w:rPr>
                <w:b/>
                <w:bCs/>
                <w:vertAlign w:val="subscript"/>
              </w:rPr>
              <w:t>3</w:t>
            </w:r>
            <w:r>
              <w:rPr>
                <w:b/>
                <w:bCs/>
              </w:rPr>
              <w:t>H</w:t>
            </w:r>
            <w:r>
              <w:rPr>
                <w:b/>
                <w:bCs/>
                <w:vertAlign w:val="subscript"/>
              </w:rPr>
              <w:t>8</w:t>
            </w:r>
            <w:r>
              <w:rPr>
                <w:b/>
              </w:rPr>
              <w:t>)</w:t>
            </w:r>
            <w:r>
              <w:rPr>
                <w:b/>
                <w:vertAlign w:val="subscript"/>
              </w:rPr>
              <w:t>1</w:t>
            </w:r>
            <w:r>
              <w:rPr>
                <w:b/>
              </w:rPr>
              <w:t xml:space="preserve"> = </w:t>
            </w:r>
            <w:r>
              <w:rPr>
                <w:b/>
                <w:bCs/>
              </w:rPr>
              <w:t>C</w:t>
            </w:r>
            <w:r>
              <w:rPr>
                <w:b/>
                <w:bCs/>
                <w:vertAlign w:val="subscript"/>
              </w:rPr>
              <w:t>3</w:t>
            </w:r>
            <w:r>
              <w:rPr>
                <w:b/>
                <w:bCs/>
              </w:rPr>
              <w:t>H</w:t>
            </w:r>
            <w:r>
              <w:rPr>
                <w:b/>
                <w:bCs/>
                <w:vertAlign w:val="subscript"/>
              </w:rPr>
              <w:t>8</w:t>
            </w:r>
          </w:p>
          <w:p>
            <w:pPr>
              <w:pStyle w:val="style157"/>
              <w:rPr>
                <w:b/>
              </w:rPr>
            </w:pPr>
            <w:r>
              <w:rPr>
                <w:b/>
              </w:rPr>
              <w:t xml:space="preserve">This equals the molecular mass, therefore the </w:t>
            </w:r>
            <w:r>
              <w:rPr>
                <w:b/>
                <w:bCs/>
              </w:rPr>
              <w:t>molecular formula</w:t>
            </w:r>
            <w:r>
              <w:rPr>
                <w:b/>
              </w:rPr>
              <w:t xml:space="preserve"> is also </w:t>
            </w:r>
            <w:r>
              <w:rPr>
                <w:b/>
                <w:bCs/>
              </w:rPr>
              <w:t>C</w:t>
            </w:r>
            <w:r>
              <w:rPr>
                <w:b/>
                <w:bCs/>
                <w:vertAlign w:val="subscript"/>
              </w:rPr>
              <w:t>3</w:t>
            </w:r>
            <w:r>
              <w:rPr>
                <w:b/>
                <w:bCs/>
              </w:rPr>
              <w:t>H</w:t>
            </w:r>
            <w:r>
              <w:rPr>
                <w:b/>
                <w:bCs/>
                <w:vertAlign w:val="subscript"/>
              </w:rPr>
              <w:t>8</w:t>
            </w:r>
          </w:p>
        </w:tc>
      </w:tr>
    </w:tbl>
    <w:p>
      <w:pPr>
        <w:pStyle w:val="style157"/>
        <w:rPr/>
      </w:pPr>
      <w:r>
        <w:t> </w:t>
      </w:r>
    </w:p>
    <w:p>
      <w:pPr>
        <w:pStyle w:val="style157"/>
        <w:rPr/>
      </w:pPr>
    </w:p>
    <w:p>
      <w:pPr>
        <w:pStyle w:val="style157"/>
        <w:rPr/>
      </w:pPr>
      <w:r>
        <w:rPr>
          <w:b/>
          <w:bCs/>
          <w:highlight w:val="yellow"/>
        </w:rPr>
        <w:t>Example 5:</w:t>
      </w:r>
      <w:r>
        <w:rPr>
          <w:bCs/>
        </w:rPr>
        <w:t xml:space="preserve"> </w:t>
      </w:r>
      <w:r>
        <w:t>On analysis a hydrocarbon was found to consist of 83.72% carbon and 16.28% hydrogen.</w:t>
      </w:r>
      <w:r>
        <w:t xml:space="preserve"> </w:t>
      </w:r>
      <w:r>
        <w:t>Molecular ion measurements in a mass spectrometer show that the hydrocarbon has a molecular mass of 86.</w:t>
      </w:r>
      <w:r>
        <w:t xml:space="preserve"> </w:t>
      </w:r>
    </w:p>
    <w:p>
      <w:pPr>
        <w:pStyle w:val="style157"/>
        <w:rPr/>
      </w:pPr>
    </w:p>
    <w:p>
      <w:pPr>
        <w:pStyle w:val="style157"/>
        <w:rPr>
          <w:b/>
        </w:rPr>
      </w:pPr>
      <w:r>
        <w:rPr>
          <w:b/>
        </w:rPr>
        <w:t>S</w:t>
      </w:r>
      <w:r>
        <w:rPr>
          <w:b/>
        </w:rPr>
        <w:t>olution</w:t>
      </w:r>
    </w:p>
    <w:p>
      <w:pPr>
        <w:pStyle w:val="style157"/>
        <w:rPr>
          <w:rFonts w:ascii="Cambria Math" w:hAnsi="Cambria Math" w:hint="eastAsia"/>
        </w:rPr>
      </w:pPr>
      <m:oMathPara>
        <m:oMathParaPr>
          <m:jc m:val="left"/>
        </m:oMathParaPr>
        <m:oMath>
          <m:r>
            <m:rPr>
              <m:sty m:val="p"/>
            </m:rPr>
            <w:rPr>
              <w:rFonts w:ascii="Cambria Math" w:hAnsi="Cambria Math"/>
            </w:rPr>
            <m:t>Again, treat the percentages as if they were masses in grams, and it all works out fine.</m:t>
          </m:r>
        </m:oMath>
      </m:oMathPara>
    </w:p>
    <w:tbl>
      <w:tblPr>
        <w:tblW w:w="5000" w:type="pct"/>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35"/>
        <w:gridCol w:w="1220"/>
        <w:gridCol w:w="1220"/>
        <w:gridCol w:w="5835"/>
      </w:tblGrid>
      <w:tr>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Element </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C</w:t>
            </w:r>
            <w:r>
              <w:t>arbon (A</w:t>
            </w:r>
            <w:r>
              <w:rPr>
                <w:vertAlign w:val="subscript"/>
              </w:rPr>
              <w:t>r</w:t>
            </w:r>
            <w:r>
              <w:t xml:space="preserve"> = 12.0)</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H</w:t>
            </w:r>
            <w:r>
              <w:t>ydrogen O (A</w:t>
            </w:r>
            <w:r>
              <w:rPr>
                <w:vertAlign w:val="subscript"/>
              </w:rPr>
              <w:t xml:space="preserve">r </w:t>
            </w:r>
            <w:r>
              <w:t>= 1.0)</w:t>
            </w:r>
          </w:p>
        </w:tc>
      </w:tr>
      <w:tr>
        <w:tblPrEx/>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masses</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83.72</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16.28</w:t>
            </w:r>
          </w:p>
        </w:tc>
      </w:tr>
      <w:tr>
        <w:tblPrEx/>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moles (mass in g / A</w:t>
            </w:r>
            <w:r>
              <w:rPr>
                <w:vertAlign w:val="subscript"/>
              </w:rPr>
              <w:t>r</w:t>
            </w:r>
            <w:r>
              <w:t>)</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83.72 / 12 = 6.977</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16.28 / 1 = 16.28</w:t>
            </w:r>
          </w:p>
        </w:tc>
      </w:tr>
      <w:tr>
        <w:tblPrEx/>
        <w:trPr>
          <w:gridAfter w:val="1"/>
          <w:wAfter w:w="1230" w:type="pct"/>
          <w:tblCellSpacing w:w="15" w:type="dxa"/>
          <w:jc w:val="center"/>
        </w:trPr>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6.977/6.977 = 1.0</w:t>
            </w:r>
          </w:p>
          <w:p>
            <w:pPr>
              <w:pStyle w:val="style157"/>
              <w:rPr/>
            </w:pPr>
            <w:r>
              <w:t>1.0 x 2 = 2.0</w:t>
            </w:r>
          </w:p>
          <w:p>
            <w:pPr>
              <w:pStyle w:val="style157"/>
              <w:rPr/>
            </w:pPr>
            <w:r>
              <w:t>1.0 x 3 = 3.0</w:t>
            </w:r>
          </w:p>
          <w:p>
            <w:pPr>
              <w:pStyle w:val="style157"/>
              <w:rPr/>
            </w:pPr>
          </w:p>
        </w:tc>
        <w:tc>
          <w:tcPr>
            <w:tcW w:w="1230"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16.28/6.977 = 2.333</w:t>
            </w:r>
          </w:p>
          <w:p>
            <w:pPr>
              <w:pStyle w:val="style157"/>
              <w:rPr/>
            </w:pPr>
            <w:r>
              <w:t>2.333 x 2 = 4.667</w:t>
            </w:r>
          </w:p>
          <w:p>
            <w:pPr>
              <w:pStyle w:val="style157"/>
              <w:rPr/>
            </w:pPr>
            <w:r>
              <w:t>2.333 x 3 = 7.00</w:t>
            </w:r>
          </w:p>
          <w:p>
            <w:pPr>
              <w:pStyle w:val="style157"/>
              <w:rPr/>
            </w:pPr>
          </w:p>
        </w:tc>
      </w:tr>
      <w:tr>
        <w:tblPrEx/>
        <w:trPr>
          <w:tblCellSpacing w:w="15" w:type="dxa"/>
          <w:jc w:val="center"/>
        </w:trPr>
        <w:tc>
          <w:tcPr>
            <w:tcW w:w="4968" w:type="pct"/>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T</w:t>
            </w:r>
            <w:r>
              <w:rPr>
                <w:b/>
              </w:rPr>
              <w:t xml:space="preserve">herefore the simplest integer ratio = </w:t>
            </w:r>
            <w:r>
              <w:rPr>
                <w:b/>
                <w:bCs/>
              </w:rPr>
              <w:t>3 : 7</w:t>
            </w:r>
            <w:r>
              <w:rPr>
                <w:b/>
              </w:rPr>
              <w:t xml:space="preserve">, so </w:t>
            </w:r>
            <w:r>
              <w:rPr>
                <w:b/>
                <w:bCs/>
              </w:rPr>
              <w:t>empirical formula</w:t>
            </w:r>
            <w:r>
              <w:rPr>
                <w:b/>
              </w:rPr>
              <w:t xml:space="preserve"> for the hydrocarbon = </w:t>
            </w:r>
            <w:r>
              <w:rPr>
                <w:b/>
                <w:bCs/>
              </w:rPr>
              <w:t>C</w:t>
            </w:r>
            <w:r>
              <w:rPr>
                <w:b/>
                <w:bCs/>
                <w:vertAlign w:val="subscript"/>
              </w:rPr>
              <w:t>3</w:t>
            </w:r>
            <w:r>
              <w:rPr>
                <w:b/>
                <w:bCs/>
              </w:rPr>
              <w:t>H</w:t>
            </w:r>
            <w:r>
              <w:rPr>
                <w:b/>
                <w:bCs/>
                <w:vertAlign w:val="subscript"/>
              </w:rPr>
              <w:t>7</w:t>
            </w:r>
          </w:p>
          <w:p>
            <w:pPr>
              <w:pStyle w:val="style157"/>
              <w:rPr>
                <w:b/>
              </w:rPr>
            </w:pPr>
            <w:r>
              <w:rPr>
                <w:b/>
              </w:rPr>
              <w:t>(C</w:t>
            </w:r>
            <w:r>
              <w:rPr>
                <w:b/>
                <w:vertAlign w:val="subscript"/>
              </w:rPr>
              <w:t>3</w:t>
            </w:r>
            <w:r>
              <w:rPr>
                <w:b/>
              </w:rPr>
              <w:t>H</w:t>
            </w:r>
            <w:r>
              <w:rPr>
                <w:b/>
                <w:vertAlign w:val="subscript"/>
              </w:rPr>
              <w:t>7</w:t>
            </w:r>
            <w:r>
              <w:rPr>
                <w:b/>
              </w:rPr>
              <w:t>)n = 86</w:t>
            </w:r>
          </w:p>
          <w:p>
            <w:pPr>
              <w:pStyle w:val="style157"/>
              <w:rPr>
                <w:b/>
              </w:rPr>
            </w:pPr>
            <w:r>
              <w:rPr>
                <w:b/>
              </w:rPr>
              <w:t>The empirical formula mass = (3 x 12) + 7 = 43</w:t>
            </w:r>
          </w:p>
          <w:p>
            <w:pPr>
              <w:pStyle w:val="style157"/>
              <w:rPr>
                <w:b/>
              </w:rPr>
            </w:pPr>
            <w:r>
              <w:rPr>
                <w:b/>
              </w:rPr>
              <w:t>molecular formula = empirical formula mass X n</w:t>
            </w:r>
          </w:p>
          <w:p>
            <w:pPr>
              <w:pStyle w:val="style157"/>
              <w:rPr>
                <w:b/>
              </w:rPr>
            </w:pPr>
            <w:r>
              <w:rPr>
                <w:b/>
              </w:rPr>
              <w:t>43n = 86; n =86/43 =2</w:t>
            </w:r>
          </w:p>
          <w:p>
            <w:pPr>
              <w:pStyle w:val="style157"/>
              <w:rPr>
                <w:b/>
              </w:rPr>
            </w:pPr>
            <w:r>
              <w:rPr>
                <w:b/>
              </w:rPr>
              <w:t>(C</w:t>
            </w:r>
            <w:r>
              <w:rPr>
                <w:b/>
                <w:vertAlign w:val="subscript"/>
              </w:rPr>
              <w:t>3</w:t>
            </w:r>
            <w:r>
              <w:rPr>
                <w:b/>
              </w:rPr>
              <w:t>H</w:t>
            </w:r>
            <w:r>
              <w:rPr>
                <w:b/>
                <w:vertAlign w:val="subscript"/>
              </w:rPr>
              <w:t>7</w:t>
            </w:r>
            <w:r>
              <w:rPr>
                <w:b/>
              </w:rPr>
              <w:t>)</w:t>
            </w:r>
            <w:r>
              <w:rPr>
                <w:b/>
                <w:vertAlign w:val="subscript"/>
              </w:rPr>
              <w:t>2</w:t>
            </w:r>
            <w:r>
              <w:rPr>
                <w:b/>
              </w:rPr>
              <w:t xml:space="preserve"> = C</w:t>
            </w:r>
            <w:r>
              <w:rPr>
                <w:b/>
                <w:vertAlign w:val="subscript"/>
              </w:rPr>
              <w:t>6</w:t>
            </w:r>
            <w:r>
              <w:rPr>
                <w:b/>
              </w:rPr>
              <w:t>H</w:t>
            </w:r>
            <w:r>
              <w:rPr>
                <w:b/>
                <w:vertAlign w:val="subscript"/>
              </w:rPr>
              <w:t>14</w:t>
            </w:r>
          </w:p>
          <w:p>
            <w:pPr>
              <w:pStyle w:val="style157"/>
              <w:rPr>
                <w:b/>
              </w:rPr>
            </w:pPr>
            <w:r>
              <w:rPr>
                <w:b/>
              </w:rPr>
              <w:t xml:space="preserve">Therefore the </w:t>
            </w:r>
            <w:r>
              <w:rPr>
                <w:b/>
                <w:bCs/>
              </w:rPr>
              <w:t>molecular formula</w:t>
            </w:r>
            <w:r>
              <w:rPr>
                <w:b/>
              </w:rPr>
              <w:t xml:space="preserve"> is </w:t>
            </w:r>
            <w:r>
              <w:rPr>
                <w:b/>
                <w:bCs/>
              </w:rPr>
              <w:t>C</w:t>
            </w:r>
            <w:r>
              <w:rPr>
                <w:b/>
                <w:bCs/>
                <w:vertAlign w:val="subscript"/>
              </w:rPr>
              <w:t>6</w:t>
            </w:r>
            <w:r>
              <w:rPr>
                <w:b/>
                <w:bCs/>
              </w:rPr>
              <w:t>H</w:t>
            </w:r>
            <w:r>
              <w:rPr>
                <w:b/>
                <w:bCs/>
                <w:vertAlign w:val="subscript"/>
              </w:rPr>
              <w:t>14</w:t>
            </w:r>
            <w:r>
              <w:rPr>
                <w:b/>
              </w:rPr>
              <w:t xml:space="preserve"> of which there are many structural isomers!</w:t>
            </w:r>
          </w:p>
        </w:tc>
      </w:tr>
    </w:tbl>
    <w:p>
      <w:pPr>
        <w:pStyle w:val="style157"/>
        <w:rPr/>
      </w:pPr>
      <w:r>
        <w:t> </w:t>
      </w:r>
    </w:p>
    <w:p>
      <w:pPr>
        <w:pStyle w:val="style157"/>
        <w:rPr/>
      </w:pPr>
    </w:p>
    <w:p>
      <w:pPr>
        <w:pStyle w:val="style157"/>
        <w:rPr>
          <w:b/>
        </w:rPr>
      </w:pPr>
      <w:r>
        <w:rPr>
          <w:b/>
          <w:highlight w:val="yellow"/>
        </w:rPr>
        <w:t>Example 6</w:t>
      </w:r>
      <w:r>
        <w:rPr>
          <w:b/>
        </w:rPr>
        <w:t>:</w:t>
      </w:r>
    </w:p>
    <w:p>
      <w:pPr>
        <w:pStyle w:val="style157"/>
        <w:rPr/>
      </w:pPr>
      <w:r>
        <w:t>A carbohydrate compound e.g. a sugar, was found on analysis to contain 40.00% carbon, 6.67% hydrogen and 53.33% oxygen.</w:t>
      </w:r>
    </w:p>
    <w:p>
      <w:pPr>
        <w:pStyle w:val="style157"/>
        <w:rPr/>
      </w:pPr>
      <w:r>
        <w:t>The molecular mass was 150. From the information calculate the empirical formula and deduce the molecular formula.</w:t>
      </w:r>
    </w:p>
    <w:p>
      <w:pPr>
        <w:pStyle w:val="style157"/>
        <w:rPr/>
      </w:pPr>
    </w:p>
    <w:p>
      <w:pPr>
        <w:pStyle w:val="style157"/>
        <w:rPr>
          <w:b/>
        </w:rPr>
      </w:pPr>
      <w:r>
        <w:rPr>
          <w:b/>
        </w:rPr>
        <w:t>Solution</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8"/>
        <w:gridCol w:w="1220"/>
        <w:gridCol w:w="1097"/>
        <w:gridCol w:w="1220"/>
        <w:gridCol w:w="4776"/>
      </w:tblGrid>
      <w:tr>
        <w:trPr>
          <w:gridAfter w:val="1"/>
          <w:wAfter w:w="959" w:type="pct"/>
          <w:tblCellSpacing w:w="15" w:type="dxa"/>
        </w:trPr>
        <w:tc>
          <w:tcPr>
            <w:tcW w:w="93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Element </w:t>
            </w:r>
          </w:p>
        </w:tc>
        <w:tc>
          <w:tcPr>
            <w:tcW w:w="93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Carbon (A</w:t>
            </w:r>
            <w:r>
              <w:rPr>
                <w:vertAlign w:val="subscript"/>
              </w:rPr>
              <w:t>r</w:t>
            </w:r>
            <w:r>
              <w:t xml:space="preserve"> = 12.0)</w:t>
            </w:r>
          </w:p>
        </w:tc>
        <w:tc>
          <w:tcPr>
            <w:tcW w:w="110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Hydrogen (A</w:t>
            </w:r>
            <w:r>
              <w:rPr>
                <w:vertAlign w:val="subscript"/>
              </w:rPr>
              <w:t xml:space="preserve">r </w:t>
            </w:r>
            <w:r>
              <w:t>= 1.0)</w:t>
            </w:r>
          </w:p>
        </w:tc>
        <w:tc>
          <w:tcPr>
            <w:tcW w:w="97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Oxygen (A</w:t>
            </w:r>
            <w:r>
              <w:rPr>
                <w:vertAlign w:val="subscript"/>
              </w:rPr>
              <w:t>r</w:t>
            </w:r>
            <w:r>
              <w:t xml:space="preserve"> = 16.0)</w:t>
            </w:r>
          </w:p>
        </w:tc>
      </w:tr>
      <w:tr>
        <w:tblPrEx/>
        <w:trPr>
          <w:gridAfter w:val="1"/>
          <w:wAfter w:w="959" w:type="pct"/>
          <w:tblCellSpacing w:w="15" w:type="dxa"/>
        </w:trPr>
        <w:tc>
          <w:tcPr>
            <w:tcW w:w="93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masses</w:t>
            </w:r>
          </w:p>
        </w:tc>
        <w:tc>
          <w:tcPr>
            <w:tcW w:w="93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40.00</w:t>
            </w:r>
          </w:p>
        </w:tc>
        <w:tc>
          <w:tcPr>
            <w:tcW w:w="110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6.67</w:t>
            </w:r>
          </w:p>
        </w:tc>
        <w:tc>
          <w:tcPr>
            <w:tcW w:w="97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53.33</w:t>
            </w:r>
          </w:p>
        </w:tc>
      </w:tr>
      <w:tr>
        <w:tblPrEx/>
        <w:trPr>
          <w:gridAfter w:val="1"/>
          <w:wAfter w:w="959" w:type="pct"/>
          <w:tblCellSpacing w:w="15" w:type="dxa"/>
        </w:trPr>
        <w:tc>
          <w:tcPr>
            <w:tcW w:w="93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molar ratio (mass in g / A</w:t>
            </w:r>
            <w:r>
              <w:rPr>
                <w:vertAlign w:val="subscript"/>
              </w:rPr>
              <w:t>r</w:t>
            </w:r>
            <w:r>
              <w:t>)</w:t>
            </w:r>
          </w:p>
        </w:tc>
        <w:tc>
          <w:tcPr>
            <w:tcW w:w="93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40.00 / 12 =  3.333 mol</w:t>
            </w:r>
          </w:p>
        </w:tc>
        <w:tc>
          <w:tcPr>
            <w:tcW w:w="110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6.67 / 1 =  6.67 mol</w:t>
            </w:r>
          </w:p>
        </w:tc>
        <w:tc>
          <w:tcPr>
            <w:tcW w:w="97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53.33 / 16.0 = 3.333 mol</w:t>
            </w:r>
          </w:p>
        </w:tc>
      </w:tr>
      <w:tr>
        <w:tblPrEx/>
        <w:trPr>
          <w:gridAfter w:val="1"/>
          <w:wAfter w:w="959" w:type="pct"/>
          <w:tblCellSpacing w:w="15" w:type="dxa"/>
        </w:trPr>
        <w:tc>
          <w:tcPr>
            <w:tcW w:w="93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93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3.333/3.333 = 1.0</w:t>
            </w:r>
          </w:p>
        </w:tc>
        <w:tc>
          <w:tcPr>
            <w:tcW w:w="1102"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6.67/3.333 ~2.0</w:t>
            </w:r>
          </w:p>
        </w:tc>
        <w:tc>
          <w:tcPr>
            <w:tcW w:w="979"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3.333/3.333 = 1.0</w:t>
            </w:r>
          </w:p>
        </w:tc>
      </w:tr>
      <w:tr>
        <w:tblPrEx/>
        <w:trPr>
          <w:tblCellSpacing w:w="15" w:type="dxa"/>
        </w:trPr>
        <w:tc>
          <w:tcPr>
            <w:tcW w:w="4968" w:type="pct"/>
            <w:gridSpan w:val="5"/>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T</w:t>
            </w:r>
            <w:r>
              <w:rPr>
                <w:b/>
              </w:rPr>
              <w:t xml:space="preserve">herefore the simplest integer ratio = </w:t>
            </w:r>
            <w:r>
              <w:rPr>
                <w:b/>
                <w:bCs/>
              </w:rPr>
              <w:t>1 : 2 : 1</w:t>
            </w:r>
            <w:r>
              <w:rPr>
                <w:b/>
              </w:rPr>
              <w:t xml:space="preserve">, so </w:t>
            </w:r>
            <w:r>
              <w:rPr>
                <w:b/>
                <w:bCs/>
              </w:rPr>
              <w:t>empirical formula</w:t>
            </w:r>
            <w:r>
              <w:rPr>
                <w:b/>
              </w:rPr>
              <w:t xml:space="preserve"> for the sugar = </w:t>
            </w:r>
            <w:r>
              <w:rPr>
                <w:b/>
                <w:bCs/>
              </w:rPr>
              <w:t>CH</w:t>
            </w:r>
            <w:r>
              <w:rPr>
                <w:b/>
                <w:bCs/>
                <w:vertAlign w:val="subscript"/>
              </w:rPr>
              <w:t>2</w:t>
            </w:r>
            <w:r>
              <w:rPr>
                <w:b/>
                <w:bCs/>
              </w:rPr>
              <w:t>O</w:t>
            </w:r>
          </w:p>
          <w:p>
            <w:pPr>
              <w:pStyle w:val="style157"/>
              <w:rPr>
                <w:b/>
              </w:rPr>
            </w:pPr>
            <w:r>
              <w:rPr>
                <w:b/>
              </w:rPr>
              <w:t>The empirical formula mass = 12 + 2 + 16 = 30</w:t>
            </w:r>
          </w:p>
          <w:p>
            <w:pPr>
              <w:pStyle w:val="style157"/>
              <w:rPr>
                <w:b/>
              </w:rPr>
            </w:pPr>
            <w:r>
              <w:rPr>
                <w:b/>
              </w:rPr>
              <w:t>molecular formula = empirical formula mass X n</w:t>
            </w:r>
          </w:p>
          <w:p>
            <w:pPr>
              <w:pStyle w:val="style157"/>
              <w:rPr>
                <w:b/>
              </w:rPr>
            </w:pPr>
            <w:r>
              <w:rPr>
                <w:b/>
              </w:rPr>
              <w:t>150 = (CH</w:t>
            </w:r>
            <w:r>
              <w:rPr>
                <w:b/>
                <w:vertAlign w:val="subscript"/>
              </w:rPr>
              <w:t>2</w:t>
            </w:r>
            <w:r>
              <w:rPr>
                <w:b/>
              </w:rPr>
              <w:t>O)n;</w:t>
            </w:r>
          </w:p>
          <w:p>
            <w:pPr>
              <w:pStyle w:val="style157"/>
              <w:rPr>
                <w:b/>
              </w:rPr>
            </w:pPr>
            <w:r>
              <w:rPr>
                <w:b/>
              </w:rPr>
              <w:t>150 = 30n, n= 150/30=5</w:t>
            </w:r>
          </w:p>
          <w:p>
            <w:pPr>
              <w:pStyle w:val="style157"/>
              <w:rPr>
                <w:b/>
              </w:rPr>
            </w:pPr>
            <w:r>
              <w:rPr>
                <w:b/>
              </w:rPr>
              <w:t>(CH</w:t>
            </w:r>
            <w:r>
              <w:rPr>
                <w:b/>
                <w:vertAlign w:val="subscript"/>
              </w:rPr>
              <w:t>2</w:t>
            </w:r>
            <w:r>
              <w:rPr>
                <w:b/>
              </w:rPr>
              <w:t>O)5 = C</w:t>
            </w:r>
            <w:r>
              <w:rPr>
                <w:b/>
                <w:vertAlign w:val="subscript"/>
              </w:rPr>
              <w:t>5</w:t>
            </w:r>
            <w:r>
              <w:rPr>
                <w:b/>
              </w:rPr>
              <w:t>H</w:t>
            </w:r>
            <w:r>
              <w:rPr>
                <w:b/>
                <w:vertAlign w:val="subscript"/>
              </w:rPr>
              <w:t>10</w:t>
            </w:r>
            <w:r>
              <w:rPr>
                <w:b/>
              </w:rPr>
              <w:t>O</w:t>
            </w:r>
          </w:p>
          <w:p>
            <w:pPr>
              <w:pStyle w:val="style157"/>
              <w:rPr>
                <w:b/>
              </w:rPr>
            </w:pPr>
            <w:r>
              <w:rPr>
                <w:b/>
              </w:rPr>
              <w:t xml:space="preserve">Therefore the </w:t>
            </w:r>
            <w:r>
              <w:rPr>
                <w:b/>
                <w:bCs/>
              </w:rPr>
              <w:t>molecular formula</w:t>
            </w:r>
            <w:r>
              <w:rPr>
                <w:b/>
              </w:rPr>
              <w:t xml:space="preserve"> is </w:t>
            </w:r>
            <w:r>
              <w:rPr>
                <w:b/>
                <w:bCs/>
              </w:rPr>
              <w:t>C</w:t>
            </w:r>
            <w:r>
              <w:rPr>
                <w:b/>
                <w:bCs/>
                <w:vertAlign w:val="subscript"/>
              </w:rPr>
              <w:t>5</w:t>
            </w:r>
            <w:r>
              <w:rPr>
                <w:b/>
                <w:bCs/>
              </w:rPr>
              <w:t>H</w:t>
            </w:r>
            <w:r>
              <w:rPr>
                <w:b/>
                <w:bCs/>
                <w:vertAlign w:val="subscript"/>
              </w:rPr>
              <w:t>10</w:t>
            </w:r>
            <w:r>
              <w:rPr>
                <w:b/>
                <w:bCs/>
              </w:rPr>
              <w:t>O</w:t>
            </w:r>
            <w:r>
              <w:rPr>
                <w:b/>
              </w:rPr>
              <w:t xml:space="preserve"> , a pentose, of which there are many structural isomers</w:t>
            </w:r>
            <w:r>
              <w:rPr>
                <w:b/>
              </w:rPr>
              <w:t>.</w:t>
            </w:r>
          </w:p>
        </w:tc>
      </w:tr>
    </w:tbl>
    <w:p>
      <w:pPr>
        <w:pStyle w:val="style157"/>
        <w:rPr/>
      </w:pPr>
      <w:r>
        <w:t> </w:t>
      </w:r>
    </w:p>
    <w:p>
      <w:pPr>
        <w:pStyle w:val="style157"/>
        <w:rPr/>
      </w:pPr>
      <w:r>
        <w:rPr/>
        <w:pict>
          <v:rect id="1119" fillcolor="#a0a0a0" stroked="f" style="margin-left:0.0pt;margin-top:0.0pt;width:0.0pt;height:1.5pt;mso-wrap-distance-left:0.0pt;mso-wrap-distance-right:0.0pt;visibility:visible;" o:hr="t" o:hralign="center" o:hrstd="t">
            <v:stroke on="f"/>
            <v:fill/>
          </v:rect>
        </w:pict>
      </w:r>
    </w:p>
    <w:p>
      <w:pPr>
        <w:pStyle w:val="style157"/>
        <w:rPr>
          <w:b/>
        </w:rPr>
      </w:pPr>
      <w:r>
        <w:rPr>
          <w:b/>
          <w:highlight w:val="yellow"/>
        </w:rPr>
        <w:t>Example 7:</w:t>
      </w:r>
    </w:p>
    <w:p>
      <w:pPr>
        <w:pStyle w:val="style157"/>
        <w:rPr/>
      </w:pPr>
      <w:r>
        <w:t>A chlorinated hydrocarbon compound when analysed, consisted of 24.24% carbon, 4.04% hydrogen, 71.72% chlorine.</w:t>
      </w:r>
      <w:r>
        <w:t xml:space="preserve"> </w:t>
      </w:r>
      <w:r>
        <w:t>The molecular mass was found to be 99 from another experiment.</w:t>
      </w:r>
      <w:r>
        <w:t xml:space="preserve"> </w:t>
      </w:r>
      <w:r>
        <w:t>Deduce the empirical and molecular formula.</w:t>
      </w:r>
    </w:p>
    <w:p>
      <w:pPr>
        <w:pStyle w:val="style157"/>
        <w:rPr/>
      </w:pPr>
    </w:p>
    <w:p>
      <w:pPr>
        <w:pStyle w:val="style157"/>
        <w:rPr>
          <w:b/>
        </w:rPr>
      </w:pPr>
      <w:r>
        <w:rPr>
          <w:b/>
        </w:rPr>
        <w:t>Solution</w:t>
      </w:r>
    </w:p>
    <w:p>
      <w:pPr>
        <w:pStyle w:val="style157"/>
        <w:rPr/>
      </w:pPr>
      <w:r>
        <w:t>You can 'treat' the %'s as if they were grams, and it all works out like examples 1 and 2, i.e. based on a total mass of 100g.</w:t>
      </w:r>
    </w:p>
    <w:tbl>
      <w:tblPr>
        <w:tblW w:w="5000" w:type="pct"/>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3"/>
        <w:gridCol w:w="901"/>
        <w:gridCol w:w="974"/>
        <w:gridCol w:w="903"/>
        <w:gridCol w:w="5530"/>
      </w:tblGrid>
      <w:tr>
        <w:trPr>
          <w:gridAfter w:val="1"/>
          <w:wAfter w:w="981" w:type="pct"/>
          <w:tblCellSpacing w:w="15" w:type="dxa"/>
          <w:jc w:val="center"/>
        </w:trPr>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E</w:t>
            </w:r>
            <w:r>
              <w:t>lement</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Carbon (A</w:t>
            </w:r>
            <w:r>
              <w:rPr>
                <w:vertAlign w:val="subscript"/>
              </w:rPr>
              <w:t>r</w:t>
            </w:r>
            <w:r>
              <w:t xml:space="preserve"> = 12)</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Hydrogen (A</w:t>
            </w:r>
            <w:r>
              <w:rPr>
                <w:vertAlign w:val="subscript"/>
              </w:rPr>
              <w:t xml:space="preserve">r </w:t>
            </w:r>
            <w:r>
              <w:t>= 1)</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Chlorine (A</w:t>
            </w:r>
            <w:r>
              <w:rPr>
                <w:vertAlign w:val="subscript"/>
              </w:rPr>
              <w:t>r</w:t>
            </w:r>
            <w:r>
              <w:t xml:space="preserve"> = 35.5)</w:t>
            </w:r>
          </w:p>
        </w:tc>
      </w:tr>
      <w:tr>
        <w:tblPrEx/>
        <w:trPr>
          <w:gridAfter w:val="1"/>
          <w:wAfter w:w="981" w:type="pct"/>
          <w:tblCellSpacing w:w="15" w:type="dxa"/>
          <w:jc w:val="center"/>
        </w:trPr>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Reacting mass or % mass</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24.24</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4.04</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71.72</w:t>
            </w:r>
          </w:p>
        </w:tc>
      </w:tr>
      <w:tr>
        <w:tblPrEx/>
        <w:trPr>
          <w:gridAfter w:val="1"/>
          <w:wAfter w:w="981" w:type="pct"/>
          <w:tblCellSpacing w:w="15" w:type="dxa"/>
          <w:jc w:val="center"/>
        </w:trPr>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molar ratio (mass in g / A</w:t>
            </w:r>
            <w:r>
              <w:rPr>
                <w:vertAlign w:val="subscript"/>
              </w:rPr>
              <w:t>r</w:t>
            </w:r>
            <w:r>
              <w:t>)</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24.24 / 12 = 2.02 mol</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4.04 / 1 = 4.04 mol</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71.72 / 35.5 = 2.02 mol</w:t>
            </w:r>
          </w:p>
        </w:tc>
      </w:tr>
      <w:tr>
        <w:tblPrEx/>
        <w:trPr>
          <w:gridAfter w:val="1"/>
          <w:wAfter w:w="981" w:type="pct"/>
          <w:tblCellSpacing w:w="15" w:type="dxa"/>
          <w:jc w:val="center"/>
        </w:trPr>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2.02 / 2.02 = 1</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4.04 / 2.02 = 2</w:t>
            </w:r>
          </w:p>
        </w:tc>
        <w:tc>
          <w:tcPr>
            <w:tcW w:w="981"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2.02 / 2.02 = 1</w:t>
            </w:r>
          </w:p>
        </w:tc>
      </w:tr>
      <w:tr>
        <w:tblPrEx/>
        <w:trPr>
          <w:tblCellSpacing w:w="15" w:type="dxa"/>
          <w:jc w:val="center"/>
        </w:trPr>
        <w:tc>
          <w:tcPr>
            <w:tcW w:w="4968" w:type="pct"/>
            <w:gridSpan w:val="5"/>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T</w:t>
            </w:r>
            <w:r>
              <w:rPr>
                <w:b/>
              </w:rPr>
              <w:t xml:space="preserve">herefore the simplest atomic ratio = </w:t>
            </w:r>
            <w:r>
              <w:rPr>
                <w:b/>
                <w:bCs/>
              </w:rPr>
              <w:t>1 : 2 : 1</w:t>
            </w:r>
            <w:r>
              <w:rPr>
                <w:b/>
              </w:rPr>
              <w:t xml:space="preserve">, so </w:t>
            </w:r>
            <w:r>
              <w:rPr>
                <w:b/>
                <w:bCs/>
              </w:rPr>
              <w:t>empirical formula</w:t>
            </w:r>
            <w:r>
              <w:rPr>
                <w:b/>
              </w:rPr>
              <w:t xml:space="preserve"> for the chlorinated hydrocarbon = </w:t>
            </w:r>
            <w:r>
              <w:rPr>
                <w:b/>
                <w:bCs/>
              </w:rPr>
              <w:t>CH</w:t>
            </w:r>
            <w:r>
              <w:rPr>
                <w:b/>
                <w:bCs/>
                <w:vertAlign w:val="subscript"/>
              </w:rPr>
              <w:t>2</w:t>
            </w:r>
            <w:r>
              <w:rPr>
                <w:b/>
                <w:bCs/>
              </w:rPr>
              <w:t>Cl</w:t>
            </w:r>
          </w:p>
          <w:p>
            <w:pPr>
              <w:pStyle w:val="style157"/>
              <w:rPr>
                <w:b/>
              </w:rPr>
            </w:pPr>
            <w:r>
              <w:rPr>
                <w:b/>
              </w:rPr>
              <w:t xml:space="preserve">BUT the molecular mass is 99, and the </w:t>
            </w:r>
            <w:r>
              <w:rPr>
                <w:b/>
                <w:bCs/>
              </w:rPr>
              <w:t>empirical formula mass is 49.5</w:t>
            </w:r>
            <w:r>
              <w:rPr>
                <w:b/>
              </w:rPr>
              <w:t xml:space="preserve"> (12+2+35.5)</w:t>
            </w:r>
          </w:p>
          <w:p>
            <w:pPr>
              <w:pStyle w:val="style157"/>
              <w:rPr>
                <w:b/>
              </w:rPr>
            </w:pPr>
            <w:r>
              <w:rPr>
                <w:b/>
              </w:rPr>
              <w:t>AND 99 / 49.5 = 2, i.e n</w:t>
            </w:r>
            <w:r>
              <w:rPr>
                <w:b/>
              </w:rPr>
              <w:t xml:space="preserve"> </w:t>
            </w:r>
            <w:r>
              <w:rPr>
                <w:b/>
              </w:rPr>
              <w:t xml:space="preserve">=2 and so the </w:t>
            </w:r>
            <w:r>
              <w:rPr>
                <w:b/>
                <w:bCs/>
              </w:rPr>
              <w:t>molecular formula</w:t>
            </w:r>
            <w:r>
              <w:rPr>
                <w:b/>
              </w:rPr>
              <w:t xml:space="preserve"> must be 2 x CH</w:t>
            </w:r>
            <w:r>
              <w:rPr>
                <w:b/>
                <w:vertAlign w:val="subscript"/>
              </w:rPr>
              <w:t>2</w:t>
            </w:r>
            <w:r>
              <w:rPr>
                <w:b/>
              </w:rPr>
              <w:t xml:space="preserve">Cl = </w:t>
            </w:r>
            <w:r>
              <w:rPr>
                <w:b/>
                <w:bCs/>
              </w:rPr>
              <w:t>C</w:t>
            </w:r>
            <w:r>
              <w:rPr>
                <w:b/>
                <w:bCs/>
                <w:vertAlign w:val="subscript"/>
              </w:rPr>
              <w:t>2</w:t>
            </w:r>
            <w:r>
              <w:rPr>
                <w:b/>
                <w:bCs/>
              </w:rPr>
              <w:t>H</w:t>
            </w:r>
            <w:r>
              <w:rPr>
                <w:b/>
                <w:bCs/>
                <w:vertAlign w:val="subscript"/>
              </w:rPr>
              <w:t>4</w:t>
            </w:r>
            <w:r>
              <w:rPr>
                <w:b/>
                <w:bCs/>
              </w:rPr>
              <w:t>Cl</w:t>
            </w:r>
            <w:r>
              <w:rPr>
                <w:b/>
                <w:bCs/>
                <w:vertAlign w:val="subscript"/>
              </w:rPr>
              <w:t>2</w:t>
            </w:r>
          </w:p>
          <w:p>
            <w:pPr>
              <w:pStyle w:val="style157"/>
              <w:rPr>
                <w:b/>
              </w:rPr>
            </w:pPr>
            <w:r>
              <w:rPr>
                <w:b/>
              </w:rPr>
              <w:t>two possible structures, which cannot be distinguished by the data or calculation above</w:t>
            </w:r>
          </w:p>
          <w:p>
            <w:pPr>
              <w:pStyle w:val="style157"/>
              <w:rPr>
                <w:b/>
              </w:rPr>
            </w:pPr>
            <w:r>
              <w:rPr>
                <w:b/>
              </w:rPr>
              <w:t>1,2-dichloroethane and 1,1-dichloroethane</w:t>
            </w:r>
          </w:p>
        </w:tc>
      </w:tr>
    </w:tbl>
    <w:p>
      <w:pPr>
        <w:pStyle w:val="style157"/>
        <w:rPr>
          <w:shd w:val="clear" w:color="auto" w:fill="00ffff"/>
        </w:rPr>
      </w:pPr>
    </w:p>
    <w:p>
      <w:pPr>
        <w:pStyle w:val="style157"/>
        <w:rPr>
          <w:shd w:val="clear" w:color="auto" w:fill="00ffff"/>
        </w:rPr>
      </w:pPr>
    </w:p>
    <w:p>
      <w:pPr>
        <w:pStyle w:val="style157"/>
        <w:rPr>
          <w:rFonts w:ascii="Cambria Math" w:hAnsi="Cambria Math" w:hint="eastAsia"/>
        </w:rPr>
      </w:pPr>
      <m:oMathPara>
        <m:oMathParaPr>
          <m:jc m:val="left"/>
        </m:oMathParaPr>
        <m:oMath>
          <m:r>
            <m:rPr>
              <m:sty m:val="b"/>
            </m:rPr>
            <w:rPr>
              <w:rFonts w:ascii="Cambria Math" w:hAnsi="Cambria Math"/>
            </w:rPr>
            <m:t>Test yourself</m:t>
          </m:r>
        </m:oMath>
      </m:oMathPara>
    </w:p>
    <w:p>
      <w:pPr>
        <w:pStyle w:val="style157"/>
        <w:rPr/>
      </w:pPr>
      <w:r>
        <w:t xml:space="preserve">It is found that 207g of lead combined with 32g of sulphur to form 239g of lead sulphide.From the data work out the formula of lead sulphide. (Relative atomic masses: Pb = 207 and S = 32) </w:t>
      </w:r>
    </w:p>
    <w:p>
      <w:pPr>
        <w:pStyle w:val="style157"/>
        <w:rPr/>
      </w:pPr>
    </w:p>
    <w:p>
      <w:pPr>
        <w:pStyle w:val="style157"/>
        <w:rPr>
          <w:b/>
        </w:rPr>
      </w:pPr>
      <w:r>
        <w:rPr>
          <w:b/>
          <w:highlight w:val="yellow"/>
          <w:shd w:val="clear" w:color="auto" w:fill="00ffff"/>
        </w:rPr>
        <w:t>Example 8:</w:t>
      </w:r>
    </w:p>
    <w:p>
      <w:pPr>
        <w:pStyle w:val="style157"/>
        <w:rPr/>
      </w:pPr>
      <w:r>
        <w:t>It is found that 207g of lead combined with oxygen to form 239g of a lead oxide.</w:t>
      </w:r>
    </w:p>
    <w:p>
      <w:pPr>
        <w:pStyle w:val="style157"/>
        <w:rPr/>
      </w:pPr>
      <w:r>
        <w:t xml:space="preserve">From the data work out the formula of the lead oxide. (Relative atomic masses: Pb = 207 and O = 16) </w:t>
      </w:r>
    </w:p>
    <w:p>
      <w:pPr>
        <w:pStyle w:val="style157"/>
        <w:rPr/>
      </w:pPr>
      <w:r>
        <w:t>In this case, you first have to work out the amount of oxygen combined with the lead.</w:t>
      </w:r>
    </w:p>
    <w:p>
      <w:pPr>
        <w:pStyle w:val="style157"/>
        <w:rPr/>
      </w:pPr>
      <w:r>
        <w:t>By simple logic from the law of conservation of mass, this is 239 - 207 = 32g</w:t>
      </w:r>
    </w:p>
    <w:p>
      <w:pPr>
        <w:pStyle w:val="style157"/>
        <w:rPr/>
      </w:pPr>
      <w:r>
        <w:t xml:space="preserve">In atomic ratio terms, the 207 is equivalent to </w:t>
      </w:r>
      <w:r>
        <w:rPr>
          <w:bCs/>
        </w:rPr>
        <w:t>1 atom of lead</w:t>
      </w:r>
      <w:r>
        <w:t xml:space="preserve"> and the 32 is equivalent to </w:t>
      </w:r>
      <w:r>
        <w:rPr>
          <w:bCs/>
        </w:rPr>
        <w:t>2 atoms of oxygen</w:t>
      </w:r>
      <w:r>
        <w:t xml:space="preserve"> (1 x 207 to 2 x 16),</w:t>
      </w:r>
      <w:r>
        <w:t xml:space="preserve"> </w:t>
      </w:r>
      <w:r>
        <w:t xml:space="preserve">so the formula is simply </w:t>
      </w:r>
      <w:r>
        <w:rPr>
          <w:bCs/>
        </w:rPr>
        <w:t>PbO</w:t>
      </w:r>
      <w:r>
        <w:rPr>
          <w:bCs/>
          <w:vertAlign w:val="subscript"/>
        </w:rPr>
        <w:t>2</w:t>
      </w:r>
      <w:r>
        <w:rPr>
          <w:bCs/>
          <w:vertAlign w:val="subscript"/>
        </w:rPr>
        <w:t>.</w:t>
      </w:r>
    </w:p>
    <w:p>
      <w:pPr>
        <w:pStyle w:val="style157"/>
        <w:rPr/>
      </w:pPr>
      <w:r>
        <w:rPr>
          <w:b/>
        </w:rPr>
        <w:t>Note:</w:t>
      </w:r>
      <w:r>
        <w:t xml:space="preserve"> The mass of oxygen combined with the lead is deduced by subtracting the original mass of lead from final total mass of lead oxide.</w:t>
      </w:r>
    </w:p>
    <w:p>
      <w:pPr>
        <w:pStyle w:val="style157"/>
        <w:rPr/>
      </w:pPr>
    </w:p>
    <w:tbl>
      <w:tblPr>
        <w:tblW w:w="4161" w:type="pct"/>
        <w:tblCellSpacing w:w="15" w:type="dxa"/>
        <w:tblInd w:w="144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17"/>
        <w:gridCol w:w="1017"/>
        <w:gridCol w:w="1017"/>
        <w:gridCol w:w="3414"/>
      </w:tblGrid>
      <w:tr>
        <w:trPr>
          <w:gridAfter w:val="1"/>
          <w:wAfter w:w="967" w:type="pct"/>
          <w:tblCellSpacing w:w="15" w:type="dxa"/>
        </w:trPr>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Element </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lead (A</w:t>
            </w:r>
            <w:r>
              <w:rPr>
                <w:vertAlign w:val="subscript"/>
              </w:rPr>
              <w:t>r</w:t>
            </w:r>
            <w:r>
              <w:t xml:space="preserve"> = 207)</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oxygen O (A</w:t>
            </w:r>
            <w:r>
              <w:rPr>
                <w:vertAlign w:val="subscript"/>
              </w:rPr>
              <w:t xml:space="preserve">r </w:t>
            </w:r>
            <w:r>
              <w:t>= 16)</w:t>
            </w:r>
          </w:p>
        </w:tc>
      </w:tr>
      <w:tr>
        <w:tblPrEx/>
        <w:trPr>
          <w:gridAfter w:val="1"/>
          <w:wAfter w:w="967" w:type="pct"/>
          <w:tblCellSpacing w:w="15" w:type="dxa"/>
        </w:trPr>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Reacting mass</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207g</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239-207 = 32g</w:t>
            </w:r>
          </w:p>
        </w:tc>
      </w:tr>
      <w:tr>
        <w:tblPrEx/>
        <w:trPr>
          <w:gridAfter w:val="1"/>
          <w:wAfter w:w="967" w:type="pct"/>
          <w:tblCellSpacing w:w="15" w:type="dxa"/>
        </w:trPr>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mole ratio =</w:t>
            </w:r>
            <w:r>
              <w:rPr>
                <w:bCs/>
              </w:rPr>
              <w:t>mass / atomic mass</w:t>
            </w:r>
            <w:r>
              <w:t xml:space="preserve"> values</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207/207 = 1</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32/16 = 2</w:t>
            </w:r>
          </w:p>
        </w:tc>
      </w:tr>
      <w:tr>
        <w:tblPrEx/>
        <w:trPr>
          <w:gridAfter w:val="1"/>
          <w:wAfter w:w="967" w:type="pct"/>
          <w:tblCellSpacing w:w="15" w:type="dxa"/>
        </w:trPr>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w:t>
            </w:r>
          </w:p>
        </w:tc>
      </w:tr>
      <w:tr>
        <w:tblPrEx/>
        <w:trPr>
          <w:tblCellSpacing w:w="15" w:type="dxa"/>
        </w:trPr>
        <w:tc>
          <w:tcPr>
            <w:tcW w:w="4962" w:type="pct"/>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T</w:t>
            </w:r>
            <w:r>
              <w:rPr>
                <w:b/>
              </w:rPr>
              <w:t xml:space="preserve">herefore the simplest whole number ratio of </w:t>
            </w:r>
            <w:r>
              <w:rPr>
                <w:b/>
                <w:bCs/>
              </w:rPr>
              <w:t>1 : 2</w:t>
            </w:r>
            <w:r>
              <w:rPr>
                <w:b/>
              </w:rPr>
              <w:t xml:space="preserve"> gives the </w:t>
            </w:r>
            <w:r>
              <w:rPr>
                <w:b/>
                <w:bCs/>
              </w:rPr>
              <w:t>empirical formula</w:t>
            </w:r>
            <w:r>
              <w:rPr>
                <w:b/>
              </w:rPr>
              <w:t xml:space="preserve"> for this lead oxide as </w:t>
            </w:r>
            <w:r>
              <w:rPr>
                <w:b/>
                <w:bCs/>
              </w:rPr>
              <w:t>PbO</w:t>
            </w:r>
            <w:r>
              <w:rPr>
                <w:b/>
                <w:bCs/>
                <w:vertAlign w:val="subscript"/>
              </w:rPr>
              <w:t>2</w:t>
            </w:r>
            <w:r>
              <w:rPr>
                <w:b/>
              </w:rPr>
              <w:t xml:space="preserve">. </w:t>
            </w:r>
            <w:r>
              <w:rPr>
                <w:b/>
              </w:rPr>
              <w:t xml:space="preserve">Its actually called </w:t>
            </w:r>
            <w:r>
              <w:rPr>
                <w:b/>
                <w:bCs/>
              </w:rPr>
              <w:t>lead(IV) oxide</w:t>
            </w:r>
          </w:p>
        </w:tc>
      </w:tr>
    </w:tbl>
    <w:p>
      <w:pPr>
        <w:pStyle w:val="style157"/>
        <w:rPr>
          <w:highlight w:val="yellow"/>
          <w:shd w:val="clear" w:color="auto" w:fill="00ffff"/>
        </w:rPr>
      </w:pPr>
    </w:p>
    <w:p>
      <w:pPr>
        <w:pStyle w:val="style157"/>
        <w:rPr>
          <w:highlight w:val="yellow"/>
          <w:shd w:val="clear" w:color="auto" w:fill="00ffff"/>
        </w:rPr>
      </w:pPr>
    </w:p>
    <w:p>
      <w:pPr>
        <w:pStyle w:val="style157"/>
        <w:rPr>
          <w:b/>
        </w:rPr>
      </w:pPr>
      <w:r>
        <w:rPr>
          <w:b/>
          <w:highlight w:val="yellow"/>
          <w:shd w:val="clear" w:color="auto" w:fill="00ffff"/>
        </w:rPr>
        <w:t>Example 9</w:t>
      </w:r>
    </w:p>
    <w:p>
      <w:pPr>
        <w:pStyle w:val="style157"/>
        <w:rPr/>
      </w:pPr>
      <w:r>
        <w:t>It is found that 54g of aluminium forms 150g of aluminium sulphide.</w:t>
      </w:r>
    </w:p>
    <w:p>
      <w:pPr>
        <w:pStyle w:val="style157"/>
        <w:rPr/>
      </w:pPr>
      <w:r>
        <w:t xml:space="preserve">Work out the formula of aluminium sulphide. (Relative atomic masses: Al = 27 and S = 32). </w:t>
      </w:r>
    </w:p>
    <w:p>
      <w:pPr>
        <w:pStyle w:val="style157"/>
        <w:rPr/>
      </w:pPr>
    </w:p>
    <w:p>
      <w:pPr>
        <w:pStyle w:val="style157"/>
        <w:rPr>
          <w:b/>
        </w:rPr>
      </w:pPr>
      <w:r>
        <w:rPr>
          <w:b/>
        </w:rPr>
        <w:t>Solution</w:t>
      </w:r>
    </w:p>
    <w:p>
      <w:pPr>
        <w:pStyle w:val="style157"/>
        <w:rPr/>
      </w:pPr>
      <w:r>
        <w:t>Amount of sulphur combined with the aluminium = 150 - 54 = 96g</w:t>
      </w:r>
    </w:p>
    <w:p>
      <w:pPr>
        <w:pStyle w:val="style157"/>
        <w:rPr/>
      </w:pPr>
      <w:r>
        <w:t xml:space="preserve">By atomic ratio, the 54 of aluminium is equivalent to </w:t>
      </w:r>
      <w:r>
        <w:rPr>
          <w:bCs/>
        </w:rPr>
        <w:t>2 atoms of aluminium</w:t>
      </w:r>
      <w:r>
        <w:t xml:space="preserve"> and the 96 of sulphur is equivalent to </w:t>
      </w:r>
      <w:r>
        <w:rPr>
          <w:bCs/>
        </w:rPr>
        <w:t>3 atoms of sulphur</w:t>
      </w:r>
      <w:r>
        <w:t>.</w:t>
      </w:r>
    </w:p>
    <w:p>
      <w:pPr>
        <w:pStyle w:val="style157"/>
        <w:rPr/>
      </w:pPr>
      <w:r>
        <w:t xml:space="preserve">Therefore the atomic ratio is 2 to 3,so the formula of aluminium sulphide is </w:t>
      </w:r>
      <w:r>
        <w:rPr>
          <w:bCs/>
        </w:rPr>
        <w:t>Al</w:t>
      </w:r>
      <w:r>
        <w:rPr>
          <w:bCs/>
          <w:vertAlign w:val="subscript"/>
        </w:rPr>
        <w:t>2</w:t>
      </w:r>
      <w:r>
        <w:rPr>
          <w:bCs/>
        </w:rPr>
        <w:t>S</w:t>
      </w:r>
      <w:r>
        <w:rPr>
          <w:bCs/>
          <w:vertAlign w:val="subscript"/>
        </w:rPr>
        <w:t>3</w:t>
      </w:r>
      <w:r>
        <w:rPr>
          <w:bCs/>
        </w:rPr>
        <w:t>.</w:t>
      </w:r>
    </w:p>
    <w:p>
      <w:pPr>
        <w:pStyle w:val="style157"/>
        <w:rPr/>
      </w:pPr>
    </w:p>
    <w:tbl>
      <w:tblPr>
        <w:tblW w:w="4161" w:type="pct"/>
        <w:tblCellSpacing w:w="15" w:type="dxa"/>
        <w:tblInd w:w="144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15"/>
        <w:gridCol w:w="1082"/>
        <w:gridCol w:w="1013"/>
        <w:gridCol w:w="3356"/>
      </w:tblGrid>
      <w:tr>
        <w:trPr>
          <w:gridAfter w:val="1"/>
          <w:wAfter w:w="967" w:type="pct"/>
          <w:tblCellSpacing w:w="15" w:type="dxa"/>
        </w:trPr>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Element</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A</w:t>
            </w:r>
            <w:r>
              <w:t>luminium (A</w:t>
            </w:r>
            <w:r>
              <w:rPr>
                <w:vertAlign w:val="subscript"/>
              </w:rPr>
              <w:t>r</w:t>
            </w:r>
            <w:r>
              <w:t xml:space="preserve"> = 27)</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Sulph</w:t>
            </w:r>
            <w:r>
              <w:t>ur S (A</w:t>
            </w:r>
            <w:r>
              <w:rPr>
                <w:vertAlign w:val="subscript"/>
              </w:rPr>
              <w:t xml:space="preserve">r </w:t>
            </w:r>
            <w:r>
              <w:t>= 32)</w:t>
            </w:r>
          </w:p>
        </w:tc>
      </w:tr>
      <w:tr>
        <w:tblPrEx/>
        <w:trPr>
          <w:gridAfter w:val="1"/>
          <w:wAfter w:w="967" w:type="pct"/>
          <w:tblCellSpacing w:w="15" w:type="dxa"/>
        </w:trPr>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Reacting mass</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54g</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150</w:t>
            </w:r>
            <w:r>
              <w:t xml:space="preserve"> </w:t>
            </w:r>
            <w:r>
              <w:t>-</w:t>
            </w:r>
            <w:r>
              <w:t xml:space="preserve"> </w:t>
            </w:r>
            <w:r>
              <w:t>54 = 96g</w:t>
            </w:r>
          </w:p>
        </w:tc>
      </w:tr>
      <w:tr>
        <w:tblPrEx/>
        <w:trPr>
          <w:gridAfter w:val="1"/>
          <w:wAfter w:w="967" w:type="pct"/>
          <w:tblCellSpacing w:w="15" w:type="dxa"/>
        </w:trPr>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mole ratio =</w:t>
            </w:r>
            <w:r>
              <w:rPr>
                <w:bCs/>
              </w:rPr>
              <w:t>mass / atomic mass</w:t>
            </w:r>
            <w:r>
              <w:t xml:space="preserve"> values</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54/27</w:t>
            </w:r>
            <w:r>
              <w:t xml:space="preserve"> = 2</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96/32</w:t>
            </w:r>
            <w:r>
              <w:t xml:space="preserve"> = 2.90 = 3</w:t>
            </w:r>
          </w:p>
        </w:tc>
      </w:tr>
      <w:tr>
        <w:tblPrEx/>
        <w:trPr>
          <w:gridAfter w:val="1"/>
          <w:wAfter w:w="967" w:type="pct"/>
          <w:tblCellSpacing w:w="15" w:type="dxa"/>
        </w:trPr>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2</w:t>
            </w:r>
            <w:r>
              <w:t>/2 = 1</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3</w:t>
            </w:r>
            <w:r>
              <w:t>/2 = 1.5</w:t>
            </w:r>
          </w:p>
        </w:tc>
      </w:tr>
      <w:tr>
        <w:tblPrEx/>
        <w:trPr>
          <w:gridAfter w:val="1"/>
          <w:wAfter w:w="967" w:type="pct"/>
          <w:tblCellSpacing w:w="15" w:type="dxa"/>
        </w:trPr>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Multiply through by 2</w:t>
            </w:r>
          </w:p>
          <w:p>
            <w:pPr>
              <w:pStyle w:val="style157"/>
              <w:rPr/>
            </w:pP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 × 2 = 2</w:t>
            </w:r>
          </w:p>
        </w:tc>
        <w:tc>
          <w:tcPr>
            <w:tcW w:w="1313"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 xml:space="preserve">1.5 </w:t>
            </w:r>
            <w:r>
              <w:t>× 2 = 3</w:t>
            </w:r>
          </w:p>
        </w:tc>
      </w:tr>
      <w:tr>
        <w:tblPrEx/>
        <w:trPr>
          <w:tblCellSpacing w:w="15" w:type="dxa"/>
        </w:trPr>
        <w:tc>
          <w:tcPr>
            <w:tcW w:w="4962" w:type="pct"/>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T</w:t>
            </w:r>
            <w:r>
              <w:rPr>
                <w:b/>
              </w:rPr>
              <w:t xml:space="preserve">herefore the simplest integer ratio of </w:t>
            </w:r>
            <w:r>
              <w:rPr>
                <w:b/>
                <w:bCs/>
              </w:rPr>
              <w:t>2:</w:t>
            </w:r>
            <w:r>
              <w:rPr>
                <w:b/>
                <w:bCs/>
              </w:rPr>
              <w:t>3</w:t>
            </w:r>
            <w:r>
              <w:rPr>
                <w:b/>
              </w:rPr>
              <w:t xml:space="preserve"> gives the </w:t>
            </w:r>
            <w:r>
              <w:rPr>
                <w:b/>
                <w:bCs/>
              </w:rPr>
              <w:t>empirical formula</w:t>
            </w:r>
            <w:r>
              <w:rPr>
                <w:b/>
              </w:rPr>
              <w:t xml:space="preserve"> for aluminium sulphide as </w:t>
            </w:r>
            <w:r>
              <w:rPr>
                <w:b/>
                <w:bCs/>
              </w:rPr>
              <w:t>Al</w:t>
            </w:r>
            <w:r>
              <w:rPr>
                <w:b/>
                <w:bCs/>
                <w:vertAlign w:val="subscript"/>
              </w:rPr>
              <w:t>2</w:t>
            </w:r>
            <w:r>
              <w:rPr>
                <w:b/>
                <w:bCs/>
              </w:rPr>
              <w:t>S</w:t>
            </w:r>
            <w:r>
              <w:rPr>
                <w:b/>
                <w:bCs/>
                <w:vertAlign w:val="subscript"/>
              </w:rPr>
              <w:t>3</w:t>
            </w:r>
            <w:r>
              <w:rPr>
                <w:b/>
                <w:bCs/>
                <w:vertAlign w:val="subscript"/>
              </w:rPr>
              <w:t>.</w:t>
            </w:r>
          </w:p>
        </w:tc>
      </w:tr>
    </w:tbl>
    <w:p>
      <w:pPr>
        <w:pStyle w:val="style157"/>
        <w:rPr>
          <w:highlight w:val="yellow"/>
          <w:shd w:val="clear" w:color="auto" w:fill="00ffff"/>
        </w:rPr>
      </w:pPr>
    </w:p>
    <w:p>
      <w:pPr>
        <w:pStyle w:val="style157"/>
        <w:rPr>
          <w:b/>
        </w:rPr>
      </w:pPr>
      <w:r>
        <w:rPr>
          <w:b/>
          <w:highlight w:val="yellow"/>
          <w:shd w:val="clear" w:color="auto" w:fill="00ffff"/>
        </w:rPr>
        <w:t>Example 10:</w:t>
      </w:r>
    </w:p>
    <w:p>
      <w:pPr>
        <w:pStyle w:val="style157"/>
        <w:rPr/>
      </w:pPr>
      <w:r>
        <w:t>A compound of copper contained 47.4% copper and 52.6% chlorine.</w:t>
      </w:r>
      <w:r>
        <w:t xml:space="preserve"> </w:t>
      </w:r>
      <w:r>
        <w:t xml:space="preserve">The atomic masses are: </w:t>
      </w:r>
      <w:r>
        <w:rPr>
          <w:bCs/>
        </w:rPr>
        <w:t>Cu = 64</w:t>
      </w:r>
      <w:r>
        <w:t xml:space="preserve"> and </w:t>
      </w:r>
      <w:r>
        <w:rPr>
          <w:bCs/>
        </w:rPr>
        <w:t>Cl = 35.5</w:t>
      </w:r>
      <w:r>
        <w:rPr>
          <w:bCs/>
        </w:rPr>
        <w:t>.</w:t>
      </w:r>
    </w:p>
    <w:p>
      <w:pPr>
        <w:pStyle w:val="style157"/>
        <w:rPr/>
      </w:pPr>
    </w:p>
    <w:p>
      <w:pPr>
        <w:pStyle w:val="style157"/>
        <w:rPr>
          <w:b/>
        </w:rPr>
      </w:pPr>
      <w:r>
        <w:rPr>
          <w:b/>
        </w:rPr>
        <w:t>Solution</w:t>
      </w:r>
    </w:p>
    <w:p>
      <w:pPr>
        <w:pStyle w:val="style157"/>
        <w:rPr/>
      </w:pPr>
    </w:p>
    <w:p>
      <w:pPr>
        <w:pStyle w:val="style157"/>
        <w:rPr/>
      </w:pPr>
      <w:r>
        <w:t>Think of the percentages as masses in grams to solve the empirical formula problem.</w:t>
      </w:r>
    </w:p>
    <w:p>
      <w:pPr>
        <w:pStyle w:val="style157"/>
        <w:rPr/>
      </w:pPr>
    </w:p>
    <w:tbl>
      <w:tblPr>
        <w:tblW w:w="4114" w:type="pct"/>
        <w:tblCellSpacing w:w="15" w:type="dxa"/>
        <w:tblInd w:w="144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51"/>
        <w:gridCol w:w="1050"/>
        <w:gridCol w:w="1051"/>
        <w:gridCol w:w="3240"/>
      </w:tblGrid>
      <w:tr>
        <w:trPr>
          <w:gridAfter w:val="1"/>
          <w:wAfter w:w="921" w:type="pct"/>
          <w:tblCellSpacing w:w="15" w:type="dxa"/>
        </w:trPr>
        <w:tc>
          <w:tcPr>
            <w:tcW w:w="132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Element</w:t>
            </w:r>
          </w:p>
        </w:tc>
        <w:tc>
          <w:tcPr>
            <w:tcW w:w="1327"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Cu</w:t>
            </w:r>
          </w:p>
        </w:tc>
        <w:tc>
          <w:tcPr>
            <w:tcW w:w="132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Cl</w:t>
            </w:r>
          </w:p>
        </w:tc>
      </w:tr>
      <w:tr>
        <w:tblPrEx/>
        <w:trPr>
          <w:gridAfter w:val="1"/>
          <w:wAfter w:w="921" w:type="pct"/>
          <w:tblCellSpacing w:w="15" w:type="dxa"/>
        </w:trPr>
        <w:tc>
          <w:tcPr>
            <w:tcW w:w="132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Reacting mass</w:t>
            </w:r>
          </w:p>
        </w:tc>
        <w:tc>
          <w:tcPr>
            <w:tcW w:w="1327"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47.4</w:t>
            </w:r>
          </w:p>
        </w:tc>
        <w:tc>
          <w:tcPr>
            <w:tcW w:w="132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52.6</w:t>
            </w:r>
          </w:p>
        </w:tc>
      </w:tr>
      <w:tr>
        <w:tblPrEx/>
        <w:trPr>
          <w:gridAfter w:val="1"/>
          <w:wAfter w:w="921" w:type="pct"/>
          <w:tblCellSpacing w:w="15" w:type="dxa"/>
        </w:trPr>
        <w:tc>
          <w:tcPr>
            <w:tcW w:w="132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mole ratio =</w:t>
            </w:r>
            <w:r>
              <w:rPr>
                <w:bCs/>
              </w:rPr>
              <w:t xml:space="preserve">mass / </w:t>
            </w:r>
            <w:r>
              <w:rPr>
                <w:bCs/>
              </w:rPr>
              <w:t>atomic mass</w:t>
            </w:r>
            <w:r>
              <w:t xml:space="preserve"> values</w:t>
            </w:r>
          </w:p>
        </w:tc>
        <w:tc>
          <w:tcPr>
            <w:tcW w:w="1327"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47.4/64 = 0.74</w:t>
            </w:r>
          </w:p>
        </w:tc>
        <w:tc>
          <w:tcPr>
            <w:tcW w:w="132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52.6/35.5 = 1.48</w:t>
            </w:r>
          </w:p>
        </w:tc>
      </w:tr>
      <w:tr>
        <w:tblPrEx/>
        <w:trPr>
          <w:gridAfter w:val="1"/>
          <w:wAfter w:w="921" w:type="pct"/>
          <w:tblCellSpacing w:w="15" w:type="dxa"/>
        </w:trPr>
        <w:tc>
          <w:tcPr>
            <w:tcW w:w="132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Divide through by the simplest mole ratio</w:t>
            </w:r>
          </w:p>
        </w:tc>
        <w:tc>
          <w:tcPr>
            <w:tcW w:w="1327"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0.74/0.74 = 1.0</w:t>
            </w:r>
          </w:p>
        </w:tc>
        <w:tc>
          <w:tcPr>
            <w:tcW w:w="1328" w:type="pct"/>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pPr>
            <w:r>
              <w:t>1.48/0.74 = 2.0</w:t>
            </w:r>
          </w:p>
        </w:tc>
      </w:tr>
      <w:tr>
        <w:tblPrEx/>
        <w:trPr>
          <w:tblCellSpacing w:w="15" w:type="dxa"/>
        </w:trPr>
        <w:tc>
          <w:tcPr>
            <w:tcW w:w="4962" w:type="pct"/>
            <w:gridSpan w:val="4"/>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rPr>
            </w:pPr>
            <w:r>
              <w:rPr>
                <w:b/>
              </w:rPr>
              <w:t>Therefore</w:t>
            </w:r>
            <w:r>
              <w:rPr>
                <w:b/>
              </w:rPr>
              <w:t xml:space="preserve"> the simplest whole number ratio of </w:t>
            </w:r>
            <w:r>
              <w:rPr>
                <w:b/>
                <w:bCs/>
              </w:rPr>
              <w:t>1 : 2</w:t>
            </w:r>
            <w:r>
              <w:rPr>
                <w:b/>
              </w:rPr>
              <w:t xml:space="preserve"> gives the </w:t>
            </w:r>
            <w:r>
              <w:rPr>
                <w:b/>
                <w:bCs/>
              </w:rPr>
              <w:t>empirical formula</w:t>
            </w:r>
            <w:r>
              <w:rPr>
                <w:b/>
              </w:rPr>
              <w:t xml:space="preserve"> for copper chloride as </w:t>
            </w:r>
            <w:r>
              <w:rPr>
                <w:b/>
                <w:bCs/>
              </w:rPr>
              <w:t>CuCl</w:t>
            </w:r>
            <w:r>
              <w:rPr>
                <w:b/>
                <w:bCs/>
                <w:vertAlign w:val="subscript"/>
              </w:rPr>
              <w:t>2</w:t>
            </w:r>
            <w:r>
              <w:rPr>
                <w:b/>
              </w:rPr>
              <w:t xml:space="preserve">. </w:t>
            </w:r>
            <w:r>
              <w:rPr>
                <w:b/>
              </w:rPr>
              <w:t>Its actually called copper(II) chloride</w:t>
            </w:r>
          </w:p>
        </w:tc>
      </w:tr>
    </w:tbl>
    <w:p>
      <w:pPr>
        <w:pStyle w:val="style157"/>
        <w:rPr/>
      </w:pPr>
    </w:p>
    <w:p>
      <w:pPr>
        <w:pStyle w:val="style157"/>
        <w:rPr/>
      </w:pPr>
    </w:p>
    <w:p>
      <w:pPr>
        <w:pStyle w:val="style157"/>
        <w:numPr>
          <w:ilvl w:val="0"/>
          <w:numId w:val="267"/>
        </w:numPr>
        <w:rPr>
          <w:vertAlign w:val="subscript"/>
        </w:rPr>
      </w:pPr>
      <w:r>
        <w:t>The  percentage of C, H and O in vitamin C were determined by burning a sample weighing 0.02g. The masses of CO</w:t>
      </w:r>
      <w:r>
        <w:rPr>
          <w:vertAlign w:val="subscript"/>
        </w:rPr>
        <w:t xml:space="preserve">2 </w:t>
      </w:r>
      <w:r>
        <w:t>and water formed are 0.03g and 0.00816g respectively. Calculate the empirical formula of vitamin C.</w:t>
      </w:r>
    </w:p>
    <w:p>
      <w:pPr>
        <w:pStyle w:val="style157"/>
        <w:rPr>
          <w:b/>
        </w:rPr>
      </w:pPr>
      <w:r>
        <w:rPr>
          <w:b/>
        </w:rPr>
        <w:t>Solution</w:t>
      </w:r>
    </w:p>
    <w:p>
      <w:pPr>
        <w:pStyle w:val="style157"/>
        <w:rPr>
          <w:b/>
          <w:bCs/>
        </w:rPr>
      </w:pPr>
      <w:r>
        <w:rPr>
          <w:b/>
          <w:bCs/>
        </w:rPr>
        <w:t xml:space="preserve">% of C </w:t>
      </w:r>
      <m:oMath>
        <m:r>
          <m:rPr>
            <m:sty m:val="p"/>
          </m:rPr>
          <w:rPr>
            <w:rFonts w:ascii="Cambria Math" w:hAnsi="Cambria Math"/>
          </w:rPr>
          <m:t>=</m:t>
        </m:r>
        <m:f>
          <m:fPr>
            <m:ctrlPr>
              <w:rPr>
                <w:rFonts w:ascii="Cambria Math" w:hAnsi="Cambria Math"/>
                <w:b/>
                <w:bCs/>
              </w:rPr>
            </m:ctrlPr>
          </m:fPr>
          <m:num>
            <m:r>
              <m:rPr>
                <m:sty m:val="p"/>
              </m:rPr>
              <w:rPr>
                <w:rFonts w:ascii="Cambria Math" w:hAnsi="Cambria Math"/>
              </w:rPr>
              <m:t>12g C × 0.03 × 100</m:t>
            </m:r>
          </m:num>
          <m:den>
            <m:r>
              <m:rPr>
                <m:sty m:val="p"/>
              </m:rPr>
              <w:rPr>
                <w:rFonts w:ascii="Cambria Math" w:hAnsi="Cambria Math"/>
              </w:rPr>
              <m:t>44 × 0.02</m:t>
            </m:r>
          </m:den>
        </m:f>
        <m:r>
          <m:rPr>
            <m:sty m:val="p"/>
          </m:rPr>
          <w:rPr>
            <w:rFonts w:ascii="Cambria Math" w:hAnsi="Cambria Math"/>
          </w:rPr>
          <m:t>=40.90%</m:t>
        </m:r>
      </m:oMath>
    </w:p>
    <w:p>
      <w:pPr>
        <w:pStyle w:val="style157"/>
        <w:rPr>
          <w:b/>
        </w:rPr>
      </w:pPr>
    </w:p>
    <w:p>
      <w:pPr>
        <w:pStyle w:val="style157"/>
        <w:rPr>
          <w:b/>
          <w:bCs/>
        </w:rPr>
      </w:pPr>
      <w:r>
        <w:rPr>
          <w:b/>
          <w:bCs/>
        </w:rPr>
        <w:t xml:space="preserve">% of H </w:t>
      </w:r>
      <m:oMath>
        <m:r>
          <m:rPr>
            <m:sty m:val="p"/>
          </m:rPr>
          <w:rPr>
            <w:rFonts w:ascii="Cambria Math" w:hAnsi="Cambria Math"/>
          </w:rPr>
          <m:t>=</m:t>
        </m:r>
        <m:f>
          <m:fPr>
            <m:ctrlPr>
              <w:rPr>
                <w:rFonts w:ascii="Cambria Math" w:hAnsi="Cambria Math"/>
                <w:b/>
                <w:bCs/>
              </w:rPr>
            </m:ctrlPr>
          </m:fPr>
          <m:num>
            <m:r>
              <m:rPr>
                <m:sty m:val="p"/>
              </m:rPr>
              <w:rPr>
                <w:rFonts w:ascii="Cambria Math" w:hAnsi="Cambria Math"/>
              </w:rPr>
              <m:t>2g H × 0.00816 × 100</m:t>
            </m:r>
          </m:num>
          <m:den>
            <m:r>
              <m:rPr>
                <m:sty m:val="p"/>
              </m:rPr>
              <w:rPr>
                <w:rFonts w:ascii="Cambria Math" w:hAnsi="Cambria Math"/>
              </w:rPr>
              <m:t>18 × 0.02</m:t>
            </m:r>
          </m:den>
        </m:f>
        <m:r>
          <m:rPr>
            <m:sty m:val="p"/>
          </m:rPr>
          <w:rPr>
            <w:rFonts w:ascii="Cambria Math" w:hAnsi="Cambria Math"/>
          </w:rPr>
          <m:t>=4.53%</m:t>
        </m:r>
      </m:oMath>
    </w:p>
    <w:p>
      <w:pPr>
        <w:pStyle w:val="style157"/>
        <w:rPr>
          <w:b/>
        </w:rPr>
      </w:pPr>
    </w:p>
    <w:p>
      <w:pPr>
        <w:pStyle w:val="style157"/>
        <w:rPr>
          <w:rFonts w:ascii="Cambria Math" w:hAnsi="Cambria Math" w:hint="eastAsia"/>
        </w:rPr>
      </w:pPr>
      <m:oMathPara>
        <m:oMathParaPr>
          <m:jc m:val="left"/>
        </m:oMathParaPr>
        <m:oMath>
          <m:r>
            <m:rPr>
              <m:sty m:val="p"/>
            </m:rPr>
            <w:rPr>
              <w:rFonts w:ascii="Cambria Math" w:hAnsi="Cambria Math"/>
            </w:rPr>
            <m:t>% of oxygen is obtained by adding the % of  C and H and subtract from 100%</m:t>
          </m:r>
        </m:oMath>
      </m:oMathPara>
    </w:p>
    <w:p>
      <w:pPr>
        <w:pStyle w:val="style157"/>
        <w:rPr>
          <w:b/>
        </w:rPr>
      </w:pPr>
      <w:r>
        <w:rPr>
          <w:b/>
        </w:rPr>
        <w:t>100-(40.90 + 4.53) = 54.57% of O</w:t>
      </w:r>
    </w:p>
    <w:p>
      <w:pPr>
        <w:pStyle w:val="style157"/>
        <w:rPr>
          <w:b/>
        </w:rPr>
      </w:pPr>
    </w:p>
    <w:tbl>
      <w:tblPr>
        <w:tblStyle w:val="style154"/>
        <w:tblW w:w="0" w:type="auto"/>
        <w:tblLook w:val="04A0" w:firstRow="1" w:lastRow="0" w:firstColumn="1" w:lastColumn="0" w:noHBand="0" w:noVBand="1"/>
      </w:tblPr>
      <w:tblGrid>
        <w:gridCol w:w="2394"/>
        <w:gridCol w:w="2394"/>
        <w:gridCol w:w="2394"/>
        <w:gridCol w:w="2394"/>
      </w:tblGrid>
      <w:tr>
        <w:trPr/>
        <w:tc>
          <w:tcPr>
            <w:tcW w:w="2394" w:type="dxa"/>
            <w:tcBorders/>
          </w:tcPr>
          <w:p>
            <w:pPr>
              <w:pStyle w:val="style157"/>
              <w:rPr/>
            </w:pPr>
            <w:r>
              <w:t xml:space="preserve">Element </w:t>
            </w:r>
          </w:p>
        </w:tc>
        <w:tc>
          <w:tcPr>
            <w:tcW w:w="2394" w:type="dxa"/>
            <w:tcBorders/>
          </w:tcPr>
          <w:p>
            <w:pPr>
              <w:pStyle w:val="style157"/>
              <w:rPr/>
            </w:pPr>
            <w:r>
              <w:t>C</w:t>
            </w:r>
          </w:p>
        </w:tc>
        <w:tc>
          <w:tcPr>
            <w:tcW w:w="2394" w:type="dxa"/>
            <w:tcBorders/>
          </w:tcPr>
          <w:p>
            <w:pPr>
              <w:pStyle w:val="style157"/>
              <w:rPr/>
            </w:pPr>
            <w:r>
              <w:t>H</w:t>
            </w:r>
          </w:p>
        </w:tc>
        <w:tc>
          <w:tcPr>
            <w:tcW w:w="2394" w:type="dxa"/>
            <w:tcBorders/>
          </w:tcPr>
          <w:p>
            <w:pPr>
              <w:pStyle w:val="style157"/>
              <w:rPr/>
            </w:pPr>
            <w:r>
              <w:t>O</w:t>
            </w:r>
          </w:p>
        </w:tc>
      </w:tr>
      <w:tr>
        <w:tblPrEx/>
        <w:trPr/>
        <w:tc>
          <w:tcPr>
            <w:tcW w:w="2394" w:type="dxa"/>
            <w:tcBorders/>
          </w:tcPr>
          <w:p>
            <w:pPr>
              <w:pStyle w:val="style157"/>
              <w:rPr/>
            </w:pPr>
            <w:r>
              <w:t>% composition</w:t>
            </w:r>
          </w:p>
        </w:tc>
        <w:tc>
          <w:tcPr>
            <w:tcW w:w="2394" w:type="dxa"/>
            <w:tcBorders/>
          </w:tcPr>
          <w:p>
            <w:pPr>
              <w:pStyle w:val="style157"/>
              <w:rPr/>
            </w:pPr>
            <w:r>
              <w:t>40.90</w:t>
            </w:r>
          </w:p>
        </w:tc>
        <w:tc>
          <w:tcPr>
            <w:tcW w:w="2394" w:type="dxa"/>
            <w:tcBorders/>
          </w:tcPr>
          <w:p>
            <w:pPr>
              <w:pStyle w:val="style157"/>
              <w:rPr/>
            </w:pPr>
            <w:r>
              <w:t>4.53</w:t>
            </w:r>
          </w:p>
        </w:tc>
        <w:tc>
          <w:tcPr>
            <w:tcW w:w="2394" w:type="dxa"/>
            <w:tcBorders/>
          </w:tcPr>
          <w:p>
            <w:pPr>
              <w:pStyle w:val="style157"/>
              <w:rPr/>
            </w:pPr>
            <w:r>
              <w:t>54.57</w:t>
            </w:r>
          </w:p>
        </w:tc>
      </w:tr>
      <w:tr>
        <w:tblPrEx/>
        <w:trPr/>
        <w:tc>
          <w:tcPr>
            <w:tcW w:w="2394" w:type="dxa"/>
            <w:tcBorders/>
          </w:tcPr>
          <w:p>
            <w:pPr>
              <w:pStyle w:val="style157"/>
              <w:rPr/>
            </w:pPr>
            <w:r>
              <w:t>Mole ratio</w:t>
            </w:r>
          </w:p>
        </w:tc>
        <w:tc>
          <w:tcPr>
            <w:tcW w:w="2394" w:type="dxa"/>
            <w:tcBorders/>
          </w:tcPr>
          <w:p>
            <w:pPr>
              <w:pStyle w:val="style157"/>
              <w:rPr/>
            </w:pPr>
            <w:r>
              <w:t>40.90/12 =</w:t>
            </w:r>
            <w:r>
              <w:t xml:space="preserve"> </w:t>
            </w:r>
            <w:r>
              <w:t>3.41</w:t>
            </w:r>
          </w:p>
        </w:tc>
        <w:tc>
          <w:tcPr>
            <w:tcW w:w="2394" w:type="dxa"/>
            <w:tcBorders/>
          </w:tcPr>
          <w:p>
            <w:pPr>
              <w:pStyle w:val="style157"/>
              <w:rPr/>
            </w:pPr>
            <w:r>
              <w:t>4.53/1</w:t>
            </w:r>
            <w:r>
              <w:t xml:space="preserve"> </w:t>
            </w:r>
            <w:r>
              <w:t>=</w:t>
            </w:r>
            <w:r>
              <w:t xml:space="preserve"> </w:t>
            </w:r>
            <w:r>
              <w:t>4.53</w:t>
            </w:r>
          </w:p>
        </w:tc>
        <w:tc>
          <w:tcPr>
            <w:tcW w:w="2394" w:type="dxa"/>
            <w:tcBorders/>
          </w:tcPr>
          <w:p>
            <w:pPr>
              <w:pStyle w:val="style157"/>
              <w:rPr/>
            </w:pPr>
            <w:r>
              <w:t>54.57/16 = 3.41</w:t>
            </w:r>
          </w:p>
        </w:tc>
      </w:tr>
      <w:tr>
        <w:tblPrEx/>
        <w:trPr/>
        <w:tc>
          <w:tcPr>
            <w:tcW w:w="2394" w:type="dxa"/>
            <w:tcBorders/>
          </w:tcPr>
          <w:p>
            <w:pPr>
              <w:pStyle w:val="style157"/>
              <w:rPr/>
            </w:pPr>
            <w:r>
              <w:t xml:space="preserve">Divide through by the simplest mole </w:t>
            </w:r>
          </w:p>
        </w:tc>
        <w:tc>
          <w:tcPr>
            <w:tcW w:w="2394" w:type="dxa"/>
            <w:tcBorders/>
          </w:tcPr>
          <w:p>
            <w:pPr>
              <w:pStyle w:val="style157"/>
              <w:rPr/>
            </w:pPr>
            <w:r>
              <w:t>3.41/3.41 = 1</w:t>
            </w:r>
          </w:p>
        </w:tc>
        <w:tc>
          <w:tcPr>
            <w:tcW w:w="2394" w:type="dxa"/>
            <w:tcBorders/>
          </w:tcPr>
          <w:p>
            <w:pPr>
              <w:pStyle w:val="style157"/>
              <w:rPr/>
            </w:pPr>
            <w:r>
              <w:t>4.53/3.41 = 1.33</w:t>
            </w:r>
          </w:p>
        </w:tc>
        <w:tc>
          <w:tcPr>
            <w:tcW w:w="2394" w:type="dxa"/>
            <w:tcBorders/>
          </w:tcPr>
          <w:p>
            <w:pPr>
              <w:pStyle w:val="style157"/>
              <w:rPr/>
            </w:pPr>
            <w:r>
              <w:t>3.41/3.41</w:t>
            </w:r>
            <w:r>
              <w:t xml:space="preserve"> </w:t>
            </w:r>
            <w:r>
              <w:t>=</w:t>
            </w:r>
            <w:r>
              <w:t xml:space="preserve"> </w:t>
            </w:r>
            <w:r>
              <w:t>1</w:t>
            </w:r>
          </w:p>
        </w:tc>
      </w:tr>
    </w:tbl>
    <w:p>
      <w:pPr>
        <w:pStyle w:val="style157"/>
        <w:rPr>
          <w:b/>
        </w:rPr>
      </w:pPr>
      <w:r>
        <w:rPr>
          <w:b/>
        </w:rPr>
        <w:t xml:space="preserve"> For each carbon atom there is 1.33 or 4/3. Therefore, to get rid of fraction,</w:t>
      </w:r>
      <w:r>
        <w:rPr>
          <w:b/>
        </w:rPr>
        <w:t xml:space="preserve"> </w:t>
      </w:r>
      <w:r>
        <w:rPr>
          <w:b/>
        </w:rPr>
        <w:t xml:space="preserve">we multiply through by 3 and the empirical formula </w:t>
      </w:r>
      <w:r>
        <w:rPr>
          <w:b/>
        </w:rPr>
        <w:t>becomes</w:t>
      </w:r>
      <m:oMath>
        <m:sSub>
          <m:sSubPr>
            <m:ctrlPr>
              <w:rPr>
                <w:rFonts w:ascii="Cambria Math" w:hAnsi="Cambria Math"/>
                <w:b/>
              </w:rPr>
            </m:ctrlPr>
          </m:sSubPr>
          <m:e>
            <m:r>
              <m:rPr>
                <m:sty m:val="b"/>
              </m:rPr>
              <w:rPr>
                <w:rFonts w:ascii="Cambria Math" w:hAnsi="Cambria Math"/>
              </w:rPr>
              <m:t xml:space="preserve"> C</m:t>
            </m:r>
          </m:e>
          <m:sub>
            <m:r>
              <m:rPr>
                <m:sty m:val="b"/>
              </m:rPr>
              <w:rPr>
                <w:rFonts w:ascii="Cambria Math" w:hAnsi="Cambria Math"/>
              </w:rPr>
              <m:t>3</m:t>
            </m:r>
          </m:sub>
        </m:sSub>
        <m:sSub>
          <m:sSubPr>
            <m:ctrlPr>
              <w:rPr>
                <w:rFonts w:ascii="Cambria Math" w:hAnsi="Cambria Math"/>
                <w:b/>
              </w:rPr>
            </m:ctrlPr>
          </m:sSubPr>
          <m:e>
            <m:r>
              <m:rPr>
                <m:sty m:val="b"/>
              </m:rPr>
              <w:rPr>
                <w:rFonts w:ascii="Cambria Math" w:hAnsi="Cambria Math"/>
              </w:rPr>
              <m:t>H</m:t>
            </m:r>
          </m:e>
          <m:sub>
            <m:r>
              <m:rPr>
                <m:sty m:val="b"/>
              </m:rPr>
              <w:rPr>
                <w:rFonts w:ascii="Cambria Math" w:hAnsi="Cambria Math"/>
              </w:rPr>
              <m:t>4</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3</m:t>
            </m:r>
          </m:sub>
        </m:sSub>
      </m:oMath>
      <w:r>
        <w:rPr>
          <w:b/>
        </w:rPr>
        <w:t>.</w:t>
      </w:r>
    </w:p>
    <w:p>
      <w:pPr>
        <w:pStyle w:val="style157"/>
        <w:rPr>
          <w:b/>
          <w:i/>
        </w:rPr>
      </w:pPr>
    </w:p>
    <w:p>
      <w:pPr>
        <w:pStyle w:val="style157"/>
        <w:rPr>
          <w:b/>
          <w:bCs/>
          <w:i/>
        </w:rPr>
      </w:pPr>
      <m:oMathPara>
        <m:oMathParaPr>
          <m:jc m:val="left"/>
        </m:oMathParaPr>
        <m:oMath>
          <m:r>
            <m:rPr>
              <m:sty m:val="b"/>
            </m:rPr>
            <w:rPr>
              <w:rFonts w:ascii="Cambria Math" w:hAnsi="Cambria Math"/>
            </w:rPr>
            <m:t>Note:</m:t>
          </m:r>
          <m:r>
            <m:rPr>
              <m:sty m:val="p"/>
            </m:rPr>
            <w:rPr>
              <w:rFonts w:ascii="Cambria Math" w:hAnsi="Cambria Math"/>
            </w:rPr>
            <m:t>in a combustion reaction of organic compound, the percentages of C and H can</m:t>
          </m:r>
        </m:oMath>
      </m:oMathPara>
    </w:p>
    <w:p>
      <w:pPr>
        <w:pStyle w:val="style157"/>
        <w:rPr>
          <w:rFonts w:ascii="Cambria Math" w:hAnsi="Cambria Math" w:hint="eastAsia"/>
        </w:rPr>
      </w:pPr>
      <m:oMathPara>
        <m:oMathParaPr>
          <m:jc m:val="left"/>
        </m:oMathParaPr>
        <m:oMath>
          <m:r>
            <m:rPr>
              <m:sty m:val="p"/>
            </m:rPr>
            <w:rPr>
              <w:rFonts w:ascii="Cambria Math" w:hAnsi="Cambria Math"/>
            </w:rPr>
            <m:t xml:space="preserve">be calculated using the formulae below; </m:t>
          </m:r>
        </m:oMath>
      </m:oMathPara>
    </w:p>
    <w:p>
      <w:pPr>
        <w:pStyle w:val="style157"/>
        <w:rPr>
          <w:b/>
          <w:bCs/>
          <w:i/>
        </w:rPr>
      </w:pPr>
      <m:oMathPara>
        <m:oMathParaPr>
          <m:jc m:val="left"/>
        </m:oMathParaPr>
        <m:oMath>
          <m:r>
            <m:rPr>
              <m:sty m:val="p"/>
            </m:rPr>
            <w:rPr>
              <w:rFonts w:ascii="Cambria Math" w:hAnsi="Cambria Math"/>
            </w:rPr>
            <m:t>% of C=</m:t>
          </m:r>
          <m:f>
            <m:fPr>
              <m:ctrlPr>
                <w:rPr>
                  <w:rFonts w:ascii="Cambria Math" w:hAnsi="Cambria Math"/>
                  <w:b/>
                  <w:bCs/>
                  <w:i/>
                </w:rPr>
              </m:ctrlPr>
            </m:fPr>
            <m:num>
              <m:r>
                <m:rPr>
                  <m:sty m:val="p"/>
                </m:rPr>
                <w:rPr>
                  <w:rFonts w:ascii="Cambria Math" w:hAnsi="Cambria Math"/>
                </w:rPr>
                <m:t xml:space="preserve">atomic mass of C×mass of </m:t>
              </m:r>
              <m:sSub>
                <m:sSubPr>
                  <m:ctrlPr>
                    <w:rPr>
                      <w:rFonts w:ascii="Cambria Math" w:hAnsi="Cambria Math"/>
                      <w:b/>
                      <w:bCs/>
                      <w:i/>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×100</m:t>
              </m:r>
            </m:num>
            <m:den>
              <m:r>
                <m:rPr>
                  <m:sty m:val="p"/>
                </m:rPr>
                <w:rPr>
                  <w:rFonts w:ascii="Cambria Math" w:hAnsi="Cambria Math"/>
                </w:rPr>
                <m:t xml:space="preserve">molar mass of </m:t>
              </m:r>
              <m:sSub>
                <m:sSubPr>
                  <m:ctrlPr>
                    <w:rPr>
                      <w:rFonts w:ascii="Cambria Math" w:hAnsi="Cambria Math"/>
                      <w:b/>
                      <w:bCs/>
                      <w:i/>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×mass of organic compound</m:t>
              </m:r>
            </m:den>
          </m:f>
        </m:oMath>
      </m:oMathPara>
    </w:p>
    <w:p>
      <w:pPr>
        <w:pStyle w:val="style157"/>
        <w:rPr>
          <w:b/>
          <w:i/>
        </w:rPr>
      </w:pPr>
    </w:p>
    <w:p>
      <w:pPr>
        <w:pStyle w:val="style157"/>
        <w:rPr>
          <w:b/>
          <w:bCs/>
          <w:i/>
        </w:rPr>
      </w:pPr>
      <m:oMathPara>
        <m:oMathParaPr>
          <m:jc m:val="left"/>
        </m:oMathParaPr>
        <m:oMath>
          <m:r>
            <m:rPr>
              <m:sty m:val="p"/>
            </m:rPr>
            <w:rPr>
              <w:rFonts w:ascii="Cambria Math" w:hAnsi="Cambria Math"/>
            </w:rPr>
            <m:t>% of H=</m:t>
          </m:r>
          <m:f>
            <m:fPr>
              <m:ctrlPr>
                <w:rPr>
                  <w:rFonts w:ascii="Cambria Math" w:hAnsi="Cambria Math"/>
                  <w:b/>
                  <w:bCs/>
                  <w:i/>
                </w:rPr>
              </m:ctrlPr>
            </m:fPr>
            <m:num>
              <m:r>
                <m:rPr>
                  <m:sty m:val="p"/>
                </m:rPr>
                <w:rPr>
                  <w:rFonts w:ascii="Cambria Math" w:hAnsi="Cambria Math"/>
                </w:rPr>
                <m:t xml:space="preserve">atomic mass of </m:t>
              </m:r>
              <m:sSub>
                <m:sSubPr>
                  <m:ctrlPr>
                    <w:rPr>
                      <w:rFonts w:ascii="Cambria Math" w:hAnsi="Cambria Math"/>
                      <w:b/>
                      <w:bCs/>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×mass of </m:t>
              </m:r>
              <m:sSub>
                <m:sSubPr>
                  <m:ctrlPr>
                    <w:rPr>
                      <w:rFonts w:ascii="Cambria Math" w:hAnsi="Cambria Math"/>
                      <w:b/>
                      <w:bCs/>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O×100</m:t>
              </m:r>
            </m:num>
            <m:den>
              <m:r>
                <m:rPr>
                  <m:sty m:val="p"/>
                </m:rPr>
                <w:rPr>
                  <w:rFonts w:ascii="Cambria Math" w:hAnsi="Cambria Math"/>
                </w:rPr>
                <m:t xml:space="preserve">molar mass of </m:t>
              </m:r>
              <m:sSub>
                <m:sSubPr>
                  <m:ctrlPr>
                    <w:rPr>
                      <w:rFonts w:ascii="Cambria Math" w:hAnsi="Cambria Math"/>
                      <w:b/>
                      <w:bCs/>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O×mass of organic compound</m:t>
              </m:r>
            </m:den>
          </m:f>
        </m:oMath>
      </m:oMathPara>
    </w:p>
    <w:p>
      <w:pPr>
        <w:pStyle w:val="style157"/>
        <w:rPr>
          <w:b/>
          <w:i/>
        </w:rPr>
      </w:pPr>
    </w:p>
    <w:p>
      <w:pPr>
        <w:pStyle w:val="style157"/>
        <w:rPr>
          <w:b/>
          <w:i/>
        </w:rPr>
      </w:pPr>
    </w:p>
    <w:p>
      <w:pPr>
        <w:pStyle w:val="style157"/>
        <w:rPr>
          <w:b/>
          <w:i/>
        </w:rPr>
      </w:pPr>
    </w:p>
    <w:p>
      <w:pPr>
        <w:pStyle w:val="style0"/>
        <w:autoSpaceDE w:val="false"/>
        <w:autoSpaceDN w:val="false"/>
        <w:adjustRightInd w:val="false"/>
        <w:spacing w:after="0" w:lineRule="auto" w:line="240"/>
        <w:rPr>
          <w:rFonts w:cs="Arial-BoldMT" w:eastAsia="Arial-BoldMT"/>
          <w:b/>
          <w:bCs/>
          <w:iCs/>
          <w:color w:val="000000"/>
          <w:sz w:val="28"/>
          <w:szCs w:val="28"/>
        </w:rPr>
      </w:pPr>
      <w:r>
        <w:rPr>
          <w:rFonts w:cs="Arial-BoldMT" w:eastAsia="Arial-BoldMT"/>
          <w:b/>
          <w:bCs/>
          <w:iCs/>
          <w:color w:val="000000"/>
          <w:sz w:val="28"/>
          <w:szCs w:val="28"/>
        </w:rPr>
        <w:t>PERCENT COMPOSITION FROM MASSES</w:t>
      </w:r>
    </w:p>
    <w:p>
      <w:pPr>
        <w:pStyle w:val="style0"/>
        <w:autoSpaceDE w:val="false"/>
        <w:autoSpaceDN w:val="false"/>
        <w:adjustRightInd w:val="false"/>
        <w:spacing w:after="0" w:lineRule="auto" w:line="240"/>
        <w:rPr>
          <w:rFonts w:cs="Consolas" w:eastAsia="Arial-BoldMT"/>
          <w:iCs/>
        </w:rPr>
      </w:pPr>
      <w:r>
        <w:rPr>
          <w:rFonts w:cs="Consolas" w:eastAsia="Arial-BoldMT"/>
          <w:iCs/>
        </w:rPr>
        <w:t xml:space="preserve">Compounds are made up of two or more elements. The Law of Definite Proportions tells us that the proportion, by mass, of the elements in a compound is always the same. Water, for example, is always 11% hydrogen and 89% oxygen by mass. The </w:t>
      </w:r>
      <w:r>
        <w:rPr>
          <w:rFonts w:cs="Consolas" w:eastAsia="Arial-BoldMT"/>
          <w:bCs/>
          <w:iCs/>
        </w:rPr>
        <w:t xml:space="preserve">percentage composition </w:t>
      </w:r>
      <w:r>
        <w:rPr>
          <w:rFonts w:cs="Consolas" w:eastAsia="Arial-BoldMT"/>
          <w:iCs/>
        </w:rPr>
        <w:t>of a compound is the percentage by mass of each of the elements in the compound.</w:t>
      </w:r>
    </w:p>
    <w:p>
      <w:pPr>
        <w:pStyle w:val="style0"/>
        <w:autoSpaceDE w:val="false"/>
        <w:autoSpaceDN w:val="false"/>
        <w:adjustRightInd w:val="false"/>
        <w:spacing w:after="0" w:lineRule="auto" w:line="240"/>
        <w:rPr>
          <w:rFonts w:ascii="Bradley Hand ITC" w:cs="ArialMT" w:eastAsia="Arial-BoldMT" w:hAnsi="Bradley Hand ITC"/>
          <w:iCs/>
          <w:sz w:val="24"/>
          <w:szCs w:val="24"/>
        </w:rPr>
      </w:pPr>
      <w:r>
        <w:rPr>
          <w:rFonts w:cs="Consolas" w:eastAsia="Arial-BoldMT"/>
          <w:iCs/>
        </w:rPr>
        <w:t xml:space="preserve">Percentage composition can be determined by experiment. To do this, a known quantity of a compound is decomposed in the laboratory and the mass of each of the elements is measured. Then the mass of each element is divided by the total mass of the original compound. This tells us what fraction of the </w:t>
      </w:r>
      <w:r>
        <w:rPr>
          <w:rFonts w:cs="Consolas" w:eastAsia="Arial-BoldMT"/>
          <w:iCs/>
        </w:rPr>
        <w:t>compound is made up of that element. This fraction can then be multiplied by 100 to convert it to a percent.</w:t>
      </w:r>
    </w:p>
    <w:p>
      <w:pPr>
        <w:pStyle w:val="style157"/>
        <w:rPr>
          <w:b/>
          <w:i/>
        </w:rPr>
      </w:pPr>
    </w:p>
    <w:p>
      <w:pPr>
        <w:pStyle w:val="style0"/>
        <w:autoSpaceDE w:val="false"/>
        <w:autoSpaceDN w:val="false"/>
        <w:adjustRightInd w:val="false"/>
        <w:spacing w:after="0" w:lineRule="auto" w:line="240"/>
        <w:rPr>
          <w:rFonts w:cs="Arial-BoldMT" w:eastAsia="Arial-BoldMT"/>
          <w:b/>
          <w:bCs/>
          <w:iCs/>
          <w:sz w:val="24"/>
          <w:szCs w:val="24"/>
        </w:rPr>
      </w:pPr>
      <w:r>
        <w:rPr>
          <w:rFonts w:cs="Arial-BoldMT" w:eastAsia="Arial-BoldMT"/>
          <w:b/>
          <w:bCs/>
          <w:iCs/>
          <w:sz w:val="24"/>
          <w:szCs w:val="24"/>
        </w:rPr>
        <w:t>Example 1</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Laboratory procedures show that 50.0 grams of ammonia, NH</w:t>
      </w:r>
      <w:r>
        <w:rPr>
          <w:rFonts w:cs="ArialMT" w:eastAsia="Arial-BoldMT"/>
          <w:iCs/>
          <w:sz w:val="24"/>
          <w:szCs w:val="24"/>
          <w:vertAlign w:val="subscript"/>
        </w:rPr>
        <w:t>3</w:t>
      </w:r>
      <w:r>
        <w:rPr>
          <w:rFonts w:cs="ArialMT" w:eastAsia="Arial-BoldMT"/>
          <w:iCs/>
          <w:sz w:val="24"/>
          <w:szCs w:val="24"/>
        </w:rPr>
        <w:t>, yields 41.0 grams of nitrogen and 9.00 grams of hydrogen upon decomposition. What is the percent composition of ammonia?</w:t>
      </w:r>
    </w:p>
    <w:p>
      <w:pPr>
        <w:pStyle w:val="style0"/>
        <w:autoSpaceDE w:val="false"/>
        <w:autoSpaceDN w:val="false"/>
        <w:adjustRightInd w:val="false"/>
        <w:spacing w:after="0" w:lineRule="auto" w:line="240"/>
        <w:rPr>
          <w:rFonts w:cs="Arial-BoldMT" w:eastAsia="Arial-BoldMT"/>
          <w:bCs/>
          <w:iCs/>
          <w:sz w:val="24"/>
          <w:szCs w:val="24"/>
        </w:rPr>
      </w:pPr>
      <w:r>
        <w:rPr>
          <w:rFonts w:cs="Arial-BoldMT" w:eastAsia="Arial-BoldMT"/>
          <w:bCs/>
          <w:iCs/>
          <w:sz w:val="24"/>
          <w:szCs w:val="24"/>
        </w:rPr>
        <w:t>Solution</w:t>
      </w:r>
    </w:p>
    <w:p>
      <w:pPr>
        <w:pStyle w:val="style0"/>
        <w:autoSpaceDE w:val="false"/>
        <w:autoSpaceDN w:val="false"/>
        <w:adjustRightInd w:val="false"/>
        <w:spacing w:after="0" w:lineRule="auto" w:line="240"/>
        <w:rPr>
          <w:rFonts w:cs="ArialMT" w:eastAsia="Arial-BoldMT"/>
          <w:iCs/>
          <w:sz w:val="24"/>
          <w:szCs w:val="24"/>
        </w:rPr>
      </w:pPr>
      <w:r>
        <w:rPr>
          <w:rFonts w:cs="ArialMT" w:eastAsia="Arial-BoldMT"/>
          <w:iCs/>
          <w:sz w:val="24"/>
          <w:szCs w:val="24"/>
        </w:rPr>
        <w:t>% Nitrogen =</w:t>
      </w:r>
      <m:oMath>
        <m:r>
          <w:rPr>
            <w:rFonts w:ascii="Cambria Math" w:cs="ArialMT" w:eastAsia="Arial-BoldMT" w:hAnsi="Cambria Math"/>
            <w:sz w:val="24"/>
            <w:szCs w:val="24"/>
          </w:rPr>
          <m:t xml:space="preserve"> </m:t>
        </m:r>
        <m:f>
          <m:fPr>
            <m:ctrlPr>
              <w:rPr>
                <w:rFonts w:ascii="Cambria Math" w:cs="ArialMT" w:eastAsia="Arial-BoldMT" w:hAnsi="Cambria Math"/>
                <w:iCs/>
                <w:sz w:val="28"/>
                <w:szCs w:val="28"/>
              </w:rPr>
            </m:ctrlPr>
          </m:fPr>
          <m:num>
            <m:r>
              <m:rPr>
                <m:sty m:val="p"/>
              </m:rPr>
              <w:rPr>
                <w:rFonts w:ascii="Cambria Math" w:cs="ArialMT" w:eastAsia="Arial-BoldMT" w:hAnsi="Cambria Math"/>
                <w:sz w:val="28"/>
                <w:szCs w:val="28"/>
              </w:rPr>
              <m:t>41.0g</m:t>
            </m:r>
          </m:num>
          <m:den>
            <m:r>
              <m:rPr>
                <m:sty m:val="p"/>
              </m:rPr>
              <w:rPr>
                <w:rFonts w:ascii="Cambria Math" w:cs="ArialMT" w:eastAsia="Arial-BoldMT" w:hAnsi="Cambria Math"/>
                <w:sz w:val="28"/>
                <w:szCs w:val="28"/>
              </w:rPr>
              <m:t>50.0g</m:t>
            </m:r>
          </m:den>
        </m:f>
        <m:r>
          <m:rPr>
            <m:sty m:val="p"/>
          </m:rPr>
          <w:rPr>
            <w:rFonts w:ascii="Cambria Math" w:cs="ArialMT" w:eastAsia="Arial-BoldMT" w:hAnsi="Cambria Math"/>
            <w:sz w:val="28"/>
            <w:szCs w:val="28"/>
          </w:rPr>
          <m:t>×</m:t>
        </m:r>
      </m:oMath>
      <w:r>
        <w:rPr>
          <w:rFonts w:cs="ArialMT" w:eastAsia="Arial-BoldMT"/>
          <w:iCs/>
          <w:sz w:val="24"/>
          <w:szCs w:val="24"/>
        </w:rPr>
        <w:t xml:space="preserve"> (100) = 82%</w:t>
      </w:r>
    </w:p>
    <w:p>
      <w:pPr>
        <w:pStyle w:val="style157"/>
        <w:rPr>
          <w:rFonts w:eastAsia="Arial-BoldMT"/>
          <w:b/>
          <w:i/>
        </w:rPr>
      </w:pPr>
    </w:p>
    <w:p>
      <w:pPr>
        <w:pStyle w:val="style157"/>
        <w:rPr>
          <w:bCs/>
          <w:i/>
          <w:outline/>
          <w:color w:val="c0504d"/>
        </w:rPr>
      </w:pPr>
      <w:r>
        <w:rPr>
          <w:rFonts w:eastAsia="Arial-BoldMT"/>
          <w:i/>
        </w:rPr>
        <w:t>% Hydrogen =</w:t>
      </w:r>
      <w:r>
        <w:rPr>
          <w:rFonts w:eastAsia="Arial-BoldMT"/>
          <w:i/>
        </w:rPr>
        <w:t xml:space="preserve"> </w:t>
      </w:r>
      <m:oMath>
        <m:f>
          <m:fPr>
            <m:ctrlPr>
              <w:rPr>
                <w:rFonts w:ascii="Cambria Math" w:eastAsia="Arial-BoldMT" w:hAnsi="Cambria Math"/>
                <w:i/>
                <w:sz w:val="28"/>
                <w:szCs w:val="28"/>
              </w:rPr>
            </m:ctrlPr>
          </m:fPr>
          <m:num>
            <m:r>
              <m:rPr>
                <m:sty m:val="p"/>
              </m:rPr>
              <w:rPr>
                <w:rFonts w:ascii="Cambria Math" w:eastAsia="Arial-BoldMT" w:hAnsi="Cambria Math"/>
                <w:sz w:val="28"/>
                <w:szCs w:val="28"/>
              </w:rPr>
              <m:t>9.0g</m:t>
            </m:r>
          </m:num>
          <m:den>
            <m:r>
              <m:rPr>
                <m:sty m:val="p"/>
              </m:rPr>
              <w:rPr>
                <w:rFonts w:ascii="Cambria Math" w:eastAsia="Arial-BoldMT" w:hAnsi="Cambria Math"/>
                <w:sz w:val="28"/>
                <w:szCs w:val="28"/>
              </w:rPr>
              <m:t>50.0g</m:t>
            </m:r>
          </m:den>
        </m:f>
        <m:r>
          <m:rPr>
            <m:sty m:val="p"/>
          </m:rPr>
          <w:rPr>
            <w:rFonts w:ascii="Cambria Math" w:eastAsia="Arial-BoldMT" w:hAnsi="Cambria Math"/>
            <w:sz w:val="28"/>
            <w:szCs w:val="28"/>
          </w:rPr>
          <m:t>×</m:t>
        </m:r>
      </m:oMath>
      <w:r>
        <w:rPr>
          <w:rFonts w:eastAsia="Arial-BoldMT"/>
          <w:i/>
        </w:rPr>
        <w:t xml:space="preserve"> (100) = 18%</w:t>
      </w:r>
    </w:p>
    <w:p>
      <w:pPr>
        <w:pStyle w:val="style157"/>
        <w:rPr>
          <w:b/>
          <w:i/>
        </w:rPr>
      </w:pPr>
    </w:p>
    <w:p>
      <w:pPr>
        <w:pStyle w:val="style157"/>
        <w:rPr>
          <w:b/>
          <w:i/>
        </w:rPr>
      </w:pPr>
    </w:p>
    <w:p>
      <w:pPr>
        <w:pStyle w:val="style0"/>
        <w:autoSpaceDE w:val="false"/>
        <w:autoSpaceDN w:val="false"/>
        <w:adjustRightInd w:val="false"/>
        <w:spacing w:after="0" w:lineRule="auto" w:line="240"/>
        <w:rPr>
          <w:rFonts w:cs="Arial-BoldMT" w:eastAsia="Arial-BoldMT"/>
          <w:b/>
          <w:bCs/>
          <w:iCs/>
          <w:sz w:val="24"/>
          <w:szCs w:val="24"/>
        </w:rPr>
      </w:pPr>
      <w:r>
        <w:rPr>
          <w:rFonts w:cs="Arial-BoldMT" w:eastAsia="Arial-BoldMT"/>
          <w:b/>
          <w:bCs/>
          <w:iCs/>
          <w:sz w:val="24"/>
          <w:szCs w:val="24"/>
        </w:rPr>
        <w:t xml:space="preserve">Percent Composition </w:t>
      </w:r>
      <w:r>
        <w:rPr>
          <w:rFonts w:cs="Arial-BoldMT" w:eastAsia="Arial-BoldMT"/>
          <w:b/>
          <w:bCs/>
          <w:iCs/>
          <w:sz w:val="24"/>
          <w:szCs w:val="24"/>
        </w:rPr>
        <w:t xml:space="preserve">From The </w:t>
      </w:r>
      <w:r>
        <w:rPr>
          <w:rFonts w:cs="Arial-BoldMT" w:eastAsia="Arial-BoldMT"/>
          <w:b/>
          <w:bCs/>
          <w:iCs/>
          <w:sz w:val="24"/>
          <w:szCs w:val="24"/>
        </w:rPr>
        <w:t>Formula</w:t>
      </w:r>
    </w:p>
    <w:p>
      <w:pPr>
        <w:pStyle w:val="style0"/>
        <w:autoSpaceDE w:val="false"/>
        <w:autoSpaceDN w:val="false"/>
        <w:adjustRightInd w:val="false"/>
        <w:spacing w:after="0" w:lineRule="auto" w:line="240"/>
        <w:rPr>
          <w:rFonts w:cs="ArialMT" w:eastAsia="Arial-BoldMT"/>
          <w:iCs/>
          <w:color w:val="000000"/>
          <w:sz w:val="24"/>
          <w:szCs w:val="24"/>
        </w:rPr>
      </w:pPr>
      <w:r>
        <w:rPr>
          <w:rFonts w:cs="ArialMT" w:eastAsia="Arial-BoldMT"/>
          <w:iCs/>
          <w:color w:val="000000"/>
          <w:sz w:val="24"/>
          <w:szCs w:val="24"/>
        </w:rPr>
        <w:t>Percent composition can also be calculated from the formula of a compound. Consider the formula for the compound, iron (III) oxide, Fe</w:t>
      </w:r>
      <w:r>
        <w:rPr>
          <w:rFonts w:cs="ArialMT" w:eastAsia="Arial-BoldMT"/>
          <w:iCs/>
          <w:color w:val="000000"/>
          <w:sz w:val="24"/>
          <w:szCs w:val="24"/>
          <w:vertAlign w:val="subscript"/>
        </w:rPr>
        <w:t>2</w:t>
      </w:r>
      <w:r>
        <w:rPr>
          <w:rFonts w:cs="ArialMT" w:eastAsia="Arial-BoldMT"/>
          <w:iCs/>
          <w:color w:val="000000"/>
          <w:sz w:val="24"/>
          <w:szCs w:val="24"/>
        </w:rPr>
        <w:t>O</w:t>
      </w:r>
      <w:r>
        <w:rPr>
          <w:rFonts w:cs="ArialMT" w:eastAsia="Arial-BoldMT"/>
          <w:iCs/>
          <w:color w:val="000000"/>
          <w:sz w:val="24"/>
          <w:szCs w:val="24"/>
          <w:vertAlign w:val="subscript"/>
        </w:rPr>
        <w:t>3</w:t>
      </w:r>
      <w:r>
        <w:rPr>
          <w:rFonts w:cs="ArialMT" w:eastAsia="Arial-BoldMT"/>
          <w:iCs/>
          <w:color w:val="000000"/>
          <w:sz w:val="24"/>
          <w:szCs w:val="24"/>
        </w:rPr>
        <w:t>. The percent composition of the elements in this compound can be calculated by dividing the total atomic mass of the atoms of each element in the formula by the formula mass</w:t>
      </w:r>
      <w:r>
        <w:rPr>
          <w:rFonts w:cs="ArialMT" w:eastAsia="Arial-BoldMT"/>
          <w:iCs/>
          <w:color w:val="000000"/>
          <w:sz w:val="24"/>
          <w:szCs w:val="24"/>
        </w:rPr>
        <w:t>.</w:t>
      </w:r>
    </w:p>
    <w:p>
      <w:pPr>
        <w:pStyle w:val="style0"/>
        <w:autoSpaceDE w:val="false"/>
        <w:autoSpaceDN w:val="false"/>
        <w:adjustRightInd w:val="false"/>
        <w:spacing w:after="0" w:lineRule="auto" w:line="240"/>
        <w:rPr>
          <w:rFonts w:cs="Arial-BoldMT" w:eastAsia="Arial-BoldMT"/>
          <w:bCs/>
          <w:iCs/>
          <w:color w:val="000000"/>
          <w:sz w:val="24"/>
          <w:szCs w:val="24"/>
        </w:rPr>
      </w:pPr>
    </w:p>
    <w:p>
      <w:pPr>
        <w:pStyle w:val="style0"/>
        <w:autoSpaceDE w:val="false"/>
        <w:autoSpaceDN w:val="false"/>
        <w:adjustRightInd w:val="false"/>
        <w:spacing w:after="0" w:lineRule="auto" w:line="240"/>
        <w:rPr>
          <w:rFonts w:cs="Arial-BoldMT" w:eastAsia="Arial-BoldMT"/>
          <w:b/>
          <w:bCs/>
          <w:iCs/>
          <w:color w:val="000000"/>
          <w:sz w:val="24"/>
          <w:szCs w:val="24"/>
        </w:rPr>
      </w:pPr>
      <w:r>
        <w:rPr>
          <w:rFonts w:cs="Arial-BoldMT" w:eastAsia="Arial-BoldMT"/>
          <w:b/>
          <w:bCs/>
          <w:iCs/>
          <w:color w:val="000000"/>
          <w:sz w:val="24"/>
          <w:szCs w:val="24"/>
        </w:rPr>
        <w:t>Example 2</w:t>
      </w:r>
    </w:p>
    <w:p>
      <w:pPr>
        <w:pStyle w:val="style157"/>
        <w:rPr>
          <w:rFonts w:eastAsia="Arial-BoldMT"/>
        </w:rPr>
      </w:pPr>
      <w:r>
        <w:rPr>
          <w:rFonts w:eastAsia="Arial-BoldMT"/>
        </w:rPr>
        <w:t>What is the percent composition of iron (III) oxide, Fe</w:t>
      </w:r>
      <w:r>
        <w:rPr>
          <w:rFonts w:eastAsia="Arial-BoldMT"/>
          <w:vertAlign w:val="subscript"/>
        </w:rPr>
        <w:t>2</w:t>
      </w:r>
      <w:r>
        <w:rPr>
          <w:rFonts w:eastAsia="Arial-BoldMT"/>
        </w:rPr>
        <w:t>O</w:t>
      </w:r>
      <w:r>
        <w:rPr>
          <w:rFonts w:eastAsia="Arial-BoldMT"/>
          <w:vertAlign w:val="subscript"/>
        </w:rPr>
        <w:t>3</w:t>
      </w:r>
      <w:r>
        <w:rPr>
          <w:rFonts w:eastAsia="Arial-BoldMT"/>
        </w:rPr>
        <w:t>?</w:t>
      </w:r>
    </w:p>
    <w:p>
      <w:pPr>
        <w:pStyle w:val="style157"/>
        <w:rPr>
          <w:rFonts w:eastAsia="Arial-BoldMT"/>
        </w:rPr>
      </w:pPr>
    </w:p>
    <w:p>
      <w:pPr>
        <w:pStyle w:val="style157"/>
        <w:rPr>
          <w:rFonts w:eastAsia="Arial-BoldMT"/>
          <w:b/>
        </w:rPr>
      </w:pPr>
      <w:r>
        <w:rPr>
          <w:rFonts w:eastAsia="Arial-BoldMT"/>
          <w:b/>
        </w:rPr>
        <w:t>Solution</w:t>
      </w:r>
    </w:p>
    <w:tbl>
      <w:tblPr>
        <w:tblStyle w:val="style154"/>
        <w:tblW w:w="0" w:type="auto"/>
        <w:tblLook w:val="04A0" w:firstRow="1" w:lastRow="0" w:firstColumn="1" w:lastColumn="0" w:noHBand="0" w:noVBand="1"/>
      </w:tblPr>
      <w:tblGrid>
        <w:gridCol w:w="2394"/>
        <w:gridCol w:w="2394"/>
        <w:gridCol w:w="2394"/>
        <w:gridCol w:w="2394"/>
      </w:tblGrid>
      <w:tr>
        <w:trPr/>
        <w:tc>
          <w:tcPr>
            <w:tcW w:w="2394" w:type="dxa"/>
            <w:tcBorders/>
          </w:tcPr>
          <w:p>
            <w:pPr>
              <w:pStyle w:val="style157"/>
              <w:rPr>
                <w:rFonts w:eastAsia="Arial-BoldMT"/>
              </w:rPr>
            </w:pPr>
            <w:r>
              <w:rPr>
                <w:rFonts w:eastAsia="Arial-BoldMT"/>
              </w:rPr>
              <w:t xml:space="preserve">Element </w:t>
            </w:r>
          </w:p>
        </w:tc>
        <w:tc>
          <w:tcPr>
            <w:tcW w:w="2394" w:type="dxa"/>
            <w:tcBorders/>
          </w:tcPr>
          <w:p>
            <w:pPr>
              <w:pStyle w:val="style157"/>
              <w:rPr>
                <w:rFonts w:eastAsia="Arial-BoldMT"/>
              </w:rPr>
            </w:pPr>
            <w:r>
              <w:rPr>
                <w:rFonts w:eastAsia="Arial-BoldMT"/>
              </w:rPr>
              <w:t>Atomic mass</w:t>
            </w:r>
          </w:p>
        </w:tc>
        <w:tc>
          <w:tcPr>
            <w:tcW w:w="2394" w:type="dxa"/>
            <w:tcBorders/>
          </w:tcPr>
          <w:p>
            <w:pPr>
              <w:pStyle w:val="style157"/>
              <w:rPr>
                <w:rFonts w:eastAsia="Arial-BoldMT"/>
              </w:rPr>
            </w:pPr>
            <w:r>
              <w:rPr>
                <w:rFonts w:eastAsia="Arial-BoldMT"/>
              </w:rPr>
              <w:t>Number of atom per formula</w:t>
            </w:r>
          </w:p>
        </w:tc>
        <w:tc>
          <w:tcPr>
            <w:tcW w:w="2394" w:type="dxa"/>
            <w:tcBorders/>
          </w:tcPr>
          <w:p>
            <w:pPr>
              <w:pStyle w:val="style157"/>
              <w:rPr>
                <w:rFonts w:eastAsia="Arial-BoldMT"/>
              </w:rPr>
            </w:pPr>
            <w:r>
              <w:rPr>
                <w:rFonts w:eastAsia="Arial-BoldMT"/>
              </w:rPr>
              <w:t xml:space="preserve">Product </w:t>
            </w:r>
          </w:p>
        </w:tc>
      </w:tr>
      <w:tr>
        <w:tblPrEx/>
        <w:trPr/>
        <w:tc>
          <w:tcPr>
            <w:tcW w:w="2394" w:type="dxa"/>
            <w:tcBorders/>
          </w:tcPr>
          <w:p>
            <w:pPr>
              <w:pStyle w:val="style157"/>
              <w:rPr>
                <w:rFonts w:eastAsia="Arial-BoldMT"/>
              </w:rPr>
            </w:pPr>
            <w:r>
              <w:rPr>
                <w:rFonts w:eastAsia="Arial-BoldMT"/>
              </w:rPr>
              <w:t xml:space="preserve">Fe </w:t>
            </w:r>
          </w:p>
        </w:tc>
        <w:tc>
          <w:tcPr>
            <w:tcW w:w="2394" w:type="dxa"/>
            <w:tcBorders/>
          </w:tcPr>
          <w:p>
            <w:pPr>
              <w:pStyle w:val="style157"/>
              <w:rPr>
                <w:rFonts w:eastAsia="Arial-BoldMT"/>
              </w:rPr>
            </w:pPr>
            <w:r>
              <w:rPr>
                <w:rFonts w:eastAsia="Arial-BoldMT"/>
              </w:rPr>
              <w:t>55.8</w:t>
            </w:r>
          </w:p>
        </w:tc>
        <w:tc>
          <w:tcPr>
            <w:tcW w:w="2394" w:type="dxa"/>
            <w:tcBorders/>
          </w:tcPr>
          <w:p>
            <w:pPr>
              <w:pStyle w:val="style157"/>
              <w:rPr>
                <w:rFonts w:eastAsia="Arial-BoldMT"/>
              </w:rPr>
            </w:pPr>
            <w:r>
              <w:rPr>
                <w:rFonts w:eastAsia="Arial-BoldMT"/>
              </w:rPr>
              <w:t>2</w:t>
            </w:r>
          </w:p>
        </w:tc>
        <w:tc>
          <w:tcPr>
            <w:tcW w:w="2394" w:type="dxa"/>
            <w:tcBorders/>
          </w:tcPr>
          <w:p>
            <w:pPr>
              <w:pStyle w:val="style157"/>
              <w:rPr>
                <w:rFonts w:eastAsia="Arial-BoldMT"/>
              </w:rPr>
            </w:pPr>
            <w:r>
              <w:rPr>
                <w:rFonts w:eastAsia="Arial-BoldMT"/>
              </w:rPr>
              <w:t>111.6</w:t>
            </w:r>
          </w:p>
        </w:tc>
      </w:tr>
      <w:tr>
        <w:tblPrEx/>
        <w:trPr/>
        <w:tc>
          <w:tcPr>
            <w:tcW w:w="2394" w:type="dxa"/>
            <w:tcBorders/>
          </w:tcPr>
          <w:p>
            <w:pPr>
              <w:pStyle w:val="style157"/>
              <w:rPr>
                <w:rFonts w:eastAsia="Arial-BoldMT"/>
              </w:rPr>
            </w:pPr>
            <w:r>
              <w:rPr>
                <w:rFonts w:eastAsia="Arial-BoldMT"/>
              </w:rPr>
              <w:t>O</w:t>
            </w:r>
          </w:p>
        </w:tc>
        <w:tc>
          <w:tcPr>
            <w:tcW w:w="2394" w:type="dxa"/>
            <w:tcBorders/>
          </w:tcPr>
          <w:p>
            <w:pPr>
              <w:pStyle w:val="style157"/>
              <w:rPr>
                <w:rFonts w:eastAsia="Arial-BoldMT"/>
              </w:rPr>
            </w:pPr>
            <w:r>
              <w:rPr>
                <w:rFonts w:eastAsia="Arial-BoldMT"/>
              </w:rPr>
              <w:t>16.0</w:t>
            </w:r>
          </w:p>
        </w:tc>
        <w:tc>
          <w:tcPr>
            <w:tcW w:w="2394" w:type="dxa"/>
            <w:tcBorders/>
          </w:tcPr>
          <w:p>
            <w:pPr>
              <w:pStyle w:val="style157"/>
              <w:rPr>
                <w:rFonts w:eastAsia="Arial-BoldMT"/>
              </w:rPr>
            </w:pPr>
            <w:r>
              <w:rPr>
                <w:rFonts w:eastAsia="Arial-BoldMT"/>
              </w:rPr>
              <w:t>3</w:t>
            </w:r>
          </w:p>
        </w:tc>
        <w:tc>
          <w:tcPr>
            <w:tcW w:w="2394" w:type="dxa"/>
            <w:tcBorders/>
          </w:tcPr>
          <w:p>
            <w:pPr>
              <w:pStyle w:val="style157"/>
              <w:rPr>
                <w:rFonts w:eastAsia="Arial-BoldMT"/>
              </w:rPr>
            </w:pPr>
            <w:r>
              <w:rPr>
                <w:rFonts w:eastAsia="Arial-BoldMT"/>
              </w:rPr>
              <w:t>48</w:t>
            </w:r>
          </w:p>
        </w:tc>
      </w:tr>
      <w:tr>
        <w:tblPrEx/>
        <w:trPr/>
        <w:tc>
          <w:tcPr>
            <w:tcW w:w="9576" w:type="dxa"/>
            <w:gridSpan w:val="4"/>
            <w:tcBorders/>
          </w:tcPr>
          <w:p>
            <w:pPr>
              <w:pStyle w:val="style157"/>
              <w:rPr>
                <w:rFonts w:eastAsia="Arial-BoldMT"/>
                <w:color w:val="000000"/>
              </w:rPr>
            </w:pPr>
            <w:r>
              <w:rPr>
                <w:rFonts w:eastAsia="Arial-BoldMT"/>
              </w:rPr>
              <w:t>Formula mass of Fe</w:t>
            </w:r>
            <w:r>
              <w:rPr>
                <w:rFonts w:eastAsia="Arial-BoldMT"/>
                <w:vertAlign w:val="subscript"/>
              </w:rPr>
              <w:t>2</w:t>
            </w:r>
            <w:r>
              <w:rPr>
                <w:rFonts w:eastAsia="Arial-BoldMT"/>
              </w:rPr>
              <w:t>O</w:t>
            </w:r>
            <w:r>
              <w:rPr>
                <w:rFonts w:eastAsia="Arial-BoldMT"/>
                <w:vertAlign w:val="subscript"/>
              </w:rPr>
              <w:t>3</w:t>
            </w:r>
            <w:r>
              <w:rPr>
                <w:rFonts w:eastAsia="Arial-BoldMT"/>
              </w:rPr>
              <w:t xml:space="preserve">     ======================================  159.6g</w:t>
            </w:r>
          </w:p>
        </w:tc>
      </w:tr>
    </w:tbl>
    <w:p>
      <w:pPr>
        <w:pStyle w:val="style157"/>
        <w:rPr>
          <w:rFonts w:eastAsia="Arial-BoldMT"/>
        </w:rPr>
      </w:pPr>
    </w:p>
    <w:p>
      <w:pPr>
        <w:pStyle w:val="style157"/>
        <w:rPr>
          <w:rFonts w:eastAsia="Arial-BoldMT"/>
          <w:b/>
          <w:i/>
        </w:rPr>
      </w:pPr>
      <m:oMathPara>
        <m:oMathParaPr>
          <m:jc m:val="left"/>
        </m:oMathParaPr>
        <m:oMath>
          <m:r>
            <m:rPr>
              <m:sty m:val="p"/>
            </m:rPr>
            <w:rPr>
              <w:rFonts w:ascii="Cambria Math" w:eastAsia="Arial-BoldMT" w:hAnsi="Cambria Math"/>
            </w:rPr>
            <m:t>% iron=</m:t>
          </m:r>
          <m:f>
            <m:fPr>
              <m:ctrlPr>
                <w:rPr>
                  <w:rFonts w:ascii="Cambria Math" w:eastAsia="Arial-BoldMT" w:hAnsi="Cambria Math"/>
                  <w:b/>
                  <w:i/>
                </w:rPr>
              </m:ctrlPr>
            </m:fPr>
            <m:num>
              <m:r>
                <m:rPr>
                  <m:sty m:val="p"/>
                </m:rPr>
                <w:rPr>
                  <w:rFonts w:ascii="Cambria Math" w:eastAsia="Arial-BoldMT" w:hAnsi="Cambria Math"/>
                </w:rPr>
                <m:t>111.6</m:t>
              </m:r>
            </m:num>
            <m:den>
              <m:r>
                <m:rPr>
                  <m:sty m:val="p"/>
                </m:rPr>
                <w:rPr>
                  <w:rFonts w:ascii="Cambria Math" w:eastAsia="Arial-BoldMT" w:hAnsi="Cambria Math"/>
                </w:rPr>
                <m:t>159.6</m:t>
              </m:r>
            </m:den>
          </m:f>
          <m:r>
            <m:rPr>
              <m:sty m:val="p"/>
            </m:rPr>
            <w:rPr>
              <w:rFonts w:ascii="Cambria Math" w:eastAsia="Arial-BoldMT" w:hAnsi="Cambria Math"/>
            </w:rPr>
            <m:t>×100=69.9%</m:t>
          </m:r>
        </m:oMath>
      </m:oMathPara>
    </w:p>
    <w:p>
      <w:pPr>
        <w:pStyle w:val="style157"/>
        <w:rPr>
          <w:rFonts w:eastAsia="Arial-BoldMT"/>
          <w:b/>
          <w:i/>
        </w:rPr>
      </w:pPr>
    </w:p>
    <w:p>
      <w:pPr>
        <w:pStyle w:val="style157"/>
        <w:rPr>
          <w:rFonts w:eastAsia="Arial-BoldMT"/>
          <w:b/>
          <w:i/>
        </w:rPr>
      </w:pPr>
      <m:oMathPara>
        <m:oMathParaPr>
          <m:jc m:val="left"/>
        </m:oMathParaPr>
        <m:oMath>
          <m:r>
            <m:rPr>
              <m:sty m:val="p"/>
            </m:rPr>
            <w:rPr>
              <w:rFonts w:ascii="Cambria Math" w:eastAsia="Arial-BoldMT" w:hAnsi="Cambria Math"/>
            </w:rPr>
            <m:t>% oxygen=</m:t>
          </m:r>
          <m:f>
            <m:fPr>
              <m:ctrlPr>
                <w:rPr>
                  <w:rFonts w:ascii="Cambria Math" w:eastAsia="Arial-BoldMT" w:hAnsi="Cambria Math"/>
                  <w:b/>
                  <w:i/>
                </w:rPr>
              </m:ctrlPr>
            </m:fPr>
            <m:num>
              <m:r>
                <m:rPr>
                  <m:sty m:val="p"/>
                </m:rPr>
                <w:rPr>
                  <w:rFonts w:ascii="Cambria Math" w:eastAsia="Arial-BoldMT" w:hAnsi="Cambria Math"/>
                </w:rPr>
                <m:t>48.0</m:t>
              </m:r>
            </m:num>
            <m:den>
              <m:r>
                <m:rPr>
                  <m:sty m:val="p"/>
                </m:rPr>
                <w:rPr>
                  <w:rFonts w:ascii="Cambria Math" w:eastAsia="Arial-BoldMT" w:hAnsi="Cambria Math"/>
                </w:rPr>
                <m:t>159.6</m:t>
              </m:r>
            </m:den>
          </m:f>
          <m:r>
            <m:rPr>
              <m:sty m:val="p"/>
            </m:rPr>
            <w:rPr>
              <w:rFonts w:ascii="Cambria Math" w:eastAsia="Arial-BoldMT" w:hAnsi="Cambria Math"/>
            </w:rPr>
            <m:t>×100=30.1%</m:t>
          </m:r>
        </m:oMath>
      </m:oMathPara>
    </w:p>
    <w:p>
      <w:pPr>
        <w:pStyle w:val="style157"/>
        <w:rPr>
          <w:rFonts w:eastAsia="Arial-BoldMT"/>
          <w:b/>
          <w:i/>
        </w:rPr>
      </w:pPr>
    </w:p>
    <w:p>
      <w:pPr>
        <w:pStyle w:val="style157"/>
        <w:rPr>
          <w:rFonts w:eastAsia="Arial-BoldMT"/>
          <w:b/>
          <w:i/>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p>
    <w:p>
      <w:pPr>
        <w:pStyle w:val="style157"/>
        <w:rPr>
          <w:b/>
          <w:sz w:val="28"/>
          <w:szCs w:val="28"/>
        </w:rPr>
      </w:pPr>
      <w:r>
        <w:rPr>
          <w:b/>
          <w:sz w:val="28"/>
          <w:szCs w:val="28"/>
        </w:rPr>
        <w:t>WEEKS 6 &amp; 7: MID-TERM EXAMINATION AND SPECIAL HOLIDAY PROJECT</w:t>
      </w:r>
    </w:p>
    <w:p>
      <w:pPr>
        <w:pStyle w:val="style157"/>
        <w:rPr>
          <w:sz w:val="28"/>
          <w:szCs w:val="28"/>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0"/>
        <w:rPr>
          <w:b/>
          <w:sz w:val="28"/>
          <w:szCs w:val="28"/>
        </w:rPr>
      </w:pPr>
      <w:r>
        <w:rPr>
          <w:b/>
          <w:sz w:val="28"/>
          <w:szCs w:val="28"/>
        </w:rPr>
        <w:t xml:space="preserve">WEEKS </w:t>
      </w:r>
      <w:r>
        <w:rPr>
          <w:b/>
          <w:sz w:val="28"/>
          <w:szCs w:val="28"/>
        </w:rPr>
        <w:t xml:space="preserve">8: </w:t>
      </w:r>
      <w:r>
        <w:rPr>
          <w:b/>
          <w:sz w:val="28"/>
          <w:szCs w:val="28"/>
        </w:rPr>
        <w:t>SEPARATION TECHNIQUES</w:t>
      </w:r>
    </w:p>
    <w:p>
      <w:pPr>
        <w:pStyle w:val="style157"/>
        <w:rPr>
          <w:b/>
        </w:rPr>
      </w:pPr>
      <w:r>
        <w:rPr>
          <w:b/>
          <w:i/>
        </w:rPr>
        <w:t xml:space="preserve">WHAT ARE THE </w:t>
      </w:r>
      <w:r>
        <w:rPr>
          <w:b/>
          <w:i/>
          <w:color w:val="ff0000"/>
        </w:rPr>
        <w:t>PHYSICAL</w:t>
      </w:r>
      <w:r>
        <w:rPr>
          <w:b/>
          <w:i/>
        </w:rPr>
        <w:t xml:space="preserve"> METHODS FOR SEPARATING SUBSTANCES?</w:t>
      </w:r>
    </w:p>
    <w:p>
      <w:pPr>
        <w:pStyle w:val="style157"/>
        <w:rPr/>
      </w:pPr>
    </w:p>
    <w:p>
      <w:pPr>
        <w:pStyle w:val="style157"/>
        <w:rPr/>
      </w:pPr>
      <w:r>
        <w:t>Most materials in our surroundings are mixtures of two or more components. Mixtures are either homogeneous or heterogeneous. Homogeneous mixtures are uniform in composition, but heterogeneous mixtures are not uniform in composition.</w:t>
      </w:r>
    </w:p>
    <w:p>
      <w:pPr>
        <w:pStyle w:val="style157"/>
        <w:rPr/>
      </w:pPr>
      <w:r>
        <w:t>Air is a homogeneous mixture and oil in water is a heterogeneous mixture. Homogeneous and heterogeneous mixtures can be separated into their components by several physical methods. The choice of separation techniques is based on the type of mixture and difference in the chemical properties of the constituents of a mixture.</w:t>
      </w:r>
    </w:p>
    <w:p>
      <w:pPr>
        <w:pStyle w:val="style157"/>
        <w:rPr>
          <w:i/>
        </w:rPr>
      </w:pPr>
    </w:p>
    <w:p>
      <w:pPr>
        <w:pStyle w:val="style157"/>
        <w:numPr>
          <w:ilvl w:val="0"/>
          <w:numId w:val="20"/>
        </w:numPr>
        <w:rPr>
          <w:i/>
        </w:rPr>
      </w:pPr>
      <w:r>
        <w:rPr>
          <w:i/>
        </w:rPr>
        <w:t xml:space="preserve">The separation technique that is used depends on the type of substances that need separating. This technique is not used very often (except to separate </w:t>
      </w:r>
      <w:r>
        <w:rPr>
          <w:i/>
          <w:color w:val="cc0000"/>
        </w:rPr>
        <w:t>steel</w:t>
      </w:r>
      <w:r>
        <w:rPr>
          <w:i/>
          <w:color w:val="cc0000"/>
        </w:rPr>
        <w:t xml:space="preserve"> </w:t>
      </w:r>
      <w:r>
        <w:rPr>
          <w:i/>
        </w:rPr>
        <w:t>from other</w:t>
      </w:r>
      <w:r>
        <w:rPr>
          <w:i/>
        </w:rPr>
        <w:t xml:space="preserve"> </w:t>
      </w:r>
      <w:r>
        <w:rPr>
          <w:i/>
          <w:color w:val="cc0000"/>
        </w:rPr>
        <w:t>recycled scraped metals</w:t>
      </w:r>
      <w:r>
        <w:rPr>
          <w:i/>
        </w:rPr>
        <w:t>) because there are not many</w:t>
      </w:r>
      <w:r>
        <w:rPr>
          <w:i/>
        </w:rPr>
        <w:t xml:space="preserve"> </w:t>
      </w:r>
      <w:r>
        <w:rPr>
          <w:i/>
          <w:color w:val="0000ff"/>
        </w:rPr>
        <w:t>magnetic substances</w:t>
      </w:r>
      <w:r>
        <w:rPr>
          <w:i/>
        </w:rPr>
        <w:t>.</w:t>
      </w:r>
    </w:p>
    <w:p>
      <w:pPr>
        <w:pStyle w:val="style157"/>
        <w:rPr>
          <w:b/>
          <w:i/>
        </w:rPr>
      </w:pPr>
      <w:r>
        <w:rPr>
          <w:b/>
          <w:i/>
        </w:rPr>
        <w:t>Key notes on certain separation techniques:</w:t>
      </w:r>
      <w:r>
        <w:rPr>
          <w:b/>
          <w:i/>
        </w:rPr>
        <w:br/>
      </w:r>
      <w:r>
        <w:rPr>
          <w:b/>
          <w:i/>
        </w:rPr>
        <w:t xml:space="preserve">1) </w:t>
      </w:r>
      <w:r>
        <w:rPr>
          <w:b/>
          <w:i/>
          <w:color w:val="0000ff"/>
          <w:u w:val="dash"/>
        </w:rPr>
        <w:t>Fractional distillation</w:t>
      </w:r>
      <w:r>
        <w:rPr>
          <w:b/>
          <w:i/>
          <w:color w:val="0000ff"/>
          <w:u w:val="dash"/>
        </w:rPr>
        <w:t xml:space="preserve"> </w:t>
      </w:r>
      <w:r>
        <w:rPr>
          <w:b/>
          <w:i/>
        </w:rPr>
        <w:t>is used for liquids that mix</w:t>
      </w:r>
    </w:p>
    <w:p>
      <w:pPr>
        <w:pStyle w:val="style157"/>
        <w:rPr>
          <w:b/>
          <w:i/>
        </w:rPr>
      </w:pPr>
      <w:r>
        <w:t xml:space="preserve">2) </w:t>
      </w:r>
      <w:r>
        <w:rPr>
          <w:color w:val="0000ff"/>
          <w:u w:val="dash"/>
        </w:rPr>
        <w:t>A separating funnel</w:t>
      </w:r>
      <w:r>
        <w:rPr>
          <w:color w:val="0000ff"/>
          <w:u w:val="dash"/>
        </w:rPr>
        <w:t xml:space="preserve"> </w:t>
      </w:r>
      <w:r>
        <w:t xml:space="preserve">is used for liquids that do </w:t>
      </w:r>
      <w:r>
        <w:rPr>
          <w:color w:val="ff0000"/>
        </w:rPr>
        <w:t>not</w:t>
      </w:r>
      <w:r>
        <w:t xml:space="preserve"> mix.</w:t>
      </w:r>
      <w:r>
        <w:t xml:space="preserve"> </w:t>
      </w:r>
      <w:r>
        <w:t>Immiscible liquids are separated using a separating funnel.</w:t>
      </w:r>
    </w:p>
    <w:p>
      <w:pPr>
        <w:pStyle w:val="style157"/>
        <w:rPr/>
      </w:pPr>
      <w:r>
        <w:t xml:space="preserve"> 3) C</w:t>
      </w:r>
      <w:r>
        <w:rPr>
          <w:rStyle w:val="style85"/>
          <w:color w:val="auto"/>
        </w:rPr>
        <w:t>rystallization</w:t>
      </w:r>
      <w:r>
        <w:t xml:space="preserve"> is used for a solid that dissolves in a liquid.</w:t>
      </w:r>
    </w:p>
    <w:p>
      <w:pPr>
        <w:pStyle w:val="style157"/>
        <w:rPr/>
      </w:pPr>
      <w:r>
        <w:t>4) Filtration is used for a solid that does not dissolve in a liquid.</w:t>
      </w:r>
    </w:p>
    <w:p>
      <w:pPr>
        <w:pStyle w:val="style157"/>
        <w:rPr/>
      </w:pPr>
      <w:r>
        <w:t>5) Chromatography  is used for separating components of a mixture.</w:t>
      </w:r>
    </w:p>
    <w:p>
      <w:pPr>
        <w:pStyle w:val="style157"/>
        <w:rPr/>
      </w:pPr>
    </w:p>
    <w:p>
      <w:pPr>
        <w:pStyle w:val="style157"/>
        <w:rPr>
          <w:b/>
          <w:i/>
        </w:rPr>
      </w:pPr>
      <w:r>
        <w:rPr>
          <w:b/>
          <w:i/>
        </w:rPr>
        <w:t>Simple distillation:</w:t>
      </w:r>
    </w:p>
    <w:p>
      <w:pPr>
        <w:pStyle w:val="style157"/>
        <w:rPr>
          <w:b/>
          <w:i/>
        </w:rPr>
      </w:pPr>
    </w:p>
    <w:p>
      <w:pPr>
        <w:pStyle w:val="style157"/>
        <w:rPr>
          <w:i/>
        </w:rPr>
      </w:pPr>
      <w:r>
        <w:rPr>
          <w:i/>
        </w:rPr>
        <w:t>Simple distillation is a method used for the separation of components of a mixture containing two miscible liquids that boil without decomposition and have sufficient difference in their boiling points.</w:t>
      </w:r>
    </w:p>
    <w:p>
      <w:pPr>
        <w:pStyle w:val="style157"/>
        <w:rPr>
          <w:i/>
        </w:rPr>
      </w:pPr>
    </w:p>
    <w:p>
      <w:pPr>
        <w:pStyle w:val="style157"/>
        <w:rPr>
          <w:i/>
        </w:rPr>
      </w:pPr>
    </w:p>
    <w:p>
      <w:pPr>
        <w:pStyle w:val="style157"/>
        <w:rPr>
          <w:i/>
        </w:rPr>
      </w:pPr>
      <w:r>
        <w:rPr>
          <w:i/>
        </w:rPr>
        <w:t>The distillation process involves heating a liquid to its boiling points, and transferring the vapors into the cold portion of the apparatus, then condensing the vapors and collecting the condensed liquid in a container. In this process, when the temperature of a liquid rises, the vapor pressure of the liquid increases. When the vapor pressure of the liquid and the atmospheric pressure reach the same level, the liquid passes into its vapor state. The vapors pass over the heated portion of the apparatus until they come into contact with the cold surface of the water-cooled condenser. When the vapor cools, it condenses and passes down the condenser and is collected into a receiver through the vacuum adapter.</w:t>
      </w:r>
    </w:p>
    <w:p>
      <w:pPr>
        <w:pStyle w:val="style157"/>
        <w:rPr>
          <w:i/>
        </w:rPr>
      </w:pPr>
    </w:p>
    <w:p>
      <w:pPr>
        <w:pStyle w:val="style157"/>
        <w:rPr>
          <w:b/>
          <w:i/>
        </w:rPr>
      </w:pPr>
      <w:r>
        <w:rPr>
          <w:i/>
        </w:rPr>
        <w:t xml:space="preserve"> </w:t>
      </w:r>
      <w:r>
        <w:rPr>
          <w:b/>
          <w:i/>
        </w:rPr>
        <w:t xml:space="preserve">Applications:  </w:t>
      </w:r>
    </w:p>
    <w:p>
      <w:pPr>
        <w:pStyle w:val="style157"/>
        <w:rPr>
          <w:i/>
        </w:rPr>
      </w:pPr>
    </w:p>
    <w:p>
      <w:pPr>
        <w:pStyle w:val="style157"/>
        <w:numPr>
          <w:ilvl w:val="0"/>
          <w:numId w:val="57"/>
        </w:numPr>
        <w:rPr>
          <w:i/>
        </w:rPr>
      </w:pPr>
      <w:r>
        <w:rPr>
          <w:i/>
        </w:rPr>
        <w:t>Separation of acetone and water.</w:t>
      </w:r>
    </w:p>
    <w:p>
      <w:pPr>
        <w:pStyle w:val="style157"/>
        <w:numPr>
          <w:ilvl w:val="0"/>
          <w:numId w:val="57"/>
        </w:numPr>
        <w:rPr>
          <w:i/>
        </w:rPr>
      </w:pPr>
      <w:r>
        <w:rPr>
          <w:i/>
        </w:rPr>
        <w:t>Distillation of alcohol.</w:t>
      </w:r>
    </w:p>
    <w:p>
      <w:pPr>
        <w:pStyle w:val="style157"/>
        <w:rPr>
          <w:b/>
          <w:i/>
        </w:rPr>
      </w:pPr>
    </w:p>
    <w:p>
      <w:pPr>
        <w:pStyle w:val="style157"/>
        <w:rPr>
          <w:b/>
          <w:i/>
        </w:rPr>
      </w:pPr>
    </w:p>
    <w:p>
      <w:pPr>
        <w:pStyle w:val="style157"/>
        <w:rPr>
          <w:b/>
          <w:i/>
        </w:rPr>
      </w:pPr>
    </w:p>
    <w:p>
      <w:pPr>
        <w:pStyle w:val="style157"/>
        <w:rPr>
          <w:b/>
          <w:i/>
        </w:rPr>
      </w:pPr>
      <w:r>
        <w:rPr>
          <w:b/>
          <w:i/>
        </w:rPr>
        <w:t>What is Fractional Distillation?</w:t>
      </w:r>
    </w:p>
    <w:p>
      <w:pPr>
        <w:pStyle w:val="style157"/>
        <w:numPr>
          <w:ilvl w:val="0"/>
          <w:numId w:val="20"/>
        </w:numPr>
        <w:rPr>
          <w:i/>
        </w:rPr>
      </w:pPr>
      <w:r>
        <w:rPr>
          <w:i/>
        </w:rPr>
        <w:t>Fractional Distillation is a sep</w:t>
      </w:r>
      <w:r>
        <w:rPr>
          <w:i/>
        </w:rPr>
        <w:t>a</w:t>
      </w:r>
      <w:r>
        <w:rPr>
          <w:i/>
        </w:rPr>
        <w:t>ration technique that is used for liquids that dissolve in each other.</w:t>
      </w:r>
    </w:p>
    <w:p>
      <w:pPr>
        <w:pStyle w:val="style157"/>
        <w:numPr>
          <w:ilvl w:val="0"/>
          <w:numId w:val="20"/>
        </w:numPr>
        <w:rPr>
          <w:i/>
        </w:rPr>
      </w:pPr>
      <w:r>
        <w:rPr>
          <w:i/>
        </w:rPr>
        <w:t xml:space="preserve">Liquids that dissolve in each other are called </w:t>
      </w:r>
      <w:r>
        <w:rPr>
          <w:b/>
          <w:i/>
          <w:color w:val="0000ff"/>
        </w:rPr>
        <w:t>miscible</w:t>
      </w:r>
      <w:r>
        <w:rPr>
          <w:i/>
        </w:rPr>
        <w:t>. A liquid can be separated from a mixture of liquids in a solution by fractional distillation.</w:t>
      </w:r>
    </w:p>
    <w:p>
      <w:pPr>
        <w:pStyle w:val="style157"/>
        <w:rPr>
          <w:i/>
        </w:rPr>
      </w:pPr>
    </w:p>
    <w:p>
      <w:pPr>
        <w:pStyle w:val="style157"/>
        <w:rPr>
          <w:i/>
        </w:rPr>
      </w:pPr>
      <w:r>
        <w:rPr>
          <w:i/>
          <w:noProof/>
          <w:lang w:eastAsia="en-US"/>
        </w:rPr>
        <w:drawing>
          <wp:inline distL="0" distT="0" distB="0" distR="0">
            <wp:extent cx="4101220" cy="2271659"/>
            <wp:effectExtent l="0" t="0" r="0" b="0"/>
            <wp:docPr id="1120" name="Picture 838" descr="Distillation showing a Condens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838"/>
                    <pic:cNvPicPr/>
                  </pic:nvPicPr>
                  <pic:blipFill>
                    <a:blip r:embed="rId63" cstate="print"/>
                    <a:srcRect l="0" t="0" r="0" b="0"/>
                    <a:stretch/>
                  </pic:blipFill>
                  <pic:spPr>
                    <a:xfrm rot="0">
                      <a:off x="0" y="0"/>
                      <a:ext cx="4101220" cy="2271659"/>
                    </a:xfrm>
                    <a:prstGeom prst="rect"/>
                    <a:ln>
                      <a:noFill/>
                    </a:ln>
                  </pic:spPr>
                </pic:pic>
              </a:graphicData>
            </a:graphic>
          </wp:inline>
        </w:drawing>
      </w:r>
    </w:p>
    <w:p>
      <w:pPr>
        <w:pStyle w:val="style157"/>
        <w:rPr>
          <w:b/>
          <w:i/>
        </w:rPr>
      </w:pPr>
      <w:r>
        <w:rPr>
          <w:b/>
          <w:i/>
        </w:rPr>
        <w:t>Fractional Distillation</w:t>
      </w:r>
    </w:p>
    <w:p>
      <w:pPr>
        <w:pStyle w:val="style157"/>
        <w:rPr>
          <w:i/>
        </w:rPr>
      </w:pPr>
    </w:p>
    <w:p>
      <w:pPr>
        <w:pStyle w:val="style157"/>
        <w:rPr>
          <w:i/>
        </w:rPr>
      </w:pPr>
    </w:p>
    <w:p>
      <w:pPr>
        <w:pStyle w:val="style157"/>
        <w:numPr>
          <w:ilvl w:val="0"/>
          <w:numId w:val="21"/>
        </w:numPr>
        <w:rPr>
          <w:i/>
        </w:rPr>
      </w:pPr>
      <w:r>
        <w:rPr>
          <w:i/>
        </w:rPr>
        <w:t xml:space="preserve">The solution is </w:t>
      </w:r>
      <w:r>
        <w:rPr>
          <w:b/>
          <w:i/>
          <w:color w:val="ff0000"/>
        </w:rPr>
        <w:t>heated</w:t>
      </w:r>
      <w:r>
        <w:rPr>
          <w:b/>
          <w:i/>
        </w:rPr>
        <w:t xml:space="preserve"> </w:t>
      </w:r>
      <w:r>
        <w:rPr>
          <w:i/>
        </w:rPr>
        <w:t xml:space="preserve">until it </w:t>
      </w:r>
      <w:r>
        <w:rPr>
          <w:b/>
          <w:i/>
          <w:color w:val="0000ff"/>
        </w:rPr>
        <w:t>boils</w:t>
      </w:r>
      <w:r>
        <w:rPr>
          <w:i/>
        </w:rPr>
        <w:t xml:space="preserve">. The liquid with the lowest boiling point boils first and becomes a </w:t>
      </w:r>
      <w:r>
        <w:rPr>
          <w:b/>
          <w:i/>
          <w:color w:val="ff0000"/>
        </w:rPr>
        <w:t>vapour</w:t>
      </w:r>
      <w:r>
        <w:rPr>
          <w:b/>
          <w:i/>
        </w:rPr>
        <w:t xml:space="preserve"> </w:t>
      </w:r>
      <w:r>
        <w:rPr>
          <w:i/>
        </w:rPr>
        <w:t xml:space="preserve">(gas). The </w:t>
      </w:r>
      <w:r>
        <w:rPr>
          <w:b/>
          <w:i/>
          <w:color w:val="ff0000"/>
        </w:rPr>
        <w:t>vapour</w:t>
      </w:r>
      <w:r>
        <w:rPr>
          <w:b/>
          <w:i/>
        </w:rPr>
        <w:t xml:space="preserve"> i</w:t>
      </w:r>
      <w:r>
        <w:rPr>
          <w:i/>
        </w:rPr>
        <w:t xml:space="preserve">s cooled in the condenser until the </w:t>
      </w:r>
      <w:r>
        <w:rPr>
          <w:b/>
          <w:i/>
          <w:color w:val="ff0000"/>
        </w:rPr>
        <w:t>temperature</w:t>
      </w:r>
      <w:r>
        <w:rPr>
          <w:i/>
          <w:color w:val="ff0000"/>
        </w:rPr>
        <w:t xml:space="preserve"> </w:t>
      </w:r>
      <w:r>
        <w:rPr>
          <w:i/>
        </w:rPr>
        <w:t>falls below the boiling point when it back into a liquid which is collected in a container.</w:t>
      </w:r>
    </w:p>
    <w:p>
      <w:pPr>
        <w:pStyle w:val="style157"/>
        <w:numPr>
          <w:ilvl w:val="0"/>
          <w:numId w:val="21"/>
        </w:numPr>
        <w:rPr>
          <w:i/>
        </w:rPr>
      </w:pPr>
      <w:r>
        <w:rPr>
          <w:i/>
        </w:rPr>
        <w:t>Th</w:t>
      </w:r>
      <w:r>
        <w:rPr>
          <w:i/>
        </w:rPr>
        <w:t>e collected liquid is called the</w:t>
      </w:r>
      <m:oMath>
        <m:r>
          <w:rPr>
            <w:rFonts w:ascii="Cambria Math" w:hAnsi="Cambria Math"/>
          </w:rPr>
          <m:t xml:space="preserve"> </m:t>
        </m:r>
        <m:r>
          <m:rPr>
            <m:sty m:val="b"/>
          </m:rPr>
          <w:rPr>
            <w:rFonts w:ascii="Cambria Math" w:hAnsi="Cambria Math"/>
            <w:color w:val="0000ff"/>
          </w:rPr>
          <m:t>distillate</m:t>
        </m:r>
      </m:oMath>
      <w:r>
        <w:rPr>
          <w:i/>
        </w:rPr>
        <w:t xml:space="preserve">. It has been distilled. The condenser has cold water running through a jacket around the outside to keep the </w:t>
      </w:r>
      <w:r>
        <w:rPr>
          <w:b/>
          <w:i/>
          <w:color w:val="ff0000"/>
        </w:rPr>
        <w:t xml:space="preserve">temperature </w:t>
      </w:r>
      <w:r>
        <w:rPr>
          <w:i/>
        </w:rPr>
        <w:t>below the boiling point of the</w:t>
      </w:r>
      <w:r>
        <w:rPr>
          <w:b/>
          <w:i/>
        </w:rPr>
        <w:t xml:space="preserve"> </w:t>
      </w:r>
      <w:r>
        <w:rPr>
          <w:b/>
          <w:i/>
          <w:color w:val="ff0000"/>
        </w:rPr>
        <w:t>vapour</w:t>
      </w:r>
      <w:r>
        <w:rPr>
          <w:i/>
        </w:rPr>
        <w:t xml:space="preserve">. After the liquid with the lowest boiling point has been collected, the </w:t>
      </w:r>
      <w:r>
        <w:rPr>
          <w:b/>
          <w:i/>
          <w:color w:val="ff0000"/>
        </w:rPr>
        <w:t>temperature</w:t>
      </w:r>
      <w:r>
        <w:rPr>
          <w:b/>
          <w:i/>
        </w:rPr>
        <w:t xml:space="preserve"> </w:t>
      </w:r>
      <w:r>
        <w:rPr>
          <w:i/>
        </w:rPr>
        <w:t xml:space="preserve">of the remaining mixture will rise to a new </w:t>
      </w:r>
      <w:r>
        <w:rPr>
          <w:b/>
          <w:i/>
          <w:color w:val="ff0000"/>
        </w:rPr>
        <w:t>temperature</w:t>
      </w:r>
      <w:r>
        <w:rPr>
          <w:i/>
          <w:color w:val="ff0000"/>
        </w:rPr>
        <w:t xml:space="preserve">. </w:t>
      </w:r>
      <w:r>
        <w:rPr>
          <w:i/>
        </w:rPr>
        <w:t>when the liquid with the next lowest boiling point will boil and be collected. The process can be continued to separate all the liquids in the mixture.</w:t>
      </w:r>
    </w:p>
    <w:p>
      <w:pPr>
        <w:pStyle w:val="style157"/>
        <w:numPr>
          <w:ilvl w:val="0"/>
          <w:numId w:val="21"/>
        </w:numPr>
        <w:rPr>
          <w:i/>
        </w:rPr>
      </w:pPr>
      <w:r>
        <w:rPr>
          <w:i/>
        </w:rPr>
        <w:t>Fractional distillation is used to separate the components of air</w:t>
      </w:r>
      <w:r>
        <w:rPr>
          <w:i/>
        </w:rPr>
        <w:t>; to</w:t>
      </w:r>
      <w:r>
        <w:rPr>
          <w:i/>
        </w:rPr>
        <w:t xml:space="preserve"> separate nitrogen and oxygen from liquid air.</w:t>
      </w:r>
    </w:p>
    <w:p>
      <w:pPr>
        <w:pStyle w:val="style157"/>
        <w:rPr>
          <w:b/>
          <w:i/>
        </w:rPr>
      </w:pPr>
      <w:r>
        <w:rPr>
          <w:b/>
          <w:i/>
        </w:rPr>
        <w:t xml:space="preserve">Applications:  </w:t>
      </w:r>
    </w:p>
    <w:p>
      <w:pPr>
        <w:pStyle w:val="style157"/>
        <w:rPr>
          <w:i/>
        </w:rPr>
      </w:pPr>
    </w:p>
    <w:p>
      <w:pPr>
        <w:pStyle w:val="style157"/>
        <w:numPr>
          <w:ilvl w:val="0"/>
          <w:numId w:val="54"/>
        </w:numPr>
        <w:rPr>
          <w:i/>
        </w:rPr>
      </w:pPr>
      <w:r>
        <w:rPr>
          <w:i/>
        </w:rPr>
        <w:t>Separation of different fractions from petroleum products.</w:t>
      </w:r>
    </w:p>
    <w:p>
      <w:pPr>
        <w:pStyle w:val="style157"/>
        <w:numPr>
          <w:ilvl w:val="0"/>
          <w:numId w:val="54"/>
        </w:numPr>
        <w:rPr>
          <w:i/>
        </w:rPr>
      </w:pPr>
      <w:r>
        <w:rPr>
          <w:i/>
        </w:rPr>
        <w:t>Separation of a mixture of methanol and ethanol.</w:t>
      </w:r>
    </w:p>
    <w:p>
      <w:pPr>
        <w:pStyle w:val="style157"/>
        <w:rPr>
          <w:i/>
        </w:rPr>
      </w:pPr>
    </w:p>
    <w:p>
      <w:pPr>
        <w:pStyle w:val="style157"/>
        <w:rPr>
          <w:b/>
          <w:i/>
        </w:rPr>
      </w:pPr>
      <w:r>
        <w:rPr>
          <w:b/>
          <w:i/>
          <w:color w:val="000000"/>
        </w:rPr>
        <w:t xml:space="preserve">What is </w:t>
      </w:r>
      <w:r>
        <w:rPr>
          <w:b/>
          <w:i/>
          <w:color w:val="000000"/>
        </w:rPr>
        <w:t>Crystallization</w:t>
      </w:r>
      <w:r>
        <w:rPr>
          <w:b/>
          <w:i/>
        </w:rPr>
        <w:t>?</w:t>
      </w:r>
    </w:p>
    <w:p>
      <w:pPr>
        <w:pStyle w:val="style157"/>
        <w:numPr>
          <w:ilvl w:val="0"/>
          <w:numId w:val="22"/>
        </w:numPr>
        <w:rPr>
          <w:color w:val="000000"/>
        </w:rPr>
      </w:pPr>
      <w:r>
        <w:rPr>
          <w:color w:val="000000"/>
        </w:rPr>
        <w:t>Crystallization</w:t>
      </w:r>
      <w:r>
        <w:rPr>
          <w:color w:val="000000"/>
        </w:rPr>
        <w:t xml:space="preserve"> is a separating technique that is used to separate a solid that has </w:t>
      </w:r>
      <w:r>
        <w:rPr>
          <w:color w:val="000000"/>
        </w:rPr>
        <w:t>dissolved in</w:t>
      </w:r>
      <w:r>
        <w:rPr>
          <w:color w:val="000000"/>
        </w:rPr>
        <w:t xml:space="preserve"> a liquid and made a solution. The solution is warmed in an open container, allowing the solvent to evaporate, leaving a saturated solution. A solution that has as much solid dissolved in it as it can possibly contain is called a </w:t>
      </w:r>
      <w:r>
        <w:rPr>
          <w:b/>
          <w:color w:val="000000"/>
        </w:rPr>
        <w:t>saturated solution</w:t>
      </w:r>
      <w:r>
        <w:rPr>
          <w:color w:val="000000"/>
        </w:rPr>
        <w:t>. As the saturated solution is allowed to cool, the solid will come out of the solution and crystals will start to grow. The crystals can then be collected and allowed to dry.</w:t>
      </w:r>
    </w:p>
    <w:p>
      <w:pPr>
        <w:pStyle w:val="style157"/>
        <w:numPr>
          <w:ilvl w:val="0"/>
          <w:numId w:val="22"/>
        </w:numPr>
        <w:rPr>
          <w:color w:val="000000"/>
        </w:rPr>
      </w:pPr>
      <w:r>
        <w:rPr>
          <w:color w:val="000000"/>
        </w:rPr>
        <w:t>A solid that does not dissolve in a liquid can be separated by</w:t>
      </w:r>
      <w:r>
        <w:rPr>
          <w:color w:val="000000"/>
        </w:rPr>
        <w:t xml:space="preserve"> </w:t>
      </w:r>
      <w:r>
        <w:rPr>
          <w:color w:val="000000"/>
        </w:rPr>
        <w:t>filtration.</w:t>
      </w:r>
    </w:p>
    <w:p>
      <w:pPr>
        <w:pStyle w:val="style157"/>
        <w:numPr>
          <w:ilvl w:val="0"/>
          <w:numId w:val="22"/>
        </w:numPr>
        <w:rPr>
          <w:color w:val="000000"/>
        </w:rPr>
      </w:pPr>
      <w:r>
        <w:rPr>
          <w:color w:val="000000"/>
        </w:rPr>
        <w:t xml:space="preserve">The size of crystals depends on the rate of cooling. Fast cooling will result in a large number of small crystals. Slow cooling will result in a smaller number of large crystals. </w:t>
      </w:r>
    </w:p>
    <w:p>
      <w:pPr>
        <w:pStyle w:val="style157"/>
        <w:numPr>
          <w:ilvl w:val="0"/>
          <w:numId w:val="22"/>
        </w:numPr>
        <w:rPr>
          <w:i/>
        </w:rPr>
      </w:pPr>
      <w:r>
        <w:rPr>
          <w:color w:val="000000"/>
        </w:rPr>
        <w:t>Crystallization is similar to evaporation but here the solid forms crystals then the crystals are left to dry.</w:t>
      </w:r>
    </w:p>
    <w:p>
      <w:pPr>
        <w:pStyle w:val="style157"/>
        <w:rPr>
          <w:i/>
        </w:rPr>
      </w:pPr>
    </w:p>
    <w:p>
      <w:pPr>
        <w:pStyle w:val="style157"/>
        <w:rPr>
          <w:b/>
          <w:i/>
        </w:rPr>
      </w:pPr>
      <w:r>
        <w:rPr>
          <w:b/>
          <w:i/>
        </w:rPr>
        <w:t>What is Filtration?</w:t>
      </w:r>
    </w:p>
    <w:p>
      <w:pPr>
        <w:pStyle w:val="style157"/>
        <w:numPr>
          <w:ilvl w:val="0"/>
          <w:numId w:val="26"/>
        </w:numPr>
        <w:rPr>
          <w:i/>
        </w:rPr>
      </w:pPr>
      <w:r>
        <w:rPr>
          <w:i/>
        </w:rPr>
        <w:t xml:space="preserve">Filtration is a separation technique that is used to separate a solid that </w:t>
      </w:r>
      <w:r>
        <w:rPr>
          <w:i/>
          <w:color w:val="000000"/>
        </w:rPr>
        <w:t>has not</w:t>
      </w:r>
      <w:r>
        <w:rPr>
          <w:i/>
          <w:color w:val="ff0000"/>
        </w:rPr>
        <w:t xml:space="preserve"> </w:t>
      </w:r>
      <w:r>
        <w:rPr>
          <w:i/>
        </w:rPr>
        <w:t>dissolved in a liquid (for example a precipitate).</w:t>
      </w:r>
    </w:p>
    <w:p>
      <w:pPr>
        <w:pStyle w:val="style157"/>
        <w:rPr>
          <w:i/>
        </w:rPr>
      </w:pPr>
      <w:r>
        <w:rPr>
          <w:i/>
        </w:rPr>
        <w:t>A filter paper is placed inside a glass funnel and a container put beneath.</w:t>
      </w:r>
    </w:p>
    <w:p>
      <w:pPr>
        <w:pStyle w:val="style157"/>
        <w:rPr>
          <w:i/>
        </w:rPr>
      </w:pPr>
      <w:r>
        <w:rPr>
          <w:i/>
        </w:rPr>
        <w:t>  </w:t>
      </w:r>
      <w:r>
        <w:rPr>
          <w:i/>
          <w:noProof/>
          <w:lang w:eastAsia="en-US"/>
        </w:rPr>
        <w:drawing>
          <wp:inline distL="0" distT="0" distB="0" distR="0">
            <wp:extent cx="2862467" cy="2057400"/>
            <wp:effectExtent l="0" t="0" r="0" b="0"/>
            <wp:docPr id="1121" name="Picture 839" descr="Filtration showing a Filter Pap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839"/>
                    <pic:cNvPicPr/>
                  </pic:nvPicPr>
                  <pic:blipFill>
                    <a:blip r:embed="rId64" cstate="print"/>
                    <a:srcRect l="0" t="0" r="0" b="0"/>
                    <a:stretch/>
                  </pic:blipFill>
                  <pic:spPr>
                    <a:xfrm rot="0">
                      <a:off x="0" y="0"/>
                      <a:ext cx="2862467" cy="2057400"/>
                    </a:xfrm>
                    <a:prstGeom prst="rect"/>
                    <a:ln>
                      <a:noFill/>
                    </a:ln>
                  </pic:spPr>
                </pic:pic>
              </a:graphicData>
            </a:graphic>
          </wp:inline>
        </w:drawing>
      </w:r>
    </w:p>
    <w:p>
      <w:pPr>
        <w:pStyle w:val="style157"/>
        <w:rPr>
          <w:b/>
          <w:i/>
        </w:rPr>
      </w:pPr>
      <w:r>
        <w:rPr>
          <w:b/>
          <w:i/>
        </w:rPr>
        <w:t>Filtration</w:t>
      </w:r>
    </w:p>
    <w:p>
      <w:pPr>
        <w:pStyle w:val="style157"/>
        <w:rPr>
          <w:i/>
        </w:rPr>
      </w:pPr>
    </w:p>
    <w:p>
      <w:pPr>
        <w:pStyle w:val="style157"/>
        <w:rPr>
          <w:i/>
        </w:rPr>
      </w:pPr>
    </w:p>
    <w:p>
      <w:pPr>
        <w:pStyle w:val="style157"/>
        <w:numPr>
          <w:ilvl w:val="0"/>
          <w:numId w:val="26"/>
        </w:numPr>
        <w:rPr>
          <w:color w:val="000000"/>
          <w:highlight w:val="lightGray"/>
        </w:rPr>
      </w:pPr>
      <w:r>
        <w:rPr>
          <w:color w:val="000000"/>
        </w:rPr>
        <w:t>The mixture of the solid and liquid is placed into the filter paper.</w:t>
      </w:r>
      <w:r>
        <w:rPr>
          <w:color w:val="000000"/>
        </w:rPr>
        <w:t xml:space="preserve"> </w:t>
      </w:r>
      <w:r>
        <w:rPr>
          <w:color w:val="000000"/>
        </w:rPr>
        <w:t xml:space="preserve">The liquid flows through the filter paper and in to the container. The liquid in the container is called the </w:t>
      </w:r>
      <w:r>
        <w:rPr>
          <w:color w:val="000000"/>
          <w:highlight w:val="lightGray"/>
        </w:rPr>
        <w:t>filtrate.</w:t>
      </w:r>
    </w:p>
    <w:p>
      <w:pPr>
        <w:pStyle w:val="style157"/>
        <w:numPr>
          <w:ilvl w:val="0"/>
          <w:numId w:val="26"/>
        </w:numPr>
        <w:rPr>
          <w:color w:val="000000"/>
        </w:rPr>
      </w:pPr>
      <w:r>
        <w:rPr>
          <w:color w:val="000000"/>
        </w:rPr>
        <w:t xml:space="preserve">The solid that remains in the filter paper is called the </w:t>
      </w:r>
      <w:r>
        <w:rPr>
          <w:b/>
          <w:color w:val="000000"/>
          <w:highlight w:val="lightGray"/>
        </w:rPr>
        <w:t>residue</w:t>
      </w:r>
      <w:r>
        <w:rPr>
          <w:b/>
          <w:color w:val="000000"/>
        </w:rPr>
        <w:t>.</w:t>
      </w:r>
      <w:r>
        <w:rPr>
          <w:color w:val="000000"/>
        </w:rPr>
        <w:t xml:space="preserve"> The residue can be dried by spreading it out on the filter paper and allowing the liquid to evaporate.</w:t>
      </w:r>
    </w:p>
    <w:p>
      <w:pPr>
        <w:pStyle w:val="style157"/>
        <w:numPr>
          <w:ilvl w:val="0"/>
          <w:numId w:val="26"/>
        </w:numPr>
        <w:rPr>
          <w:color w:val="000000"/>
        </w:rPr>
      </w:pPr>
      <w:r>
        <w:rPr>
          <w:color w:val="000000"/>
        </w:rPr>
        <w:t>A solid that dissolves in a liquid can be separated by crystallization.</w:t>
      </w:r>
    </w:p>
    <w:p>
      <w:pPr>
        <w:pStyle w:val="style157"/>
        <w:rPr>
          <w:i/>
        </w:rPr>
      </w:pPr>
    </w:p>
    <w:p>
      <w:pPr>
        <w:pStyle w:val="style157"/>
        <w:rPr>
          <w:b/>
        </w:rPr>
      </w:pPr>
    </w:p>
    <w:p>
      <w:pPr>
        <w:pStyle w:val="style157"/>
        <w:rPr>
          <w:b/>
        </w:rPr>
      </w:pPr>
      <w:r>
        <w:rPr>
          <w:b/>
        </w:rPr>
        <w:t>What is Paper Chromatography?</w:t>
      </w:r>
    </w:p>
    <w:p>
      <w:pPr>
        <w:pStyle w:val="style157"/>
        <w:numPr>
          <w:ilvl w:val="0"/>
          <w:numId w:val="27"/>
        </w:numPr>
        <w:rPr/>
      </w:pPr>
      <w:r>
        <w:t>Paper Chromatography is a that is used to separate and identify the components of a mixture .</w:t>
      </w:r>
    </w:p>
    <w:p>
      <w:pPr>
        <w:pStyle w:val="style157"/>
        <w:numPr>
          <w:ilvl w:val="0"/>
          <w:numId w:val="27"/>
        </w:numPr>
        <w:rPr/>
      </w:pPr>
      <w:r>
        <w:t>Paper chromatography is used to identify colouring agents (chemicals) for example in food or ink.</w:t>
      </w:r>
    </w:p>
    <w:p>
      <w:pPr>
        <w:pStyle w:val="style157"/>
        <w:numPr>
          <w:ilvl w:val="0"/>
          <w:numId w:val="27"/>
        </w:numPr>
        <w:rPr>
          <w:i/>
        </w:rPr>
      </w:pPr>
      <w:r>
        <w:t xml:space="preserve">The mixture (in this case two </w:t>
      </w:r>
      <w:r>
        <w:rPr>
          <w:color w:val="000000"/>
        </w:rPr>
        <w:t>green ink spots</w:t>
      </w:r>
      <w:r>
        <w:t>) is put on a filter paper that is placed in a suitable solvent.</w:t>
      </w:r>
    </w:p>
    <w:p>
      <w:pPr>
        <w:pStyle w:val="style157"/>
        <w:ind w:left="720"/>
        <w:rPr>
          <w:i/>
        </w:rPr>
      </w:pPr>
    </w:p>
    <w:p>
      <w:pPr>
        <w:pStyle w:val="style157"/>
        <w:ind w:left="720"/>
        <w:rPr>
          <w:i/>
        </w:rPr>
      </w:pPr>
      <w:r>
        <w:rPr>
          <w:i/>
          <w:noProof/>
          <w:lang w:eastAsia="en-US"/>
        </w:rPr>
        <w:drawing>
          <wp:inline distL="0" distT="0" distB="0" distR="0">
            <wp:extent cx="2716040" cy="1907006"/>
            <wp:effectExtent l="0" t="0" r="8255" b="0"/>
            <wp:docPr id="1122" name="Picture 840" descr="Paper Chromatography showing Rf valu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840"/>
                    <pic:cNvPicPr/>
                  </pic:nvPicPr>
                  <pic:blipFill>
                    <a:blip r:embed="rId65" cstate="print"/>
                    <a:srcRect l="0" t="0" r="0" b="0"/>
                    <a:stretch/>
                  </pic:blipFill>
                  <pic:spPr>
                    <a:xfrm rot="0">
                      <a:off x="0" y="0"/>
                      <a:ext cx="2716040" cy="1907006"/>
                    </a:xfrm>
                    <a:prstGeom prst="rect"/>
                    <a:ln>
                      <a:noFill/>
                    </a:ln>
                  </pic:spPr>
                </pic:pic>
              </a:graphicData>
            </a:graphic>
          </wp:inline>
        </w:drawing>
      </w:r>
    </w:p>
    <w:p>
      <w:pPr>
        <w:pStyle w:val="style157"/>
        <w:rPr>
          <w:i/>
        </w:rPr>
      </w:pPr>
      <w:r>
        <w:rPr>
          <w:b/>
          <w:i/>
        </w:rPr>
        <w:t>An illustration of paper chromatography</w:t>
      </w:r>
    </w:p>
    <w:p>
      <w:pPr>
        <w:pStyle w:val="style157"/>
        <w:rPr>
          <w:i/>
        </w:rPr>
      </w:pPr>
    </w:p>
    <w:p>
      <w:pPr>
        <w:pStyle w:val="style157"/>
        <w:rPr>
          <w:i/>
        </w:rPr>
      </w:pPr>
    </w:p>
    <w:p>
      <w:pPr>
        <w:pStyle w:val="style157"/>
        <w:numPr>
          <w:ilvl w:val="0"/>
          <w:numId w:val="28"/>
        </w:numPr>
        <w:rPr>
          <w:i/>
          <w:color w:val="000000"/>
        </w:rPr>
      </w:pPr>
      <w:r>
        <w:rPr>
          <w:i/>
          <w:color w:val="000000"/>
        </w:rPr>
        <w:t>As the solvent rises up the filter paper, the individual components (dy</w:t>
      </w:r>
      <w:r>
        <w:rPr>
          <w:i/>
          <w:color w:val="000000"/>
        </w:rPr>
        <w:t xml:space="preserve">es) </w:t>
      </w:r>
      <w:r>
        <w:rPr>
          <w:i/>
          <w:color w:val="000000"/>
        </w:rPr>
        <w:t>within the green ink spots are separated.</w:t>
      </w:r>
    </w:p>
    <w:p>
      <w:pPr>
        <w:pStyle w:val="style157"/>
        <w:numPr>
          <w:ilvl w:val="0"/>
          <w:numId w:val="28"/>
        </w:numPr>
        <w:rPr>
          <w:i/>
          <w:color w:val="000000"/>
        </w:rPr>
      </w:pPr>
      <w:r>
        <w:rPr>
          <w:i/>
          <w:color w:val="000000"/>
        </w:rPr>
        <w:t>Different dyes travel different distances up the paper.</w:t>
      </w:r>
    </w:p>
    <w:p>
      <w:pPr>
        <w:pStyle w:val="style157"/>
        <w:numPr>
          <w:ilvl w:val="0"/>
          <w:numId w:val="28"/>
        </w:numPr>
        <w:rPr>
          <w:i/>
          <w:color w:val="000000"/>
        </w:rPr>
      </w:pPr>
      <w:r>
        <w:rPr>
          <w:i/>
          <w:color w:val="000000"/>
        </w:rPr>
        <w:t>The solvent travels furthest up the filter paper leaving a line called the solvent front.</w:t>
      </w:r>
    </w:p>
    <w:p>
      <w:pPr>
        <w:pStyle w:val="style157"/>
        <w:rPr>
          <w:b/>
          <w:color w:val="000000"/>
        </w:rPr>
      </w:pPr>
      <w:r>
        <w:rPr>
          <w:i/>
          <w:color w:val="000000"/>
        </w:rPr>
        <w:br/>
      </w:r>
      <w:r>
        <w:rPr>
          <w:b/>
          <w:color w:val="000000"/>
        </w:rPr>
        <w:t>What is the R</w:t>
      </w:r>
      <w:r>
        <w:rPr>
          <w:b/>
          <w:color w:val="000000"/>
          <w:vertAlign w:val="subscript"/>
        </w:rPr>
        <w:t>f</w:t>
      </w:r>
      <w:r>
        <w:rPr>
          <w:b/>
          <w:color w:val="000000"/>
        </w:rPr>
        <w:t xml:space="preserve"> value?</w:t>
      </w:r>
    </w:p>
    <w:p>
      <w:pPr>
        <w:pStyle w:val="style157"/>
        <w:numPr>
          <w:ilvl w:val="0"/>
          <w:numId w:val="29"/>
        </w:numPr>
        <w:rPr>
          <w:i/>
          <w:color w:val="000000"/>
        </w:rPr>
      </w:pPr>
      <w:r>
        <w:rPr>
          <w:i/>
          <w:color w:val="000000"/>
        </w:rPr>
        <w:t>The distance travelled up the paper by a component divided by the distance travelled up the paper by the solvent is called the R</w:t>
      </w:r>
      <w:r>
        <w:rPr>
          <w:i/>
          <w:color w:val="000000"/>
          <w:vertAlign w:val="subscript"/>
        </w:rPr>
        <w:t>f</w:t>
      </w:r>
      <w:r>
        <w:rPr>
          <w:i/>
          <w:color w:val="000000"/>
        </w:rPr>
        <w:t xml:space="preserve"> value or retention factor.</w:t>
      </w:r>
    </w:p>
    <w:p>
      <w:pPr>
        <w:pStyle w:val="style157"/>
        <w:numPr>
          <w:ilvl w:val="0"/>
          <w:numId w:val="29"/>
        </w:numPr>
        <w:rPr>
          <w:i/>
          <w:color w:val="000000"/>
        </w:rPr>
      </w:pPr>
      <w:r>
        <w:rPr>
          <w:i/>
          <w:color w:val="000000"/>
        </w:rPr>
        <w:t>For example, if a component travelled 4 cm and the solvent travelled 10 cm.</w:t>
      </w:r>
      <w:r>
        <w:rPr>
          <w:i/>
          <w:color w:val="000000"/>
        </w:rPr>
        <w:br/>
      </w:r>
      <w:r>
        <w:rPr>
          <w:i/>
          <w:color w:val="000000"/>
        </w:rPr>
        <w:t>then R</w:t>
      </w:r>
      <w:r>
        <w:rPr>
          <w:i/>
          <w:color w:val="000000"/>
          <w:vertAlign w:val="subscript"/>
        </w:rPr>
        <w:t>f</w:t>
      </w:r>
      <w:r>
        <w:rPr>
          <w:i/>
          <w:color w:val="000000"/>
        </w:rPr>
        <w:t xml:space="preserve"> </w:t>
      </w:r>
      <w:r>
        <w:rPr>
          <w:i/>
          <w:color w:val="000000"/>
        </w:rPr>
        <w:t xml:space="preserve"> </w:t>
      </w:r>
      <w:r>
        <w:rPr>
          <w:i/>
          <w:color w:val="000000"/>
        </w:rPr>
        <w:t>= 4 ÷ 10</w:t>
      </w:r>
      <w:r>
        <w:rPr>
          <w:i/>
          <w:color w:val="000000"/>
        </w:rPr>
        <w:br/>
      </w:r>
      <w:r>
        <w:rPr>
          <w:i/>
          <w:color w:val="000000"/>
        </w:rPr>
        <w:t>        = 0·4</w:t>
      </w:r>
    </w:p>
    <w:p>
      <w:pPr>
        <w:pStyle w:val="style157"/>
        <w:numPr>
          <w:ilvl w:val="0"/>
          <w:numId w:val="29"/>
        </w:numPr>
        <w:rPr>
          <w:i/>
          <w:color w:val="000000"/>
        </w:rPr>
      </w:pPr>
      <w:r>
        <w:rPr>
          <w:i/>
          <w:color w:val="000000"/>
        </w:rPr>
        <w:t xml:space="preserve">In the above example the </w:t>
      </w:r>
      <m:oMath>
        <m:r>
          <m:rPr>
            <m:sty m:val="p"/>
          </m:rPr>
          <w:rPr>
            <w:rFonts w:ascii="Cambria Math" w:hAnsi="Cambria Math"/>
            <w:color w:val="000000"/>
          </w:rPr>
          <m:t>green ink spots</m:t>
        </m:r>
      </m:oMath>
      <w:r>
        <w:rPr>
          <w:i/>
          <w:color w:val="000000"/>
        </w:rPr>
        <w:t xml:space="preserve"> each have the same blue dye because they have travelled the same distance (same R</w:t>
      </w:r>
      <w:r>
        <w:rPr>
          <w:i/>
          <w:color w:val="000000"/>
          <w:vertAlign w:val="subscript"/>
        </w:rPr>
        <w:t>f</w:t>
      </w:r>
      <w:r>
        <w:rPr>
          <w:i/>
          <w:color w:val="000000"/>
        </w:rPr>
        <w:t xml:space="preserve"> value) but different </w:t>
      </w:r>
      <m:oMath>
        <m:r>
          <m:rPr>
            <m:sty m:val="b"/>
          </m:rPr>
          <w:rPr>
            <w:rFonts w:ascii="Cambria Math" w:hAnsi="Cambria Math"/>
            <w:color w:val="000000"/>
            <w:highlight w:val="blue"/>
          </w:rPr>
          <m:t>yellow dyes</m:t>
        </m:r>
      </m:oMath>
      <w:r>
        <w:rPr>
          <w:i/>
          <w:color w:val="000000"/>
        </w:rPr>
        <w:t xml:space="preserve"> because they have travelled a different distance (different R</w:t>
      </w:r>
      <w:r>
        <w:rPr>
          <w:i/>
          <w:color w:val="000000"/>
          <w:vertAlign w:val="subscript"/>
        </w:rPr>
        <w:t>f</w:t>
      </w:r>
      <w:r>
        <w:rPr>
          <w:i/>
          <w:color w:val="000000"/>
        </w:rPr>
        <w:t xml:space="preserve"> value).</w:t>
      </w:r>
    </w:p>
    <w:p>
      <w:pPr>
        <w:pStyle w:val="style157"/>
        <w:numPr>
          <w:ilvl w:val="0"/>
          <w:numId w:val="29"/>
        </w:numPr>
        <w:rPr>
          <w:i/>
          <w:color w:val="000000"/>
        </w:rPr>
      </w:pPr>
      <w:r>
        <w:rPr>
          <w:i/>
          <w:color w:val="000000"/>
        </w:rPr>
        <w:t>Paper chromatography is used by the food industry and forensic science.</w:t>
      </w:r>
    </w:p>
    <w:p>
      <w:pPr>
        <w:pStyle w:val="style157"/>
        <w:rPr>
          <w:i/>
        </w:rPr>
      </w:pPr>
    </w:p>
    <w:p>
      <w:pPr>
        <w:pStyle w:val="style157"/>
        <w:rPr>
          <w:i/>
        </w:rPr>
      </w:pPr>
    </w:p>
    <w:p>
      <w:pPr>
        <w:pStyle w:val="style157"/>
        <w:rPr>
          <w:i/>
        </w:rPr>
      </w:pPr>
      <w:r>
        <w:rPr>
          <w:i/>
        </w:rPr>
        <w:t>Paper chromatography is one of the important chromatographic methods. Paper chromatography uses paper as the stationary phase and a liquid solvent as the mobile phase. In paper chromatography, the sample is placed on a spot on the paper and the paper is carefully dipped into a solvent. The solvent rises up the paper due to capillary action and the components of the mixture rise up at different rates and thus are separated from one another.</w:t>
      </w:r>
    </w:p>
    <w:p>
      <w:pPr>
        <w:pStyle w:val="style157"/>
        <w:rPr>
          <w:i/>
        </w:rPr>
      </w:pPr>
    </w:p>
    <w:p>
      <w:pPr>
        <w:pStyle w:val="style157"/>
        <w:rPr>
          <w:b/>
          <w:i/>
        </w:rPr>
      </w:pPr>
      <w:r>
        <w:rPr>
          <w:b/>
          <w:i/>
        </w:rPr>
        <w:t xml:space="preserve">Applications:  </w:t>
      </w:r>
    </w:p>
    <w:p>
      <w:pPr>
        <w:pStyle w:val="style157"/>
        <w:rPr>
          <w:i/>
        </w:rPr>
      </w:pPr>
    </w:p>
    <w:p>
      <w:pPr>
        <w:pStyle w:val="style157"/>
        <w:numPr>
          <w:ilvl w:val="0"/>
          <w:numId w:val="304"/>
        </w:numPr>
        <w:rPr>
          <w:i/>
        </w:rPr>
      </w:pPr>
      <w:r>
        <w:rPr>
          <w:i/>
        </w:rPr>
        <w:t>To separate colors in a dye.</w:t>
      </w:r>
    </w:p>
    <w:p>
      <w:pPr>
        <w:pStyle w:val="style157"/>
        <w:numPr>
          <w:ilvl w:val="0"/>
          <w:numId w:val="304"/>
        </w:numPr>
        <w:rPr>
          <w:i/>
        </w:rPr>
      </w:pPr>
      <w:r>
        <w:rPr>
          <w:i/>
        </w:rPr>
        <w:t xml:space="preserve"> To separate pigments from natural colors.</w:t>
      </w:r>
    </w:p>
    <w:p>
      <w:pPr>
        <w:pStyle w:val="style157"/>
        <w:numPr>
          <w:ilvl w:val="0"/>
          <w:numId w:val="304"/>
        </w:numPr>
        <w:rPr>
          <w:i/>
        </w:rPr>
      </w:pPr>
      <w:r>
        <w:rPr>
          <w:i/>
        </w:rPr>
        <w:t>To separate drugs from blood.</w:t>
      </w:r>
    </w:p>
    <w:p>
      <w:pPr>
        <w:pStyle w:val="style157"/>
        <w:rPr>
          <w:i/>
        </w:rPr>
      </w:pPr>
    </w:p>
    <w:p>
      <w:pPr>
        <w:pStyle w:val="style157"/>
        <w:rPr>
          <w:b/>
        </w:rPr>
      </w:pPr>
      <w:r>
        <w:rPr>
          <w:b/>
        </w:rPr>
        <w:t>What Is Decanting?</w:t>
      </w:r>
    </w:p>
    <w:p>
      <w:pPr>
        <w:pStyle w:val="style157"/>
        <w:numPr>
          <w:ilvl w:val="0"/>
          <w:numId w:val="30"/>
        </w:numPr>
        <w:rPr>
          <w:i/>
        </w:rPr>
      </w:pPr>
      <w:r>
        <w:rPr>
          <w:i/>
        </w:rPr>
        <w:t xml:space="preserve">The term 'decant' is usually associated with wine. Decanting is also a chemical </w:t>
      </w:r>
      <w:r>
        <w:rPr>
          <w:b/>
          <w:i/>
        </w:rPr>
        <w:t xml:space="preserve">laboratory </w:t>
      </w:r>
      <w:r>
        <w:rPr>
          <w:i/>
        </w:rPr>
        <w:t>process used to separate mixtures.</w:t>
      </w:r>
    </w:p>
    <w:p>
      <w:pPr>
        <w:pStyle w:val="style157"/>
        <w:numPr>
          <w:ilvl w:val="0"/>
          <w:numId w:val="30"/>
        </w:numPr>
        <w:rPr>
          <w:i/>
        </w:rPr>
      </w:pPr>
      <w:r>
        <w:rPr>
          <w:rStyle w:val="style87"/>
          <w:i/>
        </w:rPr>
        <w:t xml:space="preserve">Answer: </w:t>
      </w:r>
      <w:r>
        <w:rPr>
          <w:i/>
        </w:rPr>
        <w:t>Decanting is a process to separate mixtures. Decanting is just allowing a mixture of solid and liquid or two immiscible liquids to settle and separate by gravity. This process can be slow and tedious without the aid of a centrifuge. Once the mixture components have separated, the lighter liquid is poured off leaving the heavier liquid or solid behind.</w:t>
      </w:r>
    </w:p>
    <w:p>
      <w:pPr>
        <w:pStyle w:val="style157"/>
        <w:numPr>
          <w:ilvl w:val="0"/>
          <w:numId w:val="30"/>
        </w:numPr>
        <w:rPr>
          <w:i/>
        </w:rPr>
      </w:pPr>
      <w:r>
        <w:rPr>
          <w:i/>
        </w:rPr>
        <w:t xml:space="preserve">Typically, a small amount of the lighter liquid is left behind. </w:t>
      </w:r>
    </w:p>
    <w:p>
      <w:pPr>
        <w:pStyle w:val="style157"/>
        <w:numPr>
          <w:ilvl w:val="0"/>
          <w:numId w:val="30"/>
        </w:numPr>
        <w:rPr>
          <w:i/>
        </w:rPr>
      </w:pPr>
      <w:r>
        <w:rPr>
          <w:i/>
        </w:rPr>
        <w:t xml:space="preserve">In laboratory conditions, small volumes of mixtures are decanted in the test tube. If time is not a concern, the test tube is kept at a 45° angle in a test tube rack. This allows the heavier particles to slide down the side of the test tube while allowing the lighter liquid a path to rise to the top. If the test tube were held vertically, the heavier mixture component could block the </w:t>
      </w:r>
      <w:r>
        <w:rPr>
          <w:i/>
          <w:color w:val="c00000"/>
        </w:rPr>
        <w:br/>
      </w:r>
      <w:r>
        <w:rPr>
          <w:i/>
        </w:rPr>
        <w:t>Some mixtures that can be decanted:</w:t>
      </w:r>
    </w:p>
    <w:p>
      <w:pPr>
        <w:pStyle w:val="style157"/>
        <w:numPr>
          <w:ilvl w:val="0"/>
          <w:numId w:val="30"/>
        </w:numPr>
        <w:rPr>
          <w:i/>
        </w:rPr>
      </w:pPr>
      <w:r>
        <w:rPr>
          <w:i/>
        </w:rPr>
        <w:t>Oil and water - oil floats on top of water. Decanting the mixture allows the oil to be poured off the water.</w:t>
      </w:r>
    </w:p>
    <w:p>
      <w:pPr>
        <w:pStyle w:val="style157"/>
        <w:numPr>
          <w:ilvl w:val="0"/>
          <w:numId w:val="30"/>
        </w:numPr>
        <w:rPr>
          <w:i/>
        </w:rPr>
      </w:pPr>
      <w:r>
        <w:rPr>
          <w:i/>
        </w:rPr>
        <w:t>Gasoline or kerosene and water - this mixture is an example often cited as a safety hazard. Decanting a mixture containing flammable solvents can be dangerous as the flammable material evaporates and forms dangerous fumes.</w:t>
      </w:r>
    </w:p>
    <w:p>
      <w:pPr>
        <w:pStyle w:val="style157"/>
        <w:numPr>
          <w:ilvl w:val="0"/>
          <w:numId w:val="30"/>
        </w:numPr>
        <w:rPr>
          <w:i/>
        </w:rPr>
      </w:pPr>
      <w:r>
        <w:rPr>
          <w:i/>
        </w:rPr>
        <w:t>Dirt and water - muddy water can be cleared up by decanting. The soil will sink to the bottom of the tube allowing the clear water to be poured off.</w:t>
      </w:r>
    </w:p>
    <w:p>
      <w:pPr>
        <w:pStyle w:val="style157"/>
        <w:numPr>
          <w:ilvl w:val="0"/>
          <w:numId w:val="30"/>
        </w:numPr>
        <w:rPr>
          <w:i/>
        </w:rPr>
      </w:pPr>
      <w:r>
        <w:rPr>
          <w:i/>
        </w:rPr>
        <w:t>Wine - Sediment from the fermentation process can produce an undesirable taste. Wine is decanted to separate the wine from these sediments.</w:t>
      </w:r>
    </w:p>
    <w:p>
      <w:pPr>
        <w:pStyle w:val="style157"/>
        <w:numPr>
          <w:ilvl w:val="0"/>
          <w:numId w:val="30"/>
        </w:numPr>
        <w:rPr>
          <w:i/>
        </w:rPr>
      </w:pPr>
      <w:r>
        <w:rPr>
          <w:i/>
        </w:rPr>
        <w:t>Cream and milk - Cream is separated from milk by decantation. Cream rises to the top of the milk mixture and is easily skimmed off.</w:t>
      </w:r>
    </w:p>
    <w:p>
      <w:pPr>
        <w:pStyle w:val="style157"/>
        <w:numPr>
          <w:ilvl w:val="0"/>
          <w:numId w:val="30"/>
        </w:numPr>
        <w:rPr>
          <w:i/>
        </w:rPr>
      </w:pPr>
      <w:r>
        <w:rPr>
          <w:i/>
        </w:rPr>
        <w:t>Blood and plasma: A centrifuge is necessary for this decantation. Plasma can be removed from blood by decantation.</w:t>
      </w:r>
    </w:p>
    <w:p>
      <w:pPr>
        <w:pStyle w:val="style157"/>
        <w:rPr>
          <w:i/>
        </w:rPr>
      </w:pPr>
    </w:p>
    <w:p>
      <w:pPr>
        <w:pStyle w:val="style157"/>
        <w:rPr>
          <w:i/>
        </w:rPr>
      </w:pPr>
    </w:p>
    <w:p>
      <w:pPr>
        <w:pStyle w:val="style157"/>
        <w:rPr>
          <w:b/>
        </w:rPr>
      </w:pPr>
      <w:r>
        <w:rPr>
          <w:b/>
        </w:rPr>
        <w:t>Centrifugation:</w:t>
      </w:r>
    </w:p>
    <w:p>
      <w:pPr>
        <w:pStyle w:val="style157"/>
        <w:rPr/>
      </w:pPr>
    </w:p>
    <w:p>
      <w:pPr>
        <w:pStyle w:val="style157"/>
        <w:rPr/>
      </w:pPr>
      <w:r>
        <w:t>Sometimes the solid particles in a liquid are very small and can pass through a filter paper. For such particles, the filtration technique cannot be used for separation. Such mixtures are separated by centrifugation. So, centrifugation is the process of separation of insoluble materials from a liquid where normal filtration does not work well. The centrifugation is based on the size, shape, and density of the particles, viscosity of the medium, and the speed of rotation. The principle is that the denser particles are forced to the bottom and the lighter particles stay at the top when spun rapidly.</w:t>
      </w:r>
    </w:p>
    <w:p>
      <w:pPr>
        <w:pStyle w:val="style157"/>
        <w:rPr/>
      </w:pPr>
    </w:p>
    <w:p>
      <w:pPr>
        <w:pStyle w:val="style157"/>
        <w:rPr/>
      </w:pPr>
      <w:r>
        <w:t>The apparatus used for centrifugation is called a centrifuge. The centrifuge consists of a centrifuge tube holder called rotor. The rotor holds balanced centrifugal tubes of equal amounts of the solid-liquid mixture. On rapid rotation of the rotor, the centrifuge tubes rotate horizontally and due to the centrifugal force, the denser insoluble particles separate from the liquid. When the rotation stops, the solid particles end up at the bottom of the centrifuge tube with liquid at the top. A centrifuge can greatly increase the rate of separation by simulating a great increase in the force of gravity.</w:t>
      </w:r>
    </w:p>
    <w:p>
      <w:pPr>
        <w:pStyle w:val="style157"/>
        <w:rPr/>
      </w:pPr>
    </w:p>
    <w:p>
      <w:pPr>
        <w:pStyle w:val="style157"/>
        <w:rPr>
          <w:b/>
        </w:rPr>
      </w:pPr>
      <w:r>
        <w:rPr>
          <w:b/>
        </w:rPr>
        <w:t xml:space="preserve">Applications: </w:t>
      </w:r>
    </w:p>
    <w:p>
      <w:pPr>
        <w:pStyle w:val="style157"/>
        <w:rPr/>
      </w:pPr>
    </w:p>
    <w:p>
      <w:pPr>
        <w:pStyle w:val="style157"/>
        <w:rPr/>
      </w:pPr>
      <w:r>
        <w:t xml:space="preserve">    Used in diagnostic laboratories for blood and urine tests.</w:t>
      </w:r>
    </w:p>
    <w:p>
      <w:pPr>
        <w:pStyle w:val="style157"/>
        <w:rPr/>
      </w:pPr>
      <w:r>
        <w:t xml:space="preserve">    Used in dairies and home to separate butter from cream.</w:t>
      </w:r>
    </w:p>
    <w:p>
      <w:pPr>
        <w:pStyle w:val="style157"/>
        <w:rPr/>
      </w:pPr>
      <w:r>
        <w:t xml:space="preserve">    Used in washing machines to squeeze water from wet clothes.</w:t>
      </w:r>
    </w:p>
    <w:p>
      <w:pPr>
        <w:pStyle w:val="style157"/>
        <w:rPr/>
      </w:pPr>
    </w:p>
    <w:p>
      <w:pPr>
        <w:pStyle w:val="style157"/>
        <w:rPr/>
      </w:pPr>
    </w:p>
    <w:p>
      <w:pPr>
        <w:pStyle w:val="style157"/>
        <w:rPr>
          <w:b/>
        </w:rPr>
      </w:pPr>
      <w:r>
        <w:rPr>
          <w:b/>
        </w:rPr>
        <w:t xml:space="preserve">6.6 Evaporation. </w:t>
      </w:r>
    </w:p>
    <w:p>
      <w:pPr>
        <w:pStyle w:val="style157"/>
        <w:rPr/>
      </w:pPr>
    </w:p>
    <w:p>
      <w:pPr>
        <w:pStyle w:val="style157"/>
        <w:numPr>
          <w:ilvl w:val="0"/>
          <w:numId w:val="31"/>
        </w:numPr>
        <w:rPr/>
      </w:pPr>
      <w:r>
        <w:rPr>
          <w:bCs/>
        </w:rPr>
        <w:t>Evaporation</w:t>
      </w:r>
      <w:r>
        <w:t xml:space="preserve"> is a type of vaporization</w:t>
      </w:r>
      <w:r>
        <w:t xml:space="preserve"> </w:t>
      </w:r>
      <w:r>
        <w:t xml:space="preserve">of a liquid that occurs from the surface of a liquid into a gaseous phase that is not saturated with the evaporating substance. </w:t>
      </w:r>
    </w:p>
    <w:p>
      <w:pPr>
        <w:pStyle w:val="style157"/>
        <w:numPr>
          <w:ilvl w:val="0"/>
          <w:numId w:val="31"/>
        </w:numPr>
        <w:rPr/>
      </w:pPr>
      <w:r>
        <w:t>The other type of vaporization is boiling, which is characterized by bubbles of saturated vapor forming in the liquid phase. Steam produced in a boiler is another example of evaporation occurring in a saturated vapor phase. Evaporation that occurs directly from the solid phase below the melting point, as commonly observed with ice at or below freezing or moth crystals (napthalene), is called sublimation.</w:t>
      </w:r>
    </w:p>
    <w:p>
      <w:pPr>
        <w:pStyle w:val="style157"/>
        <w:numPr>
          <w:ilvl w:val="0"/>
          <w:numId w:val="31"/>
        </w:numPr>
        <w:rPr/>
      </w:pPr>
      <w:r>
        <w:t xml:space="preserve">On average, a fraction of the molecules in a glass of water have enough heat energy to escape from the liquid. Water molecules from the air enter the water in the glass, but as long as the relative humidity of the air in contact is less than 100% (saturation), the net transfer of water molecules will be to the air. </w:t>
      </w:r>
    </w:p>
    <w:p>
      <w:pPr>
        <w:pStyle w:val="style157"/>
        <w:numPr>
          <w:ilvl w:val="0"/>
          <w:numId w:val="31"/>
        </w:numPr>
        <w:rPr/>
      </w:pPr>
      <w:r>
        <w:t>The water in the glass will be cooled by the evaporation until an equilibrium is reached where the air supplies the amount of heat removed by the evaporating water. In an enclosed environment the water would evaporate until the air is saturated.</w:t>
      </w:r>
    </w:p>
    <w:p>
      <w:pPr>
        <w:pStyle w:val="style157"/>
        <w:numPr>
          <w:ilvl w:val="0"/>
          <w:numId w:val="31"/>
        </w:numPr>
        <w:rPr/>
      </w:pPr>
      <w:r>
        <w:t>With sufficient temperature, the liquid would turn into vapor quickly. When the molecules collide, they transfer energy to each other in varying degrees, based on how they collide. Sometimes the transfer is so one-sided for a molecule near the surface that it ends up with enough energy to 'escape'.</w:t>
      </w:r>
    </w:p>
    <w:p>
      <w:pPr>
        <w:pStyle w:val="style157"/>
        <w:numPr>
          <w:ilvl w:val="0"/>
          <w:numId w:val="31"/>
        </w:numPr>
        <w:rPr/>
      </w:pPr>
      <w:r>
        <w:t xml:space="preserve">Evaporation is an essential part of the water cycle. The sun (solar energy) drives evaporation of water from oceans, lakes, moisture in the soil, and other sources of water. </w:t>
      </w:r>
    </w:p>
    <w:p>
      <w:pPr>
        <w:pStyle w:val="style157"/>
        <w:numPr>
          <w:ilvl w:val="0"/>
          <w:numId w:val="31"/>
        </w:numPr>
        <w:rPr/>
      </w:pPr>
      <w:r>
        <w:t>Evaporation of water occurs when the surface of the liquid is exposed, allowing molecules to escape and form water vapor; this vapor can then rise up and form clouds.</w:t>
      </w:r>
    </w:p>
    <w:p>
      <w:pPr>
        <w:pStyle w:val="style157"/>
        <w:numPr>
          <w:ilvl w:val="0"/>
          <w:numId w:val="31"/>
        </w:numPr>
        <w:rPr/>
      </w:pPr>
      <w:r>
        <w:t xml:space="preserve">For moleculeof a liquid to evaporate, they must be located near the surface, they have to be moving in the proper direction, and have sufficient kinetic energy to overcome liquid-phase intermolecular forces. </w:t>
      </w:r>
    </w:p>
    <w:p>
      <w:pPr>
        <w:pStyle w:val="style157"/>
        <w:numPr>
          <w:ilvl w:val="0"/>
          <w:numId w:val="31"/>
        </w:numPr>
        <w:rPr/>
      </w:pPr>
      <w:r>
        <w:t xml:space="preserve">When only a small proportion of the molecules meet these criteria, the rate of evaporation is low. Since the kinetic energy of a molecule is proportional to its temperature, evaporation proceeds more quickly at higher temperatures. </w:t>
      </w:r>
    </w:p>
    <w:p>
      <w:pPr>
        <w:pStyle w:val="style157"/>
        <w:numPr>
          <w:ilvl w:val="0"/>
          <w:numId w:val="31"/>
        </w:numPr>
        <w:rPr/>
      </w:pPr>
      <w:r>
        <w:t xml:space="preserve">As the faster-moving molecules escape, the remaining molecules have lower average kinetic energy, and the temperature of the liquid decreases. This phenomenon is also called evaporative cooling. This is why evaporating sweat cools the human body. </w:t>
      </w:r>
    </w:p>
    <w:p>
      <w:pPr>
        <w:pStyle w:val="style157"/>
        <w:numPr>
          <w:ilvl w:val="0"/>
          <w:numId w:val="31"/>
        </w:numPr>
        <w:rPr/>
      </w:pPr>
      <w:r>
        <w:t xml:space="preserve">Evaporation also tends to proceed more quickly with higher flow rates between the gaseous and liquid phase and in liquids with higher vapor pressure. For example, laundry on a clothes line will dry (by evaporation) more rapidly on a windy day than on a still day. </w:t>
      </w:r>
    </w:p>
    <w:p>
      <w:pPr>
        <w:pStyle w:val="style157"/>
        <w:numPr>
          <w:ilvl w:val="0"/>
          <w:numId w:val="31"/>
        </w:numPr>
        <w:rPr>
          <w:color w:val="007434"/>
          <w:highlight w:val="lightGray"/>
        </w:rPr>
      </w:pPr>
      <w:r>
        <w:rPr>
          <w:highlight w:val="lightGray"/>
        </w:rPr>
        <w:t xml:space="preserve">Three key parts to evaporation are </w:t>
      </w:r>
      <w:r>
        <w:rPr>
          <w:color w:val="ff0000"/>
          <w:highlight w:val="lightGray"/>
        </w:rPr>
        <w:t>heat</w:t>
      </w:r>
      <w:r>
        <w:rPr>
          <w:highlight w:val="lightGray"/>
        </w:rPr>
        <w:t xml:space="preserve">, </w:t>
      </w:r>
      <w:r>
        <w:rPr>
          <w:color w:val="0070c0"/>
          <w:highlight w:val="lightGray"/>
        </w:rPr>
        <w:t>atmospheric pressure (</w:t>
      </w:r>
      <w:r>
        <w:rPr>
          <w:highlight w:val="lightGray"/>
        </w:rPr>
        <w:t xml:space="preserve">determines the percent humidity) and </w:t>
      </w:r>
      <w:r>
        <w:rPr>
          <w:color w:val="007434"/>
          <w:highlight w:val="lightGray"/>
        </w:rPr>
        <w:t>air movement.</w:t>
      </w:r>
    </w:p>
    <w:p>
      <w:pPr>
        <w:pStyle w:val="style157"/>
        <w:numPr>
          <w:ilvl w:val="0"/>
          <w:numId w:val="31"/>
        </w:numPr>
        <w:rPr/>
      </w:pPr>
      <w:r>
        <w:t xml:space="preserve">The ability for a molecule of a liquid to evaporate is based largely on the amount of </w:t>
      </w:r>
      <w:r>
        <w:rPr>
          <w:color w:val="d416bd"/>
        </w:rPr>
        <w:t>kinetic energy</w:t>
      </w:r>
      <w:r>
        <w:t xml:space="preserve"> an individual particle may possess. Even at lower temperatures, individual molecules of a liquid can evaporate if they have more than the minimum amount of kinetic energy required for vaporization.</w:t>
      </w:r>
    </w:p>
    <w:p>
      <w:pPr>
        <w:pStyle w:val="style157"/>
        <w:rPr>
          <w:rStyle w:val="style4159"/>
          <w:i/>
          <w:u w:val="thick"/>
        </w:rPr>
      </w:pPr>
    </w:p>
    <w:p>
      <w:pPr>
        <w:pStyle w:val="style157"/>
        <w:rPr>
          <w:b/>
          <w:i/>
          <w:highlight w:val="yellow"/>
        </w:rPr>
      </w:pPr>
      <w:r>
        <w:rPr>
          <w:rStyle w:val="style4159"/>
          <w:b/>
          <w:i/>
          <w:color w:val="ff0000"/>
          <w:u w:val="dashedHeavy"/>
        </w:rPr>
        <w:t>Factors influencing the rate of evaporation</w:t>
      </w:r>
    </w:p>
    <w:p>
      <w:pPr>
        <w:pStyle w:val="style157"/>
        <w:rPr/>
      </w:pPr>
      <w:r>
        <w:rPr>
          <w:b/>
        </w:rPr>
        <w:t>Note:</w:t>
      </w:r>
      <w:r>
        <w:t xml:space="preserve"> Air used here is a common example; however, the vapor phase can be other gases.</w:t>
      </w:r>
    </w:p>
    <w:p>
      <w:pPr>
        <w:pStyle w:val="style157"/>
        <w:numPr>
          <w:ilvl w:val="0"/>
          <w:numId w:val="32"/>
        </w:numPr>
        <w:rPr/>
      </w:pPr>
      <w:r>
        <w:t>Concentration of the substance evaporating in the air:</w:t>
      </w:r>
    </w:p>
    <w:p>
      <w:pPr>
        <w:pStyle w:val="style157"/>
        <w:rPr/>
      </w:pPr>
      <w:r>
        <w:t>If the air already has a high concentration of the substance evaporating, then the given substance will evaporate more slowly.</w:t>
      </w:r>
    </w:p>
    <w:p>
      <w:pPr>
        <w:pStyle w:val="style157"/>
        <w:rPr/>
      </w:pPr>
      <w:r>
        <w:t>Concentration of other substances in the air:</w:t>
      </w:r>
    </w:p>
    <w:p>
      <w:pPr>
        <w:pStyle w:val="style157"/>
        <w:rPr/>
      </w:pPr>
      <w:r>
        <w:t xml:space="preserve">If the air is already saturated with other substances, it can have a lower </w:t>
      </w:r>
      <w:r>
        <w:t xml:space="preserve">capacity for the </w:t>
      </w:r>
      <w:r>
        <w:t>substance evaporating</w:t>
      </w:r>
      <w:r>
        <w:t xml:space="preserve"> </w:t>
      </w:r>
      <w:r>
        <w:t>Flow rate of air</w:t>
      </w:r>
      <w:r>
        <w:t>.</w:t>
      </w:r>
    </w:p>
    <w:p>
      <w:pPr>
        <w:pStyle w:val="style157"/>
        <w:rPr/>
      </w:pPr>
      <w:r>
        <w:t xml:space="preserve">This is in part related to the concentration points above. If "fresh" air (i.e., air which is neither already saturated with the substance nor with other substances) is moving over the substance all the time, then the concentration of the substance in the air is less likely to go up with time, thus encouraging faster evaporation. </w:t>
      </w:r>
    </w:p>
    <w:p>
      <w:pPr>
        <w:pStyle w:val="style157"/>
        <w:numPr>
          <w:ilvl w:val="0"/>
          <w:numId w:val="32"/>
        </w:numPr>
        <w:rPr/>
      </w:pPr>
      <w:r>
        <w:t>Inter-molecular forces:</w:t>
      </w:r>
    </w:p>
    <w:p>
      <w:pPr>
        <w:pStyle w:val="style157"/>
        <w:rPr/>
      </w:pPr>
      <w:r>
        <w:t>The stronger the forces keeping the molecules together in the liquid state, the more energy one must get to escape. This is characterized by the enthalpy of vaporization.</w:t>
      </w:r>
    </w:p>
    <w:p>
      <w:pPr>
        <w:pStyle w:val="style157"/>
        <w:rPr/>
      </w:pPr>
      <w:r>
        <w:t>3.</w:t>
      </w:r>
      <w:r>
        <w:t xml:space="preserve"> P</w:t>
      </w:r>
      <w:r>
        <w:t>ressure:</w:t>
      </w:r>
      <w:r>
        <w:t xml:space="preserve"> </w:t>
      </w:r>
      <w:r>
        <w:t>Evaporation happens faster if there is less exertion on the surface keeping the molecules from launching themselves.</w:t>
      </w:r>
    </w:p>
    <w:p>
      <w:pPr>
        <w:pStyle w:val="style157"/>
        <w:rPr/>
      </w:pPr>
      <w:r>
        <w:t>4.</w:t>
      </w:r>
      <w:r>
        <w:t xml:space="preserve"> </w:t>
      </w:r>
      <w:r>
        <w:t>Surface area:</w:t>
      </w:r>
      <w:r>
        <w:t xml:space="preserve"> </w:t>
      </w:r>
      <w:r>
        <w:t>A substance that has a larger surface area will evaporate faster, as there are more surface molecules per unit of volume that are potentially able to escape.</w:t>
      </w:r>
    </w:p>
    <w:p>
      <w:pPr>
        <w:pStyle w:val="style157"/>
        <w:rPr/>
      </w:pPr>
      <w:r>
        <w:t>5.</w:t>
      </w:r>
      <w:r>
        <w:t xml:space="preserve"> </w:t>
      </w:r>
      <w:r>
        <w:t>Temperature of the substance: the higher the temperature of the substance the greater the kinetic energy of the molecules at its surface and therefore the faster the rate of their evaporation.</w:t>
      </w:r>
    </w:p>
    <w:p>
      <w:pPr>
        <w:pStyle w:val="style157"/>
        <w:numPr>
          <w:ilvl w:val="0"/>
          <w:numId w:val="33"/>
        </w:numPr>
        <w:rPr/>
      </w:pPr>
      <w:r>
        <w:t>Evaporation is an endothermic process, in that heat is absorbed during evaporation.</w:t>
      </w:r>
    </w:p>
    <w:p>
      <w:pPr>
        <w:pStyle w:val="style157"/>
        <w:rPr>
          <w:rStyle w:val="style4159"/>
          <w:b/>
          <w:u w:val="dashLongHeavy"/>
        </w:rPr>
      </w:pPr>
    </w:p>
    <w:p>
      <w:pPr>
        <w:pStyle w:val="style157"/>
        <w:rPr>
          <w:b/>
          <w:i/>
        </w:rPr>
      </w:pPr>
      <w:r>
        <w:rPr>
          <w:rStyle w:val="style4159"/>
          <w:b/>
          <w:i/>
          <w:u w:val="dashLongHeavy"/>
        </w:rPr>
        <w:t>Applications of evaporation</w:t>
      </w:r>
    </w:p>
    <w:p>
      <w:pPr>
        <w:pStyle w:val="style157"/>
        <w:numPr>
          <w:ilvl w:val="0"/>
          <w:numId w:val="34"/>
        </w:numPr>
        <w:rPr>
          <w:i/>
        </w:rPr>
      </w:pPr>
      <w:r>
        <w:rPr>
          <w:i/>
        </w:rPr>
        <w:t xml:space="preserve">Industrial applications include many printing and </w:t>
      </w:r>
      <w:r>
        <w:rPr>
          <w:i/>
        </w:rPr>
        <w:t>coating processes</w:t>
      </w:r>
      <w:r>
        <w:rPr>
          <w:i/>
        </w:rPr>
        <w:t>; recovering salts from solutions; and drying a variety of materials such as lumber, paper, cloth and chemicals.</w:t>
      </w:r>
    </w:p>
    <w:p>
      <w:pPr>
        <w:pStyle w:val="style157"/>
        <w:numPr>
          <w:ilvl w:val="0"/>
          <w:numId w:val="34"/>
        </w:numPr>
        <w:rPr>
          <w:i/>
        </w:rPr>
      </w:pPr>
      <w:r>
        <w:rPr>
          <w:i/>
        </w:rPr>
        <w:t>The use of evaporation to dry or concentrate samples is a common preparatory step for many laboratory analyses such as spectroscopy and chromatography. When clothes are hung on a laundry line, even though the ambient temperature is below the boiling point of water, water evaporates. This is accelerated by factors such as low humility, heat (from the sun), and wind. In a clothe dryer hot air is blown through the clothes, allowing water to evaporate very rapidly.</w:t>
      </w:r>
    </w:p>
    <w:p>
      <w:pPr>
        <w:pStyle w:val="style157"/>
        <w:rPr>
          <w:i/>
        </w:rPr>
      </w:pPr>
    </w:p>
    <w:p>
      <w:pPr>
        <w:pStyle w:val="style157"/>
        <w:rPr>
          <w:rStyle w:val="style87"/>
          <w:i/>
        </w:rPr>
      </w:pPr>
    </w:p>
    <w:p>
      <w:pPr>
        <w:pStyle w:val="style157"/>
        <w:rPr>
          <w:i/>
        </w:rPr>
      </w:pPr>
      <w:r>
        <w:rPr>
          <w:rStyle w:val="style87"/>
          <w:i/>
        </w:rPr>
        <w:t>Sublimation Definition:</w:t>
      </w:r>
      <w:r>
        <w:rPr>
          <w:i/>
        </w:rPr>
        <w:t xml:space="preserve"> Sublimation is the transition from the solid to the gas phase without passing through an intermediate liquid phase. </w:t>
      </w:r>
    </w:p>
    <w:p>
      <w:pPr>
        <w:pStyle w:val="style157"/>
        <w:rPr>
          <w:i/>
        </w:rPr>
      </w:pPr>
    </w:p>
    <w:p>
      <w:pPr>
        <w:pStyle w:val="style157"/>
        <w:rPr>
          <w:i/>
        </w:rPr>
      </w:pPr>
      <w:r>
        <w:rPr>
          <w:i/>
          <w:noProof/>
          <w:lang w:eastAsia="en-US"/>
        </w:rPr>
        <w:drawing>
          <wp:inline distL="0" distT="0" distB="0" distR="0">
            <wp:extent cx="3983524" cy="2897109"/>
            <wp:effectExtent l="0" t="0" r="0" b="0"/>
            <wp:docPr id="1123" name="Picture 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85"/>
                    <pic:cNvPicPr/>
                  </pic:nvPicPr>
                  <pic:blipFill>
                    <a:blip r:embed="rId66" cstate="print"/>
                    <a:srcRect l="0" t="0" r="0" b="0"/>
                    <a:stretch/>
                  </pic:blipFill>
                  <pic:spPr>
                    <a:xfrm rot="0">
                      <a:off x="0" y="0"/>
                      <a:ext cx="3983524" cy="2897109"/>
                    </a:xfrm>
                    <a:prstGeom prst="rect"/>
                  </pic:spPr>
                </pic:pic>
              </a:graphicData>
            </a:graphic>
          </wp:inline>
        </w:drawing>
      </w:r>
    </w:p>
    <w:p>
      <w:pPr>
        <w:pStyle w:val="style157"/>
        <w:rPr>
          <w:i/>
        </w:rPr>
      </w:pPr>
      <w:r>
        <w:rPr>
          <w:i/>
        </w:rPr>
        <w:t>Figure 6.4: An illustration of sublimation</w:t>
      </w:r>
    </w:p>
    <w:p>
      <w:pPr>
        <w:pStyle w:val="style157"/>
        <w:rPr>
          <w:i/>
        </w:rPr>
      </w:pPr>
    </w:p>
    <w:p>
      <w:pPr>
        <w:pStyle w:val="style157"/>
        <w:rPr>
          <w:i/>
        </w:rPr>
      </w:pPr>
    </w:p>
    <w:p>
      <w:pPr>
        <w:pStyle w:val="style157"/>
        <w:numPr>
          <w:ilvl w:val="0"/>
          <w:numId w:val="33"/>
        </w:numPr>
        <w:rPr>
          <w:i/>
        </w:rPr>
      </w:pPr>
      <w:r>
        <w:rPr>
          <w:rStyle w:val="style87"/>
          <w:i/>
        </w:rPr>
        <w:t>Example:</w:t>
      </w:r>
      <w:r>
        <w:rPr>
          <w:i/>
        </w:rPr>
        <w:t>Dry ice is solid carbon dioxide. At room temperature and pressure, it sublimates into carbon dioxide vapor.</w:t>
      </w:r>
    </w:p>
    <w:p>
      <w:pPr>
        <w:pStyle w:val="style157"/>
        <w:rPr>
          <w:b/>
          <w:i/>
          <w:highlight w:val="yellow"/>
        </w:rPr>
      </w:pPr>
    </w:p>
    <w:p>
      <w:pPr>
        <w:pStyle w:val="style157"/>
        <w:rPr>
          <w:b/>
        </w:rPr>
      </w:pPr>
      <w:r>
        <w:rPr>
          <w:b/>
        </w:rPr>
        <w:t>Sublimation Defined:</w:t>
      </w:r>
    </w:p>
    <w:p>
      <w:pPr>
        <w:pStyle w:val="style157"/>
        <w:rPr/>
      </w:pPr>
      <w:r>
        <w:t xml:space="preserve">Fill your ice cube trays with water, place them in the freezer, and the next day you will have ice cubes formed through a process called freezing. If you drop those ice cubes on the floor, soon they will have melted into a puddle of water. Freezing and melting are two common </w:t>
      </w:r>
      <w:r>
        <w:rPr>
          <w:bCs/>
        </w:rPr>
        <w:t>phase transitions</w:t>
      </w:r>
      <w:r>
        <w:t xml:space="preserve">, or changes in the </w:t>
      </w:r>
      <w:r>
        <w:rPr>
          <w:bCs/>
        </w:rPr>
        <w:t>states of matter</w:t>
      </w:r>
      <w:r>
        <w:t xml:space="preserve"> to or from solid, liquid, gas, or plasma. </w:t>
      </w:r>
      <w:r>
        <w:rPr>
          <w:bCs/>
        </w:rPr>
        <w:t>Sublimation</w:t>
      </w:r>
      <w:r>
        <w:t xml:space="preserve"> is another one of these phase transitions; except in this case, we have a solid turning directly into a gas. As a sublimating material </w:t>
      </w:r>
      <w:r>
        <w:t>changes from a solid to a gas, it never passes through the liquid state. The figure below shows water in its three forms: ice, water, and steam. Sublimation is just one of the ways water or another substance can change between its potential phases.</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245"/>
      </w:tblGrid>
      <w:tr>
        <w:trPr>
          <w:tblCellSpacing w:w="15" w:type="dxa"/>
        </w:trPr>
        <w:tc>
          <w:tcPr>
            <w:tcW w:w="7185" w:type="dxa"/>
            <w:tcBorders/>
            <w:vAlign w:val="center"/>
            <w:hideMark/>
          </w:tcPr>
          <w:p>
            <w:pPr>
              <w:pStyle w:val="style0"/>
              <w:rPr>
                <w:sz w:val="24"/>
                <w:szCs w:val="24"/>
              </w:rPr>
            </w:pPr>
            <w:r>
              <w:rPr>
                <w:noProof/>
                <w:sz w:val="24"/>
                <w:szCs w:val="24"/>
              </w:rPr>
              <w:drawing>
                <wp:inline distL="0" distT="0" distB="0" distR="0">
                  <wp:extent cx="4273236" cy="2410544"/>
                  <wp:effectExtent l="0" t="0" r="0" b="0"/>
                  <wp:docPr id="1124" name="Picture 846" descr="Water Phas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846"/>
                          <pic:cNvPicPr/>
                        </pic:nvPicPr>
                        <pic:blipFill>
                          <a:blip r:embed="rId67" cstate="print"/>
                          <a:srcRect l="0" t="0" r="0" b="0"/>
                          <a:stretch/>
                        </pic:blipFill>
                        <pic:spPr>
                          <a:xfrm rot="0">
                            <a:off x="0" y="0"/>
                            <a:ext cx="4273236" cy="2410544"/>
                          </a:xfrm>
                          <a:prstGeom prst="rect"/>
                          <a:ln>
                            <a:noFill/>
                          </a:ln>
                        </pic:spPr>
                      </pic:pic>
                    </a:graphicData>
                  </a:graphic>
                </wp:inline>
              </w:drawing>
            </w:r>
          </w:p>
        </w:tc>
      </w:tr>
      <w:tr>
        <w:tblPrEx/>
        <w:trPr>
          <w:tblCellSpacing w:w="15" w:type="dxa"/>
        </w:trPr>
        <w:tc>
          <w:tcPr>
            <w:tcW w:w="7185" w:type="dxa"/>
            <w:tcBorders>
              <w:top w:val="nil"/>
              <w:left w:val="nil"/>
              <w:bottom w:val="nil"/>
              <w:right w:val="nil"/>
            </w:tcBorders>
            <w:vAlign w:val="center"/>
            <w:hideMark/>
          </w:tcPr>
          <w:p>
            <w:pPr>
              <w:pStyle w:val="style0"/>
              <w:textAlignment w:val="baseline"/>
              <w:rPr>
                <w:sz w:val="24"/>
                <w:szCs w:val="24"/>
              </w:rPr>
            </w:pPr>
            <w:r>
              <w:rPr>
                <w:sz w:val="24"/>
                <w:szCs w:val="24"/>
              </w:rPr>
              <w:t xml:space="preserve">Phases of water and the possible phase transitions </w:t>
            </w:r>
          </w:p>
        </w:tc>
      </w:tr>
    </w:tbl>
    <w:p>
      <w:pPr>
        <w:pStyle w:val="style2"/>
        <w:rPr>
          <w:rFonts w:ascii="Calibri" w:hAnsi="Calibri"/>
          <w:b w:val="false"/>
          <w:sz w:val="24"/>
          <w:szCs w:val="24"/>
        </w:rPr>
      </w:pPr>
      <w:r>
        <w:rPr>
          <w:rFonts w:ascii="Calibri" w:hAnsi="Calibri"/>
          <w:b w:val="false"/>
          <w:sz w:val="24"/>
          <w:szCs w:val="24"/>
        </w:rPr>
        <w:t>How Sublimation Works</w:t>
      </w:r>
    </w:p>
    <w:p>
      <w:pPr>
        <w:pStyle w:val="style157"/>
        <w:rPr/>
      </w:pPr>
      <w:r>
        <w:t>Substances such as water and carbon dioxide (CO</w:t>
      </w:r>
      <w:r>
        <w:rPr>
          <w:vertAlign w:val="subscript"/>
        </w:rPr>
        <w:t>2</w:t>
      </w:r>
      <w:r>
        <w:t xml:space="preserve">) can be charted on a pressure versus temperature plot to reveal their state of matter (solid, liquid or gas) at a given pressure and temperature. At a typical atmospheric pressure, we know that water is a solid at temperatures below 0 degrees C, a liquid from 0 to 100 degrees C, and a gas at higher temperatures. Atmospheric pressure, however, can change, particularly with altitude. Higher altitudes yield lower atmospheric pressures. As shown on the graph below, we can experimentally observe that water doesn't always change phase at the same temperatures. For instance, with lower pressures, liquid water changes to a gas at temperatures lower than 100 degrees C. If the pressure is dropped low enough, water reaches what's known as a </w:t>
      </w:r>
      <w:r>
        <w:rPr>
          <w:bCs/>
        </w:rPr>
        <w:t>triple point</w:t>
      </w:r>
      <w:r>
        <w:t>, the pressure and temperature at which a substance can exist in solid, liquid, and gaseous forms. Below the triple point, solid water sublimates, changing directly into a gas with a temperature increase, and never passing through the liquid phase. CO</w:t>
      </w:r>
      <w:r>
        <w:rPr>
          <w:vertAlign w:val="subscript"/>
        </w:rPr>
        <w:t>2</w:t>
      </w:r>
      <w:r>
        <w:t xml:space="preserve"> has a triple point at a pressure higher than 1 atmospheric pressure, meaning that at Earth's standard atmospheric pressure, CO</w:t>
      </w:r>
      <w:r>
        <w:rPr>
          <w:vertAlign w:val="subscript"/>
        </w:rPr>
        <w:t xml:space="preserve">2 </w:t>
      </w:r>
      <w:r>
        <w:t xml:space="preserve">will sublimate as it heats from a solid to a gas. </w:t>
      </w:r>
    </w:p>
    <w:tbl>
      <w:tblPr>
        <w:tblW w:w="0" w:type="auto"/>
        <w:tblCellSpacing w:w="15" w:type="dxa"/>
        <w:tblInd w:w="405" w:type="dxa"/>
        <w:tblLayout w:type="fixed"/>
        <w:tblCellMar>
          <w:top w:w="15" w:type="dxa"/>
          <w:left w:w="15" w:type="dxa"/>
          <w:bottom w:w="15" w:type="dxa"/>
          <w:right w:w="15" w:type="dxa"/>
        </w:tblCellMar>
        <w:tblLook w:val="04A0" w:firstRow="1" w:lastRow="0" w:firstColumn="1" w:lastColumn="0" w:noHBand="0" w:noVBand="1"/>
      </w:tblPr>
      <w:tblGrid>
        <w:gridCol w:w="8730"/>
      </w:tblGrid>
      <w:tr>
        <w:trPr>
          <w:tblCellSpacing w:w="15" w:type="dxa"/>
        </w:trPr>
        <w:tc>
          <w:tcPr>
            <w:tcW w:w="8670" w:type="dxa"/>
            <w:tcBorders/>
            <w:vAlign w:val="center"/>
            <w:hideMark/>
          </w:tcPr>
          <w:p>
            <w:pPr>
              <w:pStyle w:val="style0"/>
              <w:rPr>
                <w:sz w:val="24"/>
                <w:szCs w:val="24"/>
              </w:rPr>
            </w:pPr>
            <w:r>
              <w:rPr>
                <w:noProof/>
                <w:sz w:val="24"/>
                <w:szCs w:val="24"/>
              </w:rPr>
              <w:drawing>
                <wp:inline distL="0" distT="0" distB="0" distR="0">
                  <wp:extent cx="5432079" cy="3868298"/>
                  <wp:effectExtent l="0" t="0" r="0" b="0"/>
                  <wp:docPr id="1125" name="Picture 845" descr="Phase Diagra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845"/>
                          <pic:cNvPicPr/>
                        </pic:nvPicPr>
                        <pic:blipFill>
                          <a:blip r:embed="rId68" cstate="print"/>
                          <a:srcRect l="0" t="0" r="0" b="0"/>
                          <a:stretch/>
                        </pic:blipFill>
                        <pic:spPr>
                          <a:xfrm rot="0">
                            <a:off x="0" y="0"/>
                            <a:ext cx="5432079" cy="3868298"/>
                          </a:xfrm>
                          <a:prstGeom prst="rect"/>
                          <a:ln>
                            <a:noFill/>
                          </a:ln>
                        </pic:spPr>
                      </pic:pic>
                    </a:graphicData>
                  </a:graphic>
                </wp:inline>
              </w:drawing>
            </w:r>
          </w:p>
        </w:tc>
      </w:tr>
      <w:tr>
        <w:tblPrEx/>
        <w:trPr>
          <w:tblCellSpacing w:w="15" w:type="dxa"/>
        </w:trPr>
        <w:tc>
          <w:tcPr>
            <w:tcW w:w="8670" w:type="dxa"/>
            <w:tcBorders>
              <w:top w:val="nil"/>
              <w:left w:val="nil"/>
              <w:bottom w:val="nil"/>
              <w:right w:val="nil"/>
            </w:tcBorders>
            <w:vAlign w:val="center"/>
            <w:hideMark/>
          </w:tcPr>
          <w:p>
            <w:pPr>
              <w:pStyle w:val="style0"/>
              <w:textAlignment w:val="baseline"/>
              <w:rPr>
                <w:sz w:val="24"/>
                <w:szCs w:val="24"/>
              </w:rPr>
            </w:pPr>
            <w:r>
              <w:rPr>
                <w:sz w:val="24"/>
                <w:szCs w:val="24"/>
              </w:rPr>
              <w:t xml:space="preserve">Figure 6.6: Pressure and temperature diagram for water and carbon dioxide </w:t>
            </w:r>
          </w:p>
        </w:tc>
      </w:tr>
      <w:tr>
        <w:tblPrEx/>
        <w:trPr>
          <w:tblCellSpacing w:w="15" w:type="dxa"/>
        </w:trPr>
        <w:tc>
          <w:tcPr>
            <w:tcW w:w="8670" w:type="dxa"/>
            <w:tcBorders>
              <w:top w:val="nil"/>
              <w:left w:val="nil"/>
              <w:bottom w:val="nil"/>
              <w:right w:val="nil"/>
            </w:tcBorders>
            <w:vAlign w:val="center"/>
          </w:tcPr>
          <w:p>
            <w:pPr>
              <w:pStyle w:val="style0"/>
              <w:textAlignment w:val="baseline"/>
              <w:rPr>
                <w:b/>
                <w:sz w:val="24"/>
                <w:szCs w:val="24"/>
              </w:rPr>
            </w:pPr>
            <w:r>
              <w:rPr>
                <w:b/>
                <w:sz w:val="24"/>
                <w:szCs w:val="24"/>
              </w:rPr>
              <w:t>SIEVING</w:t>
            </w:r>
          </w:p>
        </w:tc>
      </w:tr>
    </w:tbl>
    <w:p>
      <w:pPr>
        <w:pStyle w:val="style157"/>
        <w:numPr>
          <w:ilvl w:val="0"/>
          <w:numId w:val="33"/>
        </w:numPr>
        <w:rPr>
          <w:i/>
        </w:rPr>
      </w:pPr>
      <w:r>
        <w:rPr>
          <w:i/>
        </w:rPr>
        <w:t xml:space="preserve">A </w:t>
      </w:r>
      <w:r>
        <w:rPr>
          <w:bCs/>
          <w:i/>
        </w:rPr>
        <w:t>sieve</w:t>
      </w:r>
      <w:r>
        <w:rPr>
          <w:i/>
        </w:rPr>
        <w:t xml:space="preserve">, or </w:t>
      </w:r>
      <w:r>
        <w:rPr>
          <w:bCs/>
          <w:i/>
        </w:rPr>
        <w:t>sifter</w:t>
      </w:r>
      <w:r>
        <w:rPr>
          <w:i/>
        </w:rPr>
        <w:t xml:space="preserve">, is a device for separating wanted elements from unwanted material or for characterizing the particle size distribution of a sample, typically using a woven screen such as a mesh or net. </w:t>
      </w:r>
    </w:p>
    <w:p>
      <w:pPr>
        <w:pStyle w:val="style157"/>
        <w:numPr>
          <w:ilvl w:val="0"/>
          <w:numId w:val="33"/>
        </w:numPr>
        <w:rPr>
          <w:i/>
        </w:rPr>
      </w:pPr>
      <w:r>
        <w:rPr>
          <w:i/>
        </w:rPr>
        <w:t>The word "sift" derives from 'sieve'. In cooking, a sifter is used to separate and break up clumps in dry ingredients such as flour, as well as to aerate and combine them.</w:t>
      </w:r>
    </w:p>
    <w:p>
      <w:pPr>
        <w:pStyle w:val="style157"/>
        <w:numPr>
          <w:ilvl w:val="0"/>
          <w:numId w:val="33"/>
        </w:numPr>
        <w:rPr>
          <w:i/>
        </w:rPr>
      </w:pPr>
      <w:r>
        <w:rPr>
          <w:i/>
        </w:rPr>
        <w:t xml:space="preserve"> A </w:t>
      </w:r>
      <w:r>
        <w:rPr>
          <w:bCs/>
          <w:i/>
        </w:rPr>
        <w:t>strainer</w:t>
      </w:r>
      <w:r>
        <w:rPr>
          <w:i/>
        </w:rPr>
        <w:t xml:space="preserve"> is a form of sieve used to separate solids from liquid.</w:t>
      </w:r>
    </w:p>
    <w:p>
      <w:pPr>
        <w:pStyle w:val="style157"/>
        <w:rPr>
          <w:i/>
          <w:highlight w:val="yellow"/>
        </w:rPr>
      </w:pPr>
      <w:r>
        <w:rPr>
          <w:rStyle w:val="style4159"/>
          <w:i/>
        </w:rPr>
        <w:t>Industrial strainer</w:t>
      </w:r>
    </w:p>
    <w:p>
      <w:pPr>
        <w:pStyle w:val="style157"/>
        <w:rPr>
          <w:i/>
        </w:rPr>
      </w:pPr>
      <w:r>
        <w:rPr>
          <w:i/>
          <w:highlight w:val="yellow"/>
        </w:rPr>
        <w:t>Some of industrial strainers available are simplex basket strainer, duplex basket strainer, and Y strainer. Simple basket strainer is used to protect valuable or sensitive equipment in systems that is meant to be shut down temporarily. Some commonly used strainers are bell mouth strainers, foot valve strainers basket strainers. Most processing industries (mainly Pharmaceutical, Coatings and Liquid Food industries) will opt for a self-cleaning strainer instead of a basket strainer or a simplex strainer due to limitations of simple filtration systems. The self-cleaning strainers or filters are more efficient and provide an automatic filtration solution.</w:t>
      </w:r>
    </w:p>
    <w:p>
      <w:pPr>
        <w:pStyle w:val="style157"/>
        <w:rPr>
          <w:i/>
        </w:rPr>
      </w:pPr>
    </w:p>
    <w:p>
      <w:pPr>
        <w:pStyle w:val="style157"/>
        <w:numPr>
          <w:ilvl w:val="0"/>
          <w:numId w:val="35"/>
        </w:numPr>
        <w:rPr>
          <w:i/>
        </w:rPr>
      </w:pPr>
      <w:r>
        <w:rPr>
          <w:i/>
        </w:rPr>
        <w:t xml:space="preserve">Hand sieving is a simple technique for separating particles of different sizes. </w:t>
      </w:r>
    </w:p>
    <w:p>
      <w:pPr>
        <w:pStyle w:val="style157"/>
        <w:numPr>
          <w:ilvl w:val="0"/>
          <w:numId w:val="35"/>
        </w:numPr>
        <w:rPr>
          <w:i/>
        </w:rPr>
      </w:pPr>
      <w:r>
        <w:rPr>
          <w:i/>
        </w:rPr>
        <w:t xml:space="preserve">A small sieve such as used for sifting flour has very small holes. </w:t>
      </w:r>
    </w:p>
    <w:p>
      <w:pPr>
        <w:pStyle w:val="style157"/>
        <w:numPr>
          <w:ilvl w:val="0"/>
          <w:numId w:val="35"/>
        </w:numPr>
        <w:rPr>
          <w:i/>
        </w:rPr>
      </w:pPr>
      <w:r>
        <w:rPr>
          <w:i/>
        </w:rPr>
        <w:t xml:space="preserve">Coarse particles are separated or broken up by grinding against one-another and screen openings. Depending upon the types of particles to be separated, sieves with different types of holes are used. Sieves are also used to separate stones from sand. </w:t>
      </w:r>
    </w:p>
    <w:p>
      <w:pPr>
        <w:pStyle w:val="style2"/>
        <w:rPr>
          <w:rFonts w:ascii="Calibri" w:hAnsi="Calibri"/>
          <w:b w:val="false"/>
          <w:sz w:val="24"/>
          <w:szCs w:val="24"/>
        </w:rPr>
      </w:pPr>
      <w:r>
        <w:rPr>
          <w:rStyle w:val="style4159"/>
          <w:rFonts w:ascii="Calibri" w:hAnsi="Calibri"/>
          <w:b w:val="false"/>
          <w:sz w:val="24"/>
          <w:szCs w:val="24"/>
        </w:rPr>
        <w:t>Wooden sieves</w:t>
      </w:r>
    </w:p>
    <w:p>
      <w:pPr>
        <w:pStyle w:val="style0"/>
        <w:rPr>
          <w:sz w:val="24"/>
          <w:szCs w:val="24"/>
        </w:rPr>
      </w:pPr>
      <w:r>
        <w:rPr>
          <w:noProof/>
          <w:color w:val="0000ff"/>
          <w:sz w:val="24"/>
          <w:szCs w:val="24"/>
        </w:rPr>
        <w:drawing>
          <wp:inline distL="0" distT="0" distB="0" distR="0">
            <wp:extent cx="503274" cy="516044"/>
            <wp:effectExtent l="0" t="0" r="0" b="0"/>
            <wp:docPr id="1126" name="Picture 847" descr="https://upload.wikimedia.org/wikipedia/en/e/ea/Wooden_sieve_one_eighth_mesh.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847"/>
                    <pic:cNvPicPr/>
                  </pic:nvPicPr>
                  <pic:blipFill>
                    <a:blip r:embed="rId69" cstate="print"/>
                    <a:srcRect l="0" t="0" r="0" b="0"/>
                    <a:stretch/>
                  </pic:blipFill>
                  <pic:spPr>
                    <a:xfrm rot="0">
                      <a:off x="0" y="0"/>
                      <a:ext cx="503274" cy="516044"/>
                    </a:xfrm>
                    <a:prstGeom prst="rect"/>
                    <a:ln>
                      <a:noFill/>
                    </a:ln>
                  </pic:spPr>
                </pic:pic>
              </a:graphicData>
            </a:graphic>
          </wp:inline>
        </w:drawing>
      </w:r>
    </w:p>
    <w:p>
      <w:pPr>
        <w:pStyle w:val="style157"/>
        <w:rPr>
          <w:i/>
        </w:rPr>
      </w:pPr>
      <w:r>
        <w:rPr>
          <w:i/>
        </w:rPr>
        <w:t xml:space="preserve">A wooden mesh in which the withes were one eighth of an inch wide and set the same distance apart. A </w:t>
      </w:r>
      <w:r>
        <w:rPr>
          <w:bCs/>
          <w:i/>
        </w:rPr>
        <w:t>wooden sieve</w:t>
      </w:r>
      <w:r>
        <w:rPr>
          <w:i/>
        </w:rPr>
        <w:t xml:space="preserve"> is a sieve made of wood. The mesh might be made from wood. </w:t>
      </w:r>
    </w:p>
    <w:p>
      <w:pPr>
        <w:pStyle w:val="style157"/>
        <w:rPr>
          <w:i/>
        </w:rPr>
      </w:pPr>
    </w:p>
    <w:p>
      <w:pPr>
        <w:pStyle w:val="style157"/>
        <w:rPr>
          <w:b/>
          <w:i/>
        </w:rPr>
      </w:pPr>
      <w:r>
        <w:rPr>
          <w:b/>
          <w:i/>
        </w:rPr>
        <w:t>Using a separating funnel:</w:t>
      </w:r>
    </w:p>
    <w:p>
      <w:pPr>
        <w:pStyle w:val="style157"/>
        <w:rPr>
          <w:i/>
        </w:rPr>
      </w:pPr>
    </w:p>
    <w:p>
      <w:pPr>
        <w:pStyle w:val="style157"/>
        <w:rPr/>
      </w:pPr>
      <w:r>
        <w:t>A separating funnel is used for the separation of components of a mixture between two immiscible liquid phases. One phase is the aqueous phase and the other phase is an organic solvent. This separation is based on the differences in the densities of the liquids. The liquid having more density forms the lower layer and the liquid having less density forms the upper layer.</w:t>
      </w:r>
    </w:p>
    <w:p>
      <w:pPr>
        <w:pStyle w:val="style157"/>
        <w:rPr/>
      </w:pPr>
    </w:p>
    <w:p>
      <w:pPr>
        <w:pStyle w:val="style157"/>
        <w:rPr>
          <w:b/>
        </w:rPr>
      </w:pPr>
      <w:r>
        <w:rPr>
          <w:b/>
        </w:rPr>
        <w:t xml:space="preserve">Applications:  </w:t>
      </w:r>
    </w:p>
    <w:p>
      <w:pPr>
        <w:pStyle w:val="style157"/>
        <w:rPr/>
      </w:pPr>
    </w:p>
    <w:p>
      <w:pPr>
        <w:pStyle w:val="style157"/>
        <w:numPr>
          <w:ilvl w:val="0"/>
          <w:numId w:val="305"/>
        </w:numPr>
        <w:rPr/>
      </w:pPr>
      <w:r>
        <w:t>To separate a mixture of oil and water.</w:t>
      </w:r>
    </w:p>
    <w:p>
      <w:pPr>
        <w:pStyle w:val="style157"/>
        <w:numPr>
          <w:ilvl w:val="0"/>
          <w:numId w:val="305"/>
        </w:numPr>
        <w:rPr/>
      </w:pPr>
      <w:r>
        <w:t xml:space="preserve"> To separate a mixture of kerosene oil and water.</w:t>
      </w:r>
    </w:p>
    <w:p>
      <w:pPr>
        <w:pStyle w:val="style157"/>
        <w:rPr/>
      </w:pPr>
    </w:p>
    <w:p>
      <w:pPr>
        <w:pStyle w:val="style157"/>
        <w:rPr>
          <w:i/>
        </w:rPr>
      </w:pPr>
    </w:p>
    <w:p>
      <w:pPr>
        <w:pStyle w:val="style157"/>
        <w:rPr>
          <w:b/>
          <w:i/>
        </w:rPr>
      </w:pPr>
      <w:r>
        <w:rPr>
          <w:b/>
          <w:i/>
        </w:rPr>
        <w:t xml:space="preserve"> </w:t>
      </w:r>
      <w:r>
        <w:rPr>
          <w:b/>
          <w:i/>
        </w:rPr>
        <w:t xml:space="preserve"> CRITERIA FOR PURITY</w:t>
      </w:r>
    </w:p>
    <w:p>
      <w:pPr>
        <w:pStyle w:val="style157"/>
        <w:rPr/>
      </w:pPr>
      <w:r>
        <w:t>It is important that substances used in food, pharmaceutical and chemical industries are pure. This is necessary to ensure safety of the consumers.</w:t>
      </w:r>
    </w:p>
    <w:p>
      <w:pPr>
        <w:pStyle w:val="style157"/>
        <w:numPr>
          <w:ilvl w:val="0"/>
          <w:numId w:val="55"/>
        </w:numPr>
        <w:rPr/>
      </w:pPr>
      <w:r>
        <w:t>Pure substances have sharp melting and boiling points.</w:t>
      </w:r>
    </w:p>
    <w:p>
      <w:pPr>
        <w:pStyle w:val="style157"/>
        <w:numPr>
          <w:ilvl w:val="0"/>
          <w:numId w:val="55"/>
        </w:numPr>
        <w:rPr/>
      </w:pPr>
      <w:r>
        <w:t>Impure substances have higher boiling points or lower melting and than the pure substances.</w:t>
      </w:r>
    </w:p>
    <w:p>
      <w:pPr>
        <w:pStyle w:val="style157"/>
        <w:numPr>
          <w:ilvl w:val="0"/>
          <w:numId w:val="55"/>
        </w:numPr>
        <w:rPr/>
      </w:pPr>
      <w:r>
        <w:t>In chromatography, pure substances usually produce only one spot on the chromatogram while impure substances produce more than one spots.</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b/>
          <w:color w:val="0033cc"/>
        </w:rPr>
      </w:pPr>
      <w:r>
        <w:rPr>
          <w:b/>
          <w:color w:val="0033cc"/>
          <w:highlight w:val="yellow"/>
        </w:rPr>
        <w:t xml:space="preserve">WEEK 9: </w:t>
      </w:r>
      <w:r>
        <w:rPr>
          <w:b/>
          <w:color w:val="0033cc"/>
          <w:highlight w:val="yellow"/>
        </w:rPr>
        <w:t>CHEMICAL INDUSTRIES</w:t>
      </w:r>
    </w:p>
    <w:p>
      <w:pPr>
        <w:pStyle w:val="style157"/>
        <w:rPr/>
      </w:pPr>
    </w:p>
    <w:p>
      <w:pPr>
        <w:pStyle w:val="style157"/>
        <w:rPr>
          <w:rFonts w:ascii="Cambria Math" w:hAnsi="Cambria Math" w:hint="eastAsia"/>
        </w:rPr>
      </w:pPr>
      <m:oMathPara>
        <m:oMathParaPr>
          <m:jc m:val="left"/>
        </m:oMathParaPr>
        <m:oMath>
          <m:r>
            <m:rPr>
              <m:sty m:val="bi"/>
            </m:rPr>
            <w:rPr>
              <w:rFonts w:ascii="Cambria Math" w:hAnsi="Cambria Math"/>
            </w:rPr>
            <m:t>What is meant by a chemical industry?</m:t>
          </m:r>
        </m:oMath>
      </m:oMathPara>
    </w:p>
    <w:p>
      <w:pPr>
        <w:pStyle w:val="style157"/>
        <w:numPr>
          <w:ilvl w:val="0"/>
          <w:numId w:val="306"/>
        </w:numPr>
        <w:rPr/>
      </w:pPr>
      <w:r>
        <w:t>It is an industry that processes raw materials into higher added value chemical products.</w:t>
      </w:r>
    </w:p>
    <w:p>
      <w:pPr>
        <w:pStyle w:val="style157"/>
        <w:numPr>
          <w:ilvl w:val="0"/>
          <w:numId w:val="306"/>
        </w:numPr>
        <w:rPr/>
      </w:pPr>
      <w:r>
        <w:t xml:space="preserve"> The chemical industry comprises the companies that produce industrial chemicals central to the modern world economy,</w:t>
      </w:r>
      <w:r>
        <w:t xml:space="preserve"> </w:t>
      </w:r>
      <w:r>
        <w:t>it converts raw materials</w:t>
      </w:r>
      <w:r>
        <w:t xml:space="preserve"> </w:t>
      </w:r>
      <w:r>
        <w:t>(oil,</w:t>
      </w:r>
      <w:r>
        <w:t xml:space="preserve"> </w:t>
      </w:r>
      <w:r>
        <w:t>natural gas,</w:t>
      </w:r>
      <w:r>
        <w:t xml:space="preserve"> </w:t>
      </w:r>
      <w:r>
        <w:t>air,</w:t>
      </w:r>
      <w:r>
        <w:t xml:space="preserve"> </w:t>
      </w:r>
      <w:r>
        <w:t>water metals,</w:t>
      </w:r>
      <w:r>
        <w:t xml:space="preserve"> </w:t>
      </w:r>
      <w:r>
        <w:t>minerals) into thousands of different products.</w:t>
      </w:r>
    </w:p>
    <w:p>
      <w:pPr>
        <w:pStyle w:val="style157"/>
        <w:numPr>
          <w:ilvl w:val="0"/>
          <w:numId w:val="306"/>
        </w:numPr>
        <w:rPr/>
      </w:pPr>
      <m:oMath>
        <m:r>
          <m:rPr>
            <m:sty m:val="p"/>
          </m:rPr>
          <w:rPr>
            <w:rFonts w:ascii="Cambria Math" w:hAnsi="Cambria Math"/>
          </w:rPr>
          <m:t xml:space="preserve">A chemical industry </m:t>
        </m:r>
      </m:oMath>
      <w:r>
        <w:t>is an industry where its raw materials are distinguished more for their chemical properties than for their physical or mechanical properties.</w:t>
      </w:r>
    </w:p>
    <w:p>
      <w:pPr>
        <w:pStyle w:val="style157"/>
        <w:rPr/>
      </w:pPr>
    </w:p>
    <w:p>
      <w:pPr>
        <w:pStyle w:val="style157"/>
        <w:rPr>
          <w:rFonts w:ascii="Cambria Math" w:hAnsi="Cambria Math" w:hint="eastAsia"/>
        </w:rPr>
      </w:pPr>
      <m:oMathPara>
        <m:oMathParaPr>
          <m:jc m:val="left"/>
        </m:oMathParaPr>
        <m:oMath>
          <m:r>
            <m:rPr>
              <m:sty m:val="b"/>
            </m:rPr>
            <w:rPr>
              <w:rFonts w:ascii="Cambria Math" w:hAnsi="Cambria Math"/>
            </w:rPr>
            <m:t>Industrial Chemistry</m:t>
          </m:r>
        </m:oMath>
      </m:oMathPara>
    </w:p>
    <w:p>
      <w:pPr>
        <w:pStyle w:val="style157"/>
        <w:numPr>
          <w:ilvl w:val="0"/>
          <w:numId w:val="307"/>
        </w:numPr>
        <w:rPr/>
      </w:pPr>
      <w:r>
        <w:t xml:space="preserve">This is an area of chemistry concerned with using of chemical and physical processes to transform raw materials into products that are beneficial to humanity. </w:t>
      </w:r>
    </w:p>
    <w:p>
      <w:pPr>
        <w:pStyle w:val="style157"/>
        <w:numPr>
          <w:ilvl w:val="0"/>
          <w:numId w:val="307"/>
        </w:numPr>
        <w:rPr/>
      </w:pPr>
      <w:r>
        <w:t xml:space="preserve">Those that study industrial chemistry are employed in various sectors in the </w:t>
      </w:r>
      <w:r>
        <w:t>industry;</w:t>
      </w:r>
      <w:r>
        <w:t xml:space="preserve"> these include oil and petroleum, cosmetics, pharmaceuticals, pulp and paper,</w:t>
      </w:r>
      <w:r>
        <w:t xml:space="preserve"> </w:t>
      </w:r>
      <w:r>
        <w:t>textile,</w:t>
      </w:r>
      <w:r>
        <w:t xml:space="preserve"> </w:t>
      </w:r>
      <w:r>
        <w:t>water and waste water purification and plastics.</w:t>
      </w:r>
    </w:p>
    <w:p>
      <w:pPr>
        <w:pStyle w:val="style157"/>
        <w:rPr>
          <w:b/>
          <w:i/>
        </w:rPr>
      </w:pPr>
    </w:p>
    <w:p>
      <w:pPr>
        <w:pStyle w:val="style157"/>
        <w:rPr>
          <w:rFonts w:ascii="Cambria Math" w:hAnsi="Cambria Math" w:hint="eastAsia"/>
        </w:rPr>
      </w:pPr>
      <m:oMathPara>
        <m:oMathParaPr>
          <m:jc m:val="left"/>
        </m:oMathParaPr>
        <m:oMath>
          <m:r>
            <m:rPr>
              <m:sty m:val="b"/>
            </m:rPr>
            <w:rPr>
              <w:rFonts w:ascii="Cambria Math" w:hAnsi="Cambria Math"/>
            </w:rPr>
            <m:t>RAW MATERIALS</m:t>
          </m:r>
        </m:oMath>
      </m:oMathPara>
    </w:p>
    <w:p>
      <w:pPr>
        <w:pStyle w:val="style157"/>
        <w:numPr>
          <w:ilvl w:val="0"/>
          <w:numId w:val="308"/>
        </w:numPr>
        <w:rPr/>
      </w:pPr>
      <w:r>
        <w:t>These are simply chemical substances used to produce new goods,</w:t>
      </w:r>
      <w:r>
        <w:t xml:space="preserve"> </w:t>
      </w:r>
      <w:r>
        <w:t>finished products,</w:t>
      </w:r>
      <w:r>
        <w:t xml:space="preserve"> </w:t>
      </w:r>
      <w:r>
        <w:t xml:space="preserve">energy or intermediate materials which are used as </w:t>
      </w:r>
      <w:r>
        <w:t>feedstock</w:t>
      </w:r>
      <w:r>
        <w:t xml:space="preserve"> for future finished products. </w:t>
      </w:r>
    </w:p>
    <w:p>
      <w:pPr>
        <w:pStyle w:val="style157"/>
        <w:numPr>
          <w:ilvl w:val="0"/>
          <w:numId w:val="308"/>
        </w:numPr>
        <w:rPr/>
      </w:pPr>
      <w:r>
        <w:t>Raw materials are also known as unprocessed materials. Raw materials could be organic or inorganic substances.</w:t>
      </w:r>
    </w:p>
    <w:p>
      <w:pPr>
        <w:pStyle w:val="style157"/>
        <w:rPr>
          <w:b/>
          <w:i/>
        </w:rPr>
      </w:pPr>
    </w:p>
    <w:p>
      <w:pPr>
        <w:pStyle w:val="style157"/>
        <w:rPr>
          <w:b/>
          <w:i/>
        </w:rPr>
      </w:pPr>
      <w:r>
        <w:rPr>
          <w:b/>
          <w:i/>
        </w:rPr>
        <w:t>Some raw materials are given below:</w:t>
      </w:r>
    </w:p>
    <w:p>
      <w:pPr>
        <w:pStyle w:val="style157"/>
        <w:numPr>
          <w:ilvl w:val="0"/>
          <w:numId w:val="51"/>
        </w:numPr>
        <w:rPr/>
      </w:pPr>
      <w:r>
        <w:rPr>
          <w:b/>
          <w:i/>
          <w:color w:val="ff0000"/>
        </w:rPr>
        <w:t xml:space="preserve">Mineral ores: </w:t>
      </w:r>
      <w:r>
        <w:t>these are naturally occurring inorganic solid substances from which a metal or nonmetal can be economically produced. Iron which is cheap,</w:t>
      </w:r>
      <w:r>
        <w:t xml:space="preserve"> </w:t>
      </w:r>
      <w:r>
        <w:t>strong and the most used metal in the world is extracted from the ore called</w:t>
      </w:r>
      <m:oMath>
        <m:r>
          <m:rPr>
            <m:sty m:val="bi"/>
          </m:rPr>
          <w:rPr>
            <w:rFonts w:ascii="Cambria Math" w:hAnsi="Cambria Math"/>
          </w:rPr>
          <m:t xml:space="preserve"> Hematite </m:t>
        </m:r>
      </m:oMath>
      <w:r>
        <w:t>(Fe</w:t>
      </w:r>
      <w:r>
        <w:rPr>
          <w:vertAlign w:val="subscript"/>
        </w:rPr>
        <w:t>2</w:t>
      </w:r>
      <w:r>
        <w:t>O</w:t>
      </w:r>
      <w:r>
        <w:rPr>
          <w:vertAlign w:val="subscript"/>
        </w:rPr>
        <w:t>3</w:t>
      </w:r>
      <w:r>
        <w:t xml:space="preserve">) or </w:t>
      </w:r>
      <m:oMath>
        <m:r>
          <m:rPr>
            <m:sty m:val="bi"/>
          </m:rPr>
          <w:rPr>
            <w:rFonts w:ascii="Cambria Math" w:hAnsi="Cambria Math"/>
          </w:rPr>
          <m:t>magnetite</m:t>
        </m:r>
      </m:oMath>
      <w:r>
        <w:t xml:space="preserve"> </w:t>
      </w:r>
      <w:r>
        <w:t>(Fe</w:t>
      </w:r>
      <w:r>
        <w:rPr>
          <w:vertAlign w:val="subscript"/>
        </w:rPr>
        <w:t>3</w:t>
      </w:r>
      <w:r>
        <w:t>O</w:t>
      </w:r>
      <w:r>
        <w:rPr>
          <w:vertAlign w:val="subscript"/>
        </w:rPr>
        <w:t>4</w:t>
      </w:r>
      <w:r>
        <w:t>). Iron, as produced in the blast furna</w:t>
      </w:r>
      <w:r>
        <w:t>c</w:t>
      </w:r>
      <w:r>
        <w:t>e is called pig iron. Copper is gotten from the ore called chalcopyrite (CuFeS</w:t>
      </w:r>
      <w:r>
        <w:rPr>
          <w:vertAlign w:val="subscript"/>
        </w:rPr>
        <w:t>2</w:t>
      </w:r>
      <w:r>
        <w:t>) or chalcocite</w:t>
      </w:r>
      <w:r>
        <w:t xml:space="preserve"> </w:t>
      </w:r>
      <w:r>
        <w:t>(Cu</w:t>
      </w:r>
      <w:r>
        <w:rPr>
          <w:vertAlign w:val="subscript"/>
        </w:rPr>
        <w:t>2</w:t>
      </w:r>
      <w:r>
        <w:t>S), is a strong,</w:t>
      </w:r>
      <w:r>
        <w:t xml:space="preserve"> </w:t>
      </w:r>
      <w:r>
        <w:t>unreactive,</w:t>
      </w:r>
      <w:r>
        <w:t xml:space="preserve"> </w:t>
      </w:r>
      <w:r>
        <w:t>reddish-brown metal. It is vital to modern life because it is such a good conductor of heat and electricity.</w:t>
      </w:r>
      <w:r>
        <w:t xml:space="preserve"> </w:t>
      </w:r>
      <w:r>
        <w:t>Aluminum as bauxite</w:t>
      </w:r>
      <w:r>
        <w:t xml:space="preserve"> </w:t>
      </w:r>
      <w:r>
        <w:t>(Al</w:t>
      </w:r>
      <w:r>
        <w:rPr>
          <w:vertAlign w:val="subscript"/>
        </w:rPr>
        <w:t>2</w:t>
      </w:r>
      <w:r>
        <w:t>O</w:t>
      </w:r>
      <w:r>
        <w:rPr>
          <w:vertAlign w:val="subscript"/>
        </w:rPr>
        <w:t>3</w:t>
      </w:r>
      <w:r>
        <w:t>),lead as galena(PbS),mercury as cinnabar(HgS),tin as cassiterite or tin stone(SnO</w:t>
      </w:r>
      <w:r>
        <w:rPr>
          <w:vertAlign w:val="subscript"/>
        </w:rPr>
        <w:t>2</w:t>
      </w:r>
      <w:r>
        <w:t>), zinc as zinc blend or sphalerite</w:t>
      </w:r>
      <w:r>
        <w:t xml:space="preserve"> </w:t>
      </w:r>
      <w:r>
        <w:t>(ZnS) etc.</w:t>
      </w:r>
    </w:p>
    <w:p>
      <w:pPr>
        <w:pStyle w:val="style157"/>
        <w:numPr>
          <w:ilvl w:val="0"/>
          <w:numId w:val="51"/>
        </w:numPr>
        <w:rPr/>
      </w:pPr>
      <w:r>
        <w:rPr>
          <w:b/>
          <w:i/>
          <w:color w:val="ff0000"/>
        </w:rPr>
        <w:t>Air:</w:t>
      </w:r>
      <w:r>
        <w:rPr>
          <w:b/>
          <w:i/>
          <w:color w:val="ff0000"/>
        </w:rPr>
        <w:t xml:space="preserve"> </w:t>
      </w:r>
      <w:r>
        <w:t>This is one of the major sources of materials for chemical industries. The air contains nitrogen and oxygen which are obtained by fractional distillation of liquefied air. Nitrogen gas is vital because ammonia(NH</w:t>
      </w:r>
      <w:r>
        <w:rPr>
          <w:vertAlign w:val="subscript"/>
        </w:rPr>
        <w:t>3</w:t>
      </w:r>
      <w:r>
        <w:t>) produced by Haber process which in turn is used in the production of NO</w:t>
      </w:r>
      <w:r>
        <w:rPr>
          <w:vertAlign w:val="subscript"/>
        </w:rPr>
        <w:t>3</w:t>
      </w:r>
      <w:r>
        <w:rPr>
          <w:vertAlign w:val="superscript"/>
        </w:rPr>
        <w:t>-</w:t>
      </w:r>
      <w:r>
        <w:t xml:space="preserve"> salts and ammonium tetraoxosulphate(VI)-(NH</w:t>
      </w:r>
      <w:r>
        <w:rPr>
          <w:vertAlign w:val="subscript"/>
        </w:rPr>
        <w:t>4</w:t>
      </w:r>
      <w:r>
        <w:t>)</w:t>
      </w:r>
      <w:r>
        <w:rPr>
          <w:vertAlign w:val="subscript"/>
        </w:rPr>
        <w:t>2</w:t>
      </w:r>
      <w:r>
        <w:t>SO</w:t>
      </w:r>
      <w:r>
        <w:rPr>
          <w:vertAlign w:val="subscript"/>
        </w:rPr>
        <w:t>4</w:t>
      </w:r>
      <w:r>
        <w:t>. These chemical substances are used in fertilizers,</w:t>
      </w:r>
      <w:r>
        <w:t xml:space="preserve"> </w:t>
      </w:r>
      <w:r>
        <w:t>explosives,</w:t>
      </w:r>
      <w:r>
        <w:t xml:space="preserve"> </w:t>
      </w:r>
      <w:r>
        <w:t>plastics and other important products.</w:t>
      </w:r>
    </w:p>
    <w:p>
      <w:pPr>
        <w:pStyle w:val="style157"/>
        <w:numPr>
          <w:ilvl w:val="0"/>
          <w:numId w:val="51"/>
        </w:numPr>
        <w:rPr/>
      </w:pPr>
      <w:r>
        <w:rPr>
          <w:b/>
          <w:i/>
          <w:color w:val="ff0000"/>
        </w:rPr>
        <w:t>Sea water and rock</w:t>
      </w:r>
      <w:r>
        <w:rPr>
          <w:b/>
          <w:i/>
          <w:color w:val="ff0000"/>
        </w:rPr>
        <w:t xml:space="preserve"> </w:t>
      </w:r>
      <w:r>
        <w:rPr>
          <w:b/>
          <w:i/>
          <w:color w:val="ff0000"/>
        </w:rPr>
        <w:t>salt:</w:t>
      </w:r>
      <w:r>
        <w:rPr>
          <w:b/>
          <w:i/>
          <w:color w:val="ff0000"/>
        </w:rPr>
        <w:t xml:space="preserve"> </w:t>
      </w:r>
      <w:r>
        <w:t>sodium chloride which is the major raw material for many chemical industries is obtained from sea water and rock</w:t>
      </w:r>
      <w:r>
        <w:t xml:space="preserve"> </w:t>
      </w:r>
      <w:r>
        <w:t>salt. Electrolysis of sodium chloride</w:t>
      </w:r>
      <w:r>
        <w:t xml:space="preserve"> </w:t>
      </w:r>
      <w:r>
        <w:t>(NaCl) produces hydrogen gas,</w:t>
      </w:r>
      <w:r>
        <w:t xml:space="preserve"> </w:t>
      </w:r>
      <w:r>
        <w:t>chlorine gas and sodium hydroxide</w:t>
      </w:r>
      <w:r>
        <w:t xml:space="preserve"> </w:t>
      </w:r>
      <w:r>
        <w:t>(NaOH).</w:t>
      </w:r>
    </w:p>
    <w:p>
      <w:pPr>
        <w:pStyle w:val="style157"/>
        <w:numPr>
          <w:ilvl w:val="0"/>
          <w:numId w:val="51"/>
        </w:numPr>
        <w:rPr>
          <w:b/>
          <w:i/>
        </w:rPr>
      </w:pPr>
      <w:r>
        <w:rPr>
          <w:b/>
          <w:i/>
          <w:color w:val="ff0000"/>
        </w:rPr>
        <w:t xml:space="preserve">Sulphur: </w:t>
      </w:r>
      <w:r>
        <w:t>Sulphur is ext</w:t>
      </w:r>
      <w:r>
        <w:t>racted from the underground by F</w:t>
      </w:r>
      <w:r>
        <w:t>rasch process. Sulphur is used in the preparation of sulphur dioxide which is used as a food preservative especially in the preparation of fruit juices and soft drinks to kill bacteria in wine-making. Sulphur is used in the production of tetraoxosulphate</w:t>
      </w:r>
      <w:r>
        <w:t xml:space="preserve"> </w:t>
      </w:r>
      <w:r>
        <w:t>(VI) acid which is used in making car batteries,</w:t>
      </w:r>
      <w:r>
        <w:t xml:space="preserve"> </w:t>
      </w:r>
      <w:r>
        <w:t>explosives,</w:t>
      </w:r>
      <w:r>
        <w:t xml:space="preserve"> </w:t>
      </w:r>
      <w:r>
        <w:t>paints etc.</w:t>
      </w:r>
    </w:p>
    <w:p>
      <w:pPr>
        <w:pStyle w:val="style157"/>
        <w:numPr>
          <w:ilvl w:val="0"/>
          <w:numId w:val="51"/>
        </w:numPr>
        <w:rPr>
          <w:b/>
          <w:i/>
        </w:rPr>
      </w:pPr>
      <w:r>
        <w:rPr>
          <w:b/>
          <w:i/>
          <w:color w:val="ff0000"/>
        </w:rPr>
        <w:t>Calcium trioxocarbonate</w:t>
      </w:r>
      <w:r>
        <w:rPr>
          <w:b/>
          <w:i/>
          <w:color w:val="ff0000"/>
        </w:rPr>
        <w:t xml:space="preserve"> </w:t>
      </w:r>
      <w:r>
        <w:rPr>
          <w:b/>
          <w:i/>
          <w:color w:val="ff0000"/>
        </w:rPr>
        <w:t>(IV):</w:t>
      </w:r>
      <w:r>
        <w:rPr>
          <w:b/>
          <w:i/>
          <w:color w:val="ff0000"/>
        </w:rPr>
        <w:t xml:space="preserve"> </w:t>
      </w:r>
      <w:r>
        <w:t>This could be found in the form of limestone,</w:t>
      </w:r>
      <w:r>
        <w:t xml:space="preserve"> </w:t>
      </w:r>
      <w:r>
        <w:t>chalk,</w:t>
      </w:r>
      <w:r>
        <w:t xml:space="preserve"> </w:t>
      </w:r>
      <w:r>
        <w:t>marble. Calcium trioxocarbonate(IV)-CaCO</w:t>
      </w:r>
      <w:r>
        <w:rPr>
          <w:vertAlign w:val="subscript"/>
        </w:rPr>
        <w:t>3</w:t>
      </w:r>
      <w:r>
        <w:t xml:space="preserve"> is a good source of raw material for the production of cement,</w:t>
      </w:r>
      <w:r>
        <w:t xml:space="preserve"> </w:t>
      </w:r>
      <w:r>
        <w:t>quicklime</w:t>
      </w:r>
      <w:r>
        <w:t xml:space="preserve"> </w:t>
      </w:r>
      <w:r>
        <w:t>(CaO),</w:t>
      </w:r>
      <w:r>
        <w:t xml:space="preserve"> </w:t>
      </w:r>
      <w:r>
        <w:t>bleaching powder</w:t>
      </w:r>
      <w:r>
        <w:t xml:space="preserve"> </w:t>
      </w:r>
      <w:r>
        <w:t>(CaOCl),sodium trioxocarbonate</w:t>
      </w:r>
      <w:r>
        <w:t xml:space="preserve"> </w:t>
      </w:r>
      <w:r>
        <w:t>(Na</w:t>
      </w:r>
      <w:r>
        <w:rPr>
          <w:vertAlign w:val="subscript"/>
        </w:rPr>
        <w:t>2</w:t>
      </w:r>
      <w:r>
        <w:t>CO</w:t>
      </w:r>
      <w:r>
        <w:rPr>
          <w:vertAlign w:val="subscript"/>
        </w:rPr>
        <w:t>3</w:t>
      </w:r>
      <w:r>
        <w:t>).</w:t>
      </w:r>
    </w:p>
    <w:p>
      <w:pPr>
        <w:pStyle w:val="style157"/>
        <w:numPr>
          <w:ilvl w:val="0"/>
          <w:numId w:val="51"/>
        </w:numPr>
        <w:rPr/>
      </w:pPr>
      <w:r>
        <w:rPr>
          <w:b/>
          <w:i/>
          <w:color w:val="ff0000"/>
        </w:rPr>
        <w:t>Coal:</w:t>
      </w:r>
      <w:r>
        <w:rPr>
          <w:b/>
          <w:i/>
          <w:color w:val="ff0000"/>
        </w:rPr>
        <w:t xml:space="preserve"> </w:t>
      </w:r>
      <w:r>
        <w:t>An important raw material used in the manufacture of coal gas,</w:t>
      </w:r>
      <w:r>
        <w:t xml:space="preserve"> </w:t>
      </w:r>
      <w:r>
        <w:t>coke,</w:t>
      </w:r>
      <w:r>
        <w:t xml:space="preserve"> </w:t>
      </w:r>
      <w:r>
        <w:t>coal tar used in the production of naphthalene,</w:t>
      </w:r>
      <w:r>
        <w:t xml:space="preserve"> </w:t>
      </w:r>
      <w:r>
        <w:t>benzene,</w:t>
      </w:r>
      <w:r>
        <w:t xml:space="preserve"> </w:t>
      </w:r>
      <w:r>
        <w:t>ethyne and plastics.</w:t>
      </w:r>
    </w:p>
    <w:p>
      <w:pPr>
        <w:pStyle w:val="style157"/>
        <w:numPr>
          <w:ilvl w:val="0"/>
          <w:numId w:val="51"/>
        </w:numPr>
        <w:rPr>
          <w:b/>
          <w:i/>
        </w:rPr>
      </w:pPr>
      <w:r>
        <w:rPr>
          <w:b/>
          <w:i/>
          <w:color w:val="ff0000"/>
        </w:rPr>
        <w:t>Natural gas:</w:t>
      </w:r>
      <w:r>
        <w:rPr>
          <w:b/>
          <w:i/>
          <w:color w:val="ff0000"/>
        </w:rPr>
        <w:t xml:space="preserve"> </w:t>
      </w:r>
      <w:r>
        <w:t>This gives large quantities of methane, ethane,</w:t>
      </w:r>
      <w:r>
        <w:t xml:space="preserve"> </w:t>
      </w:r>
      <w:r>
        <w:t>propane and butane gases when processed,</w:t>
      </w:r>
      <w:r>
        <w:t xml:space="preserve"> </w:t>
      </w:r>
      <w:r>
        <w:t>used in cooking.</w:t>
      </w:r>
    </w:p>
    <w:p>
      <w:pPr>
        <w:pStyle w:val="style157"/>
        <w:numPr>
          <w:ilvl w:val="0"/>
          <w:numId w:val="51"/>
        </w:numPr>
        <w:rPr>
          <w:b/>
          <w:i/>
        </w:rPr>
      </w:pPr>
      <w:r>
        <w:rPr>
          <w:b/>
          <w:i/>
          <w:color w:val="ff0000"/>
        </w:rPr>
        <w:t>Crude oil</w:t>
      </w:r>
      <w:r>
        <w:rPr>
          <w:b/>
          <w:i/>
          <w:color w:val="ff0000"/>
        </w:rPr>
        <w:t xml:space="preserve"> </w:t>
      </w:r>
      <w:r>
        <w:rPr>
          <w:b/>
          <w:i/>
          <w:color w:val="ff0000"/>
        </w:rPr>
        <w:t>(petroleum):</w:t>
      </w:r>
      <w:r>
        <w:rPr>
          <w:b/>
          <w:i/>
          <w:color w:val="ff0000"/>
        </w:rPr>
        <w:t xml:space="preserve"> </w:t>
      </w:r>
      <w:r>
        <w:t>This is a major raw material for a whole range of petrochemicals and petrochemical products including agricultural,</w:t>
      </w:r>
      <w:r>
        <w:t xml:space="preserve"> </w:t>
      </w:r>
      <w:r>
        <w:t>pharmaceutical,</w:t>
      </w:r>
      <w:r>
        <w:t xml:space="preserve"> </w:t>
      </w:r>
      <w:r>
        <w:t>motor automobile,</w:t>
      </w:r>
      <w:r>
        <w:t xml:space="preserve"> </w:t>
      </w:r>
      <w:r>
        <w:t>fibre and plastics industries.</w:t>
      </w:r>
    </w:p>
    <w:p>
      <w:pPr>
        <w:pStyle w:val="style157"/>
        <w:rPr>
          <w:sz w:val="20"/>
          <w:szCs w:val="20"/>
        </w:rPr>
      </w:pPr>
    </w:p>
    <w:p>
      <w:pPr>
        <w:pStyle w:val="style157"/>
        <w:rPr>
          <w:b/>
          <w:sz w:val="28"/>
          <w:szCs w:val="28"/>
        </w:rPr>
      </w:pPr>
      <m:oMathPara>
        <m:oMathParaPr>
          <m:jc m:val="left"/>
        </m:oMathParaPr>
        <m:oMath>
          <m:r>
            <m:rPr>
              <m:sty m:val="b"/>
            </m:rPr>
            <w:rPr>
              <w:rFonts w:ascii="Cambria Math" w:hAnsi="Cambria Math"/>
              <w:sz w:val="28"/>
              <w:szCs w:val="28"/>
            </w:rPr>
            <m:t>Petrochemicals</m:t>
          </m:r>
        </m:oMath>
      </m:oMathPara>
    </w:p>
    <w:p>
      <w:pPr>
        <w:pStyle w:val="style157"/>
        <w:numPr>
          <w:ilvl w:val="0"/>
          <w:numId w:val="309"/>
        </w:numPr>
        <w:rPr>
          <w:b/>
          <w:i/>
          <w:sz w:val="24"/>
          <w:szCs w:val="24"/>
        </w:rPr>
      </w:pPr>
      <m:oMath>
        <m:r>
          <m:rPr>
            <m:sty m:val="p"/>
          </m:rPr>
          <w:rPr>
            <w:rFonts w:ascii="Cambria Math" w:hAnsi="Cambria Math"/>
            <w:sz w:val="24"/>
            <w:szCs w:val="24"/>
          </w:rPr>
          <m:t xml:space="preserve">Petrochemicals are basic chemicals that are obtained from petroleum and natural gas. </m:t>
        </m:r>
      </m:oMath>
    </w:p>
    <w:p>
      <w:pPr>
        <w:pStyle w:val="style157"/>
        <w:numPr>
          <w:ilvl w:val="0"/>
          <w:numId w:val="309"/>
        </w:numPr>
        <w:rPr>
          <w:sz w:val="24"/>
          <w:szCs w:val="24"/>
        </w:rPr>
      </w:pPr>
      <w:r>
        <w:t>They include methane,</w:t>
      </w:r>
      <w:r>
        <w:t xml:space="preserve"> </w:t>
      </w:r>
      <w:r>
        <w:t>ethane,</w:t>
      </w:r>
      <w:r>
        <w:t xml:space="preserve"> </w:t>
      </w:r>
      <w:r>
        <w:t>propane,</w:t>
      </w:r>
      <w:r>
        <w:t xml:space="preserve"> </w:t>
      </w:r>
      <w:r>
        <w:t>butane,</w:t>
      </w:r>
      <w:r>
        <w:t xml:space="preserve"> </w:t>
      </w:r>
      <w:r>
        <w:t>ethene,</w:t>
      </w:r>
      <w:r>
        <w:t xml:space="preserve"> </w:t>
      </w:r>
      <w:r>
        <w:t>ethyne,</w:t>
      </w:r>
      <w:r>
        <w:t xml:space="preserve"> </w:t>
      </w:r>
      <w:r>
        <w:t>benzene,</w:t>
      </w:r>
      <w:r>
        <w:t xml:space="preserve"> </w:t>
      </w:r>
      <w:r>
        <w:t>butadiene. From these other petrochemicals are produced.</w:t>
      </w:r>
    </w:p>
    <w:p>
      <w:pPr>
        <w:pStyle w:val="style157"/>
        <w:rPr>
          <w:b/>
          <w:i/>
        </w:rPr>
      </w:pPr>
    </w:p>
    <w:p>
      <w:pPr>
        <w:pStyle w:val="style157"/>
        <w:rPr>
          <w:rFonts w:ascii="Cambria Math" w:hAnsi="Cambria Math" w:hint="eastAsia"/>
          <w:sz w:val="28"/>
          <w:szCs w:val="28"/>
        </w:rPr>
      </w:pPr>
      <m:oMathPara>
        <m:oMathParaPr>
          <m:jc m:val="left"/>
        </m:oMathParaPr>
        <m:oMath>
          <m:r>
            <m:rPr>
              <m:sty m:val="b"/>
            </m:rPr>
            <w:rPr>
              <w:rFonts w:ascii="Cambria Math" w:hAnsi="Cambria Math"/>
              <w:sz w:val="28"/>
              <w:szCs w:val="28"/>
            </w:rPr>
            <m:t>Classification of chemicals</m:t>
          </m:r>
        </m:oMath>
      </m:oMathPara>
    </w:p>
    <w:p>
      <w:pPr>
        <w:pStyle w:val="style157"/>
        <w:rPr/>
      </w:pPr>
      <w:r>
        <w:t>Basically, chemicals are classified as heavy</w:t>
      </w:r>
      <w:r>
        <w:t xml:space="preserve"> </w:t>
      </w:r>
      <w:r>
        <w:t>(bulk) and fine chemicals.</w:t>
      </w:r>
    </w:p>
    <w:p>
      <w:pPr>
        <w:pStyle w:val="style157"/>
        <w:numPr>
          <w:ilvl w:val="0"/>
          <w:numId w:val="310"/>
        </w:numPr>
        <w:rPr/>
      </w:pPr>
      <w:r>
        <w:rPr>
          <w:b/>
          <w:i/>
        </w:rPr>
        <w:t>Heavy or Bulk chemicals:</w:t>
      </w:r>
      <w:r>
        <w:rPr>
          <w:b/>
          <w:i/>
        </w:rPr>
        <w:t xml:space="preserve"> </w:t>
      </w:r>
      <w:r>
        <w:t>These are basic chemicals which are manufactured in large quantities. Heavy chemicals are used extensively in industries. Examples of heavy chemicals are H</w:t>
      </w:r>
      <w:r>
        <w:rPr>
          <w:vertAlign w:val="subscript"/>
        </w:rPr>
        <w:t>2</w:t>
      </w:r>
      <w:r>
        <w:t>SO</w:t>
      </w:r>
      <w:r>
        <w:rPr>
          <w:vertAlign w:val="subscript"/>
        </w:rPr>
        <w:t>4</w:t>
      </w:r>
      <w:r>
        <w:t>, NaOH, Na</w:t>
      </w:r>
      <w:r>
        <w:rPr>
          <w:vertAlign w:val="subscript"/>
        </w:rPr>
        <w:t>2</w:t>
      </w:r>
      <w:r>
        <w:t>CO</w:t>
      </w:r>
      <w:r>
        <w:rPr>
          <w:vertAlign w:val="subscript"/>
        </w:rPr>
        <w:t>3</w:t>
      </w:r>
      <w:r>
        <w:t>,</w:t>
      </w:r>
      <w:r>
        <w:t xml:space="preserve"> </w:t>
      </w:r>
      <w:r>
        <w:t>NH</w:t>
      </w:r>
      <w:r>
        <w:rPr>
          <w:vertAlign w:val="subscript"/>
        </w:rPr>
        <w:t>3</w:t>
      </w:r>
      <w:r>
        <w:t>, CaCO</w:t>
      </w:r>
      <w:r>
        <w:rPr>
          <w:vertAlign w:val="subscript"/>
        </w:rPr>
        <w:t>3</w:t>
      </w:r>
      <w:r>
        <w:t>,</w:t>
      </w:r>
      <w:r>
        <w:t xml:space="preserve"> </w:t>
      </w:r>
      <w:r>
        <w:t>HNO</w:t>
      </w:r>
      <w:r>
        <w:rPr>
          <w:vertAlign w:val="subscript"/>
        </w:rPr>
        <w:t>3</w:t>
      </w:r>
      <w:r>
        <w:t>,</w:t>
      </w:r>
      <w:r>
        <w:t xml:space="preserve"> </w:t>
      </w:r>
      <w:r>
        <w:t>HCl,</w:t>
      </w:r>
      <w:r>
        <w:t xml:space="preserve"> </w:t>
      </w:r>
      <w:r>
        <w:t>bleaching powder</w:t>
      </w:r>
      <w:r>
        <w:t xml:space="preserve"> </w:t>
      </w:r>
      <w:r>
        <w:t>(CaOCl),</w:t>
      </w:r>
      <w:r>
        <w:t xml:space="preserve"> </w:t>
      </w:r>
      <w:r>
        <w:t>metals</w:t>
      </w:r>
      <w:r>
        <w:t xml:space="preserve"> </w:t>
      </w:r>
      <w:r>
        <w:t>(Iron,</w:t>
      </w:r>
      <w:r>
        <w:t xml:space="preserve"> </w:t>
      </w:r>
      <w:r>
        <w:t>tin aluminum,</w:t>
      </w:r>
      <w:r>
        <w:t xml:space="preserve"> </w:t>
      </w:r>
      <w:r>
        <w:t>copper,</w:t>
      </w:r>
      <w:r>
        <w:t xml:space="preserve"> </w:t>
      </w:r>
      <w:r>
        <w:t>zinc).</w:t>
      </w:r>
    </w:p>
    <w:p>
      <w:pPr>
        <w:pStyle w:val="style157"/>
        <w:numPr>
          <w:ilvl w:val="0"/>
          <w:numId w:val="310"/>
        </w:numPr>
        <w:rPr/>
      </w:pPr>
      <w:r>
        <w:rPr>
          <w:b/>
          <w:i/>
        </w:rPr>
        <w:t>Fine chemicals:</w:t>
      </w:r>
      <w:r>
        <w:rPr>
          <w:b/>
          <w:i/>
        </w:rPr>
        <w:t xml:space="preserve"> </w:t>
      </w:r>
      <w:r>
        <w:t>Chemicals produced in small quantities for specific purposes and to a very high degree of purity are called fine chemicals. Examples are laboratory/analytical reagents,</w:t>
      </w:r>
      <w:r>
        <w:t xml:space="preserve"> </w:t>
      </w:r>
      <w:r>
        <w:t>drugs,</w:t>
      </w:r>
      <w:r>
        <w:t xml:space="preserve"> </w:t>
      </w:r>
      <w:r>
        <w:t>dyes,</w:t>
      </w:r>
      <w:r>
        <w:t xml:space="preserve"> </w:t>
      </w:r>
      <w:r>
        <w:t>perfumes,</w:t>
      </w:r>
      <w:r>
        <w:t xml:space="preserve"> </w:t>
      </w:r>
      <w:r>
        <w:t>photographic reagents,</w:t>
      </w:r>
      <w:r>
        <w:t xml:space="preserve"> </w:t>
      </w:r>
      <w:r>
        <w:t>additives cosmetics.</w:t>
      </w:r>
    </w:p>
    <w:p>
      <w:pPr>
        <w:pStyle w:val="style157"/>
        <w:rPr/>
      </w:pPr>
    </w:p>
    <w:p>
      <w:pPr>
        <w:pStyle w:val="style157"/>
        <w:rPr>
          <w:rFonts w:ascii="Cambria" w:hAnsi="Cambria"/>
          <w:b/>
          <w:i/>
          <w:sz w:val="28"/>
          <w:szCs w:val="28"/>
        </w:rPr>
      </w:pPr>
      <w:r>
        <w:rPr>
          <w:rFonts w:ascii="Cambria" w:hAnsi="Cambria"/>
          <w:b/>
          <w:i/>
          <w:sz w:val="28"/>
          <w:szCs w:val="28"/>
        </w:rPr>
        <w:t>Types of chemical industries and their raw materials</w:t>
      </w:r>
    </w:p>
    <w:p>
      <w:pPr>
        <w:pStyle w:val="style157"/>
        <w:rPr>
          <w:b/>
          <w:i/>
        </w:rPr>
      </w:pPr>
      <w:r>
        <w:rPr>
          <w:b/>
          <w:i/>
        </w:rPr>
        <w:t xml:space="preserve">Automobile: </w:t>
      </w:r>
      <w:r>
        <w:t>S</w:t>
      </w:r>
      <w:r>
        <w:t>teel and petrochemicals.</w:t>
      </w:r>
    </w:p>
    <w:p>
      <w:pPr>
        <w:pStyle w:val="style157"/>
        <w:rPr/>
      </w:pPr>
      <w:r>
        <w:rPr>
          <w:b/>
          <w:i/>
        </w:rPr>
        <w:t xml:space="preserve">Breweries: </w:t>
      </w:r>
      <w:r>
        <w:t>P</w:t>
      </w:r>
      <w:r>
        <w:t>lant products</w:t>
      </w:r>
      <w:r>
        <w:t xml:space="preserve"> </w:t>
      </w:r>
      <w:r>
        <w:t>(starch,</w:t>
      </w:r>
      <w:r>
        <w:t xml:space="preserve"> </w:t>
      </w:r>
      <w:r>
        <w:t>glucose,</w:t>
      </w:r>
      <w:r>
        <w:t xml:space="preserve"> </w:t>
      </w:r>
      <w:r>
        <w:t>sucrose,</w:t>
      </w:r>
      <w:r>
        <w:t xml:space="preserve"> C</w:t>
      </w:r>
      <w:r>
        <w:t>ellulose etc.)</w:t>
      </w:r>
    </w:p>
    <w:p>
      <w:pPr>
        <w:pStyle w:val="style157"/>
        <w:rPr/>
      </w:pPr>
      <w:r>
        <w:rPr>
          <w:b/>
          <w:i/>
        </w:rPr>
        <w:t xml:space="preserve">Building: </w:t>
      </w:r>
      <w:r>
        <w:t>P</w:t>
      </w:r>
      <w:r>
        <w:t>etrochemicals,</w:t>
      </w:r>
      <w:r>
        <w:t xml:space="preserve"> </w:t>
      </w:r>
      <w:r>
        <w:t>steel,</w:t>
      </w:r>
      <w:r>
        <w:t xml:space="preserve"> </w:t>
      </w:r>
      <w:r>
        <w:t>slake lime, limestone</w:t>
      </w:r>
      <w:r>
        <w:t xml:space="preserve"> </w:t>
      </w:r>
      <w:r>
        <w:t>(CaCO</w:t>
      </w:r>
      <w:r>
        <w:rPr>
          <w:vertAlign w:val="subscript"/>
        </w:rPr>
        <w:t>3</w:t>
      </w:r>
      <w:r>
        <w:t>)</w:t>
      </w:r>
    </w:p>
    <w:p>
      <w:pPr>
        <w:pStyle w:val="style157"/>
        <w:rPr/>
      </w:pPr>
      <w:r>
        <w:rPr>
          <w:b/>
          <w:i/>
        </w:rPr>
        <w:t xml:space="preserve">Cement: </w:t>
      </w:r>
      <w:r>
        <w:t>L</w:t>
      </w:r>
      <w:r>
        <w:t>imestone</w:t>
      </w:r>
      <w:r>
        <w:t xml:space="preserve"> </w:t>
      </w:r>
      <w:r>
        <w:t>(CaCO</w:t>
      </w:r>
      <w:r>
        <w:rPr>
          <w:vertAlign w:val="subscript"/>
        </w:rPr>
        <w:t>3</w:t>
      </w:r>
      <w:r>
        <w:t>),</w:t>
      </w:r>
      <w:r>
        <w:t xml:space="preserve"> </w:t>
      </w:r>
      <w:r>
        <w:t>clay</w:t>
      </w:r>
      <w:r>
        <w:t xml:space="preserve"> </w:t>
      </w:r>
      <w:r>
        <w:t>(aluminum silicate)</w:t>
      </w:r>
    </w:p>
    <w:p>
      <w:pPr>
        <w:pStyle w:val="style157"/>
        <w:rPr/>
      </w:pPr>
      <w:r>
        <w:rPr>
          <w:b/>
          <w:i/>
        </w:rPr>
        <w:t xml:space="preserve">Ceramics: </w:t>
      </w:r>
      <w:r>
        <w:t>C</w:t>
      </w:r>
      <w:r>
        <w:t>lay, limestone</w:t>
      </w:r>
    </w:p>
    <w:p>
      <w:pPr>
        <w:pStyle w:val="style157"/>
        <w:rPr/>
      </w:pPr>
      <w:r>
        <w:rPr>
          <w:b/>
          <w:i/>
        </w:rPr>
        <w:t>Fertilizer:</w:t>
      </w:r>
      <w:r>
        <w:rPr>
          <w:b/>
          <w:i/>
        </w:rPr>
        <w:t xml:space="preserve"> </w:t>
      </w:r>
      <w:r>
        <w:t>S</w:t>
      </w:r>
      <w:r>
        <w:t>ulphates, nitrates,</w:t>
      </w:r>
      <w:r>
        <w:t xml:space="preserve"> </w:t>
      </w:r>
      <w:r>
        <w:t>petrochemical products,</w:t>
      </w:r>
      <w:r>
        <w:t xml:space="preserve"> </w:t>
      </w:r>
      <w:r>
        <w:t>animal and plant products.</w:t>
      </w:r>
    </w:p>
    <w:p>
      <w:pPr>
        <w:pStyle w:val="style157"/>
        <w:rPr/>
      </w:pPr>
      <w:r>
        <w:rPr>
          <w:b/>
          <w:i/>
        </w:rPr>
        <w:t>Food:</w:t>
      </w:r>
      <w:r>
        <w:t xml:space="preserve"> plant and animal products.</w:t>
      </w:r>
    </w:p>
    <w:p>
      <w:pPr>
        <w:pStyle w:val="style157"/>
        <w:rPr/>
      </w:pPr>
      <w:r>
        <w:rPr>
          <w:b/>
          <w:i/>
        </w:rPr>
        <w:t xml:space="preserve">Glass: </w:t>
      </w:r>
      <w:r>
        <w:t>SiO</w:t>
      </w:r>
      <w:r>
        <w:rPr>
          <w:vertAlign w:val="subscript"/>
        </w:rPr>
        <w:t>2</w:t>
      </w:r>
      <w:r>
        <w:t>, Na</w:t>
      </w:r>
      <w:r>
        <w:rPr>
          <w:vertAlign w:val="subscript"/>
        </w:rPr>
        <w:t>2</w:t>
      </w:r>
      <w:r>
        <w:t>CO</w:t>
      </w:r>
      <w:r>
        <w:rPr>
          <w:vertAlign w:val="subscript"/>
        </w:rPr>
        <w:t>3</w:t>
      </w:r>
      <w:r>
        <w:t>, CaCO</w:t>
      </w:r>
      <w:r>
        <w:rPr>
          <w:vertAlign w:val="subscript"/>
        </w:rPr>
        <w:t>3</w:t>
      </w:r>
      <w:r>
        <w:t>,</w:t>
      </w:r>
      <w:r>
        <w:t xml:space="preserve"> </w:t>
      </w:r>
      <w:r>
        <w:t>Fe</w:t>
      </w:r>
      <w:r>
        <w:rPr>
          <w:vertAlign w:val="subscript"/>
        </w:rPr>
        <w:t>2</w:t>
      </w:r>
      <w:r>
        <w:t>O</w:t>
      </w:r>
      <w:r>
        <w:rPr>
          <w:vertAlign w:val="subscript"/>
        </w:rPr>
        <w:t>3</w:t>
      </w:r>
      <w:r>
        <w:t>,</w:t>
      </w:r>
      <w:r>
        <w:t xml:space="preserve"> </w:t>
      </w:r>
      <w:r>
        <w:t>plant pigments,</w:t>
      </w:r>
      <w:r>
        <w:t xml:space="preserve"> </w:t>
      </w:r>
      <w:r>
        <w:t>KOH,</w:t>
      </w:r>
      <w:r>
        <w:t xml:space="preserve"> </w:t>
      </w:r>
      <w:r>
        <w:t>alkyl benzene etc.</w:t>
      </w:r>
    </w:p>
    <w:p>
      <w:pPr>
        <w:pStyle w:val="style157"/>
        <w:rPr/>
      </w:pPr>
      <w:r>
        <w:rPr>
          <w:b/>
          <w:i/>
        </w:rPr>
        <w:t>Paints/Dyes:</w:t>
      </w:r>
      <w:r>
        <w:t xml:space="preserve"> H</w:t>
      </w:r>
      <w:r>
        <w:t>ydrocarbons,</w:t>
      </w:r>
      <w:r>
        <w:t xml:space="preserve"> </w:t>
      </w:r>
      <w:r>
        <w:t>oils, CaCO</w:t>
      </w:r>
      <w:r>
        <w:rPr>
          <w:vertAlign w:val="subscript"/>
        </w:rPr>
        <w:t>3</w:t>
      </w:r>
      <w:r>
        <w:t>,</w:t>
      </w:r>
      <w:r>
        <w:t xml:space="preserve"> clay, </w:t>
      </w:r>
      <w:r>
        <w:t>iron oxide,</w:t>
      </w:r>
      <w:r>
        <w:t xml:space="preserve"> </w:t>
      </w:r>
      <w:r>
        <w:t>titanium dioxide</w:t>
      </w:r>
      <w:r>
        <w:rPr>
          <w:b/>
          <w:i/>
        </w:rPr>
        <w:t xml:space="preserve"> </w:t>
      </w:r>
      <w:r>
        <w:t>(TiO</w:t>
      </w:r>
      <w:r>
        <w:rPr>
          <w:vertAlign w:val="subscript"/>
        </w:rPr>
        <w:t>2</w:t>
      </w:r>
      <w:r>
        <w:t>),</w:t>
      </w:r>
      <w:r>
        <w:t xml:space="preserve"> </w:t>
      </w:r>
      <w:r>
        <w:t>plant and animal products.</w:t>
      </w:r>
    </w:p>
    <w:p>
      <w:pPr>
        <w:pStyle w:val="style157"/>
        <w:rPr>
          <w:b/>
          <w:i/>
        </w:rPr>
      </w:pPr>
      <w:r>
        <w:rPr>
          <w:b/>
          <w:i/>
        </w:rPr>
        <w:t xml:space="preserve">Paper: </w:t>
      </w:r>
      <w:r>
        <w:t>P</w:t>
      </w:r>
      <w:r>
        <w:t>lant cellulose,</w:t>
      </w:r>
      <w:r>
        <w:t xml:space="preserve"> </w:t>
      </w:r>
      <w:r>
        <w:t>chlorine,</w:t>
      </w:r>
      <w:r>
        <w:t xml:space="preserve"> </w:t>
      </w:r>
      <w:r>
        <w:t>NaOH,</w:t>
      </w:r>
      <w:r>
        <w:t xml:space="preserve"> </w:t>
      </w:r>
      <w:r>
        <w:t>Na</w:t>
      </w:r>
      <w:r>
        <w:rPr>
          <w:vertAlign w:val="subscript"/>
        </w:rPr>
        <w:t>2</w:t>
      </w:r>
      <w:r>
        <w:t>S,</w:t>
      </w:r>
      <w:r>
        <w:t xml:space="preserve"> </w:t>
      </w:r>
      <w:r>
        <w:t>petrochemicals.</w:t>
      </w:r>
    </w:p>
    <w:p>
      <w:pPr>
        <w:pStyle w:val="style157"/>
        <w:rPr>
          <w:b/>
          <w:i/>
        </w:rPr>
      </w:pPr>
      <w:r>
        <w:rPr>
          <w:b/>
          <w:i/>
        </w:rPr>
        <w:t xml:space="preserve">Petrochemical: </w:t>
      </w:r>
      <w:r>
        <w:t>C</w:t>
      </w:r>
      <w:r>
        <w:t>rude oil.</w:t>
      </w:r>
    </w:p>
    <w:p>
      <w:pPr>
        <w:pStyle w:val="style157"/>
        <w:rPr/>
      </w:pPr>
      <w:r>
        <w:rPr>
          <w:b/>
          <w:i/>
        </w:rPr>
        <w:t>Pharmaceuticals:</w:t>
      </w:r>
      <w:r>
        <w:rPr>
          <w:b/>
          <w:i/>
        </w:rPr>
        <w:t xml:space="preserve"> </w:t>
      </w:r>
      <w:r>
        <w:t>plant and animal products,</w:t>
      </w:r>
      <w:r>
        <w:t xml:space="preserve"> </w:t>
      </w:r>
      <w:r>
        <w:t>organic and inorganic substances,</w:t>
      </w:r>
      <w:r>
        <w:t xml:space="preserve"> </w:t>
      </w:r>
      <w:r>
        <w:t>petrochemicals.</w:t>
      </w:r>
    </w:p>
    <w:p>
      <w:pPr>
        <w:pStyle w:val="style157"/>
        <w:rPr/>
      </w:pPr>
      <w:r>
        <w:rPr>
          <w:b/>
          <w:i/>
        </w:rPr>
        <w:t>Plastics:</w:t>
      </w:r>
      <w:r>
        <w:t>N</w:t>
      </w:r>
      <w:r>
        <w:t>atural rubber, alkanes,</w:t>
      </w:r>
      <w:r>
        <w:t xml:space="preserve"> </w:t>
      </w:r>
      <w:r>
        <w:t>alkenes alkynes,</w:t>
      </w:r>
      <w:r>
        <w:t xml:space="preserve"> </w:t>
      </w:r>
      <w:r>
        <w:t>H</w:t>
      </w:r>
      <w:r>
        <w:rPr>
          <w:vertAlign w:val="subscript"/>
        </w:rPr>
        <w:t>2</w:t>
      </w:r>
      <w:r>
        <w:t>SO</w:t>
      </w:r>
      <w:r>
        <w:rPr>
          <w:vertAlign w:val="subscript"/>
        </w:rPr>
        <w:t>4</w:t>
      </w:r>
      <w:r>
        <w:t>,</w:t>
      </w:r>
      <w:r>
        <w:t xml:space="preserve"> </w:t>
      </w:r>
      <w:r>
        <w:t>HNO</w:t>
      </w:r>
      <w:r>
        <w:rPr>
          <w:vertAlign w:val="subscript"/>
        </w:rPr>
        <w:t>3</w:t>
      </w:r>
      <w:r>
        <w:t>,</w:t>
      </w:r>
      <w:r>
        <w:t xml:space="preserve"> </w:t>
      </w:r>
      <w:r>
        <w:t>chlorine etc.</w:t>
      </w:r>
    </w:p>
    <w:p>
      <w:pPr>
        <w:pStyle w:val="style157"/>
        <w:rPr>
          <w:vertAlign w:val="subscript"/>
        </w:rPr>
      </w:pPr>
      <w:r>
        <w:rPr>
          <w:b/>
          <w:i/>
        </w:rPr>
        <w:t>Soap/detergent:</w:t>
      </w:r>
      <w:r>
        <w:rPr>
          <w:b/>
          <w:i/>
        </w:rPr>
        <w:t xml:space="preserve"> </w:t>
      </w:r>
      <w:r>
        <w:t>O</w:t>
      </w:r>
      <w:r>
        <w:t>il</w:t>
      </w:r>
      <w:r>
        <w:t xml:space="preserve"> </w:t>
      </w:r>
      <w:r>
        <w:t>(palmitic acid,</w:t>
      </w:r>
      <w:r>
        <w:t xml:space="preserve"> </w:t>
      </w:r>
      <w:r>
        <w:t>stearic acid etc.),NaOH,</w:t>
      </w:r>
      <w:r>
        <w:t xml:space="preserve"> </w:t>
      </w:r>
      <w:r>
        <w:t>chlorine,</w:t>
      </w:r>
      <w:r>
        <w:t xml:space="preserve"> </w:t>
      </w:r>
      <w:r>
        <w:t>dye, Na</w:t>
      </w:r>
      <w:r>
        <w:rPr>
          <w:vertAlign w:val="subscript"/>
        </w:rPr>
        <w:t>2</w:t>
      </w:r>
      <w:r>
        <w:t>CO</w:t>
      </w:r>
      <w:r>
        <w:rPr>
          <w:vertAlign w:val="subscript"/>
        </w:rPr>
        <w:t>3</w:t>
      </w:r>
    </w:p>
    <w:p>
      <w:pPr>
        <w:pStyle w:val="style157"/>
        <w:rPr/>
      </w:pPr>
      <w:r>
        <w:rPr>
          <w:b/>
          <w:i/>
        </w:rPr>
        <w:t>Fibre and textile:</w:t>
      </w:r>
      <w:r>
        <w:t xml:space="preserve"> cotton, dye.</w:t>
      </w:r>
    </w:p>
    <w:p>
      <w:pPr>
        <w:pStyle w:val="style157"/>
        <w:rPr>
          <w:b/>
          <w:i/>
        </w:rPr>
      </w:pPr>
    </w:p>
    <w:p>
      <w:pPr>
        <w:pStyle w:val="style157"/>
        <w:rPr>
          <w:b/>
          <w:i/>
        </w:rPr>
      </w:pPr>
    </w:p>
    <w:p>
      <w:pPr>
        <w:pStyle w:val="style157"/>
        <w:rPr>
          <w:b/>
          <w:i/>
        </w:rPr>
      </w:pPr>
      <w:r>
        <w:rPr>
          <w:b/>
          <w:i/>
        </w:rPr>
        <w:t>FACTORS THAT DETERMINE LOCATION OF CHEMICAL INDUSTRIES</w:t>
      </w:r>
    </w:p>
    <w:p>
      <w:pPr>
        <w:pStyle w:val="style157"/>
        <w:rPr/>
      </w:pPr>
      <w:r>
        <w:t>The following factors should be taken into consideration when sitting a chemical industry. These are</w:t>
      </w:r>
    </w:p>
    <w:p>
      <w:pPr>
        <w:pStyle w:val="style157"/>
        <w:numPr>
          <w:ilvl w:val="0"/>
          <w:numId w:val="52"/>
        </w:numPr>
        <w:rPr/>
      </w:pPr>
      <w:r>
        <w:t>Nearness to raw materials:The raw materials used for the manufacture of chemicals are bulky and weight losing. So,some of the chemical plants are develop within the raw material source.</w:t>
      </w:r>
    </w:p>
    <w:p>
      <w:pPr>
        <w:pStyle w:val="style157"/>
        <w:numPr>
          <w:ilvl w:val="0"/>
          <w:numId w:val="52"/>
        </w:numPr>
        <w:rPr/>
      </w:pPr>
      <w:r>
        <w:t>Power supply:Abundant and regular good quality power supply is necessary for the manufacture of  chemical products.</w:t>
      </w:r>
    </w:p>
    <w:p>
      <w:pPr>
        <w:pStyle w:val="style157"/>
        <w:numPr>
          <w:ilvl w:val="0"/>
          <w:numId w:val="52"/>
        </w:numPr>
        <w:rPr/>
      </w:pPr>
      <w:r>
        <w:t>Capital:Chemical industry is the capital-intensive industry.</w:t>
      </w:r>
    </w:p>
    <w:p>
      <w:pPr>
        <w:pStyle w:val="style157"/>
        <w:numPr>
          <w:ilvl w:val="0"/>
          <w:numId w:val="52"/>
        </w:numPr>
        <w:rPr/>
      </w:pPr>
      <w:r>
        <w:t>Land:This is a significant factor,which sometimes influences the location.</w:t>
      </w:r>
    </w:p>
    <w:p>
      <w:pPr>
        <w:pStyle w:val="style157"/>
        <w:numPr>
          <w:ilvl w:val="0"/>
          <w:numId w:val="52"/>
        </w:numPr>
        <w:rPr/>
      </w:pPr>
      <w:r>
        <w:t>Transportation and communication:Most of the raw materials used in the chemical industries are bulky and weight losing. It is desirable to have a good transportation network.</w:t>
      </w:r>
    </w:p>
    <w:p>
      <w:pPr>
        <w:pStyle w:val="style157"/>
        <w:numPr>
          <w:ilvl w:val="0"/>
          <w:numId w:val="52"/>
        </w:numPr>
        <w:rPr/>
      </w:pPr>
      <w:r>
        <w:t>Workforce:The availability of  labour is often related to transportation issues. Clearl,cchemical plants will need to be sited close to centres of population large enough to supply the workforce required for the industry to operate.</w:t>
      </w:r>
    </w:p>
    <w:p>
      <w:pPr>
        <w:pStyle w:val="style157"/>
        <w:numPr>
          <w:ilvl w:val="0"/>
          <w:numId w:val="52"/>
        </w:numPr>
        <w:rPr/>
      </w:pPr>
      <w:r>
        <w:t>Direction of the wind to blow away gaseous industrial effluent.</w:t>
      </w:r>
    </w:p>
    <w:p>
      <w:pPr>
        <w:pStyle w:val="style157"/>
        <w:rPr/>
      </w:pPr>
    </w:p>
    <w:p>
      <w:pPr>
        <w:pStyle w:val="style157"/>
        <w:rPr>
          <w:b/>
          <w:i/>
        </w:rPr>
      </w:pPr>
    </w:p>
    <w:p>
      <w:pPr>
        <w:pStyle w:val="style157"/>
        <w:rPr>
          <w:b/>
          <w:i/>
        </w:rPr>
      </w:pPr>
      <w:r>
        <w:rPr>
          <w:b/>
          <w:i/>
        </w:rPr>
        <w:t>EFFECTS OF CHEMICAL INDUSTRIES ON ENVIRONMENT</w:t>
      </w:r>
    </w:p>
    <w:p>
      <w:pPr>
        <w:pStyle w:val="style157"/>
        <w:numPr>
          <w:ilvl w:val="0"/>
          <w:numId w:val="53"/>
        </w:numPr>
        <w:rPr/>
      </w:pPr>
      <w:r>
        <w:rPr>
          <w:b/>
        </w:rPr>
        <w:t>Contamination of soil:</w:t>
      </w:r>
      <w:r>
        <w:t xml:space="preserve"> The soil is an important natural resource on earth. Use of chemical fertilizers is a major cause of pollution of soil.</w:t>
      </w:r>
    </w:p>
    <w:p>
      <w:pPr>
        <w:pStyle w:val="style157"/>
        <w:rPr/>
      </w:pPr>
      <w:r>
        <w:rPr>
          <w:b/>
        </w:rPr>
        <w:t>Solution:</w:t>
      </w:r>
      <w:r>
        <w:t xml:space="preserve"> Making use of organic fertilizers not only protect the soil from getting damaged,but also leads to the production of crops with less amount of toxic chemicals. Using organic fertilizers also provide wholesome nutrition to the plants/crops,which in turn benefits the consumers.</w:t>
      </w:r>
    </w:p>
    <w:p>
      <w:pPr>
        <w:pStyle w:val="style157"/>
        <w:numPr>
          <w:ilvl w:val="0"/>
          <w:numId w:val="53"/>
        </w:numPr>
        <w:rPr/>
      </w:pPr>
      <w:r>
        <w:rPr>
          <w:b/>
        </w:rPr>
        <w:t>Water pollution(oil spillage):</w:t>
      </w:r>
      <w:r>
        <w:t xml:space="preserve"> This is the release of a liquid petroleum hydrocarbon into an environment especially marine areas due to human activities. Oil spills are a common event in Nigeria. 50% of oil spills occur due to pipeline tank accidents (leakages). Other causes are oil production operations. Corrosio</w:t>
      </w:r>
      <w:r>
        <w:t>n of pipelines and tankers lead</w:t>
      </w:r>
      <w:r>
        <w:t xml:space="preserve"> to oil spillage. Sabotage also causes oil spill which is performed primarily via bunkering where by the saboteur attempts to tap the pipeline and in the process of extraction sometimes the pipeline is destroyed. Sabotage and theft through siphoning has become a major challenge in the Niger Delta States. While the popularity of selling stolen oil increases, the number of deaths are increasing. Oil spills destroy crops and aquatic organisms. The consumption of dissolved oxygen by bacteria feeding on the spilled hydrocarbons also contributes to the death of fish. People leaving in the affected areas complain about issues including breathing problems and skin lesions. Many have lost healthy access to food, clean water.</w:t>
      </w:r>
    </w:p>
    <w:p>
      <w:pPr>
        <w:pStyle w:val="style157"/>
        <w:ind w:left="360"/>
        <w:rPr>
          <w:b/>
        </w:rPr>
      </w:pPr>
      <w:r>
        <w:tab/>
      </w:r>
      <w:r>
        <w:rPr>
          <w:b/>
        </w:rPr>
        <w:t>Solution:</w:t>
      </w:r>
    </w:p>
    <w:p>
      <w:pPr>
        <w:pStyle w:val="style157"/>
        <w:ind w:left="360"/>
        <w:rPr/>
      </w:pPr>
      <w:r>
        <w:t xml:space="preserve"> 1. Dredging: The oil is dispersed with detergents and other oils denser than water.</w:t>
      </w:r>
    </w:p>
    <w:p>
      <w:pPr>
        <w:pStyle w:val="style157"/>
        <w:ind w:left="360"/>
        <w:rPr/>
      </w:pPr>
      <w:r>
        <w:t>2.</w:t>
      </w:r>
      <w:r>
        <w:tab/>
      </w:r>
      <w:r>
        <w:t>Solidifying: The use of dry ice pellets and other hydrophobic polymers that both adsorb and absorb.</w:t>
      </w:r>
    </w:p>
    <w:p>
      <w:pPr>
        <w:pStyle w:val="style157"/>
        <w:ind w:left="360"/>
        <w:rPr/>
      </w:pPr>
      <w:r>
        <w:t>3.</w:t>
      </w:r>
      <w:r>
        <w:tab/>
      </w:r>
      <w:r>
        <w:t>Vaccum and Centrifuge: Oil can be sucked up along with water and then a centrifuge can be used to separate the oil from water. Improvement in the cycling process is a possible solution for this problem. Implementing strict guidelines set by the governing bodies pertaining to waste water disposal should solve the problem to a great extent.</w:t>
      </w:r>
    </w:p>
    <w:p>
      <w:pPr>
        <w:pStyle w:val="style157"/>
        <w:rPr/>
      </w:pPr>
    </w:p>
    <w:p>
      <w:pPr>
        <w:pStyle w:val="style157"/>
        <w:numPr>
          <w:ilvl w:val="0"/>
          <w:numId w:val="53"/>
        </w:numPr>
        <w:rPr/>
      </w:pPr>
      <w:r>
        <w:rPr>
          <w:b/>
        </w:rPr>
        <w:t>Depletion of the ozone layer:</w:t>
      </w:r>
      <w:r>
        <w:t xml:space="preserve">  The ozone layer protects living beings on earth from the direct ultraviolet rays of the sun. The layer is becoming thinner dialy due to pollutants like nitrogen oxide, sulphur oxide, lead, carbon monoxide. Apart from the depletion of ozone layer, these emission gasses also causes several health problems. Gas flaring have potentially harmful effects on the health and livelihood of nearby communities, as they release poisonous chemicals like nitrogen oxides, sulphur oxide, benzene, toluene, xylene</w:t>
      </w:r>
    </w:p>
    <w:p>
      <w:pPr>
        <w:pStyle w:val="style157"/>
        <w:rPr/>
      </w:pPr>
      <w:r>
        <w:rPr>
          <w:b/>
        </w:rPr>
        <w:t>Solution:</w:t>
      </w:r>
      <w:r>
        <w:t xml:space="preserve"> keeping a check on harmful emissions is the solution to protect the ozone layer, use refrigerat</w:t>
      </w:r>
      <w:r>
        <w:t>ors that</w:t>
      </w:r>
      <w:r>
        <w:t xml:space="preserve"> are free from CFCs. Make it a point to use natural products for  cleaning.</w:t>
      </w:r>
    </w:p>
    <w:p>
      <w:pPr>
        <w:pStyle w:val="style157"/>
        <w:rPr/>
      </w:pPr>
      <w:r>
        <w:t> </w:t>
      </w:r>
    </w:p>
    <w:p>
      <w:pPr>
        <w:pStyle w:val="style157"/>
        <w:numPr>
          <w:ilvl w:val="0"/>
          <w:numId w:val="53"/>
        </w:numPr>
        <w:rPr>
          <w:b/>
        </w:rPr>
      </w:pPr>
      <w:r>
        <w:rPr>
          <w:b/>
        </w:rPr>
        <w:t>Wealth creation</w:t>
      </w:r>
    </w:p>
    <w:p>
      <w:pPr>
        <w:pStyle w:val="style157"/>
        <w:numPr>
          <w:ilvl w:val="0"/>
          <w:numId w:val="53"/>
        </w:numPr>
        <w:rPr>
          <w:b/>
        </w:rPr>
      </w:pPr>
      <w:r>
        <w:rPr>
          <w:b/>
        </w:rPr>
        <w:t>Employment</w:t>
      </w:r>
    </w:p>
    <w:p>
      <w:pPr>
        <w:pStyle w:val="style157"/>
        <w:rPr>
          <w:b/>
        </w:rPr>
      </w:pPr>
    </w:p>
    <w:p>
      <w:pPr>
        <w:pStyle w:val="style157"/>
        <w:rPr>
          <w:b/>
        </w:rPr>
      </w:pPr>
    </w:p>
    <w:p>
      <w:pPr>
        <w:pStyle w:val="style157"/>
        <w:rPr>
          <w:b/>
        </w:rPr>
      </w:pPr>
      <w:r>
        <w:rPr>
          <w:b/>
        </w:rPr>
        <w:t>CHEMICAL WASTES</w:t>
      </w:r>
    </w:p>
    <w:p>
      <w:pPr>
        <w:pStyle w:val="style157"/>
        <w:rPr/>
      </w:pPr>
      <w:r>
        <w:t>Proper chemical management is necessary to protect the health and safety of the environment. Laboratories which use chemicals generate chemical wastes as a result, Federal and State regulations have very strict rules in place regarding how chemical wastes must be classified, accumulated and disposed of. The penalties for non-compliance are severe and the environmental consequences of improper chemical waste management are significant.</w:t>
      </w:r>
    </w:p>
    <w:p>
      <w:pPr>
        <w:pStyle w:val="style157"/>
        <w:rPr/>
      </w:pPr>
      <w:r>
        <w:t>•</w:t>
      </w:r>
      <w:r>
        <w:tab/>
      </w:r>
      <w:r>
        <w:t>If chemical wastes is not handled or disposed of properly, both the environment and nearby individuals are put at risk by its potentially corrosive, toxic, flammable or explosive nature. Proper handling of this waste first requires the separation of chemicals that may react with one another such as salts from acids, hypochlorites and hydroxides from ammonia, and oxidizing substances from combustible substances. After separation, the waste should be safely stored in tightly-sealed drums, bottles or tins that will not ne corroded or otherwise affected by the contents, it is then transported to a special disposal facility, where it is eliminated according to its compound substances. Chemical wastes including chlorinated solvents are incinerated at a high temperature. After it has been incinerated, the residues are then sae to dispose of in a land fill.</w:t>
      </w:r>
    </w:p>
    <w:p>
      <w:pPr>
        <w:pStyle w:val="style157"/>
        <w:rPr/>
      </w:pPr>
    </w:p>
    <w:p>
      <w:pPr>
        <w:pStyle w:val="style157"/>
        <w:rPr/>
      </w:pPr>
      <w:r>
        <w:rPr>
          <w:b/>
          <w:i/>
        </w:rPr>
        <w:t>Chemical waste</w:t>
      </w:r>
      <w:r>
        <w:rPr>
          <w:b/>
          <w:i/>
          <w:color w:val="ff0000"/>
        </w:rPr>
        <w:t xml:space="preserve"> </w:t>
      </w:r>
      <w:r>
        <w:t xml:space="preserve">is a waste that is made from harmful chemicals that are mostly produced by large factories. It is any unwanted material the disposal of which poses a threat to the environment i.e. it is explosive, flammable, oxidizing, poisonous/infectious, radioactive, corrosive and or toxic. </w:t>
      </w:r>
    </w:p>
    <w:p>
      <w:pPr>
        <w:pStyle w:val="style157"/>
        <w:rPr/>
      </w:pPr>
    </w:p>
    <w:p>
      <w:pPr>
        <w:pStyle w:val="style157"/>
        <w:rPr>
          <w:b/>
        </w:rPr>
      </w:pPr>
      <w:r>
        <w:rPr>
          <w:b/>
        </w:rPr>
        <w:t>Examples of chemical wastes include:</w:t>
      </w:r>
    </w:p>
    <w:p>
      <w:pPr>
        <w:pStyle w:val="style157"/>
        <w:rPr>
          <w:b/>
        </w:rPr>
      </w:pPr>
      <w:r>
        <w:t>Anything contaminated by chemical, batteries, used of oil of all types, mercury containing items, photographic film processing solutions and chemicals, pesticides, toner cartridges, ethylene glycol, paints (oil and latex), preserved specimens, brake/transmission/power steering fluids, equipment and apparatus containing hazardous wastes etc. Anything that has been thrown away that can still potentially harm its surroundings and those who dwell in them is considered to be</w:t>
      </w:r>
      <w:r>
        <w:rPr>
          <w:b/>
        </w:rPr>
        <w:t xml:space="preserve"> HAZARDOUS WASTE.</w:t>
      </w:r>
    </w:p>
    <w:p>
      <w:pPr>
        <w:pStyle w:val="style157"/>
        <w:rPr>
          <w:b/>
        </w:rPr>
      </w:pPr>
      <w:r>
        <w:rPr>
          <w:b/>
        </w:rPr>
        <w:tab/>
      </w:r>
    </w:p>
    <w:p>
      <w:pPr>
        <w:pStyle w:val="style157"/>
        <w:rPr>
          <w:b/>
        </w:rPr>
      </w:pPr>
      <w:r>
        <w:rPr>
          <w:b/>
        </w:rPr>
        <w:t>Sources of hazardous waste in Nigeria include:</w:t>
      </w:r>
    </w:p>
    <w:p>
      <w:pPr>
        <w:pStyle w:val="style157"/>
        <w:rPr/>
      </w:pPr>
      <w:r>
        <w:rPr>
          <w:b/>
        </w:rPr>
        <w:t>-</w:t>
      </w:r>
      <w:r>
        <w:rPr>
          <w:b/>
        </w:rPr>
        <w:tab/>
      </w:r>
      <w:r>
        <w:t>Hospitals</w:t>
      </w:r>
    </w:p>
    <w:p>
      <w:pPr>
        <w:pStyle w:val="style157"/>
        <w:rPr/>
      </w:pPr>
      <w:r>
        <w:t>-</w:t>
      </w:r>
      <w:r>
        <w:tab/>
      </w:r>
      <w:r>
        <w:t>School laboratories</w:t>
      </w:r>
    </w:p>
    <w:p>
      <w:pPr>
        <w:pStyle w:val="style157"/>
        <w:rPr/>
      </w:pPr>
      <w:r>
        <w:t>-</w:t>
      </w:r>
      <w:r>
        <w:tab/>
      </w:r>
      <w:r>
        <w:t>Timber treatment</w:t>
      </w:r>
    </w:p>
    <w:p>
      <w:pPr>
        <w:pStyle w:val="style157"/>
        <w:rPr/>
      </w:pPr>
      <w:r>
        <w:t>-</w:t>
      </w:r>
      <w:r>
        <w:tab/>
      </w:r>
      <w:r>
        <w:t>Petrol storage</w:t>
      </w:r>
    </w:p>
    <w:p>
      <w:pPr>
        <w:pStyle w:val="style157"/>
        <w:rPr/>
      </w:pPr>
      <w:r>
        <w:t>-</w:t>
      </w:r>
      <w:r>
        <w:tab/>
      </w:r>
      <w:r>
        <w:t>Metal finishing</w:t>
      </w:r>
    </w:p>
    <w:p>
      <w:pPr>
        <w:pStyle w:val="style157"/>
        <w:rPr/>
      </w:pPr>
      <w:r>
        <w:t>-</w:t>
      </w:r>
      <w:r>
        <w:tab/>
      </w:r>
      <w:r>
        <w:t>Paint manufacture</w:t>
      </w:r>
    </w:p>
    <w:p>
      <w:pPr>
        <w:pStyle w:val="style157"/>
        <w:rPr/>
      </w:pPr>
      <w:r>
        <w:t>-</w:t>
      </w:r>
      <w:r>
        <w:tab/>
      </w:r>
      <w:r>
        <w:t>Vehicle servicing</w:t>
      </w:r>
    </w:p>
    <w:p>
      <w:pPr>
        <w:pStyle w:val="style157"/>
        <w:rPr/>
      </w:pPr>
      <w:r>
        <w:t>-</w:t>
      </w:r>
      <w:r>
        <w:tab/>
      </w:r>
      <w:r>
        <w:t>Agriculture/horticulture</w:t>
      </w:r>
    </w:p>
    <w:p>
      <w:pPr>
        <w:pStyle w:val="style157"/>
        <w:rPr/>
      </w:pPr>
      <w:r>
        <w:t>-</w:t>
      </w:r>
      <w:r>
        <w:tab/>
      </w:r>
      <w:r>
        <w:t>Electricity distribution</w:t>
      </w:r>
    </w:p>
    <w:p>
      <w:pPr>
        <w:pStyle w:val="style157"/>
        <w:rPr/>
      </w:pPr>
      <w:r>
        <w:t>-</w:t>
      </w:r>
      <w:r>
        <w:tab/>
      </w:r>
      <w:r>
        <w:t xml:space="preserve">Dry cleaning </w:t>
      </w:r>
    </w:p>
    <w:p>
      <w:pPr>
        <w:pStyle w:val="style157"/>
        <w:rPr>
          <w:b/>
        </w:rPr>
      </w:pPr>
    </w:p>
    <w:p>
      <w:pPr>
        <w:pStyle w:val="style157"/>
        <w:rPr>
          <w:b/>
        </w:rPr>
      </w:pPr>
      <w:r>
        <w:rPr>
          <w:b/>
        </w:rPr>
        <w:t>TREATMENT OF HAZARDOUS WASTES</w:t>
      </w:r>
    </w:p>
    <w:p>
      <w:pPr>
        <w:pStyle w:val="style157"/>
        <w:rPr/>
      </w:pPr>
      <w:r>
        <w:t>The purpose of treating hazardous waste is to convert it into non-hazardous substances or to stabilise or encapsulate the waste so that it will not migrate and present a hazard when released into the environment. The stabilisation or encapsulating techniques are particularly necessary for inorganic wastes like those containing toxic heavy metals.</w:t>
      </w:r>
    </w:p>
    <w:p>
      <w:pPr>
        <w:pStyle w:val="style157"/>
        <w:rPr/>
      </w:pPr>
      <w:r>
        <w:t xml:space="preserve">       Treatment methods can be generally classified as chemical, physical or biological.</w:t>
      </w:r>
    </w:p>
    <w:p>
      <w:pPr>
        <w:pStyle w:val="style157"/>
        <w:rPr>
          <w:b/>
        </w:rPr>
      </w:pPr>
      <w:r>
        <w:rPr>
          <w:b/>
        </w:rPr>
        <w:t>Chemical method:</w:t>
      </w:r>
    </w:p>
    <w:p>
      <w:pPr>
        <w:pStyle w:val="style157"/>
        <w:rPr/>
      </w:pPr>
      <w:r>
        <w:rPr>
          <w:b/>
        </w:rPr>
        <w:t>-</w:t>
      </w:r>
      <w:r>
        <w:rPr>
          <w:b/>
        </w:rPr>
        <w:tab/>
      </w:r>
      <w:r>
        <w:t>Neutralization: waste acid with alkali e.g. tetraoxosulphate (VI) acid with sodium carbonate. H</w:t>
      </w:r>
      <w:r>
        <w:rPr>
          <w:vertAlign w:val="subscript"/>
        </w:rPr>
        <w:t>2</w:t>
      </w:r>
      <w:r>
        <w:t>SO</w:t>
      </w:r>
      <w:r>
        <w:rPr>
          <w:vertAlign w:val="subscript"/>
        </w:rPr>
        <w:t>4</w:t>
      </w:r>
      <w:r>
        <w:t xml:space="preserve"> +CO</w:t>
      </w:r>
      <w:r>
        <w:rPr>
          <w:vertAlign w:val="subscript"/>
        </w:rPr>
        <w:t>3</w:t>
      </w:r>
      <w:r>
        <w:rPr>
          <w:vertAlign w:val="superscript"/>
        </w:rPr>
        <w:t>2</w:t>
      </w:r>
      <w:r>
        <w:rPr>
          <w:vertAlign w:val="superscript"/>
        </w:rPr>
        <w:t>-</w:t>
      </w:r>
      <w:r>
        <w:t>-=&gt; SO</w:t>
      </w:r>
      <w:r>
        <w:rPr>
          <w:vertAlign w:val="subscript"/>
        </w:rPr>
        <w:t>4</w:t>
      </w:r>
      <w:r>
        <w:rPr>
          <w:vertAlign w:val="superscript"/>
        </w:rPr>
        <w:t>2-</w:t>
      </w:r>
      <w:r>
        <w:t>+ CO</w:t>
      </w:r>
      <w:r>
        <w:rPr>
          <w:vertAlign w:val="subscript"/>
        </w:rPr>
        <w:t>2</w:t>
      </w:r>
      <w:r>
        <w:t xml:space="preserve"> + H</w:t>
      </w:r>
      <w:r>
        <w:rPr>
          <w:vertAlign w:val="subscript"/>
        </w:rPr>
        <w:t>2</w:t>
      </w:r>
      <w:r>
        <w:t>O</w:t>
      </w:r>
    </w:p>
    <w:p>
      <w:pPr>
        <w:pStyle w:val="style157"/>
        <w:rPr/>
      </w:pPr>
      <w:r>
        <w:t>-</w:t>
      </w:r>
      <w:r>
        <w:tab/>
      </w:r>
      <w:r>
        <w:t xml:space="preserve">Oxidation: Using common </w:t>
      </w:r>
      <w:r>
        <w:t>oxidizing</w:t>
      </w:r>
      <w:r>
        <w:t xml:space="preserve"> agents like hydrogen peroxide, calcium hypochlorite e.g. cyanide waste with sodium hypochlorite:</w:t>
      </w:r>
      <w:r>
        <w:t xml:space="preserve"> </w:t>
      </w:r>
      <w:r>
        <w:t>CN</w:t>
      </w:r>
      <w:r>
        <w:rPr>
          <w:vertAlign w:val="superscript"/>
        </w:rPr>
        <w:t>-</w:t>
      </w:r>
      <w:r>
        <w:rPr>
          <w:vertAlign w:val="superscript"/>
        </w:rPr>
        <w:t xml:space="preserve"> </w:t>
      </w:r>
      <w:r>
        <w:t>+</w:t>
      </w:r>
      <w:r>
        <w:t xml:space="preserve"> </w:t>
      </w:r>
      <w:r>
        <w:t>OCl</w:t>
      </w:r>
      <w:r>
        <w:rPr>
          <w:vertAlign w:val="superscript"/>
        </w:rPr>
        <w:t>-</w:t>
      </w:r>
      <w:r>
        <w:t>=&gt;</w:t>
      </w:r>
      <w:r>
        <w:t xml:space="preserve"> </w:t>
      </w:r>
      <w:r>
        <w:t>OCN</w:t>
      </w:r>
      <w:r>
        <w:rPr>
          <w:vertAlign w:val="superscript"/>
        </w:rPr>
        <w:t>-</w:t>
      </w:r>
      <w:r>
        <w:t xml:space="preserve"> </w:t>
      </w:r>
      <w:r>
        <w:t>+</w:t>
      </w:r>
      <w:r>
        <w:t xml:space="preserve"> </w:t>
      </w:r>
      <w:r>
        <w:t>Cl</w:t>
      </w:r>
      <w:r>
        <w:rPr>
          <w:vertAlign w:val="superscript"/>
        </w:rPr>
        <w:t>-</w:t>
      </w:r>
    </w:p>
    <w:p>
      <w:pPr>
        <w:pStyle w:val="style157"/>
        <w:rPr/>
      </w:pPr>
      <w:r>
        <w:t>OCN</w:t>
      </w:r>
      <w:r>
        <w:rPr>
          <w:vertAlign w:val="superscript"/>
        </w:rPr>
        <w:t>-</w:t>
      </w:r>
      <w:r>
        <w:t xml:space="preserve"> </w:t>
      </w:r>
      <w:r>
        <w:t>+</w:t>
      </w:r>
      <w:r>
        <w:t xml:space="preserve"> </w:t>
      </w:r>
      <w:r>
        <w:t>H</w:t>
      </w:r>
      <w:r>
        <w:rPr>
          <w:vertAlign w:val="subscript"/>
        </w:rPr>
        <w:t>3</w:t>
      </w:r>
      <w:r>
        <w:t>O</w:t>
      </w:r>
      <w:r>
        <w:rPr>
          <w:vertAlign w:val="superscript"/>
        </w:rPr>
        <w:t>+</w:t>
      </w:r>
      <w:r>
        <w:t>=&gt; CO</w:t>
      </w:r>
      <w:r>
        <w:rPr>
          <w:vertAlign w:val="subscript"/>
        </w:rPr>
        <w:t>2</w:t>
      </w:r>
      <w:r>
        <w:t xml:space="preserve"> </w:t>
      </w:r>
      <w:r>
        <w:t>+</w:t>
      </w:r>
      <w:r>
        <w:t xml:space="preserve"> </w:t>
      </w:r>
      <w:r>
        <w:t>NH</w:t>
      </w:r>
      <w:r>
        <w:rPr>
          <w:vertAlign w:val="subscript"/>
        </w:rPr>
        <w:t xml:space="preserve">3 </w:t>
      </w:r>
    </w:p>
    <w:p>
      <w:pPr>
        <w:pStyle w:val="style157"/>
        <w:rPr/>
      </w:pPr>
      <w:r>
        <w:t>-</w:t>
      </w:r>
      <w:r>
        <w:tab/>
      </w:r>
      <w:r>
        <w:t>Hydrolysis: decomposing certain organophosphorus pesticides with sodium hydroxide.</w:t>
      </w:r>
    </w:p>
    <w:p>
      <w:pPr>
        <w:pStyle w:val="style157"/>
        <w:rPr/>
      </w:pPr>
      <w:r>
        <w:t>-</w:t>
      </w:r>
      <w:r>
        <w:tab/>
      </w:r>
      <w:r>
        <w:t>Precipitation: Particularly useful for converting hazardous heavy metals to a less mobile/insoluble form prior to disposal to a landfill. E.g. precipitation of cadmium as its hydroxide by the use of sodium hydroxide.</w:t>
      </w:r>
    </w:p>
    <w:p>
      <w:pPr>
        <w:pStyle w:val="style157"/>
        <w:rPr/>
      </w:pPr>
      <w:r>
        <w:t>Cd</w:t>
      </w:r>
      <w:r>
        <w:rPr>
          <w:vertAlign w:val="superscript"/>
        </w:rPr>
        <w:t>2+</w:t>
      </w:r>
      <w:r>
        <w:t>+ 2OH</w:t>
      </w:r>
      <w:r>
        <w:rPr>
          <w:vertAlign w:val="superscript"/>
        </w:rPr>
        <w:t>-</w:t>
      </w:r>
      <w:r>
        <w:t>=&gt; Cd(OH)</w:t>
      </w:r>
      <w:r>
        <w:rPr>
          <w:vertAlign w:val="subscript"/>
        </w:rPr>
        <w:t>2</w:t>
      </w:r>
    </w:p>
    <w:p>
      <w:pPr>
        <w:pStyle w:val="style157"/>
        <w:rPr>
          <w:b/>
        </w:rPr>
      </w:pPr>
    </w:p>
    <w:p>
      <w:pPr>
        <w:pStyle w:val="style157"/>
        <w:rPr>
          <w:b/>
        </w:rPr>
      </w:pPr>
      <w:r>
        <w:rPr>
          <w:b/>
        </w:rPr>
        <w:t>Physical methods:</w:t>
      </w:r>
    </w:p>
    <w:p>
      <w:pPr>
        <w:pStyle w:val="style157"/>
        <w:rPr/>
      </w:pPr>
      <w:r>
        <w:rPr>
          <w:b/>
        </w:rPr>
        <w:t>-</w:t>
      </w:r>
      <w:r>
        <w:rPr>
          <w:b/>
        </w:rPr>
        <w:tab/>
      </w:r>
      <w:r>
        <w:t xml:space="preserve">Encapsulation: </w:t>
      </w:r>
    </w:p>
    <w:p>
      <w:pPr>
        <w:pStyle w:val="style157"/>
        <w:rPr/>
      </w:pPr>
      <w:r>
        <w:t>-</w:t>
      </w:r>
      <w:r>
        <w:tab/>
      </w:r>
      <w:r>
        <w:t>Filtration/centrifuging/separation:</w:t>
      </w:r>
    </w:p>
    <w:p>
      <w:pPr>
        <w:pStyle w:val="style157"/>
        <w:rPr/>
      </w:pPr>
    </w:p>
    <w:p>
      <w:pPr>
        <w:pStyle w:val="style157"/>
        <w:rPr>
          <w:b/>
        </w:rPr>
      </w:pPr>
      <w:r>
        <w:rPr>
          <w:b/>
        </w:rPr>
        <w:t>Biological method:</w:t>
      </w:r>
    </w:p>
    <w:p>
      <w:pPr>
        <w:pStyle w:val="style157"/>
        <w:rPr/>
      </w:pPr>
      <w:r>
        <w:t>-</w:t>
      </w:r>
      <w:r>
        <w:tab/>
      </w:r>
      <w:r>
        <w:t>This involves the use of microorganisms under optimized conditions to mineralize hazardous organic substances.</w:t>
      </w:r>
    </w:p>
    <w:p>
      <w:pPr>
        <w:pStyle w:val="style157"/>
        <w:rPr/>
      </w:pPr>
    </w:p>
    <w:p>
      <w:pPr>
        <w:pStyle w:val="style157"/>
        <w:rPr>
          <w:b/>
        </w:rPr>
      </w:pPr>
      <w:r>
        <w:rPr>
          <w:b/>
        </w:rPr>
        <w:t>Thermal method:</w:t>
      </w:r>
    </w:p>
    <w:p>
      <w:pPr>
        <w:pStyle w:val="style157"/>
        <w:rPr/>
      </w:pPr>
      <w:r>
        <w:t>-</w:t>
      </w:r>
      <w:r>
        <w:tab/>
      </w:r>
      <w:r>
        <w:t>This involves the application of heat to convert the waste into less hazardous forms. High temperature incineration. Incineration is the controlled combination process which can be used to degrade organic substances.</w:t>
      </w:r>
    </w:p>
    <w:p>
      <w:pPr>
        <w:pStyle w:val="style157"/>
        <w:rPr/>
      </w:pPr>
    </w:p>
    <w:p>
      <w:pPr>
        <w:pStyle w:val="style157"/>
        <w:rPr/>
      </w:pPr>
    </w:p>
    <w:p>
      <w:pPr>
        <w:pStyle w:val="style157"/>
        <w:rPr>
          <w:i/>
        </w:rPr>
      </w:pPr>
    </w:p>
    <w:p>
      <w:pPr>
        <w:pStyle w:val="style0"/>
        <w:rPr>
          <w:sz w:val="24"/>
          <w:szCs w:val="24"/>
        </w:rPr>
      </w:pPr>
    </w:p>
    <w:p>
      <w:pPr>
        <w:pStyle w:val="style0"/>
        <w:rPr>
          <w:b/>
          <w:sz w:val="24"/>
          <w:szCs w:val="24"/>
        </w:rPr>
      </w:pPr>
    </w:p>
    <w:p>
      <w:pPr>
        <w:pStyle w:val="style0"/>
        <w:rPr>
          <w:b/>
          <w:sz w:val="24"/>
          <w:szCs w:val="24"/>
        </w:rPr>
      </w:pPr>
    </w:p>
    <w:p>
      <w:pPr>
        <w:pStyle w:val="style0"/>
        <w:rPr>
          <w:b/>
          <w:sz w:val="24"/>
          <w:szCs w:val="24"/>
        </w:rPr>
      </w:pPr>
    </w:p>
    <w:p>
      <w:pPr>
        <w:pStyle w:val="style0"/>
        <w:rPr>
          <w:b/>
          <w:sz w:val="24"/>
          <w:szCs w:val="24"/>
        </w:rPr>
      </w:pPr>
    </w:p>
    <w:p>
      <w:pPr>
        <w:pStyle w:val="style0"/>
        <w:rPr>
          <w:b/>
          <w:sz w:val="24"/>
          <w:szCs w:val="24"/>
        </w:rPr>
      </w:pPr>
    </w:p>
    <w:p>
      <w:pPr>
        <w:pStyle w:val="style0"/>
        <w:rPr>
          <w:b/>
          <w:sz w:val="24"/>
          <w:szCs w:val="24"/>
        </w:rPr>
      </w:pPr>
    </w:p>
    <w:p>
      <w:pPr>
        <w:pStyle w:val="style0"/>
        <w:rPr>
          <w:b/>
          <w:sz w:val="24"/>
          <w:szCs w:val="24"/>
        </w:rPr>
      </w:pPr>
    </w:p>
    <w:p>
      <w:pPr>
        <w:pStyle w:val="style0"/>
        <w:rPr>
          <w:b/>
          <w:sz w:val="24"/>
          <w:szCs w:val="24"/>
        </w:rPr>
      </w:pPr>
    </w:p>
    <w:p>
      <w:pPr>
        <w:pStyle w:val="style0"/>
        <w:rPr>
          <w:sz w:val="24"/>
          <w:szCs w:val="24"/>
        </w:rPr>
      </w:pPr>
    </w:p>
    <w:p>
      <w:pPr>
        <w:pStyle w:val="style0"/>
        <w:spacing w:after="240"/>
        <w:rPr>
          <w:ins w:id="0" w:author="Unknown" w:date="1900-01-01T00:00:00Z"/>
          <w:sz w:val="24"/>
          <w:szCs w:val="24"/>
        </w:rPr>
      </w:pPr>
      <w:r>
        <w:rPr>
          <w:b/>
          <w:sz w:val="32"/>
          <w:szCs w:val="32"/>
        </w:rPr>
        <w:t xml:space="preserve">WEEK 10: </w:t>
      </w:r>
      <w:r>
        <w:rPr>
          <w:b/>
          <w:sz w:val="32"/>
          <w:szCs w:val="32"/>
        </w:rPr>
        <w:t>WATER</w:t>
      </w:r>
    </w:p>
    <w:p>
      <w:pPr>
        <w:pStyle w:val="style157"/>
        <w:numPr>
          <w:ilvl w:val="0"/>
          <w:numId w:val="20"/>
        </w:numPr>
        <w:rPr/>
      </w:pPr>
      <w:r>
        <w:t>Water is perhaps the most known substance. This is perhaps because of its abundance and numerous uses.</w:t>
      </w:r>
    </w:p>
    <w:p>
      <w:pPr>
        <w:pStyle w:val="style157"/>
        <w:numPr>
          <w:ilvl w:val="0"/>
          <w:numId w:val="20"/>
        </w:numPr>
        <w:rPr/>
      </w:pPr>
      <w:r>
        <w:t>Water is a uni</w:t>
      </w:r>
      <w:r>
        <w:t>versal solvent. This is because it can dissolve almost all substances.</w:t>
      </w:r>
    </w:p>
    <w:p>
      <w:pPr>
        <w:pStyle w:val="style157"/>
        <w:numPr>
          <w:ilvl w:val="0"/>
          <w:numId w:val="20"/>
        </w:numPr>
        <w:rPr/>
      </w:pPr>
      <w:r>
        <w:t xml:space="preserve"> Water is, H</w:t>
      </w:r>
      <w:r>
        <w:rPr>
          <w:vertAlign w:val="subscript"/>
        </w:rPr>
        <w:t>2</w:t>
      </w:r>
      <w:r>
        <w:t>O, is the most popular solvent for chemical reaction. In the earth’s biosphere, water is essential to all forms of life. About 75% of the earth’s surface consists of water.</w:t>
      </w:r>
    </w:p>
    <w:p>
      <w:pPr>
        <w:pStyle w:val="style157"/>
        <w:numPr>
          <w:ilvl w:val="0"/>
          <w:numId w:val="20"/>
        </w:numPr>
        <w:rPr/>
      </w:pPr>
      <w:r>
        <w:t>Water is present as either: (a) solid – ice, snow</w:t>
      </w:r>
    </w:p>
    <w:p>
      <w:pPr>
        <w:pStyle w:val="style157"/>
        <w:rPr/>
      </w:pPr>
      <w:r>
        <w:t xml:space="preserve">                                                            (b) </w:t>
      </w:r>
      <w:r>
        <w:t>Liquid</w:t>
      </w:r>
      <w:r>
        <w:t xml:space="preserve"> –water in lakes, rivers and oceans</w:t>
      </w:r>
    </w:p>
    <w:p>
      <w:pPr>
        <w:pStyle w:val="style157"/>
        <w:rPr/>
      </w:pPr>
      <w:r>
        <w:t xml:space="preserve">                                                             (c) </w:t>
      </w:r>
      <w:r>
        <w:t>Water</w:t>
      </w:r>
      <w:r>
        <w:t xml:space="preserve"> vapour----- as clouds, or moisture in the air.</w:t>
      </w:r>
    </w:p>
    <w:p>
      <w:pPr>
        <w:pStyle w:val="style157"/>
        <w:rPr>
          <w:b/>
        </w:rPr>
      </w:pPr>
      <w:r>
        <w:rPr>
          <w:b/>
        </w:rPr>
        <w:t>STRUCTURE OF WATER</w:t>
      </w:r>
    </w:p>
    <w:p>
      <w:pPr>
        <w:pStyle w:val="style157"/>
        <w:numPr>
          <w:ilvl w:val="0"/>
          <w:numId w:val="198"/>
        </w:numPr>
        <w:rPr/>
      </w:pPr>
      <w:r>
        <w:t>A molecule of water consists o</w:t>
      </w:r>
      <w:r>
        <w:t xml:space="preserve">f two hydrogen atoms joined to </w:t>
      </w:r>
      <w:r>
        <w:t>an oxygen atom by covalent bonds.</w:t>
      </w:r>
    </w:p>
    <w:p>
      <w:pPr>
        <w:pStyle w:val="style157"/>
        <w:numPr>
          <w:ilvl w:val="0"/>
          <w:numId w:val="198"/>
        </w:numPr>
        <w:rPr/>
      </w:pPr>
      <w:r>
        <w:t xml:space="preserve">The structure of water molecule is an </w:t>
      </w:r>
      <w:r>
        <w:rPr>
          <w:color w:val="ff0000"/>
        </w:rPr>
        <w:t>angular or bent structure</w:t>
      </w:r>
      <w:r>
        <w:t>.</w:t>
      </w:r>
    </w:p>
    <w:p>
      <w:pPr>
        <w:pStyle w:val="style157"/>
        <w:rPr/>
      </w:pPr>
      <w:r>
        <w:t>Water is an important resource for many essential industrial chemical processes:</w:t>
      </w:r>
    </w:p>
    <w:p>
      <w:pPr>
        <w:pStyle w:val="style157"/>
        <w:numPr>
          <w:ilvl w:val="0"/>
          <w:numId w:val="199"/>
        </w:numPr>
        <w:rPr/>
      </w:pPr>
      <w:r>
        <w:t xml:space="preserve">A cheap raw material, e.g </w:t>
      </w:r>
      <w:r>
        <w:t xml:space="preserve"> </w:t>
      </w:r>
      <w:r>
        <w:t>for the manufacture of hydrogen.</w:t>
      </w:r>
    </w:p>
    <w:p>
      <w:pPr>
        <w:pStyle w:val="style157"/>
        <w:numPr>
          <w:ilvl w:val="0"/>
          <w:numId w:val="199"/>
        </w:numPr>
        <w:rPr/>
      </w:pPr>
      <w:r>
        <w:t>As a coolant e.g in power stations to cool the towers.</w:t>
      </w:r>
    </w:p>
    <w:p>
      <w:pPr>
        <w:pStyle w:val="style157"/>
        <w:numPr>
          <w:ilvl w:val="0"/>
          <w:numId w:val="199"/>
        </w:numPr>
        <w:rPr/>
      </w:pPr>
      <w:r>
        <w:t>As a solvent e.g in the manufacture of soluble salts.</w:t>
      </w:r>
    </w:p>
    <w:p>
      <w:pPr>
        <w:pStyle w:val="style157"/>
        <w:rPr/>
      </w:pPr>
    </w:p>
    <w:p>
      <w:pPr>
        <w:pStyle w:val="style157"/>
        <w:rPr/>
      </w:pPr>
    </w:p>
    <w:p>
      <w:pPr>
        <w:pStyle w:val="style157"/>
        <w:rPr>
          <w:b/>
        </w:rPr>
      </w:pPr>
      <w:r>
        <w:rPr>
          <w:b/>
        </w:rPr>
        <w:t>PURITY OF WATER</w:t>
      </w:r>
    </w:p>
    <w:p>
      <w:pPr>
        <w:pStyle w:val="style157"/>
        <w:numPr>
          <w:ilvl w:val="0"/>
          <w:numId w:val="245"/>
        </w:numPr>
        <w:rPr/>
      </w:pPr>
      <w:r>
        <w:t>Purity of water can be measured by testing for the boiling point and freezing point</w:t>
      </w:r>
    </w:p>
    <w:p>
      <w:pPr>
        <w:pStyle w:val="style157"/>
        <w:numPr>
          <w:ilvl w:val="0"/>
          <w:numId w:val="245"/>
        </w:numPr>
        <w:rPr/>
      </w:pPr>
      <w:r>
        <w:t>Pure water freeze at 0 degree celcius and boils at 100 degree celcius.</w:t>
      </w:r>
    </w:p>
    <w:p>
      <w:pPr>
        <w:pStyle w:val="style157"/>
        <w:rPr/>
      </w:pPr>
    </w:p>
    <w:p>
      <w:pPr>
        <w:pStyle w:val="style157"/>
        <w:rPr/>
      </w:pPr>
    </w:p>
    <w:p>
      <w:pPr>
        <w:pStyle w:val="style157"/>
        <w:rPr/>
      </w:pPr>
    </w:p>
    <w:p>
      <w:pPr>
        <w:pStyle w:val="style157"/>
        <w:rPr>
          <w:b/>
        </w:rPr>
      </w:pPr>
      <w:r>
        <w:rPr>
          <w:b/>
        </w:rPr>
        <w:t>Tests for Water:</w:t>
      </w:r>
    </w:p>
    <w:p>
      <w:pPr>
        <w:pStyle w:val="style157"/>
        <w:numPr>
          <w:ilvl w:val="0"/>
          <w:numId w:val="200"/>
        </w:numPr>
        <w:rPr/>
      </w:pPr>
      <w:r>
        <w:t xml:space="preserve">There are several tests for water, the easiest one which you can perform at home is physical and doesn’t involve any reaction. </w:t>
      </w:r>
    </w:p>
    <w:p>
      <w:pPr>
        <w:pStyle w:val="style157"/>
        <w:numPr>
          <w:ilvl w:val="0"/>
          <w:numId w:val="200"/>
        </w:numPr>
        <w:rPr/>
      </w:pPr>
      <w:r>
        <w:t xml:space="preserve">It is testing its boiling point. Pure water boils at 100°C sharply, and freezes at 0°C sharply. There are chemical reactions which could be applied to test for water. </w:t>
      </w:r>
    </w:p>
    <w:tbl>
      <w:tblPr>
        <w:tblW w:w="10920" w:type="dxa"/>
        <w:tblCellSpacing w:w="0" w:type="dxa"/>
        <w:tblCellMar>
          <w:left w:w="0" w:type="dxa"/>
          <w:right w:w="0" w:type="dxa"/>
        </w:tblCellMar>
        <w:tblLook w:val="04A0" w:firstRow="1" w:lastRow="0" w:firstColumn="1" w:lastColumn="0" w:noHBand="0" w:noVBand="1"/>
      </w:tblPr>
      <w:tblGrid>
        <w:gridCol w:w="720"/>
        <w:gridCol w:w="7470"/>
        <w:gridCol w:w="2730"/>
      </w:tblGrid>
      <w:tr>
        <w:trPr>
          <w:tblCellSpacing w:w="0" w:type="dxa"/>
        </w:trPr>
        <w:tc>
          <w:tcPr>
            <w:tcW w:w="720" w:type="dxa"/>
            <w:vMerge w:val="restart"/>
            <w:tcBorders/>
            <w:vAlign w:val="center"/>
            <w:hideMark/>
          </w:tcPr>
          <w:p>
            <w:pPr>
              <w:pStyle w:val="style157"/>
              <w:rPr/>
            </w:pPr>
          </w:p>
        </w:tc>
        <w:tc>
          <w:tcPr>
            <w:tcW w:w="10200" w:type="dxa"/>
            <w:gridSpan w:val="2"/>
            <w:tcBorders/>
            <w:vAlign w:val="center"/>
            <w:hideMark/>
          </w:tcPr>
          <w:p>
            <w:pPr>
              <w:pStyle w:val="style157"/>
              <w:rPr/>
            </w:pPr>
            <w:r>
              <w:t xml:space="preserve">For example if you add water to anhydrous copper sulphate powder which is white in </w:t>
            </w:r>
          </w:p>
          <w:p>
            <w:pPr>
              <w:pStyle w:val="style157"/>
              <w:rPr/>
            </w:pPr>
            <w:r>
              <w:t>colour, it forms a blue solution and may give heat out</w:t>
            </w:r>
            <w:r>
              <w:t>(Exothermic)</w:t>
            </w:r>
            <w:r>
              <w:t>.</w:t>
            </w:r>
          </w:p>
        </w:tc>
      </w:tr>
      <w:tr>
        <w:tblPrEx/>
        <w:trPr>
          <w:trHeight w:val="612" w:hRule="atLeast"/>
          <w:tblCellSpacing w:w="0" w:type="dxa"/>
        </w:trPr>
        <w:tc>
          <w:tcPr>
            <w:tcW w:w="720" w:type="dxa"/>
            <w:vMerge w:val="continue"/>
            <w:tcBorders/>
            <w:vAlign w:val="center"/>
            <w:hideMark/>
          </w:tcPr>
          <w:p>
            <w:pPr>
              <w:pStyle w:val="style157"/>
              <w:rPr/>
            </w:pPr>
          </w:p>
        </w:tc>
        <w:tc>
          <w:tcPr>
            <w:tcW w:w="7470" w:type="dxa"/>
            <w:tcBorders/>
            <w:vAlign w:val="center"/>
            <w:hideMark/>
          </w:tcPr>
          <w:p>
            <w:pPr>
              <w:pStyle w:val="style157"/>
              <w:rPr/>
            </w:pPr>
            <w:r>
              <w:t>If you crystallise the solution you will obtain blue crystals of hydrated copper sulphate (see the picture on the left). Another test for water is adding it to anhydrous cobalt chloride which is blue in colour, if water is added to it</w:t>
            </w:r>
            <w:r>
              <w:t>,</w:t>
            </w:r>
            <w:r>
              <w:t xml:space="preserve"> the anhydrous salt forms a pink solution. If you crystallise the solution of cobalt chloride you will obtain pink hydrated cobalt chloride crystals (see the picture on the right).</w:t>
            </w:r>
          </w:p>
          <w:p>
            <w:pPr>
              <w:pStyle w:val="style157"/>
              <w:rPr/>
            </w:pPr>
          </w:p>
        </w:tc>
        <w:tc>
          <w:tcPr>
            <w:tcW w:w="2730" w:type="dxa"/>
            <w:vMerge w:val="restart"/>
            <w:tcBorders/>
            <w:vAlign w:val="center"/>
            <w:hideMark/>
          </w:tcPr>
          <w:p>
            <w:pPr>
              <w:pStyle w:val="style157"/>
              <w:rPr/>
            </w:pPr>
          </w:p>
        </w:tc>
      </w:tr>
      <w:tr>
        <w:tblPrEx/>
        <w:trPr>
          <w:trHeight w:val="189" w:hRule="atLeast"/>
          <w:tblCellSpacing w:w="0" w:type="dxa"/>
        </w:trPr>
        <w:tc>
          <w:tcPr>
            <w:tcW w:w="8190" w:type="dxa"/>
            <w:gridSpan w:val="2"/>
            <w:tcBorders/>
            <w:vAlign w:val="center"/>
            <w:hideMark/>
          </w:tcPr>
          <w:p>
            <w:pPr>
              <w:pStyle w:val="style157"/>
              <w:rPr/>
            </w:pPr>
          </w:p>
        </w:tc>
        <w:tc>
          <w:tcPr>
            <w:tcW w:w="2730" w:type="dxa"/>
            <w:vMerge w:val="continue"/>
            <w:tcBorders/>
            <w:vAlign w:val="center"/>
            <w:hideMark/>
          </w:tcPr>
          <w:p>
            <w:pPr>
              <w:pStyle w:val="style157"/>
              <w:rPr/>
            </w:pPr>
          </w:p>
        </w:tc>
      </w:tr>
    </w:tbl>
    <w:p>
      <w:pPr>
        <w:pStyle w:val="style157"/>
        <w:rPr/>
      </w:pPr>
      <w:r>
        <w:t> </w:t>
      </w:r>
    </w:p>
    <w:p>
      <w:pPr>
        <w:pStyle w:val="style157"/>
        <w:rPr/>
      </w:pPr>
    </w:p>
    <w:p>
      <w:pPr>
        <w:pStyle w:val="style157"/>
        <w:rPr/>
      </w:pPr>
    </w:p>
    <w:p>
      <w:pPr>
        <w:pStyle w:val="style157"/>
        <w:rPr/>
      </w:pPr>
    </w:p>
    <w:p>
      <w:pPr>
        <w:pStyle w:val="style157"/>
        <w:rPr/>
      </w:pPr>
    </w:p>
    <w:p>
      <w:pPr>
        <w:pStyle w:val="style157"/>
        <w:rPr/>
      </w:pPr>
    </w:p>
    <w:p>
      <w:pPr>
        <w:pStyle w:val="style157"/>
        <w:rPr/>
      </w:pPr>
    </w:p>
    <w:p>
      <w:pPr>
        <w:pStyle w:val="style157"/>
        <w:rPr>
          <w:b/>
        </w:rPr>
      </w:pPr>
      <w:r>
        <w:rPr>
          <w:b/>
        </w:rPr>
        <w:t>The reactions shown in the table below can be used to identify some of the anions present in water:</w:t>
      </w:r>
    </w:p>
    <w:p>
      <w:pPr>
        <w:pStyle w:val="style157"/>
        <w:rPr>
          <w:b/>
        </w:rPr>
      </w:pPr>
    </w:p>
    <w:tbl>
      <w:tblPr>
        <w:tblStyle w:val="style154"/>
        <w:tblW w:w="0" w:type="auto"/>
        <w:tblInd w:w="198" w:type="dxa"/>
        <w:tblLook w:val="04A0" w:firstRow="1" w:lastRow="0" w:firstColumn="1" w:lastColumn="0" w:noHBand="0" w:noVBand="1"/>
      </w:tblPr>
      <w:tblGrid>
        <w:gridCol w:w="2994"/>
        <w:gridCol w:w="3192"/>
        <w:gridCol w:w="2994"/>
      </w:tblGrid>
      <w:tr>
        <w:trPr/>
        <w:tc>
          <w:tcPr>
            <w:tcW w:w="2994" w:type="dxa"/>
            <w:tcBorders/>
          </w:tcPr>
          <w:p>
            <w:pPr>
              <w:pStyle w:val="style157"/>
              <w:rPr/>
            </w:pPr>
            <w:r>
              <w:t>TEST</w:t>
            </w:r>
          </w:p>
        </w:tc>
        <w:tc>
          <w:tcPr>
            <w:tcW w:w="3192" w:type="dxa"/>
            <w:tcBorders/>
          </w:tcPr>
          <w:p>
            <w:pPr>
              <w:pStyle w:val="style157"/>
              <w:rPr/>
            </w:pPr>
            <w:r>
              <w:t>OBSERVATION</w:t>
            </w:r>
          </w:p>
        </w:tc>
        <w:tc>
          <w:tcPr>
            <w:tcW w:w="2994" w:type="dxa"/>
            <w:tcBorders/>
          </w:tcPr>
          <w:p>
            <w:pPr>
              <w:pStyle w:val="style157"/>
              <w:rPr/>
            </w:pPr>
            <w:r>
              <w:t>INFERENCE (ions present)</w:t>
            </w:r>
          </w:p>
        </w:tc>
      </w:tr>
      <w:tr>
        <w:tblPrEx/>
        <w:trPr/>
        <w:tc>
          <w:tcPr>
            <w:tcW w:w="2994" w:type="dxa"/>
            <w:tcBorders/>
          </w:tcPr>
          <w:p>
            <w:pPr>
              <w:pStyle w:val="style157"/>
              <w:rPr/>
            </w:pPr>
            <w:r>
              <w:t>Add dilute HCl, then add BaCl</w:t>
            </w:r>
            <w:r>
              <w:rPr>
                <w:vertAlign w:val="subscript"/>
              </w:rPr>
              <w:t>2</w:t>
            </w:r>
          </w:p>
        </w:tc>
        <w:tc>
          <w:tcPr>
            <w:tcW w:w="3192" w:type="dxa"/>
            <w:tcBorders/>
          </w:tcPr>
          <w:p>
            <w:pPr>
              <w:pStyle w:val="style157"/>
              <w:rPr/>
            </w:pPr>
            <w:r>
              <w:t>A white precipitate of BaSO</w:t>
            </w:r>
            <w:r>
              <w:rPr>
                <w:vertAlign w:val="subscript"/>
              </w:rPr>
              <w:t>4</w:t>
            </w:r>
            <w:r>
              <w:t xml:space="preserve"> is formed;</w:t>
            </w:r>
          </w:p>
          <w:p>
            <w:pPr>
              <w:pStyle w:val="style157"/>
              <w:rPr/>
            </w:pPr>
            <w:r>
              <w:t>Ba</w:t>
            </w:r>
            <w:r>
              <w:rPr>
                <w:vertAlign w:val="superscript"/>
              </w:rPr>
              <w:t>2+</w:t>
            </w:r>
            <w:r>
              <w:t xml:space="preserve"> + SO</w:t>
            </w:r>
            <w:r>
              <w:rPr>
                <w:vertAlign w:val="subscript"/>
              </w:rPr>
              <w:t>4</w:t>
            </w:r>
            <w:r>
              <w:rPr>
                <w:vertAlign w:val="superscript"/>
              </w:rPr>
              <w:t>2-</w:t>
            </w:r>
            <w:r>
              <w:t xml:space="preserve"> ==˃ BaSO</w:t>
            </w:r>
            <w:r>
              <w:rPr>
                <w:vertAlign w:val="subscript"/>
              </w:rPr>
              <w:t>4</w:t>
            </w:r>
          </w:p>
        </w:tc>
        <w:tc>
          <w:tcPr>
            <w:tcW w:w="2994" w:type="dxa"/>
            <w:tcBorders/>
          </w:tcPr>
          <w:p>
            <w:pPr>
              <w:pStyle w:val="style157"/>
              <w:rPr/>
            </w:pPr>
            <w:r>
              <w:t>SO</w:t>
            </w:r>
            <w:r>
              <w:rPr>
                <w:vertAlign w:val="subscript"/>
              </w:rPr>
              <w:t>4</w:t>
            </w:r>
            <w:r>
              <w:rPr>
                <w:vertAlign w:val="superscript"/>
              </w:rPr>
              <w:t>2-</w:t>
            </w:r>
            <w:r>
              <w:t xml:space="preserve"> present</w:t>
            </w:r>
          </w:p>
        </w:tc>
      </w:tr>
      <w:tr>
        <w:tblPrEx/>
        <w:trPr/>
        <w:tc>
          <w:tcPr>
            <w:tcW w:w="2994" w:type="dxa"/>
            <w:tcBorders/>
          </w:tcPr>
          <w:p>
            <w:pPr>
              <w:pStyle w:val="style157"/>
              <w:rPr/>
            </w:pPr>
            <w:r>
              <w:t>Add dilute nitrate acid, then add AgNO</w:t>
            </w:r>
            <w:r>
              <w:rPr>
                <w:vertAlign w:val="subscript"/>
              </w:rPr>
              <w:t>3</w:t>
            </w:r>
            <w:r>
              <w:t xml:space="preserve"> solution</w:t>
            </w:r>
          </w:p>
        </w:tc>
        <w:tc>
          <w:tcPr>
            <w:tcW w:w="3192" w:type="dxa"/>
            <w:tcBorders/>
          </w:tcPr>
          <w:p>
            <w:pPr>
              <w:pStyle w:val="style157"/>
              <w:rPr/>
            </w:pPr>
            <w:r>
              <w:t>A white precipitate of silver chloride is formed; Ag</w:t>
            </w:r>
            <w:r>
              <w:rPr>
                <w:vertAlign w:val="superscript"/>
              </w:rPr>
              <w:t>+</w:t>
            </w:r>
            <w:r>
              <w:t xml:space="preserve"> + Cl</w:t>
            </w:r>
            <w:r>
              <w:rPr>
                <w:vertAlign w:val="superscript"/>
              </w:rPr>
              <w:t>-</w:t>
            </w:r>
            <w:r>
              <w:t xml:space="preserve"> ==˃ AgCl</w:t>
            </w:r>
          </w:p>
        </w:tc>
        <w:tc>
          <w:tcPr>
            <w:tcW w:w="2994" w:type="dxa"/>
            <w:tcBorders/>
          </w:tcPr>
          <w:p>
            <w:pPr>
              <w:pStyle w:val="style157"/>
              <w:rPr/>
            </w:pPr>
            <w:r>
              <w:t>Cl</w:t>
            </w:r>
            <w:r>
              <w:rPr>
                <w:vertAlign w:val="superscript"/>
              </w:rPr>
              <w:t>-</w:t>
            </w:r>
            <w:r>
              <w:t xml:space="preserve"> present</w:t>
            </w:r>
          </w:p>
        </w:tc>
      </w:tr>
      <w:tr>
        <w:tblPrEx/>
        <w:trPr/>
        <w:tc>
          <w:tcPr>
            <w:tcW w:w="2994" w:type="dxa"/>
            <w:tcBorders/>
          </w:tcPr>
          <w:p>
            <w:pPr>
              <w:pStyle w:val="style157"/>
              <w:rPr/>
            </w:pPr>
            <w:r>
              <w:t>Add dilute HNO</w:t>
            </w:r>
            <w:r>
              <w:rPr>
                <w:vertAlign w:val="subscript"/>
              </w:rPr>
              <w:t>3</w:t>
            </w:r>
            <w:r>
              <w:t>, then AgNO</w:t>
            </w:r>
            <w:r>
              <w:rPr>
                <w:vertAlign w:val="subscript"/>
              </w:rPr>
              <w:t>3</w:t>
            </w:r>
            <w:r>
              <w:t xml:space="preserve"> solution</w:t>
            </w:r>
          </w:p>
        </w:tc>
        <w:tc>
          <w:tcPr>
            <w:tcW w:w="3192" w:type="dxa"/>
            <w:tcBorders/>
          </w:tcPr>
          <w:p>
            <w:pPr>
              <w:pStyle w:val="style157"/>
              <w:rPr/>
            </w:pPr>
            <w:r>
              <w:t>A cream precipitate of silver bromide (AgBr) is formed; Ag</w:t>
            </w:r>
            <w:r>
              <w:rPr>
                <w:vertAlign w:val="superscript"/>
              </w:rPr>
              <w:t>+</w:t>
            </w:r>
            <w:r>
              <w:t xml:space="preserve"> + Br</w:t>
            </w:r>
            <w:r>
              <w:rPr>
                <w:vertAlign w:val="superscript"/>
              </w:rPr>
              <w:t>-</w:t>
            </w:r>
            <w:r>
              <w:t xml:space="preserve"> ==˃ AgBr</w:t>
            </w:r>
          </w:p>
        </w:tc>
        <w:tc>
          <w:tcPr>
            <w:tcW w:w="2994" w:type="dxa"/>
            <w:tcBorders/>
          </w:tcPr>
          <w:p>
            <w:pPr>
              <w:pStyle w:val="style157"/>
              <w:rPr/>
            </w:pPr>
            <w:r>
              <w:t>Br</w:t>
            </w:r>
            <w:r>
              <w:rPr>
                <w:vertAlign w:val="superscript"/>
              </w:rPr>
              <w:t>-</w:t>
            </w:r>
            <w:r>
              <w:t xml:space="preserve"> present</w:t>
            </w:r>
          </w:p>
        </w:tc>
      </w:tr>
      <w:tr>
        <w:tblPrEx/>
        <w:trPr/>
        <w:tc>
          <w:tcPr>
            <w:tcW w:w="2994" w:type="dxa"/>
            <w:tcBorders/>
          </w:tcPr>
          <w:p>
            <w:pPr>
              <w:pStyle w:val="style157"/>
              <w:rPr/>
            </w:pPr>
            <w:r>
              <w:t>Add dilute HNO</w:t>
            </w:r>
            <w:r>
              <w:rPr>
                <w:vertAlign w:val="subscript"/>
              </w:rPr>
              <w:t>3</w:t>
            </w:r>
            <w:r>
              <w:t>, then AgNO</w:t>
            </w:r>
            <w:r>
              <w:rPr>
                <w:vertAlign w:val="subscript"/>
              </w:rPr>
              <w:t>3</w:t>
            </w:r>
          </w:p>
        </w:tc>
        <w:tc>
          <w:tcPr>
            <w:tcW w:w="3192" w:type="dxa"/>
            <w:tcBorders/>
          </w:tcPr>
          <w:p>
            <w:pPr>
              <w:pStyle w:val="style157"/>
              <w:rPr/>
            </w:pPr>
            <w:r>
              <w:t>A yellow precipitate of silver iodide (AgI) is formed; Ag</w:t>
            </w:r>
            <w:r>
              <w:rPr>
                <w:vertAlign w:val="superscript"/>
              </w:rPr>
              <w:t>+</w:t>
            </w:r>
            <w:r>
              <w:t xml:space="preserve"> + I</w:t>
            </w:r>
            <w:r>
              <w:rPr>
                <w:vertAlign w:val="superscript"/>
              </w:rPr>
              <w:t>-</w:t>
            </w:r>
            <w:r>
              <w:t xml:space="preserve"> ==˃ AgI</w:t>
            </w:r>
          </w:p>
        </w:tc>
        <w:tc>
          <w:tcPr>
            <w:tcW w:w="2994" w:type="dxa"/>
            <w:tcBorders/>
          </w:tcPr>
          <w:p>
            <w:pPr>
              <w:pStyle w:val="style157"/>
              <w:rPr/>
            </w:pPr>
            <w:r>
              <w:t>I</w:t>
            </w:r>
            <w:r>
              <w:rPr>
                <w:vertAlign w:val="superscript"/>
              </w:rPr>
              <w:t>-</w:t>
            </w:r>
            <w:r>
              <w:t xml:space="preserve"> present</w:t>
            </w:r>
          </w:p>
        </w:tc>
      </w:tr>
    </w:tbl>
    <w:p>
      <w:pPr>
        <w:pStyle w:val="style157"/>
        <w:rPr/>
      </w:pPr>
    </w:p>
    <w:p>
      <w:pPr>
        <w:pStyle w:val="style157"/>
        <w:rPr>
          <w:b/>
        </w:rPr>
      </w:pPr>
      <w:r>
        <w:rPr>
          <w:b/>
        </w:rPr>
        <w:t>HARDNESS OF WATER</w:t>
      </w:r>
    </w:p>
    <w:p>
      <w:pPr>
        <w:pStyle w:val="style157"/>
        <w:numPr>
          <w:ilvl w:val="0"/>
          <w:numId w:val="201"/>
        </w:numPr>
        <w:rPr/>
      </w:pPr>
      <w:r>
        <w:t>Distilled water is pure water and contains no dissolved chemicals. Water is a good solvent and picks up impurities easily.</w:t>
      </w:r>
    </w:p>
    <w:p>
      <w:pPr>
        <w:pStyle w:val="style157"/>
        <w:numPr>
          <w:ilvl w:val="0"/>
          <w:numId w:val="201"/>
        </w:numPr>
        <w:rPr>
          <w:b/>
        </w:rPr>
      </w:pPr>
      <w:r>
        <w:t>Water containing bicarbonates (CO</w:t>
      </w:r>
      <w:r>
        <w:rPr>
          <w:vertAlign w:val="subscript"/>
        </w:rPr>
        <w:t>3</w:t>
      </w:r>
      <w:r>
        <w:rPr>
          <w:vertAlign w:val="superscript"/>
        </w:rPr>
        <w:t>2-</w:t>
      </w:r>
      <w:r>
        <w:t>), sulphates (SO</w:t>
      </w:r>
      <w:r>
        <w:rPr>
          <w:vertAlign w:val="subscript"/>
        </w:rPr>
        <w:t>4</w:t>
      </w:r>
      <w:r>
        <w:rPr>
          <w:vertAlign w:val="superscript"/>
        </w:rPr>
        <w:t>2-</w:t>
      </w:r>
      <w:r>
        <w:t>) and chlorides (Cl</w:t>
      </w:r>
      <w:r>
        <w:rPr>
          <w:vertAlign w:val="superscript"/>
        </w:rPr>
        <w:t>-</w:t>
      </w:r>
      <w:r>
        <w:t xml:space="preserve">) of calcium and magnesium are termed </w:t>
      </w:r>
      <w:r>
        <w:rPr>
          <w:b/>
        </w:rPr>
        <w:t>HARD WATER.</w:t>
      </w:r>
    </w:p>
    <w:p>
      <w:pPr>
        <w:pStyle w:val="style157"/>
        <w:numPr>
          <w:ilvl w:val="0"/>
          <w:numId w:val="201"/>
        </w:numPr>
        <w:rPr/>
      </w:pPr>
      <w:r>
        <w:t>Hard water does not lather well with soap.</w:t>
      </w:r>
    </w:p>
    <w:p>
      <w:pPr>
        <w:pStyle w:val="style157"/>
        <w:numPr>
          <w:ilvl w:val="0"/>
          <w:numId w:val="201"/>
        </w:numPr>
        <w:rPr/>
      </w:pPr>
      <w:r>
        <w:t>Soft water lathers well, but both hard and soft water lather well with soapless detergents.</w:t>
      </w:r>
    </w:p>
    <w:p>
      <w:pPr>
        <w:pStyle w:val="style157"/>
        <w:numPr>
          <w:ilvl w:val="0"/>
          <w:numId w:val="201"/>
        </w:numPr>
        <w:rPr/>
      </w:pPr>
      <w:r>
        <w:t xml:space="preserve">When soap is added to soft water, it dissolves in water and lather readily. It </w:t>
      </w:r>
      <w:r>
        <w:t>loosens</w:t>
      </w:r>
      <w:r>
        <w:t xml:space="preserve"> the dirt particles which can be washed off.</w:t>
      </w:r>
    </w:p>
    <w:p>
      <w:pPr>
        <w:pStyle w:val="style157"/>
        <w:numPr>
          <w:ilvl w:val="0"/>
          <w:numId w:val="201"/>
        </w:numPr>
        <w:rPr/>
      </w:pPr>
      <w:r>
        <w:t>When soap is added to hard water containing salts of calcium and magnesium, soap is precipitated in the form of insoluble calcium and magnesium stearates. No lather is formed until all these ions are removed and this result in the waste of large amount of soap.</w:t>
      </w:r>
    </w:p>
    <w:p>
      <w:pPr>
        <w:pStyle w:val="style157"/>
        <w:numPr>
          <w:ilvl w:val="0"/>
          <w:numId w:val="201"/>
        </w:numPr>
        <w:rPr/>
      </w:pPr>
      <w:r>
        <w:t>E.g 2C</w:t>
      </w:r>
      <w:r>
        <w:rPr>
          <w:vertAlign w:val="subscript"/>
        </w:rPr>
        <w:t>17</w:t>
      </w:r>
      <w:r>
        <w:t>H</w:t>
      </w:r>
      <w:r>
        <w:rPr>
          <w:vertAlign w:val="subscript"/>
        </w:rPr>
        <w:t>35</w:t>
      </w:r>
      <w:r>
        <w:t>COONa</w:t>
      </w:r>
      <w:r>
        <w:t xml:space="preserve">             </w:t>
      </w:r>
      <w:r>
        <w:t xml:space="preserve"> +</w:t>
      </w:r>
      <w:r>
        <w:t xml:space="preserve">   </w:t>
      </w:r>
      <w:r>
        <w:t xml:space="preserve"> CaCl</w:t>
      </w:r>
      <w:r>
        <w:rPr>
          <w:vertAlign w:val="subscript"/>
        </w:rPr>
        <w:t>2</w:t>
      </w:r>
      <w:r>
        <w:t xml:space="preserve">  ==˃(C</w:t>
      </w:r>
      <w:r>
        <w:rPr>
          <w:vertAlign w:val="subscript"/>
        </w:rPr>
        <w:t>17</w:t>
      </w:r>
      <w:r>
        <w:t>H</w:t>
      </w:r>
      <w:r>
        <w:rPr>
          <w:vertAlign w:val="subscript"/>
        </w:rPr>
        <w:t>35</w:t>
      </w:r>
      <w:r>
        <w:t>COO)</w:t>
      </w:r>
      <w:r>
        <w:rPr>
          <w:vertAlign w:val="subscript"/>
        </w:rPr>
        <w:t>2</w:t>
      </w:r>
      <w:r>
        <w:t xml:space="preserve">Ca </w:t>
      </w:r>
      <w:r>
        <w:t xml:space="preserve">     </w:t>
      </w:r>
      <w:r>
        <w:t xml:space="preserve">+ </w:t>
      </w:r>
      <w:r>
        <w:t xml:space="preserve">     </w:t>
      </w:r>
      <w:r>
        <w:t>2NaCl</w:t>
      </w:r>
    </w:p>
    <w:p>
      <w:pPr>
        <w:pStyle w:val="style157"/>
        <w:rPr/>
      </w:pPr>
      <w:r>
        <w:t xml:space="preserve">                   Sodium stearate</w:t>
      </w:r>
      <w:r>
        <w:t xml:space="preserve"> </w:t>
      </w:r>
      <w:r>
        <w:t xml:space="preserve">(soap)         </w:t>
      </w:r>
      <w:r>
        <w:t xml:space="preserve">                 </w:t>
      </w:r>
      <w:r>
        <w:t>Calcium stearate</w:t>
      </w:r>
    </w:p>
    <w:p>
      <w:pPr>
        <w:pStyle w:val="style157"/>
        <w:numPr>
          <w:ilvl w:val="0"/>
          <w:numId w:val="202"/>
        </w:numPr>
        <w:rPr/>
      </w:pPr>
      <w:r>
        <w:t>This insoluble calcium stearate is the familiar scum that forms on soapy water.</w:t>
      </w:r>
    </w:p>
    <w:p>
      <w:pPr>
        <w:pStyle w:val="style157"/>
        <w:numPr>
          <w:ilvl w:val="0"/>
          <w:numId w:val="202"/>
        </w:numPr>
        <w:rPr/>
      </w:pPr>
      <w:r>
        <w:t>The valuable stearate group, which loosens the dirt is lost completely in this way.</w:t>
      </w:r>
    </w:p>
    <w:p>
      <w:pPr>
        <w:pStyle w:val="style157"/>
        <w:numPr>
          <w:ilvl w:val="0"/>
          <w:numId w:val="202"/>
        </w:numPr>
        <w:rPr/>
      </w:pPr>
      <w:r>
        <w:t xml:space="preserve">Hard water contains dissolved magnesium and calcium ions. These make it more difficult for the water to form </w:t>
      </w:r>
      <w:r>
        <w:t>lather</w:t>
      </w:r>
      <w:r>
        <w:t xml:space="preserve"> with soap.</w:t>
      </w:r>
    </w:p>
    <w:p>
      <w:pPr>
        <w:pStyle w:val="style157"/>
        <w:numPr>
          <w:ilvl w:val="0"/>
          <w:numId w:val="202"/>
        </w:numPr>
        <w:rPr/>
      </w:pPr>
      <w:r>
        <w:t xml:space="preserve">Temporary hardness is caused by dissolved calcium hydrogencarbonate (which is removed by boiling). </w:t>
      </w:r>
    </w:p>
    <w:p>
      <w:pPr>
        <w:pStyle w:val="style157"/>
        <w:numPr>
          <w:ilvl w:val="0"/>
          <w:numId w:val="202"/>
        </w:numPr>
        <w:rPr/>
      </w:pPr>
      <w:r>
        <w:t>Permanent hardness is caused by dissolved calcium sulfate (which is not removed by boiling). Water can be softened using washing soda or an ion-exchange resin.</w:t>
      </w:r>
    </w:p>
    <w:p>
      <w:pPr>
        <w:pStyle w:val="style157"/>
        <w:numPr>
          <w:ilvl w:val="0"/>
          <w:numId w:val="202"/>
        </w:numPr>
        <w:rPr/>
      </w:pPr>
      <w:r>
        <w:t>Hardness in water is caused by dissolved magnesium ions and calcium ions. These can get into the water when it comes into contact with limestone and other rocks that contain calcium compounds. This can happen, for example, when rainwater flows over these rocks on its way to a reservoir.</w:t>
      </w:r>
    </w:p>
    <w:p>
      <w:pPr>
        <w:pStyle w:val="style157"/>
        <w:rPr/>
      </w:pPr>
    </w:p>
    <w:p>
      <w:pPr>
        <w:pStyle w:val="style157"/>
        <w:numPr>
          <w:ilvl w:val="0"/>
          <w:numId w:val="203"/>
        </w:numPr>
        <w:rPr/>
      </w:pPr>
      <w:r>
        <w:t>Water is stored in reservoirs before being treated and sent to our taps.</w:t>
      </w:r>
    </w:p>
    <w:p>
      <w:pPr>
        <w:pStyle w:val="style157"/>
        <w:rPr/>
      </w:pPr>
    </w:p>
    <w:p>
      <w:pPr>
        <w:pStyle w:val="style157"/>
        <w:rPr>
          <w:b/>
        </w:rPr>
      </w:pPr>
      <w:r>
        <w:rPr>
          <w:b/>
        </w:rPr>
        <w:t>TYPES OF HARDNESS</w:t>
      </w:r>
    </w:p>
    <w:p>
      <w:pPr>
        <w:pStyle w:val="style157"/>
        <w:numPr>
          <w:ilvl w:val="0"/>
          <w:numId w:val="204"/>
        </w:numPr>
        <w:rPr>
          <w:rFonts w:ascii="Cambria Math" w:hAnsi="Cambria Math" w:hint="eastAsia"/>
        </w:rPr>
      </w:pPr>
      <m:oMath>
        <m:r>
          <m:rPr>
            <m:sty m:val="p"/>
          </m:rPr>
          <w:rPr>
            <w:rFonts w:ascii="Cambria Math" w:hAnsi="Cambria Math"/>
          </w:rPr>
          <m:t>Temporary hardness or carbonate hardness</m:t>
        </m:r>
      </m:oMath>
    </w:p>
    <w:p>
      <w:pPr>
        <w:pStyle w:val="style157"/>
        <w:numPr>
          <w:ilvl w:val="0"/>
          <w:numId w:val="204"/>
        </w:numPr>
        <w:rPr/>
      </w:pPr>
      <m:oMath>
        <m:r>
          <m:rPr>
            <m:sty m:val="p"/>
          </m:rPr>
          <w:rPr>
            <w:rFonts w:ascii="Cambria Math" w:hAnsi="Cambria Math"/>
          </w:rPr>
          <m:t>Permanent hardness or non-carbonate hardness</m:t>
        </m:r>
      </m:oMath>
      <w:r>
        <w:t xml:space="preserve"> (SO</w:t>
      </w:r>
      <w:r>
        <w:rPr>
          <w:vertAlign w:val="subscript"/>
        </w:rPr>
        <w:t>4</w:t>
      </w:r>
      <w:r>
        <w:rPr>
          <w:vertAlign w:val="superscript"/>
        </w:rPr>
        <w:t>2-</w:t>
      </w:r>
      <w:r>
        <w:t>, Cl</w:t>
      </w:r>
      <w:r>
        <w:rPr>
          <w:vertAlign w:val="superscript"/>
        </w:rPr>
        <w:t>-</w:t>
      </w:r>
      <w:r>
        <w:t>)</w:t>
      </w:r>
    </w:p>
    <w:p>
      <w:pPr>
        <w:pStyle w:val="style157"/>
        <w:numPr>
          <w:ilvl w:val="0"/>
          <w:numId w:val="203"/>
        </w:numPr>
        <w:rPr/>
      </w:pPr>
      <w:r>
        <w:t>The presence of sulphates  and chlorides of calcium and magnesium makes the water to be permanently hard e.g CaSO</w:t>
      </w:r>
      <w:r>
        <w:rPr>
          <w:vertAlign w:val="subscript"/>
        </w:rPr>
        <w:t>4</w:t>
      </w:r>
      <w:r>
        <w:t>, CaCl</w:t>
      </w:r>
      <w:r>
        <w:rPr>
          <w:vertAlign w:val="subscript"/>
        </w:rPr>
        <w:t>2</w:t>
      </w:r>
      <w:r>
        <w:t>, MgSO</w:t>
      </w:r>
      <w:r>
        <w:rPr>
          <w:vertAlign w:val="subscript"/>
        </w:rPr>
        <w:t>4</w:t>
      </w:r>
      <w:r>
        <w:t xml:space="preserve"> and MgCl</w:t>
      </w:r>
      <w:r>
        <w:rPr>
          <w:vertAlign w:val="subscript"/>
        </w:rPr>
        <w:t>2</w:t>
      </w:r>
      <w:r>
        <w:t>.</w:t>
      </w:r>
    </w:p>
    <w:p>
      <w:pPr>
        <w:pStyle w:val="style157"/>
        <w:numPr>
          <w:ilvl w:val="0"/>
          <w:numId w:val="203"/>
        </w:numPr>
        <w:rPr/>
      </w:pPr>
      <w:r>
        <w:t>The presence of carbonates of calcium and magnesium makes the water to be temporarily hard e.g CaCO</w:t>
      </w:r>
      <w:r>
        <w:rPr>
          <w:vertAlign w:val="subscript"/>
        </w:rPr>
        <w:t>3</w:t>
      </w:r>
      <w:r>
        <w:t xml:space="preserve"> and MgCO</w:t>
      </w:r>
      <w:r>
        <w:rPr>
          <w:vertAlign w:val="subscript"/>
        </w:rPr>
        <w:t>3</w:t>
      </w:r>
      <w:r>
        <w:t>.</w:t>
      </w:r>
    </w:p>
    <w:p>
      <w:pPr>
        <w:pStyle w:val="style157"/>
        <w:numPr>
          <w:ilvl w:val="0"/>
          <w:numId w:val="203"/>
        </w:numPr>
        <w:rPr/>
      </w:pPr>
      <w:r>
        <w:t>Temporary hardness</w:t>
      </w:r>
      <w:r>
        <w:t xml:space="preserve"> is caused by dissolved calcium hydrogencarbonate, Ca(HCO</w:t>
      </w:r>
      <w:r>
        <w:rPr>
          <w:vertAlign w:val="subscript"/>
        </w:rPr>
        <w:t>3</w:t>
      </w:r>
      <w:r>
        <w:t>)</w:t>
      </w:r>
      <w:r>
        <w:rPr>
          <w:vertAlign w:val="subscript"/>
        </w:rPr>
        <w:t>2</w:t>
      </w:r>
      <w:r>
        <w:t>. Rainwater is naturally acidic because it contains dissolved carbon dioxide from the air. It reacts with calcium carbonate in rocks to form calcium hydrogencarbonate (which is soluble):</w:t>
      </w:r>
    </w:p>
    <w:p>
      <w:pPr>
        <w:pStyle w:val="style157"/>
        <w:rPr/>
      </w:pPr>
    </w:p>
    <w:p>
      <w:pPr>
        <w:pStyle w:val="style157"/>
        <w:rPr/>
      </w:pPr>
      <w:r>
        <w:t>Calcium C</w:t>
      </w:r>
      <w:r>
        <w:t>arbonate + water + carbon dioxide → calcium hydrogencarbonate</w:t>
      </w:r>
    </w:p>
    <w:p>
      <w:pPr>
        <w:pStyle w:val="style157"/>
        <w:rPr/>
      </w:pPr>
    </w:p>
    <w:p>
      <w:pPr>
        <w:pStyle w:val="style157"/>
        <w:numPr>
          <w:ilvl w:val="0"/>
          <w:numId w:val="205"/>
        </w:numPr>
        <w:rPr/>
      </w:pPr>
      <w:r>
        <w:t>Temporary hardness is removed by boiling the water. When this happens, the soluble calcium hydrogencarbonate decomposes (breaks down) to form calcium carbonate (which is insoluble), water and carbon dioxide:</w:t>
      </w:r>
    </w:p>
    <w:p>
      <w:pPr>
        <w:pStyle w:val="style157"/>
        <w:rPr/>
      </w:pPr>
      <w:r>
        <w:t xml:space="preserve">calcium hydrogencarbonate → calcium carbonate + water + carbon dioxide </w:t>
      </w:r>
    </w:p>
    <w:p>
      <w:pPr>
        <w:pStyle w:val="style157"/>
        <w:rPr>
          <w:vertAlign w:val="subscript"/>
        </w:rPr>
      </w:pPr>
      <w:r>
        <w:t>Ca(HCO</w:t>
      </w:r>
      <w:r>
        <w:rPr>
          <w:vertAlign w:val="subscript"/>
        </w:rPr>
        <w:t>3</w:t>
      </w:r>
      <w:r>
        <w:t>)</w:t>
      </w:r>
      <w:r>
        <w:rPr>
          <w:vertAlign w:val="subscript"/>
        </w:rPr>
        <w:t>2</w:t>
      </w:r>
      <w:r>
        <w:t xml:space="preserve"> → CaCO</w:t>
      </w:r>
      <w:r>
        <w:rPr>
          <w:vertAlign w:val="subscript"/>
        </w:rPr>
        <w:t>3</w:t>
      </w:r>
      <w:r>
        <w:t xml:space="preserve"> + H</w:t>
      </w:r>
      <w:r>
        <w:rPr>
          <w:vertAlign w:val="subscript"/>
        </w:rPr>
        <w:t>2</w:t>
      </w:r>
      <w:r>
        <w:t>O + CO</w:t>
      </w:r>
      <w:r>
        <w:rPr>
          <w:vertAlign w:val="subscript"/>
        </w:rPr>
        <w:t>2</w:t>
      </w:r>
    </w:p>
    <w:p>
      <w:pPr>
        <w:pStyle w:val="style157"/>
        <w:rPr/>
      </w:pPr>
    </w:p>
    <w:p>
      <w:pPr>
        <w:pStyle w:val="style157"/>
        <w:numPr>
          <w:ilvl w:val="0"/>
          <w:numId w:val="205"/>
        </w:numPr>
        <w:rPr/>
      </w:pPr>
      <w:r>
        <w:t xml:space="preserve">The insoluble calcium carbonate forms a layer of </w:t>
      </w:r>
      <w:r>
        <w:t>li</w:t>
      </w:r>
      <w:r>
        <w:t>me</w:t>
      </w:r>
      <w:r>
        <w:t xml:space="preserve"> </w:t>
      </w:r>
      <w:r>
        <w:t>scale</w:t>
      </w:r>
      <w:r>
        <w:t xml:space="preserve">. This may coat the heating element in kettles and irons, for example, making it less efficient. </w:t>
      </w:r>
      <w:r>
        <w:t>Lime scale</w:t>
      </w:r>
      <w:r>
        <w:t xml:space="preserve"> is unsightly and it clogs up hot water pipes and </w:t>
      </w:r>
      <w:r>
        <w:t>boilers.</w:t>
      </w:r>
    </w:p>
    <w:p>
      <w:pPr>
        <w:pStyle w:val="style157"/>
        <w:numPr>
          <w:ilvl w:val="0"/>
          <w:numId w:val="205"/>
        </w:numPr>
        <w:rPr/>
      </w:pPr>
      <w:r>
        <w:t>Permanent hardness</w:t>
      </w:r>
      <w:r>
        <w:t xml:space="preserve"> is caused by dissolved calcium sulfate. Unlike temporary hardness, it is not removed by boiling the water.</w:t>
      </w:r>
    </w:p>
    <w:p>
      <w:pPr>
        <w:pStyle w:val="style157"/>
        <w:rPr/>
      </w:pPr>
    </w:p>
    <w:p>
      <w:pPr>
        <w:pStyle w:val="style157"/>
        <w:rPr>
          <w:b/>
        </w:rPr>
      </w:pPr>
      <w:r>
        <w:rPr>
          <w:b/>
        </w:rPr>
        <w:t>SOFTENING OF WATER (REMOVAL OF HARDNESS FROM WATER):</w:t>
      </w:r>
    </w:p>
    <w:p>
      <w:pPr>
        <w:pStyle w:val="style157"/>
        <w:numPr>
          <w:ilvl w:val="0"/>
          <w:numId w:val="207"/>
        </w:numPr>
        <w:rPr/>
      </w:pPr>
      <w:r>
        <w:t>The term softening is applied to the process whereby we remove or reduce the hardness of water, irrespective of whether it is temporary (carbonate)or permanent (non-carbonate) hardness. i.e the process of decreasing the hardness of water is called softening.</w:t>
      </w:r>
    </w:p>
    <w:p>
      <w:pPr>
        <w:pStyle w:val="style157"/>
        <w:numPr>
          <w:ilvl w:val="0"/>
          <w:numId w:val="206"/>
        </w:numPr>
        <w:rPr/>
      </w:pPr>
      <w:r>
        <w:t>All hardness can be removed from water by distillation.</w:t>
      </w:r>
    </w:p>
    <w:p>
      <w:pPr>
        <w:pStyle w:val="style157"/>
        <w:numPr>
          <w:ilvl w:val="0"/>
          <w:numId w:val="206"/>
        </w:numPr>
        <w:rPr/>
      </w:pPr>
      <w:r>
        <w:t xml:space="preserve">Permanent and </w:t>
      </w:r>
      <w:r>
        <w:t>temporally</w:t>
      </w:r>
      <w:r>
        <w:t xml:space="preserve"> hardness can be removed by adding sodium carbonate (washing soda); </w:t>
      </w:r>
    </w:p>
    <w:p>
      <w:pPr>
        <w:pStyle w:val="style157"/>
        <w:rPr/>
      </w:pPr>
      <w:r>
        <w:t>Ca(HCO</w:t>
      </w:r>
      <w:r>
        <w:rPr>
          <w:vertAlign w:val="subscript"/>
        </w:rPr>
        <w:t>3</w:t>
      </w:r>
      <w:r>
        <w:t>)</w:t>
      </w:r>
      <w:r>
        <w:rPr>
          <w:vertAlign w:val="subscript"/>
        </w:rPr>
        <w:t>2</w:t>
      </w:r>
      <w:r>
        <w:t xml:space="preserve"> + Na</w:t>
      </w:r>
      <w:r>
        <w:rPr>
          <w:vertAlign w:val="subscript"/>
        </w:rPr>
        <w:t>2</w:t>
      </w:r>
      <w:r>
        <w:t>CO</w:t>
      </w:r>
      <w:r>
        <w:rPr>
          <w:vertAlign w:val="subscript"/>
        </w:rPr>
        <w:t>3</w:t>
      </w:r>
      <w:r>
        <w:t xml:space="preserve"> → CaCO</w:t>
      </w:r>
      <w:r>
        <w:rPr>
          <w:vertAlign w:val="subscript"/>
        </w:rPr>
        <w:t>3</w:t>
      </w:r>
      <w:r>
        <w:t xml:space="preserve"> + 2 NaHCO</w:t>
      </w:r>
      <w:r>
        <w:rPr>
          <w:vertAlign w:val="subscript"/>
        </w:rPr>
        <w:t>3</w:t>
      </w:r>
    </w:p>
    <w:p>
      <w:pPr>
        <w:pStyle w:val="style157"/>
        <w:rPr/>
      </w:pPr>
      <w:r>
        <w:t>CaSO</w:t>
      </w:r>
      <w:r>
        <w:rPr>
          <w:vertAlign w:val="subscript"/>
        </w:rPr>
        <w:t>4</w:t>
      </w:r>
      <w:r>
        <w:t xml:space="preserve"> + Na</w:t>
      </w:r>
      <w:r>
        <w:rPr>
          <w:vertAlign w:val="subscript"/>
        </w:rPr>
        <w:t>2</w:t>
      </w:r>
      <w:r>
        <w:t>CO</w:t>
      </w:r>
      <w:r>
        <w:rPr>
          <w:vertAlign w:val="subscript"/>
        </w:rPr>
        <w:t>3</w:t>
      </w:r>
      <w:r>
        <w:t xml:space="preserve">  → CaCO</w:t>
      </w:r>
      <w:r>
        <w:rPr>
          <w:vertAlign w:val="subscript"/>
        </w:rPr>
        <w:t>3</w:t>
      </w:r>
      <w:r>
        <w:t xml:space="preserve"> + NaSO</w:t>
      </w:r>
      <w:r>
        <w:rPr>
          <w:vertAlign w:val="subscript"/>
        </w:rPr>
        <w:t>4</w:t>
      </w:r>
      <w:r>
        <w:t xml:space="preserve"> It is soluble in water and adds a large amount of carbonate ions to the water. These react with dissolved calcium ions, forming a precipitate of calcium carbonate:</w:t>
      </w:r>
    </w:p>
    <w:p>
      <w:pPr>
        <w:pStyle w:val="style157"/>
        <w:rPr/>
      </w:pPr>
      <w:r>
        <w:t>Ca</w:t>
      </w:r>
      <w:r>
        <w:rPr>
          <w:vertAlign w:val="superscript"/>
        </w:rPr>
        <w:t>2+</w:t>
      </w:r>
      <w:r>
        <w:t>(aq) + CO</w:t>
      </w:r>
      <w:r>
        <w:rPr>
          <w:vertAlign w:val="subscript"/>
        </w:rPr>
        <w:t>3</w:t>
      </w:r>
      <w:r>
        <w:rPr>
          <w:vertAlign w:val="superscript"/>
        </w:rPr>
        <w:t>2–</w:t>
      </w:r>
      <w:r>
        <w:t>(aq) → CaCO</w:t>
      </w:r>
      <w:r>
        <w:rPr>
          <w:vertAlign w:val="subscript"/>
        </w:rPr>
        <w:t>3</w:t>
      </w:r>
      <w:r>
        <w:t>(s)</w:t>
      </w:r>
    </w:p>
    <w:p>
      <w:pPr>
        <w:pStyle w:val="style157"/>
        <w:rPr/>
      </w:pPr>
      <w:r>
        <w:t>Remember: the calcium ions come from the hard water and the carbonate ions from the washing soda.</w:t>
      </w:r>
    </w:p>
    <w:p>
      <w:pPr>
        <w:pStyle w:val="style157"/>
        <w:rPr/>
      </w:pPr>
    </w:p>
    <w:p>
      <w:pPr>
        <w:pStyle w:val="style157"/>
        <w:numPr>
          <w:ilvl w:val="0"/>
          <w:numId w:val="206"/>
        </w:numPr>
        <w:rPr/>
      </w:pPr>
      <w:r>
        <w:t>The cheapest way to removed temporary hardness is to add just the right amount of calcium hydroxide (slaked lime). The process is called Clark’s process; Ca(HCO</w:t>
      </w:r>
      <w:r>
        <w:rPr>
          <w:vertAlign w:val="subscript"/>
        </w:rPr>
        <w:t>3</w:t>
      </w:r>
      <w:r>
        <w:t>)</w:t>
      </w:r>
      <w:r>
        <w:rPr>
          <w:vertAlign w:val="subscript"/>
        </w:rPr>
        <w:t>2</w:t>
      </w:r>
      <w:r>
        <w:t xml:space="preserve"> + Ca(OH)</w:t>
      </w:r>
      <w:r>
        <w:rPr>
          <w:vertAlign w:val="subscript"/>
        </w:rPr>
        <w:t>2</w:t>
      </w:r>
      <w:r>
        <w:t xml:space="preserve"> → 2CaCO</w:t>
      </w:r>
      <w:r>
        <w:rPr>
          <w:vertAlign w:val="subscript"/>
        </w:rPr>
        <w:t>3</w:t>
      </w:r>
      <w:r>
        <w:t xml:space="preserve"> + 2H</w:t>
      </w:r>
      <w:r>
        <w:rPr>
          <w:vertAlign w:val="subscript"/>
        </w:rPr>
        <w:t>2</w:t>
      </w:r>
      <w:r>
        <w:t>O</w:t>
      </w:r>
    </w:p>
    <w:p>
      <w:pPr>
        <w:pStyle w:val="style157"/>
        <w:numPr>
          <w:ilvl w:val="0"/>
          <w:numId w:val="206"/>
        </w:numPr>
        <w:rPr/>
      </w:pPr>
      <w:r>
        <w:t>Boiling remove temporary hardness. Boiling precipitates out the calcium and magnesium ions as calcium or magnesium carbonate.</w:t>
      </w:r>
    </w:p>
    <w:p>
      <w:pPr>
        <w:pStyle w:val="style157"/>
        <w:numPr>
          <w:ilvl w:val="0"/>
          <w:numId w:val="206"/>
        </w:numPr>
        <w:rPr/>
      </w:pPr>
      <w:r>
        <w:t>Ion-exchange</w:t>
      </w:r>
      <w:r>
        <w:t>(permutit process)</w:t>
      </w:r>
      <w:r>
        <w:t xml:space="preserve">: Ion-exchange resins can also soften both temporary and permanent hard water. The resin is made into small balls around 1–2 mm in diameter, which are packed into a tube or ‘column’. The ion-exchange resin starts with sodium ions stuck to it.As the hard water passes through the column, sodium ions come off the resin and go into the water, while calcium ions come out of the water and stick to the resin. In effect, calcium ions that do cause hardness are swapped for sodium ions that do not cause hardness. Dishwashing machines </w:t>
      </w:r>
      <w:r>
        <w:t>contain ion-exchange resin to soften the water used to wash the dishes. The resin needs recharging with dishwasher salt (sodium chloride) once it becomes full of calcium ions.</w:t>
      </w:r>
    </w:p>
    <w:p>
      <w:pPr>
        <w:pStyle w:val="style157"/>
        <w:rPr>
          <w:highlight w:val="yellow"/>
        </w:rPr>
      </w:pPr>
    </w:p>
    <w:p>
      <w:pPr>
        <w:pStyle w:val="style157"/>
        <w:rPr>
          <w:highlight w:val="yellow"/>
        </w:rPr>
      </w:pPr>
    </w:p>
    <w:p>
      <w:pPr>
        <w:pStyle w:val="style157"/>
        <w:rPr/>
      </w:pPr>
    </w:p>
    <w:p>
      <w:pPr>
        <w:pStyle w:val="style157"/>
        <w:rPr/>
      </w:pPr>
    </w:p>
    <w:p>
      <w:pPr>
        <w:pStyle w:val="style157"/>
        <w:rPr>
          <w:b/>
        </w:rPr>
      </w:pPr>
      <w:r>
        <w:rPr>
          <w:b/>
        </w:rPr>
        <w:t>Hard water experiments</w:t>
      </w:r>
    </w:p>
    <w:p>
      <w:pPr>
        <w:pStyle w:val="style157"/>
        <w:rPr/>
      </w:pPr>
      <w:r>
        <w:t>Note that both hard and soft water lather well with soapless detergents. You should be able to interpret the results from water hardness experiments.</w:t>
      </w:r>
      <w:r>
        <w:t xml:space="preserve"> </w:t>
      </w:r>
      <w:r>
        <w:t>A typical experiment to investigate hardness in water has these features:</w:t>
      </w:r>
    </w:p>
    <w:p>
      <w:pPr>
        <w:pStyle w:val="style157"/>
        <w:rPr/>
      </w:pPr>
      <w:r>
        <w:t>a known volume of water is put into a flask, soap solution is added, small volumes at a time, and the mixture shaken , the volume of soap needed to make a lather is recorded. The water sample may be split into two portions, one of which is then boiled. The results from the boiled and unboiled portions tell you if the water contains just temporary or permanent hardness, or both types.</w:t>
      </w:r>
    </w:p>
    <w:p>
      <w:pPr>
        <w:pStyle w:val="style157"/>
        <w:rPr/>
      </w:pPr>
      <w:r>
        <w:t>Interpreting results</w:t>
      </w:r>
    </w:p>
    <w:p>
      <w:pPr>
        <w:pStyle w:val="style157"/>
        <w:rPr/>
      </w:pPr>
      <w:r>
        <w:t>The table shows some example results from a water hardness experiment. Two different water samples A and B were used.</w:t>
      </w:r>
    </w:p>
    <w:tbl>
      <w:tblPr>
        <w:tblW w:w="0" w:type="auto"/>
        <w:tblCellSpacing w:w="0" w:type="dxa"/>
        <w:tblCellMar>
          <w:left w:w="0" w:type="dxa"/>
          <w:right w:w="0" w:type="dxa"/>
        </w:tblCellMar>
        <w:tblLook w:val="04A0" w:firstRow="1" w:lastRow="0" w:firstColumn="1" w:lastColumn="0" w:noHBand="0" w:noVBand="1"/>
      </w:tblPr>
      <w:tblGrid>
        <w:gridCol w:w="1353"/>
        <w:gridCol w:w="5467"/>
      </w:tblGrid>
      <w:tr>
        <w:trPr>
          <w:tblHeader/>
          <w:tblCellSpacing w:w="0" w:type="dxa"/>
        </w:trPr>
        <w:tc>
          <w:tcPr>
            <w:tcW w:w="0" w:type="auto"/>
            <w:tcBorders/>
            <w:vAlign w:val="center"/>
            <w:hideMark/>
          </w:tcPr>
          <w:p>
            <w:pPr>
              <w:pStyle w:val="style157"/>
              <w:rPr/>
            </w:pPr>
            <w:r>
              <w:t xml:space="preserve">Water sample </w:t>
            </w:r>
          </w:p>
        </w:tc>
        <w:tc>
          <w:tcPr>
            <w:tcW w:w="0" w:type="auto"/>
            <w:tcBorders/>
            <w:vAlign w:val="center"/>
            <w:hideMark/>
          </w:tcPr>
          <w:p>
            <w:pPr>
              <w:pStyle w:val="style157"/>
              <w:rPr/>
            </w:pPr>
            <w:r>
              <w:t>Volume of soap solution needed for lather to form / cm</w:t>
            </w:r>
            <w:r>
              <w:rPr>
                <w:vertAlign w:val="superscript"/>
              </w:rPr>
              <w:t>3</w:t>
            </w:r>
          </w:p>
        </w:tc>
      </w:tr>
      <w:tr>
        <w:tblPrEx/>
        <w:trPr>
          <w:tblCellSpacing w:w="0" w:type="dxa"/>
        </w:trPr>
        <w:tc>
          <w:tcPr>
            <w:tcW w:w="0" w:type="auto"/>
            <w:tcBorders/>
            <w:vAlign w:val="center"/>
            <w:hideMark/>
          </w:tcPr>
          <w:p>
            <w:pPr>
              <w:pStyle w:val="style157"/>
              <w:rPr/>
            </w:pPr>
            <w:r>
              <w:t xml:space="preserve">A unboiled </w:t>
            </w:r>
          </w:p>
        </w:tc>
        <w:tc>
          <w:tcPr>
            <w:tcW w:w="0" w:type="auto"/>
            <w:tcBorders/>
            <w:vAlign w:val="center"/>
            <w:hideMark/>
          </w:tcPr>
          <w:p>
            <w:pPr>
              <w:pStyle w:val="style157"/>
              <w:rPr/>
            </w:pPr>
            <w:r>
              <w:t>10</w:t>
            </w:r>
          </w:p>
        </w:tc>
      </w:tr>
      <w:tr>
        <w:tblPrEx/>
        <w:trPr>
          <w:tblCellSpacing w:w="0" w:type="dxa"/>
        </w:trPr>
        <w:tc>
          <w:tcPr>
            <w:tcW w:w="0" w:type="auto"/>
            <w:tcBorders/>
            <w:vAlign w:val="center"/>
            <w:hideMark/>
          </w:tcPr>
          <w:p>
            <w:pPr>
              <w:pStyle w:val="style157"/>
              <w:rPr/>
            </w:pPr>
            <w:r>
              <w:t>A boiled</w:t>
            </w:r>
          </w:p>
        </w:tc>
        <w:tc>
          <w:tcPr>
            <w:tcW w:w="0" w:type="auto"/>
            <w:tcBorders/>
            <w:vAlign w:val="center"/>
            <w:hideMark/>
          </w:tcPr>
          <w:p>
            <w:pPr>
              <w:pStyle w:val="style157"/>
              <w:rPr/>
            </w:pPr>
            <w:r>
              <w:t>10</w:t>
            </w:r>
          </w:p>
        </w:tc>
      </w:tr>
      <w:tr>
        <w:tblPrEx/>
        <w:trPr>
          <w:tblCellSpacing w:w="0" w:type="dxa"/>
        </w:trPr>
        <w:tc>
          <w:tcPr>
            <w:tcW w:w="0" w:type="auto"/>
            <w:tcBorders/>
            <w:vAlign w:val="center"/>
            <w:hideMark/>
          </w:tcPr>
          <w:p>
            <w:pPr>
              <w:pStyle w:val="style157"/>
              <w:rPr/>
            </w:pPr>
            <w:r>
              <w:t>B unboiled</w:t>
            </w:r>
          </w:p>
        </w:tc>
        <w:tc>
          <w:tcPr>
            <w:tcW w:w="0" w:type="auto"/>
            <w:tcBorders/>
            <w:vAlign w:val="center"/>
            <w:hideMark/>
          </w:tcPr>
          <w:p>
            <w:pPr>
              <w:pStyle w:val="style157"/>
              <w:rPr/>
            </w:pPr>
            <w:r>
              <w:t>6</w:t>
            </w:r>
          </w:p>
        </w:tc>
      </w:tr>
      <w:tr>
        <w:tblPrEx/>
        <w:trPr>
          <w:tblCellSpacing w:w="0" w:type="dxa"/>
        </w:trPr>
        <w:tc>
          <w:tcPr>
            <w:tcW w:w="0" w:type="auto"/>
            <w:tcBorders/>
            <w:vAlign w:val="center"/>
            <w:hideMark/>
          </w:tcPr>
          <w:p>
            <w:pPr>
              <w:pStyle w:val="style157"/>
              <w:rPr/>
            </w:pPr>
            <w:r>
              <w:t>B boiled</w:t>
            </w:r>
          </w:p>
        </w:tc>
        <w:tc>
          <w:tcPr>
            <w:tcW w:w="0" w:type="auto"/>
            <w:tcBorders/>
            <w:vAlign w:val="center"/>
            <w:hideMark/>
          </w:tcPr>
          <w:p>
            <w:pPr>
              <w:pStyle w:val="style157"/>
              <w:rPr/>
            </w:pPr>
            <w:r>
              <w:t>4</w:t>
            </w:r>
          </w:p>
        </w:tc>
      </w:tr>
    </w:tbl>
    <w:p>
      <w:pPr>
        <w:pStyle w:val="style157"/>
        <w:rPr/>
      </w:pPr>
      <w:r>
        <w:t>The results show that:</w:t>
      </w:r>
    </w:p>
    <w:p>
      <w:pPr>
        <w:pStyle w:val="style157"/>
        <w:rPr/>
      </w:pPr>
      <w:r>
        <w:t>water A is harder than water B (as more soap is needed to get a lather).</w:t>
      </w:r>
    </w:p>
    <w:p>
      <w:pPr>
        <w:pStyle w:val="style157"/>
        <w:rPr/>
      </w:pPr>
      <w:r>
        <w:t>water A contains only permanent hardness (as boiling makes no difference).</w:t>
      </w:r>
    </w:p>
    <w:p>
      <w:pPr>
        <w:pStyle w:val="style157"/>
        <w:rPr/>
      </w:pPr>
      <w:r>
        <w:t>water B contains permanent and temporary hardness (as less soap is needed to get a lather after the water has been boiled).</w:t>
      </w:r>
    </w:p>
    <w:p>
      <w:pPr>
        <w:pStyle w:val="style157"/>
        <w:rPr/>
      </w:pPr>
    </w:p>
    <w:p>
      <w:pPr>
        <w:pStyle w:val="style157"/>
        <w:rPr>
          <w:b/>
        </w:rPr>
      </w:pPr>
      <w:r>
        <w:rPr>
          <w:b/>
        </w:rPr>
        <w:t xml:space="preserve">ADVANTAGES OF HARD WATER </w:t>
      </w:r>
    </w:p>
    <w:p>
      <w:pPr>
        <w:pStyle w:val="style157"/>
        <w:numPr>
          <w:ilvl w:val="0"/>
          <w:numId w:val="208"/>
        </w:numPr>
        <w:rPr/>
      </w:pPr>
      <w:r>
        <w:t>Old water pipes are made of lead. Hard water does not dissolve lead, but soft water does.</w:t>
      </w:r>
    </w:p>
    <w:p>
      <w:pPr>
        <w:pStyle w:val="style157"/>
        <w:numPr>
          <w:ilvl w:val="0"/>
          <w:numId w:val="208"/>
        </w:numPr>
        <w:rPr/>
      </w:pPr>
      <w:r>
        <w:t>Supplies some of the calcium required by the body. Calcium ions help to reduce heart illness, and are good for the development of bones and teeth.</w:t>
      </w:r>
    </w:p>
    <w:p>
      <w:pPr>
        <w:pStyle w:val="style157"/>
        <w:numPr>
          <w:ilvl w:val="0"/>
          <w:numId w:val="208"/>
        </w:numPr>
        <w:rPr/>
      </w:pPr>
      <w:r>
        <w:t>It tastes better.</w:t>
      </w:r>
    </w:p>
    <w:p>
      <w:pPr>
        <w:pStyle w:val="style157"/>
        <w:rPr/>
      </w:pPr>
    </w:p>
    <w:p>
      <w:pPr>
        <w:pStyle w:val="style157"/>
        <w:rPr>
          <w:b/>
        </w:rPr>
      </w:pPr>
      <w:r>
        <w:rPr>
          <w:b/>
        </w:rPr>
        <w:t>DISADVANTAGES OF HARD WATER</w:t>
      </w:r>
    </w:p>
    <w:p>
      <w:pPr>
        <w:pStyle w:val="style157"/>
        <w:numPr>
          <w:ilvl w:val="0"/>
          <w:numId w:val="209"/>
        </w:numPr>
        <w:rPr/>
      </w:pPr>
      <w:r>
        <w:t>Wastes water as more soap is required to form a lather.</w:t>
      </w:r>
    </w:p>
    <w:p>
      <w:pPr>
        <w:pStyle w:val="style157"/>
        <w:numPr>
          <w:ilvl w:val="0"/>
          <w:numId w:val="209"/>
        </w:numPr>
        <w:rPr/>
      </w:pPr>
      <w:r>
        <w:t>Forms a scum with soap that can damage clothing.</w:t>
      </w:r>
    </w:p>
    <w:p>
      <w:pPr>
        <w:pStyle w:val="style157"/>
        <w:numPr>
          <w:ilvl w:val="0"/>
          <w:numId w:val="209"/>
        </w:numPr>
        <w:rPr/>
      </w:pPr>
      <w:r>
        <w:t>Forms scale or fur in kettles and boilers making them less efficient, thus increasing costs. The deposits can also clog up pipes.</w:t>
      </w:r>
    </w:p>
    <w:p>
      <w:pPr>
        <w:pStyle w:val="style157"/>
        <w:rPr/>
      </w:pPr>
    </w:p>
    <w:p>
      <w:pPr>
        <w:pStyle w:val="style157"/>
        <w:rPr/>
      </w:pPr>
    </w:p>
    <w:p>
      <w:pPr>
        <w:pStyle w:val="style157"/>
        <w:rPr>
          <w:b/>
        </w:rPr>
      </w:pPr>
      <w:r>
        <w:rPr>
          <w:b/>
        </w:rPr>
        <w:t>ACID RAIN (Water pollution)</w:t>
      </w:r>
    </w:p>
    <w:p>
      <w:pPr>
        <w:pStyle w:val="style157"/>
        <w:rPr>
          <w:b/>
        </w:rPr>
      </w:pPr>
    </w:p>
    <w:p>
      <w:pPr>
        <w:pStyle w:val="style157"/>
        <w:rPr/>
      </w:pPr>
      <w:r>
        <w:t>The oxides of nitrogen and sulphur are corrosive and poisonous. When in excess in the atmosphere, these gases react with water (e.g rain water) to form acids and hence, results into ACID RAIN</w:t>
      </w:r>
      <w:r>
        <w:t xml:space="preserve">- </w:t>
      </w:r>
      <w:r>
        <w:rPr>
          <w:rFonts w:ascii="Consolas" w:cs="Consolas" w:eastAsia="Batang" w:hAnsi="Consolas"/>
          <w:b/>
          <w:color w:val="0000ff"/>
        </w:rPr>
        <w:t>is rainfall whose pH is less than 5.6, the value typically observed due to the presence of dissolved carbon dioxide.</w:t>
      </w:r>
    </w:p>
    <w:p>
      <w:pPr>
        <w:pStyle w:val="style157"/>
        <w:rPr>
          <w:b/>
          <w:color w:val="ff0066"/>
        </w:rPr>
      </w:pPr>
    </w:p>
    <w:p>
      <w:pPr>
        <w:pStyle w:val="style157"/>
        <w:rPr>
          <w:b/>
          <w:color w:val="ff0066"/>
        </w:rPr>
      </w:pPr>
    </w:p>
    <w:p>
      <w:pPr>
        <w:pStyle w:val="style157"/>
        <w:rPr>
          <w:b/>
          <w:color w:val="ff0066"/>
        </w:rPr>
      </w:pPr>
    </w:p>
    <w:p>
      <w:pPr>
        <w:pStyle w:val="style157"/>
        <w:rPr>
          <w:rFonts w:ascii="Cambria Math" w:hAnsi="Cambria Math" w:hint="eastAsia"/>
          <w:color w:val="ff0066"/>
        </w:rPr>
      </w:pPr>
      <m:oMathPara>
        <m:oMathParaPr>
          <m:jc m:val="left"/>
        </m:oMathParaPr>
        <m:oMath>
          <m:r>
            <m:rPr>
              <m:sty m:val="bi"/>
            </m:rPr>
            <w:rPr>
              <w:rFonts w:ascii="Cambria Math" w:hAnsi="Cambria Math"/>
              <w:color w:val="ff0066"/>
            </w:rPr>
            <m:t>Let’s go to the Chemistry of Acid rain</m:t>
          </m:r>
        </m:oMath>
      </m:oMathPara>
    </w:p>
    <w:p>
      <w:pPr>
        <w:pStyle w:val="style157"/>
        <w:rPr/>
      </w:pPr>
      <w:r>
        <w:t>Normally while rain travels through the air, it dissolves floating chemicals and washes down particles that are suspended in air. At the start of its journey raindrops are neutral (pH = 7). In clean air, rain picks up materials that occur naturally such as dust, pollen, some CO</w:t>
      </w:r>
      <w:r>
        <w:rPr>
          <w:vertAlign w:val="subscript"/>
        </w:rPr>
        <w:t>2</w:t>
      </w:r>
      <w:r>
        <w:t xml:space="preserve"> and other chemicals produced by lightening (NO</w:t>
      </w:r>
      <w:r>
        <w:rPr>
          <w:vertAlign w:val="subscript"/>
        </w:rPr>
        <w:t>2</w:t>
      </w:r>
      <w:r>
        <w:t>). These substances make rain slightly acidic (pH = 6), which is not dangerous.</w:t>
      </w:r>
    </w:p>
    <w:p>
      <w:pPr>
        <w:pStyle w:val="style157"/>
        <w:rPr/>
      </w:pPr>
      <w:r>
        <w:t>However, when rain falls through polluted air, it comes across chemicals such as gaseous oxides of sulphur (SO</w:t>
      </w:r>
      <w:r>
        <w:rPr>
          <w:vertAlign w:val="subscript"/>
        </w:rPr>
        <w:t>2</w:t>
      </w:r>
      <w:r>
        <w:t xml:space="preserve"> or SO</w:t>
      </w:r>
      <w:r>
        <w:rPr>
          <w:vertAlign w:val="subscript"/>
        </w:rPr>
        <w:t>3</w:t>
      </w:r>
      <w:r>
        <w:t>), oxides of nitrogen (NO</w:t>
      </w:r>
      <w:r>
        <w:rPr>
          <w:vertAlign w:val="subscript"/>
        </w:rPr>
        <w:t>2</w:t>
      </w:r>
      <w:r>
        <w:t>), mists of acids such as hydrochloric and phosphoric acids, released from automobile exhausts industrial plants,</w:t>
      </w:r>
      <w:r>
        <w:t xml:space="preserve"> </w:t>
      </w:r>
      <w:r>
        <w:t>electric power plants etc. these substances dissolve in falling rain making it more acidic than normal w</w:t>
      </w:r>
      <w:r>
        <w:t>ith pH range between 5.6- 3.5. S</w:t>
      </w:r>
      <w:r>
        <w:t>ometimes, it pH gets lowered to the extent of 2. This leads to acid rain.</w:t>
      </w:r>
    </w:p>
    <w:p>
      <w:pPr>
        <w:pStyle w:val="style157"/>
        <w:rPr/>
      </w:pPr>
      <w:r>
        <w:rPr>
          <w:rFonts w:cs="Consolas"/>
        </w:rPr>
        <w:t xml:space="preserve"> SO</w:t>
      </w:r>
      <w:r>
        <w:rPr>
          <w:rFonts w:cs="Consolas"/>
          <w:vertAlign w:val="subscript"/>
        </w:rPr>
        <w:t>2</w:t>
      </w:r>
      <w:r>
        <w:rPr>
          <w:rFonts w:cs="Consolas"/>
        </w:rPr>
        <w:t xml:space="preserve"> + H</w:t>
      </w:r>
      <w:r>
        <w:rPr>
          <w:rFonts w:cs="Consolas"/>
          <w:vertAlign w:val="subscript"/>
        </w:rPr>
        <w:t>2</w:t>
      </w:r>
      <w:r>
        <w:rPr>
          <w:rFonts w:cs="Consolas"/>
        </w:rPr>
        <w:t xml:space="preserve">O </w:t>
      </w:r>
      <w:r>
        <w:t>→ H</w:t>
      </w:r>
      <w:r>
        <w:rPr>
          <w:vertAlign w:val="subscript"/>
        </w:rPr>
        <w:t>2</w:t>
      </w:r>
      <w:r>
        <w:t>SO</w:t>
      </w:r>
      <w:r>
        <w:rPr>
          <w:vertAlign w:val="subscript"/>
        </w:rPr>
        <w:t>3</w:t>
      </w:r>
      <w:r>
        <w:t xml:space="preserve"> (sulphurous acid).</w:t>
      </w:r>
    </w:p>
    <w:p>
      <w:pPr>
        <w:pStyle w:val="style157"/>
        <w:rPr/>
      </w:pPr>
      <w:r>
        <w:rPr>
          <w:rFonts w:cs="Consolas"/>
        </w:rPr>
        <w:t>SO</w:t>
      </w:r>
      <w:r>
        <w:rPr>
          <w:rFonts w:cs="Consolas"/>
          <w:vertAlign w:val="subscript"/>
        </w:rPr>
        <w:t>2</w:t>
      </w:r>
      <w:r>
        <w:rPr>
          <w:rFonts w:cs="Consolas"/>
        </w:rPr>
        <w:t xml:space="preserve"> + O</w:t>
      </w:r>
      <w:r>
        <w:rPr>
          <w:rFonts w:cs="Consolas"/>
          <w:vertAlign w:val="subscript"/>
        </w:rPr>
        <w:t>2</w:t>
      </w:r>
      <w:r>
        <w:t>→ SO</w:t>
      </w:r>
      <w:r>
        <w:rPr>
          <w:vertAlign w:val="subscript"/>
        </w:rPr>
        <w:t>3</w:t>
      </w:r>
      <w:r>
        <w:t xml:space="preserve"> + H</w:t>
      </w:r>
      <w:r>
        <w:rPr>
          <w:vertAlign w:val="subscript"/>
        </w:rPr>
        <w:t>2</w:t>
      </w:r>
      <w:r>
        <w:t>O → H</w:t>
      </w:r>
      <w:r>
        <w:rPr>
          <w:vertAlign w:val="subscript"/>
        </w:rPr>
        <w:t>2</w:t>
      </w:r>
      <w:r>
        <w:t>SO</w:t>
      </w:r>
      <w:r>
        <w:rPr>
          <w:vertAlign w:val="subscript"/>
        </w:rPr>
        <w:t>4</w:t>
      </w:r>
      <w:r>
        <w:t xml:space="preserve"> (sulphuric acid).</w:t>
      </w:r>
    </w:p>
    <w:p>
      <w:pPr>
        <w:pStyle w:val="style157"/>
        <w:rPr/>
      </w:pPr>
      <w:r>
        <w:t>2NO</w:t>
      </w:r>
      <w:r>
        <w:rPr>
          <w:vertAlign w:val="subscript"/>
        </w:rPr>
        <w:t>2</w:t>
      </w:r>
      <w:r>
        <w:t xml:space="preserve"> + O</w:t>
      </w:r>
      <w:r>
        <w:rPr>
          <w:vertAlign w:val="subscript"/>
        </w:rPr>
        <w:t>2</w:t>
      </w:r>
      <w:r>
        <w:t xml:space="preserve"> → 2NO</w:t>
      </w:r>
      <w:r>
        <w:rPr>
          <w:vertAlign w:val="subscript"/>
        </w:rPr>
        <w:t>2</w:t>
      </w:r>
      <w:r>
        <w:t>; 2NO</w:t>
      </w:r>
      <w:r>
        <w:rPr>
          <w:vertAlign w:val="subscript"/>
        </w:rPr>
        <w:t>2</w:t>
      </w:r>
      <w:r>
        <w:t xml:space="preserve"> + H</w:t>
      </w:r>
      <w:r>
        <w:rPr>
          <w:vertAlign w:val="subscript"/>
        </w:rPr>
        <w:t>2</w:t>
      </w:r>
      <w:r>
        <w:t>O  → HNO</w:t>
      </w:r>
      <w:r>
        <w:rPr>
          <w:vertAlign w:val="subscript"/>
        </w:rPr>
        <w:t>3</w:t>
      </w:r>
      <w:r>
        <w:t xml:space="preserve"> + HNO</w:t>
      </w:r>
      <w:r>
        <w:rPr>
          <w:vertAlign w:val="subscript"/>
        </w:rPr>
        <w:t>2</w:t>
      </w:r>
      <w:r>
        <w:t>. HNO</w:t>
      </w:r>
      <w:r>
        <w:rPr>
          <w:vertAlign w:val="subscript"/>
        </w:rPr>
        <w:t>3</w:t>
      </w:r>
      <w:r>
        <w:t xml:space="preserve"> is called the nitric acid while HNO</w:t>
      </w:r>
      <w:r>
        <w:rPr>
          <w:vertAlign w:val="subscript"/>
        </w:rPr>
        <w:t>2</w:t>
      </w:r>
      <w:r>
        <w:t xml:space="preserve"> is called nitrous acid.</w:t>
      </w:r>
    </w:p>
    <w:p>
      <w:pPr>
        <w:pStyle w:val="style157"/>
        <w:rPr/>
      </w:pPr>
      <w:r>
        <w:t>The formed sulphuric acid and nitric acid remain as vapour at high temperatures. These begin to condense as the temperature falls and mix with rain or snow, on the way down to the earth and make rain sufficiently acidic.</w:t>
      </w:r>
    </w:p>
    <w:p>
      <w:pPr>
        <w:pStyle w:val="style157"/>
        <w:rPr/>
      </w:pPr>
    </w:p>
    <w:p>
      <w:pPr>
        <w:pStyle w:val="style157"/>
        <w:rPr>
          <w:b/>
        </w:rPr>
      </w:pPr>
      <w:r>
        <w:rPr>
          <w:b/>
        </w:rPr>
        <w:t>HARMFUL EFFECTS OF ACID RAIN</w:t>
      </w:r>
    </w:p>
    <w:p>
      <w:pPr>
        <w:pStyle w:val="style157"/>
        <w:numPr>
          <w:ilvl w:val="0"/>
          <w:numId w:val="213"/>
        </w:numPr>
        <w:rPr/>
      </w:pPr>
      <w:r>
        <w:t>Acid rain harms the aquatic life; it kills fish.</w:t>
      </w:r>
    </w:p>
    <w:p>
      <w:pPr>
        <w:pStyle w:val="style157"/>
        <w:numPr>
          <w:ilvl w:val="0"/>
          <w:numId w:val="213"/>
        </w:numPr>
        <w:rPr/>
      </w:pPr>
      <w:r>
        <w:t>It lead to loss of soil fertility.</w:t>
      </w:r>
    </w:p>
    <w:p>
      <w:pPr>
        <w:pStyle w:val="style157"/>
        <w:numPr>
          <w:ilvl w:val="0"/>
          <w:numId w:val="213"/>
        </w:numPr>
        <w:rPr/>
      </w:pPr>
      <w:r>
        <w:t>It damages the structures made of marble, cement, and or lime e.g industrial monuments</w:t>
      </w:r>
    </w:p>
    <w:p>
      <w:pPr>
        <w:pStyle w:val="style157"/>
        <w:numPr>
          <w:ilvl w:val="0"/>
          <w:numId w:val="213"/>
        </w:numPr>
        <w:rPr/>
      </w:pPr>
      <w:r>
        <w:t>Acid rain promotes corrosion.</w:t>
      </w:r>
    </w:p>
    <w:p>
      <w:pPr>
        <w:pStyle w:val="style157"/>
        <w:numPr>
          <w:ilvl w:val="0"/>
          <w:numId w:val="213"/>
        </w:numPr>
        <w:rPr/>
      </w:pPr>
      <w:r>
        <w:t>It damages the nutrient level of leaves of the plants.</w:t>
      </w:r>
    </w:p>
    <w:p>
      <w:pPr>
        <w:pStyle w:val="style157"/>
        <w:rPr/>
      </w:pPr>
    </w:p>
    <w:p>
      <w:pPr>
        <w:pStyle w:val="style157"/>
        <w:rPr/>
      </w:pPr>
    </w:p>
    <w:p>
      <w:pPr>
        <w:pStyle w:val="style157"/>
        <w:rPr>
          <w:b/>
        </w:rPr>
      </w:pPr>
      <w:r>
        <w:rPr>
          <w:b/>
        </w:rPr>
        <w:t>MAJOR WATER POLLUANTS</w:t>
      </w:r>
    </w:p>
    <w:p>
      <w:pPr>
        <w:pStyle w:val="style157"/>
        <w:numPr>
          <w:ilvl w:val="0"/>
          <w:numId w:val="212"/>
        </w:numPr>
        <w:rPr/>
      </w:pPr>
      <w:r>
        <w:t>Sewages from municipalities</w:t>
      </w:r>
    </w:p>
    <w:p>
      <w:pPr>
        <w:pStyle w:val="style157"/>
        <w:numPr>
          <w:ilvl w:val="0"/>
          <w:numId w:val="212"/>
        </w:numPr>
        <w:rPr/>
      </w:pPr>
      <w:r>
        <w:t>Sewages from agricultural (fertilizer), food-processing plants</w:t>
      </w:r>
    </w:p>
    <w:p>
      <w:pPr>
        <w:pStyle w:val="style157"/>
        <w:numPr>
          <w:ilvl w:val="0"/>
          <w:numId w:val="212"/>
        </w:numPr>
        <w:rPr/>
      </w:pPr>
      <w:r>
        <w:t>Pesticides</w:t>
      </w:r>
    </w:p>
    <w:p>
      <w:pPr>
        <w:pStyle w:val="style157"/>
        <w:numPr>
          <w:ilvl w:val="0"/>
          <w:numId w:val="212"/>
        </w:numPr>
        <w:rPr/>
      </w:pPr>
      <w:r>
        <w:t>Detergents</w:t>
      </w:r>
    </w:p>
    <w:p>
      <w:pPr>
        <w:pStyle w:val="style157"/>
        <w:numPr>
          <w:ilvl w:val="0"/>
          <w:numId w:val="212"/>
        </w:numPr>
        <w:rPr/>
      </w:pPr>
      <w:r>
        <w:t>Chemical dyes</w:t>
      </w:r>
    </w:p>
    <w:p>
      <w:pPr>
        <w:pStyle w:val="style157"/>
        <w:numPr>
          <w:ilvl w:val="0"/>
          <w:numId w:val="212"/>
        </w:numPr>
        <w:rPr/>
      </w:pPr>
      <w:r>
        <w:t>Lead compounds- some parts of the country still have lead pipes. Lead is poisonous.</w:t>
      </w:r>
    </w:p>
    <w:p>
      <w:pPr>
        <w:pStyle w:val="style157"/>
        <w:rPr/>
      </w:pPr>
    </w:p>
    <w:p>
      <w:pPr>
        <w:pStyle w:val="style157"/>
        <w:rPr>
          <w:b/>
        </w:rPr>
      </w:pPr>
      <w:r>
        <w:rPr>
          <w:b/>
        </w:rPr>
        <w:t>WATER PURIFICATION:</w:t>
      </w:r>
    </w:p>
    <w:p>
      <w:pPr>
        <w:pStyle w:val="style157"/>
        <w:rPr/>
      </w:pPr>
      <w:r>
        <w:t>Water that exists naturally in earth is never pure. There are always impurities in it, sometimes in large amounts. In fact water could very well be contaminated with diseases and bacteria. This is why water has to be purified before it is put to use. It could be purified by distillation, but it is a very expensive process.</w:t>
      </w:r>
    </w:p>
    <w:p>
      <w:pPr>
        <w:pStyle w:val="style157"/>
        <w:rPr/>
      </w:pPr>
      <w:r>
        <w:t>Water purification involves two processes (</w:t>
      </w:r>
      <w:r>
        <w:rPr>
          <w:rStyle w:val="style4167"/>
          <w:b/>
          <w:i/>
        </w:rPr>
        <w:t>Filtration</w:t>
      </w:r>
      <w:r>
        <w:rPr>
          <w:rStyle w:val="style4167"/>
          <w:b/>
          <w:i/>
        </w:rPr>
        <w:t xml:space="preserve"> </w:t>
      </w:r>
      <w:r>
        <w:t>&amp;</w:t>
      </w:r>
      <w:r>
        <w:t xml:space="preserve"> </w:t>
      </w:r>
      <w:r>
        <w:rPr>
          <w:rStyle w:val="style4167"/>
          <w:b/>
          <w:i/>
        </w:rPr>
        <w:t>Chlorination</w:t>
      </w:r>
      <w:r>
        <w:t>) done in several steps:</w:t>
      </w:r>
    </w:p>
    <w:p>
      <w:pPr>
        <w:pStyle w:val="style157"/>
        <w:numPr>
          <w:ilvl w:val="0"/>
          <w:numId w:val="205"/>
        </w:numPr>
        <w:rPr/>
      </w:pPr>
      <w:r>
        <w:t>Water is taken from reservoirs or any other source to the water treatment plant.</w:t>
      </w:r>
    </w:p>
    <w:p>
      <w:pPr>
        <w:pStyle w:val="style157"/>
        <w:numPr>
          <w:ilvl w:val="0"/>
          <w:numId w:val="205"/>
        </w:numPr>
        <w:rPr/>
      </w:pPr>
      <w:r>
        <w:t>Water is passed through filters to remove large, floating objects such as pieces of rocks or mud (filtration).</w:t>
      </w:r>
    </w:p>
    <w:p>
      <w:pPr>
        <w:pStyle w:val="style157"/>
        <w:numPr>
          <w:ilvl w:val="0"/>
          <w:numId w:val="205"/>
        </w:numPr>
        <w:rPr/>
      </w:pPr>
      <w:r>
        <w:t>Smaller particles are removed by adding potassium aluminum sulfate which makes them stick together in large pieces and settle down (sedimentation).</w:t>
      </w:r>
    </w:p>
    <w:p>
      <w:pPr>
        <w:pStyle w:val="style157"/>
        <w:numPr>
          <w:ilvl w:val="0"/>
          <w:numId w:val="205"/>
        </w:numPr>
        <w:rPr/>
      </w:pPr>
      <w:r>
        <w:t>Water is passed through sand and gravel filters which filter off small particles and may kill some bacteria (filtration is done).</w:t>
      </w:r>
    </w:p>
    <w:p>
      <w:pPr>
        <w:pStyle w:val="style157"/>
        <w:numPr>
          <w:ilvl w:val="0"/>
          <w:numId w:val="205"/>
        </w:numPr>
        <w:rPr/>
      </w:pPr>
      <w:r>
        <w:t>Chlorine gas is bubbled through the water to kill all bacteria living in the water making the water sterile.</w:t>
      </w:r>
    </w:p>
    <w:p>
      <w:pPr>
        <w:pStyle w:val="style157"/>
        <w:numPr>
          <w:ilvl w:val="0"/>
          <w:numId w:val="205"/>
        </w:numPr>
        <w:rPr/>
      </w:pPr>
      <w:r>
        <w:t>Distillation</w:t>
      </w:r>
    </w:p>
    <w:p>
      <w:pPr>
        <w:pStyle w:val="style157"/>
        <w:numPr>
          <w:ilvl w:val="0"/>
          <w:numId w:val="205"/>
        </w:numPr>
        <w:rPr/>
      </w:pPr>
      <w:r>
        <w:t>The water may end to be slightly acidic, small amounts of sodium hydroxide are added to treat this.</w:t>
      </w:r>
    </w:p>
    <w:p>
      <w:pPr>
        <w:pStyle w:val="style157"/>
        <w:numPr>
          <w:ilvl w:val="0"/>
          <w:numId w:val="205"/>
        </w:numPr>
        <w:rPr>
          <w:color w:val="0070c0"/>
        </w:rPr>
      </w:pPr>
      <w:r>
        <w:t>Fluoride might be added to because it helps in preventing tooth decay.</w:t>
      </w:r>
    </w:p>
    <w:p>
      <w:pPr>
        <w:pStyle w:val="style157"/>
        <w:numPr>
          <w:ilvl w:val="0"/>
          <w:numId w:val="205"/>
        </w:numPr>
        <w:rPr/>
      </w:pPr>
      <w:r>
        <w:t>Water is then delivered to homes.</w:t>
      </w:r>
    </w:p>
    <w:p>
      <w:pPr>
        <w:pStyle w:val="style157"/>
        <w:rPr/>
      </w:pPr>
    </w:p>
    <w:p>
      <w:pPr>
        <w:pStyle w:val="style157"/>
        <w:rPr>
          <w:b/>
        </w:rPr>
      </w:pPr>
      <w:r>
        <w:rPr>
          <w:b/>
          <w:highlight w:val="yellow"/>
          <w:u w:val="thick"/>
        </w:rPr>
        <w:t>N/B:</w:t>
      </w:r>
      <w:r>
        <w:rPr>
          <w:b/>
          <w:highlight w:val="yellow"/>
        </w:rPr>
        <w:t xml:space="preserve">  People deserve clean water.</w:t>
      </w:r>
      <w:r>
        <w:rPr>
          <w:b/>
          <w:highlight w:val="yellow"/>
        </w:rPr>
        <w:t xml:space="preserve"> </w:t>
      </w:r>
      <w:r>
        <w:rPr>
          <w:b/>
          <w:highlight w:val="yellow"/>
        </w:rPr>
        <w:t>Millions of people in developing countries die of cholera and dysentery from drinking polluted water. Any the following chemical substances may be added to water during purification to prevent the growth of fungi; KMnO</w:t>
      </w:r>
      <w:r>
        <w:rPr>
          <w:b/>
          <w:highlight w:val="yellow"/>
          <w:vertAlign w:val="subscript"/>
        </w:rPr>
        <w:t>4</w:t>
      </w:r>
      <w:r>
        <w:rPr>
          <w:b/>
          <w:highlight w:val="yellow"/>
        </w:rPr>
        <w:t>, I</w:t>
      </w:r>
      <w:r>
        <w:rPr>
          <w:b/>
          <w:highlight w:val="yellow"/>
          <w:vertAlign w:val="subscript"/>
        </w:rPr>
        <w:t>2</w:t>
      </w:r>
      <w:r>
        <w:rPr>
          <w:b/>
          <w:highlight w:val="yellow"/>
        </w:rPr>
        <w:t xml:space="preserve"> or CuSO</w:t>
      </w:r>
      <w:r>
        <w:rPr>
          <w:b/>
          <w:highlight w:val="yellow"/>
          <w:vertAlign w:val="subscript"/>
        </w:rPr>
        <w:t>4</w:t>
      </w:r>
      <w:r>
        <w:rPr>
          <w:b/>
          <w:vertAlign w:val="subscript"/>
        </w:rPr>
        <w:t>.</w:t>
      </w:r>
    </w:p>
    <w:p>
      <w:pPr>
        <w:pStyle w:val="style157"/>
        <w:rPr/>
      </w:pPr>
    </w:p>
    <w:p>
      <w:pPr>
        <w:pStyle w:val="style157"/>
        <w:rPr/>
      </w:pPr>
    </w:p>
    <w:p>
      <w:pPr>
        <w:pStyle w:val="style157"/>
        <w:rPr/>
      </w:pPr>
    </w:p>
    <w:p>
      <w:pPr>
        <w:pStyle w:val="style157"/>
        <w:rPr>
          <w:b/>
        </w:rPr>
      </w:pPr>
      <w:r>
        <w:rPr>
          <w:b/>
        </w:rPr>
        <w:t>Uses of Water:</w:t>
      </w:r>
    </w:p>
    <w:p>
      <w:pPr>
        <w:pStyle w:val="style157"/>
        <w:numPr>
          <w:ilvl w:val="0"/>
          <w:numId w:val="210"/>
        </w:numPr>
        <w:rPr/>
      </w:pPr>
      <w:r>
        <w:t xml:space="preserve">The uses of water are many, from drinking and cleaning to irrigating crops and landscapes. </w:t>
      </w:r>
    </w:p>
    <w:p>
      <w:pPr>
        <w:pStyle w:val="style157"/>
        <w:numPr>
          <w:ilvl w:val="0"/>
          <w:numId w:val="210"/>
        </w:numPr>
        <w:rPr/>
      </w:pPr>
      <w:r>
        <w:t xml:space="preserve">Water is used for cooling, for recreation, and dust control. </w:t>
      </w:r>
    </w:p>
    <w:p>
      <w:pPr>
        <w:pStyle w:val="style157"/>
        <w:numPr>
          <w:ilvl w:val="0"/>
          <w:numId w:val="210"/>
        </w:numPr>
        <w:rPr/>
      </w:pPr>
      <w:r>
        <w:t xml:space="preserve">Water is needed for restaurants, most industrial processes, and even some religious ceremonies. </w:t>
      </w:r>
    </w:p>
    <w:p>
      <w:pPr>
        <w:pStyle w:val="style157"/>
        <w:numPr>
          <w:ilvl w:val="0"/>
          <w:numId w:val="210"/>
        </w:numPr>
        <w:rPr/>
      </w:pPr>
      <w:r>
        <w:t>On another level, the splash and flow of water in streams and fountains soothes and inspires.</w:t>
      </w:r>
    </w:p>
    <w:p>
      <w:pPr>
        <w:pStyle w:val="style157"/>
        <w:numPr>
          <w:ilvl w:val="0"/>
          <w:numId w:val="210"/>
        </w:numPr>
        <w:rPr/>
      </w:pPr>
      <w:r>
        <w:t>In one way or another, water is a part of almost everything humans make and do. Washing a load of laundry uses 40 gallons, filling a backyard pool takes about 25,000 gallons.</w:t>
      </w:r>
    </w:p>
    <w:p>
      <w:pPr>
        <w:pStyle w:val="style157"/>
        <w:rPr/>
      </w:pPr>
      <w:r>
        <w:rPr>
          <w:highlight w:val="yellow"/>
        </w:rPr>
        <w:t>Uses where water is consumed, usually through evaporation or plant growth, are consumptive uses. Examples include water used for irrigation or in evaporative coolers. Non-consumptive uses, such as bathing, hydropower generation and recreation, do no t use up water. Used non-consumptively, the same water can be used again and again, although some uses lower the quality of the water. Once used, wastewater can be treated and used again as reclaimed water or effluent.</w:t>
      </w:r>
    </w:p>
    <w:p>
      <w:pPr>
        <w:pStyle w:val="style157"/>
        <w:numPr>
          <w:ilvl w:val="0"/>
          <w:numId w:val="211"/>
        </w:numPr>
        <w:rPr/>
      </w:pPr>
      <w:r>
        <w:t>The main categories of water use are agricultural, municipal and industrial.</w:t>
      </w:r>
    </w:p>
    <w:p>
      <w:pPr>
        <w:pStyle w:val="style157"/>
        <w:numPr>
          <w:ilvl w:val="0"/>
          <w:numId w:val="211"/>
        </w:numPr>
        <w:rPr/>
      </w:pPr>
      <w:r>
        <w:t xml:space="preserve"> Municipal and industrial uses currently are much less, but are growing rapidly.</w:t>
      </w:r>
    </w:p>
    <w:p>
      <w:pPr>
        <w:pStyle w:val="style157"/>
        <w:numPr>
          <w:ilvl w:val="0"/>
          <w:numId w:val="211"/>
        </w:numPr>
        <w:rPr/>
      </w:pPr>
      <w:r>
        <w:t xml:space="preserve"> Mining activities and cooling towers used for power generation account for most of the remaining water use.</w:t>
      </w:r>
    </w:p>
    <w:p>
      <w:pPr>
        <w:pStyle w:val="style94"/>
        <w:rPr>
          <w:ins w:id="1" w:author="Unknown" w:date="1900-01-01T00:00:00Z"/>
          <w:rFonts w:ascii="Calibri" w:hAnsi="Calibri"/>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b/>
          <w:sz w:val="28"/>
          <w:szCs w:val="28"/>
        </w:rPr>
      </w:pPr>
      <w:r>
        <w:rPr>
          <w:b/>
          <w:sz w:val="28"/>
          <w:szCs w:val="28"/>
        </w:rPr>
        <w:t>SECOND TERM</w:t>
      </w:r>
    </w:p>
    <w:p>
      <w:pPr>
        <w:pStyle w:val="style0"/>
        <w:rPr>
          <w:b/>
          <w:sz w:val="24"/>
          <w:szCs w:val="24"/>
        </w:rPr>
      </w:pPr>
      <w:r>
        <w:rPr>
          <w:b/>
          <w:sz w:val="24"/>
          <w:szCs w:val="24"/>
        </w:rPr>
        <w:t xml:space="preserve">WEEK 1: </w:t>
      </w:r>
      <w:r>
        <w:rPr>
          <w:b/>
          <w:sz w:val="24"/>
          <w:szCs w:val="24"/>
        </w:rPr>
        <w:t>CHEMICAL COMBINATION</w:t>
      </w:r>
    </w:p>
    <w:p>
      <w:pPr>
        <w:pStyle w:val="style157"/>
        <w:rPr/>
      </w:pPr>
      <w:r>
        <w:rPr>
          <w:b/>
          <w:color w:val="0000ff"/>
        </w:rPr>
        <w:t>CHEMICAL BONDS</w:t>
      </w:r>
    </w:p>
    <w:p>
      <w:pPr>
        <w:pStyle w:val="style157"/>
        <w:rPr/>
      </w:pPr>
    </w:p>
    <w:p>
      <w:pPr>
        <w:pStyle w:val="style157"/>
        <w:rPr>
          <w:b/>
          <w:bCs/>
        </w:rPr>
      </w:pPr>
      <w:r>
        <w:rPr>
          <w:b/>
          <w:highlight w:val="yellow"/>
        </w:rPr>
        <w:t>Why do atoms bond together?</w:t>
      </w:r>
      <w:r>
        <w:rPr>
          <w:b/>
        </w:rPr>
        <w:t xml:space="preserve"> </w:t>
      </w:r>
      <w:r>
        <w:rPr>
          <w:b/>
          <w:bCs/>
        </w:rPr>
        <w:t xml:space="preserve">– 'electron </w:t>
      </w:r>
      <w:bookmarkStart w:id="21" w:name="glue"/>
      <w:r>
        <w:rPr>
          <w:b/>
          <w:bCs/>
        </w:rPr>
        <w:t>glue</w:t>
      </w:r>
      <w:bookmarkEnd w:id="21"/>
      <w:r>
        <w:rPr>
          <w:b/>
          <w:bCs/>
        </w:rPr>
        <w:t>'</w:t>
      </w:r>
    </w:p>
    <w:p>
      <w:pPr>
        <w:pStyle w:val="style157"/>
        <w:numPr>
          <w:ilvl w:val="0"/>
          <w:numId w:val="85"/>
        </w:numPr>
        <w:rPr>
          <w:b/>
          <w:i/>
          <w:noProof/>
        </w:rPr>
      </w:pPr>
      <w:r>
        <w:rPr>
          <w:b/>
        </w:rPr>
        <w:t xml:space="preserve">Chemical bonds are the glue that </w:t>
      </w:r>
      <w:r>
        <w:rPr>
          <w:b/>
        </w:rPr>
        <w:t>holds</w:t>
      </w:r>
      <w:r>
        <w:rPr>
          <w:b/>
        </w:rPr>
        <w:t xml:space="preserve"> molecules together.</w:t>
      </w:r>
    </w:p>
    <w:p>
      <w:pPr>
        <w:pStyle w:val="style157"/>
        <w:numPr>
          <w:ilvl w:val="0"/>
          <w:numId w:val="85"/>
        </w:numPr>
        <w:rPr/>
      </w:pPr>
      <w:r>
        <w:t>Some atoms are very reluctant to combine with other atoms and exist in the air around us as single atoms. These are the noble gases and have very stable electron arrangements e.g 2, 2.8, and 2.8.8 because their outer shells are full.</w:t>
      </w:r>
      <w:r>
        <w:t xml:space="preserve"> </w:t>
      </w:r>
      <w:r>
        <w:t>The first three are shown in the diagrams below and explains why Noble Gases are so reluctant to form compounds with other elements.</w:t>
      </w:r>
    </w:p>
    <w:p>
      <w:pPr>
        <w:pStyle w:val="style157"/>
        <w:rPr>
          <w:b/>
          <w:i/>
        </w:rPr>
      </w:pPr>
    </w:p>
    <w:p>
      <w:pPr>
        <w:pStyle w:val="style157"/>
        <w:rPr>
          <w:b/>
          <w:i/>
        </w:rPr>
      </w:pPr>
      <w:r>
        <w:rPr>
          <w:b/>
          <w:i/>
          <w:noProof/>
          <w:lang w:eastAsia="en-US"/>
        </w:rPr>
        <w:drawing>
          <wp:inline distL="0" distT="0" distB="0" distR="0">
            <wp:extent cx="798830" cy="883920"/>
            <wp:effectExtent l="0" t="0" r="1270" b="0"/>
            <wp:docPr id="1127" name="Picture 29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295"/>
                    <pic:cNvPicPr/>
                  </pic:nvPicPr>
                  <pic:blipFill>
                    <a:blip r:embed="rId70" cstate="print"/>
                    <a:srcRect l="0" t="0" r="0" b="0"/>
                    <a:stretch/>
                  </pic:blipFill>
                  <pic:spPr>
                    <a:xfrm rot="0">
                      <a:off x="0" y="0"/>
                      <a:ext cx="798830" cy="883920"/>
                    </a:xfrm>
                    <a:prstGeom prst="rect"/>
                    <a:ln>
                      <a:noFill/>
                    </a:ln>
                  </pic:spPr>
                </pic:pic>
              </a:graphicData>
            </a:graphic>
          </wp:inline>
        </w:drawing>
      </w:r>
      <w:r>
        <w:rPr>
          <w:b/>
          <w:i/>
        </w:rPr>
        <w:t> </w:t>
      </w:r>
      <w:r>
        <w:rPr>
          <w:b/>
          <w:i/>
          <w:noProof/>
          <w:lang w:eastAsia="en-US"/>
        </w:rPr>
        <w:drawing>
          <wp:inline distL="0" distT="0" distB="0" distR="0">
            <wp:extent cx="841375" cy="914400"/>
            <wp:effectExtent l="0" t="0" r="0" b="0"/>
            <wp:docPr id="1128" name="Picture 29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294"/>
                    <pic:cNvPicPr/>
                  </pic:nvPicPr>
                  <pic:blipFill>
                    <a:blip r:embed="rId71" cstate="print"/>
                    <a:srcRect l="0" t="0" r="0" b="0"/>
                    <a:stretch/>
                  </pic:blipFill>
                  <pic:spPr>
                    <a:xfrm rot="0">
                      <a:off x="0" y="0"/>
                      <a:ext cx="841375" cy="914400"/>
                    </a:xfrm>
                    <a:prstGeom prst="rect"/>
                    <a:ln>
                      <a:noFill/>
                    </a:ln>
                  </pic:spPr>
                </pic:pic>
              </a:graphicData>
            </a:graphic>
          </wp:inline>
        </w:drawing>
      </w:r>
      <w:r>
        <w:rPr>
          <w:noProof/>
          <w:lang w:eastAsia="en-US"/>
        </w:rPr>
        <w:drawing>
          <wp:inline distL="0" distT="0" distB="0" distR="0">
            <wp:extent cx="1066800" cy="1268095"/>
            <wp:effectExtent l="0" t="0" r="0" b="8255"/>
            <wp:docPr id="1129" name="Picture 29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293"/>
                    <pic:cNvPicPr/>
                  </pic:nvPicPr>
                  <pic:blipFill>
                    <a:blip r:embed="rId72" cstate="print"/>
                    <a:srcRect l="0" t="0" r="0" b="0"/>
                    <a:stretch/>
                  </pic:blipFill>
                  <pic:spPr>
                    <a:xfrm rot="0">
                      <a:off x="0" y="0"/>
                      <a:ext cx="1066800" cy="1268095"/>
                    </a:xfrm>
                    <a:prstGeom prst="rect"/>
                    <a:ln>
                      <a:noFill/>
                    </a:ln>
                  </pic:spPr>
                </pic:pic>
              </a:graphicData>
            </a:graphic>
          </wp:inline>
        </w:drawing>
      </w:r>
      <w:r>
        <w:rPr>
          <w:b/>
          <w:i/>
        </w:rPr>
        <w:t>(</w:t>
      </w:r>
      <w:r>
        <w:rPr>
          <w:b/>
          <w:i/>
        </w:rPr>
        <w:t>Atomic</w:t>
      </w:r>
      <w:r>
        <w:rPr>
          <w:b/>
          <w:i/>
        </w:rPr>
        <w:t xml:space="preserve"> number) electron arrangement</w:t>
      </w:r>
    </w:p>
    <w:p>
      <w:pPr>
        <w:pStyle w:val="style157"/>
        <w:rPr/>
      </w:pPr>
    </w:p>
    <w:p>
      <w:pPr>
        <w:pStyle w:val="style157"/>
        <w:numPr>
          <w:ilvl w:val="0"/>
          <w:numId w:val="85"/>
        </w:numPr>
        <w:rPr>
          <w:b/>
          <w:i/>
          <w:noProof/>
        </w:rPr>
      </w:pPr>
      <w:r>
        <w:rPr>
          <w:noProof/>
        </w:rPr>
        <w:t>All other atoms therefore, bond together to become electronically more stable, that is to become like noble gases in electronic arrangement</w:t>
      </w:r>
      <w:r>
        <w:rPr>
          <w:b/>
          <w:i/>
          <w:noProof/>
        </w:rPr>
        <w:t xml:space="preserve">. </w:t>
      </w:r>
      <w:r>
        <w:rPr>
          <w:i/>
          <w:noProof/>
        </w:rPr>
        <w:t>Bonding produces new substances which usually involve only the outer electrons or valence electrons.</w:t>
      </w:r>
    </w:p>
    <w:p>
      <w:pPr>
        <w:pStyle w:val="style157"/>
        <w:ind w:left="720"/>
        <w:rPr>
          <w:rFonts w:ascii="Consolas" w:cs="Consolas" w:hAnsi="Consolas"/>
          <w:noProof/>
          <w:color w:val="0000ff"/>
        </w:rPr>
      </w:pPr>
    </w:p>
    <w:p>
      <w:pPr>
        <w:pStyle w:val="style157"/>
        <w:ind w:left="720"/>
        <w:rPr>
          <w:b/>
          <w:noProof/>
        </w:rPr>
      </w:pPr>
      <w:r>
        <w:rPr>
          <w:rFonts w:ascii="Consolas" w:cs="Consolas" w:hAnsi="Consolas"/>
          <w:b/>
          <w:noProof/>
          <w:color w:val="0000ff"/>
        </w:rPr>
        <w:t>DEFINITION OF CHEMICAL BOND</w:t>
      </w:r>
    </w:p>
    <w:p>
      <w:pPr>
        <w:pStyle w:val="style157"/>
        <w:ind w:left="720"/>
        <w:rPr/>
      </w:pPr>
      <w:r>
        <w:rPr>
          <w:rFonts w:ascii="Consolas" w:cs="Consolas" w:hAnsi="Consolas"/>
          <w:noProof/>
        </w:rPr>
        <w:t xml:space="preserve">A </w:t>
      </w:r>
      <w:r>
        <w:rPr>
          <w:rFonts w:ascii="Consolas" w:cs="Consolas" w:hAnsi="Consolas"/>
          <w:noProof/>
        </w:rPr>
        <w:t>chemical bond</w:t>
      </w:r>
      <w:r>
        <w:rPr>
          <w:rFonts w:ascii="Consolas" w:cs="Consolas" w:hAnsi="Consolas"/>
          <w:noProof/>
        </w:rPr>
        <w:t xml:space="preserve"> </w:t>
      </w:r>
      <w:r>
        <w:rPr>
          <w:noProof/>
        </w:rPr>
        <w:t>refers to the strong electrical force of attraction between atoms or ions in the structure. The combinig power of an atom is sometimes referred to as valency and its value is linked to the number of outer electrons of the original uncombined atom</w:t>
      </w:r>
      <w:r>
        <w:rPr>
          <w:bCs/>
        </w:rPr>
        <w:t>When different elements</w:t>
      </w:r>
      <w:r>
        <w:t xml:space="preserve"> (different types of atom) react and </w:t>
      </w:r>
      <w:r>
        <w:rPr>
          <w:bCs/>
        </w:rPr>
        <w:t>combine to form a compound</w:t>
      </w:r>
      <w:r>
        <w:t xml:space="preserve"> (new substance) chemical bonds must be formed to keep the atoms together. Once these atoms are joined together its usually difficult to separate them.</w:t>
      </w:r>
    </w:p>
    <w:p>
      <w:pPr>
        <w:pStyle w:val="style157"/>
        <w:ind w:left="720"/>
        <w:rPr/>
      </w:pPr>
    </w:p>
    <w:p>
      <w:pPr>
        <w:pStyle w:val="style157"/>
        <w:numPr>
          <w:ilvl w:val="0"/>
          <w:numId w:val="85"/>
        </w:numPr>
        <w:rPr/>
      </w:pPr>
      <w:r>
        <w:t xml:space="preserve">The atoms can join together by </w:t>
      </w:r>
      <w:r>
        <w:rPr>
          <w:bCs/>
        </w:rPr>
        <w:t>sharing electrons</w:t>
      </w:r>
      <w:r>
        <w:t xml:space="preserve"> in what is known as a </w:t>
      </w:r>
      <w:r>
        <w:rPr>
          <w:bCs/>
        </w:rPr>
        <w:t>covalent bond</w:t>
      </w:r>
      <w:r>
        <w:t>.</w:t>
      </w:r>
    </w:p>
    <w:p>
      <w:pPr>
        <w:pStyle w:val="style157"/>
        <w:numPr>
          <w:ilvl w:val="0"/>
          <w:numId w:val="85"/>
        </w:numPr>
        <w:rPr/>
      </w:pPr>
      <w:r>
        <w:t xml:space="preserve">Or, they can </w:t>
      </w:r>
      <w:r>
        <w:rPr>
          <w:bCs/>
        </w:rPr>
        <w:t>transfer or accept electrons</w:t>
      </w:r>
      <w:r>
        <w:t xml:space="preserve"> to form positive and negative ions and form an </w:t>
      </w:r>
      <w:r>
        <w:rPr>
          <w:bCs/>
        </w:rPr>
        <w:t>ionic bond</w:t>
      </w:r>
      <w:r>
        <w:t>.</w:t>
      </w:r>
    </w:p>
    <w:p>
      <w:pPr>
        <w:pStyle w:val="style157"/>
        <w:rPr/>
      </w:pPr>
      <w:r>
        <w:t>Metals form another kind of bond in sharing electrons called a metallic bond.</w:t>
      </w:r>
    </w:p>
    <w:p>
      <w:pPr>
        <w:pStyle w:val="style157"/>
        <w:rPr>
          <w:b/>
          <w:i/>
        </w:rPr>
      </w:pPr>
    </w:p>
    <w:p>
      <w:pPr>
        <w:pStyle w:val="style157"/>
        <w:rPr>
          <w:b/>
          <w:color w:val="0000ff"/>
        </w:rPr>
      </w:pPr>
    </w:p>
    <w:p>
      <w:pPr>
        <w:pStyle w:val="style157"/>
        <w:rPr>
          <w:b/>
          <w:color w:val="0000ff"/>
        </w:rPr>
      </w:pPr>
      <w:r>
        <w:rPr>
          <w:b/>
          <w:color w:val="0000ff"/>
        </w:rPr>
        <w:t>TYPES OF CHEMICAL BONDING</w:t>
      </w:r>
    </w:p>
    <w:p>
      <w:pPr>
        <w:pStyle w:val="style157"/>
        <w:rPr>
          <w:b/>
          <w:color w:val="0000ff"/>
        </w:rPr>
      </w:pPr>
    </w:p>
    <w:p>
      <w:pPr>
        <w:pStyle w:val="style157"/>
        <w:rPr>
          <w:b/>
          <w:i/>
        </w:rPr>
      </w:pPr>
      <w:r>
        <w:rPr>
          <w:b/>
          <w:i/>
          <w:shd w:val="clear" w:color="auto" w:fill="00ffff"/>
        </w:rPr>
        <w:t>IONIC BONDING</w:t>
      </w:r>
      <w:r>
        <w:rPr>
          <w:b/>
          <w:i/>
        </w:rPr>
        <w:t xml:space="preserve"> – an ionic bond is formed by one atom transferring electrons to another atom to form oppositely charged particles called ions which attract each other – the ionic bond. (Bonding involving a metal and a non-metal).</w:t>
      </w:r>
    </w:p>
    <w:p>
      <w:pPr>
        <w:pStyle w:val="style157"/>
        <w:numPr>
          <w:ilvl w:val="0"/>
          <w:numId w:val="86"/>
        </w:numPr>
        <w:rPr/>
      </w:pPr>
      <w:r>
        <w:t>An ion is an atom or group of atoms carrying an overall positive or negative electric charge.</w:t>
      </w:r>
    </w:p>
    <w:p>
      <w:pPr>
        <w:pStyle w:val="style157"/>
        <w:numPr>
          <w:ilvl w:val="0"/>
          <w:numId w:val="86"/>
        </w:numPr>
        <w:rPr/>
      </w:pPr>
      <w:r>
        <w:t xml:space="preserve">The electric charge is shown as a </w:t>
      </w:r>
      <w:r>
        <w:rPr>
          <w:bCs/>
        </w:rPr>
        <w:t>superscript</w:t>
      </w:r>
      <w:r>
        <w:t xml:space="preserve"> +, –, 2+, 2– or 3+ etc. e.g. </w:t>
      </w:r>
      <w:r>
        <w:rPr>
          <w:bCs/>
        </w:rPr>
        <w:t>Na</w:t>
      </w:r>
      <w:r>
        <w:rPr>
          <w:bCs/>
          <w:vertAlign w:val="superscript"/>
        </w:rPr>
        <w:t>+</w:t>
      </w:r>
      <w:r>
        <w:rPr>
          <w:bCs/>
        </w:rPr>
        <w:t>, Cl</w:t>
      </w:r>
      <w:r>
        <w:rPr>
          <w:bCs/>
          <w:vertAlign w:val="superscript"/>
        </w:rPr>
        <w:t>–</w:t>
      </w:r>
      <w:r>
        <w:rPr>
          <w:bCs/>
        </w:rPr>
        <w:t>, [Cu(H</w:t>
      </w:r>
      <w:r>
        <w:rPr>
          <w:bCs/>
          <w:vertAlign w:val="subscript"/>
        </w:rPr>
        <w:t>2</w:t>
      </w:r>
      <w:r>
        <w:rPr>
          <w:bCs/>
        </w:rPr>
        <w:t>O)]</w:t>
      </w:r>
      <w:r>
        <w:rPr>
          <w:bCs/>
          <w:vertAlign w:val="superscript"/>
        </w:rPr>
        <w:t>2+</w:t>
      </w:r>
      <w:r>
        <w:rPr>
          <w:bCs/>
        </w:rPr>
        <w:t>, SO</w:t>
      </w:r>
      <w:r>
        <w:rPr>
          <w:bCs/>
          <w:vertAlign w:val="subscript"/>
        </w:rPr>
        <w:t>4</w:t>
      </w:r>
      <w:r>
        <w:rPr>
          <w:bCs/>
          <w:vertAlign w:val="superscript"/>
        </w:rPr>
        <w:t>2–</w:t>
      </w:r>
      <w:r>
        <w:rPr>
          <w:bCs/>
        </w:rPr>
        <w:t xml:space="preserve"> etc.</w:t>
      </w:r>
    </w:p>
    <w:p>
      <w:pPr>
        <w:pStyle w:val="style157"/>
        <w:numPr>
          <w:ilvl w:val="0"/>
          <w:numId w:val="81"/>
        </w:numPr>
        <w:rPr/>
      </w:pPr>
      <w:r>
        <w:t>If a particle, as in a neutral atom, has equal numbers of protons (+) and electrons (–) the overall particle charge is zero i.e. no overall electric charge.</w:t>
      </w:r>
    </w:p>
    <w:p>
      <w:pPr>
        <w:pStyle w:val="style157"/>
        <w:numPr>
          <w:ilvl w:val="0"/>
          <w:numId w:val="81"/>
        </w:numPr>
        <w:rPr/>
      </w:pPr>
      <w:r>
        <w:t>The proton/atomic number in an atom does not change BUT the number of associated electrons can!If negative electrons are lost the excess charge from the protons produces an overall positive ion.</w:t>
      </w:r>
    </w:p>
    <w:p>
      <w:pPr>
        <w:pStyle w:val="style157"/>
        <w:numPr>
          <w:ilvl w:val="0"/>
          <w:numId w:val="81"/>
        </w:numPr>
        <w:rPr/>
      </w:pPr>
      <w:r>
        <w:t>If negative electrons are gained there is an excess of negative charge, so a negative ion is formed.</w:t>
      </w:r>
    </w:p>
    <w:p>
      <w:pPr>
        <w:pStyle w:val="style157"/>
        <w:numPr>
          <w:ilvl w:val="0"/>
          <w:numId w:val="81"/>
        </w:numPr>
        <w:rPr/>
      </w:pPr>
      <w:r>
        <w:t>The charge on the ion is numerically related to the number of electrons transferred i.e. electrons lost or gained.</w:t>
      </w:r>
    </w:p>
    <w:p>
      <w:pPr>
        <w:pStyle w:val="style157"/>
        <w:numPr>
          <w:ilvl w:val="0"/>
          <w:numId w:val="81"/>
        </w:numPr>
        <w:rPr/>
      </w:pPr>
      <w:r>
        <w:t>For any atom or group of atoms, for every electron gained you get a one unit increase in negative charge on the ion, for every electron lost you get a one unit increase in the positive charge on the ion.</w:t>
      </w:r>
    </w:p>
    <w:p>
      <w:pPr>
        <w:pStyle w:val="style157"/>
        <w:numPr>
          <w:ilvl w:val="0"/>
          <w:numId w:val="81"/>
        </w:numPr>
        <w:rPr/>
      </w:pPr>
      <w:r>
        <w:t>The atom losing electrons forms a positive ion (cation) and is usually a metallic element.</w:t>
      </w:r>
    </w:p>
    <w:p>
      <w:pPr>
        <w:pStyle w:val="style157"/>
        <w:numPr>
          <w:ilvl w:val="0"/>
          <w:numId w:val="81"/>
        </w:numPr>
        <w:rPr/>
      </w:pPr>
      <w:r>
        <w:t>The atom gaining electrons forms a negative ion (anion) and is usually a non–metallic element.</w:t>
      </w:r>
    </w:p>
    <w:p>
      <w:pPr>
        <w:pStyle w:val="style157"/>
        <w:numPr>
          <w:ilvl w:val="0"/>
          <w:numId w:val="81"/>
        </w:numPr>
        <w:rPr/>
      </w:pPr>
      <w:r>
        <w:t>The ionic bond then consists of the attractive force between the positive and negative ions in the structure.</w:t>
      </w:r>
    </w:p>
    <w:p>
      <w:pPr>
        <w:pStyle w:val="style157"/>
        <w:numPr>
          <w:ilvl w:val="0"/>
          <w:numId w:val="81"/>
        </w:numPr>
        <w:rPr/>
      </w:pPr>
      <w:r>
        <w:t>The ionic bonding forces act in all directions around a particular ion, it is not directional, as in the case of covalent bonding.</w:t>
      </w:r>
    </w:p>
    <w:p>
      <w:pPr>
        <w:pStyle w:val="style157"/>
        <w:numPr>
          <w:ilvl w:val="0"/>
          <w:numId w:val="81"/>
        </w:numPr>
        <w:rPr/>
      </w:pPr>
      <w:r>
        <w:rPr>
          <w:bCs/>
          <w:noProof/>
          <w:lang w:eastAsia="en-US"/>
        </w:rPr>
        <w:drawing>
          <wp:inline distL="0" distT="0" distB="0" distR="0">
            <wp:extent cx="664210" cy="530225"/>
            <wp:effectExtent l="0" t="0" r="2540" b="3175"/>
            <wp:docPr id="1130" name="Picture 29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292"/>
                    <pic:cNvPicPr/>
                  </pic:nvPicPr>
                  <pic:blipFill>
                    <a:blip r:embed="rId73" cstate="print"/>
                    <a:srcRect l="0" t="0" r="0" b="0"/>
                    <a:stretch/>
                  </pic:blipFill>
                  <pic:spPr>
                    <a:xfrm rot="0">
                      <a:off x="0" y="0"/>
                      <a:ext cx="664210" cy="530225"/>
                    </a:xfrm>
                    <a:prstGeom prst="rect"/>
                    <a:ln>
                      <a:noFill/>
                    </a:ln>
                  </pic:spPr>
                </pic:pic>
              </a:graphicData>
            </a:graphic>
          </wp:inline>
        </w:drawing>
      </w:r>
      <w:r>
        <w:rPr>
          <w:bCs/>
          <w:noProof/>
          <w:lang w:eastAsia="en-US"/>
        </w:rPr>
        <w:drawing>
          <wp:inline distL="0" distT="0" distB="0" distR="0">
            <wp:extent cx="944880" cy="895985"/>
            <wp:effectExtent l="0" t="0" r="7620" b="0"/>
            <wp:docPr id="1131" name="Picture 29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291"/>
                    <pic:cNvPicPr/>
                  </pic:nvPicPr>
                  <pic:blipFill>
                    <a:blip r:embed="rId74" cstate="print"/>
                    <a:srcRect l="0" t="0" r="0" b="0"/>
                    <a:stretch/>
                  </pic:blipFill>
                  <pic:spPr>
                    <a:xfrm rot="0">
                      <a:off x="0" y="0"/>
                      <a:ext cx="944880" cy="895985"/>
                    </a:xfrm>
                    <a:prstGeom prst="rect"/>
                    <a:ln>
                      <a:noFill/>
                    </a:ln>
                  </pic:spPr>
                </pic:pic>
              </a:graphicData>
            </a:graphic>
          </wp:inline>
        </w:drawing>
      </w:r>
      <w:r>
        <w:t>The sodium (metal) atom transfers an electron to the chlorine (non–metal) atom in forming the ionic compound sodium chloride</w:t>
      </w:r>
    </w:p>
    <w:p>
      <w:pPr>
        <w:pStyle w:val="style157"/>
        <w:numPr>
          <w:ilvl w:val="0"/>
          <w:numId w:val="81"/>
        </w:numPr>
        <w:rPr/>
      </w:pPr>
      <w:r>
        <w:t xml:space="preserve">The bonds between the ions is very strong and they club together to form a </w:t>
      </w:r>
      <w:r>
        <w:rPr>
          <w:bCs/>
        </w:rPr>
        <w:t>giant ionic lattice</w:t>
      </w:r>
      <w:r>
        <w:t xml:space="preserve"> with a very high melting point because it takes a lot of energy to overcome the attractive forces between the ions - the ionic bonds.</w:t>
      </w:r>
    </w:p>
    <w:p>
      <w:pPr>
        <w:pStyle w:val="style157"/>
        <w:numPr>
          <w:ilvl w:val="0"/>
          <w:numId w:val="81"/>
        </w:numPr>
        <w:rPr/>
      </w:pPr>
      <w:r>
        <w:t xml:space="preserve">When molten, or dissolved in water, ionic compounds will conduct electricity because the charged particles (ions) are free to move and carry the electric current. </w:t>
      </w:r>
    </w:p>
    <w:p>
      <w:pPr>
        <w:pStyle w:val="style157"/>
        <w:numPr>
          <w:ilvl w:val="0"/>
          <w:numId w:val="81"/>
        </w:numPr>
        <w:rPr>
          <w:b/>
          <w:i/>
          <w:noProof/>
        </w:rPr>
      </w:pPr>
      <w:r>
        <w:rPr>
          <w:b/>
          <w:i/>
          <w:noProof/>
          <w:highlight w:val="yellow"/>
        </w:rPr>
        <w:t>Ionic bonding</w:t>
      </w:r>
      <w:r>
        <w:rPr>
          <w:b/>
          <w:i/>
          <w:noProof/>
        </w:rPr>
        <w:t xml:space="preserve"> – By one atom transfering electrons to another atom. Usually from a metal to a non-metal.</w:t>
      </w:r>
    </w:p>
    <w:p>
      <w:pPr>
        <w:pStyle w:val="style157"/>
        <w:numPr>
          <w:ilvl w:val="0"/>
          <w:numId w:val="81"/>
        </w:numPr>
        <w:rPr>
          <w:noProof/>
        </w:rPr>
      </w:pPr>
      <w:r>
        <w:rPr>
          <w:b/>
          <w:i/>
          <w:noProof/>
        </w:rPr>
        <w:t xml:space="preserve"> </w:t>
      </w:r>
      <w:r>
        <w:rPr>
          <w:noProof/>
        </w:rPr>
        <w:t>A group 1-metal and a group 6-nonmetal e.g potassium and oxygen to give potassium oxide (K</w:t>
      </w:r>
      <w:r>
        <w:rPr>
          <w:noProof/>
          <w:vertAlign w:val="subscript"/>
        </w:rPr>
        <w:t>2</w:t>
      </w:r>
      <w:r>
        <w:rPr>
          <w:noProof/>
        </w:rPr>
        <w:t xml:space="preserve">O). In terms of electron arrangement, the two potassium atoms donate their outer electrons to one oxygen atom. </w:t>
      </w:r>
    </w:p>
    <w:p>
      <w:pPr>
        <w:pStyle w:val="style157"/>
        <w:numPr>
          <w:ilvl w:val="0"/>
          <w:numId w:val="81"/>
        </w:numPr>
        <w:rPr>
          <w:noProof/>
        </w:rPr>
      </w:pPr>
      <w:r>
        <w:rPr>
          <w:noProof/>
        </w:rPr>
        <w:t xml:space="preserve">This results in two single positive potassium ions to one double negative oxide ion. </w:t>
      </w:r>
    </w:p>
    <w:p>
      <w:pPr>
        <w:pStyle w:val="style157"/>
        <w:numPr>
          <w:ilvl w:val="0"/>
          <w:numId w:val="81"/>
        </w:numPr>
        <w:rPr>
          <w:noProof/>
        </w:rPr>
      </w:pPr>
      <w:r>
        <w:rPr>
          <w:noProof/>
        </w:rPr>
        <w:t>All the ions have the stable electronic structures 2,8,8(argon like) and 2,8 (neon like). Valencies; K=1 and O=2. Na</w:t>
      </w:r>
      <w:r>
        <w:rPr>
          <w:noProof/>
          <w:vertAlign w:val="subscript"/>
        </w:rPr>
        <w:t>2</w:t>
      </w:r>
      <w:r>
        <w:rPr>
          <w:noProof/>
        </w:rPr>
        <w:t>O, Na</w:t>
      </w:r>
      <w:r>
        <w:rPr>
          <w:noProof/>
          <w:vertAlign w:val="subscript"/>
        </w:rPr>
        <w:t>2</w:t>
      </w:r>
      <w:r>
        <w:rPr>
          <w:noProof/>
        </w:rPr>
        <w:t>S etc. will be similar.</w:t>
      </w:r>
    </w:p>
    <w:p>
      <w:pPr>
        <w:pStyle w:val="style157"/>
        <w:rPr>
          <w:noProof/>
        </w:rPr>
      </w:pPr>
      <w:r>
        <w:rPr>
          <w:noProof/>
        </w:rPr>
        <w:t>2k(2,8,8,1) + O(2,6) → 2k</w:t>
      </w:r>
      <w:r>
        <w:rPr>
          <w:noProof/>
          <w:vertAlign w:val="superscript"/>
        </w:rPr>
        <w:t>+</w:t>
      </w:r>
      <w:r>
        <w:rPr>
          <w:noProof/>
        </w:rPr>
        <w:t xml:space="preserve"> (2,8,8) O</w:t>
      </w:r>
      <w:r>
        <w:rPr>
          <w:noProof/>
          <w:vertAlign w:val="superscript"/>
        </w:rPr>
        <w:t>2-</w:t>
      </w:r>
      <w:r>
        <w:rPr>
          <w:noProof/>
        </w:rPr>
        <w:t>(2,8)</w:t>
      </w:r>
    </w:p>
    <w:p>
      <w:pPr>
        <w:pStyle w:val="style157"/>
        <w:rPr>
          <w:noProof/>
          <w:vertAlign w:val="superscript"/>
        </w:rPr>
      </w:pPr>
      <w:r>
        <w:rPr>
          <w:noProof/>
        </w:rPr>
        <w:t>It can be summarized electronically as 2[2,8,8,1] + [2,6]  → [2,8,8]</w:t>
      </w:r>
      <w:r>
        <w:rPr>
          <w:noProof/>
          <w:vertAlign w:val="subscript"/>
        </w:rPr>
        <w:t>2</w:t>
      </w:r>
      <w:r>
        <w:rPr>
          <w:noProof/>
          <w:vertAlign w:val="superscript"/>
        </w:rPr>
        <w:t>+</w:t>
      </w:r>
      <w:r>
        <w:rPr>
          <w:noProof/>
        </w:rPr>
        <w:t>[2,8]</w:t>
      </w:r>
      <w:r>
        <w:rPr>
          <w:noProof/>
          <w:vertAlign w:val="superscript"/>
        </w:rPr>
        <w:t>2-</w:t>
      </w:r>
    </w:p>
    <w:p>
      <w:pPr>
        <w:pStyle w:val="style157"/>
        <w:rPr/>
      </w:pPr>
    </w:p>
    <w:p>
      <w:pPr>
        <w:pStyle w:val="style157"/>
        <w:rPr>
          <w:noProof/>
        </w:rPr>
      </w:pPr>
      <w:r>
        <w:rPr>
          <w:noProof/>
        </w:rPr>
      </w:r>
      <w:r>
        <w:rPr>
          <w:noProof/>
        </w:rPr>
      </w:r>
      <w:r>
        <w:rPr>
          <w:noProof/>
        </w:rPr>
      </w:r>
      <w:r>
        <w:rPr>
          <w:noProof/>
        </w:rPr>
        <w:pict>
          <v:group id="1132" filled="f" stroked="f" style="margin-left:0.0pt;margin-top:0.0pt;width:468.3pt;height:179.95pt;mso-wrap-distance-left:0.0pt;mso-wrap-distance-right:0.0pt;visibility:visible;" coordsize="59474,22847" editas="canvas">
            <v:shape id="1133" coordsize="59474,22847" path="m0,0l59474,0l59474,22847l0,22847xm2856,2856l2856,19991l56618,19991l56618,2856xe" adj="2700," filled="f" stroked="f" style="position:absolute;left:0;top:0;width:59474;height:22847;z-index:3;mso-position-horizontal-relative:text;mso-position-vertical-relative:text;mso-width-relative:page;mso-height-relative:page;visibility:visible;">
              <v:stroke on="f" joinstyle="miter"/>
              <o:lock aspectratio="true" v:ext="view"/>
              <v:fill o:detectmouseclick="true"/>
              <v:path textboxrect="2855,2855,56618,19991" o:connecttype="custom"/>
            </v:shape>
            <v:rect id="1134" fillcolor="#fdfa00" stroked="f" style="position:absolute;left:88;top:3605;width:59278;height:7204;z-index:4;mso-position-horizontal-relative:text;mso-position-vertical-relative:text;mso-width-relative:page;mso-height-relative:page;visibility:visible;">
              <v:stroke on="f"/>
              <v:fill/>
              <v:textbox>
                <w:txbxContent>
                  <w:p>
                    <w:pPr>
                      <w:pStyle w:val="style0"/>
                      <w:jc w:val="center"/>
                      <w:rPr/>
                    </w:pPr>
                  </w:p>
                </w:txbxContent>
              </v:textbox>
            </v:rect>
            <v:shape id="1135" coordsize="183,137" path="m92,0l92,0l92,11l92,11l92,0xm92,0c117,0,139,7,156,19l149,28c134,18,114,11,92,11l92,0xm156,19c173,32,183,49,183,68l172,68c172,53,163,39,149,28l156,19xm183,68l183,68l172,68l172,68l183,68xm183,68l183,68l172,68l172,68l183,68xm183,68c183,88,173,105,156,118l149,108c163,98,172,84,172,68l183,68xm156,118c139,130,117,137,92,137l92,126c114,126,134,119,149,108l156,118xm92,137l92,137l92,126l92,126l92,137xm92,137l92,137l92,126l92,126l92,137xm92,137c67,137,44,130,28,118l34,108c49,119,69,126,92,126l92,137xm28,118c11,105,0,88,0,68l11,68c11,84,20,98,34,108l28,118xm0,68l0,68l11,68l11,68l0,68xm0,68l0,68l11,68l11,68l0,68xm0,68c0,49,11,32,28,19l34,28c20,39,11,53,11,68l0,68xm28,19c44,7,67,0,92,0l92,11c69,11,49,18,34,28l28,19xm92,0l92,0l92,11l92,11l92,0xe" fillcolor="#24211d" stroked="f" style="position:absolute;left:17843;top:3606;width:8160;height:6109;z-index:5;mso-position-horizontal-relative:text;mso-position-vertical-relative:text;mso-width-relative:page;mso-height-relative:page;visibility:visible;">
              <v:stroke on="f"/>
              <o:lock verticies="true" v:ext="view"/>
              <v:fill/>
              <v:path textboxrect="0,0,183,137" o:connecttype="custom" o:connectlocs="410217,0;410217,49048;410217,0;664373,124849;410217,0;815975,303206;664373,124849;815975,303206;766927,303206;815975,303206;815975,303206;766927,303206;815975,303206;664373,481562;815975,303206;410217,610870;664373,481562;410217,610870;410217,561822;410217,610870;410217,610870;410217,561822;410217,610870;151602,481562;410217,610870;0,303206;151602,481562;0,303206;49048,303206;0,303206;0,303206;49048,303206;0,303206;151602,124849;0,303206;410217,0;151602,124849;410217,0;410217,49048;410217,0" o:connectangles="0.0,0.0,0.0,0.0,0.0,0.0,0.0,0.0,0.0,0.0,0.0,0.0,0.0,0.0,0.0,0.0,0.0,0.0,0.0,0.0,0.0,0.0,0.0,0.0,0.0,0.0,0.0,0.0,0.0,0.0,0.0,0.0,0.0,0.0,0.0,0.0,0.0,0.0,0.0,0.0" arrowok="t"/>
            </v:shape>
            <v:rect id="1136" filled="f" stroked="f" style="position:absolute;left:20961;top:5428;width:1683;height:4113;z-index:6;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34"/>
                        <w:szCs w:val="34"/>
                      </w:rPr>
                      <w:t>O</w:t>
                    </w:r>
                  </w:p>
                </w:txbxContent>
              </v:textbox>
            </v:rect>
            <v:rect id="1137" filled="f" stroked="f" style="position:absolute;left:20606;top:2888;width:1314;height:3447;z-index:7;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26"/>
                        <w:szCs w:val="26"/>
                      </w:rPr>
                      <w:t>X</w:t>
                    </w:r>
                  </w:p>
                </w:txbxContent>
              </v:textbox>
            </v:rect>
            <v:rect id="1138" filled="f" stroked="f" style="position:absolute;left:17442;top:5555;width:1067;height:3106;z-index:8;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rPr>
                      <w:t>X</w:t>
                    </w:r>
                  </w:p>
                </w:txbxContent>
              </v:textbox>
            </v:rect>
            <v:rect id="1139" filled="f" stroked="f" style="position:absolute;left:21366;top:8537;width:1067;height:3105;z-index:9;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rPr>
                      <w:t>X</w:t>
                    </w:r>
                  </w:p>
                </w:txbxContent>
              </v:textbox>
            </v:rect>
            <v:rect id="1140" filled="f" stroked="f" style="position:absolute;left:22079;top:2888;width:1314;height:3447;z-index:10;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26"/>
                        <w:szCs w:val="26"/>
                      </w:rPr>
                      <w:t>X</w:t>
                    </w:r>
                  </w:p>
                </w:txbxContent>
              </v:textbox>
            </v:rect>
            <v:rect id="1141" filled="f" stroked="f" style="position:absolute;left:21809;top:7513;width:3949;height:1620;z-index:11;mso-position-horizontal-relative:text;mso-position-vertical-relative:text;mso-width-relative:page;mso-height-relative:page;visibility:visible;mso-wrap-style:none;rotation:5505024fd;">
              <v:stroke on="f"/>
              <v:fill/>
              <v:textbox inset="0.0pt,0.0pt,0.0pt,0.0pt" style="mso-fit-shape-to-text:true;">
                <w:txbxContent>
                  <w:p>
                    <w:pPr>
                      <w:pStyle w:val="style0"/>
                      <w:rPr/>
                    </w:pPr>
                    <w:r>
                      <w:rPr>
                        <w:rFonts w:ascii="Cooper Black" w:cs="Cooper Black" w:hAnsi="Cooper Black"/>
                        <w:b/>
                        <w:bCs/>
                        <w:color w:val="24211d"/>
                        <w:sz w:val="32"/>
                        <w:szCs w:val="32"/>
                      </w:rPr>
                      <w:t>X</w:t>
                    </w:r>
                  </w:p>
                </w:txbxContent>
              </v:textbox>
            </v:rect>
            <v:rect id="1142" filled="f" stroked="f" style="position:absolute;left:21899;top:8763;width:3948;height:1619;z-index:12;mso-position-horizontal-relative:text;mso-position-vertical-relative:text;mso-width-relative:page;mso-height-relative:page;visibility:visible;mso-wrap-style:none;rotation:5505024fd;">
              <v:stroke on="f"/>
              <v:fill/>
              <v:textbox inset="0.0pt,0.0pt,0.0pt,0.0pt" style="mso-fit-shape-to-text:true;">
                <w:txbxContent>
                  <w:p>
                    <w:pPr>
                      <w:pStyle w:val="style0"/>
                      <w:rPr/>
                    </w:pPr>
                    <w:r>
                      <w:rPr>
                        <w:rFonts w:ascii="Cooper Black" w:cs="Cooper Black" w:hAnsi="Cooper Black"/>
                        <w:b/>
                        <w:bCs/>
                        <w:color w:val="24211d"/>
                        <w:sz w:val="32"/>
                        <w:szCs w:val="32"/>
                      </w:rPr>
                      <w:t>X</w:t>
                    </w:r>
                  </w:p>
                </w:txbxContent>
              </v:textbox>
            </v:rect>
            <v:shape id="1143" coordsize="156,26" path="m0,20l78,20l78,26,156,13,78,0l78,6l0,6,0,20xm0,13e" fillcolor="#24211d" stroked="f" style="position:absolute;left:27520;top:5880;width:6960;height:1162;z-index:13;mso-position-horizontal-relative:text;mso-position-vertical-relative:text;mso-width-relative:page;mso-height-relative:page;visibility:visible;">
              <v:stroke on="f"/>
              <o:lock verticies="true" v:ext="view"/>
              <v:fill/>
              <v:path textboxrect="0,0,156,26" o:connecttype="custom" o:connectlocs="0,89388;347980,89388;347980,116205;695960,58103;347980,0;347980,26817;0,26817;0,89388;0,58103" o:connectangles="0.0,0.0,0.0,0.0,0.0,0.0,0.0,0.0,0.0" arrowok="t"/>
            </v:shape>
            <v:rect id="1144" fillcolor="#24211d" stroked="t" style="position:absolute;left:11639;top:4902;width:851;height:4235;z-index:14;mso-position-horizontal-relative:text;mso-position-vertical-relative:text;mso-width-relative:page;mso-height-relative:page;visibility:visible;">
              <v:stroke color="#24211d" weight="0.0pt"/>
              <v:fill/>
            </v:rect>
            <v:shape id="1145" coordsize="112,17" path="m0,0l0,17,112,16,112,0,0,0xe" fillcolor="#24211d" stroked="t" style="position:absolute;left:9721;top:6731;width:4998;height:755;z-index:15;mso-position-horizontal-relative:text;mso-position-vertical-relative:text;mso-width-relative:page;mso-height-relative:page;visibility:visible;">
              <v:stroke color="#24211d" weight="0.0pt"/>
              <v:fill/>
              <v:path textboxrect="0,0,112,17" o:connecttype="custom" o:connectlocs="0,0;0,75565;499745,71120;499745,0;0,0" o:connectangles="0.0,0.0,0.0,0.0,0.0" arrowok="t"/>
            </v:shape>
            <v:rect id="1146" filled="f" stroked="f" style="position:absolute;left:844;top:13577;width:12027;height:6341;z-index:16;mso-position-horizontal-relative:text;mso-position-vertical-relative:text;mso-width-relative:page;mso-height-relative:page;visibility:visible;">
              <v:stroke on="f"/>
              <v:fill/>
              <v:textbox inset="0.0pt,0.0pt,0.0pt,0.0pt">
                <w:txbxContent>
                  <w:p>
                    <w:pPr>
                      <w:pStyle w:val="style0"/>
                      <w:rPr/>
                    </w:pPr>
                    <w:r>
                      <w:rPr>
                        <w:rFonts w:ascii="Arial" w:cs="Arial" w:hAnsi="Arial"/>
                        <w:b/>
                        <w:bCs/>
                        <w:color w:val="340e70"/>
                        <w:sz w:val="28"/>
                        <w:szCs w:val="28"/>
                      </w:rPr>
                      <w:t>2-atoms of potassium</w:t>
                    </w:r>
                  </w:p>
                </w:txbxContent>
              </v:textbox>
            </v:rect>
            <v:rect id="1147" filled="f" stroked="f" style="position:absolute;left:18824;top:12883;width:9423;height:4139;z-index:17;mso-position-horizontal-relative:text;mso-position-vertical-relative:text;mso-width-relative:page;mso-height-relative:page;visibility:visible;">
              <v:stroke on="f"/>
              <v:fill/>
              <v:textbox inset="0.0pt,0.0pt,0.0pt,0.0pt">
                <w:txbxContent>
                  <w:p>
                    <w:pPr>
                      <w:pStyle w:val="style0"/>
                      <w:rPr/>
                    </w:pPr>
                    <w:r>
                      <w:rPr>
                        <w:rFonts w:ascii="Arial" w:cs="Arial" w:hAnsi="Arial"/>
                        <w:b/>
                        <w:bCs/>
                        <w:color w:val="340e70"/>
                        <w:sz w:val="26"/>
                        <w:szCs w:val="26"/>
                      </w:rPr>
                      <w:t>1-atom of oxygen</w:t>
                    </w:r>
                  </w:p>
                </w:txbxContent>
              </v:textbox>
            </v:rect>
            <v:shape id="1148" coordsize="157,97" path="m78,0l78,0l78,11l78,11l78,0xm78,0c100,0,119,5,133,13l127,23c115,15,98,11,78,11l78,0xm133,13c148,22,157,34,157,48l146,48c146,38,138,29,127,23l133,13xm157,48l157,48l146,48l146,48l157,48xm157,48l157,48l146,48l146,48l157,48xm157,48c157,62,148,74,133,83l127,73c138,67,146,58,146,48l157,48xm133,83c119,91,100,97,78,97l78,85c98,85,115,81,127,73l133,83xm78,97l78,97l78,85l78,85l78,97xm78,97l78,97l78,85l78,85l78,97xm78,97c57,97,38,91,24,83l30,73c42,81,59,85,78,85l78,97xm24,83c9,74,0,62,0,48l11,48c11,58,18,67,30,73l24,83xm0,48l0,48l11,48l11,48l0,48xm0,48l0,48l11,48l11,48l0,48xm0,48c0,34,9,22,24,13l30,23c18,29,11,38,11,48l0,48xm24,13c38,5,57,0,78,0l78,11c59,11,42,15,30,23l24,13xm78,0l78,0l78,11l78,11l78,0xe" fillcolor="#24211d" stroked="f" style="position:absolute;left:1606;top:3206;width:7004;height:4325;z-index:18;mso-position-horizontal-relative:text;mso-position-vertical-relative:text;mso-width-relative:page;mso-height-relative:page;visibility:visible;">
              <v:stroke on="f"/>
              <o:lock verticies="true" v:ext="view"/>
              <v:fill/>
              <v:path textboxrect="0,0,157,97" o:connecttype="custom" o:connectlocs="347972,0;347972,49039;347972,0;566570,102536;347972,0;700405,213988;566570,102536;700405,213988;651332,213988;700405,213988;700405,213988;651332,213988;700405,213988;566570,325441;700405,213988;347972,432435;566570,325441;347972,432435;347972,378938;347972,432435;347972,432435;347972,378938;347972,432435;133835,325441;347972,432435;0,213988;133835,325441;0,213988;49073,213988;0,213988;0,213988;49073,213988;0,213988;133835,102536;0,213988;347972,0;133835,102536;347972,0;347972,49039;347972,0" o:connectangles="0.0,0.0,0.0,0.0,0.0,0.0,0.0,0.0,0.0,0.0,0.0,0.0,0.0,0.0,0.0,0.0,0.0,0.0,0.0,0.0,0.0,0.0,0.0,0.0,0.0,0.0,0.0,0.0,0.0,0.0,0.0,0.0,0.0,0.0,0.0,0.0,0.0,0.0,0.0,0.0" arrowok="t"/>
            </v:shape>
            <v:oval id="1149" fillcolor="#24211d" stroked="f" style="position:absolute;left:4146;top:2895;width:2051;height:1429;z-index:19;mso-position-horizontal-relative:text;mso-position-vertical-relative:text;mso-width-relative:page;mso-height-relative:page;visibility:visible;">
              <v:stroke on="f"/>
              <v:fill/>
            </v:oval>
            <v:rect id="1150" filled="f" stroked="f" style="position:absolute;left:4147;top:4444;width:1371;height:3447;z-index:20;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26"/>
                        <w:szCs w:val="26"/>
                      </w:rPr>
                      <w:t>K</w:t>
                    </w:r>
                  </w:p>
                </w:txbxContent>
              </v:textbox>
            </v:rect>
            <v:shape id="1151" coordsize="157,97" path="m78,0l78,0l78,12l78,12l78,0xm78,0c99,0,119,5,133,14l127,23c115,16,97,12,78,12l78,0xm133,14c147,22,157,35,157,49l145,49c145,39,138,30,127,23l133,14xm157,49l157,49l145,49l145,49l157,49xm157,49l157,49l145,49l145,49l157,49xm157,49c157,63,147,75,133,84l127,74c138,67,145,59,145,49l157,49xm133,84c119,92,99,97,78,97l78,86c97,86,115,81,127,74l133,84xm78,97l78,97l78,86l78,86l78,97xm78,97l78,97l78,86l78,86l78,97xm78,97c57,97,38,92,24,84l30,74c42,81,59,86,78,86l78,97xm24,84c9,75,0,63,0,49l11,49c11,59,18,67,30,74l24,84xm0,49l0,49l11,49l11,49l0,49xm0,49l0,49l11,49l11,49l0,49xm0,49c0,35,9,22,24,14l30,23c18,30,11,39,11,49l0,49xm24,14c38,5,57,0,78,0l78,12c59,12,42,16,30,23l24,14xm78,0l78,0l78,12l78,12l78,0xe" fillcolor="#24211d" stroked="f" style="position:absolute;left:2051;top:8515;width:7004;height:4318;z-index:21;mso-position-horizontal-relative:text;mso-position-vertical-relative:text;mso-width-relative:page;mso-height-relative:page;visibility:visible;">
              <v:stroke on="f"/>
              <o:lock verticies="true" v:ext="view"/>
              <v:fill/>
              <v:path textboxrect="0,0,157,97" o:connecttype="custom" o:connectlocs="347972,0;347972,53419;347972,0;566570,102386;347972,0;700405,218126;566570,102386;700405,218126;646871,218126;700405,218126;700405,218126;646871,218126;700405,218126;566570,329414;700405,218126;347972,431800;566570,329414;347972,431800;347972,382833;347972,431800;347972,431800;347972,382833;347972,431800;133835,329414;347972,431800;0,218126;133835,329414;0,218126;49073,218126;0,218126;0,218126;49073,218126;0,218126;133835,102386;0,218126;347972,0;133835,102386;347972,0;347972,53419;347972,0" o:connectangles="0.0,0.0,0.0,0.0,0.0,0.0,0.0,0.0,0.0,0.0,0.0,0.0,0.0,0.0,0.0,0.0,0.0,0.0,0.0,0.0,0.0,0.0,0.0,0.0,0.0,0.0,0.0,0.0,0.0,0.0,0.0,0.0,0.0,0.0,0.0,0.0,0.0,0.0,0.0,0.0" arrowok="t"/>
            </v:shape>
            <v:oval id="1152" fillcolor="#24211d" stroked="f" style="position:absolute;left:4546;top:8242;width:2058;height:1384;z-index:22;mso-position-horizontal-relative:text;mso-position-vertical-relative:text;mso-width-relative:page;mso-height-relative:page;visibility:visible;">
              <v:stroke on="f"/>
              <v:fill/>
            </v:oval>
            <v:rect id="1153" filled="f" stroked="f" style="position:absolute;left:4547;top:9783;width:1371;height:3447;z-index:23;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26"/>
                        <w:szCs w:val="26"/>
                      </w:rPr>
                      <w:t>K</w:t>
                    </w:r>
                  </w:p>
                </w:txbxContent>
              </v:textbox>
            </v:rect>
            <v:rect id="1154" filled="f" stroked="f" style="position:absolute;left:36487;top:4539;width:2527;height:5288;z-index:24;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48"/>
                        <w:szCs w:val="48"/>
                      </w:rPr>
                      <w:t>K</w:t>
                    </w:r>
                  </w:p>
                </w:txbxContent>
              </v:textbox>
            </v:rect>
            <v:rect id="1155" filled="f" stroked="f" style="position:absolute;left:34480;top:3917;width:991;height:5973;z-index:25;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Arial" w:cs="Arial" w:hAnsi="Arial"/>
                        <w:color w:val="24211d"/>
                        <w:sz w:val="56"/>
                        <w:szCs w:val="56"/>
                      </w:rPr>
                      <w:t>[</w:t>
                    </w:r>
                  </w:p>
                </w:txbxContent>
              </v:textbox>
            </v:rect>
            <v:rect id="1156" filled="f" stroked="f" style="position:absolute;left:39833;top:4006;width:991;height:5973;z-index:26;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Arial" w:cs="Arial" w:hAnsi="Arial"/>
                        <w:color w:val="24211d"/>
                        <w:sz w:val="56"/>
                        <w:szCs w:val="56"/>
                      </w:rPr>
                      <w:t>]</w:t>
                    </w:r>
                  </w:p>
                </w:txbxContent>
              </v:textbox>
            </v:rect>
            <v:rect id="1157" filled="f" stroked="f" style="position:absolute;left:41396;top:6405;width:1530;height:4622;z-index:27;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40"/>
                        <w:szCs w:val="40"/>
                      </w:rPr>
                      <w:t>2</w:t>
                    </w:r>
                  </w:p>
                </w:txbxContent>
              </v:textbox>
            </v:rect>
            <v:oval id="1158" fillcolor="#24211d" stroked="f" style="position:absolute;left:45142;top:6953;width:889;height:933;z-index:28;mso-position-horizontal-relative:text;mso-position-vertical-relative:text;mso-width-relative:page;mso-height-relative:page;visibility:visible;">
              <v:stroke on="f"/>
              <v:fill/>
            </v:oval>
            <v:rect id="1159" filled="f" stroked="f" style="position:absolute;left:47860;top:5955;width:1391;height:3612;z-index:29;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28"/>
                        <w:szCs w:val="28"/>
                      </w:rPr>
                      <w:t>O</w:t>
                    </w:r>
                  </w:p>
                </w:txbxContent>
              </v:textbox>
            </v:rect>
            <v:oval id="1160" fillcolor="#24211d" stroked="f" style="position:absolute;left:48082;top:8737;width:895;height:934;z-index:30;mso-position-horizontal-relative:text;mso-position-vertical-relative:text;mso-width-relative:page;mso-height-relative:page;visibility:visible;">
              <v:stroke on="f"/>
              <v:fill/>
            </v:oval>
            <v:shape id="1161" coordsize="149,112" path="m74,0l74,0l74,12l74,12l74,0xm74,0c95,0,113,6,126,16l120,25c108,17,92,12,74,12l74,0xm126,16c140,26,149,40,149,56l137,56c137,44,131,33,120,25l126,16xm149,56l149,56l137,56l137,56l149,56xm149,56l149,56l137,56l137,56l149,56xm149,56c149,72,140,86,126,97l120,87c131,79,137,68,137,56l149,56xm126,97c113,106,95,112,74,112l74,101c92,101,108,96,120,87l126,97xm74,112l74,112l74,101l74,101l74,112xm74,112l74,112l74,101l74,101l74,112xm74,112c54,112,36,106,22,97l29,87c41,96,57,101,74,101l74,112xm22,97c9,86,0,72,0,56l11,56c11,68,18,79,29,87l22,97xm0,56l0,56l11,56l11,56l0,56xm0,56l0,56l11,56l11,56l0,56xm0,56c0,40,9,26,22,16l29,25c18,33,11,44,11,56l0,56xm22,16c36,6,54,0,74,0l74,12c57,12,41,17,29,25l22,16xm74,0l74,0l74,12l74,12l74,0xe" fillcolor="#24211d" stroked="f" style="position:absolute;left:45319;top:4457;width:6643;height:4991;z-index:31;mso-position-horizontal-relative:text;mso-position-vertical-relative:text;mso-width-relative:page;mso-height-relative:page;visibility:visible;">
              <v:stroke on="f"/>
              <o:lock verticies="true" v:ext="view"/>
              <v:fill/>
              <v:path textboxrect="0,0,149,112" o:connecttype="custom" o:connectlocs="329876,0;329876,53476;329876,0;534934,111408;329876,0;664210,249555;534934,111408;664210,249555;610717,249555;664210,249555;664210,249555;610717,249555;664210,249555;534934,387702;664210,249555;329876,499110;534934,387702;329876,499110;329876,450090;329876,499110;329876,499110;329876,450090;329876,499110;129276,387702;329876,499110;0,249555;129276,387702;0,249555;49036,249555;0,249555;0,249555;49036,249555;0,249555;129276,111408;0,249555;329876,0;129276,111408;329876,0;329876,53476;329876,0" o:connectangles="0.0,0.0,0.0,0.0,0.0,0.0,0.0,0.0,0.0,0.0,0.0,0.0,0.0,0.0,0.0,0.0,0.0,0.0,0.0,0.0,0.0,0.0,0.0,0.0,0.0,0.0,0.0,0.0,0.0,0.0,0.0,0.0,0.0,0.0,0.0,0.0,0.0,0.0,0.0,0.0" arrowok="t"/>
            </v:shape>
            <v:rect id="1162" filled="f" stroked="f" style="position:absolute;left:47548;top:3916;width:1067;height:3106;z-index:32;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rPr>
                      <w:t>X</w:t>
                    </w:r>
                  </w:p>
                </w:txbxContent>
              </v:textbox>
            </v:rect>
            <v:rect id="1163" filled="f" stroked="f" style="position:absolute;left:45187;top:5916;width:812;height:2610;z-index:33;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16"/>
                        <w:szCs w:val="16"/>
                      </w:rPr>
                      <w:t>X</w:t>
                    </w:r>
                  </w:p>
                </w:txbxContent>
              </v:textbox>
            </v:rect>
            <v:rect id="1164" filled="f" stroked="f" style="position:absolute;left:48933;top:8500;width:813;height:2609;z-index:34;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16"/>
                        <w:szCs w:val="16"/>
                      </w:rPr>
                      <w:t>X</w:t>
                    </w:r>
                  </w:p>
                </w:txbxContent>
              </v:textbox>
            </v:rect>
            <v:rect id="1165" filled="f" stroked="f" style="position:absolute;left:48755;top:3916;width:1067;height:3106;z-index:35;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rPr>
                      <w:t>X</w:t>
                    </w:r>
                  </w:p>
                </w:txbxContent>
              </v:textbox>
            </v:rect>
            <v:rect id="1166" filled="f" stroked="f" style="position:absolute;left:48305;top:7935;width:3447;height:1315;z-index:36;mso-position-horizontal-relative:text;mso-position-vertical-relative:text;mso-width-relative:page;mso-height-relative:page;visibility:visible;mso-wrap-style:none;rotation:5505024fd;">
              <v:stroke on="f"/>
              <v:fill/>
              <v:textbox inset="0.0pt,0.0pt,0.0pt,0.0pt" style="mso-fit-shape-to-text:true;">
                <w:txbxContent>
                  <w:p>
                    <w:pPr>
                      <w:pStyle w:val="style0"/>
                      <w:rPr/>
                    </w:pPr>
                    <w:r>
                      <w:rPr>
                        <w:rFonts w:ascii="Cooper Black" w:cs="Cooper Black" w:hAnsi="Cooper Black"/>
                        <w:b/>
                        <w:bCs/>
                        <w:color w:val="24211d"/>
                        <w:sz w:val="26"/>
                        <w:szCs w:val="26"/>
                      </w:rPr>
                      <w:t>X</w:t>
                    </w:r>
                  </w:p>
                </w:txbxContent>
              </v:textbox>
            </v:rect>
            <v:rect id="1167" filled="f" stroked="f" style="position:absolute;left:48394;top:8919;width:3447;height:1315;z-index:37;mso-position-horizontal-relative:text;mso-position-vertical-relative:text;mso-width-relative:page;mso-height-relative:page;visibility:visible;mso-wrap-style:none;rotation:5505024fd;">
              <v:stroke on="f"/>
              <v:fill/>
              <v:textbox inset="0.0pt,0.0pt,0.0pt,0.0pt" style="mso-fit-shape-to-text:true;">
                <w:txbxContent>
                  <w:p>
                    <w:pPr>
                      <w:pStyle w:val="style0"/>
                      <w:rPr/>
                    </w:pPr>
                    <w:r>
                      <w:rPr>
                        <w:rFonts w:ascii="Cooper Black" w:cs="Cooper Black" w:hAnsi="Cooper Black"/>
                        <w:b/>
                        <w:bCs/>
                        <w:color w:val="24211d"/>
                        <w:sz w:val="26"/>
                        <w:szCs w:val="26"/>
                      </w:rPr>
                      <w:t>X</w:t>
                    </w:r>
                  </w:p>
                </w:txbxContent>
              </v:textbox>
            </v:rect>
            <v:rect id="1168" filled="f" stroked="f" style="position:absolute;left:43091;top:2260;width:1873;height:10170;z-index:38;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Arial" w:cs="Arial" w:hAnsi="Arial"/>
                        <w:color w:val="24211d"/>
                        <w:sz w:val="106"/>
                        <w:szCs w:val="106"/>
                      </w:rPr>
                      <w:t>[</w:t>
                    </w:r>
                  </w:p>
                </w:txbxContent>
              </v:textbox>
            </v:rect>
            <v:rect id="1169" filled="f" stroked="f" style="position:absolute;left:52006;top:660;width:1836;height:9999;z-index:39;mso-position-horizontal-relative:text;mso-position-vertical-relative:text;mso-width-relative:page;mso-height-relative:page;visibility:visible;mso-wrap-style:none;rotation:-11796480fd;">
              <v:stroke on="f"/>
              <v:fill/>
              <v:textbox inset="0.0pt,0.0pt,0.0pt,0.0pt" style="mso-fit-shape-to-text:true;">
                <w:txbxContent>
                  <w:p>
                    <w:pPr>
                      <w:pStyle w:val="style0"/>
                      <w:rPr/>
                    </w:pPr>
                    <w:r>
                      <w:rPr>
                        <w:rFonts w:ascii="Arial" w:cs="Arial" w:hAnsi="Arial"/>
                        <w:color w:val="24211d"/>
                        <w:sz w:val="104"/>
                        <w:szCs w:val="104"/>
                      </w:rPr>
                      <w:t>[</w:t>
                    </w:r>
                  </w:p>
                </w:txbxContent>
              </v:textbox>
            </v:rect>
            <v:rect id="1170" filled="f" stroked="f" style="position:absolute;left:53613;top:2888;width:1302;height:4114;z-index:40;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34"/>
                        <w:szCs w:val="34"/>
                      </w:rPr>
                      <w:t>2</w:t>
                    </w:r>
                  </w:p>
                </w:txbxContent>
              </v:textbox>
            </v:rect>
            <v:rect id="1171" filled="f" stroked="f" style="position:absolute;left:55042;top:3111;width:438;height:3282;z-index:41;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24"/>
                        <w:szCs w:val="24"/>
                      </w:rPr>
                      <w:t>-</w:t>
                    </w:r>
                  </w:p>
                </w:txbxContent>
              </v:textbox>
            </v:rect>
            <v:rect id="1172" filled="f" stroked="f" style="position:absolute;left:41173;top:3111;width:1607;height:4786;z-index:42;mso-position-horizontal-relative:text;mso-position-vertical-relative:text;mso-width-relative:page;mso-height-relative:page;visibility:visible;mso-wrap-style:none;">
              <v:stroke on="f"/>
              <v:fill/>
              <v:textbox inset="0.0pt,0.0pt,0.0pt,0.0pt" style="mso-fit-shape-to-text:true;">
                <w:txbxContent>
                  <w:p>
                    <w:pPr>
                      <w:pStyle w:val="style0"/>
                      <w:rPr/>
                    </w:pPr>
                    <w:r>
                      <w:rPr>
                        <w:rFonts w:ascii="Cooper Black" w:cs="Cooper Black" w:hAnsi="Cooper Black"/>
                        <w:b/>
                        <w:bCs/>
                        <w:color w:val="24211d"/>
                        <w:sz w:val="42"/>
                        <w:szCs w:val="42"/>
                      </w:rPr>
                      <w:t>+</w:t>
                    </w:r>
                  </w:p>
                </w:txbxContent>
              </v:textbox>
            </v:rect>
            <w10:anchorlock/>
            <v:fill rotate="true"/>
          </v:group>
        </w:pict>
      </w:r>
      <w:r>
        <w:rPr>
          <w:noProof/>
        </w:rPr>
      </w:r>
      <w:r>
        <w:rPr>
          <w:noProof/>
        </w:rPr>
      </w:r>
    </w:p>
    <w:p>
      <w:pPr>
        <w:pStyle w:val="style157"/>
        <w:rPr>
          <w:noProof/>
          <w:highlight w:val="yellow"/>
        </w:rPr>
      </w:pPr>
    </w:p>
    <w:p>
      <w:pPr>
        <w:pStyle w:val="style157"/>
        <w:numPr>
          <w:ilvl w:val="0"/>
          <w:numId w:val="87"/>
        </w:numPr>
        <w:rPr>
          <w:noProof/>
        </w:rPr>
      </w:pPr>
      <w:r>
        <w:rPr>
          <w:noProof/>
        </w:rPr>
        <w:t>Another example is a  group 3-metal and a group 6-nonmetal e.g aluminum and oxygen to give aluminum oxide (Al</w:t>
      </w:r>
      <w:r>
        <w:rPr>
          <w:noProof/>
          <w:vertAlign w:val="subscript"/>
        </w:rPr>
        <w:t>2</w:t>
      </w:r>
      <w:r>
        <w:rPr>
          <w:noProof/>
        </w:rPr>
        <w:t>O</w:t>
      </w:r>
      <w:r>
        <w:rPr>
          <w:noProof/>
          <w:vertAlign w:val="subscript"/>
        </w:rPr>
        <w:t>3</w:t>
      </w:r>
      <w:r>
        <w:rPr>
          <w:noProof/>
        </w:rPr>
        <w:t>) or ionic formula (Al</w:t>
      </w:r>
      <w:r>
        <w:rPr>
          <w:noProof/>
          <w:vertAlign w:val="superscript"/>
        </w:rPr>
        <w:t>3+</w:t>
      </w:r>
      <w:r>
        <w:rPr>
          <w:noProof/>
        </w:rPr>
        <w:t>)</w:t>
      </w:r>
      <w:r>
        <w:rPr>
          <w:noProof/>
          <w:vertAlign w:val="subscript"/>
        </w:rPr>
        <w:t>2</w:t>
      </w:r>
      <w:r>
        <w:rPr>
          <w:noProof/>
        </w:rPr>
        <w:t>(O</w:t>
      </w:r>
      <w:r>
        <w:rPr>
          <w:noProof/>
          <w:vertAlign w:val="superscript"/>
        </w:rPr>
        <w:t>2-</w:t>
      </w:r>
      <w:r>
        <w:rPr>
          <w:noProof/>
        </w:rPr>
        <w:t>)</w:t>
      </w:r>
      <w:r>
        <w:rPr>
          <w:noProof/>
          <w:vertAlign w:val="subscript"/>
        </w:rPr>
        <w:t>3</w:t>
      </w:r>
      <w:r>
        <w:rPr>
          <w:noProof/>
        </w:rPr>
        <w:t xml:space="preserve">. In terms of electron arrangement, the two aluminum atoms donate their three outer electrons to three oxygen atoms. </w:t>
      </w:r>
    </w:p>
    <w:p>
      <w:pPr>
        <w:pStyle w:val="style157"/>
        <w:numPr>
          <w:ilvl w:val="0"/>
          <w:numId w:val="87"/>
        </w:numPr>
        <w:rPr>
          <w:noProof/>
        </w:rPr>
      </w:pPr>
      <w:r>
        <w:rPr>
          <w:noProof/>
        </w:rPr>
        <w:t>This results in two triple positive aluminum ions to three double negative oxide ion. All the ions have the stable electronic structure each 2,8,(neon like). Valencies; Al</w:t>
      </w:r>
      <w:r>
        <w:rPr>
          <w:noProof/>
        </w:rPr>
        <w:t xml:space="preserve"> </w:t>
      </w:r>
      <w:r>
        <w:rPr>
          <w:noProof/>
        </w:rPr>
        <w:t>=</w:t>
      </w:r>
      <w:r>
        <w:rPr>
          <w:noProof/>
        </w:rPr>
        <w:t xml:space="preserve"> </w:t>
      </w:r>
      <w:r>
        <w:rPr>
          <w:noProof/>
        </w:rPr>
        <w:t>3 and O</w:t>
      </w:r>
      <w:r>
        <w:rPr>
          <w:noProof/>
        </w:rPr>
        <w:t xml:space="preserve"> </w:t>
      </w:r>
      <w:r>
        <w:rPr>
          <w:noProof/>
        </w:rPr>
        <w:t>=</w:t>
      </w:r>
      <w:r>
        <w:rPr>
          <w:noProof/>
        </w:rPr>
        <w:t xml:space="preserve"> </w:t>
      </w:r>
      <w:r>
        <w:rPr>
          <w:noProof/>
        </w:rPr>
        <w:t>2.</w:t>
      </w:r>
    </w:p>
    <w:p>
      <w:pPr>
        <w:pStyle w:val="style157"/>
        <w:numPr>
          <w:ilvl w:val="0"/>
          <w:numId w:val="87"/>
        </w:numPr>
        <w:rPr/>
      </w:pPr>
      <w:r>
        <w:t>Elements consist of neutral atoms or molecules; the electrical neutrality is because the number of positive protons equals the number of surrounding negative electrons in their respective energy levels.</w:t>
      </w:r>
    </w:p>
    <w:p>
      <w:pPr>
        <w:pStyle w:val="style157"/>
        <w:numPr>
          <w:ilvl w:val="0"/>
          <w:numId w:val="87"/>
        </w:numPr>
        <w:rPr/>
      </w:pPr>
      <w:r>
        <w:rPr>
          <w:bCs/>
        </w:rPr>
        <w:t>Charged particles called IONS</w:t>
      </w:r>
      <w:r>
        <w:t xml:space="preserve"> are atoms, or groups of atoms, which have lost or gained one or more electrons to have a overall net electrical positive charge or negative charge.</w:t>
      </w:r>
    </w:p>
    <w:p>
      <w:pPr>
        <w:pStyle w:val="style157"/>
        <w:numPr>
          <w:ilvl w:val="0"/>
          <w:numId w:val="87"/>
        </w:numPr>
        <w:rPr/>
      </w:pPr>
      <w:r>
        <w:t>In losing or gaining electrons, the atoms try to attain a stable electron arrangement of a noble gas e.g. a full outer shell of electrons.</w:t>
      </w:r>
    </w:p>
    <w:p>
      <w:pPr>
        <w:pStyle w:val="style157"/>
        <w:numPr>
          <w:ilvl w:val="0"/>
          <w:numId w:val="87"/>
        </w:numPr>
        <w:rPr/>
      </w:pPr>
      <w:r>
        <w:t>For a given atom, a nearly full shell will try to gain electrons and a nearly empty shell will tend to lose electrons</w:t>
      </w:r>
    </w:p>
    <w:p>
      <w:pPr>
        <w:pStyle w:val="style157"/>
        <w:numPr>
          <w:ilvl w:val="0"/>
          <w:numId w:val="87"/>
        </w:numPr>
        <w:rPr/>
      </w:pPr>
      <w:r>
        <w:t>The atom losing electrons forms a positive ion (a cation) and is usually a metal.</w:t>
      </w:r>
    </w:p>
    <w:p>
      <w:pPr>
        <w:pStyle w:val="style157"/>
        <w:numPr>
          <w:ilvl w:val="0"/>
          <w:numId w:val="87"/>
        </w:numPr>
        <w:rPr/>
      </w:pPr>
      <w:r>
        <w:t>The overall charge on the ion is positive due to excess positive nuclear charge (protons do NOT change in chemical reactions) e.g.</w:t>
      </w:r>
    </w:p>
    <w:p>
      <w:pPr>
        <w:pStyle w:val="style157"/>
        <w:numPr>
          <w:ilvl w:val="0"/>
          <w:numId w:val="87"/>
        </w:numPr>
        <w:rPr/>
      </w:pPr>
      <w:r>
        <w:t xml:space="preserve">Group 1 alkali metals lose their single outer electron to form single positive ions e.g. </w:t>
      </w:r>
      <w:r>
        <w:rPr>
          <w:bCs/>
        </w:rPr>
        <w:t>Na ==&gt; Na</w:t>
      </w:r>
      <w:r>
        <w:rPr>
          <w:bCs/>
          <w:vertAlign w:val="superscript"/>
        </w:rPr>
        <w:t>+</w:t>
      </w:r>
      <w:r>
        <w:rPr>
          <w:bCs/>
        </w:rPr>
        <w:t xml:space="preserve"> + 2e</w:t>
      </w:r>
      <w:r>
        <w:rPr>
          <w:bCs/>
          <w:vertAlign w:val="superscript"/>
        </w:rPr>
        <w:t>–</w:t>
      </w:r>
    </w:p>
    <w:p>
      <w:pPr>
        <w:pStyle w:val="style157"/>
        <w:numPr>
          <w:ilvl w:val="0"/>
          <w:numId w:val="87"/>
        </w:numPr>
        <w:rPr/>
      </w:pPr>
      <w:r>
        <w:t xml:space="preserve">Group 2 metals lose their two outer electrons to form doubly charged positive ions e.g. </w:t>
      </w:r>
      <w:r>
        <w:rPr>
          <w:bCs/>
        </w:rPr>
        <w:t>Mg ==&gt; Mg</w:t>
      </w:r>
      <w:r>
        <w:rPr>
          <w:bCs/>
          <w:vertAlign w:val="superscript"/>
        </w:rPr>
        <w:t>2+</w:t>
      </w:r>
      <w:r>
        <w:rPr>
          <w:bCs/>
        </w:rPr>
        <w:t xml:space="preserve"> + 2e</w:t>
      </w:r>
      <w:r>
        <w:rPr>
          <w:bCs/>
          <w:vertAlign w:val="superscript"/>
        </w:rPr>
        <w:t>–</w:t>
      </w:r>
    </w:p>
    <w:p>
      <w:pPr>
        <w:pStyle w:val="style157"/>
        <w:numPr>
          <w:ilvl w:val="0"/>
          <w:numId w:val="87"/>
        </w:numPr>
        <w:rPr/>
      </w:pPr>
      <w:r>
        <w:t>The atom gaining electrons forms a negative ion (an anion) and is usually a non–metallic element.</w:t>
      </w:r>
    </w:p>
    <w:p>
      <w:pPr>
        <w:pStyle w:val="style157"/>
        <w:numPr>
          <w:ilvl w:val="0"/>
          <w:numId w:val="87"/>
        </w:numPr>
        <w:rPr/>
      </w:pPr>
      <w:r>
        <w:t xml:space="preserve">The overall charge on the ion is negative because of the gain, and therefore excess, of negative electrons e.g. Group 7 halogen atoms gain one electron to form a singly charged negative ion e.g. </w:t>
      </w:r>
      <w:r>
        <w:rPr>
          <w:bCs/>
        </w:rPr>
        <w:t>Cl + e</w:t>
      </w:r>
      <w:r>
        <w:rPr>
          <w:bCs/>
          <w:vertAlign w:val="superscript"/>
        </w:rPr>
        <w:t>–</w:t>
      </w:r>
      <w:r>
        <w:rPr>
          <w:bCs/>
        </w:rPr>
        <w:t xml:space="preserve"> ==&gt; Cl</w:t>
      </w:r>
      <w:r>
        <w:rPr>
          <w:bCs/>
          <w:vertAlign w:val="superscript"/>
        </w:rPr>
        <w:t>–</w:t>
      </w:r>
    </w:p>
    <w:p>
      <w:pPr>
        <w:pStyle w:val="style157"/>
        <w:numPr>
          <w:ilvl w:val="0"/>
          <w:numId w:val="87"/>
        </w:numPr>
        <w:rPr/>
      </w:pPr>
      <w:r>
        <w:t xml:space="preserve">Group 6 non–metals gain two electrons to form a doubly charged negative ion e.g. </w:t>
      </w:r>
      <w:r>
        <w:rPr>
          <w:bCs/>
        </w:rPr>
        <w:t>O + 2e</w:t>
      </w:r>
      <w:r>
        <w:rPr>
          <w:bCs/>
          <w:vertAlign w:val="superscript"/>
        </w:rPr>
        <w:t>–</w:t>
      </w:r>
      <w:r>
        <w:rPr>
          <w:bCs/>
        </w:rPr>
        <w:t xml:space="preserve"> ==&gt; O</w:t>
      </w:r>
      <w:r>
        <w:rPr>
          <w:bCs/>
          <w:vertAlign w:val="superscript"/>
        </w:rPr>
        <w:t>2–</w:t>
      </w:r>
    </w:p>
    <w:p>
      <w:pPr>
        <w:pStyle w:val="style157"/>
        <w:numPr>
          <w:ilvl w:val="0"/>
          <w:numId w:val="87"/>
        </w:numPr>
        <w:rPr/>
      </w:pPr>
      <w:r>
        <w:t>Therefore an ionic bond is the force of attraction between adjacent ions of opposite charge.</w:t>
      </w:r>
    </w:p>
    <w:p>
      <w:pPr>
        <w:pStyle w:val="style157"/>
        <w:numPr>
          <w:ilvl w:val="0"/>
          <w:numId w:val="87"/>
        </w:numPr>
        <w:rPr/>
      </w:pPr>
      <w:r>
        <w:t>When atoms LOSE OR GAIN ELECTRONS, they try to attain the electron structure (electron configuration) of the electronically very stable atoms of the Group 0 Noble Gases eg helium (2), neon (2.8) or argon (2.8.8) etc. quite simply because these are the most stable electron arrangements with a full outer shell of electrons (full highest energy level).</w:t>
      </w:r>
    </w:p>
    <w:p>
      <w:pPr>
        <w:pStyle w:val="style157"/>
        <w:rPr>
          <w:noProof/>
        </w:rPr>
      </w:pPr>
    </w:p>
    <w:p>
      <w:pPr>
        <w:pStyle w:val="style157"/>
        <w:rPr>
          <w:b/>
        </w:rPr>
      </w:pPr>
      <w:r>
        <w:rPr>
          <w:b/>
          <w:color w:val="0000ff"/>
        </w:rPr>
        <w:t>PROPERTIES OF IONIC COMPOUNDS</w:t>
      </w:r>
    </w:p>
    <w:p>
      <w:pPr>
        <w:pStyle w:val="style157"/>
        <w:numPr>
          <w:ilvl w:val="0"/>
          <w:numId w:val="80"/>
        </w:numPr>
        <w:rPr>
          <w:noProof/>
        </w:rPr>
      </w:pPr>
      <w:r>
        <w:rPr>
          <w:noProof/>
        </w:rPr>
        <w:t>High melting and boiling points: this is because ionic bonds are very strong, so it takess a lot of heat energy to break up the lattice.</w:t>
      </w:r>
    </w:p>
    <w:p>
      <w:pPr>
        <w:pStyle w:val="style157"/>
        <w:numPr>
          <w:ilvl w:val="0"/>
          <w:numId w:val="80"/>
        </w:numPr>
        <w:rPr>
          <w:noProof/>
        </w:rPr>
      </w:pPr>
      <w:r>
        <w:rPr>
          <w:noProof/>
        </w:rPr>
        <w:t xml:space="preserve"> They are not volatile. </w:t>
      </w:r>
    </w:p>
    <w:p>
      <w:pPr>
        <w:pStyle w:val="style157"/>
        <w:numPr>
          <w:ilvl w:val="0"/>
          <w:numId w:val="80"/>
        </w:numPr>
        <w:rPr>
          <w:noProof/>
        </w:rPr>
      </w:pPr>
      <w:r>
        <w:rPr>
          <w:noProof/>
        </w:rPr>
        <w:t>The bigger the charges on the ions, the stronger the bonding attraction. E.g magnesium oxide Mg</w:t>
      </w:r>
      <w:r>
        <w:rPr>
          <w:noProof/>
          <w:vertAlign w:val="superscript"/>
        </w:rPr>
        <w:t>2+</w:t>
      </w:r>
      <w:r>
        <w:rPr>
          <w:noProof/>
        </w:rPr>
        <w:t>O</w:t>
      </w:r>
      <w:r>
        <w:rPr>
          <w:noProof/>
          <w:vertAlign w:val="superscript"/>
        </w:rPr>
        <w:t>2-</w:t>
      </w:r>
      <w:r>
        <w:rPr>
          <w:noProof/>
        </w:rPr>
        <w:t xml:space="preserve"> has a higher melting point than sodium chloride Na</w:t>
      </w:r>
      <w:r>
        <w:rPr>
          <w:noProof/>
          <w:vertAlign w:val="superscript"/>
        </w:rPr>
        <w:t>+</w:t>
      </w:r>
      <w:r>
        <w:rPr>
          <w:noProof/>
        </w:rPr>
        <w:t>Cl</w:t>
      </w:r>
      <w:r>
        <w:rPr>
          <w:noProof/>
          <w:vertAlign w:val="superscript"/>
        </w:rPr>
        <w:t>-</w:t>
      </w:r>
      <w:r>
        <w:rPr>
          <w:noProof/>
        </w:rPr>
        <w:t xml:space="preserve"> .</w:t>
      </w:r>
    </w:p>
    <w:p>
      <w:pPr>
        <w:pStyle w:val="style157"/>
        <w:numPr>
          <w:ilvl w:val="0"/>
          <w:numId w:val="80"/>
        </w:numPr>
        <w:rPr>
          <w:noProof/>
        </w:rPr>
      </w:pPr>
      <w:r>
        <w:rPr>
          <w:noProof/>
        </w:rPr>
        <w:t>They are crystaline solids at room temperature.</w:t>
      </w:r>
    </w:p>
    <w:p>
      <w:pPr>
        <w:pStyle w:val="style157"/>
        <w:numPr>
          <w:ilvl w:val="0"/>
          <w:numId w:val="80"/>
        </w:numPr>
        <w:rPr>
          <w:noProof/>
        </w:rPr>
      </w:pPr>
      <w:r>
        <w:rPr>
          <w:noProof/>
        </w:rPr>
        <w:t xml:space="preserve">Many ionic compounds are soluble in water, but not all, </w:t>
      </w:r>
      <w:r>
        <w:rPr>
          <w:b/>
          <w:noProof/>
        </w:rPr>
        <w:t>so don’t make assumptions.</w:t>
      </w:r>
    </w:p>
    <w:p>
      <w:pPr>
        <w:pStyle w:val="style157"/>
        <w:numPr>
          <w:ilvl w:val="0"/>
          <w:numId w:val="80"/>
        </w:numPr>
        <w:rPr>
          <w:noProof/>
        </w:rPr>
      </w:pPr>
      <w:r>
        <w:rPr>
          <w:noProof/>
        </w:rPr>
        <w:t>The solid crystals do not conduct electricity because the ions are not free to move to carry an electric current. However, if the ionic compound is melted or dissolved in water, the liquid will now conduct electricity, as the ion particles are now free.</w:t>
      </w:r>
    </w:p>
    <w:p>
      <w:pPr>
        <w:pStyle w:val="style157"/>
        <w:numPr>
          <w:ilvl w:val="0"/>
          <w:numId w:val="80"/>
        </w:numPr>
        <w:rPr>
          <w:noProof/>
        </w:rPr>
      </w:pPr>
      <w:r>
        <w:rPr>
          <w:noProof/>
        </w:rPr>
        <w:t>They are hard but brittle.</w:t>
      </w:r>
    </w:p>
    <w:p>
      <w:pPr>
        <w:pStyle w:val="style157"/>
        <w:rPr/>
      </w:pPr>
    </w:p>
    <w:p>
      <w:pPr>
        <w:pStyle w:val="style157"/>
        <w:rPr/>
      </w:pPr>
      <w:r>
        <w:t xml:space="preserve"> Lots of energy released when metals like magnesium bond with oxygen!</w:t>
      </w:r>
    </w:p>
    <w:p>
      <w:pPr>
        <w:pStyle w:val="style157"/>
        <w:rPr>
          <w:highlight w:val="yellow"/>
          <w:shd w:val="clear" w:color="auto" w:fill="00ffff"/>
        </w:rPr>
      </w:pPr>
    </w:p>
    <w:p>
      <w:pPr>
        <w:pStyle w:val="style157"/>
        <w:rPr>
          <w:b/>
        </w:rPr>
      </w:pPr>
      <w:r>
        <w:rPr>
          <w:b/>
          <w:highlight w:val="yellow"/>
          <w:shd w:val="clear" w:color="auto" w:fill="00ffff"/>
        </w:rPr>
        <w:t>I</w:t>
      </w:r>
      <w:r>
        <w:rPr>
          <w:rFonts w:ascii="Consolas" w:cs="Consolas" w:hAnsi="Consolas"/>
          <w:b/>
          <w:highlight w:val="yellow"/>
          <w:shd w:val="clear" w:color="auto" w:fill="00ffff"/>
        </w:rPr>
        <w:t>onic Bonding Poem</w:t>
      </w:r>
      <w:r>
        <w:rPr>
          <w:rFonts w:ascii="Consolas" w:cs="Consolas" w:hAnsi="Consolas"/>
          <w:b/>
          <w:shd w:val="clear" w:color="auto" w:fill="00ffff"/>
        </w:rPr>
        <w:t xml:space="preserve"> </w:t>
      </w:r>
      <w:r>
        <w:rPr>
          <w:rFonts w:ascii="Consolas" w:cs="Consolas" w:hAnsi="Consolas"/>
          <w:b/>
          <w:shd w:val="clear" w:color="auto" w:fill="00ffff"/>
        </w:rPr>
        <w:t>a.k.a ionic bonding swag</w:t>
      </w:r>
    </w:p>
    <w:p>
      <w:pPr>
        <w:pStyle w:val="style157"/>
        <w:numPr>
          <w:ilvl w:val="0"/>
          <w:numId w:val="153"/>
        </w:numPr>
        <w:rPr/>
      </w:pPr>
      <w:r>
        <w:t>NON-METAL:</w:t>
      </w:r>
      <w:r>
        <w:t xml:space="preserve"> </w:t>
      </w:r>
      <w:r>
        <w:t>How do I long for a full outer shell.</w:t>
      </w:r>
      <w:r>
        <w:t xml:space="preserve">  B</w:t>
      </w:r>
      <w:r>
        <w:t>eing chlorine having seven, is a horrid hell</w:t>
      </w:r>
    </w:p>
    <w:p>
      <w:pPr>
        <w:pStyle w:val="style157"/>
        <w:numPr>
          <w:ilvl w:val="0"/>
          <w:numId w:val="153"/>
        </w:numPr>
        <w:rPr/>
      </w:pPr>
      <w:r>
        <w:t>METAL:</w:t>
      </w:r>
      <w:r>
        <w:t xml:space="preserve"> </w:t>
      </w:r>
      <w:r>
        <w:t>but my name</w:t>
      </w:r>
      <w:r>
        <w:t xml:space="preserve"> is sodium and I have one spare. </w:t>
      </w:r>
      <w:r>
        <w:t>I want to lose it, can we not share?</w:t>
      </w:r>
    </w:p>
    <w:p>
      <w:pPr>
        <w:pStyle w:val="style157"/>
        <w:numPr>
          <w:ilvl w:val="0"/>
          <w:numId w:val="153"/>
        </w:numPr>
        <w:rPr/>
      </w:pPr>
      <w:r>
        <w:t>NON-METAL:</w:t>
      </w:r>
      <w:r>
        <w:t xml:space="preserve"> No? for </w:t>
      </w:r>
      <w:r>
        <w:t>we not a perfect match</w:t>
      </w:r>
      <w:r>
        <w:t xml:space="preserve">. </w:t>
      </w:r>
      <w:r>
        <w:t>C</w:t>
      </w:r>
      <w:r>
        <w:t>huck it to me, I promise to catch</w:t>
      </w:r>
      <w:r>
        <w:t xml:space="preserve">, </w:t>
      </w:r>
      <w:r>
        <w:t>then we can live our separate ways</w:t>
      </w:r>
      <w:r>
        <w:t xml:space="preserve"> </w:t>
      </w:r>
      <w:r>
        <w:t>and live with full shells to the end of our days!</w:t>
      </w:r>
    </w:p>
    <w:p>
      <w:pPr>
        <w:pStyle w:val="style157"/>
        <w:numPr>
          <w:ilvl w:val="0"/>
          <w:numId w:val="153"/>
        </w:numPr>
        <w:rPr/>
      </w:pPr>
      <w:r>
        <w:t xml:space="preserve"> </w:t>
      </w:r>
      <w:r>
        <w:t>METAL:</w:t>
      </w:r>
      <w:r>
        <w:t xml:space="preserve"> </w:t>
      </w:r>
      <w:r>
        <w:t>so our tale comes to an end as positive and negative we shall remain friends</w:t>
      </w:r>
      <w:r>
        <w:t>.</w:t>
      </w:r>
    </w:p>
    <w:p>
      <w:pPr>
        <w:pStyle w:val="style157"/>
        <w:rPr/>
      </w:pPr>
    </w:p>
    <w:p>
      <w:pPr>
        <w:pStyle w:val="style157"/>
        <w:rPr>
          <w:b/>
        </w:rPr>
      </w:pPr>
      <w:r>
        <w:rPr>
          <w:b/>
        </w:rPr>
        <w:t xml:space="preserve">                                                                                                                                                                                                                         </w:t>
      </w:r>
    </w:p>
    <w:p>
      <w:pPr>
        <w:pStyle w:val="style157"/>
        <w:numPr>
          <w:ilvl w:val="0"/>
          <w:numId w:val="88"/>
        </w:numPr>
        <w:rPr/>
      </w:pPr>
      <w:r>
        <w:rPr>
          <w:shd w:val="clear" w:color="auto" w:fill="00ffff"/>
        </w:rPr>
        <w:t>A Group 1 Alkali Metal + a Group 7 Halogen non–metal</w:t>
      </w:r>
      <w:r>
        <w:t>e.g. sodium + chlorine ==&gt; sodium chloride NaCl or ionic formula Na</w:t>
      </w:r>
      <w:r>
        <w:rPr>
          <w:vertAlign w:val="superscript"/>
        </w:rPr>
        <w:t>+</w:t>
      </w:r>
      <w:r>
        <w:t>Cl</w:t>
      </w:r>
      <w:r>
        <w:rPr>
          <w:vertAlign w:val="superscript"/>
        </w:rPr>
        <w:t>–</w:t>
      </w:r>
      <w:r>
        <w:t xml:space="preserve">  </w:t>
      </w:r>
    </w:p>
    <w:p>
      <w:pPr>
        <w:pStyle w:val="style157"/>
        <w:numPr>
          <w:ilvl w:val="0"/>
          <w:numId w:val="88"/>
        </w:numPr>
        <w:rPr/>
      </w:pPr>
      <w:r>
        <w:t xml:space="preserve">In terms of electron arrangement in the formation of the ionic compound </w:t>
      </w:r>
      <w:r>
        <w:rPr>
          <w:bCs/>
        </w:rPr>
        <w:t>sodium chloride</w:t>
      </w:r>
      <w:r>
        <w:t>, the sodium donates its outer electron to a chlorine atom forming a single positive sodium ion and a single negative chloride ion.</w:t>
      </w:r>
    </w:p>
    <w:p>
      <w:pPr>
        <w:pStyle w:val="style157"/>
        <w:numPr>
          <w:ilvl w:val="0"/>
          <w:numId w:val="88"/>
        </w:numPr>
        <w:rPr/>
      </w:pPr>
      <w:r>
        <w:t xml:space="preserve">The atoms have become stable ions, because electronically via </w:t>
      </w:r>
      <w:r>
        <w:rPr>
          <w:bCs/>
        </w:rPr>
        <w:t>electron transfer</w:t>
      </w:r>
      <w:r>
        <w:t>.</w:t>
      </w:r>
    </w:p>
    <w:p>
      <w:pPr>
        <w:pStyle w:val="style157"/>
        <w:numPr>
          <w:ilvl w:val="0"/>
          <w:numId w:val="88"/>
        </w:numPr>
        <w:rPr/>
      </w:pPr>
      <w:r>
        <w:t>sodium becomes like neon (sodium ion, Na</w:t>
      </w:r>
      <w:r>
        <w:rPr>
          <w:vertAlign w:val="superscript"/>
        </w:rPr>
        <w:t>+</w:t>
      </w:r>
      <w:r>
        <w:t>) and chlorine like argon (chloride ion, Cl</w:t>
      </w:r>
      <w:r>
        <w:rPr>
          <w:vertAlign w:val="superscript"/>
        </w:rPr>
        <w:t>–</w:t>
      </w:r>
      <w:r>
        <w:t>).</w:t>
      </w:r>
    </w:p>
    <w:p>
      <w:pPr>
        <w:pStyle w:val="style157"/>
        <w:rPr/>
      </w:pPr>
      <w:r>
        <w:rPr>
          <w:bCs/>
        </w:rPr>
        <w:t xml:space="preserve"> Na</w:t>
      </w:r>
      <w:r>
        <w:t xml:space="preserve"> (2.8.1) + </w:t>
      </w:r>
      <w:r>
        <w:rPr>
          <w:bCs/>
        </w:rPr>
        <w:t>Cl</w:t>
      </w:r>
      <w:r>
        <w:t xml:space="preserve"> (2.8.7) ==&gt;</w:t>
      </w:r>
      <w:r>
        <w:rPr>
          <w:bCs/>
        </w:rPr>
        <w:t>Na</w:t>
      </w:r>
      <w:r>
        <w:rPr>
          <w:bCs/>
          <w:vertAlign w:val="superscript"/>
        </w:rPr>
        <w:t xml:space="preserve">+ </w:t>
      </w:r>
      <w:r>
        <w:t xml:space="preserve">(2.8) </w:t>
      </w:r>
      <w:r>
        <w:rPr>
          <w:bCs/>
        </w:rPr>
        <w:t>Cl</w:t>
      </w:r>
      <w:r>
        <w:rPr>
          <w:bCs/>
          <w:vertAlign w:val="superscript"/>
        </w:rPr>
        <w:t xml:space="preserve">– </w:t>
      </w:r>
      <w:r>
        <w:t xml:space="preserve">(2.8.8) </w:t>
      </w:r>
    </w:p>
    <w:p>
      <w:pPr>
        <w:pStyle w:val="style157"/>
        <w:numPr>
          <w:ilvl w:val="0"/>
          <w:numId w:val="89"/>
        </w:numPr>
        <w:rPr/>
      </w:pPr>
      <w:r>
        <w:t>It can be summarised electronically to give the stable 'noble gas' structures as [2,8,1] + [2,8,7] ==&gt; [2,8]</w:t>
      </w:r>
      <w:r>
        <w:rPr>
          <w:vertAlign w:val="superscript"/>
        </w:rPr>
        <w:t>+</w:t>
      </w:r>
      <w:r>
        <w:t xml:space="preserve"> [2,8,8]</w:t>
      </w:r>
      <w:r>
        <w:rPr>
          <w:vertAlign w:val="superscript"/>
        </w:rPr>
        <w:t>–</w:t>
      </w:r>
      <w:r>
        <w:t xml:space="preserve">  so both the sodium and chloride ions have a full outer shell like a noble gas.</w:t>
      </w:r>
    </w:p>
    <w:p>
      <w:pPr>
        <w:pStyle w:val="style157"/>
        <w:rPr/>
      </w:pPr>
      <w:r>
        <w:t xml:space="preserve">ONE </w:t>
      </w:r>
      <w:r>
        <w:rPr>
          <w:noProof/>
          <w:lang w:eastAsia="en-US"/>
        </w:rPr>
        <w:drawing>
          <wp:inline distL="0" distT="0" distB="0" distR="0">
            <wp:extent cx="548640" cy="579120"/>
            <wp:effectExtent l="0" t="0" r="3810" b="0"/>
            <wp:docPr id="1174" name="Picture 39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395"/>
                    <pic:cNvPicPr/>
                  </pic:nvPicPr>
                  <pic:blipFill>
                    <a:blip r:embed="rId75" cstate="print"/>
                    <a:srcRect l="0" t="0" r="0" b="0"/>
                    <a:stretch/>
                  </pic:blipFill>
                  <pic:spPr>
                    <a:xfrm rot="0">
                      <a:off x="0" y="0"/>
                      <a:ext cx="548640" cy="579120"/>
                    </a:xfrm>
                    <a:prstGeom prst="rect"/>
                    <a:ln>
                      <a:noFill/>
                    </a:ln>
                  </pic:spPr>
                </pic:pic>
              </a:graphicData>
            </a:graphic>
          </wp:inline>
        </w:drawing>
      </w:r>
      <w:r>
        <w:rPr>
          <w:noProof/>
          <w:lang w:eastAsia="en-US"/>
        </w:rPr>
        <w:drawing>
          <wp:inline distL="0" distT="0" distB="0" distR="0">
            <wp:extent cx="658495" cy="579120"/>
            <wp:effectExtent l="0" t="0" r="8255" b="0"/>
            <wp:docPr id="1175" name="Picture 394" descr="http://www.docbrown.info/page04/4_72bond/etrans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94"/>
                    <pic:cNvPicPr/>
                  </pic:nvPicPr>
                  <pic:blipFill>
                    <a:blip r:embed="rId76" cstate="print"/>
                    <a:srcRect l="0" t="0" r="0" b="0"/>
                    <a:stretch/>
                  </pic:blipFill>
                  <pic:spPr>
                    <a:xfrm rot="0">
                      <a:off x="0" y="0"/>
                      <a:ext cx="658495" cy="579120"/>
                    </a:xfrm>
                    <a:prstGeom prst="rect"/>
                    <a:ln>
                      <a:noFill/>
                    </a:ln>
                  </pic:spPr>
                </pic:pic>
              </a:graphicData>
            </a:graphic>
          </wp:inline>
        </w:drawing>
      </w:r>
      <w:r>
        <w:t>atom combines with</w:t>
      </w:r>
      <w:r>
        <w:rPr>
          <w:noProof/>
          <w:lang w:eastAsia="en-US"/>
        </w:rPr>
        <w:drawing>
          <wp:inline distL="0" distT="0" distB="0" distR="0">
            <wp:extent cx="658495" cy="579120"/>
            <wp:effectExtent l="0" t="0" r="8255" b="0"/>
            <wp:docPr id="1176" name="Picture 393" descr="http://www.docbrown.info/page04/4_72bond/etrans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393"/>
                    <pic:cNvPicPr/>
                  </pic:nvPicPr>
                  <pic:blipFill>
                    <a:blip r:embed="rId77" cstate="print"/>
                    <a:srcRect l="0" t="0" r="0" b="0"/>
                    <a:stretch/>
                  </pic:blipFill>
                  <pic:spPr>
                    <a:xfrm rot="0">
                      <a:off x="0" y="0"/>
                      <a:ext cx="658495" cy="579120"/>
                    </a:xfrm>
                    <a:prstGeom prst="rect"/>
                    <a:ln>
                      <a:noFill/>
                    </a:ln>
                  </pic:spPr>
                </pic:pic>
              </a:graphicData>
            </a:graphic>
          </wp:inline>
        </w:drawing>
      </w:r>
      <w:r>
        <w:t>ONE</w:t>
      </w:r>
      <w:r>
        <w:rPr>
          <w:noProof/>
          <w:lang w:eastAsia="en-US"/>
        </w:rPr>
        <w:drawing>
          <wp:inline distL="0" distT="0" distB="0" distR="0">
            <wp:extent cx="664210" cy="676910"/>
            <wp:effectExtent l="0" t="0" r="2540" b="8890"/>
            <wp:docPr id="1177" name="Picture 39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392"/>
                    <pic:cNvPicPr/>
                  </pic:nvPicPr>
                  <pic:blipFill>
                    <a:blip r:embed="rId78" cstate="print"/>
                    <a:srcRect l="0" t="0" r="0" b="0"/>
                    <a:stretch/>
                  </pic:blipFill>
                  <pic:spPr>
                    <a:xfrm rot="0">
                      <a:off x="0" y="0"/>
                      <a:ext cx="664210" cy="676910"/>
                    </a:xfrm>
                    <a:prstGeom prst="rect"/>
                    <a:ln>
                      <a:noFill/>
                    </a:ln>
                  </pic:spPr>
                </pic:pic>
              </a:graphicData>
            </a:graphic>
          </wp:inline>
        </w:drawing>
      </w:r>
      <w:r>
        <w:t xml:space="preserve"> atom to form </w:t>
      </w:r>
      <w:r>
        <w:rPr>
          <w:noProof/>
          <w:lang w:eastAsia="en-US"/>
        </w:rPr>
        <w:drawing>
          <wp:inline distL="0" distT="0" distB="0" distR="0">
            <wp:extent cx="664210" cy="530225"/>
            <wp:effectExtent l="0" t="0" r="2540" b="3175"/>
            <wp:docPr id="1178" name="Picture 39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391"/>
                    <pic:cNvPicPr/>
                  </pic:nvPicPr>
                  <pic:blipFill>
                    <a:blip r:embed="rId73" cstate="print"/>
                    <a:srcRect l="0" t="0" r="0" b="0"/>
                    <a:stretch/>
                  </pic:blipFill>
                  <pic:spPr>
                    <a:xfrm rot="0">
                      <a:off x="0" y="0"/>
                      <a:ext cx="664210" cy="530225"/>
                    </a:xfrm>
                    <a:prstGeom prst="rect"/>
                    <a:ln>
                      <a:noFill/>
                    </a:ln>
                  </pic:spPr>
                </pic:pic>
              </a:graphicData>
            </a:graphic>
          </wp:inline>
        </w:drawing>
      </w:r>
      <w:r>
        <w:rPr>
          <w:noProof/>
          <w:lang w:eastAsia="en-US"/>
        </w:rPr>
        <w:drawing>
          <wp:inline distL="0" distT="0" distB="0" distR="0">
            <wp:extent cx="944880" cy="895985"/>
            <wp:effectExtent l="0" t="0" r="7620" b="0"/>
            <wp:docPr id="1179" name="Picture 39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390"/>
                    <pic:cNvPicPr/>
                  </pic:nvPicPr>
                  <pic:blipFill>
                    <a:blip r:embed="rId74" cstate="print"/>
                    <a:srcRect l="0" t="0" r="0" b="0"/>
                    <a:stretch/>
                  </pic:blipFill>
                  <pic:spPr>
                    <a:xfrm rot="0">
                      <a:off x="0" y="0"/>
                      <a:ext cx="944880" cy="895985"/>
                    </a:xfrm>
                    <a:prstGeom prst="rect"/>
                    <a:ln>
                      <a:noFill/>
                    </a:ln>
                  </pic:spPr>
                </pic:pic>
              </a:graphicData>
            </a:graphic>
          </wp:inline>
        </w:drawing>
      </w:r>
    </w:p>
    <w:p>
      <w:pPr>
        <w:pStyle w:val="style157"/>
        <w:rPr/>
      </w:pPr>
      <w:r>
        <w:t>Note in this electron diagram, only the original outer electrons are shown above.</w:t>
      </w:r>
    </w:p>
    <w:p>
      <w:pPr>
        <w:pStyle w:val="style157"/>
        <w:numPr>
          <w:ilvl w:val="0"/>
          <w:numId w:val="89"/>
        </w:numPr>
        <w:rPr/>
      </w:pPr>
      <w:r>
        <w:t>The outer electron of the sodium atom (2.8.1) is transferred to the outer shell of the chlorine atom (2.8.7) giving it a complete octet shell of outer electrons, just like a noble gas (2.8.8). At the same time, the sodium ion also attains a stable noble gas electron structure (2.8).</w:t>
      </w:r>
    </w:p>
    <w:p>
      <w:pPr>
        <w:pStyle w:val="style157"/>
        <w:numPr>
          <w:ilvl w:val="0"/>
          <w:numId w:val="89"/>
        </w:numPr>
        <w:rPr/>
      </w:pPr>
      <w:r>
        <w:t>The valencies of Na and Cl are both 1, that is, the numerical charge on the ions. sodium fluoride NaF, potassium bromide KBr and lithium iodide LiI etc. will all be electronically similar.</w:t>
      </w:r>
    </w:p>
    <w:p>
      <w:pPr>
        <w:pStyle w:val="style157"/>
        <w:numPr>
          <w:ilvl w:val="0"/>
          <w:numId w:val="89"/>
        </w:numPr>
        <w:rPr/>
      </w:pPr>
      <w:r>
        <w:t>Only the outer valency electrons of the chlorine and sodium are used in bonding.Electron from the sodium atom is accepted by the chlorine atom to form the chloride ion (</w:t>
      </w:r>
      <w:r>
        <w:rPr>
          <w:bCs/>
        </w:rPr>
        <w:t>Cl</w:t>
      </w:r>
      <w:r>
        <w:rPr>
          <w:bCs/>
          <w:vertAlign w:val="superscript"/>
        </w:rPr>
        <w:t>–</w:t>
      </w:r>
      <w:r>
        <w:t>) while that of sodium forms sodium ion (</w:t>
      </w:r>
      <w:r>
        <w:rPr>
          <w:bCs/>
        </w:rPr>
        <w:t>Na</w:t>
      </w:r>
      <w:r>
        <w:rPr>
          <w:bCs/>
          <w:vertAlign w:val="superscript"/>
        </w:rPr>
        <w:t>+</w:t>
      </w:r>
      <w:r>
        <w:t> )</w:t>
      </w:r>
    </w:p>
    <w:p>
      <w:pPr>
        <w:pStyle w:val="style157"/>
        <w:numPr>
          <w:ilvl w:val="0"/>
          <w:numId w:val="89"/>
        </w:numPr>
        <w:rPr/>
      </w:pPr>
      <w:r>
        <w:t xml:space="preserve">The charge on the sodium ion </w:t>
      </w:r>
      <w:r>
        <w:rPr>
          <w:bCs/>
        </w:rPr>
        <w:t>Na</w:t>
      </w:r>
      <w:r>
        <w:rPr>
          <w:bCs/>
          <w:vertAlign w:val="superscript"/>
        </w:rPr>
        <w:t>+</w:t>
      </w:r>
      <w:r>
        <w:t xml:space="preserve"> is +1 units (by convention shown as just </w:t>
      </w:r>
      <w:r>
        <w:rPr>
          <w:bCs/>
        </w:rPr>
        <w:t>+</w:t>
      </w:r>
      <w:r>
        <w:t xml:space="preserve">) because there is one more positive proton than there are negative electrons in the </w:t>
      </w:r>
      <w:r>
        <w:rPr>
          <w:bCs/>
        </w:rPr>
        <w:t>sodium ion</w:t>
      </w:r>
      <w:r>
        <w:t xml:space="preserve"> (11p, 10e).</w:t>
      </w:r>
    </w:p>
    <w:p>
      <w:pPr>
        <w:pStyle w:val="style157"/>
        <w:numPr>
          <w:ilvl w:val="0"/>
          <w:numId w:val="89"/>
        </w:numPr>
        <w:rPr/>
      </w:pPr>
      <w:r>
        <w:t>The charge on the chloride ion</w:t>
      </w:r>
      <w:r>
        <w:rPr>
          <w:bCs/>
        </w:rPr>
        <w:t xml:space="preserve"> Cl</w:t>
      </w:r>
      <w:r>
        <w:rPr>
          <w:bCs/>
          <w:vertAlign w:val="superscript"/>
        </w:rPr>
        <w:t>–</w:t>
      </w:r>
      <w:r>
        <w:t xml:space="preserve"> is –1 units (by convention shown as just </w:t>
      </w:r>
      <w:r>
        <w:rPr>
          <w:bCs/>
        </w:rPr>
        <w:t>–</w:t>
      </w:r>
      <w:r>
        <w:t xml:space="preserve">) because there is one more negative electron than there are positive protons in the </w:t>
      </w:r>
      <w:r>
        <w:rPr>
          <w:bCs/>
        </w:rPr>
        <w:t>chloride ion</w:t>
      </w:r>
      <w:r>
        <w:t xml:space="preserve"> (17p, 18e). </w:t>
      </w:r>
    </w:p>
    <w:p>
      <w:pPr>
        <w:pStyle w:val="style157"/>
        <w:numPr>
          <w:ilvl w:val="0"/>
          <w:numId w:val="89"/>
        </w:numPr>
        <w:rPr/>
      </w:pPr>
      <w:r>
        <w:t>It is worthy to know that during chemical bonding electrons are used and NOT the protons (there is no change in the proton number)</w:t>
      </w:r>
    </w:p>
    <w:p>
      <w:pPr>
        <w:pStyle w:val="style157"/>
        <w:rPr/>
      </w:pPr>
      <w:r>
        <w:t>Note:</w:t>
      </w:r>
    </w:p>
    <w:p>
      <w:pPr>
        <w:pStyle w:val="style157"/>
        <w:rPr/>
      </w:pPr>
      <w:r>
        <w:rPr>
          <w:noProof/>
          <w:lang w:eastAsia="en-US"/>
        </w:rPr>
        <w:drawing>
          <wp:inline distL="0" distT="0" distB="0" distR="0">
            <wp:extent cx="1484768" cy="936254"/>
            <wp:effectExtent l="0" t="0" r="1270" b="0"/>
            <wp:docPr id="1180" name="Picture 389" descr="http://www.docbrown.info/page04/4_72bond/sodium_ion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389"/>
                    <pic:cNvPicPr/>
                  </pic:nvPicPr>
                  <pic:blipFill>
                    <a:blip r:embed="rId79" cstate="print"/>
                    <a:srcRect l="0" t="0" r="0" b="0"/>
                    <a:stretch/>
                  </pic:blipFill>
                  <pic:spPr>
                    <a:xfrm rot="0">
                      <a:off x="0" y="0"/>
                      <a:ext cx="1484768" cy="936254"/>
                    </a:xfrm>
                    <a:prstGeom prst="rect"/>
                    <a:ln>
                      <a:noFill/>
                    </a:ln>
                  </pic:spPr>
                </pic:pic>
              </a:graphicData>
            </a:graphic>
          </wp:inline>
        </w:drawing>
      </w:r>
      <w:r>
        <w:rPr>
          <w:noProof/>
          <w:lang w:eastAsia="en-US"/>
        </w:rPr>
        <w:drawing>
          <wp:inline distL="0" distT="0" distB="0" distR="0">
            <wp:extent cx="1170710" cy="931540"/>
            <wp:effectExtent l="0" t="0" r="0" b="2540"/>
            <wp:docPr id="1181" name="Picture 388" descr="http://www.docbrown.info/page04/4_72bond/chlor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388"/>
                    <pic:cNvPicPr/>
                  </pic:nvPicPr>
                  <pic:blipFill>
                    <a:blip r:embed="rId80" cstate="print"/>
                    <a:srcRect l="0" t="0" r="0" b="0"/>
                    <a:stretch/>
                  </pic:blipFill>
                  <pic:spPr>
                    <a:xfrm rot="0">
                      <a:off x="0" y="0"/>
                      <a:ext cx="1170710" cy="931540"/>
                    </a:xfrm>
                    <a:prstGeom prst="rect"/>
                    <a:ln>
                      <a:noFill/>
                    </a:ln>
                  </pic:spPr>
                </pic:pic>
              </a:graphicData>
            </a:graphic>
          </wp:inline>
        </w:drawing>
      </w:r>
      <w:r>
        <w:t xml:space="preserve">would represent the </w:t>
      </w:r>
      <w:r>
        <w:rPr>
          <w:bCs/>
        </w:rPr>
        <w:t>full electronic structure</w:t>
      </w:r>
      <w:r>
        <w:t xml:space="preserve"> diagram of the sodium ion [2.8] and the chloride ion [2.8.8], hence the full electronic structure of sodium chloride. </w:t>
      </w:r>
    </w:p>
    <w:p>
      <w:pPr>
        <w:pStyle w:val="style157"/>
        <w:numPr>
          <w:ilvl w:val="0"/>
          <w:numId w:val="90"/>
        </w:numPr>
        <w:rPr/>
      </w:pPr>
      <w:r>
        <w:t xml:space="preserve">Note that the 'blob' and 'x' electrons are identical, but their use is just a useful visual device to show how the ions are formed. </w:t>
      </w:r>
    </w:p>
    <w:p>
      <w:pPr>
        <w:pStyle w:val="style157"/>
        <w:numPr>
          <w:ilvl w:val="0"/>
          <w:numId w:val="90"/>
        </w:numPr>
        <w:rPr/>
      </w:pPr>
      <w:r>
        <w:t>The blue circle represents the nucleus.</w:t>
      </w:r>
    </w:p>
    <w:p>
      <w:pPr>
        <w:pStyle w:val="style157"/>
        <w:rPr/>
      </w:pPr>
      <w:r>
        <w:t>The electronic dot &amp; cross Lewis diagram for the ionic bonding in sodium chloride</w:t>
      </w:r>
    </w:p>
    <w:p>
      <w:pPr>
        <w:pStyle w:val="style157"/>
        <w:numPr>
          <w:ilvl w:val="0"/>
          <w:numId w:val="91"/>
        </w:numPr>
        <w:rPr/>
      </w:pPr>
      <w:r>
        <w:t>Li is 2.1, K is 2.8.8.1, F is 2.7, rest of dot and cross diagram is up to you.</w:t>
      </w:r>
    </w:p>
    <w:tbl>
      <w:tblPr>
        <w:tblW w:w="2580" w:type="dxa"/>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729"/>
        <w:gridCol w:w="516"/>
        <w:gridCol w:w="591"/>
        <w:gridCol w:w="606"/>
        <w:gridCol w:w="454"/>
      </w:tblGrid>
      <w:tr>
        <w:trPr>
          <w:tblCellSpacing w:w="15" w:type="dxa"/>
          <w:jc w:val="center"/>
        </w:trPr>
        <w:tc>
          <w:tcPr>
            <w:tcW w:w="49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Gp1\7</w:t>
            </w:r>
          </w:p>
        </w:tc>
        <w:tc>
          <w:tcPr>
            <w:tcW w:w="49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F</w:t>
            </w:r>
          </w:p>
        </w:tc>
        <w:tc>
          <w:tcPr>
            <w:tcW w:w="51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Cl</w:t>
            </w:r>
          </w:p>
        </w:tc>
        <w:tc>
          <w:tcPr>
            <w:tcW w:w="51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Br</w:t>
            </w:r>
          </w:p>
        </w:tc>
        <w:tc>
          <w:tcPr>
            <w:tcW w:w="51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w:t>
            </w:r>
          </w:p>
        </w:tc>
      </w:tr>
      <w:tr>
        <w:tblPrEx/>
        <w:trPr>
          <w:tblCellSpacing w:w="15" w:type="dxa"/>
          <w:jc w:val="center"/>
        </w:trPr>
        <w:tc>
          <w:tcPr>
            <w:tcW w:w="49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Li</w:t>
            </w:r>
          </w:p>
        </w:tc>
        <w:tc>
          <w:tcPr>
            <w:tcW w:w="49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LiF</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LiCl</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LiBr</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LiI</w:t>
            </w:r>
          </w:p>
        </w:tc>
      </w:tr>
      <w:tr>
        <w:tblPrEx/>
        <w:trPr>
          <w:tblCellSpacing w:w="15" w:type="dxa"/>
          <w:jc w:val="center"/>
        </w:trPr>
        <w:tc>
          <w:tcPr>
            <w:tcW w:w="49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Na</w:t>
            </w:r>
          </w:p>
        </w:tc>
        <w:tc>
          <w:tcPr>
            <w:tcW w:w="49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NaF</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NaCl</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NaBr</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NaI</w:t>
            </w:r>
          </w:p>
        </w:tc>
      </w:tr>
      <w:tr>
        <w:tblPrEx/>
        <w:trPr>
          <w:tblCellSpacing w:w="15" w:type="dxa"/>
          <w:jc w:val="center"/>
        </w:trPr>
        <w:tc>
          <w:tcPr>
            <w:tcW w:w="49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K</w:t>
            </w:r>
          </w:p>
        </w:tc>
        <w:tc>
          <w:tcPr>
            <w:tcW w:w="49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KF</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KCl</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KBr</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KI</w:t>
            </w:r>
          </w:p>
        </w:tc>
      </w:tr>
      <w:tr>
        <w:tblPrEx/>
        <w:trPr>
          <w:tblCellSpacing w:w="15" w:type="dxa"/>
          <w:jc w:val="center"/>
        </w:trPr>
        <w:tc>
          <w:tcPr>
            <w:tcW w:w="49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Rb</w:t>
            </w:r>
          </w:p>
        </w:tc>
        <w:tc>
          <w:tcPr>
            <w:tcW w:w="49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Rb</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RbCl</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RbBr</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RbI</w:t>
            </w:r>
          </w:p>
        </w:tc>
      </w:tr>
      <w:tr>
        <w:tblPrEx/>
        <w:trPr>
          <w:tblCellSpacing w:w="15" w:type="dxa"/>
          <w:jc w:val="center"/>
        </w:trPr>
        <w:tc>
          <w:tcPr>
            <w:tcW w:w="49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Cs</w:t>
            </w:r>
          </w:p>
        </w:tc>
        <w:tc>
          <w:tcPr>
            <w:tcW w:w="49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CsF</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CsCl</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CsBr</w:t>
            </w:r>
          </w:p>
        </w:tc>
        <w:tc>
          <w:tcPr>
            <w:tcW w:w="51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CsI</w:t>
            </w:r>
          </w:p>
        </w:tc>
      </w:tr>
    </w:tbl>
    <w:p>
      <w:pPr>
        <w:pStyle w:val="style157"/>
        <w:numPr>
          <w:ilvl w:val="0"/>
          <w:numId w:val="91"/>
        </w:numPr>
        <w:rPr/>
      </w:pPr>
      <w:r>
        <w:t>All the formula highlighted in yellow can be described in the same way as sodium chloride</w:t>
      </w:r>
    </w:p>
    <w:p>
      <w:pPr>
        <w:pStyle w:val="style157"/>
        <w:numPr>
          <w:ilvl w:val="0"/>
          <w:numId w:val="91"/>
        </w:numPr>
        <w:rPr/>
      </w:pPr>
      <w:r>
        <w:t>The Group 1 Alkali Metal atom loses one electron to form a singly charged positive ion</w:t>
      </w:r>
    </w:p>
    <w:p>
      <w:pPr>
        <w:pStyle w:val="style157"/>
        <w:numPr>
          <w:ilvl w:val="0"/>
          <w:numId w:val="91"/>
        </w:numPr>
        <w:rPr/>
      </w:pPr>
      <w:r>
        <w:t>The Group 7 Halogen atom gains one electron to form a singly charged negative ion</w:t>
      </w:r>
    </w:p>
    <w:p>
      <w:pPr>
        <w:pStyle w:val="style157"/>
        <w:rPr/>
      </w:pPr>
    </w:p>
    <w:p>
      <w:pPr>
        <w:pStyle w:val="style157"/>
        <w:rPr/>
      </w:pPr>
      <w:r>
        <w:rPr>
          <w:shd w:val="clear" w:color="auto" w:fill="00ffff"/>
        </w:rPr>
        <w:t>A Group 2 Alkaline Earth Metal + a Group 7 Halogen non–metal</w:t>
      </w:r>
    </w:p>
    <w:p>
      <w:pPr>
        <w:pStyle w:val="style157"/>
        <w:rPr/>
      </w:pPr>
      <w:r>
        <w:t>e.g. magnesium + chlorine ==&gt;</w:t>
      </w:r>
      <w:r>
        <w:rPr>
          <w:bCs/>
        </w:rPr>
        <w:t>magnesium chloride MgCl</w:t>
      </w:r>
      <w:r>
        <w:rPr>
          <w:bCs/>
          <w:vertAlign w:val="subscript"/>
        </w:rPr>
        <w:t xml:space="preserve">2 </w:t>
      </w:r>
      <w:r>
        <w:t xml:space="preserve">or ionic formula </w:t>
      </w:r>
      <w:r>
        <w:rPr>
          <w:bCs/>
        </w:rPr>
        <w:t>Mg</w:t>
      </w:r>
      <w:r>
        <w:rPr>
          <w:bCs/>
          <w:vertAlign w:val="superscript"/>
        </w:rPr>
        <w:t>2+</w:t>
      </w:r>
      <w:r>
        <w:rPr>
          <w:bCs/>
        </w:rPr>
        <w:t>(Cl</w:t>
      </w:r>
      <w:r>
        <w:rPr>
          <w:bCs/>
          <w:vertAlign w:val="superscript"/>
        </w:rPr>
        <w:t>–</w:t>
      </w:r>
      <w:r>
        <w:rPr>
          <w:bCs/>
        </w:rPr>
        <w:t>)</w:t>
      </w:r>
      <w:r>
        <w:rPr>
          <w:bCs/>
          <w:vertAlign w:val="subscript"/>
        </w:rPr>
        <w:t>2</w:t>
      </w:r>
      <w:r>
        <w:t xml:space="preserve">  </w:t>
      </w:r>
    </w:p>
    <w:p>
      <w:pPr>
        <w:pStyle w:val="style157"/>
        <w:numPr>
          <w:ilvl w:val="0"/>
          <w:numId w:val="92"/>
        </w:numPr>
        <w:rPr/>
      </w:pPr>
      <w:r>
        <w:t xml:space="preserve">In terms of electron arrangement in the formation of the ionic compound, </w:t>
      </w:r>
      <w:r>
        <w:rPr>
          <w:bCs/>
        </w:rPr>
        <w:t>magnesium chloride</w:t>
      </w:r>
      <w:r>
        <w:t xml:space="preserve">, the magnesium donates its two outer electrons to two chlorine atoms forming a double positive magnesium ion and two single negative chloride ions via </w:t>
      </w:r>
      <w:r>
        <w:rPr>
          <w:bCs/>
        </w:rPr>
        <w:t>electron transfer</w:t>
      </w:r>
      <w:r>
        <w:t>.</w:t>
      </w:r>
    </w:p>
    <w:p>
      <w:pPr>
        <w:pStyle w:val="style157"/>
        <w:numPr>
          <w:ilvl w:val="0"/>
          <w:numId w:val="92"/>
        </w:numPr>
        <w:rPr/>
      </w:pPr>
      <w:r>
        <w:t>The atoms have become stable ions, because electronically, magnesium becomes like neon and chlorine like argon.</w:t>
      </w:r>
    </w:p>
    <w:p>
      <w:pPr>
        <w:pStyle w:val="style157"/>
        <w:rPr/>
      </w:pPr>
      <w:r>
        <w:rPr>
          <w:bCs/>
        </w:rPr>
        <w:t>Mg</w:t>
      </w:r>
      <w:r>
        <w:t xml:space="preserve"> (2.8.2) + 2</w:t>
      </w:r>
      <w:r>
        <w:rPr>
          <w:bCs/>
        </w:rPr>
        <w:t>Cl</w:t>
      </w:r>
      <w:r>
        <w:t xml:space="preserve"> (2.8.7) ==&gt;</w:t>
      </w:r>
      <w:r>
        <w:rPr>
          <w:bCs/>
        </w:rPr>
        <w:t>Mg</w:t>
      </w:r>
      <w:r>
        <w:rPr>
          <w:bCs/>
          <w:vertAlign w:val="superscript"/>
        </w:rPr>
        <w:t>2+</w:t>
      </w:r>
      <w:r>
        <w:t xml:space="preserve"> (2.8) 2</w:t>
      </w:r>
      <w:r>
        <w:rPr>
          <w:bCs/>
        </w:rPr>
        <w:t>Cl</w:t>
      </w:r>
      <w:r>
        <w:rPr>
          <w:bCs/>
          <w:vertAlign w:val="superscript"/>
        </w:rPr>
        <w:t>–</w:t>
      </w:r>
      <w:r>
        <w:t xml:space="preserve"> (2.8.8) can be summarised electronically as [2,8,2] + 2[2,8,7] ==&gt; [2,8]</w:t>
      </w:r>
      <w:r>
        <w:rPr>
          <w:vertAlign w:val="superscript"/>
        </w:rPr>
        <w:t>2+</w:t>
      </w:r>
      <w:r>
        <w:t xml:space="preserve"> [2,8,8]</w:t>
      </w:r>
      <w:r>
        <w:rPr>
          <w:vertAlign w:val="superscript"/>
        </w:rPr>
        <w:t>–</w:t>
      </w:r>
      <w:r>
        <w:rPr>
          <w:vertAlign w:val="subscript"/>
        </w:rPr>
        <w:t>2</w:t>
      </w:r>
      <w:r>
        <w:t xml:space="preserve">  via </w:t>
      </w:r>
      <w:r>
        <w:rPr>
          <w:bCs/>
        </w:rPr>
        <w:t>electron transfer.</w:t>
      </w:r>
      <w:r>
        <w:t xml:space="preserve"> so both the magnesium and chloride ions have a full outer shell of electrons like a noble gas</w:t>
      </w:r>
    </w:p>
    <w:p>
      <w:pPr>
        <w:pStyle w:val="style157"/>
        <w:rPr/>
      </w:pPr>
      <w:r>
        <w:t xml:space="preserve">ONE </w:t>
      </w:r>
      <w:r>
        <w:rPr>
          <w:noProof/>
          <w:lang w:eastAsia="en-US"/>
        </w:rPr>
        <w:drawing>
          <wp:inline distL="0" distT="0" distB="0" distR="0">
            <wp:extent cx="560705" cy="640080"/>
            <wp:effectExtent l="0" t="0" r="0" b="7620"/>
            <wp:docPr id="1182" name="Picture 38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387"/>
                    <pic:cNvPicPr/>
                  </pic:nvPicPr>
                  <pic:blipFill>
                    <a:blip r:embed="rId81" cstate="print"/>
                    <a:srcRect l="0" t="0" r="0" b="0"/>
                    <a:stretch/>
                  </pic:blipFill>
                  <pic:spPr>
                    <a:xfrm rot="0">
                      <a:off x="0" y="0"/>
                      <a:ext cx="560705" cy="640080"/>
                    </a:xfrm>
                    <a:prstGeom prst="rect"/>
                    <a:ln>
                      <a:noFill/>
                    </a:ln>
                  </pic:spPr>
                </pic:pic>
              </a:graphicData>
            </a:graphic>
          </wp:inline>
        </w:drawing>
      </w:r>
      <w:r>
        <w:rPr>
          <w:noProof/>
          <w:lang w:eastAsia="en-US"/>
        </w:rPr>
        <w:drawing>
          <wp:inline distL="0" distT="0" distB="0" distR="0">
            <wp:extent cx="658495" cy="579120"/>
            <wp:effectExtent l="0" t="0" r="8255" b="0"/>
            <wp:docPr id="1183" name="Picture 386" descr="http://www.docbrown.info/page04/4_72bond/etrans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86"/>
                    <pic:cNvPicPr/>
                  </pic:nvPicPr>
                  <pic:blipFill>
                    <a:blip r:embed="rId76" cstate="print"/>
                    <a:srcRect l="0" t="0" r="0" b="0"/>
                    <a:stretch/>
                  </pic:blipFill>
                  <pic:spPr>
                    <a:xfrm rot="0">
                      <a:off x="0" y="0"/>
                      <a:ext cx="658495" cy="579120"/>
                    </a:xfrm>
                    <a:prstGeom prst="rect"/>
                    <a:ln>
                      <a:noFill/>
                    </a:ln>
                  </pic:spPr>
                </pic:pic>
              </a:graphicData>
            </a:graphic>
          </wp:inline>
        </w:drawing>
      </w:r>
      <w:r>
        <w:t>atom combines with</w:t>
      </w:r>
      <w:r>
        <w:rPr>
          <w:noProof/>
          <w:lang w:eastAsia="en-US"/>
        </w:rPr>
        <w:drawing>
          <wp:inline distL="0" distT="0" distB="0" distR="0">
            <wp:extent cx="658495" cy="579120"/>
            <wp:effectExtent l="0" t="0" r="8255" b="0"/>
            <wp:docPr id="1184" name="Picture 385" descr="http://www.docbrown.info/page04/4_72bond/etrans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385"/>
                    <pic:cNvPicPr/>
                  </pic:nvPicPr>
                  <pic:blipFill>
                    <a:blip r:embed="rId77" cstate="print"/>
                    <a:srcRect l="0" t="0" r="0" b="0"/>
                    <a:stretch/>
                  </pic:blipFill>
                  <pic:spPr>
                    <a:xfrm rot="0">
                      <a:off x="0" y="0"/>
                      <a:ext cx="658495" cy="579120"/>
                    </a:xfrm>
                    <a:prstGeom prst="rect"/>
                    <a:ln>
                      <a:noFill/>
                    </a:ln>
                  </pic:spPr>
                </pic:pic>
              </a:graphicData>
            </a:graphic>
          </wp:inline>
        </w:drawing>
      </w:r>
      <w:r>
        <w:t xml:space="preserve">TWO </w:t>
      </w:r>
      <w:r>
        <w:rPr>
          <w:noProof/>
          <w:lang w:eastAsia="en-US"/>
        </w:rPr>
        <w:drawing>
          <wp:inline distL="0" distT="0" distB="0" distR="0">
            <wp:extent cx="664210" cy="676910"/>
            <wp:effectExtent l="0" t="0" r="2540" b="8890"/>
            <wp:docPr id="1185" name="Picture 38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384"/>
                    <pic:cNvPicPr/>
                  </pic:nvPicPr>
                  <pic:blipFill>
                    <a:blip r:embed="rId78" cstate="print"/>
                    <a:srcRect l="0" t="0" r="0" b="0"/>
                    <a:stretch/>
                  </pic:blipFill>
                  <pic:spPr>
                    <a:xfrm rot="0">
                      <a:off x="0" y="0"/>
                      <a:ext cx="664210" cy="676910"/>
                    </a:xfrm>
                    <a:prstGeom prst="rect"/>
                    <a:ln>
                      <a:noFill/>
                    </a:ln>
                  </pic:spPr>
                </pic:pic>
              </a:graphicData>
            </a:graphic>
          </wp:inline>
        </w:drawing>
      </w:r>
      <w:r>
        <w:t xml:space="preserve">atoms to form </w:t>
      </w:r>
      <w:r>
        <w:rPr>
          <w:noProof/>
          <w:lang w:eastAsia="en-US"/>
        </w:rPr>
        <w:drawing>
          <wp:inline distL="0" distT="0" distB="0" distR="0">
            <wp:extent cx="847090" cy="524510"/>
            <wp:effectExtent l="0" t="0" r="0" b="8890"/>
            <wp:docPr id="1186" name="Picture 38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383"/>
                    <pic:cNvPicPr/>
                  </pic:nvPicPr>
                  <pic:blipFill>
                    <a:blip r:embed="rId82" cstate="print"/>
                    <a:srcRect l="0" t="0" r="0" b="0"/>
                    <a:stretch/>
                  </pic:blipFill>
                  <pic:spPr>
                    <a:xfrm rot="0">
                      <a:off x="0" y="0"/>
                      <a:ext cx="847090" cy="524510"/>
                    </a:xfrm>
                    <a:prstGeom prst="rect"/>
                    <a:ln>
                      <a:noFill/>
                    </a:ln>
                  </pic:spPr>
                </pic:pic>
              </a:graphicData>
            </a:graphic>
          </wp:inline>
        </w:drawing>
      </w:r>
      <w:r>
        <w:rPr>
          <w:noProof/>
          <w:lang w:eastAsia="en-US"/>
        </w:rPr>
        <w:drawing>
          <wp:inline distL="0" distT="0" distB="0" distR="0">
            <wp:extent cx="944880" cy="932815"/>
            <wp:effectExtent l="0" t="0" r="7620" b="635"/>
            <wp:docPr id="1187" name="Picture 38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382"/>
                    <pic:cNvPicPr/>
                  </pic:nvPicPr>
                  <pic:blipFill>
                    <a:blip r:embed="rId83" cstate="print"/>
                    <a:srcRect l="0" t="0" r="0" b="0"/>
                    <a:stretch/>
                  </pic:blipFill>
                  <pic:spPr>
                    <a:xfrm rot="0">
                      <a:off x="0" y="0"/>
                      <a:ext cx="944880" cy="932815"/>
                    </a:xfrm>
                    <a:prstGeom prst="rect"/>
                    <a:ln>
                      <a:noFill/>
                    </a:ln>
                  </pic:spPr>
                </pic:pic>
              </a:graphicData>
            </a:graphic>
          </wp:inline>
        </w:drawing>
      </w:r>
    </w:p>
    <w:p>
      <w:pPr>
        <w:pStyle w:val="style157"/>
        <w:rPr/>
      </w:pPr>
      <w:r>
        <w:t>Note, in this electron diagram, only the original outer electrons are shown above.</w:t>
      </w:r>
    </w:p>
    <w:p>
      <w:pPr>
        <w:pStyle w:val="style157"/>
        <w:numPr>
          <w:ilvl w:val="0"/>
          <w:numId w:val="93"/>
        </w:numPr>
        <w:rPr/>
      </w:pPr>
      <w:r>
        <w:t>The outer electrons of the magnesium atoms (2.8.2) are transferred to the outer shell of the chlorine atom (2.8.7) giving it a complete octet shell of outer electrons, just like a noble gas (2.8.8). At the same time, the magnesium ion also attains a stable noble gas electron structure (2.8).</w:t>
      </w:r>
    </w:p>
    <w:p>
      <w:pPr>
        <w:pStyle w:val="style157"/>
        <w:rPr>
          <w:b/>
        </w:rPr>
      </w:pPr>
      <w:r>
        <w:rPr>
          <w:b/>
        </w:rPr>
        <w:t>NOTE :</w:t>
      </w:r>
    </w:p>
    <w:p>
      <w:pPr>
        <w:pStyle w:val="style157"/>
        <w:rPr/>
      </w:pPr>
      <w:r>
        <w:t>You can draw two separate chloride ions, but in these examples square brackets and a number subscript have been used, as in ordinary chemical formula.</w:t>
      </w:r>
    </w:p>
    <w:p>
      <w:pPr>
        <w:pStyle w:val="style157"/>
        <w:numPr>
          <w:ilvl w:val="0"/>
          <w:numId w:val="93"/>
        </w:numPr>
        <w:rPr/>
      </w:pPr>
      <w:r>
        <w:t>The valency of Mg is 2 and chlorine 1, i.e. the numerical charges of the ions.</w:t>
      </w:r>
    </w:p>
    <w:p>
      <w:pPr>
        <w:pStyle w:val="style157"/>
        <w:numPr>
          <w:ilvl w:val="0"/>
          <w:numId w:val="93"/>
        </w:numPr>
        <w:rPr/>
      </w:pPr>
      <w:r>
        <w:t>Beryllium fluoride BeF</w:t>
      </w:r>
      <w:r>
        <w:rPr>
          <w:vertAlign w:val="subscript"/>
        </w:rPr>
        <w:t>2</w:t>
      </w:r>
      <w:r>
        <w:t>, magnesium bromide MgBr</w:t>
      </w:r>
      <w:r>
        <w:rPr>
          <w:vertAlign w:val="subscript"/>
        </w:rPr>
        <w:t>2</w:t>
      </w:r>
      <w:r>
        <w:t>, calcium chloride CaCl</w:t>
      </w:r>
      <w:r>
        <w:rPr>
          <w:vertAlign w:val="subscript"/>
        </w:rPr>
        <w:t>2</w:t>
      </w:r>
      <w:r>
        <w:t xml:space="preserve"> or barium iodide BaI</w:t>
      </w:r>
      <w:r>
        <w:rPr>
          <w:vertAlign w:val="subscript"/>
        </w:rPr>
        <w:t>2</w:t>
      </w:r>
      <w:r>
        <w:t xml:space="preserve"> etc. will all be electronically similar(since they are in same groups).</w:t>
      </w:r>
    </w:p>
    <w:p>
      <w:pPr>
        <w:pStyle w:val="style157"/>
        <w:rPr/>
      </w:pPr>
      <w:r>
        <w:rPr>
          <w:noProof/>
          <w:lang w:eastAsia="en-US"/>
        </w:rPr>
        <w:drawing>
          <wp:inline distL="0" distT="0" distB="0" distR="0">
            <wp:extent cx="1639570" cy="1597025"/>
            <wp:effectExtent l="0" t="0" r="0" b="3175"/>
            <wp:docPr id="1188" name="Picture 381" descr="http://www.docbrown.info/page04/4_72bond/chlor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381"/>
                    <pic:cNvPicPr/>
                  </pic:nvPicPr>
                  <pic:blipFill>
                    <a:blip r:embed="rId80" cstate="print"/>
                    <a:srcRect l="0" t="0" r="0" b="0"/>
                    <a:stretch/>
                  </pic:blipFill>
                  <pic:spPr>
                    <a:xfrm rot="0">
                      <a:off x="0" y="0"/>
                      <a:ext cx="1639570" cy="1597025"/>
                    </a:xfrm>
                    <a:prstGeom prst="rect"/>
                    <a:ln>
                      <a:noFill/>
                    </a:ln>
                  </pic:spPr>
                </pic:pic>
              </a:graphicData>
            </a:graphic>
          </wp:inline>
        </w:drawing>
      </w:r>
      <w:r>
        <w:rPr>
          <w:noProof/>
          <w:lang w:eastAsia="en-US"/>
        </w:rPr>
        <w:drawing>
          <wp:inline distL="0" distT="0" distB="0" distR="0">
            <wp:extent cx="1402080" cy="1188720"/>
            <wp:effectExtent l="0" t="0" r="7620" b="0"/>
            <wp:docPr id="1189" name="Picture 380" descr="http://www.docbrown.info/page04/4_72bond/magnes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380"/>
                    <pic:cNvPicPr/>
                  </pic:nvPicPr>
                  <pic:blipFill>
                    <a:blip r:embed="rId84" cstate="print"/>
                    <a:srcRect l="0" t="0" r="0" b="0"/>
                    <a:stretch/>
                  </pic:blipFill>
                  <pic:spPr>
                    <a:xfrm rot="0">
                      <a:off x="0" y="0"/>
                      <a:ext cx="1402080" cy="1188720"/>
                    </a:xfrm>
                    <a:prstGeom prst="rect"/>
                    <a:ln>
                      <a:noFill/>
                    </a:ln>
                  </pic:spPr>
                </pic:pic>
              </a:graphicData>
            </a:graphic>
          </wp:inline>
        </w:drawing>
      </w:r>
      <w:r>
        <w:rPr>
          <w:noProof/>
          <w:lang w:eastAsia="en-US"/>
        </w:rPr>
        <w:drawing>
          <wp:inline distL="0" distT="0" distB="0" distR="0">
            <wp:extent cx="1639570" cy="1597025"/>
            <wp:effectExtent l="0" t="0" r="0" b="3175"/>
            <wp:docPr id="1190" name="Picture 379" descr="http://www.docbrown.info/page04/4_72bond/chlor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379"/>
                    <pic:cNvPicPr/>
                  </pic:nvPicPr>
                  <pic:blipFill>
                    <a:blip r:embed="rId80" cstate="print"/>
                    <a:srcRect l="0" t="0" r="0" b="0"/>
                    <a:stretch/>
                  </pic:blipFill>
                  <pic:spPr>
                    <a:xfrm rot="0">
                      <a:off x="0" y="0"/>
                      <a:ext cx="1639570" cy="1597025"/>
                    </a:xfrm>
                    <a:prstGeom prst="rect"/>
                    <a:ln>
                      <a:noFill/>
                    </a:ln>
                  </pic:spPr>
                </pic:pic>
              </a:graphicData>
            </a:graphic>
          </wp:inline>
        </w:drawing>
      </w:r>
      <w:r>
        <w:t xml:space="preserve">Represents the </w:t>
      </w:r>
      <w:r>
        <w:rPr>
          <w:bCs/>
        </w:rPr>
        <w:t>full electronic structure</w:t>
      </w:r>
      <w:r>
        <w:t xml:space="preserve"> diagram of the magnesium ion [2.8] and the chloride ion [2.8.8], hence the full electronic structure of magnesium chloride.</w:t>
      </w:r>
    </w:p>
    <w:p>
      <w:pPr>
        <w:pStyle w:val="style157"/>
        <w:numPr>
          <w:ilvl w:val="0"/>
          <w:numId w:val="94"/>
        </w:numPr>
        <w:rPr/>
      </w:pPr>
      <w:r>
        <w:t>Note that the 'blob' and 'x' electrons are identical, but their use is just a useful visual device to show how the ion is formed. The blue circle represents the nucleus.</w:t>
      </w:r>
    </w:p>
    <w:p>
      <w:pPr>
        <w:pStyle w:val="style157"/>
        <w:rPr/>
      </w:pPr>
      <w:r>
        <w:t> </w:t>
      </w:r>
    </w:p>
    <w:p>
      <w:pPr>
        <w:pStyle w:val="style157"/>
        <w:numPr>
          <w:ilvl w:val="0"/>
          <w:numId w:val="94"/>
        </w:numPr>
        <w:rPr/>
      </w:pPr>
      <w:r>
        <w:t xml:space="preserve">Ca is 2.8.8.2, Cl is 2.8.7, F is 2.7 rest of dot and cross diagrams are up to you, but </w:t>
      </w:r>
      <w:r>
        <w:rPr>
          <w:bCs/>
        </w:rPr>
        <w:t>calcium chloride</w:t>
      </w:r>
      <w:r>
        <w:t xml:space="preserve"> is shown below.</w:t>
      </w:r>
    </w:p>
    <w:p>
      <w:pPr>
        <w:pStyle w:val="style157"/>
        <w:numPr>
          <w:ilvl w:val="0"/>
          <w:numId w:val="94"/>
        </w:numPr>
        <w:rPr/>
      </w:pPr>
      <w:r>
        <w:t>The calcium atoms transfer their two outer electrons to the outer shell of two chlorine atoms</w:t>
      </w:r>
    </w:p>
    <w:p>
      <w:pPr>
        <w:pStyle w:val="style157"/>
        <w:rPr/>
      </w:pPr>
      <w:r>
        <w:rPr>
          <w:noProof/>
          <w:lang w:eastAsia="en-US"/>
        </w:rPr>
        <w:drawing>
          <wp:inline distL="0" distT="0" distB="0" distR="0">
            <wp:extent cx="1639570" cy="1597025"/>
            <wp:effectExtent l="0" t="0" r="0" b="3175"/>
            <wp:docPr id="1191" name="Picture 378" descr="http://www.docbrown.info/page04/4_72bond/chlor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378"/>
                    <pic:cNvPicPr/>
                  </pic:nvPicPr>
                  <pic:blipFill>
                    <a:blip r:embed="rId80" cstate="print"/>
                    <a:srcRect l="0" t="0" r="0" b="0"/>
                    <a:stretch/>
                  </pic:blipFill>
                  <pic:spPr>
                    <a:xfrm rot="0">
                      <a:off x="0" y="0"/>
                      <a:ext cx="1639570" cy="1597025"/>
                    </a:xfrm>
                    <a:prstGeom prst="rect"/>
                    <a:ln>
                      <a:noFill/>
                    </a:ln>
                  </pic:spPr>
                </pic:pic>
              </a:graphicData>
            </a:graphic>
          </wp:inline>
        </w:drawing>
      </w:r>
      <w:r>
        <w:rPr>
          <w:noProof/>
          <w:lang w:eastAsia="en-US"/>
        </w:rPr>
        <w:drawing>
          <wp:inline distL="0" distT="0" distB="0" distR="0">
            <wp:extent cx="1657985" cy="1505585"/>
            <wp:effectExtent l="0" t="0" r="0" b="0"/>
            <wp:docPr id="1192" name="Picture 377" descr="http://www.docbrown.info/page04/4_72bond/calc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377"/>
                    <pic:cNvPicPr/>
                  </pic:nvPicPr>
                  <pic:blipFill>
                    <a:blip r:embed="rId85" cstate="print"/>
                    <a:srcRect l="0" t="0" r="0" b="0"/>
                    <a:stretch/>
                  </pic:blipFill>
                  <pic:spPr>
                    <a:xfrm rot="0">
                      <a:off x="0" y="0"/>
                      <a:ext cx="1657985" cy="1505585"/>
                    </a:xfrm>
                    <a:prstGeom prst="rect"/>
                    <a:ln>
                      <a:noFill/>
                    </a:ln>
                  </pic:spPr>
                </pic:pic>
              </a:graphicData>
            </a:graphic>
          </wp:inline>
        </w:drawing>
      </w:r>
      <w:r>
        <w:rPr>
          <w:noProof/>
          <w:lang w:eastAsia="en-US"/>
        </w:rPr>
        <w:drawing>
          <wp:inline distL="0" distT="0" distB="0" distR="0">
            <wp:extent cx="1639570" cy="1597025"/>
            <wp:effectExtent l="0" t="0" r="0" b="3175"/>
            <wp:docPr id="1193" name="Picture 376" descr="http://www.docbrown.info/page04/4_72bond/chlor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376"/>
                    <pic:cNvPicPr/>
                  </pic:nvPicPr>
                  <pic:blipFill>
                    <a:blip r:embed="rId80" cstate="print"/>
                    <a:srcRect l="0" t="0" r="0" b="0"/>
                    <a:stretch/>
                  </pic:blipFill>
                  <pic:spPr>
                    <a:xfrm rot="0">
                      <a:off x="0" y="0"/>
                      <a:ext cx="1639570" cy="1597025"/>
                    </a:xfrm>
                    <a:prstGeom prst="rect"/>
                    <a:ln>
                      <a:noFill/>
                    </a:ln>
                  </pic:spPr>
                </pic:pic>
              </a:graphicData>
            </a:graphic>
          </wp:inline>
        </w:drawing>
      </w:r>
    </w:p>
    <w:p>
      <w:pPr>
        <w:pStyle w:val="style157"/>
        <w:rPr/>
      </w:pPr>
      <w:r>
        <w:t>CALCIUM CHLORIDE</w:t>
      </w:r>
    </w:p>
    <w:p>
      <w:pPr>
        <w:pStyle w:val="style157"/>
        <w:rPr/>
      </w:pPr>
    </w:p>
    <w:p>
      <w:pPr>
        <w:pStyle w:val="style157"/>
        <w:rPr/>
      </w:pPr>
      <w:r>
        <w:t>The electronic dot &amp; cross Lewis diagram for the ionic bonding in calcium chloride</w:t>
      </w:r>
    </w:p>
    <w:p>
      <w:pPr>
        <w:pStyle w:val="style157"/>
        <w:numPr>
          <w:ilvl w:val="0"/>
          <w:numId w:val="95"/>
        </w:numPr>
        <w:rPr/>
      </w:pPr>
      <w:r>
        <w:t xml:space="preserve">The two outer electrons of the calcium atoms (2.8.8.2) are transferred to the outer shell of two chlorine atoms (2.8.7) until it has a complete octet shell of outer electrons, just like a noble gas (2.8.8). </w:t>
      </w:r>
    </w:p>
    <w:p>
      <w:pPr>
        <w:pStyle w:val="style157"/>
        <w:numPr>
          <w:ilvl w:val="0"/>
          <w:numId w:val="95"/>
        </w:numPr>
        <w:rPr/>
      </w:pPr>
      <w:r>
        <w:t>At the same time, the calcium ion also attains a stable noble gas electron structure (2.8.8). The blue circle represents the nucleus.</w:t>
      </w:r>
    </w:p>
    <w:tbl>
      <w:tblPr>
        <w:tblW w:w="1000" w:type="pct"/>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729"/>
        <w:gridCol w:w="635"/>
        <w:gridCol w:w="710"/>
        <w:gridCol w:w="725"/>
        <w:gridCol w:w="574"/>
      </w:tblGrid>
      <w:tr>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Gp2\7</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F</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Cl</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Br</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Mg</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MgF</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MgCl</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MgBr</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MgI</w:t>
            </w:r>
            <w:r>
              <w:rPr>
                <w:vertAlign w:val="subscript"/>
              </w:rPr>
              <w:t>2</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Ca</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CaF</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CaCl</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CaBr</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CaI</w:t>
            </w:r>
            <w:r>
              <w:rPr>
                <w:vertAlign w:val="subscript"/>
              </w:rPr>
              <w:t>2</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Sr</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SrF</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SrCl</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SrBr</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SrI</w:t>
            </w:r>
            <w:r>
              <w:rPr>
                <w:vertAlign w:val="subscript"/>
              </w:rPr>
              <w:t>2</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Ba</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BaF</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BaCl</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BaBr</w:t>
            </w:r>
            <w:r>
              <w:rPr>
                <w:vertAlign w:val="subscript"/>
              </w:rPr>
              <w:t>2</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BaI</w:t>
            </w:r>
            <w:r>
              <w:rPr>
                <w:vertAlign w:val="subscript"/>
              </w:rPr>
              <w:t>2</w:t>
            </w:r>
          </w:p>
        </w:tc>
      </w:tr>
    </w:tbl>
    <w:p>
      <w:pPr>
        <w:pStyle w:val="style157"/>
        <w:numPr>
          <w:ilvl w:val="0"/>
          <w:numId w:val="96"/>
        </w:numPr>
        <w:rPr/>
      </w:pPr>
      <w:r>
        <w:t>All the formula highlighted in yellow can be described in the same way as magnesium chloride or calcium chloride.</w:t>
      </w:r>
    </w:p>
    <w:p>
      <w:pPr>
        <w:pStyle w:val="style157"/>
        <w:numPr>
          <w:ilvl w:val="0"/>
          <w:numId w:val="96"/>
        </w:numPr>
        <w:rPr/>
      </w:pPr>
      <w:r>
        <w:t>The Group 2 (Alkaline Earth Metal) atom loses two electrons to form a doubly charged positive ion.</w:t>
      </w:r>
    </w:p>
    <w:p>
      <w:pPr>
        <w:pStyle w:val="style157"/>
        <w:numPr>
          <w:ilvl w:val="0"/>
          <w:numId w:val="96"/>
        </w:numPr>
        <w:rPr/>
      </w:pPr>
      <w:r>
        <w:t>The Group 7 (Halogen) atom gains one electron to form a singly charged negative ion.</w:t>
      </w:r>
    </w:p>
    <w:p>
      <w:pPr>
        <w:pStyle w:val="style157"/>
        <w:rPr>
          <w:bCs/>
        </w:rPr>
      </w:pPr>
      <w:r>
        <w:rPr/>
        <w:fldChar w:fldCharType="begin"/>
      </w:r>
      <w:r>
        <w:instrText xml:space="preserve"> HYPERLINK "http://www.docbrown.info/page04/4_72bond2.htm" </w:instrText>
      </w:r>
      <w:r>
        <w:rPr/>
        <w:fldChar w:fldCharType="separate"/>
      </w:r>
      <w:r>
        <w:rPr/>
        <w:fldChar w:fldCharType="end"/>
      </w:r>
    </w:p>
    <w:p>
      <w:pPr>
        <w:pStyle w:val="style157"/>
        <w:rPr/>
      </w:pPr>
      <w:r>
        <w:rPr/>
        <w:pict>
          <v:rect id="1194" fillcolor="#a0a0a0" stroked="f" style="margin-left:0.0pt;margin-top:0.0pt;width:0.0pt;height:1.5pt;mso-wrap-distance-left:0.0pt;mso-wrap-distance-right:0.0pt;visibility:visible;" o:hr="t" o:hralign="center" o:hrstd="t">
            <v:stroke on="f"/>
            <v:fill/>
          </v:rect>
        </w:pict>
      </w:r>
    </w:p>
    <w:p>
      <w:pPr>
        <w:pStyle w:val="style157"/>
        <w:rPr/>
      </w:pPr>
      <w:r>
        <w:rPr>
          <w:shd w:val="clear" w:color="auto" w:fill="00ffff"/>
        </w:rPr>
        <w:t>A Group 3 metal + a Group 7 non–metal</w:t>
      </w:r>
    </w:p>
    <w:p>
      <w:pPr>
        <w:pStyle w:val="style157"/>
        <w:rPr/>
      </w:pPr>
      <w:r>
        <w:t>e.g. aluminium + fluorine ==&gt;</w:t>
      </w:r>
      <w:r>
        <w:rPr>
          <w:bCs/>
        </w:rPr>
        <w:t>aluminium fluoride AlF</w:t>
      </w:r>
      <w:r>
        <w:rPr>
          <w:bCs/>
          <w:vertAlign w:val="subscript"/>
        </w:rPr>
        <w:t xml:space="preserve">3 </w:t>
      </w:r>
      <w:r>
        <w:t xml:space="preserve">or ionic formula </w:t>
      </w:r>
      <w:r>
        <w:rPr>
          <w:bCs/>
        </w:rPr>
        <w:t>Al</w:t>
      </w:r>
      <w:r>
        <w:rPr>
          <w:bCs/>
          <w:vertAlign w:val="superscript"/>
        </w:rPr>
        <w:t>3+</w:t>
      </w:r>
      <w:r>
        <w:rPr>
          <w:bCs/>
        </w:rPr>
        <w:t>(F</w:t>
      </w:r>
      <w:r>
        <w:rPr>
          <w:bCs/>
          <w:vertAlign w:val="superscript"/>
        </w:rPr>
        <w:t>–</w:t>
      </w:r>
      <w:r>
        <w:rPr>
          <w:bCs/>
        </w:rPr>
        <w:t>)</w:t>
      </w:r>
      <w:r>
        <w:rPr>
          <w:bCs/>
          <w:vertAlign w:val="subscript"/>
        </w:rPr>
        <w:t>3</w:t>
      </w:r>
      <w:r>
        <w:t xml:space="preserve">  </w:t>
      </w:r>
    </w:p>
    <w:p>
      <w:pPr>
        <w:pStyle w:val="style157"/>
        <w:numPr>
          <w:ilvl w:val="0"/>
          <w:numId w:val="97"/>
        </w:numPr>
        <w:rPr/>
      </w:pPr>
      <w:r>
        <w:t>In terms of electron arrangement in the formation of the ionic compound aluminium fluoride, the aluminium donates its three outer electrons to three fluorine atoms forming a triple positive aluminium ion and three single negative fluoride ions.</w:t>
      </w:r>
    </w:p>
    <w:p>
      <w:pPr>
        <w:pStyle w:val="style157"/>
        <w:numPr>
          <w:ilvl w:val="0"/>
          <w:numId w:val="97"/>
        </w:numPr>
        <w:rPr/>
      </w:pPr>
      <w:r>
        <w:t xml:space="preserve">The atoms have become stable ions, because aluminium and fluorine becomes electronically like neon via </w:t>
      </w:r>
      <w:r>
        <w:rPr>
          <w:bCs/>
        </w:rPr>
        <w:t>electron transfer</w:t>
      </w:r>
      <w:r>
        <w:t>.</w:t>
      </w:r>
    </w:p>
    <w:p>
      <w:pPr>
        <w:pStyle w:val="style157"/>
        <w:numPr>
          <w:ilvl w:val="0"/>
          <w:numId w:val="97"/>
        </w:numPr>
        <w:rPr/>
      </w:pPr>
      <w:r>
        <w:t>Valency of Al is 3 and F is 1, i.e. equal to the charges on the ions.</w:t>
      </w:r>
    </w:p>
    <w:p>
      <w:pPr>
        <w:pStyle w:val="style157"/>
        <w:rPr/>
      </w:pPr>
      <w:r>
        <w:rPr>
          <w:bCs/>
        </w:rPr>
        <w:t>Al</w:t>
      </w:r>
      <w:r>
        <w:t xml:space="preserve"> (2.8.3) + </w:t>
      </w:r>
      <w:r>
        <w:rPr>
          <w:bCs/>
        </w:rPr>
        <w:t>3F</w:t>
      </w:r>
      <w:r>
        <w:t xml:space="preserve"> (2.7) ==&gt;</w:t>
      </w:r>
      <w:r>
        <w:rPr>
          <w:bCs/>
        </w:rPr>
        <w:t>Al</w:t>
      </w:r>
      <w:r>
        <w:rPr>
          <w:bCs/>
          <w:vertAlign w:val="superscript"/>
        </w:rPr>
        <w:t>3+</w:t>
      </w:r>
      <w:r>
        <w:t xml:space="preserve"> (2.8) 3</w:t>
      </w:r>
      <w:r>
        <w:rPr>
          <w:bCs/>
        </w:rPr>
        <w:t>F</w:t>
      </w:r>
      <w:r>
        <w:rPr>
          <w:bCs/>
          <w:vertAlign w:val="superscript"/>
        </w:rPr>
        <w:t>–</w:t>
      </w:r>
      <w:r>
        <w:t xml:space="preserve"> (2.8)</w:t>
      </w:r>
    </w:p>
    <w:p>
      <w:pPr>
        <w:pStyle w:val="style157"/>
        <w:numPr>
          <w:ilvl w:val="0"/>
          <w:numId w:val="98"/>
        </w:numPr>
        <w:rPr/>
      </w:pPr>
      <w:r>
        <w:t>It can be summarised electronically as [2,8,3] + 3[2,7] ==&gt; [2,8]</w:t>
      </w:r>
      <w:r>
        <w:rPr>
          <w:vertAlign w:val="superscript"/>
        </w:rPr>
        <w:t>3+</w:t>
      </w:r>
      <w:r>
        <w:t xml:space="preserve"> [2,8]</w:t>
      </w:r>
      <w:r>
        <w:rPr>
          <w:vertAlign w:val="superscript"/>
        </w:rPr>
        <w:t>–</w:t>
      </w:r>
      <w:r>
        <w:rPr>
          <w:vertAlign w:val="subscript"/>
        </w:rPr>
        <w:t>3</w:t>
      </w:r>
      <w:r>
        <w:t xml:space="preserve"> , so both the aluminium and fluoride ions have a full outer shell like a noble gas</w:t>
      </w:r>
    </w:p>
    <w:p>
      <w:pPr>
        <w:pStyle w:val="style157"/>
        <w:rPr/>
      </w:pPr>
      <w:r>
        <w:t xml:space="preserve">ONE </w:t>
      </w:r>
      <w:r>
        <w:rPr>
          <w:noProof/>
          <w:lang w:eastAsia="en-US"/>
        </w:rPr>
        <w:drawing>
          <wp:inline distL="0" distT="0" distB="0" distR="0">
            <wp:extent cx="621665" cy="676910"/>
            <wp:effectExtent l="0" t="0" r="6985" b="8890"/>
            <wp:docPr id="1195" name="Picture 37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375"/>
                    <pic:cNvPicPr/>
                  </pic:nvPicPr>
                  <pic:blipFill>
                    <a:blip r:embed="rId86" cstate="print"/>
                    <a:srcRect l="0" t="0" r="0" b="0"/>
                    <a:stretch/>
                  </pic:blipFill>
                  <pic:spPr>
                    <a:xfrm rot="0">
                      <a:off x="0" y="0"/>
                      <a:ext cx="621665" cy="676910"/>
                    </a:xfrm>
                    <a:prstGeom prst="rect"/>
                    <a:ln>
                      <a:noFill/>
                    </a:ln>
                  </pic:spPr>
                </pic:pic>
              </a:graphicData>
            </a:graphic>
          </wp:inline>
        </w:drawing>
      </w:r>
      <w:r>
        <w:rPr>
          <w:noProof/>
          <w:lang w:eastAsia="en-US"/>
        </w:rPr>
        <w:drawing>
          <wp:inline distL="0" distT="0" distB="0" distR="0">
            <wp:extent cx="658495" cy="579120"/>
            <wp:effectExtent l="0" t="0" r="8255" b="0"/>
            <wp:docPr id="1196" name="Picture 374" descr="http://www.docbrown.info/page04/4_72bond/etrans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74"/>
                    <pic:cNvPicPr/>
                  </pic:nvPicPr>
                  <pic:blipFill>
                    <a:blip r:embed="rId76" cstate="print"/>
                    <a:srcRect l="0" t="0" r="0" b="0"/>
                    <a:stretch/>
                  </pic:blipFill>
                  <pic:spPr>
                    <a:xfrm rot="0">
                      <a:off x="0" y="0"/>
                      <a:ext cx="658495" cy="579120"/>
                    </a:xfrm>
                    <a:prstGeom prst="rect"/>
                    <a:ln>
                      <a:noFill/>
                    </a:ln>
                  </pic:spPr>
                </pic:pic>
              </a:graphicData>
            </a:graphic>
          </wp:inline>
        </w:drawing>
      </w:r>
      <w:r>
        <w:t>atom combines with</w:t>
      </w:r>
      <w:r>
        <w:rPr>
          <w:noProof/>
          <w:lang w:eastAsia="en-US"/>
        </w:rPr>
        <w:drawing>
          <wp:inline distL="0" distT="0" distB="0" distR="0">
            <wp:extent cx="658495" cy="579120"/>
            <wp:effectExtent l="0" t="0" r="8255" b="0"/>
            <wp:docPr id="1197" name="Picture 373" descr="http://www.docbrown.info/page04/4_72bond/etrans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373"/>
                    <pic:cNvPicPr/>
                  </pic:nvPicPr>
                  <pic:blipFill>
                    <a:blip r:embed="rId77" cstate="print"/>
                    <a:srcRect l="0" t="0" r="0" b="0"/>
                    <a:stretch/>
                  </pic:blipFill>
                  <pic:spPr>
                    <a:xfrm rot="0">
                      <a:off x="0" y="0"/>
                      <a:ext cx="658495" cy="579120"/>
                    </a:xfrm>
                    <a:prstGeom prst="rect"/>
                    <a:ln>
                      <a:noFill/>
                    </a:ln>
                  </pic:spPr>
                </pic:pic>
              </a:graphicData>
            </a:graphic>
          </wp:inline>
        </w:drawing>
      </w:r>
      <w:r>
        <w:t xml:space="preserve">THREE </w:t>
      </w:r>
      <w:r>
        <w:rPr>
          <w:noProof/>
          <w:lang w:eastAsia="en-US"/>
        </w:rPr>
        <w:drawing>
          <wp:inline distL="0" distT="0" distB="0" distR="0">
            <wp:extent cx="664210" cy="676910"/>
            <wp:effectExtent l="0" t="0" r="2540" b="8890"/>
            <wp:docPr id="1198" name="Picture 37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372"/>
                    <pic:cNvPicPr/>
                  </pic:nvPicPr>
                  <pic:blipFill>
                    <a:blip r:embed="rId87" cstate="print"/>
                    <a:srcRect l="0" t="0" r="0" b="0"/>
                    <a:stretch/>
                  </pic:blipFill>
                  <pic:spPr>
                    <a:xfrm rot="0">
                      <a:off x="0" y="0"/>
                      <a:ext cx="664210" cy="676910"/>
                    </a:xfrm>
                    <a:prstGeom prst="rect"/>
                    <a:ln>
                      <a:noFill/>
                    </a:ln>
                  </pic:spPr>
                </pic:pic>
              </a:graphicData>
            </a:graphic>
          </wp:inline>
        </w:drawing>
      </w:r>
      <w:r>
        <w:t xml:space="preserve">atoms to form </w:t>
      </w:r>
      <w:r>
        <w:rPr>
          <w:noProof/>
          <w:lang w:eastAsia="en-US"/>
        </w:rPr>
        <w:drawing>
          <wp:inline distL="0" distT="0" distB="0" distR="0">
            <wp:extent cx="707390" cy="524510"/>
            <wp:effectExtent l="0" t="0" r="0" b="8890"/>
            <wp:docPr id="1199" name="Picture 37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371"/>
                    <pic:cNvPicPr/>
                  </pic:nvPicPr>
                  <pic:blipFill>
                    <a:blip r:embed="rId88" cstate="print"/>
                    <a:srcRect l="0" t="0" r="0" b="0"/>
                    <a:stretch/>
                  </pic:blipFill>
                  <pic:spPr>
                    <a:xfrm rot="0">
                      <a:off x="0" y="0"/>
                      <a:ext cx="707390" cy="524510"/>
                    </a:xfrm>
                    <a:prstGeom prst="rect"/>
                    <a:ln>
                      <a:noFill/>
                    </a:ln>
                  </pic:spPr>
                </pic:pic>
              </a:graphicData>
            </a:graphic>
          </wp:inline>
        </w:drawing>
      </w:r>
      <w:r>
        <w:rPr>
          <w:noProof/>
          <w:lang w:eastAsia="en-US"/>
        </w:rPr>
        <w:drawing>
          <wp:inline distL="0" distT="0" distB="0" distR="0">
            <wp:extent cx="926465" cy="932815"/>
            <wp:effectExtent l="0" t="0" r="6985" b="635"/>
            <wp:docPr id="1200" name="Picture 37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370"/>
                    <pic:cNvPicPr/>
                  </pic:nvPicPr>
                  <pic:blipFill>
                    <a:blip r:embed="rId89" cstate="print"/>
                    <a:srcRect l="0" t="0" r="0" b="0"/>
                    <a:stretch/>
                  </pic:blipFill>
                  <pic:spPr>
                    <a:xfrm rot="0">
                      <a:off x="0" y="0"/>
                      <a:ext cx="926465" cy="932815"/>
                    </a:xfrm>
                    <a:prstGeom prst="rect"/>
                    <a:ln>
                      <a:noFill/>
                    </a:ln>
                  </pic:spPr>
                </pic:pic>
              </a:graphicData>
            </a:graphic>
          </wp:inline>
        </w:drawing>
      </w:r>
    </w:p>
    <w:p>
      <w:pPr>
        <w:pStyle w:val="style157"/>
        <w:rPr/>
      </w:pPr>
      <w:r>
        <w:t>Note in this electron diagram, only the original outer electrons are shown above.</w:t>
      </w:r>
    </w:p>
    <w:p>
      <w:pPr>
        <w:pStyle w:val="style157"/>
        <w:numPr>
          <w:ilvl w:val="0"/>
          <w:numId w:val="98"/>
        </w:numPr>
        <w:rPr/>
      </w:pPr>
      <w:r>
        <w:t xml:space="preserve">The outer electrons of the aluminium atom (2.8.3) is transferred to the outer shell of the fluorine atoms (2.7) giving them a complete octet shell of outer electrons, just like a noble gas (2.8). </w:t>
      </w:r>
    </w:p>
    <w:p>
      <w:pPr>
        <w:pStyle w:val="style157"/>
        <w:numPr>
          <w:ilvl w:val="0"/>
          <w:numId w:val="98"/>
        </w:numPr>
        <w:rPr/>
      </w:pPr>
      <w:r>
        <w:t>At the same time, the aluminium ion also attains a stable noble gas electron structure (2.8).</w:t>
      </w:r>
    </w:p>
    <w:p>
      <w:pPr>
        <w:pStyle w:val="style157"/>
        <w:rPr/>
      </w:pPr>
      <w:r>
        <w:rPr>
          <w:noProof/>
          <w:lang w:eastAsia="en-US"/>
        </w:rPr>
        <w:drawing>
          <wp:inline distL="0" distT="0" distB="0" distR="0">
            <wp:extent cx="1377950" cy="1188720"/>
            <wp:effectExtent l="0" t="0" r="0" b="0"/>
            <wp:docPr id="1201" name="Picture 369" descr="http://www.docbrown.info/page04/4_72bond/alumin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369"/>
                    <pic:cNvPicPr/>
                  </pic:nvPicPr>
                  <pic:blipFill>
                    <a:blip r:embed="rId90"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377950" cy="1188720"/>
            <wp:effectExtent l="0" t="0" r="0" b="0"/>
            <wp:docPr id="1202" name="Picture 368" descr="http://www.docbrown.info/page04/4_72bond/fluor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368"/>
                    <pic:cNvPicPr/>
                  </pic:nvPicPr>
                  <pic:blipFill>
                    <a:blip r:embed="rId91"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377950" cy="1188720"/>
            <wp:effectExtent l="0" t="0" r="0" b="0"/>
            <wp:docPr id="1203" name="Picture 367" descr="http://www.docbrown.info/page04/4_72bond/fluor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367"/>
                    <pic:cNvPicPr/>
                  </pic:nvPicPr>
                  <pic:blipFill>
                    <a:blip r:embed="rId91"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377950" cy="1188720"/>
            <wp:effectExtent l="0" t="0" r="0" b="0"/>
            <wp:docPr id="1204" name="Picture 366" descr="http://www.docbrown.info/page04/4_72bond/fluor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366"/>
                    <pic:cNvPicPr/>
                  </pic:nvPicPr>
                  <pic:blipFill>
                    <a:blip r:embed="rId91" cstate="print"/>
                    <a:srcRect l="0" t="0" r="0" b="0"/>
                    <a:stretch/>
                  </pic:blipFill>
                  <pic:spPr>
                    <a:xfrm rot="0">
                      <a:off x="0" y="0"/>
                      <a:ext cx="1377950" cy="1188720"/>
                    </a:xfrm>
                    <a:prstGeom prst="rect"/>
                    <a:ln>
                      <a:noFill/>
                    </a:ln>
                  </pic:spPr>
                </pic:pic>
              </a:graphicData>
            </a:graphic>
          </wp:inline>
        </w:drawing>
      </w:r>
    </w:p>
    <w:p>
      <w:pPr>
        <w:pStyle w:val="style157"/>
        <w:rPr/>
      </w:pPr>
      <w:r>
        <w:t>Full electronic structure diagram of aluminium fluoride, the blue circle represents the nucleus.</w:t>
      </w:r>
    </w:p>
    <w:p>
      <w:pPr>
        <w:pStyle w:val="style157"/>
        <w:rPr/>
      </w:pPr>
      <w:r>
        <w:t>The electronic dot &amp; cross Lewis diagram for the ionic bonding in aluminium fluoride</w:t>
      </w:r>
    </w:p>
    <w:p>
      <w:pPr>
        <w:pStyle w:val="style157"/>
        <w:rPr/>
      </w:pPr>
      <w:r>
        <w:rPr/>
        <w:fldChar w:fldCharType="begin"/>
      </w:r>
      <w:r>
        <w:instrText xml:space="preserve"> HYPERLINK "http://www.docbrown.info/page04/4_72bond2.htm" </w:instrText>
      </w:r>
      <w:r>
        <w:rPr/>
        <w:fldChar w:fldCharType="separate"/>
      </w:r>
      <w:r>
        <w:rPr/>
        <w:fldChar w:fldCharType="end"/>
      </w:r>
    </w:p>
    <w:p>
      <w:pPr>
        <w:pStyle w:val="style157"/>
        <w:rPr/>
      </w:pPr>
      <w:r>
        <w:rPr/>
        <w:pict>
          <v:rect id="1205" fillcolor="#a0a0a0" stroked="f" style="margin-left:0.0pt;margin-top:0.0pt;width:0.0pt;height:1.5pt;mso-wrap-distance-left:0.0pt;mso-wrap-distance-right:0.0pt;visibility:visible;" o:hr="t" o:hralign="center" o:hrstd="t">
            <v:stroke on="f"/>
            <v:fill/>
          </v:rect>
        </w:pict>
      </w:r>
    </w:p>
    <w:p>
      <w:pPr>
        <w:pStyle w:val="style157"/>
        <w:rPr>
          <w:b/>
        </w:rPr>
      </w:pPr>
      <w:r>
        <w:rPr>
          <w:b/>
          <w:shd w:val="clear" w:color="auto" w:fill="00ffff"/>
        </w:rPr>
        <w:t>A Group 1 Alkali Metal + a Group 6 non–metallic element</w:t>
      </w:r>
    </w:p>
    <w:p>
      <w:pPr>
        <w:pStyle w:val="style157"/>
        <w:rPr/>
      </w:pPr>
      <w:r>
        <w:t>e.g. sodium/potassium + oxygen ==&gt;</w:t>
      </w:r>
      <w:r>
        <w:rPr>
          <w:bCs/>
        </w:rPr>
        <w:t>sodium/potassium oxide Na</w:t>
      </w:r>
      <w:r>
        <w:rPr>
          <w:bCs/>
          <w:vertAlign w:val="subscript"/>
        </w:rPr>
        <w:t>2</w:t>
      </w:r>
      <w:r>
        <w:rPr>
          <w:bCs/>
        </w:rPr>
        <w:t>O/K</w:t>
      </w:r>
      <w:r>
        <w:rPr>
          <w:bCs/>
          <w:vertAlign w:val="subscript"/>
        </w:rPr>
        <w:t>2</w:t>
      </w:r>
      <w:r>
        <w:rPr>
          <w:bCs/>
        </w:rPr>
        <w:t xml:space="preserve">O </w:t>
      </w:r>
      <w:r>
        <w:t xml:space="preserve">or ionic formula </w:t>
      </w:r>
      <w:r>
        <w:rPr>
          <w:bCs/>
        </w:rPr>
        <w:t>(Na</w:t>
      </w:r>
      <w:r>
        <w:rPr>
          <w:bCs/>
          <w:vertAlign w:val="superscript"/>
        </w:rPr>
        <w:t>+</w:t>
      </w:r>
      <w:r>
        <w:rPr>
          <w:bCs/>
        </w:rPr>
        <w:t>)</w:t>
      </w:r>
      <w:r>
        <w:rPr>
          <w:bCs/>
          <w:vertAlign w:val="subscript"/>
        </w:rPr>
        <w:t>2</w:t>
      </w:r>
      <w:r>
        <w:rPr>
          <w:bCs/>
        </w:rPr>
        <w:t>O</w:t>
      </w:r>
      <w:r>
        <w:rPr>
          <w:bCs/>
          <w:vertAlign w:val="superscript"/>
        </w:rPr>
        <w:t>2–</w:t>
      </w:r>
      <w:r>
        <w:rPr>
          <w:bCs/>
        </w:rPr>
        <w:t>/(K</w:t>
      </w:r>
      <w:r>
        <w:rPr>
          <w:bCs/>
          <w:vertAlign w:val="superscript"/>
        </w:rPr>
        <w:t>+</w:t>
      </w:r>
      <w:r>
        <w:rPr>
          <w:bCs/>
        </w:rPr>
        <w:t>)</w:t>
      </w:r>
      <w:r>
        <w:rPr>
          <w:bCs/>
          <w:vertAlign w:val="subscript"/>
        </w:rPr>
        <w:t>2</w:t>
      </w:r>
      <w:r>
        <w:rPr>
          <w:bCs/>
        </w:rPr>
        <w:t>O</w:t>
      </w:r>
      <w:r>
        <w:rPr>
          <w:bCs/>
          <w:vertAlign w:val="superscript"/>
        </w:rPr>
        <w:t>2–</w:t>
      </w:r>
    </w:p>
    <w:p>
      <w:pPr>
        <w:pStyle w:val="style157"/>
        <w:numPr>
          <w:ilvl w:val="0"/>
          <w:numId w:val="99"/>
        </w:numPr>
        <w:rPr/>
      </w:pPr>
      <w:r>
        <w:t xml:space="preserve">In terms of electron arrangement in the formation of the ionic compound </w:t>
      </w:r>
      <w:r>
        <w:rPr>
          <w:bCs/>
        </w:rPr>
        <w:t>sodium oxide</w:t>
      </w:r>
      <w:r>
        <w:t>, the two sodium/potassium atoms donate their outer electron to one oxygen atom.</w:t>
      </w:r>
    </w:p>
    <w:p>
      <w:pPr>
        <w:pStyle w:val="style157"/>
        <w:numPr>
          <w:ilvl w:val="0"/>
          <w:numId w:val="99"/>
        </w:numPr>
        <w:rPr/>
      </w:pPr>
      <w:r>
        <w:t xml:space="preserve">This results in two single positive potassium ions to one double negative oxide ion via </w:t>
      </w:r>
      <w:r>
        <w:rPr>
          <w:bCs/>
        </w:rPr>
        <w:t>electron transfer</w:t>
      </w:r>
      <w:r>
        <w:t>.</w:t>
      </w:r>
    </w:p>
    <w:p>
      <w:pPr>
        <w:pStyle w:val="style157"/>
        <w:numPr>
          <w:ilvl w:val="0"/>
          <w:numId w:val="99"/>
        </w:numPr>
        <w:rPr/>
      </w:pPr>
      <w:r>
        <w:t>All the ions have the stable electronic structures 2.8.8 (argon like) or 2.8 (neon like).</w:t>
      </w:r>
    </w:p>
    <w:p>
      <w:pPr>
        <w:pStyle w:val="style157"/>
        <w:numPr>
          <w:ilvl w:val="0"/>
          <w:numId w:val="99"/>
        </w:numPr>
        <w:rPr/>
      </w:pPr>
      <w:r>
        <w:t>Valencies, sodium/potassium 1, oxygen/sulfur 2, giving the following formulae:</w:t>
      </w:r>
    </w:p>
    <w:p>
      <w:pPr>
        <w:pStyle w:val="style157"/>
        <w:numPr>
          <w:ilvl w:val="0"/>
          <w:numId w:val="99"/>
        </w:numPr>
        <w:rPr/>
      </w:pPr>
      <w:r>
        <w:t>Lithium oxide, Li</w:t>
      </w:r>
      <w:r>
        <w:rPr>
          <w:vertAlign w:val="subscript"/>
        </w:rPr>
        <w:t>2</w:t>
      </w:r>
      <w:r>
        <w:t>O, sodium oxide Na</w:t>
      </w:r>
      <w:r>
        <w:rPr>
          <w:vertAlign w:val="subscript"/>
        </w:rPr>
        <w:t>2</w:t>
      </w:r>
      <w:r>
        <w:t>O, sodium sulphide Na</w:t>
      </w:r>
      <w:r>
        <w:rPr>
          <w:vertAlign w:val="subscript"/>
        </w:rPr>
        <w:t>2</w:t>
      </w:r>
      <w:r>
        <w:t>S and potassium K</w:t>
      </w:r>
      <w:r>
        <w:rPr>
          <w:vertAlign w:val="subscript"/>
        </w:rPr>
        <w:t>2</w:t>
      </w:r>
      <w:r>
        <w:t>S etc.</w:t>
      </w:r>
    </w:p>
    <w:p>
      <w:pPr>
        <w:pStyle w:val="style157"/>
        <w:rPr/>
      </w:pPr>
      <w:r>
        <w:t>sodium oxide</w:t>
      </w:r>
    </w:p>
    <w:p>
      <w:pPr>
        <w:pStyle w:val="style157"/>
        <w:rPr/>
      </w:pPr>
      <w:r>
        <w:rPr>
          <w:bCs/>
        </w:rPr>
        <w:t>2Na</w:t>
      </w:r>
      <w:r>
        <w:t xml:space="preserve"> (2.8.1) + </w:t>
      </w:r>
      <w:r>
        <w:rPr>
          <w:bCs/>
        </w:rPr>
        <w:t>O</w:t>
      </w:r>
      <w:r>
        <w:t xml:space="preserve"> (2.6) ==&gt;</w:t>
      </w:r>
      <w:r>
        <w:rPr>
          <w:bCs/>
        </w:rPr>
        <w:t>2Na</w:t>
      </w:r>
      <w:r>
        <w:rPr>
          <w:bCs/>
          <w:vertAlign w:val="superscript"/>
        </w:rPr>
        <w:t>+</w:t>
      </w:r>
      <w:r>
        <w:t xml:space="preserve"> (2.8.8) </w:t>
      </w:r>
      <w:r>
        <w:rPr>
          <w:bCs/>
        </w:rPr>
        <w:t>O</w:t>
      </w:r>
      <w:r>
        <w:rPr>
          <w:bCs/>
          <w:vertAlign w:val="superscript"/>
        </w:rPr>
        <w:t>2–</w:t>
      </w:r>
      <w:r>
        <w:t xml:space="preserve"> (2.8). </w:t>
      </w:r>
    </w:p>
    <w:p>
      <w:pPr>
        <w:pStyle w:val="style157"/>
        <w:numPr>
          <w:ilvl w:val="0"/>
          <w:numId w:val="100"/>
        </w:numPr>
        <w:rPr/>
      </w:pPr>
      <w:r>
        <w:t>It can be summarised electronically as 2[2,8,1] + [2,6] ==&gt; [2,8]</w:t>
      </w:r>
      <w:r>
        <w:rPr>
          <w:vertAlign w:val="superscript"/>
        </w:rPr>
        <w:t>+</w:t>
      </w:r>
      <w:r>
        <w:rPr>
          <w:vertAlign w:val="subscript"/>
        </w:rPr>
        <w:t>2</w:t>
      </w:r>
      <w:r>
        <w:t xml:space="preserve"> [2,8]</w:t>
      </w:r>
      <w:r>
        <w:rPr>
          <w:vertAlign w:val="superscript"/>
        </w:rPr>
        <w:t>2–</w:t>
      </w:r>
      <w:r>
        <w:t xml:space="preserve"> , so both the sodium and oxide ions have a full outer shell like a noble gas</w:t>
      </w:r>
    </w:p>
    <w:p>
      <w:pPr>
        <w:pStyle w:val="style157"/>
        <w:rPr/>
      </w:pPr>
      <w:r>
        <w:t xml:space="preserve">TWO </w:t>
      </w:r>
      <w:r>
        <w:rPr>
          <w:noProof/>
          <w:lang w:eastAsia="en-US"/>
        </w:rPr>
        <w:drawing>
          <wp:inline distL="0" distT="0" distB="0" distR="0">
            <wp:extent cx="548640" cy="579120"/>
            <wp:effectExtent l="0" t="0" r="3810" b="0"/>
            <wp:docPr id="1206" name="Picture 36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365"/>
                    <pic:cNvPicPr/>
                  </pic:nvPicPr>
                  <pic:blipFill>
                    <a:blip r:embed="rId75" cstate="print"/>
                    <a:srcRect l="0" t="0" r="0" b="0"/>
                    <a:stretch/>
                  </pic:blipFill>
                  <pic:spPr>
                    <a:xfrm rot="0">
                      <a:off x="0" y="0"/>
                      <a:ext cx="548640" cy="579120"/>
                    </a:xfrm>
                    <a:prstGeom prst="rect"/>
                    <a:ln>
                      <a:noFill/>
                    </a:ln>
                  </pic:spPr>
                </pic:pic>
              </a:graphicData>
            </a:graphic>
          </wp:inline>
        </w:drawing>
      </w:r>
      <w:r>
        <w:rPr>
          <w:noProof/>
          <w:lang w:eastAsia="en-US"/>
        </w:rPr>
        <w:drawing>
          <wp:inline distL="0" distT="0" distB="0" distR="0">
            <wp:extent cx="658495" cy="579120"/>
            <wp:effectExtent l="0" t="0" r="8255" b="0"/>
            <wp:docPr id="1207" name="Picture 364" descr="http://www.docbrown.info/page04/4_72bond/etrans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64"/>
                    <pic:cNvPicPr/>
                  </pic:nvPicPr>
                  <pic:blipFill>
                    <a:blip r:embed="rId76" cstate="print"/>
                    <a:srcRect l="0" t="0" r="0" b="0"/>
                    <a:stretch/>
                  </pic:blipFill>
                  <pic:spPr>
                    <a:xfrm rot="0">
                      <a:off x="0" y="0"/>
                      <a:ext cx="658495" cy="579120"/>
                    </a:xfrm>
                    <a:prstGeom prst="rect"/>
                    <a:ln>
                      <a:noFill/>
                    </a:ln>
                  </pic:spPr>
                </pic:pic>
              </a:graphicData>
            </a:graphic>
          </wp:inline>
        </w:drawing>
      </w:r>
      <w:r>
        <w:t>atoms combine with</w:t>
      </w:r>
      <w:r>
        <w:rPr>
          <w:noProof/>
          <w:lang w:eastAsia="en-US"/>
        </w:rPr>
        <w:drawing>
          <wp:inline distL="0" distT="0" distB="0" distR="0">
            <wp:extent cx="658495" cy="579120"/>
            <wp:effectExtent l="0" t="0" r="8255" b="0"/>
            <wp:docPr id="1208" name="Picture 363" descr="http://www.docbrown.info/page04/4_72bond/etrans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363"/>
                    <pic:cNvPicPr/>
                  </pic:nvPicPr>
                  <pic:blipFill>
                    <a:blip r:embed="rId77" cstate="print"/>
                    <a:srcRect l="0" t="0" r="0" b="0"/>
                    <a:stretch/>
                  </pic:blipFill>
                  <pic:spPr>
                    <a:xfrm rot="0">
                      <a:off x="0" y="0"/>
                      <a:ext cx="658495" cy="579120"/>
                    </a:xfrm>
                    <a:prstGeom prst="rect"/>
                    <a:ln>
                      <a:noFill/>
                    </a:ln>
                  </pic:spPr>
                </pic:pic>
              </a:graphicData>
            </a:graphic>
          </wp:inline>
        </w:drawing>
      </w:r>
      <w:r>
        <w:t xml:space="preserve">ONE </w:t>
      </w:r>
      <w:r>
        <w:rPr>
          <w:noProof/>
          <w:lang w:eastAsia="en-US"/>
        </w:rPr>
        <w:drawing>
          <wp:inline distL="0" distT="0" distB="0" distR="0">
            <wp:extent cx="676910" cy="676910"/>
            <wp:effectExtent l="0" t="0" r="8890" b="8890"/>
            <wp:docPr id="1209" name="Picture 36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362"/>
                    <pic:cNvPicPr/>
                  </pic:nvPicPr>
                  <pic:blipFill>
                    <a:blip r:embed="rId92" cstate="print"/>
                    <a:srcRect l="0" t="0" r="0" b="0"/>
                    <a:stretch/>
                  </pic:blipFill>
                  <pic:spPr>
                    <a:xfrm rot="0">
                      <a:off x="0" y="0"/>
                      <a:ext cx="676910" cy="676910"/>
                    </a:xfrm>
                    <a:prstGeom prst="rect"/>
                    <a:ln>
                      <a:noFill/>
                    </a:ln>
                  </pic:spPr>
                </pic:pic>
              </a:graphicData>
            </a:graphic>
          </wp:inline>
        </w:drawing>
      </w:r>
      <w:r>
        <w:t xml:space="preserve">atom to form </w:t>
      </w:r>
      <w:r>
        <w:rPr>
          <w:noProof/>
          <w:lang w:eastAsia="en-US"/>
        </w:rPr>
        <w:drawing>
          <wp:inline distL="0" distT="0" distB="0" distR="0">
            <wp:extent cx="664210" cy="591185"/>
            <wp:effectExtent l="0" t="0" r="2540" b="0"/>
            <wp:docPr id="1210" name="Picture 361" descr="http://www.docbrown.info/page04/4_72bond/Image530b.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361"/>
                    <pic:cNvPicPr/>
                  </pic:nvPicPr>
                  <pic:blipFill>
                    <a:blip r:embed="rId93" cstate="print"/>
                    <a:srcRect l="0" t="0" r="0" b="0"/>
                    <a:stretch/>
                  </pic:blipFill>
                  <pic:spPr>
                    <a:xfrm rot="0">
                      <a:off x="0" y="0"/>
                      <a:ext cx="664210" cy="591185"/>
                    </a:xfrm>
                    <a:prstGeom prst="rect"/>
                    <a:ln>
                      <a:noFill/>
                    </a:ln>
                  </pic:spPr>
                </pic:pic>
              </a:graphicData>
            </a:graphic>
          </wp:inline>
        </w:drawing>
      </w:r>
      <w:r>
        <w:rPr>
          <w:noProof/>
          <w:lang w:eastAsia="en-US"/>
        </w:rPr>
        <w:drawing>
          <wp:inline distL="0" distT="0" distB="0" distR="0">
            <wp:extent cx="1012190" cy="883920"/>
            <wp:effectExtent l="0" t="0" r="0" b="0"/>
            <wp:docPr id="1211" name="Picture 36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360"/>
                    <pic:cNvPicPr/>
                  </pic:nvPicPr>
                  <pic:blipFill>
                    <a:blip r:embed="rId94" cstate="print"/>
                    <a:srcRect l="0" t="0" r="0" b="0"/>
                    <a:stretch/>
                  </pic:blipFill>
                  <pic:spPr>
                    <a:xfrm rot="0">
                      <a:off x="0" y="0"/>
                      <a:ext cx="1012190" cy="883920"/>
                    </a:xfrm>
                    <a:prstGeom prst="rect"/>
                    <a:ln>
                      <a:noFill/>
                    </a:ln>
                  </pic:spPr>
                </pic:pic>
              </a:graphicData>
            </a:graphic>
          </wp:inline>
        </w:drawing>
      </w:r>
    </w:p>
    <w:p>
      <w:pPr>
        <w:pStyle w:val="style157"/>
        <w:rPr/>
      </w:pPr>
      <w:r>
        <w:t>or</w:t>
      </w:r>
    </w:p>
    <w:p>
      <w:pPr>
        <w:pStyle w:val="style157"/>
        <w:rPr/>
      </w:pPr>
      <w:r>
        <w:rPr>
          <w:noProof/>
          <w:lang w:eastAsia="en-US"/>
        </w:rPr>
        <w:drawing>
          <wp:inline distL="0" distT="0" distB="0" distR="0">
            <wp:extent cx="548640" cy="579120"/>
            <wp:effectExtent l="0" t="0" r="3810" b="0"/>
            <wp:docPr id="1212" name="Picture 359"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359"/>
                    <pic:cNvPicPr/>
                  </pic:nvPicPr>
                  <pic:blipFill>
                    <a:blip r:embed="rId75" cstate="print"/>
                    <a:srcRect l="0" t="0" r="0" b="0"/>
                    <a:stretch/>
                  </pic:blipFill>
                  <pic:spPr>
                    <a:xfrm rot="0">
                      <a:off x="0" y="0"/>
                      <a:ext cx="548640" cy="579120"/>
                    </a:xfrm>
                    <a:prstGeom prst="rect"/>
                    <a:ln>
                      <a:noFill/>
                    </a:ln>
                  </pic:spPr>
                </pic:pic>
              </a:graphicData>
            </a:graphic>
          </wp:inline>
        </w:drawing>
      </w:r>
      <w:r>
        <w:t xml:space="preserve">+ </w:t>
      </w:r>
      <w:r>
        <w:rPr>
          <w:noProof/>
          <w:lang w:eastAsia="en-US"/>
        </w:rPr>
        <w:drawing>
          <wp:inline distL="0" distT="0" distB="0" distR="0">
            <wp:extent cx="548640" cy="579120"/>
            <wp:effectExtent l="0" t="0" r="3810" b="0"/>
            <wp:docPr id="1213" name="Picture 35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358"/>
                    <pic:cNvPicPr/>
                  </pic:nvPicPr>
                  <pic:blipFill>
                    <a:blip r:embed="rId75" cstate="print"/>
                    <a:srcRect l="0" t="0" r="0" b="0"/>
                    <a:stretch/>
                  </pic:blipFill>
                  <pic:spPr>
                    <a:xfrm rot="0">
                      <a:off x="0" y="0"/>
                      <a:ext cx="548640" cy="579120"/>
                    </a:xfrm>
                    <a:prstGeom prst="rect"/>
                    <a:ln>
                      <a:noFill/>
                    </a:ln>
                  </pic:spPr>
                </pic:pic>
              </a:graphicData>
            </a:graphic>
          </wp:inline>
        </w:drawing>
      </w:r>
      <w:r>
        <w:t xml:space="preserve">+ </w:t>
      </w:r>
      <w:r>
        <w:rPr>
          <w:noProof/>
          <w:lang w:eastAsia="en-US"/>
        </w:rPr>
        <w:drawing>
          <wp:inline distL="0" distT="0" distB="0" distR="0">
            <wp:extent cx="676910" cy="676910"/>
            <wp:effectExtent l="0" t="0" r="8890" b="8890"/>
            <wp:docPr id="1214" name="Picture 35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357"/>
                    <pic:cNvPicPr/>
                  </pic:nvPicPr>
                  <pic:blipFill>
                    <a:blip r:embed="rId92" cstate="print"/>
                    <a:srcRect l="0" t="0" r="0" b="0"/>
                    <a:stretch/>
                  </pic:blipFill>
                  <pic:spPr>
                    <a:xfrm rot="0">
                      <a:off x="0" y="0"/>
                      <a:ext cx="676910" cy="676910"/>
                    </a:xfrm>
                    <a:prstGeom prst="rect"/>
                    <a:ln>
                      <a:noFill/>
                    </a:ln>
                  </pic:spPr>
                </pic:pic>
              </a:graphicData>
            </a:graphic>
          </wp:inline>
        </w:drawing>
      </w:r>
      <w:r>
        <w:t>==&gt;</w:t>
      </w:r>
      <w:r>
        <w:rPr>
          <w:noProof/>
          <w:lang w:eastAsia="en-US"/>
        </w:rPr>
        <w:drawing>
          <wp:inline distL="0" distT="0" distB="0" distR="0">
            <wp:extent cx="664210" cy="530225"/>
            <wp:effectExtent l="0" t="0" r="2540" b="3175"/>
            <wp:docPr id="1215" name="Picture 35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356"/>
                    <pic:cNvPicPr/>
                  </pic:nvPicPr>
                  <pic:blipFill>
                    <a:blip r:embed="rId73" cstate="print"/>
                    <a:srcRect l="0" t="0" r="0" b="0"/>
                    <a:stretch/>
                  </pic:blipFill>
                  <pic:spPr>
                    <a:xfrm rot="0">
                      <a:off x="0" y="0"/>
                      <a:ext cx="664210" cy="530225"/>
                    </a:xfrm>
                    <a:prstGeom prst="rect"/>
                    <a:ln>
                      <a:noFill/>
                    </a:ln>
                  </pic:spPr>
                </pic:pic>
              </a:graphicData>
            </a:graphic>
          </wp:inline>
        </w:drawing>
      </w:r>
      <w:r>
        <w:rPr>
          <w:noProof/>
          <w:lang w:eastAsia="en-US"/>
        </w:rPr>
        <w:drawing>
          <wp:inline distL="0" distT="0" distB="0" distR="0">
            <wp:extent cx="1012190" cy="883920"/>
            <wp:effectExtent l="0" t="0" r="0" b="0"/>
            <wp:docPr id="1216" name="Picture 35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355"/>
                    <pic:cNvPicPr/>
                  </pic:nvPicPr>
                  <pic:blipFill>
                    <a:blip r:embed="rId94" cstate="print"/>
                    <a:srcRect l="0" t="0" r="0" b="0"/>
                    <a:stretch/>
                  </pic:blipFill>
                  <pic:spPr>
                    <a:xfrm rot="0">
                      <a:off x="0" y="0"/>
                      <a:ext cx="1012190" cy="883920"/>
                    </a:xfrm>
                    <a:prstGeom prst="rect"/>
                    <a:ln>
                      <a:noFill/>
                    </a:ln>
                  </pic:spPr>
                </pic:pic>
              </a:graphicData>
            </a:graphic>
          </wp:inline>
        </w:drawing>
      </w:r>
      <w:r>
        <w:rPr>
          <w:noProof/>
          <w:lang w:eastAsia="en-US"/>
        </w:rPr>
        <w:drawing>
          <wp:inline distL="0" distT="0" distB="0" distR="0">
            <wp:extent cx="664210" cy="530225"/>
            <wp:effectExtent l="0" t="0" r="2540" b="3175"/>
            <wp:docPr id="1217" name="Picture 35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354"/>
                    <pic:cNvPicPr/>
                  </pic:nvPicPr>
                  <pic:blipFill>
                    <a:blip r:embed="rId73" cstate="print"/>
                    <a:srcRect l="0" t="0" r="0" b="0"/>
                    <a:stretch/>
                  </pic:blipFill>
                  <pic:spPr>
                    <a:xfrm rot="0">
                      <a:off x="0" y="0"/>
                      <a:ext cx="664210" cy="530225"/>
                    </a:xfrm>
                    <a:prstGeom prst="rect"/>
                    <a:ln>
                      <a:noFill/>
                    </a:ln>
                  </pic:spPr>
                </pic:pic>
              </a:graphicData>
            </a:graphic>
          </wp:inline>
        </w:drawing>
      </w:r>
    </w:p>
    <w:p>
      <w:pPr>
        <w:pStyle w:val="style157"/>
        <w:rPr/>
      </w:pPr>
      <w:r>
        <w:t>Note in this electron diagram, only the original outer electrons are shown above.</w:t>
      </w:r>
    </w:p>
    <w:p>
      <w:pPr>
        <w:pStyle w:val="style157"/>
        <w:numPr>
          <w:ilvl w:val="0"/>
          <w:numId w:val="100"/>
        </w:numPr>
        <w:rPr/>
      </w:pPr>
      <w:r>
        <w:t xml:space="preserve">The outer electrons of the sodium atoms (2.8.1) are transferred to the outer shell of the oxygen atom (2.6) until it has a complete octet shell of outer electrons, just like a noble gas (2.8). </w:t>
      </w:r>
    </w:p>
    <w:p>
      <w:pPr>
        <w:pStyle w:val="style157"/>
        <w:numPr>
          <w:ilvl w:val="0"/>
          <w:numId w:val="100"/>
        </w:numPr>
        <w:rPr/>
      </w:pPr>
      <w:r>
        <w:t>At the same time, the sodium ion also attains a stable noble gas electron structure (2.8).</w:t>
      </w:r>
    </w:p>
    <w:p>
      <w:pPr>
        <w:pStyle w:val="style157"/>
        <w:rPr/>
      </w:pPr>
      <w:r>
        <w:rPr>
          <w:noProof/>
          <w:lang w:eastAsia="en-US"/>
        </w:rPr>
        <w:drawing>
          <wp:inline distL="0" distT="0" distB="0" distR="0">
            <wp:extent cx="1377950" cy="1188720"/>
            <wp:effectExtent l="0" t="0" r="0" b="0"/>
            <wp:docPr id="1218" name="Picture 353" descr="http://www.docbrown.info/page04/4_72bond/sodium_ion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353"/>
                    <pic:cNvPicPr/>
                  </pic:nvPicPr>
                  <pic:blipFill>
                    <a:blip r:embed="rId79"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377950" cy="1188720"/>
            <wp:effectExtent l="0" t="0" r="0" b="0"/>
            <wp:docPr id="1219" name="Picture 352" descr="http://www.docbrown.info/page04/4_72bond/ox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352"/>
                    <pic:cNvPicPr/>
                  </pic:nvPicPr>
                  <pic:blipFill>
                    <a:blip r:embed="rId95"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377950" cy="1188720"/>
            <wp:effectExtent l="0" t="0" r="0" b="0"/>
            <wp:docPr id="1220" name="Picture 351" descr="http://www.docbrown.info/page04/4_72bond/sodium_ion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351"/>
                    <pic:cNvPicPr/>
                  </pic:nvPicPr>
                  <pic:blipFill>
                    <a:blip r:embed="rId79" cstate="print"/>
                    <a:srcRect l="0" t="0" r="0" b="0"/>
                    <a:stretch/>
                  </pic:blipFill>
                  <pic:spPr>
                    <a:xfrm rot="0">
                      <a:off x="0" y="0"/>
                      <a:ext cx="1377950" cy="1188720"/>
                    </a:xfrm>
                    <a:prstGeom prst="rect"/>
                    <a:ln>
                      <a:noFill/>
                    </a:ln>
                  </pic:spPr>
                </pic:pic>
              </a:graphicData>
            </a:graphic>
          </wp:inline>
        </w:drawing>
      </w:r>
    </w:p>
    <w:p>
      <w:pPr>
        <w:pStyle w:val="style157"/>
        <w:rPr/>
      </w:pPr>
      <w:r>
        <w:t>Full electronic structure diagram of sodium oxide, the blue circle represents the nucleus.</w:t>
      </w:r>
    </w:p>
    <w:p>
      <w:pPr>
        <w:pStyle w:val="style157"/>
        <w:rPr/>
      </w:pPr>
      <w:r>
        <w:t>The electronic dot &amp; cross Lewis diagram for the ionic bonding in sodium oxide.</w:t>
      </w:r>
    </w:p>
    <w:p>
      <w:pPr>
        <w:pStyle w:val="style157"/>
        <w:rPr/>
      </w:pPr>
      <w:r>
        <w:t> </w:t>
      </w:r>
    </w:p>
    <w:p>
      <w:pPr>
        <w:pStyle w:val="style157"/>
        <w:rPr>
          <w:b/>
        </w:rPr>
      </w:pPr>
      <w:r>
        <w:rPr>
          <w:b/>
        </w:rPr>
        <w:t>Potassium</w:t>
      </w:r>
      <w:r>
        <w:rPr>
          <w:b/>
        </w:rPr>
        <w:t xml:space="preserve"> oxide:</w:t>
      </w:r>
    </w:p>
    <w:p>
      <w:pPr>
        <w:pStyle w:val="style157"/>
        <w:rPr/>
      </w:pPr>
      <w:r>
        <w:rPr>
          <w:bCs/>
        </w:rPr>
        <w:t>2K</w:t>
      </w:r>
      <w:r>
        <w:t xml:space="preserve"> (2.8.8.1) + </w:t>
      </w:r>
      <w:r>
        <w:rPr>
          <w:bCs/>
        </w:rPr>
        <w:t>O</w:t>
      </w:r>
      <w:r>
        <w:t xml:space="preserve"> (2.6) ==&gt;</w:t>
      </w:r>
      <w:r>
        <w:rPr>
          <w:bCs/>
        </w:rPr>
        <w:t>2K</w:t>
      </w:r>
      <w:r>
        <w:rPr>
          <w:bCs/>
          <w:vertAlign w:val="superscript"/>
        </w:rPr>
        <w:t>+</w:t>
      </w:r>
      <w:r>
        <w:t xml:space="preserve"> (2.8.8) </w:t>
      </w:r>
      <w:r>
        <w:rPr>
          <w:bCs/>
        </w:rPr>
        <w:t>O</w:t>
      </w:r>
      <w:r>
        <w:rPr>
          <w:bCs/>
          <w:vertAlign w:val="superscript"/>
        </w:rPr>
        <w:t>2–</w:t>
      </w:r>
      <w:r>
        <w:t xml:space="preserve"> (2.8) </w:t>
      </w:r>
    </w:p>
    <w:p>
      <w:pPr>
        <w:pStyle w:val="style157"/>
        <w:numPr>
          <w:ilvl w:val="0"/>
          <w:numId w:val="101"/>
        </w:numPr>
        <w:rPr/>
      </w:pPr>
      <w:r>
        <w:t>It can be summarised electronically as 2[2,8,8,1] + [2,6] ==&gt; [2,8,8]</w:t>
      </w:r>
      <w:r>
        <w:rPr>
          <w:vertAlign w:val="superscript"/>
        </w:rPr>
        <w:t>+</w:t>
      </w:r>
      <w:r>
        <w:rPr>
          <w:vertAlign w:val="subscript"/>
        </w:rPr>
        <w:t>2</w:t>
      </w:r>
      <w:r>
        <w:t xml:space="preserve"> [2,8]</w:t>
      </w:r>
      <w:r>
        <w:rPr>
          <w:vertAlign w:val="superscript"/>
        </w:rPr>
        <w:t>2–</w:t>
      </w:r>
      <w:r>
        <w:t xml:space="preserve"> , so both the potassium and oxide ions have a full outer shell like a noble gas</w:t>
      </w:r>
    </w:p>
    <w:p>
      <w:pPr>
        <w:pStyle w:val="style157"/>
        <w:rPr/>
      </w:pPr>
      <w:r>
        <w:t xml:space="preserve">TWO </w:t>
      </w:r>
      <w:r>
        <w:rPr>
          <w:noProof/>
          <w:lang w:eastAsia="en-US"/>
        </w:rPr>
        <w:drawing>
          <wp:inline distL="0" distT="0" distB="0" distR="0">
            <wp:extent cx="572770" cy="609600"/>
            <wp:effectExtent l="0" t="0" r="0" b="0"/>
            <wp:docPr id="1221" name="Picture 35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350"/>
                    <pic:cNvPicPr/>
                  </pic:nvPicPr>
                  <pic:blipFill>
                    <a:blip r:embed="rId96" cstate="print"/>
                    <a:srcRect l="0" t="0" r="0" b="0"/>
                    <a:stretch/>
                  </pic:blipFill>
                  <pic:spPr>
                    <a:xfrm rot="0">
                      <a:off x="0" y="0"/>
                      <a:ext cx="572770" cy="609600"/>
                    </a:xfrm>
                    <a:prstGeom prst="rect"/>
                    <a:ln>
                      <a:noFill/>
                    </a:ln>
                  </pic:spPr>
                </pic:pic>
              </a:graphicData>
            </a:graphic>
          </wp:inline>
        </w:drawing>
      </w:r>
      <w:r>
        <w:rPr>
          <w:noProof/>
          <w:lang w:eastAsia="en-US"/>
        </w:rPr>
        <w:drawing>
          <wp:inline distL="0" distT="0" distB="0" distR="0">
            <wp:extent cx="658495" cy="579120"/>
            <wp:effectExtent l="0" t="0" r="8255" b="0"/>
            <wp:docPr id="1222" name="Picture 349" descr="http://www.docbrown.info/page04/4_72bond/etrans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49"/>
                    <pic:cNvPicPr/>
                  </pic:nvPicPr>
                  <pic:blipFill>
                    <a:blip r:embed="rId76" cstate="print"/>
                    <a:srcRect l="0" t="0" r="0" b="0"/>
                    <a:stretch/>
                  </pic:blipFill>
                  <pic:spPr>
                    <a:xfrm rot="0">
                      <a:off x="0" y="0"/>
                      <a:ext cx="658495" cy="579120"/>
                    </a:xfrm>
                    <a:prstGeom prst="rect"/>
                    <a:ln>
                      <a:noFill/>
                    </a:ln>
                  </pic:spPr>
                </pic:pic>
              </a:graphicData>
            </a:graphic>
          </wp:inline>
        </w:drawing>
      </w:r>
      <w:r>
        <w:t>atoms combine with</w:t>
      </w:r>
      <w:r>
        <w:rPr>
          <w:noProof/>
          <w:lang w:eastAsia="en-US"/>
        </w:rPr>
        <w:drawing>
          <wp:inline distL="0" distT="0" distB="0" distR="0">
            <wp:extent cx="658495" cy="579120"/>
            <wp:effectExtent l="0" t="0" r="8255" b="0"/>
            <wp:docPr id="1223" name="Picture 348" descr="http://www.docbrown.info/page04/4_72bond/etrans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348"/>
                    <pic:cNvPicPr/>
                  </pic:nvPicPr>
                  <pic:blipFill>
                    <a:blip r:embed="rId77" cstate="print"/>
                    <a:srcRect l="0" t="0" r="0" b="0"/>
                    <a:stretch/>
                  </pic:blipFill>
                  <pic:spPr>
                    <a:xfrm rot="0">
                      <a:off x="0" y="0"/>
                      <a:ext cx="658495" cy="579120"/>
                    </a:xfrm>
                    <a:prstGeom prst="rect"/>
                    <a:ln>
                      <a:noFill/>
                    </a:ln>
                  </pic:spPr>
                </pic:pic>
              </a:graphicData>
            </a:graphic>
          </wp:inline>
        </w:drawing>
      </w:r>
      <w:r>
        <w:t xml:space="preserve">ONE </w:t>
      </w:r>
      <w:r>
        <w:rPr>
          <w:noProof/>
          <w:lang w:eastAsia="en-US"/>
        </w:rPr>
        <w:drawing>
          <wp:inline distL="0" distT="0" distB="0" distR="0">
            <wp:extent cx="676910" cy="676910"/>
            <wp:effectExtent l="0" t="0" r="8890" b="8890"/>
            <wp:docPr id="1224" name="Picture 34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347"/>
                    <pic:cNvPicPr/>
                  </pic:nvPicPr>
                  <pic:blipFill>
                    <a:blip r:embed="rId92" cstate="print"/>
                    <a:srcRect l="0" t="0" r="0" b="0"/>
                    <a:stretch/>
                  </pic:blipFill>
                  <pic:spPr>
                    <a:xfrm rot="0">
                      <a:off x="0" y="0"/>
                      <a:ext cx="676910" cy="676910"/>
                    </a:xfrm>
                    <a:prstGeom prst="rect"/>
                    <a:ln>
                      <a:noFill/>
                    </a:ln>
                  </pic:spPr>
                </pic:pic>
              </a:graphicData>
            </a:graphic>
          </wp:inline>
        </w:drawing>
      </w:r>
      <w:r>
        <w:t xml:space="preserve">atom to form </w:t>
      </w:r>
      <w:r>
        <w:rPr>
          <w:noProof/>
          <w:lang w:eastAsia="en-US"/>
        </w:rPr>
        <w:drawing>
          <wp:inline distL="0" distT="0" distB="0" distR="0">
            <wp:extent cx="572770" cy="603250"/>
            <wp:effectExtent l="0" t="0" r="0" b="6350"/>
            <wp:docPr id="1225" name="Picture 34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346"/>
                    <pic:cNvPicPr/>
                  </pic:nvPicPr>
                  <pic:blipFill>
                    <a:blip r:embed="rId97" cstate="print"/>
                    <a:srcRect l="0" t="0" r="0" b="0"/>
                    <a:stretch/>
                  </pic:blipFill>
                  <pic:spPr>
                    <a:xfrm rot="0">
                      <a:off x="0" y="0"/>
                      <a:ext cx="572770" cy="603250"/>
                    </a:xfrm>
                    <a:prstGeom prst="rect"/>
                    <a:ln>
                      <a:noFill/>
                    </a:ln>
                  </pic:spPr>
                </pic:pic>
              </a:graphicData>
            </a:graphic>
          </wp:inline>
        </w:drawing>
      </w:r>
      <w:r>
        <w:rPr>
          <w:noProof/>
          <w:lang w:eastAsia="en-US"/>
        </w:rPr>
        <w:drawing>
          <wp:inline distL="0" distT="0" distB="0" distR="0">
            <wp:extent cx="1012190" cy="883920"/>
            <wp:effectExtent l="0" t="0" r="0" b="0"/>
            <wp:docPr id="1226" name="Picture 34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345"/>
                    <pic:cNvPicPr/>
                  </pic:nvPicPr>
                  <pic:blipFill>
                    <a:blip r:embed="rId94" cstate="print"/>
                    <a:srcRect l="0" t="0" r="0" b="0"/>
                    <a:stretch/>
                  </pic:blipFill>
                  <pic:spPr>
                    <a:xfrm rot="0">
                      <a:off x="0" y="0"/>
                      <a:ext cx="1012190" cy="883920"/>
                    </a:xfrm>
                    <a:prstGeom prst="rect"/>
                    <a:ln>
                      <a:noFill/>
                    </a:ln>
                  </pic:spPr>
                </pic:pic>
              </a:graphicData>
            </a:graphic>
          </wp:inline>
        </w:drawing>
      </w:r>
    </w:p>
    <w:p>
      <w:pPr>
        <w:pStyle w:val="style157"/>
        <w:rPr/>
      </w:pPr>
      <w:r>
        <w:t>Note in this electron diagram, only the original outer electrons are shown above.</w:t>
      </w:r>
    </w:p>
    <w:p>
      <w:pPr>
        <w:pStyle w:val="style157"/>
        <w:numPr>
          <w:ilvl w:val="0"/>
          <w:numId w:val="101"/>
        </w:numPr>
        <w:rPr/>
      </w:pPr>
      <w:r>
        <w:t xml:space="preserve">The outer electrons of the potassium atoms (2.8.8.1) are transferred to the outer shell of the oxygen atom (2.6) until it has a complete octet shell of outer electrons, just like a noble gas (2.8). </w:t>
      </w:r>
    </w:p>
    <w:p>
      <w:pPr>
        <w:pStyle w:val="style157"/>
        <w:numPr>
          <w:ilvl w:val="0"/>
          <w:numId w:val="101"/>
        </w:numPr>
        <w:rPr/>
      </w:pPr>
      <w:r>
        <w:t>At the same time, the potassium ion also attains a stable noble gas electron structure (2.8.8).</w:t>
      </w:r>
    </w:p>
    <w:p>
      <w:pPr>
        <w:pStyle w:val="style157"/>
        <w:rPr/>
      </w:pPr>
      <w:r>
        <w:rPr>
          <w:noProof/>
          <w:lang w:eastAsia="en-US"/>
        </w:rPr>
        <w:drawing>
          <wp:inline distL="0" distT="0" distB="0" distR="0">
            <wp:extent cx="1597025" cy="1505585"/>
            <wp:effectExtent l="0" t="0" r="3175" b="0"/>
            <wp:docPr id="1227" name="Picture 344" descr="http://www.docbrown.info/page04/4_72bond/potass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344"/>
                    <pic:cNvPicPr/>
                  </pic:nvPicPr>
                  <pic:blipFill>
                    <a:blip r:embed="rId98" cstate="print"/>
                    <a:srcRect l="0" t="0" r="0" b="0"/>
                    <a:stretch/>
                  </pic:blipFill>
                  <pic:spPr>
                    <a:xfrm rot="0">
                      <a:off x="0" y="0"/>
                      <a:ext cx="1597025" cy="1505585"/>
                    </a:xfrm>
                    <a:prstGeom prst="rect"/>
                    <a:ln>
                      <a:noFill/>
                    </a:ln>
                  </pic:spPr>
                </pic:pic>
              </a:graphicData>
            </a:graphic>
          </wp:inline>
        </w:drawing>
      </w:r>
      <w:r>
        <w:rPr>
          <w:noProof/>
          <w:lang w:eastAsia="en-US"/>
        </w:rPr>
        <w:drawing>
          <wp:inline distL="0" distT="0" distB="0" distR="0">
            <wp:extent cx="1377950" cy="1188720"/>
            <wp:effectExtent l="0" t="0" r="0" b="0"/>
            <wp:docPr id="1228" name="Picture 343" descr="http://www.docbrown.info/page04/4_72bond/ox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343"/>
                    <pic:cNvPicPr/>
                  </pic:nvPicPr>
                  <pic:blipFill>
                    <a:blip r:embed="rId95"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597025" cy="1505585"/>
            <wp:effectExtent l="0" t="0" r="3175" b="0"/>
            <wp:docPr id="1229" name="Picture 342" descr="http://www.docbrown.info/page04/4_72bond/potass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342"/>
                    <pic:cNvPicPr/>
                  </pic:nvPicPr>
                  <pic:blipFill>
                    <a:blip r:embed="rId98" cstate="print"/>
                    <a:srcRect l="0" t="0" r="0" b="0"/>
                    <a:stretch/>
                  </pic:blipFill>
                  <pic:spPr>
                    <a:xfrm rot="0">
                      <a:off x="0" y="0"/>
                      <a:ext cx="1597025" cy="1505585"/>
                    </a:xfrm>
                    <a:prstGeom prst="rect"/>
                    <a:ln>
                      <a:noFill/>
                    </a:ln>
                  </pic:spPr>
                </pic:pic>
              </a:graphicData>
            </a:graphic>
          </wp:inline>
        </w:drawing>
      </w:r>
    </w:p>
    <w:p>
      <w:pPr>
        <w:pStyle w:val="style157"/>
        <w:rPr/>
      </w:pPr>
      <w:r>
        <w:t>Full electronic structure diagram of potassium oxide,  the blue circle represents the nucleus.</w:t>
      </w:r>
    </w:p>
    <w:p>
      <w:pPr>
        <w:pStyle w:val="style157"/>
        <w:rPr/>
      </w:pPr>
      <w:r>
        <w:t>The electronic dot &amp; cross Lewis diagram for the ionic bonding in potassium oxide.</w:t>
      </w:r>
    </w:p>
    <w:p>
      <w:pPr>
        <w:pStyle w:val="style157"/>
        <w:rPr/>
      </w:pPr>
      <w:r>
        <w:t> </w:t>
      </w:r>
    </w:p>
    <w:p>
      <w:pPr>
        <w:pStyle w:val="style157"/>
        <w:rPr/>
      </w:pPr>
      <w:r>
        <w:t>The electronic similarities between the two examples are very obvious.</w:t>
      </w:r>
    </w:p>
    <w:p>
      <w:pPr>
        <w:pStyle w:val="style157"/>
        <w:numPr>
          <w:ilvl w:val="0"/>
          <w:numId w:val="102"/>
        </w:numPr>
        <w:rPr/>
      </w:pPr>
      <w:r>
        <w:t>Li is 2.1, Na is 2.8.1, S is 2.8.6 (for group 1 sulphide compound), rest of dot and cross diagrams are up to you.</w:t>
      </w:r>
    </w:p>
    <w:p>
      <w:pPr>
        <w:pStyle w:val="style157"/>
        <w:numPr>
          <w:ilvl w:val="0"/>
          <w:numId w:val="102"/>
        </w:numPr>
        <w:rPr/>
      </w:pPr>
      <w:r>
        <w:t xml:space="preserve">e.g. electronic structure diagrams for sodium sulfide </w:t>
      </w:r>
      <w:r>
        <w:rPr>
          <w:bCs/>
        </w:rPr>
        <w:t>Na</w:t>
      </w:r>
      <w:r>
        <w:rPr>
          <w:bCs/>
          <w:vertAlign w:val="subscript"/>
        </w:rPr>
        <w:t>2</w:t>
      </w:r>
      <w:r>
        <w:rPr>
          <w:bCs/>
        </w:rPr>
        <w:t>S</w:t>
      </w:r>
      <w:r>
        <w:t xml:space="preserve"> and potassium sulfide </w:t>
      </w:r>
      <w:r>
        <w:rPr>
          <w:bCs/>
        </w:rPr>
        <w:t>K</w:t>
      </w:r>
      <w:r>
        <w:rPr>
          <w:bCs/>
          <w:vertAlign w:val="subscript"/>
        </w:rPr>
        <w:t>2</w:t>
      </w:r>
      <w:r>
        <w:rPr>
          <w:bCs/>
        </w:rPr>
        <w:t>S.</w:t>
      </w:r>
    </w:p>
    <w:p>
      <w:pPr>
        <w:pStyle w:val="style157"/>
        <w:rPr/>
      </w:pPr>
      <w:r>
        <w:rPr>
          <w:noProof/>
          <w:lang w:eastAsia="en-US"/>
        </w:rPr>
        <w:drawing>
          <wp:inline distL="0" distT="0" distB="0" distR="0">
            <wp:extent cx="1377950" cy="1188720"/>
            <wp:effectExtent l="0" t="0" r="0" b="0"/>
            <wp:docPr id="1230" name="Picture 341" descr="http://www.docbrown.info/page04/4_72bond/sodium_ion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341"/>
                    <pic:cNvPicPr/>
                  </pic:nvPicPr>
                  <pic:blipFill>
                    <a:blip r:embed="rId79"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706877" cy="1578610"/>
            <wp:effectExtent l="0" t="0" r="7620" b="2540"/>
            <wp:docPr id="1231" name="Picture 340" descr="http://www.docbrown.info/page04/4_72bond/sulf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40"/>
                    <pic:cNvPicPr/>
                  </pic:nvPicPr>
                  <pic:blipFill>
                    <a:blip r:embed="rId99" cstate="print"/>
                    <a:srcRect l="0" t="0" r="0" b="0"/>
                    <a:stretch/>
                  </pic:blipFill>
                  <pic:spPr>
                    <a:xfrm rot="0">
                      <a:off x="0" y="0"/>
                      <a:ext cx="1706877" cy="1578610"/>
                    </a:xfrm>
                    <a:prstGeom prst="rect"/>
                    <a:ln>
                      <a:noFill/>
                    </a:ln>
                  </pic:spPr>
                </pic:pic>
              </a:graphicData>
            </a:graphic>
          </wp:inline>
        </w:drawing>
      </w:r>
      <w:r>
        <w:rPr>
          <w:noProof/>
          <w:lang w:eastAsia="en-US"/>
        </w:rPr>
        <w:drawing>
          <wp:inline distL="0" distT="0" distB="0" distR="0">
            <wp:extent cx="1377950" cy="1188720"/>
            <wp:effectExtent l="0" t="0" r="0" b="0"/>
            <wp:docPr id="1232" name="Picture 339" descr="http://www.docbrown.info/page04/4_72bond/sodium_ion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339"/>
                    <pic:cNvPicPr/>
                  </pic:nvPicPr>
                  <pic:blipFill>
                    <a:blip r:embed="rId79" cstate="print"/>
                    <a:srcRect l="0" t="0" r="0" b="0"/>
                    <a:stretch/>
                  </pic:blipFill>
                  <pic:spPr>
                    <a:xfrm rot="0">
                      <a:off x="0" y="0"/>
                      <a:ext cx="1377950" cy="1188720"/>
                    </a:xfrm>
                    <a:prstGeom prst="rect"/>
                    <a:ln>
                      <a:noFill/>
                    </a:ln>
                  </pic:spPr>
                </pic:pic>
              </a:graphicData>
            </a:graphic>
          </wp:inline>
        </w:drawing>
      </w:r>
    </w:p>
    <w:p>
      <w:pPr>
        <w:pStyle w:val="style157"/>
        <w:rPr>
          <w:b/>
        </w:rPr>
      </w:pPr>
      <w:r>
        <w:rPr>
          <w:b/>
        </w:rPr>
        <w:t>sodium sulfide</w:t>
      </w:r>
    </w:p>
    <w:p>
      <w:pPr>
        <w:pStyle w:val="style157"/>
        <w:rPr>
          <w:b/>
        </w:rPr>
      </w:pPr>
    </w:p>
    <w:p>
      <w:pPr>
        <w:pStyle w:val="style157"/>
        <w:rPr/>
      </w:pPr>
      <w:r>
        <w:t>The electronic dot &amp; cross Lewis diagram for the ionic bonding in sodium sulphide</w:t>
      </w:r>
    </w:p>
    <w:p>
      <w:pPr>
        <w:pStyle w:val="style157"/>
        <w:rPr/>
      </w:pPr>
    </w:p>
    <w:p>
      <w:pPr>
        <w:pStyle w:val="style157"/>
        <w:numPr>
          <w:ilvl w:val="0"/>
          <w:numId w:val="103"/>
        </w:numPr>
        <w:rPr/>
      </w:pPr>
      <w:r>
        <w:t xml:space="preserve">The outer electrons of the sodium atoms (2.8.1) are transferred to the outer shell of the sulfur atom (2.8.6) until it has a complete octet shell of outer electrons, just like a noble gas (2.8.8). </w:t>
      </w:r>
    </w:p>
    <w:p>
      <w:pPr>
        <w:pStyle w:val="style157"/>
        <w:numPr>
          <w:ilvl w:val="0"/>
          <w:numId w:val="103"/>
        </w:numPr>
        <w:rPr/>
      </w:pPr>
      <w:r>
        <w:t>At the same time, the sodium ion also attains a stable noble gas electron structure (2.8).</w:t>
      </w:r>
    </w:p>
    <w:p>
      <w:pPr>
        <w:pStyle w:val="style157"/>
        <w:rPr/>
      </w:pPr>
      <w:r>
        <w:t> </w:t>
      </w:r>
    </w:p>
    <w:p>
      <w:pPr>
        <w:pStyle w:val="style157"/>
        <w:rPr/>
      </w:pPr>
      <w:r>
        <w:rPr>
          <w:noProof/>
          <w:lang w:eastAsia="en-US"/>
        </w:rPr>
        <w:drawing>
          <wp:inline distL="0" distT="0" distB="0" distR="0">
            <wp:extent cx="1597025" cy="1505585"/>
            <wp:effectExtent l="0" t="0" r="3175" b="0"/>
            <wp:docPr id="1233" name="Picture 338" descr="http://www.docbrown.info/page04/4_72bond/potass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338"/>
                    <pic:cNvPicPr/>
                  </pic:nvPicPr>
                  <pic:blipFill>
                    <a:blip r:embed="rId98" cstate="print"/>
                    <a:srcRect l="0" t="0" r="0" b="0"/>
                    <a:stretch/>
                  </pic:blipFill>
                  <pic:spPr>
                    <a:xfrm rot="0">
                      <a:off x="0" y="0"/>
                      <a:ext cx="1597025" cy="1505585"/>
                    </a:xfrm>
                    <a:prstGeom prst="rect"/>
                    <a:ln>
                      <a:noFill/>
                    </a:ln>
                  </pic:spPr>
                </pic:pic>
              </a:graphicData>
            </a:graphic>
          </wp:inline>
        </w:drawing>
      </w:r>
      <w:r>
        <w:rPr>
          <w:noProof/>
          <w:lang w:eastAsia="en-US"/>
        </w:rPr>
        <w:drawing>
          <wp:inline distL="0" distT="0" distB="0" distR="0">
            <wp:extent cx="1706877" cy="1578610"/>
            <wp:effectExtent l="0" t="0" r="7620" b="2540"/>
            <wp:docPr id="1234" name="Picture 337" descr="http://www.docbrown.info/page04/4_72bond/sulf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37"/>
                    <pic:cNvPicPr/>
                  </pic:nvPicPr>
                  <pic:blipFill>
                    <a:blip r:embed="rId99" cstate="print"/>
                    <a:srcRect l="0" t="0" r="0" b="0"/>
                    <a:stretch/>
                  </pic:blipFill>
                  <pic:spPr>
                    <a:xfrm rot="0">
                      <a:off x="0" y="0"/>
                      <a:ext cx="1706877" cy="1578610"/>
                    </a:xfrm>
                    <a:prstGeom prst="rect"/>
                    <a:ln>
                      <a:noFill/>
                    </a:ln>
                  </pic:spPr>
                </pic:pic>
              </a:graphicData>
            </a:graphic>
          </wp:inline>
        </w:drawing>
      </w:r>
      <w:r>
        <w:rPr>
          <w:noProof/>
          <w:lang w:eastAsia="en-US"/>
        </w:rPr>
        <w:drawing>
          <wp:inline distL="0" distT="0" distB="0" distR="0">
            <wp:extent cx="1597025" cy="1505585"/>
            <wp:effectExtent l="0" t="0" r="3175" b="0"/>
            <wp:docPr id="1235" name="Picture 336" descr="http://www.docbrown.info/page04/4_72bond/potass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336"/>
                    <pic:cNvPicPr/>
                  </pic:nvPicPr>
                  <pic:blipFill>
                    <a:blip r:embed="rId98" cstate="print"/>
                    <a:srcRect l="0" t="0" r="0" b="0"/>
                    <a:stretch/>
                  </pic:blipFill>
                  <pic:spPr>
                    <a:xfrm rot="0">
                      <a:off x="0" y="0"/>
                      <a:ext cx="1597025" cy="1505585"/>
                    </a:xfrm>
                    <a:prstGeom prst="rect"/>
                    <a:ln>
                      <a:noFill/>
                    </a:ln>
                  </pic:spPr>
                </pic:pic>
              </a:graphicData>
            </a:graphic>
          </wp:inline>
        </w:drawing>
      </w:r>
    </w:p>
    <w:p>
      <w:pPr>
        <w:pStyle w:val="style157"/>
        <w:rPr>
          <w:b/>
        </w:rPr>
      </w:pPr>
      <w:r>
        <w:rPr>
          <w:b/>
        </w:rPr>
        <w:t>Potassium</w:t>
      </w:r>
      <w:r>
        <w:rPr>
          <w:b/>
        </w:rPr>
        <w:t xml:space="preserve"> sulfide</w:t>
      </w:r>
    </w:p>
    <w:p>
      <w:pPr>
        <w:pStyle w:val="style157"/>
        <w:rPr>
          <w:b/>
        </w:rPr>
      </w:pPr>
    </w:p>
    <w:p>
      <w:pPr>
        <w:pStyle w:val="style157"/>
        <w:numPr>
          <w:ilvl w:val="0"/>
          <w:numId w:val="104"/>
        </w:numPr>
        <w:rPr/>
      </w:pPr>
      <w:r>
        <w:t xml:space="preserve">The outer electrons of the potassium atoms (2.8.8.1) are transferred to the outer shell of the sulfur atom (2.8.6) until it has a complete octet shell of outer electrons, just like a noble gas (2.8.8). </w:t>
      </w:r>
    </w:p>
    <w:p>
      <w:pPr>
        <w:pStyle w:val="style157"/>
        <w:numPr>
          <w:ilvl w:val="0"/>
          <w:numId w:val="104"/>
        </w:numPr>
        <w:rPr/>
      </w:pPr>
      <w:r>
        <w:t>At the same time, the potassium ion also attains a stable noble gas electron structure (2.8.8).</w:t>
      </w:r>
    </w:p>
    <w:p>
      <w:pPr>
        <w:pStyle w:val="style157"/>
        <w:rPr/>
      </w:pPr>
      <w:r>
        <w:t>The electronic dot &amp; cross Lewis diagram for the ionic bonding in potassium sulphide</w:t>
      </w:r>
    </w:p>
    <w:tbl>
      <w:tblPr>
        <w:tblW w:w="1000" w:type="pct"/>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729"/>
        <w:gridCol w:w="626"/>
        <w:gridCol w:w="604"/>
      </w:tblGrid>
      <w:tr>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Gp1\6</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O</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S</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Li</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Li</w:t>
            </w:r>
            <w:r>
              <w:rPr>
                <w:vertAlign w:val="subscript"/>
              </w:rPr>
              <w:t>2</w:t>
            </w:r>
            <w:r>
              <w:t>O</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Li</w:t>
            </w:r>
            <w:r>
              <w:rPr>
                <w:vertAlign w:val="subscript"/>
              </w:rPr>
              <w:t>2</w:t>
            </w:r>
            <w:r>
              <w:t>S</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Na</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Na</w:t>
            </w:r>
            <w:r>
              <w:rPr>
                <w:vertAlign w:val="subscript"/>
              </w:rPr>
              <w:t>2</w:t>
            </w:r>
            <w:r>
              <w:t>O</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Na</w:t>
            </w:r>
            <w:r>
              <w:rPr>
                <w:vertAlign w:val="subscript"/>
              </w:rPr>
              <w:t>2</w:t>
            </w:r>
            <w:r>
              <w:t>S</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K</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K</w:t>
            </w:r>
            <w:r>
              <w:rPr>
                <w:vertAlign w:val="subscript"/>
              </w:rPr>
              <w:t>2</w:t>
            </w:r>
            <w:r>
              <w:t>O</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K</w:t>
            </w:r>
            <w:r>
              <w:rPr>
                <w:vertAlign w:val="subscript"/>
              </w:rPr>
              <w:t>2</w:t>
            </w:r>
            <w:r>
              <w:t>S</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Rb</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Rb</w:t>
            </w:r>
            <w:r>
              <w:rPr>
                <w:vertAlign w:val="subscript"/>
              </w:rPr>
              <w:t>2</w:t>
            </w:r>
            <w:r>
              <w:t>O</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Rb</w:t>
            </w:r>
            <w:r>
              <w:rPr>
                <w:vertAlign w:val="subscript"/>
              </w:rPr>
              <w:t>2</w:t>
            </w:r>
            <w:r>
              <w:t>S</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Cs</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Cs</w:t>
            </w:r>
            <w:r>
              <w:rPr>
                <w:vertAlign w:val="subscript"/>
              </w:rPr>
              <w:t>2</w:t>
            </w:r>
            <w:r>
              <w:t>O</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Cs</w:t>
            </w:r>
            <w:r>
              <w:rPr>
                <w:vertAlign w:val="subscript"/>
              </w:rPr>
              <w:t>2</w:t>
            </w:r>
            <w:r>
              <w:t>S</w:t>
            </w:r>
          </w:p>
        </w:tc>
      </w:tr>
    </w:tbl>
    <w:p>
      <w:pPr>
        <w:pStyle w:val="style157"/>
        <w:rPr/>
      </w:pPr>
      <w:r>
        <w:t>All the formula highlighted in yellow can be described in the same way as sodium oxide, potassium oxide, sodium sulfide or calcium sulphide</w:t>
      </w:r>
    </w:p>
    <w:p>
      <w:pPr>
        <w:pStyle w:val="style157"/>
        <w:rPr/>
      </w:pPr>
    </w:p>
    <w:p>
      <w:pPr>
        <w:pStyle w:val="style157"/>
        <w:rPr>
          <w:b/>
          <w:highlight w:val="yellow"/>
        </w:rPr>
      </w:pPr>
      <w:r>
        <w:rPr>
          <w:b/>
          <w:highlight w:val="yellow"/>
        </w:rPr>
        <w:t>The Group 1 Alkali Metal atom loses one electron to form a singly charged positive ion</w:t>
      </w:r>
    </w:p>
    <w:p>
      <w:pPr>
        <w:pStyle w:val="style157"/>
        <w:rPr>
          <w:b/>
        </w:rPr>
      </w:pPr>
      <w:r>
        <w:rPr>
          <w:b/>
          <w:highlight w:val="yellow"/>
        </w:rPr>
        <w:t xml:space="preserve">             The Group 6 non–metal atom gains two electrons to form a doubly charged negative ion</w:t>
      </w:r>
      <w:r>
        <w:rPr>
          <w:b/>
        </w:rPr>
        <w:t>.</w:t>
      </w:r>
    </w:p>
    <w:p>
      <w:pPr>
        <w:pStyle w:val="style157"/>
        <w:rPr/>
      </w:pPr>
      <w:r>
        <w:rPr/>
        <w:fldChar w:fldCharType="begin"/>
      </w:r>
      <w:r>
        <w:instrText xml:space="preserve"> HYPERLINK "http://www.docbrown.info/page04/4_72bond2.htm" </w:instrText>
      </w:r>
      <w:r>
        <w:rPr/>
        <w:fldChar w:fldCharType="separate"/>
      </w:r>
      <w:r>
        <w:rPr/>
        <w:fldChar w:fldCharType="end"/>
      </w:r>
    </w:p>
    <w:p>
      <w:pPr>
        <w:pStyle w:val="style157"/>
        <w:rPr>
          <w:b/>
          <w:i/>
        </w:rPr>
      </w:pPr>
      <w:r>
        <w:rPr>
          <w:b/>
          <w:i/>
        </w:rPr>
        <w:pict>
          <v:rect id="1236" fillcolor="#a0a0a0" stroked="f" style="margin-left:0.0pt;margin-top:0.0pt;width:0.0pt;height:1.5pt;mso-wrap-distance-left:0.0pt;mso-wrap-distance-right:0.0pt;visibility:visible;" o:hr="t" o:hralign="center" o:hrstd="t">
            <v:stroke on="f"/>
            <v:fill/>
          </v:rect>
        </w:pict>
      </w:r>
    </w:p>
    <w:p>
      <w:pPr>
        <w:pStyle w:val="style157"/>
        <w:rPr>
          <w:b/>
        </w:rPr>
      </w:pPr>
      <w:r>
        <w:rPr>
          <w:b/>
          <w:shd w:val="clear" w:color="auto" w:fill="00ffff"/>
        </w:rPr>
        <w:t>A Group 2 Alkaline Earth Metal + a Group 6 non–metallic element</w:t>
      </w:r>
    </w:p>
    <w:p>
      <w:pPr>
        <w:pStyle w:val="style157"/>
        <w:rPr/>
      </w:pPr>
      <w:r>
        <w:t>e.g. magnesium/calcium + oxygen ==&gt;</w:t>
      </w:r>
      <w:r>
        <w:rPr>
          <w:bCs/>
        </w:rPr>
        <w:t xml:space="preserve">magnesium/calcium oxide MgO/CaO </w:t>
      </w:r>
      <w:r>
        <w:t xml:space="preserve">or ionic formula </w:t>
      </w:r>
      <w:r>
        <w:rPr>
          <w:bCs/>
        </w:rPr>
        <w:t>Mg</w:t>
      </w:r>
      <w:r>
        <w:rPr>
          <w:bCs/>
          <w:vertAlign w:val="superscript"/>
        </w:rPr>
        <w:t>2+</w:t>
      </w:r>
      <w:r>
        <w:rPr>
          <w:bCs/>
        </w:rPr>
        <w:t>O</w:t>
      </w:r>
      <w:r>
        <w:rPr>
          <w:bCs/>
          <w:vertAlign w:val="superscript"/>
        </w:rPr>
        <w:t>2–</w:t>
      </w:r>
      <w:r>
        <w:rPr>
          <w:bCs/>
        </w:rPr>
        <w:t>/Ca</w:t>
      </w:r>
      <w:r>
        <w:rPr>
          <w:bCs/>
          <w:vertAlign w:val="superscript"/>
        </w:rPr>
        <w:t>2+</w:t>
      </w:r>
      <w:r>
        <w:rPr>
          <w:bCs/>
        </w:rPr>
        <w:t>O</w:t>
      </w:r>
      <w:r>
        <w:rPr>
          <w:bCs/>
          <w:vertAlign w:val="superscript"/>
        </w:rPr>
        <w:t>2–</w:t>
      </w:r>
    </w:p>
    <w:p>
      <w:pPr>
        <w:pStyle w:val="style157"/>
        <w:numPr>
          <w:ilvl w:val="0"/>
          <w:numId w:val="105"/>
        </w:numPr>
        <w:rPr/>
      </w:pPr>
      <w:r>
        <w:t>In terms of electron arrangement in the formation of the ionic compound magnesium oxide, one magnesium/calcium atom donates its two outer electrons to one oxygen atom.</w:t>
      </w:r>
    </w:p>
    <w:p>
      <w:pPr>
        <w:pStyle w:val="style157"/>
        <w:numPr>
          <w:ilvl w:val="0"/>
          <w:numId w:val="105"/>
        </w:numPr>
        <w:rPr/>
      </w:pPr>
      <w:r>
        <w:t xml:space="preserve">This results in a double positive calcium ion to one double negative oxide ion via </w:t>
      </w:r>
      <w:r>
        <w:rPr>
          <w:bCs/>
        </w:rPr>
        <w:t>electron transfer</w:t>
      </w:r>
      <w:r>
        <w:t>.</w:t>
      </w:r>
    </w:p>
    <w:p>
      <w:pPr>
        <w:pStyle w:val="style157"/>
        <w:numPr>
          <w:ilvl w:val="0"/>
          <w:numId w:val="105"/>
        </w:numPr>
        <w:rPr/>
      </w:pPr>
      <w:r>
        <w:t>All the ions have the stable electronic structures 2.8.8 (argon like) or 2.8 (neon like). the valency of both calcium and oxygen is 2.</w:t>
      </w:r>
    </w:p>
    <w:p>
      <w:pPr>
        <w:pStyle w:val="style157"/>
        <w:rPr/>
      </w:pPr>
    </w:p>
    <w:p>
      <w:pPr>
        <w:pStyle w:val="style157"/>
        <w:rPr/>
      </w:pPr>
      <w:r>
        <w:t>magnesium oxide</w:t>
      </w:r>
    </w:p>
    <w:p>
      <w:pPr>
        <w:pStyle w:val="style157"/>
        <w:rPr/>
      </w:pPr>
      <w:r>
        <w:t xml:space="preserve">ONE </w:t>
      </w:r>
      <w:r>
        <w:rPr>
          <w:noProof/>
          <w:lang w:eastAsia="en-US"/>
        </w:rPr>
        <w:drawing>
          <wp:inline distL="0" distT="0" distB="0" distR="0">
            <wp:extent cx="560705" cy="640080"/>
            <wp:effectExtent l="0" t="0" r="0" b="7620"/>
            <wp:docPr id="1237" name="Picture 33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335"/>
                    <pic:cNvPicPr/>
                  </pic:nvPicPr>
                  <pic:blipFill>
                    <a:blip r:embed="rId81" cstate="print"/>
                    <a:srcRect l="0" t="0" r="0" b="0"/>
                    <a:stretch/>
                  </pic:blipFill>
                  <pic:spPr>
                    <a:xfrm rot="0">
                      <a:off x="0" y="0"/>
                      <a:ext cx="560705" cy="640080"/>
                    </a:xfrm>
                    <a:prstGeom prst="rect"/>
                    <a:ln>
                      <a:noFill/>
                    </a:ln>
                  </pic:spPr>
                </pic:pic>
              </a:graphicData>
            </a:graphic>
          </wp:inline>
        </w:drawing>
      </w:r>
      <w:r>
        <w:rPr>
          <w:noProof/>
          <w:lang w:eastAsia="en-US"/>
        </w:rPr>
        <w:drawing>
          <wp:inline distL="0" distT="0" distB="0" distR="0">
            <wp:extent cx="658495" cy="579120"/>
            <wp:effectExtent l="0" t="0" r="8255" b="0"/>
            <wp:docPr id="1238" name="Picture 334" descr="http://www.docbrown.info/page04/4_72bond/etrans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34"/>
                    <pic:cNvPicPr/>
                  </pic:nvPicPr>
                  <pic:blipFill>
                    <a:blip r:embed="rId76" cstate="print"/>
                    <a:srcRect l="0" t="0" r="0" b="0"/>
                    <a:stretch/>
                  </pic:blipFill>
                  <pic:spPr>
                    <a:xfrm rot="0">
                      <a:off x="0" y="0"/>
                      <a:ext cx="658495" cy="579120"/>
                    </a:xfrm>
                    <a:prstGeom prst="rect"/>
                    <a:ln>
                      <a:noFill/>
                    </a:ln>
                  </pic:spPr>
                </pic:pic>
              </a:graphicData>
            </a:graphic>
          </wp:inline>
        </w:drawing>
      </w:r>
      <w:r>
        <w:t>atom combines with</w:t>
      </w:r>
      <w:r>
        <w:rPr>
          <w:noProof/>
          <w:lang w:eastAsia="en-US"/>
        </w:rPr>
        <w:drawing>
          <wp:inline distL="0" distT="0" distB="0" distR="0">
            <wp:extent cx="658495" cy="579120"/>
            <wp:effectExtent l="0" t="0" r="8255" b="0"/>
            <wp:docPr id="1239" name="Picture 333" descr="http://www.docbrown.info/page04/4_72bond/etrans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333"/>
                    <pic:cNvPicPr/>
                  </pic:nvPicPr>
                  <pic:blipFill>
                    <a:blip r:embed="rId77" cstate="print"/>
                    <a:srcRect l="0" t="0" r="0" b="0"/>
                    <a:stretch/>
                  </pic:blipFill>
                  <pic:spPr>
                    <a:xfrm rot="0">
                      <a:off x="0" y="0"/>
                      <a:ext cx="658495" cy="579120"/>
                    </a:xfrm>
                    <a:prstGeom prst="rect"/>
                    <a:ln>
                      <a:noFill/>
                    </a:ln>
                  </pic:spPr>
                </pic:pic>
              </a:graphicData>
            </a:graphic>
          </wp:inline>
        </w:drawing>
      </w:r>
      <w:r>
        <w:t xml:space="preserve">ONE </w:t>
      </w:r>
      <w:r>
        <w:rPr>
          <w:noProof/>
          <w:lang w:eastAsia="en-US"/>
        </w:rPr>
        <w:drawing>
          <wp:inline distL="0" distT="0" distB="0" distR="0">
            <wp:extent cx="676910" cy="676910"/>
            <wp:effectExtent l="0" t="0" r="8890" b="8890"/>
            <wp:docPr id="1240" name="Picture 33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332"/>
                    <pic:cNvPicPr/>
                  </pic:nvPicPr>
                  <pic:blipFill>
                    <a:blip r:embed="rId92" cstate="print"/>
                    <a:srcRect l="0" t="0" r="0" b="0"/>
                    <a:stretch/>
                  </pic:blipFill>
                  <pic:spPr>
                    <a:xfrm rot="0">
                      <a:off x="0" y="0"/>
                      <a:ext cx="676910" cy="676910"/>
                    </a:xfrm>
                    <a:prstGeom prst="rect"/>
                    <a:ln>
                      <a:noFill/>
                    </a:ln>
                  </pic:spPr>
                </pic:pic>
              </a:graphicData>
            </a:graphic>
          </wp:inline>
        </w:drawing>
      </w:r>
      <w:r>
        <w:t xml:space="preserve">atom to form </w:t>
      </w:r>
      <w:r>
        <w:rPr>
          <w:noProof/>
          <w:lang w:eastAsia="en-US"/>
        </w:rPr>
        <w:drawing>
          <wp:inline distL="0" distT="0" distB="0" distR="0">
            <wp:extent cx="847090" cy="524510"/>
            <wp:effectExtent l="0" t="0" r="0" b="8890"/>
            <wp:docPr id="1241" name="Picture 33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331"/>
                    <pic:cNvPicPr/>
                  </pic:nvPicPr>
                  <pic:blipFill>
                    <a:blip r:embed="rId82" cstate="print"/>
                    <a:srcRect l="0" t="0" r="0" b="0"/>
                    <a:stretch/>
                  </pic:blipFill>
                  <pic:spPr>
                    <a:xfrm rot="0">
                      <a:off x="0" y="0"/>
                      <a:ext cx="847090" cy="524510"/>
                    </a:xfrm>
                    <a:prstGeom prst="rect"/>
                    <a:ln>
                      <a:noFill/>
                    </a:ln>
                  </pic:spPr>
                </pic:pic>
              </a:graphicData>
            </a:graphic>
          </wp:inline>
        </w:drawing>
      </w:r>
      <w:r>
        <w:rPr>
          <w:noProof/>
          <w:lang w:eastAsia="en-US"/>
        </w:rPr>
        <w:drawing>
          <wp:inline distL="0" distT="0" distB="0" distR="0">
            <wp:extent cx="1012190" cy="883920"/>
            <wp:effectExtent l="0" t="0" r="0" b="0"/>
            <wp:docPr id="1242" name="Picture 33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330"/>
                    <pic:cNvPicPr/>
                  </pic:nvPicPr>
                  <pic:blipFill>
                    <a:blip r:embed="rId94" cstate="print"/>
                    <a:srcRect l="0" t="0" r="0" b="0"/>
                    <a:stretch/>
                  </pic:blipFill>
                  <pic:spPr>
                    <a:xfrm rot="0">
                      <a:off x="0" y="0"/>
                      <a:ext cx="1012190" cy="883920"/>
                    </a:xfrm>
                    <a:prstGeom prst="rect"/>
                    <a:ln>
                      <a:noFill/>
                    </a:ln>
                  </pic:spPr>
                </pic:pic>
              </a:graphicData>
            </a:graphic>
          </wp:inline>
        </w:drawing>
      </w:r>
    </w:p>
    <w:p>
      <w:pPr>
        <w:pStyle w:val="style157"/>
        <w:rPr/>
      </w:pPr>
      <w:r>
        <w:t>Note in this electron diagram, only the original outer electrons are shown above.</w:t>
      </w:r>
    </w:p>
    <w:p>
      <w:pPr>
        <w:pStyle w:val="style157"/>
        <w:numPr>
          <w:ilvl w:val="0"/>
          <w:numId w:val="106"/>
        </w:numPr>
        <w:rPr/>
      </w:pPr>
      <w:r>
        <w:t xml:space="preserve">The two outer electrons of the magnesium atoms (2.8.2) are transferred to the outer shell of the oxygen atom (2.6) until it has a complete octet shell of outer electrons, just like a noble gas (2.8). </w:t>
      </w:r>
    </w:p>
    <w:p>
      <w:pPr>
        <w:pStyle w:val="style157"/>
        <w:numPr>
          <w:ilvl w:val="0"/>
          <w:numId w:val="106"/>
        </w:numPr>
        <w:rPr/>
      </w:pPr>
      <w:r>
        <w:t>At the same time, the magnesium ion also attains a stable noble gas electron structure (2.8).</w:t>
      </w:r>
    </w:p>
    <w:p>
      <w:pPr>
        <w:pStyle w:val="style157"/>
        <w:rPr/>
      </w:pPr>
      <w:r>
        <w:rPr>
          <w:noProof/>
          <w:lang w:eastAsia="en-US"/>
        </w:rPr>
        <w:drawing>
          <wp:inline distL="0" distT="0" distB="0" distR="0">
            <wp:extent cx="1402080" cy="1188720"/>
            <wp:effectExtent l="0" t="0" r="7620" b="0"/>
            <wp:docPr id="1243" name="Picture 329" descr="http://www.docbrown.info/page04/4_72bond/magnes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329"/>
                    <pic:cNvPicPr/>
                  </pic:nvPicPr>
                  <pic:blipFill>
                    <a:blip r:embed="rId84" cstate="print"/>
                    <a:srcRect l="0" t="0" r="0" b="0"/>
                    <a:stretch/>
                  </pic:blipFill>
                  <pic:spPr>
                    <a:xfrm rot="0">
                      <a:off x="0" y="0"/>
                      <a:ext cx="1402080" cy="1188720"/>
                    </a:xfrm>
                    <a:prstGeom prst="rect"/>
                    <a:ln>
                      <a:noFill/>
                    </a:ln>
                  </pic:spPr>
                </pic:pic>
              </a:graphicData>
            </a:graphic>
          </wp:inline>
        </w:drawing>
      </w:r>
      <w:r>
        <w:rPr>
          <w:noProof/>
          <w:lang w:eastAsia="en-US"/>
        </w:rPr>
        <w:drawing>
          <wp:inline distL="0" distT="0" distB="0" distR="0">
            <wp:extent cx="1377950" cy="1188720"/>
            <wp:effectExtent l="0" t="0" r="0" b="0"/>
            <wp:docPr id="1244" name="Picture 328" descr="http://www.docbrown.info/page04/4_72bond/ox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328"/>
                    <pic:cNvPicPr/>
                  </pic:nvPicPr>
                  <pic:blipFill>
                    <a:blip r:embed="rId95" cstate="print"/>
                    <a:srcRect l="0" t="0" r="0" b="0"/>
                    <a:stretch/>
                  </pic:blipFill>
                  <pic:spPr>
                    <a:xfrm rot="0">
                      <a:off x="0" y="0"/>
                      <a:ext cx="1377950" cy="1188720"/>
                    </a:xfrm>
                    <a:prstGeom prst="rect"/>
                    <a:ln>
                      <a:noFill/>
                    </a:ln>
                  </pic:spPr>
                </pic:pic>
              </a:graphicData>
            </a:graphic>
          </wp:inline>
        </w:drawing>
      </w:r>
    </w:p>
    <w:p>
      <w:pPr>
        <w:pStyle w:val="style157"/>
        <w:rPr>
          <w:b/>
        </w:rPr>
      </w:pPr>
      <w:r>
        <w:rPr>
          <w:b/>
        </w:rPr>
        <w:t>Full electronic structure of magnesium oxide</w:t>
      </w:r>
    </w:p>
    <w:p>
      <w:pPr>
        <w:pStyle w:val="style157"/>
        <w:rPr/>
      </w:pPr>
    </w:p>
    <w:p>
      <w:pPr>
        <w:pStyle w:val="style157"/>
        <w:rPr/>
      </w:pPr>
      <w:r>
        <w:t xml:space="preserve">For magnesium oxide: </w:t>
      </w:r>
      <w:r>
        <w:rPr>
          <w:bCs/>
        </w:rPr>
        <w:t>Mg</w:t>
      </w:r>
      <w:r>
        <w:t xml:space="preserve"> (2.8.2) +</w:t>
      </w:r>
      <w:r>
        <w:rPr>
          <w:bCs/>
        </w:rPr>
        <w:t xml:space="preserve"> O</w:t>
      </w:r>
      <w:r>
        <w:t xml:space="preserve"> (2.6) ==&gt;</w:t>
      </w:r>
      <w:r>
        <w:rPr>
          <w:bCs/>
        </w:rPr>
        <w:t>Mg</w:t>
      </w:r>
      <w:r>
        <w:rPr>
          <w:bCs/>
          <w:vertAlign w:val="superscript"/>
        </w:rPr>
        <w:t>2+</w:t>
      </w:r>
      <w:r>
        <w:t xml:space="preserve"> (2.8) O</w:t>
      </w:r>
      <w:r>
        <w:rPr>
          <w:vertAlign w:val="superscript"/>
        </w:rPr>
        <w:t>2–</w:t>
      </w:r>
      <w:r>
        <w:t xml:space="preserve"> (2.8) </w:t>
      </w:r>
    </w:p>
    <w:p>
      <w:pPr>
        <w:pStyle w:val="style157"/>
        <w:numPr>
          <w:ilvl w:val="0"/>
          <w:numId w:val="107"/>
        </w:numPr>
        <w:rPr/>
      </w:pPr>
      <w:r>
        <w:t>The stable 'noble gas' structures can be summarised electronically as [2,8] + [2,6] ==&gt; [2,8]</w:t>
      </w:r>
      <w:r>
        <w:rPr>
          <w:vertAlign w:val="superscript"/>
        </w:rPr>
        <w:t>2+</w:t>
      </w:r>
      <w:r>
        <w:t xml:space="preserve"> [2,8]</w:t>
      </w:r>
      <w:r>
        <w:rPr>
          <w:vertAlign w:val="superscript"/>
        </w:rPr>
        <w:t>2–</w:t>
      </w:r>
      <w:r>
        <w:t xml:space="preserve"> , so both the magnesium and oxide ions have a full outer shell like a noble gas.</w:t>
      </w:r>
    </w:p>
    <w:p>
      <w:pPr>
        <w:pStyle w:val="style157"/>
        <w:rPr/>
      </w:pPr>
      <w:r>
        <w:t>The electronic dot &amp; cross Lewis diagram for the ionic bonding in magnesium oxide</w:t>
      </w:r>
    </w:p>
    <w:p>
      <w:pPr>
        <w:pStyle w:val="style157"/>
        <w:rPr/>
      </w:pPr>
      <w:r>
        <w:t> </w:t>
      </w:r>
    </w:p>
    <w:p>
      <w:pPr>
        <w:pStyle w:val="style157"/>
        <w:rPr>
          <w:b/>
        </w:rPr>
      </w:pPr>
      <w:r>
        <w:rPr>
          <w:b/>
        </w:rPr>
        <w:t>Calcium</w:t>
      </w:r>
      <w:r>
        <w:rPr>
          <w:b/>
        </w:rPr>
        <w:t xml:space="preserve"> oxide:</w:t>
      </w:r>
    </w:p>
    <w:p>
      <w:pPr>
        <w:pStyle w:val="style157"/>
        <w:rPr/>
      </w:pPr>
      <w:r>
        <w:rPr>
          <w:bCs/>
        </w:rPr>
        <w:t>Ca</w:t>
      </w:r>
      <w:r>
        <w:t xml:space="preserve"> (2.8.8.2) + </w:t>
      </w:r>
      <w:r>
        <w:rPr>
          <w:bCs/>
        </w:rPr>
        <w:t>O</w:t>
      </w:r>
      <w:r>
        <w:t xml:space="preserve"> (2.6) ==&gt;</w:t>
      </w:r>
      <w:r>
        <w:rPr>
          <w:bCs/>
        </w:rPr>
        <w:t>Ca</w:t>
      </w:r>
      <w:r>
        <w:rPr>
          <w:bCs/>
          <w:vertAlign w:val="superscript"/>
        </w:rPr>
        <w:t>2+</w:t>
      </w:r>
      <w:r>
        <w:t xml:space="preserve"> (2.8.8) </w:t>
      </w:r>
      <w:r>
        <w:rPr>
          <w:bCs/>
        </w:rPr>
        <w:t>O</w:t>
      </w:r>
      <w:r>
        <w:rPr>
          <w:bCs/>
          <w:vertAlign w:val="superscript"/>
        </w:rPr>
        <w:t>2–</w:t>
      </w:r>
      <w:r>
        <w:t xml:space="preserve"> (2.8) </w:t>
      </w:r>
    </w:p>
    <w:p>
      <w:pPr>
        <w:pStyle w:val="style157"/>
        <w:rPr/>
      </w:pPr>
      <w:r>
        <w:t>It can be summarised electronically as [2,8,8,2] + [2,6] ==&gt; [2,8,8]</w:t>
      </w:r>
      <w:r>
        <w:rPr>
          <w:vertAlign w:val="superscript"/>
        </w:rPr>
        <w:t>2+</w:t>
      </w:r>
      <w:r>
        <w:t xml:space="preserve"> [2,8]</w:t>
      </w:r>
      <w:r>
        <w:rPr>
          <w:vertAlign w:val="superscript"/>
        </w:rPr>
        <w:t>2–</w:t>
      </w:r>
    </w:p>
    <w:p>
      <w:pPr>
        <w:pStyle w:val="style157"/>
        <w:rPr/>
      </w:pPr>
      <w:r>
        <w:t xml:space="preserve">ONE </w:t>
      </w:r>
      <w:r>
        <w:rPr>
          <w:noProof/>
          <w:lang w:eastAsia="en-US"/>
        </w:rPr>
        <w:drawing>
          <wp:inline distL="0" distT="0" distB="0" distR="0">
            <wp:extent cx="560705" cy="628015"/>
            <wp:effectExtent l="0" t="0" r="0" b="635"/>
            <wp:docPr id="1245" name="Picture 32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7"/>
                    <pic:cNvPicPr/>
                  </pic:nvPicPr>
                  <pic:blipFill>
                    <a:blip r:embed="rId100" cstate="print"/>
                    <a:srcRect l="0" t="0" r="0" b="0"/>
                    <a:stretch/>
                  </pic:blipFill>
                  <pic:spPr>
                    <a:xfrm rot="0">
                      <a:off x="0" y="0"/>
                      <a:ext cx="560705" cy="628015"/>
                    </a:xfrm>
                    <a:prstGeom prst="rect"/>
                    <a:ln>
                      <a:noFill/>
                    </a:ln>
                  </pic:spPr>
                </pic:pic>
              </a:graphicData>
            </a:graphic>
          </wp:inline>
        </w:drawing>
      </w:r>
      <w:r>
        <w:rPr>
          <w:noProof/>
          <w:lang w:eastAsia="en-US"/>
        </w:rPr>
        <w:drawing>
          <wp:inline distL="0" distT="0" distB="0" distR="0">
            <wp:extent cx="658495" cy="579120"/>
            <wp:effectExtent l="0" t="0" r="8255" b="0"/>
            <wp:docPr id="1246" name="Picture 326" descr="http://www.docbrown.info/page04/4_72bond/etrans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26"/>
                    <pic:cNvPicPr/>
                  </pic:nvPicPr>
                  <pic:blipFill>
                    <a:blip r:embed="rId76" cstate="print"/>
                    <a:srcRect l="0" t="0" r="0" b="0"/>
                    <a:stretch/>
                  </pic:blipFill>
                  <pic:spPr>
                    <a:xfrm rot="0">
                      <a:off x="0" y="0"/>
                      <a:ext cx="658495" cy="579120"/>
                    </a:xfrm>
                    <a:prstGeom prst="rect"/>
                    <a:ln>
                      <a:noFill/>
                    </a:ln>
                  </pic:spPr>
                </pic:pic>
              </a:graphicData>
            </a:graphic>
          </wp:inline>
        </w:drawing>
      </w:r>
      <w:r>
        <w:t>atom combines with</w:t>
      </w:r>
      <w:r>
        <w:rPr>
          <w:noProof/>
          <w:lang w:eastAsia="en-US"/>
        </w:rPr>
        <w:drawing>
          <wp:inline distL="0" distT="0" distB="0" distR="0">
            <wp:extent cx="658495" cy="579120"/>
            <wp:effectExtent l="0" t="0" r="8255" b="0"/>
            <wp:docPr id="1247" name="Picture 325" descr="http://www.docbrown.info/page04/4_72bond/etrans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325"/>
                    <pic:cNvPicPr/>
                  </pic:nvPicPr>
                  <pic:blipFill>
                    <a:blip r:embed="rId77" cstate="print"/>
                    <a:srcRect l="0" t="0" r="0" b="0"/>
                    <a:stretch/>
                  </pic:blipFill>
                  <pic:spPr>
                    <a:xfrm rot="0">
                      <a:off x="0" y="0"/>
                      <a:ext cx="658495" cy="579120"/>
                    </a:xfrm>
                    <a:prstGeom prst="rect"/>
                    <a:ln>
                      <a:noFill/>
                    </a:ln>
                  </pic:spPr>
                </pic:pic>
              </a:graphicData>
            </a:graphic>
          </wp:inline>
        </w:drawing>
      </w:r>
      <w:r>
        <w:t xml:space="preserve">ONE </w:t>
      </w:r>
      <w:r>
        <w:rPr>
          <w:noProof/>
          <w:lang w:eastAsia="en-US"/>
        </w:rPr>
        <w:drawing>
          <wp:inline distL="0" distT="0" distB="0" distR="0">
            <wp:extent cx="676910" cy="676910"/>
            <wp:effectExtent l="0" t="0" r="8890" b="8890"/>
            <wp:docPr id="1248" name="Picture 32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324"/>
                    <pic:cNvPicPr/>
                  </pic:nvPicPr>
                  <pic:blipFill>
                    <a:blip r:embed="rId92" cstate="print"/>
                    <a:srcRect l="0" t="0" r="0" b="0"/>
                    <a:stretch/>
                  </pic:blipFill>
                  <pic:spPr>
                    <a:xfrm rot="0">
                      <a:off x="0" y="0"/>
                      <a:ext cx="676910" cy="676910"/>
                    </a:xfrm>
                    <a:prstGeom prst="rect"/>
                    <a:ln>
                      <a:noFill/>
                    </a:ln>
                  </pic:spPr>
                </pic:pic>
              </a:graphicData>
            </a:graphic>
          </wp:inline>
        </w:drawing>
      </w:r>
      <w:r>
        <w:t xml:space="preserve">atom to form </w:t>
      </w:r>
      <w:r>
        <w:rPr>
          <w:noProof/>
          <w:lang w:eastAsia="en-US"/>
        </w:rPr>
        <w:drawing>
          <wp:inline distL="0" distT="0" distB="0" distR="0">
            <wp:extent cx="847090" cy="542290"/>
            <wp:effectExtent l="0" t="0" r="0" b="0"/>
            <wp:docPr id="1249" name="Picture 32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23"/>
                    <pic:cNvPicPr/>
                  </pic:nvPicPr>
                  <pic:blipFill>
                    <a:blip r:embed="rId101" cstate="print"/>
                    <a:srcRect l="0" t="0" r="0" b="0"/>
                    <a:stretch/>
                  </pic:blipFill>
                  <pic:spPr>
                    <a:xfrm rot="0">
                      <a:off x="0" y="0"/>
                      <a:ext cx="847090" cy="542290"/>
                    </a:xfrm>
                    <a:prstGeom prst="rect"/>
                    <a:ln>
                      <a:noFill/>
                    </a:ln>
                  </pic:spPr>
                </pic:pic>
              </a:graphicData>
            </a:graphic>
          </wp:inline>
        </w:drawing>
      </w:r>
      <w:r>
        <w:rPr>
          <w:noProof/>
          <w:lang w:eastAsia="en-US"/>
        </w:rPr>
        <w:drawing>
          <wp:inline distL="0" distT="0" distB="0" distR="0">
            <wp:extent cx="1012190" cy="883920"/>
            <wp:effectExtent l="0" t="0" r="0" b="0"/>
            <wp:docPr id="1250" name="Picture 32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322"/>
                    <pic:cNvPicPr/>
                  </pic:nvPicPr>
                  <pic:blipFill>
                    <a:blip r:embed="rId94" cstate="print"/>
                    <a:srcRect l="0" t="0" r="0" b="0"/>
                    <a:stretch/>
                  </pic:blipFill>
                  <pic:spPr>
                    <a:xfrm rot="0">
                      <a:off x="0" y="0"/>
                      <a:ext cx="1012190" cy="883920"/>
                    </a:xfrm>
                    <a:prstGeom prst="rect"/>
                    <a:ln>
                      <a:noFill/>
                    </a:ln>
                  </pic:spPr>
                </pic:pic>
              </a:graphicData>
            </a:graphic>
          </wp:inline>
        </w:drawing>
      </w:r>
    </w:p>
    <w:p>
      <w:pPr>
        <w:pStyle w:val="style157"/>
        <w:rPr/>
      </w:pPr>
      <w:r>
        <w:t>Note in this electron diagram, only the original outer electrons are shown above.</w:t>
      </w:r>
    </w:p>
    <w:p>
      <w:pPr>
        <w:pStyle w:val="style157"/>
        <w:numPr>
          <w:ilvl w:val="0"/>
          <w:numId w:val="107"/>
        </w:numPr>
        <w:rPr/>
      </w:pPr>
      <w:r>
        <w:t>The two outer electrons of the calcium atoms (2.8.8.2) are transferred to the outer shell of the oxygen atom (2.6) until it has a complete octet shell of outer electrons, just like a noble gas (2.8).</w:t>
      </w:r>
    </w:p>
    <w:p>
      <w:pPr>
        <w:pStyle w:val="style157"/>
        <w:numPr>
          <w:ilvl w:val="0"/>
          <w:numId w:val="107"/>
        </w:numPr>
        <w:rPr/>
      </w:pPr>
      <w:r>
        <w:t xml:space="preserve"> At the same time, the calcium ion also attains a stable noble gas electron structure (2.8.8).</w:t>
      </w:r>
    </w:p>
    <w:p>
      <w:pPr>
        <w:pStyle w:val="style157"/>
        <w:rPr/>
      </w:pPr>
      <w:r>
        <w:rPr>
          <w:noProof/>
          <w:lang w:eastAsia="en-US"/>
        </w:rPr>
        <w:drawing>
          <wp:inline distL="0" distT="0" distB="0" distR="0">
            <wp:extent cx="1657985" cy="1505585"/>
            <wp:effectExtent l="0" t="0" r="0" b="0"/>
            <wp:docPr id="1251" name="Picture 321" descr="http://www.docbrown.info/page04/4_72bond/calc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321"/>
                    <pic:cNvPicPr/>
                  </pic:nvPicPr>
                  <pic:blipFill>
                    <a:blip r:embed="rId85" cstate="print"/>
                    <a:srcRect l="0" t="0" r="0" b="0"/>
                    <a:stretch/>
                  </pic:blipFill>
                  <pic:spPr>
                    <a:xfrm rot="0">
                      <a:off x="0" y="0"/>
                      <a:ext cx="1657985" cy="1505585"/>
                    </a:xfrm>
                    <a:prstGeom prst="rect"/>
                    <a:ln>
                      <a:noFill/>
                    </a:ln>
                  </pic:spPr>
                </pic:pic>
              </a:graphicData>
            </a:graphic>
          </wp:inline>
        </w:drawing>
      </w:r>
      <w:r>
        <w:rPr>
          <w:noProof/>
          <w:lang w:eastAsia="en-US"/>
        </w:rPr>
        <w:drawing>
          <wp:inline distL="0" distT="0" distB="0" distR="0">
            <wp:extent cx="1377950" cy="1188720"/>
            <wp:effectExtent l="0" t="0" r="0" b="0"/>
            <wp:docPr id="1252" name="Picture 320" descr="http://www.docbrown.info/page04/4_72bond/ox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320"/>
                    <pic:cNvPicPr/>
                  </pic:nvPicPr>
                  <pic:blipFill>
                    <a:blip r:embed="rId95" cstate="print"/>
                    <a:srcRect l="0" t="0" r="0" b="0"/>
                    <a:stretch/>
                  </pic:blipFill>
                  <pic:spPr>
                    <a:xfrm rot="0">
                      <a:off x="0" y="0"/>
                      <a:ext cx="1377950" cy="1188720"/>
                    </a:xfrm>
                    <a:prstGeom prst="rect"/>
                    <a:ln>
                      <a:noFill/>
                    </a:ln>
                  </pic:spPr>
                </pic:pic>
              </a:graphicData>
            </a:graphic>
          </wp:inline>
        </w:drawing>
      </w:r>
    </w:p>
    <w:p>
      <w:pPr>
        <w:pStyle w:val="style157"/>
        <w:rPr>
          <w:b/>
        </w:rPr>
      </w:pPr>
      <w:r>
        <w:rPr>
          <w:b/>
        </w:rPr>
        <w:t>Full electronic structure of calcium oxide</w:t>
      </w:r>
    </w:p>
    <w:p>
      <w:pPr>
        <w:pStyle w:val="style157"/>
        <w:rPr>
          <w:b/>
        </w:rPr>
      </w:pPr>
      <w:r>
        <w:rPr>
          <w:b/>
        </w:rPr>
        <w:t>The electronic dot &amp; cross Lewis diagram for the ionic bonding in calcium oxide</w:t>
      </w:r>
    </w:p>
    <w:p>
      <w:pPr>
        <w:pStyle w:val="style157"/>
        <w:rPr/>
      </w:pPr>
      <w:r>
        <w:t> </w:t>
      </w:r>
    </w:p>
    <w:p>
      <w:pPr>
        <w:pStyle w:val="style157"/>
        <w:rPr/>
      </w:pPr>
      <w:r>
        <w:t>Magnesium oxide MgO, magnesium sulphide MgS and calcium sulphide CaS will be similar electronically and give identical giant ionic lattice structures.</w:t>
      </w:r>
    </w:p>
    <w:p>
      <w:pPr>
        <w:pStyle w:val="style157"/>
        <w:rPr/>
      </w:pPr>
    </w:p>
    <w:p>
      <w:pPr>
        <w:pStyle w:val="style157"/>
        <w:numPr>
          <w:ilvl w:val="0"/>
          <w:numId w:val="108"/>
        </w:numPr>
        <w:rPr/>
      </w:pPr>
      <w:r>
        <w:t>Group 2 metals lose the two outer electrons to give the stable 2+ positive ion (cation) and S and O, both non–metals in Group 6, have 6 outer electrons and gain 2 electrons to form 2– negative ion (anion).</w:t>
      </w:r>
    </w:p>
    <w:p>
      <w:pPr>
        <w:pStyle w:val="style157"/>
        <w:rPr/>
      </w:pPr>
      <w:r>
        <w:t xml:space="preserve">For </w:t>
      </w:r>
      <w:r>
        <w:rPr>
          <w:bCs/>
        </w:rPr>
        <w:t>magnesium sulphide</w:t>
      </w:r>
      <w:r>
        <w:t xml:space="preserve">: </w:t>
      </w:r>
      <w:r>
        <w:rPr>
          <w:bCs/>
        </w:rPr>
        <w:t>Mg</w:t>
      </w:r>
      <w:r>
        <w:t xml:space="preserve"> (2.8.2) + </w:t>
      </w:r>
      <w:r>
        <w:rPr>
          <w:bCs/>
        </w:rPr>
        <w:t>S</w:t>
      </w:r>
      <w:r>
        <w:t xml:space="preserve"> (2.8.6) ==&gt;</w:t>
      </w:r>
      <w:r>
        <w:rPr>
          <w:bCs/>
        </w:rPr>
        <w:t>Mg</w:t>
      </w:r>
      <w:r>
        <w:rPr>
          <w:bCs/>
          <w:vertAlign w:val="superscript"/>
        </w:rPr>
        <w:t>2+</w:t>
      </w:r>
      <w:r>
        <w:t xml:space="preserve"> (2.8) </w:t>
      </w:r>
      <w:r>
        <w:rPr>
          <w:bCs/>
        </w:rPr>
        <w:t>S</w:t>
      </w:r>
      <w:r>
        <w:rPr>
          <w:bCs/>
          <w:vertAlign w:val="superscript"/>
        </w:rPr>
        <w:t>2–</w:t>
      </w:r>
      <w:r>
        <w:t xml:space="preserve"> (2.8.8) </w:t>
      </w:r>
    </w:p>
    <w:p>
      <w:pPr>
        <w:pStyle w:val="style157"/>
        <w:rPr/>
      </w:pPr>
      <w:r>
        <w:t xml:space="preserve">For </w:t>
      </w:r>
      <w:r>
        <w:rPr>
          <w:bCs/>
        </w:rPr>
        <w:t>calcium sulphide</w:t>
      </w:r>
      <w:r>
        <w:t xml:space="preserve">: </w:t>
      </w:r>
      <w:r>
        <w:rPr>
          <w:bCs/>
        </w:rPr>
        <w:t>Ca</w:t>
      </w:r>
      <w:r>
        <w:t xml:space="preserve"> (2.8.8.2) + </w:t>
      </w:r>
      <w:r>
        <w:rPr>
          <w:bCs/>
        </w:rPr>
        <w:t>S</w:t>
      </w:r>
      <w:r>
        <w:t xml:space="preserve"> (2.8.6) ==&gt;</w:t>
      </w:r>
      <w:r>
        <w:rPr>
          <w:bCs/>
        </w:rPr>
        <w:t>Ca</w:t>
      </w:r>
      <w:r>
        <w:rPr>
          <w:bCs/>
          <w:vertAlign w:val="superscript"/>
        </w:rPr>
        <w:t>2+</w:t>
      </w:r>
      <w:r>
        <w:t xml:space="preserve"> (2.8.8) </w:t>
      </w:r>
      <w:r>
        <w:rPr>
          <w:bCs/>
        </w:rPr>
        <w:t>S</w:t>
      </w:r>
      <w:r>
        <w:rPr>
          <w:bCs/>
          <w:vertAlign w:val="superscript"/>
        </w:rPr>
        <w:t>2–</w:t>
      </w:r>
      <w:r>
        <w:t xml:space="preserve"> (2.8.8)</w:t>
      </w:r>
    </w:p>
    <w:p>
      <w:pPr>
        <w:pStyle w:val="style157"/>
        <w:numPr>
          <w:ilvl w:val="0"/>
          <w:numId w:val="108"/>
        </w:numPr>
        <w:rPr/>
      </w:pPr>
      <w:r>
        <w:t>So both the magnesium/calcium and sulfide ions have a full outer shell like a noble gas</w:t>
      </w:r>
    </w:p>
    <w:p>
      <w:pPr>
        <w:pStyle w:val="style157"/>
        <w:rPr/>
      </w:pPr>
      <w:r>
        <w:t xml:space="preserve">The dot and cross (ox) diagrams will be identical to that for calcium oxide above, except Mg instead of Ca (same group) and S instead of O (same group of Periodic Table). Eg electronic structure of </w:t>
      </w:r>
      <w:r>
        <w:rPr>
          <w:bCs/>
        </w:rPr>
        <w:t xml:space="preserve">magnesium </w:t>
      </w:r>
      <w:r>
        <w:rPr>
          <w:bCs/>
        </w:rPr>
        <w:t>sulfide</w:t>
      </w:r>
      <w:r>
        <w:rPr>
          <w:bCs/>
        </w:rPr>
        <w:t xml:space="preserve"> </w:t>
      </w:r>
      <w:r>
        <w:rPr>
          <w:bCs/>
        </w:rPr>
        <w:t>(</w:t>
      </w:r>
      <w:r>
        <w:rPr>
          <w:bCs/>
        </w:rPr>
        <w:t>MgS</w:t>
      </w:r>
      <w:r>
        <w:rPr>
          <w:bCs/>
        </w:rPr>
        <w:t>)</w:t>
      </w:r>
    </w:p>
    <w:p>
      <w:pPr>
        <w:pStyle w:val="style157"/>
        <w:rPr>
          <w:bCs/>
        </w:rPr>
      </w:pPr>
    </w:p>
    <w:p>
      <w:pPr>
        <w:pStyle w:val="style157"/>
        <w:rPr>
          <w:bCs/>
        </w:rPr>
      </w:pPr>
    </w:p>
    <w:p>
      <w:pPr>
        <w:pStyle w:val="style157"/>
        <w:rPr>
          <w:bCs/>
        </w:rPr>
      </w:pPr>
    </w:p>
    <w:p>
      <w:pPr>
        <w:pStyle w:val="style157"/>
        <w:rPr>
          <w:bCs/>
        </w:rPr>
      </w:pPr>
    </w:p>
    <w:p>
      <w:pPr>
        <w:pStyle w:val="style157"/>
        <w:rPr>
          <w:bCs/>
        </w:rPr>
      </w:pPr>
      <w:r>
        <w:rPr>
          <w:bCs/>
        </w:rPr>
        <w:t xml:space="preserve"> </w:t>
      </w:r>
      <w:r>
        <w:rPr>
          <w:bCs/>
        </w:rPr>
        <w:t xml:space="preserve"> </w:t>
      </w:r>
      <w:r>
        <w:rPr>
          <w:bCs/>
          <w:noProof/>
          <w:lang w:eastAsia="en-US"/>
        </w:rPr>
        <w:drawing>
          <wp:inline distL="0" distT="0" distB="0" distR="0">
            <wp:extent cx="1402080" cy="1188720"/>
            <wp:effectExtent l="0" t="0" r="7620" b="0"/>
            <wp:docPr id="1253" name="Picture 319" descr="http://www.docbrown.info/page04/4_72bond/magnes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319"/>
                    <pic:cNvPicPr/>
                  </pic:nvPicPr>
                  <pic:blipFill>
                    <a:blip r:embed="rId84" cstate="print"/>
                    <a:srcRect l="0" t="0" r="0" b="0"/>
                    <a:stretch/>
                  </pic:blipFill>
                  <pic:spPr>
                    <a:xfrm rot="0">
                      <a:off x="0" y="0"/>
                      <a:ext cx="1402080" cy="1188720"/>
                    </a:xfrm>
                    <a:prstGeom prst="rect"/>
                    <a:ln>
                      <a:noFill/>
                    </a:ln>
                  </pic:spPr>
                </pic:pic>
              </a:graphicData>
            </a:graphic>
          </wp:inline>
        </w:drawing>
      </w:r>
      <w:r>
        <w:rPr>
          <w:bCs/>
          <w:noProof/>
          <w:lang w:eastAsia="en-US"/>
        </w:rPr>
        <w:drawing>
          <wp:inline distL="0" distT="0" distB="0" distR="0">
            <wp:extent cx="1333743" cy="1233513"/>
            <wp:effectExtent l="0" t="0" r="0" b="5080"/>
            <wp:docPr id="1254" name="Picture 318" descr="http://www.docbrown.info/page04/4_72bond/sulf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18"/>
                    <pic:cNvPicPr/>
                  </pic:nvPicPr>
                  <pic:blipFill>
                    <a:blip r:embed="rId99" cstate="print"/>
                    <a:srcRect l="0" t="0" r="0" b="0"/>
                    <a:stretch/>
                  </pic:blipFill>
                  <pic:spPr>
                    <a:xfrm rot="0">
                      <a:off x="0" y="0"/>
                      <a:ext cx="1333743" cy="1233513"/>
                    </a:xfrm>
                    <a:prstGeom prst="rect"/>
                    <a:ln>
                      <a:noFill/>
                    </a:ln>
                  </pic:spPr>
                </pic:pic>
              </a:graphicData>
            </a:graphic>
          </wp:inline>
        </w:drawing>
      </w:r>
    </w:p>
    <w:p>
      <w:pPr>
        <w:pStyle w:val="style157"/>
        <w:rPr>
          <w:bCs/>
        </w:rPr>
      </w:pPr>
    </w:p>
    <w:p>
      <w:pPr>
        <w:pStyle w:val="style157"/>
        <w:rPr>
          <w:bCs/>
        </w:rPr>
      </w:pPr>
      <w:r>
        <w:t xml:space="preserve">Electronic structure of </w:t>
      </w:r>
      <w:r>
        <w:rPr>
          <w:bCs/>
        </w:rPr>
        <w:t>Magnes</w:t>
      </w:r>
      <w:r>
        <w:rPr>
          <w:bCs/>
        </w:rPr>
        <w:t>ium sulfide</w:t>
      </w:r>
    </w:p>
    <w:p>
      <w:pPr>
        <w:pStyle w:val="style157"/>
        <w:rPr>
          <w:bCs/>
        </w:rPr>
      </w:pPr>
    </w:p>
    <w:p>
      <w:pPr>
        <w:pStyle w:val="style157"/>
        <w:rPr>
          <w:bCs/>
        </w:rPr>
      </w:pPr>
    </w:p>
    <w:p>
      <w:pPr>
        <w:pStyle w:val="style157"/>
        <w:rPr>
          <w:bCs/>
        </w:rPr>
      </w:pPr>
      <w:r>
        <w:rPr>
          <w:bCs/>
        </w:rPr>
        <w:t xml:space="preserve"> </w:t>
      </w:r>
      <w:r>
        <w:rPr>
          <w:bCs/>
          <w:noProof/>
          <w:lang w:eastAsia="en-US"/>
        </w:rPr>
        <w:drawing>
          <wp:inline distL="0" distT="0" distB="0" distR="0">
            <wp:extent cx="1141544" cy="1036614"/>
            <wp:effectExtent l="0" t="0" r="1905" b="0"/>
            <wp:docPr id="1255" name="Picture 317" descr="http://www.docbrown.info/page04/4_72bond/calc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317"/>
                    <pic:cNvPicPr/>
                  </pic:nvPicPr>
                  <pic:blipFill>
                    <a:blip r:embed="rId85" cstate="print"/>
                    <a:srcRect l="0" t="0" r="0" b="0"/>
                    <a:stretch/>
                  </pic:blipFill>
                  <pic:spPr>
                    <a:xfrm rot="0">
                      <a:off x="0" y="0"/>
                      <a:ext cx="1141544" cy="1036614"/>
                    </a:xfrm>
                    <a:prstGeom prst="rect"/>
                    <a:ln>
                      <a:noFill/>
                    </a:ln>
                  </pic:spPr>
                </pic:pic>
              </a:graphicData>
            </a:graphic>
          </wp:inline>
        </w:drawing>
      </w:r>
      <w:r>
        <w:rPr>
          <w:bCs/>
          <w:noProof/>
          <w:lang w:eastAsia="en-US"/>
        </w:rPr>
        <w:drawing>
          <wp:inline distL="0" distT="0" distB="0" distR="0">
            <wp:extent cx="1183804" cy="1094842"/>
            <wp:effectExtent l="0" t="0" r="0" b="0"/>
            <wp:docPr id="1256" name="Picture 316" descr="http://www.docbrown.info/page04/4_72bond/sulf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16"/>
                    <pic:cNvPicPr/>
                  </pic:nvPicPr>
                  <pic:blipFill>
                    <a:blip r:embed="rId99" cstate="print"/>
                    <a:srcRect l="0" t="0" r="0" b="0"/>
                    <a:stretch/>
                  </pic:blipFill>
                  <pic:spPr>
                    <a:xfrm rot="0">
                      <a:off x="0" y="0"/>
                      <a:ext cx="1183804" cy="1094842"/>
                    </a:xfrm>
                    <a:prstGeom prst="rect"/>
                    <a:ln>
                      <a:noFill/>
                    </a:ln>
                  </pic:spPr>
                </pic:pic>
              </a:graphicData>
            </a:graphic>
          </wp:inline>
        </w:drawing>
      </w:r>
    </w:p>
    <w:p>
      <w:pPr>
        <w:pStyle w:val="style157"/>
        <w:rPr>
          <w:bCs/>
        </w:rPr>
      </w:pPr>
    </w:p>
    <w:p>
      <w:pPr>
        <w:pStyle w:val="style157"/>
        <w:rPr>
          <w:bCs/>
        </w:rPr>
      </w:pPr>
      <w:r>
        <w:t xml:space="preserve">Electronic structure of </w:t>
      </w:r>
      <w:r>
        <w:rPr>
          <w:bCs/>
        </w:rPr>
        <w:t>calcium sulfide</w:t>
      </w:r>
      <w:r>
        <w:rPr>
          <w:bCs/>
        </w:rPr>
        <w:t xml:space="preserve"> (</w:t>
      </w:r>
      <w:r>
        <w:rPr>
          <w:bCs/>
        </w:rPr>
        <w:t>CaS</w:t>
      </w:r>
      <w:r>
        <w:rPr>
          <w:bCs/>
        </w:rPr>
        <w:t>)</w:t>
      </w:r>
    </w:p>
    <w:p>
      <w:pPr>
        <w:pStyle w:val="style157"/>
        <w:rPr/>
      </w:pPr>
    </w:p>
    <w:p>
      <w:pPr>
        <w:pStyle w:val="style157"/>
        <w:rPr/>
      </w:pPr>
      <w:r>
        <w:t>The electronic dot &amp; cross Lewis diagrams for the ionic bonding in magnesium sulphide and calcium sulphide</w:t>
      </w:r>
    </w:p>
    <w:tbl>
      <w:tblPr>
        <w:tblW w:w="1000" w:type="pct"/>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731"/>
        <w:gridCol w:w="596"/>
        <w:gridCol w:w="567"/>
      </w:tblGrid>
      <w:tr>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Gp2\6</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O</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S</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Mg</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MgO</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MgS</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Ca</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CaO</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CaS</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Sr</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SrO</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SrS</w:t>
            </w:r>
          </w:p>
        </w:tc>
      </w:tr>
      <w:tr>
        <w:tblPrEx/>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Ba</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BaO</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color w:val="000000"/>
              </w:rPr>
            </w:pPr>
            <w:r>
              <w:t>BaS</w:t>
            </w:r>
          </w:p>
        </w:tc>
      </w:tr>
    </w:tbl>
    <w:p>
      <w:pPr>
        <w:pStyle w:val="style157"/>
        <w:rPr/>
      </w:pPr>
      <w:r>
        <w:t>All the formula highlighted in yellow can be described in the same way as magnesium oxide, magnesium sulphide, calcium oxide or calcium sulphide.</w:t>
      </w:r>
    </w:p>
    <w:p>
      <w:pPr>
        <w:pStyle w:val="style157"/>
        <w:rPr/>
      </w:pPr>
    </w:p>
    <w:p>
      <w:pPr>
        <w:pStyle w:val="style157"/>
        <w:rPr>
          <w:b/>
          <w:i/>
        </w:rPr>
      </w:pPr>
    </w:p>
    <w:p>
      <w:pPr>
        <w:pStyle w:val="style157"/>
        <w:rPr>
          <w:b/>
          <w:i/>
          <w:highlight w:val="yellow"/>
        </w:rPr>
      </w:pPr>
      <w:r>
        <w:rPr>
          <w:b/>
          <w:i/>
          <w:highlight w:val="yellow"/>
        </w:rPr>
        <w:t>The Group 2 Alkaline Earth Metal atom loses two electrons to form a doubly charged positive ion.</w:t>
      </w:r>
    </w:p>
    <w:p>
      <w:pPr>
        <w:pStyle w:val="style157"/>
        <w:rPr>
          <w:b/>
          <w:i/>
        </w:rPr>
      </w:pPr>
      <w:r>
        <w:rPr>
          <w:b/>
          <w:i/>
          <w:highlight w:val="yellow"/>
        </w:rPr>
        <w:t xml:space="preserve">                  The Group 6 non–metal atom gains two electrons to form a doubly charged negative ion</w:t>
      </w:r>
      <w:r>
        <w:rPr>
          <w:b/>
          <w:i/>
        </w:rPr>
        <w:t>.</w:t>
      </w:r>
    </w:p>
    <w:p>
      <w:pPr>
        <w:pStyle w:val="style157"/>
        <w:rPr>
          <w:b/>
          <w:i/>
        </w:rPr>
      </w:pPr>
      <w:r>
        <w:rPr>
          <w:b/>
          <w:i/>
        </w:rPr>
        <w:t> </w:t>
      </w:r>
    </w:p>
    <w:p>
      <w:pPr>
        <w:pStyle w:val="style157"/>
        <w:rPr>
          <w:b/>
          <w:bCs/>
          <w:i/>
        </w:rPr>
      </w:pPr>
      <w:r>
        <w:rPr/>
        <w:fldChar w:fldCharType="begin"/>
      </w:r>
      <w:r>
        <w:instrText xml:space="preserve"> HYPERLINK "http://www.docbrown.info/page04/4_72bond2.htm" </w:instrText>
      </w:r>
      <w:r>
        <w:rPr/>
        <w:fldChar w:fldCharType="separate"/>
      </w:r>
      <w:r>
        <w:rPr/>
        <w:fldChar w:fldCharType="end"/>
      </w:r>
    </w:p>
    <w:p>
      <w:pPr>
        <w:pStyle w:val="style157"/>
        <w:rPr>
          <w:b/>
          <w:i/>
        </w:rPr>
      </w:pPr>
      <w:r>
        <w:rPr>
          <w:b/>
          <w:i/>
        </w:rPr>
        <w:pict>
          <v:rect id="1257" fillcolor="#a0a0a0" stroked="f" style="margin-left:0.0pt;margin-top:0.0pt;width:0.0pt;height:1.5pt;mso-wrap-distance-left:0.0pt;mso-wrap-distance-right:0.0pt;visibility:visible;" o:hr="t" o:hralign="center" o:hrstd="t">
            <v:stroke on="f"/>
            <v:fill/>
          </v:rect>
        </w:pict>
      </w:r>
    </w:p>
    <w:p>
      <w:pPr>
        <w:pStyle w:val="style157"/>
        <w:rPr>
          <w:b/>
        </w:rPr>
      </w:pPr>
      <w:r>
        <w:rPr>
          <w:b/>
          <w:shd w:val="clear" w:color="auto" w:fill="00ffff"/>
        </w:rPr>
        <w:t xml:space="preserve"> A Group 3 metal + a Group 6 non–metal</w:t>
      </w:r>
    </w:p>
    <w:p>
      <w:pPr>
        <w:pStyle w:val="style157"/>
        <w:rPr/>
      </w:pPr>
      <w:r>
        <w:t>e.g. aluminium + oxygen ==&gt;</w:t>
      </w:r>
      <w:r>
        <w:rPr>
          <w:bCs/>
        </w:rPr>
        <w:t>aluminium oxide Al</w:t>
      </w:r>
      <w:r>
        <w:rPr>
          <w:bCs/>
          <w:vertAlign w:val="subscript"/>
        </w:rPr>
        <w:t>2</w:t>
      </w:r>
      <w:r>
        <w:rPr>
          <w:bCs/>
        </w:rPr>
        <w:t>O</w:t>
      </w:r>
      <w:r>
        <w:rPr>
          <w:bCs/>
          <w:vertAlign w:val="subscript"/>
        </w:rPr>
        <w:t xml:space="preserve">3 </w:t>
      </w:r>
      <w:r>
        <w:t xml:space="preserve">or ionic formula </w:t>
      </w:r>
      <w:r>
        <w:rPr>
          <w:bCs/>
        </w:rPr>
        <w:t>(Al</w:t>
      </w:r>
      <w:r>
        <w:rPr>
          <w:bCs/>
          <w:vertAlign w:val="superscript"/>
        </w:rPr>
        <w:t>3+</w:t>
      </w:r>
      <w:r>
        <w:rPr>
          <w:bCs/>
        </w:rPr>
        <w:t>)</w:t>
      </w:r>
      <w:r>
        <w:rPr>
          <w:bCs/>
          <w:vertAlign w:val="subscript"/>
        </w:rPr>
        <w:t>2</w:t>
      </w:r>
      <w:r>
        <w:rPr>
          <w:bCs/>
        </w:rPr>
        <w:t>(O</w:t>
      </w:r>
      <w:r>
        <w:rPr>
          <w:bCs/>
          <w:vertAlign w:val="superscript"/>
        </w:rPr>
        <w:t>2–</w:t>
      </w:r>
      <w:r>
        <w:rPr>
          <w:bCs/>
        </w:rPr>
        <w:t>)</w:t>
      </w:r>
      <w:r>
        <w:rPr>
          <w:bCs/>
          <w:vertAlign w:val="subscript"/>
        </w:rPr>
        <w:t>3</w:t>
      </w:r>
      <w:r>
        <w:rPr>
          <w:bCs/>
        </w:rPr>
        <w:t>.</w:t>
      </w:r>
    </w:p>
    <w:p>
      <w:pPr>
        <w:pStyle w:val="style157"/>
        <w:numPr>
          <w:ilvl w:val="0"/>
          <w:numId w:val="108"/>
        </w:numPr>
        <w:rPr/>
      </w:pPr>
      <w:r>
        <w:t>In terms of electron arrangement in the formation of the ionic compound aluminium oxide, two aluminium atoms donate their three outer electrons to three oxygen atoms.</w:t>
      </w:r>
    </w:p>
    <w:p>
      <w:pPr>
        <w:pStyle w:val="style157"/>
        <w:numPr>
          <w:ilvl w:val="0"/>
          <w:numId w:val="108"/>
        </w:numPr>
        <w:rPr/>
      </w:pPr>
      <w:r>
        <w:t xml:space="preserve">This results in two triple positive aluminium ions to three double negative oxide ions via </w:t>
      </w:r>
      <w:r>
        <w:rPr>
          <w:bCs/>
        </w:rPr>
        <w:t>electron transfer</w:t>
      </w:r>
      <w:r>
        <w:t>.</w:t>
      </w:r>
    </w:p>
    <w:p>
      <w:pPr>
        <w:pStyle w:val="style157"/>
        <w:numPr>
          <w:ilvl w:val="0"/>
          <w:numId w:val="108"/>
        </w:numPr>
        <w:rPr/>
      </w:pPr>
      <w:r>
        <w:t xml:space="preserve">All the ions have the stable electronic structure of neon 2.8. </w:t>
      </w:r>
      <w:r>
        <w:rPr>
          <w:bCs/>
        </w:rPr>
        <w:t>Valencies</w:t>
      </w:r>
      <w:r>
        <w:t xml:space="preserve">, Al = </w:t>
      </w:r>
      <w:r>
        <w:rPr>
          <w:bCs/>
        </w:rPr>
        <w:t>3</w:t>
      </w:r>
      <w:r>
        <w:t xml:space="preserve"> and O = </w:t>
      </w:r>
      <w:r>
        <w:rPr>
          <w:bCs/>
        </w:rPr>
        <w:t>2</w:t>
      </w:r>
    </w:p>
    <w:p>
      <w:pPr>
        <w:pStyle w:val="style157"/>
        <w:rPr/>
      </w:pPr>
      <w:r>
        <w:rPr>
          <w:bCs/>
        </w:rPr>
        <w:t>2Al</w:t>
      </w:r>
      <w:r>
        <w:t xml:space="preserve"> (2.8.3) + 3</w:t>
      </w:r>
      <w:r>
        <w:rPr>
          <w:bCs/>
        </w:rPr>
        <w:t>O</w:t>
      </w:r>
      <w:r>
        <w:t xml:space="preserve"> (2.6) ==&gt; 2</w:t>
      </w:r>
      <w:r>
        <w:rPr>
          <w:bCs/>
        </w:rPr>
        <w:t>Al</w:t>
      </w:r>
      <w:r>
        <w:rPr>
          <w:bCs/>
          <w:vertAlign w:val="superscript"/>
        </w:rPr>
        <w:t>3+</w:t>
      </w:r>
      <w:r>
        <w:t xml:space="preserve"> (2.8) 3</w:t>
      </w:r>
      <w:r>
        <w:rPr>
          <w:bCs/>
        </w:rPr>
        <w:t>O</w:t>
      </w:r>
      <w:r>
        <w:rPr>
          <w:bCs/>
          <w:vertAlign w:val="superscript"/>
        </w:rPr>
        <w:t>2–</w:t>
      </w:r>
      <w:r>
        <w:t xml:space="preserve"> (2.8)</w:t>
      </w:r>
    </w:p>
    <w:p>
      <w:pPr>
        <w:pStyle w:val="style157"/>
        <w:rPr/>
      </w:pPr>
      <w:r>
        <w:t>It can be summarised electronically as 2[2,8,3] + 3[2,6] ==&gt; [2,8]</w:t>
      </w:r>
      <w:r>
        <w:rPr>
          <w:vertAlign w:val="superscript"/>
        </w:rPr>
        <w:t>3+</w:t>
      </w:r>
      <w:r>
        <w:rPr>
          <w:vertAlign w:val="subscript"/>
        </w:rPr>
        <w:t>2</w:t>
      </w:r>
      <w:r>
        <w:t xml:space="preserve"> [2,8]</w:t>
      </w:r>
      <w:r>
        <w:rPr>
          <w:vertAlign w:val="superscript"/>
        </w:rPr>
        <w:t>2–</w:t>
      </w:r>
      <w:r>
        <w:rPr>
          <w:vertAlign w:val="subscript"/>
        </w:rPr>
        <w:t>3</w:t>
      </w:r>
      <w:r>
        <w:t xml:space="preserve">. </w:t>
      </w:r>
    </w:p>
    <w:p>
      <w:pPr>
        <w:pStyle w:val="style157"/>
        <w:rPr/>
      </w:pPr>
      <w:r>
        <w:t>So both the aluminium and oxide ions have a full outer shell like a noble gas</w:t>
      </w:r>
    </w:p>
    <w:p>
      <w:pPr>
        <w:pStyle w:val="style157"/>
        <w:rPr/>
      </w:pPr>
    </w:p>
    <w:p>
      <w:pPr>
        <w:pStyle w:val="style157"/>
        <w:rPr/>
      </w:pPr>
      <w:r>
        <w:t xml:space="preserve">TWO </w:t>
      </w:r>
      <w:r>
        <w:t xml:space="preserve">atoms </w:t>
      </w:r>
      <w:r>
        <w:t xml:space="preserve"> </w:t>
      </w:r>
      <w:r>
        <w:rPr>
          <w:noProof/>
          <w:lang w:eastAsia="en-US"/>
        </w:rPr>
        <w:drawing>
          <wp:inline distL="0" distT="0" distB="0" distR="0">
            <wp:extent cx="621665" cy="676910"/>
            <wp:effectExtent l="0" t="0" r="6985" b="8890"/>
            <wp:docPr id="1258" name="Picture 31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315"/>
                    <pic:cNvPicPr/>
                  </pic:nvPicPr>
                  <pic:blipFill>
                    <a:blip r:embed="rId86" cstate="print"/>
                    <a:srcRect l="0" t="0" r="0" b="0"/>
                    <a:stretch/>
                  </pic:blipFill>
                  <pic:spPr>
                    <a:xfrm rot="0">
                      <a:off x="0" y="0"/>
                      <a:ext cx="621665" cy="676910"/>
                    </a:xfrm>
                    <a:prstGeom prst="rect"/>
                    <a:ln>
                      <a:noFill/>
                    </a:ln>
                  </pic:spPr>
                </pic:pic>
              </a:graphicData>
            </a:graphic>
          </wp:inline>
        </w:drawing>
      </w:r>
      <w:r>
        <w:rPr>
          <w:noProof/>
          <w:lang w:eastAsia="en-US"/>
        </w:rPr>
        <w:drawing>
          <wp:inline distL="0" distT="0" distB="0" distR="0">
            <wp:extent cx="658495" cy="579120"/>
            <wp:effectExtent l="0" t="0" r="8255" b="0"/>
            <wp:docPr id="1259" name="Picture 314" descr="http://www.docbrown.info/page04/4_72bond/etrans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14"/>
                    <pic:cNvPicPr/>
                  </pic:nvPicPr>
                  <pic:blipFill>
                    <a:blip r:embed="rId76" cstate="print"/>
                    <a:srcRect l="0" t="0" r="0" b="0"/>
                    <a:stretch/>
                  </pic:blipFill>
                  <pic:spPr>
                    <a:xfrm rot="0">
                      <a:off x="0" y="0"/>
                      <a:ext cx="658495" cy="579120"/>
                    </a:xfrm>
                    <a:prstGeom prst="rect"/>
                    <a:ln>
                      <a:noFill/>
                    </a:ln>
                  </pic:spPr>
                </pic:pic>
              </a:graphicData>
            </a:graphic>
          </wp:inline>
        </w:drawing>
      </w:r>
      <w:r>
        <w:t xml:space="preserve">  </w:t>
      </w:r>
      <w:r>
        <w:t>combine with THREE</w:t>
      </w:r>
      <w:r>
        <w:t xml:space="preserve"> </w:t>
      </w:r>
      <w:r>
        <w:t>atoms</w:t>
      </w:r>
      <w:r>
        <w:rPr>
          <w:noProof/>
          <w:lang w:eastAsia="en-US"/>
        </w:rPr>
        <w:t xml:space="preserve"> </w:t>
      </w:r>
      <w:r>
        <w:rPr>
          <w:noProof/>
          <w:lang w:eastAsia="en-US"/>
        </w:rPr>
        <w:drawing>
          <wp:inline distL="0" distT="0" distB="0" distR="0">
            <wp:extent cx="676910" cy="676910"/>
            <wp:effectExtent l="0" t="0" r="8890" b="8890"/>
            <wp:docPr id="1260" name="Picture 31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312"/>
                    <pic:cNvPicPr/>
                  </pic:nvPicPr>
                  <pic:blipFill>
                    <a:blip r:embed="rId92" cstate="print"/>
                    <a:srcRect l="0" t="0" r="0" b="0"/>
                    <a:stretch/>
                  </pic:blipFill>
                  <pic:spPr>
                    <a:xfrm rot="0">
                      <a:off x="0" y="0"/>
                      <a:ext cx="676910" cy="676910"/>
                    </a:xfrm>
                    <a:prstGeom prst="rect"/>
                    <a:ln>
                      <a:noFill/>
                    </a:ln>
                  </pic:spPr>
                </pic:pic>
              </a:graphicData>
            </a:graphic>
          </wp:inline>
        </w:drawing>
      </w:r>
      <w:r>
        <w:rPr>
          <w:noProof/>
          <w:lang w:eastAsia="en-US"/>
        </w:rPr>
        <w:drawing>
          <wp:inline distL="0" distT="0" distB="0" distR="0">
            <wp:extent cx="658495" cy="579120"/>
            <wp:effectExtent l="0" t="0" r="8255" b="0"/>
            <wp:docPr id="1261" name="Picture 313" descr="http://www.docbrown.info/page04/4_72bond/etrans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313"/>
                    <pic:cNvPicPr/>
                  </pic:nvPicPr>
                  <pic:blipFill>
                    <a:blip r:embed="rId77" cstate="print"/>
                    <a:srcRect l="0" t="0" r="0" b="0"/>
                    <a:stretch/>
                  </pic:blipFill>
                  <pic:spPr>
                    <a:xfrm rot="0">
                      <a:off x="0" y="0"/>
                      <a:ext cx="658495" cy="579120"/>
                    </a:xfrm>
                    <a:prstGeom prst="rect"/>
                    <a:ln>
                      <a:noFill/>
                    </a:ln>
                  </pic:spPr>
                </pic:pic>
              </a:graphicData>
            </a:graphic>
          </wp:inline>
        </w:drawing>
      </w:r>
      <w:r>
        <w:t xml:space="preserve"> </w:t>
      </w:r>
      <w:r>
        <w:t>to form</w:t>
      </w:r>
    </w:p>
    <w:p>
      <w:pPr>
        <w:pStyle w:val="style157"/>
        <w:rPr/>
      </w:pPr>
    </w:p>
    <w:p>
      <w:pPr>
        <w:pStyle w:val="style157"/>
        <w:rPr/>
      </w:pPr>
      <w:r>
        <w:rPr>
          <w:noProof/>
          <w:lang w:eastAsia="en-US"/>
        </w:rPr>
        <w:drawing>
          <wp:inline distL="0" distT="0" distB="0" distR="0">
            <wp:extent cx="694690" cy="524510"/>
            <wp:effectExtent l="0" t="0" r="0" b="8890"/>
            <wp:docPr id="1262" name="Picture 31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311"/>
                    <pic:cNvPicPr/>
                  </pic:nvPicPr>
                  <pic:blipFill>
                    <a:blip r:embed="rId102" cstate="print"/>
                    <a:srcRect l="0" t="0" r="0" b="0"/>
                    <a:stretch/>
                  </pic:blipFill>
                  <pic:spPr>
                    <a:xfrm rot="0">
                      <a:off x="0" y="0"/>
                      <a:ext cx="694690" cy="524510"/>
                    </a:xfrm>
                    <a:prstGeom prst="rect"/>
                    <a:ln>
                      <a:noFill/>
                    </a:ln>
                  </pic:spPr>
                </pic:pic>
              </a:graphicData>
            </a:graphic>
          </wp:inline>
        </w:drawing>
      </w:r>
      <w:r>
        <w:rPr>
          <w:noProof/>
          <w:lang w:eastAsia="en-US"/>
        </w:rPr>
        <w:drawing>
          <wp:inline distL="0" distT="0" distB="0" distR="0">
            <wp:extent cx="1029970" cy="932815"/>
            <wp:effectExtent l="0" t="0" r="0" b="635"/>
            <wp:docPr id="1263" name="Picture 31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310"/>
                    <pic:cNvPicPr/>
                  </pic:nvPicPr>
                  <pic:blipFill>
                    <a:blip r:embed="rId103" cstate="print"/>
                    <a:srcRect l="0" t="0" r="0" b="0"/>
                    <a:stretch/>
                  </pic:blipFill>
                  <pic:spPr>
                    <a:xfrm rot="0">
                      <a:off x="0" y="0"/>
                      <a:ext cx="1029970" cy="932815"/>
                    </a:xfrm>
                    <a:prstGeom prst="rect"/>
                    <a:ln>
                      <a:noFill/>
                    </a:ln>
                  </pic:spPr>
                </pic:pic>
              </a:graphicData>
            </a:graphic>
          </wp:inline>
        </w:drawing>
      </w:r>
    </w:p>
    <w:p>
      <w:pPr>
        <w:pStyle w:val="style157"/>
        <w:rPr/>
      </w:pPr>
    </w:p>
    <w:p>
      <w:pPr>
        <w:pStyle w:val="style157"/>
        <w:rPr/>
      </w:pPr>
      <w:r>
        <w:t>Note, in this electron diagram, only the original outer electrons are shown above.</w:t>
      </w:r>
    </w:p>
    <w:p>
      <w:pPr>
        <w:pStyle w:val="style157"/>
        <w:numPr>
          <w:ilvl w:val="0"/>
          <w:numId w:val="109"/>
        </w:numPr>
        <w:rPr/>
      </w:pPr>
      <w:r>
        <w:t xml:space="preserve">The three outer electrons of the aluminium atoms (2.8.3) are transferred to the outer shell of the oxygen atom (2.6) until it has a complete octet shell of outer electrons, just like a noble gas 2.8). </w:t>
      </w:r>
    </w:p>
    <w:p>
      <w:pPr>
        <w:pStyle w:val="style157"/>
        <w:numPr>
          <w:ilvl w:val="0"/>
          <w:numId w:val="109"/>
        </w:numPr>
        <w:rPr/>
      </w:pPr>
      <w:r>
        <w:t>At the same time, the aluminium ion also attains a stable noble gas electron structure (2.8).</w:t>
      </w:r>
    </w:p>
    <w:p>
      <w:pPr>
        <w:pStyle w:val="style157"/>
        <w:rPr>
          <w:b/>
        </w:rPr>
      </w:pPr>
      <w:r>
        <w:rPr>
          <w:b/>
        </w:rPr>
        <w:t>Note:</w:t>
      </w:r>
    </w:p>
    <w:p>
      <w:pPr>
        <w:pStyle w:val="style157"/>
        <w:rPr/>
      </w:pPr>
      <w:r>
        <w:t xml:space="preserve">The charge on the aluminium ion </w:t>
      </w:r>
      <w:r>
        <w:rPr>
          <w:bCs/>
        </w:rPr>
        <w:t>Al</w:t>
      </w:r>
      <w:r>
        <w:rPr>
          <w:bCs/>
          <w:vertAlign w:val="superscript"/>
        </w:rPr>
        <w:t>3+</w:t>
      </w:r>
      <w:r>
        <w:t xml:space="preserve"> is +3 units (shown as </w:t>
      </w:r>
      <w:r>
        <w:rPr>
          <w:bCs/>
        </w:rPr>
        <w:t>3+</w:t>
      </w:r>
      <w:r>
        <w:t xml:space="preserve">) because there are three more positive protons than there are negative electrons in the </w:t>
      </w:r>
      <w:r>
        <w:rPr>
          <w:bCs/>
        </w:rPr>
        <w:t>aluminium ion</w:t>
      </w:r>
      <w:r>
        <w:t>.</w:t>
      </w:r>
    </w:p>
    <w:p>
      <w:pPr>
        <w:pStyle w:val="style157"/>
        <w:numPr>
          <w:ilvl w:val="0"/>
          <w:numId w:val="110"/>
        </w:numPr>
        <w:rPr/>
      </w:pPr>
      <w:r>
        <w:t xml:space="preserve">The charge on the oxide ion </w:t>
      </w:r>
      <w:r>
        <w:rPr>
          <w:bCs/>
        </w:rPr>
        <w:t>O</w:t>
      </w:r>
      <w:r>
        <w:rPr>
          <w:bCs/>
          <w:vertAlign w:val="superscript"/>
        </w:rPr>
        <w:t>2–</w:t>
      </w:r>
      <w:r>
        <w:t xml:space="preserve"> is –2 units (shown as </w:t>
      </w:r>
      <w:r>
        <w:rPr>
          <w:bCs/>
        </w:rPr>
        <w:t>2–</w:t>
      </w:r>
      <w:r>
        <w:t xml:space="preserve">) because there are two more negative electrons than there are positive protons in the </w:t>
      </w:r>
      <w:r>
        <w:rPr>
          <w:bCs/>
        </w:rPr>
        <w:t>oxide ion</w:t>
      </w:r>
      <w:r>
        <w:t>.</w:t>
      </w:r>
    </w:p>
    <w:p>
      <w:pPr>
        <w:pStyle w:val="style157"/>
        <w:rPr/>
      </w:pPr>
      <w:r>
        <w:rPr>
          <w:noProof/>
          <w:lang w:eastAsia="en-US"/>
        </w:rPr>
        <w:drawing>
          <wp:inline distL="0" distT="0" distB="0" distR="0">
            <wp:extent cx="1377950" cy="1188720"/>
            <wp:effectExtent l="0" t="0" r="0" b="0"/>
            <wp:docPr id="1264" name="Picture 309" descr="http://www.docbrown.info/page04/4_72bond/ox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309"/>
                    <pic:cNvPicPr/>
                  </pic:nvPicPr>
                  <pic:blipFill>
                    <a:blip r:embed="rId95"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377950" cy="1188720"/>
            <wp:effectExtent l="0" t="0" r="0" b="0"/>
            <wp:docPr id="1265" name="Picture 308" descr="http://www.docbrown.info/page04/4_72bond/alumin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308"/>
                    <pic:cNvPicPr/>
                  </pic:nvPicPr>
                  <pic:blipFill>
                    <a:blip r:embed="rId90"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377950" cy="1188720"/>
            <wp:effectExtent l="0" t="0" r="0" b="0"/>
            <wp:docPr id="1266" name="Picture 307" descr="http://www.docbrown.info/page04/4_72bond/ox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307"/>
                    <pic:cNvPicPr/>
                  </pic:nvPicPr>
                  <pic:blipFill>
                    <a:blip r:embed="rId95"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377950" cy="1188720"/>
            <wp:effectExtent l="0" t="0" r="0" b="0"/>
            <wp:docPr id="1267" name="Picture 306" descr="http://www.docbrown.info/page04/4_72bond/aluminium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306"/>
                    <pic:cNvPicPr/>
                  </pic:nvPicPr>
                  <pic:blipFill>
                    <a:blip r:embed="rId90" cstate="print"/>
                    <a:srcRect l="0" t="0" r="0" b="0"/>
                    <a:stretch/>
                  </pic:blipFill>
                  <pic:spPr>
                    <a:xfrm rot="0">
                      <a:off x="0" y="0"/>
                      <a:ext cx="1377950" cy="1188720"/>
                    </a:xfrm>
                    <a:prstGeom prst="rect"/>
                    <a:ln>
                      <a:noFill/>
                    </a:ln>
                  </pic:spPr>
                </pic:pic>
              </a:graphicData>
            </a:graphic>
          </wp:inline>
        </w:drawing>
      </w:r>
      <w:r>
        <w:rPr>
          <w:noProof/>
          <w:lang w:eastAsia="en-US"/>
        </w:rPr>
        <w:drawing>
          <wp:inline distL="0" distT="0" distB="0" distR="0">
            <wp:extent cx="1377950" cy="1188720"/>
            <wp:effectExtent l="0" t="0" r="0" b="0"/>
            <wp:docPr id="1268" name="Picture 305" descr="http://www.docbrown.info/page04/4_72bond/oxide_ion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305"/>
                    <pic:cNvPicPr/>
                  </pic:nvPicPr>
                  <pic:blipFill>
                    <a:blip r:embed="rId95" cstate="print"/>
                    <a:srcRect l="0" t="0" r="0" b="0"/>
                    <a:stretch/>
                  </pic:blipFill>
                  <pic:spPr>
                    <a:xfrm rot="0">
                      <a:off x="0" y="0"/>
                      <a:ext cx="1377950" cy="1188720"/>
                    </a:xfrm>
                    <a:prstGeom prst="rect"/>
                    <a:ln>
                      <a:noFill/>
                    </a:ln>
                  </pic:spPr>
                </pic:pic>
              </a:graphicData>
            </a:graphic>
          </wp:inline>
        </w:drawing>
      </w:r>
    </w:p>
    <w:p>
      <w:pPr>
        <w:pStyle w:val="style157"/>
        <w:rPr/>
      </w:pPr>
      <w:r>
        <w:t>Full electronic structure of aluminium oxide</w:t>
      </w:r>
    </w:p>
    <w:p>
      <w:pPr>
        <w:pStyle w:val="style157"/>
        <w:rPr>
          <w:noProof/>
        </w:rPr>
      </w:pPr>
    </w:p>
    <w:p>
      <w:pPr>
        <w:pStyle w:val="style157"/>
        <w:rPr/>
      </w:pPr>
    </w:p>
    <w:p>
      <w:pPr>
        <w:pStyle w:val="style157"/>
        <w:rPr>
          <w:shd w:val="clear" w:color="auto" w:fill="00ffff"/>
        </w:rPr>
      </w:pPr>
    </w:p>
    <w:p>
      <w:pPr>
        <w:pStyle w:val="style157"/>
        <w:rPr>
          <w:shd w:val="clear" w:color="auto" w:fill="00ffff"/>
        </w:rPr>
      </w:pPr>
    </w:p>
    <w:p>
      <w:pPr>
        <w:pStyle w:val="style157"/>
        <w:rPr>
          <w:shd w:val="clear" w:color="auto" w:fill="00ffff"/>
        </w:rPr>
      </w:pPr>
    </w:p>
    <w:p>
      <w:pPr>
        <w:pStyle w:val="style157"/>
        <w:rPr>
          <w:b/>
          <w:i/>
          <w:shd w:val="clear" w:color="auto" w:fill="00ffff"/>
        </w:rPr>
      </w:pPr>
    </w:p>
    <w:p>
      <w:pPr>
        <w:pStyle w:val="style157"/>
        <w:rPr>
          <w:b/>
          <w:i/>
          <w:shd w:val="clear" w:color="auto" w:fill="00ffff"/>
        </w:rPr>
      </w:pPr>
    </w:p>
    <w:p>
      <w:pPr>
        <w:pStyle w:val="style157"/>
        <w:rPr>
          <w:i/>
        </w:rPr>
      </w:pPr>
      <w:r>
        <w:rPr>
          <w:i/>
          <w:shd w:val="clear" w:color="auto" w:fill="00ffff"/>
        </w:rPr>
        <w:t>How to work out the formula for an ionic compound</w:t>
      </w:r>
    </w:p>
    <w:p>
      <w:pPr>
        <w:pStyle w:val="style157"/>
        <w:rPr>
          <w:b/>
          <w:i/>
          <w:shd w:val="clear" w:color="auto" w:fill="c0c0c0"/>
        </w:rPr>
      </w:pPr>
      <w:r>
        <w:rPr>
          <w:b/>
          <w:i/>
          <w:noProof/>
          <w:shd w:val="clear" w:color="auto" w:fill="c0c0c0"/>
          <w:lang w:eastAsia="en-US"/>
        </w:rPr>
        <w:drawing>
          <wp:inline distL="0" distT="0" distB="0" distR="0">
            <wp:extent cx="4273236" cy="3672556"/>
            <wp:effectExtent l="0" t="0" r="0" b="4445"/>
            <wp:docPr id="1269" name="Picture 300" descr="table of ions, names and symbols (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00"/>
                    <pic:cNvPicPr/>
                  </pic:nvPicPr>
                  <pic:blipFill>
                    <a:blip r:embed="rId104" cstate="print"/>
                    <a:srcRect l="0" t="0" r="0" b="0"/>
                    <a:stretch/>
                  </pic:blipFill>
                  <pic:spPr>
                    <a:xfrm rot="0">
                      <a:off x="0" y="0"/>
                      <a:ext cx="4273236" cy="3672556"/>
                    </a:xfrm>
                    <a:prstGeom prst="rect"/>
                    <a:ln>
                      <a:noFill/>
                    </a:ln>
                  </pic:spPr>
                </pic:pic>
              </a:graphicData>
            </a:graphic>
          </wp:inline>
        </w:drawing>
      </w:r>
    </w:p>
    <w:p>
      <w:pPr>
        <w:pStyle w:val="style157"/>
        <w:rPr>
          <w:b/>
          <w:i/>
        </w:rPr>
      </w:pPr>
      <w:r>
        <w:rPr>
          <w:b/>
          <w:i/>
          <w:shd w:val="clear" w:color="auto" w:fill="c0c0c0"/>
        </w:rPr>
        <w:t>S</w:t>
      </w:r>
      <w:r>
        <w:rPr>
          <w:b/>
          <w:i/>
          <w:shd w:val="clear" w:color="auto" w:fill="c0c0c0"/>
        </w:rPr>
        <w:t>elected ions and charges</w:t>
      </w:r>
    </w:p>
    <w:tbl>
      <w:tblPr>
        <w:tblW w:w="5000" w:type="pct"/>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873"/>
        <w:gridCol w:w="1886"/>
        <w:gridCol w:w="1886"/>
        <w:gridCol w:w="1886"/>
        <w:gridCol w:w="1886"/>
      </w:tblGrid>
      <w:tr>
        <w:trPr>
          <w:tblCellSpacing w:w="37" w:type="dxa"/>
          <w:jc w:val="center"/>
        </w:trPr>
        <w:tc>
          <w:tcPr>
            <w:tcW w:w="0" w:type="auto"/>
            <w:gridSpan w:val="5"/>
            <w:tcBorders>
              <w:top w:val="outset" w:sz="6" w:space="0" w:color="auto"/>
              <w:left w:val="outset" w:sz="6" w:space="0" w:color="auto"/>
              <w:bottom w:val="outset" w:sz="6" w:space="0" w:color="auto"/>
              <w:right w:val="outset" w:sz="6" w:space="0" w:color="auto"/>
            </w:tcBorders>
            <w:shd w:val="clear" w:color="auto" w:fill="c0c0c0"/>
            <w:vAlign w:val="center"/>
            <w:hideMark/>
          </w:tcPr>
          <w:p>
            <w:pPr>
              <w:pStyle w:val="style157"/>
              <w:rPr>
                <w:b/>
                <w:i/>
              </w:rPr>
            </w:pPr>
            <w:r>
              <w:rPr>
                <w:b/>
                <w:i/>
              </w:rPr>
              <w:t xml:space="preserve"> The periodic table pattern of charges on ions</w:t>
            </w:r>
          </w:p>
          <w:p>
            <w:pPr>
              <w:pStyle w:val="style157"/>
              <w:rPr>
                <w:b/>
                <w:i/>
              </w:rPr>
            </w:pPr>
          </w:p>
          <w:p>
            <w:pPr>
              <w:pStyle w:val="style157"/>
              <w:rPr>
                <w:b/>
                <w:i/>
              </w:rPr>
            </w:pPr>
            <w:r>
              <w:rPr>
                <w:b/>
                <w:i/>
              </w:rPr>
              <w:t>The charge is based on the number of electrons lost (giving positive ions) or gained (giving negative ions) forming a noble gas electron structure, i.e. to make a full outer shell of electrons</w:t>
            </w:r>
          </w:p>
        </w:tc>
      </w:tr>
      <w:tr>
        <w:tblPrEx/>
        <w:trPr>
          <w:tblCellSpacing w:w="37" w:type="dxa"/>
          <w:jc w:val="center"/>
        </w:trPr>
        <w:tc>
          <w:tcPr>
            <w:tcW w:w="0" w:type="auto"/>
            <w:gridSpan w:val="3"/>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CATIONS from metals</w:t>
            </w:r>
          </w:p>
        </w:tc>
        <w:tc>
          <w:tcPr>
            <w:tcW w:w="0" w:type="auto"/>
            <w:gridSpan w:val="2"/>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ANIONS from non–metals</w:t>
            </w:r>
          </w:p>
        </w:tc>
      </w:tr>
      <w:tr>
        <w:tblPrEx/>
        <w:trPr>
          <w:tblCellSpacing w:w="37" w:type="dxa"/>
          <w:jc w:val="center"/>
        </w:trPr>
        <w:tc>
          <w:tcPr>
            <w:tcW w:w="217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Group 1</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Group 2</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Group 3</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Group 6</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Group 7</w:t>
            </w:r>
          </w:p>
        </w:tc>
      </w:tr>
      <w:tr>
        <w:tblPrEx/>
        <w:trPr>
          <w:tblCellSpacing w:w="37" w:type="dxa"/>
          <w:jc w:val="center"/>
        </w:trPr>
        <w:tc>
          <w:tcPr>
            <w:tcW w:w="217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 xml:space="preserve">lithium ion </w:t>
            </w:r>
            <w:r>
              <w:rPr>
                <w:b/>
                <w:bCs/>
                <w:i/>
              </w:rPr>
              <w:t>Li</w:t>
            </w:r>
            <w:r>
              <w:rPr>
                <w:b/>
                <w:bCs/>
                <w:i/>
                <w:vertAlign w:val="superscript"/>
              </w:rPr>
              <w:t>+</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beryllium ion</w:t>
            </w:r>
            <w:r>
              <w:rPr>
                <w:b/>
                <w:bCs/>
                <w:i/>
              </w:rPr>
              <w:t xml:space="preserve"> Be</w:t>
            </w:r>
            <w:r>
              <w:rPr>
                <w:b/>
                <w:bCs/>
                <w:i/>
                <w:vertAlign w:val="superscript"/>
              </w:rPr>
              <w:t>2+</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 </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 xml:space="preserve">oxide ion </w:t>
            </w:r>
            <w:r>
              <w:rPr>
                <w:b/>
                <w:bCs/>
                <w:i/>
              </w:rPr>
              <w:t>O</w:t>
            </w:r>
            <w:r>
              <w:rPr>
                <w:b/>
                <w:bCs/>
                <w:i/>
                <w:vertAlign w:val="superscript"/>
              </w:rPr>
              <w:t>2–</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 xml:space="preserve">fluoride ion </w:t>
            </w:r>
            <w:r>
              <w:rPr>
                <w:b/>
                <w:bCs/>
                <w:i/>
              </w:rPr>
              <w:t>F</w:t>
            </w:r>
            <w:r>
              <w:rPr>
                <w:b/>
                <w:bCs/>
                <w:i/>
                <w:vertAlign w:val="superscript"/>
              </w:rPr>
              <w:t>–</w:t>
            </w:r>
          </w:p>
        </w:tc>
      </w:tr>
      <w:tr>
        <w:tblPrEx/>
        <w:trPr>
          <w:tblCellSpacing w:w="37" w:type="dxa"/>
          <w:jc w:val="center"/>
        </w:trPr>
        <w:tc>
          <w:tcPr>
            <w:tcW w:w="217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sodium ion</w:t>
            </w:r>
            <w:r>
              <w:rPr>
                <w:b/>
                <w:bCs/>
                <w:i/>
              </w:rPr>
              <w:t xml:space="preserve"> Na</w:t>
            </w:r>
            <w:r>
              <w:rPr>
                <w:b/>
                <w:bCs/>
                <w:i/>
                <w:vertAlign w:val="superscript"/>
              </w:rPr>
              <w:t>+</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magnesium ion</w:t>
            </w:r>
            <w:r>
              <w:rPr>
                <w:b/>
                <w:bCs/>
                <w:i/>
              </w:rPr>
              <w:t xml:space="preserve"> Mg</w:t>
            </w:r>
            <w:r>
              <w:rPr>
                <w:b/>
                <w:bCs/>
                <w:i/>
                <w:vertAlign w:val="superscript"/>
              </w:rPr>
              <w:t>2+</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aluminium ion</w:t>
            </w:r>
            <w:r>
              <w:rPr>
                <w:b/>
                <w:bCs/>
                <w:i/>
              </w:rPr>
              <w:t xml:space="preserve"> Al</w:t>
            </w:r>
            <w:r>
              <w:rPr>
                <w:b/>
                <w:bCs/>
                <w:i/>
                <w:vertAlign w:val="superscript"/>
              </w:rPr>
              <w:t>3+</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sulfide ion</w:t>
            </w:r>
            <w:r>
              <w:rPr>
                <w:b/>
                <w:bCs/>
                <w:i/>
              </w:rPr>
              <w:t xml:space="preserve"> S</w:t>
            </w:r>
            <w:r>
              <w:rPr>
                <w:b/>
                <w:bCs/>
                <w:i/>
                <w:vertAlign w:val="superscript"/>
              </w:rPr>
              <w:t>2–</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 xml:space="preserve">chloride </w:t>
            </w:r>
            <w:r>
              <w:rPr>
                <w:b/>
                <w:bCs/>
                <w:i/>
              </w:rPr>
              <w:t>Cl</w:t>
            </w:r>
            <w:r>
              <w:rPr>
                <w:b/>
                <w:bCs/>
                <w:i/>
                <w:vertAlign w:val="superscript"/>
              </w:rPr>
              <w:t>–</w:t>
            </w:r>
          </w:p>
        </w:tc>
      </w:tr>
      <w:tr>
        <w:tblPrEx/>
        <w:trPr>
          <w:trHeight w:val="420" w:hRule="atLeast"/>
          <w:tblCellSpacing w:w="37" w:type="dxa"/>
          <w:jc w:val="center"/>
        </w:trPr>
        <w:tc>
          <w:tcPr>
            <w:tcW w:w="217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potassium ion</w:t>
            </w:r>
            <w:r>
              <w:rPr>
                <w:b/>
                <w:bCs/>
                <w:i/>
              </w:rPr>
              <w:t xml:space="preserve"> K</w:t>
            </w:r>
            <w:r>
              <w:rPr>
                <w:b/>
                <w:bCs/>
                <w:i/>
                <w:vertAlign w:val="superscript"/>
              </w:rPr>
              <w:t>+</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calcium ion</w:t>
            </w:r>
            <w:r>
              <w:rPr>
                <w:b/>
                <w:bCs/>
                <w:i/>
              </w:rPr>
              <w:t xml:space="preserve"> Ca</w:t>
            </w:r>
            <w:r>
              <w:rPr>
                <w:b/>
                <w:bCs/>
                <w:i/>
                <w:vertAlign w:val="superscript"/>
              </w:rPr>
              <w:t>2+</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 </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 </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bromide ion</w:t>
            </w:r>
            <w:r>
              <w:rPr>
                <w:b/>
                <w:bCs/>
                <w:i/>
              </w:rPr>
              <w:t xml:space="preserve"> Br</w:t>
            </w:r>
            <w:r>
              <w:rPr>
                <w:b/>
                <w:bCs/>
                <w:i/>
                <w:vertAlign w:val="superscript"/>
              </w:rPr>
              <w:t>–</w:t>
            </w:r>
          </w:p>
        </w:tc>
      </w:tr>
      <w:tr>
        <w:tblPrEx/>
        <w:trPr>
          <w:trHeight w:val="420" w:hRule="atLeast"/>
          <w:tblCellSpacing w:w="37" w:type="dxa"/>
          <w:jc w:val="center"/>
        </w:trPr>
        <w:tc>
          <w:tcPr>
            <w:tcW w:w="2175"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 </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 </w:t>
            </w:r>
          </w:p>
        </w:tc>
        <w:tc>
          <w:tcPr>
            <w:tcW w:w="2190" w:type="dxa"/>
            <w:tcBorders>
              <w:top w:val="outset" w:sz="6" w:space="0" w:color="auto"/>
              <w:left w:val="outset" w:sz="6" w:space="0" w:color="auto"/>
              <w:bottom w:val="outset" w:sz="6" w:space="0" w:color="auto"/>
              <w:right w:val="outset" w:sz="6" w:space="0" w:color="auto"/>
            </w:tcBorders>
            <w:shd w:val="clear" w:color="auto" w:fill="ffff00"/>
            <w:vAlign w:val="center"/>
            <w:hideMark/>
          </w:tcPr>
          <w:p>
            <w:pPr>
              <w:pStyle w:val="style157"/>
              <w:rPr>
                <w:b/>
                <w:i/>
                <w:color w:val="000000"/>
              </w:rPr>
            </w:pPr>
            <w:r>
              <w:rPr>
                <w:b/>
                <w:i/>
              </w:rPr>
              <w:t> </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 </w:t>
            </w:r>
          </w:p>
        </w:tc>
        <w:tc>
          <w:tcPr>
            <w:tcW w:w="2190" w:type="dxa"/>
            <w:tcBorders>
              <w:top w:val="outset" w:sz="6" w:space="0" w:color="auto"/>
              <w:left w:val="outset" w:sz="6" w:space="0" w:color="auto"/>
              <w:bottom w:val="outset" w:sz="6" w:space="0" w:color="auto"/>
              <w:right w:val="outset" w:sz="6" w:space="0" w:color="auto"/>
            </w:tcBorders>
            <w:shd w:val="clear" w:color="auto" w:fill="99ff66"/>
            <w:vAlign w:val="center"/>
            <w:hideMark/>
          </w:tcPr>
          <w:p>
            <w:pPr>
              <w:pStyle w:val="style157"/>
              <w:rPr>
                <w:b/>
                <w:i/>
                <w:color w:val="000000"/>
              </w:rPr>
            </w:pPr>
            <w:r>
              <w:rPr>
                <w:b/>
                <w:i/>
              </w:rPr>
              <w:t>iodide ion I</w:t>
            </w:r>
            <w:r>
              <w:rPr>
                <w:b/>
                <w:i/>
                <w:vertAlign w:val="superscript"/>
              </w:rPr>
              <w:t>–</w:t>
            </w:r>
          </w:p>
        </w:tc>
      </w:tr>
    </w:tbl>
    <w:p>
      <w:pPr>
        <w:pStyle w:val="style157"/>
        <w:rPr>
          <w:b/>
          <w:i/>
        </w:rPr>
      </w:pPr>
      <w:r>
        <w:rPr>
          <w:b/>
          <w:i/>
        </w:rPr>
        <w:t xml:space="preserve">In the </w:t>
      </w:r>
      <w:r>
        <w:rPr>
          <w:b/>
          <w:bCs/>
          <w:i/>
        </w:rPr>
        <w:t>electrically balanced stable formula</w:t>
      </w:r>
      <w:r>
        <w:rPr>
          <w:b/>
          <w:i/>
        </w:rPr>
        <w:t>, the total positive ionic charge must equal the total negative ionic charge.</w:t>
      </w:r>
    </w:p>
    <w:p>
      <w:pPr>
        <w:pStyle w:val="style157"/>
        <w:rPr>
          <w:b/>
          <w:i/>
        </w:rPr>
      </w:pPr>
    </w:p>
    <w:p>
      <w:pPr>
        <w:pStyle w:val="style157"/>
        <w:rPr>
          <w:b/>
          <w:i/>
        </w:rPr>
      </w:pPr>
      <w:r>
        <w:rPr>
          <w:b/>
          <w:bCs/>
          <w:i/>
        </w:rPr>
        <w:t>To work out an ionic formula </w:t>
      </w:r>
      <w:r>
        <w:rPr>
          <w:b/>
          <w:i/>
        </w:rPr>
        <w:t xml:space="preserve">by combining ion 'A' with ion 'B' the rule is: </w:t>
      </w:r>
    </w:p>
    <w:p>
      <w:pPr>
        <w:pStyle w:val="style157"/>
        <w:rPr/>
      </w:pPr>
      <w:r>
        <w:t>Number</w:t>
      </w:r>
      <w:r>
        <w:t xml:space="preserve"> of ion 'A' x charge of ion 'A' = number of ion 'B' x charge of ion 'B' (you ignore charge sign)</w:t>
      </w:r>
    </w:p>
    <w:p>
      <w:pPr>
        <w:pStyle w:val="style157"/>
        <w:rPr/>
      </w:pPr>
      <w:r>
        <w:rPr>
          <w:bCs/>
        </w:rPr>
        <w:t>Example</w:t>
      </w:r>
      <w:r>
        <w:t>: How do we work out that the formula of aluminium oxide is Al</w:t>
      </w:r>
      <w:r>
        <w:rPr>
          <w:vertAlign w:val="subscript"/>
        </w:rPr>
        <w:t>2</w:t>
      </w:r>
      <w:r>
        <w:t>O</w:t>
      </w:r>
      <w:r>
        <w:rPr>
          <w:vertAlign w:val="subscript"/>
        </w:rPr>
        <w:t>3</w:t>
      </w:r>
      <w:r>
        <w:t>?</w:t>
      </w:r>
    </w:p>
    <w:p>
      <w:pPr>
        <w:pStyle w:val="style157"/>
        <w:numPr>
          <w:ilvl w:val="0"/>
          <w:numId w:val="110"/>
        </w:numPr>
        <w:rPr/>
      </w:pPr>
      <w:r>
        <w:t xml:space="preserve">Aluminium oxide consists of aluminium ions </w:t>
      </w:r>
      <w:r>
        <w:rPr>
          <w:bCs/>
        </w:rPr>
        <w:t>Al</w:t>
      </w:r>
      <w:r>
        <w:rPr>
          <w:bCs/>
          <w:vertAlign w:val="superscript"/>
        </w:rPr>
        <w:t>3+</w:t>
      </w:r>
      <w:r>
        <w:t xml:space="preserve"> and oxide ions </w:t>
      </w:r>
      <w:r>
        <w:rPr>
          <w:bCs/>
        </w:rPr>
        <w:t>O</w:t>
      </w:r>
      <w:r>
        <w:rPr>
          <w:bCs/>
          <w:vertAlign w:val="superscript"/>
        </w:rPr>
        <w:t>2–</w:t>
      </w:r>
      <w:r>
        <w:t> </w:t>
      </w:r>
    </w:p>
    <w:p>
      <w:pPr>
        <w:pStyle w:val="style157"/>
        <w:numPr>
          <w:ilvl w:val="0"/>
          <w:numId w:val="110"/>
        </w:numPr>
        <w:rPr/>
      </w:pPr>
      <w:r>
        <w:t>number of Al</w:t>
      </w:r>
      <w:r>
        <w:rPr>
          <w:vertAlign w:val="superscript"/>
        </w:rPr>
        <w:t>3+</w:t>
      </w:r>
      <w:r>
        <w:t xml:space="preserve"> ions x charge on Al</w:t>
      </w:r>
      <w:r>
        <w:rPr>
          <w:vertAlign w:val="superscript"/>
        </w:rPr>
        <w:t>3+</w:t>
      </w:r>
      <w:r>
        <w:t xml:space="preserve"> balances the number of  O</w:t>
      </w:r>
      <w:r>
        <w:rPr>
          <w:vertAlign w:val="superscript"/>
        </w:rPr>
        <w:t>2–</w:t>
      </w:r>
      <w:r>
        <w:t xml:space="preserve"> ions x charge on O</w:t>
      </w:r>
      <w:r>
        <w:rPr>
          <w:vertAlign w:val="superscript"/>
        </w:rPr>
        <w:t>2–</w:t>
      </w:r>
      <w:r>
        <w:t> </w:t>
      </w:r>
    </w:p>
    <w:p>
      <w:pPr>
        <w:pStyle w:val="style157"/>
        <w:numPr>
          <w:ilvl w:val="0"/>
          <w:numId w:val="110"/>
        </w:numPr>
        <w:rPr/>
      </w:pPr>
      <w:r>
        <w:t>the simplest numbers are 2 of Al</w:t>
      </w:r>
      <w:r>
        <w:rPr>
          <w:vertAlign w:val="superscript"/>
        </w:rPr>
        <w:t>3+</w:t>
      </w:r>
      <w:r>
        <w:t xml:space="preserve"> x 3 balances 3 of  O</w:t>
      </w:r>
      <w:r>
        <w:rPr>
          <w:vertAlign w:val="superscript"/>
        </w:rPr>
        <w:t>2–</w:t>
      </w:r>
      <w:r>
        <w:t xml:space="preserve"> x 2 (total 6+ balances total 6–)</w:t>
      </w:r>
    </w:p>
    <w:p>
      <w:pPr>
        <w:pStyle w:val="style157"/>
        <w:numPr>
          <w:ilvl w:val="0"/>
          <w:numId w:val="110"/>
        </w:numPr>
        <w:rPr/>
      </w:pPr>
      <w:r>
        <w:t xml:space="preserve">so the </w:t>
      </w:r>
      <w:r>
        <w:rPr>
          <w:bCs/>
        </w:rPr>
        <w:t>simplest whole number formula</w:t>
      </w:r>
      <w:r>
        <w:t xml:space="preserve"> for aluminium oxide is Al</w:t>
      </w:r>
      <w:r>
        <w:rPr>
          <w:vertAlign w:val="subscript"/>
        </w:rPr>
        <w:t>2</w:t>
      </w:r>
      <w:r>
        <w:t>O</w:t>
      </w:r>
      <w:r>
        <w:rPr>
          <w:vertAlign w:val="subscript"/>
        </w:rPr>
        <w:t>3</w:t>
      </w:r>
      <w:r>
        <w:t> </w:t>
      </w:r>
      <w:r>
        <w:t>.</w:t>
      </w:r>
    </w:p>
    <w:p>
      <w:pPr>
        <w:pStyle w:val="style157"/>
        <w:rPr>
          <w:b/>
          <w:i/>
        </w:rPr>
      </w:pPr>
    </w:p>
    <w:p>
      <w:pPr>
        <w:pStyle w:val="style157"/>
        <w:rPr>
          <w:b/>
        </w:rPr>
      </w:pPr>
      <w:r>
        <w:rPr>
          <w:b/>
        </w:rPr>
        <w:t>MORE EXAMPLES OF WORKING OUT AN IONIC FORMUL</w:t>
      </w:r>
      <w:r>
        <w:rPr>
          <w:b/>
        </w:rPr>
        <w:t>A, STARTING WITH SOME EASY ONES</w:t>
      </w:r>
    </w:p>
    <w:p>
      <w:pPr>
        <w:pStyle w:val="style157"/>
        <w:numPr>
          <w:ilvl w:val="0"/>
          <w:numId w:val="111"/>
        </w:numPr>
        <w:rPr/>
      </w:pPr>
      <w:r>
        <w:t>numerically ion charge = valency of A or B to deduce the formula</w:t>
      </w:r>
    </w:p>
    <w:p>
      <w:pPr>
        <w:pStyle w:val="style157"/>
        <w:numPr>
          <w:ilvl w:val="0"/>
          <w:numId w:val="111"/>
        </w:numPr>
        <w:rPr/>
      </w:pPr>
      <w:r>
        <w:t>valency or ionic charge = the combining power of the ion.</w:t>
      </w:r>
    </w:p>
    <w:p>
      <w:pPr>
        <w:pStyle w:val="style157"/>
        <w:rPr>
          <w:b/>
          <w:i/>
        </w:rPr>
      </w:pPr>
    </w:p>
    <w:p>
      <w:pPr>
        <w:pStyle w:val="style157"/>
        <w:rPr>
          <w:b/>
        </w:rPr>
      </w:pPr>
      <w:r>
        <w:rPr>
          <w:b/>
        </w:rPr>
        <w:t xml:space="preserve">'molecular' or ionic style of formula and </w:t>
      </w:r>
      <w:r>
        <w:rPr>
          <w:b/>
          <w:bCs/>
        </w:rPr>
        <w:t>compound name</w:t>
      </w:r>
    </w:p>
    <w:p>
      <w:pPr>
        <w:pStyle w:val="style157"/>
        <w:numPr>
          <w:ilvl w:val="0"/>
          <w:numId w:val="84"/>
        </w:numPr>
        <w:rPr/>
      </w:pPr>
      <w:r>
        <w:t xml:space="preserve">1 of </w:t>
      </w:r>
      <w:r>
        <w:rPr>
          <w:bCs/>
        </w:rPr>
        <w:t>K</w:t>
      </w:r>
      <w:r>
        <w:rPr>
          <w:bCs/>
          <w:vertAlign w:val="superscript"/>
        </w:rPr>
        <w:t xml:space="preserve">+ </w:t>
      </w:r>
      <w:r>
        <w:t xml:space="preserve">balances 1 of </w:t>
      </w:r>
      <w:r>
        <w:rPr>
          <w:bCs/>
        </w:rPr>
        <w:t>Br</w:t>
      </w:r>
      <w:r>
        <w:rPr>
          <w:bCs/>
          <w:vertAlign w:val="superscript"/>
        </w:rPr>
        <w:t>–</w:t>
      </w:r>
      <w:r>
        <w:t xml:space="preserve"> because 1 x 1 = 1 x 1 gives </w:t>
      </w:r>
      <w:r>
        <w:rPr>
          <w:bCs/>
        </w:rPr>
        <w:t>KBr</w:t>
      </w:r>
      <w:r>
        <w:t xml:space="preserve"> or </w:t>
      </w:r>
      <w:r>
        <w:rPr>
          <w:bCs/>
        </w:rPr>
        <w:t>K</w:t>
      </w:r>
      <w:r>
        <w:rPr>
          <w:bCs/>
          <w:vertAlign w:val="superscript"/>
        </w:rPr>
        <w:t>+</w:t>
      </w:r>
      <w:r>
        <w:rPr>
          <w:bCs/>
        </w:rPr>
        <w:t>Br</w:t>
      </w:r>
      <w:r>
        <w:rPr>
          <w:bCs/>
          <w:vertAlign w:val="superscript"/>
        </w:rPr>
        <w:t>–</w:t>
      </w:r>
      <w:r>
        <w:rPr>
          <w:bCs/>
        </w:rPr>
        <w:t>  potassium bromide</w:t>
      </w:r>
    </w:p>
    <w:p>
      <w:pPr>
        <w:pStyle w:val="style157"/>
        <w:numPr>
          <w:ilvl w:val="0"/>
          <w:numId w:val="84"/>
        </w:numPr>
        <w:rPr/>
      </w:pPr>
      <w:r>
        <w:t xml:space="preserve">2 of </w:t>
      </w:r>
      <w:r>
        <w:rPr>
          <w:bCs/>
        </w:rPr>
        <w:t>Na</w:t>
      </w:r>
      <w:r>
        <w:rPr>
          <w:bCs/>
          <w:vertAlign w:val="superscript"/>
        </w:rPr>
        <w:t xml:space="preserve">+ </w:t>
      </w:r>
      <w:r>
        <w:t xml:space="preserve">balances 1 of </w:t>
      </w:r>
      <w:r>
        <w:rPr>
          <w:bCs/>
        </w:rPr>
        <w:t>O</w:t>
      </w:r>
      <w:r>
        <w:rPr>
          <w:bCs/>
          <w:vertAlign w:val="superscript"/>
        </w:rPr>
        <w:t>2–</w:t>
      </w:r>
      <w:r>
        <w:t xml:space="preserve"> because 2 x 1 = 1 x 2 gives </w:t>
      </w:r>
      <w:r>
        <w:rPr>
          <w:bCs/>
        </w:rPr>
        <w:t>Na</w:t>
      </w:r>
      <w:r>
        <w:rPr>
          <w:bCs/>
          <w:vertAlign w:val="subscript"/>
        </w:rPr>
        <w:t>2</w:t>
      </w:r>
      <w:r>
        <w:rPr>
          <w:bCs/>
        </w:rPr>
        <w:t>O</w:t>
      </w:r>
      <w:r>
        <w:t xml:space="preserve"> or </w:t>
      </w:r>
      <w:r>
        <w:rPr>
          <w:bCs/>
        </w:rPr>
        <w:t>(Na</w:t>
      </w:r>
      <w:r>
        <w:rPr>
          <w:bCs/>
          <w:vertAlign w:val="superscript"/>
        </w:rPr>
        <w:t>+</w:t>
      </w:r>
      <w:r>
        <w:rPr>
          <w:bCs/>
        </w:rPr>
        <w:t>)</w:t>
      </w:r>
      <w:r>
        <w:rPr>
          <w:bCs/>
          <w:vertAlign w:val="subscript"/>
        </w:rPr>
        <w:t>2</w:t>
      </w:r>
      <w:r>
        <w:rPr>
          <w:bCs/>
        </w:rPr>
        <w:t>O</w:t>
      </w:r>
      <w:r>
        <w:rPr>
          <w:bCs/>
          <w:vertAlign w:val="superscript"/>
        </w:rPr>
        <w:t>2–</w:t>
      </w:r>
      <w:r>
        <w:rPr>
          <w:bCs/>
        </w:rPr>
        <w:t>  sodium oxide</w:t>
      </w:r>
    </w:p>
    <w:p>
      <w:pPr>
        <w:pStyle w:val="style157"/>
        <w:numPr>
          <w:ilvl w:val="0"/>
          <w:numId w:val="84"/>
        </w:numPr>
        <w:rPr/>
      </w:pPr>
      <w:r>
        <w:t xml:space="preserve">1 of </w:t>
      </w:r>
      <w:r>
        <w:rPr>
          <w:bCs/>
        </w:rPr>
        <w:t>Mg</w:t>
      </w:r>
      <w:r>
        <w:rPr>
          <w:bCs/>
          <w:vertAlign w:val="superscript"/>
        </w:rPr>
        <w:t>2+</w:t>
      </w:r>
      <w:r>
        <w:t xml:space="preserve"> balances 2 of </w:t>
      </w:r>
      <w:r>
        <w:rPr>
          <w:bCs/>
        </w:rPr>
        <w:t>Cl</w:t>
      </w:r>
      <w:r>
        <w:rPr>
          <w:bCs/>
          <w:vertAlign w:val="superscript"/>
        </w:rPr>
        <w:t>–</w:t>
      </w:r>
      <w:r>
        <w:t xml:space="preserve"> because 1 x 2 = 2 x 1 gives </w:t>
      </w:r>
      <w:r>
        <w:rPr>
          <w:bCs/>
        </w:rPr>
        <w:t>MgCl</w:t>
      </w:r>
      <w:r>
        <w:rPr>
          <w:bCs/>
          <w:vertAlign w:val="subscript"/>
        </w:rPr>
        <w:t>2</w:t>
      </w:r>
      <w:r>
        <w:t xml:space="preserve"> or </w:t>
      </w:r>
      <w:r>
        <w:rPr>
          <w:bCs/>
        </w:rPr>
        <w:t>Mg</w:t>
      </w:r>
      <w:r>
        <w:rPr>
          <w:bCs/>
          <w:vertAlign w:val="superscript"/>
        </w:rPr>
        <w:t>2+</w:t>
      </w:r>
      <w:r>
        <w:rPr>
          <w:bCs/>
        </w:rPr>
        <w:t>(Cl</w:t>
      </w:r>
      <w:r>
        <w:rPr>
          <w:bCs/>
          <w:vertAlign w:val="superscript"/>
        </w:rPr>
        <w:t>–</w:t>
      </w:r>
      <w:r>
        <w:rPr>
          <w:bCs/>
        </w:rPr>
        <w:t>)</w:t>
      </w:r>
      <w:r>
        <w:rPr>
          <w:bCs/>
          <w:vertAlign w:val="subscript"/>
        </w:rPr>
        <w:t>2</w:t>
      </w:r>
      <w:r>
        <w:rPr>
          <w:bCs/>
        </w:rPr>
        <w:t>  magnesium chloride</w:t>
      </w:r>
    </w:p>
    <w:p>
      <w:pPr>
        <w:pStyle w:val="style157"/>
        <w:numPr>
          <w:ilvl w:val="0"/>
          <w:numId w:val="84"/>
        </w:numPr>
        <w:rPr/>
      </w:pPr>
      <w:r>
        <w:t xml:space="preserve">1 of </w:t>
      </w:r>
      <w:r>
        <w:rPr>
          <w:bCs/>
        </w:rPr>
        <w:t>Fe</w:t>
      </w:r>
      <w:r>
        <w:rPr>
          <w:bCs/>
          <w:vertAlign w:val="superscript"/>
        </w:rPr>
        <w:t>3+</w:t>
      </w:r>
      <w:r>
        <w:t xml:space="preserve"> balances 3 of </w:t>
      </w:r>
      <w:r>
        <w:rPr>
          <w:bCs/>
        </w:rPr>
        <w:t>F</w:t>
      </w:r>
      <w:r>
        <w:rPr>
          <w:bCs/>
          <w:vertAlign w:val="superscript"/>
        </w:rPr>
        <w:t>–</w:t>
      </w:r>
      <w:r>
        <w:t xml:space="preserve"> because 1 x 3 = 3 x 1 gives </w:t>
      </w:r>
      <w:r>
        <w:rPr>
          <w:bCs/>
        </w:rPr>
        <w:t>FeF</w:t>
      </w:r>
      <w:r>
        <w:rPr>
          <w:bCs/>
          <w:vertAlign w:val="subscript"/>
        </w:rPr>
        <w:t>3</w:t>
      </w:r>
      <w:r>
        <w:t xml:space="preserve"> or  </w:t>
      </w:r>
      <w:r>
        <w:rPr>
          <w:bCs/>
        </w:rPr>
        <w:t> Fe</w:t>
      </w:r>
      <w:r>
        <w:rPr>
          <w:bCs/>
          <w:vertAlign w:val="superscript"/>
        </w:rPr>
        <w:t>3+</w:t>
      </w:r>
      <w:r>
        <w:rPr>
          <w:bCs/>
        </w:rPr>
        <w:t>(F</w:t>
      </w:r>
      <w:r>
        <w:rPr>
          <w:bCs/>
          <w:vertAlign w:val="superscript"/>
        </w:rPr>
        <w:t>–</w:t>
      </w:r>
      <w:r>
        <w:rPr>
          <w:bCs/>
        </w:rPr>
        <w:t>)</w:t>
      </w:r>
      <w:r>
        <w:rPr>
          <w:bCs/>
          <w:vertAlign w:val="subscript"/>
        </w:rPr>
        <w:t>3</w:t>
      </w:r>
      <w:r>
        <w:rPr>
          <w:bCs/>
        </w:rPr>
        <w:t>  iron(III) fluoride</w:t>
      </w:r>
    </w:p>
    <w:p>
      <w:pPr>
        <w:pStyle w:val="style157"/>
        <w:numPr>
          <w:ilvl w:val="0"/>
          <w:numId w:val="84"/>
        </w:numPr>
        <w:rPr/>
      </w:pPr>
      <w:r>
        <w:t xml:space="preserve">1 of </w:t>
      </w:r>
      <w:r>
        <w:rPr>
          <w:bCs/>
        </w:rPr>
        <w:t>Ca</w:t>
      </w:r>
      <w:r>
        <w:rPr>
          <w:bCs/>
          <w:vertAlign w:val="superscript"/>
        </w:rPr>
        <w:t>2+</w:t>
      </w:r>
      <w:r>
        <w:t xml:space="preserve"> balances 2 of </w:t>
      </w:r>
      <w:r>
        <w:rPr>
          <w:bCs/>
        </w:rPr>
        <w:t>NO</w:t>
      </w:r>
      <w:r>
        <w:rPr>
          <w:bCs/>
          <w:vertAlign w:val="subscript"/>
        </w:rPr>
        <w:t>3</w:t>
      </w:r>
      <w:r>
        <w:rPr>
          <w:bCs/>
          <w:vertAlign w:val="superscript"/>
        </w:rPr>
        <w:t>–</w:t>
      </w:r>
      <w:r>
        <w:t xml:space="preserve"> because 1 x 2 = 2 x 1 gives </w:t>
      </w:r>
      <w:r>
        <w:rPr>
          <w:bCs/>
        </w:rPr>
        <w:t>Ca(NO</w:t>
      </w:r>
      <w:r>
        <w:rPr>
          <w:bCs/>
          <w:vertAlign w:val="subscript"/>
        </w:rPr>
        <w:t>3</w:t>
      </w:r>
      <w:r>
        <w:rPr>
          <w:bCs/>
        </w:rPr>
        <w:t>)</w:t>
      </w:r>
      <w:r>
        <w:rPr>
          <w:bCs/>
          <w:vertAlign w:val="subscript"/>
        </w:rPr>
        <w:t>2</w:t>
      </w:r>
      <w:r>
        <w:rPr>
          <w:bCs/>
        </w:rPr>
        <w:t xml:space="preserve"> or Ca</w:t>
      </w:r>
      <w:r>
        <w:rPr>
          <w:bCs/>
          <w:vertAlign w:val="superscript"/>
        </w:rPr>
        <w:t>2+</w:t>
      </w:r>
      <w:r>
        <w:rPr>
          <w:bCs/>
        </w:rPr>
        <w:t>(NO</w:t>
      </w:r>
      <w:r>
        <w:rPr>
          <w:bCs/>
          <w:vertAlign w:val="subscript"/>
        </w:rPr>
        <w:t>3</w:t>
      </w:r>
      <w:r>
        <w:rPr>
          <w:bCs/>
          <w:vertAlign w:val="superscript"/>
        </w:rPr>
        <w:t>–</w:t>
      </w:r>
      <w:r>
        <w:rPr>
          <w:bCs/>
        </w:rPr>
        <w:t>)</w:t>
      </w:r>
      <w:r>
        <w:rPr>
          <w:bCs/>
          <w:vertAlign w:val="subscript"/>
        </w:rPr>
        <w:t>2</w:t>
      </w:r>
      <w:r>
        <w:rPr>
          <w:bCs/>
        </w:rPr>
        <w:t>  calcium nitrate</w:t>
      </w:r>
    </w:p>
    <w:p>
      <w:pPr>
        <w:pStyle w:val="style157"/>
        <w:numPr>
          <w:ilvl w:val="0"/>
          <w:numId w:val="84"/>
        </w:numPr>
        <w:rPr/>
      </w:pPr>
      <w:r>
        <w:t xml:space="preserve">2 of </w:t>
      </w:r>
      <w:r>
        <w:rPr>
          <w:bCs/>
        </w:rPr>
        <w:t>Fe</w:t>
      </w:r>
      <w:r>
        <w:rPr>
          <w:bCs/>
          <w:vertAlign w:val="superscript"/>
        </w:rPr>
        <w:t>3+</w:t>
      </w:r>
      <w:r>
        <w:t xml:space="preserve"> balances 3 of </w:t>
      </w:r>
      <w:r>
        <w:rPr>
          <w:bCs/>
        </w:rPr>
        <w:t>SO</w:t>
      </w:r>
      <w:r>
        <w:rPr>
          <w:bCs/>
          <w:vertAlign w:val="subscript"/>
        </w:rPr>
        <w:t>4</w:t>
      </w:r>
      <w:r>
        <w:rPr>
          <w:bCs/>
          <w:vertAlign w:val="superscript"/>
        </w:rPr>
        <w:t>2–</w:t>
      </w:r>
      <w:r>
        <w:t xml:space="preserve"> because 2 x 3 = 3 x 2 gives </w:t>
      </w:r>
      <w:r>
        <w:rPr>
          <w:bCs/>
        </w:rPr>
        <w:t>Fe</w:t>
      </w:r>
      <w:r>
        <w:rPr>
          <w:bCs/>
          <w:vertAlign w:val="subscript"/>
        </w:rPr>
        <w:t>2</w:t>
      </w:r>
      <w:r>
        <w:rPr>
          <w:bCs/>
        </w:rPr>
        <w:t>(SO</w:t>
      </w:r>
      <w:r>
        <w:rPr>
          <w:bCs/>
          <w:vertAlign w:val="subscript"/>
        </w:rPr>
        <w:t>4</w:t>
      </w:r>
      <w:r>
        <w:rPr>
          <w:bCs/>
        </w:rPr>
        <w:t>)</w:t>
      </w:r>
      <w:r>
        <w:rPr>
          <w:bCs/>
          <w:vertAlign w:val="subscript"/>
        </w:rPr>
        <w:t>3</w:t>
      </w:r>
      <w:r>
        <w:t xml:space="preserve"> or </w:t>
      </w:r>
      <w:r>
        <w:rPr>
          <w:bCs/>
        </w:rPr>
        <w:t>(Fe</w:t>
      </w:r>
      <w:r>
        <w:rPr>
          <w:bCs/>
          <w:vertAlign w:val="superscript"/>
        </w:rPr>
        <w:t>3+</w:t>
      </w:r>
      <w:r>
        <w:rPr>
          <w:bCs/>
        </w:rPr>
        <w:t>)</w:t>
      </w:r>
      <w:r>
        <w:rPr>
          <w:bCs/>
          <w:vertAlign w:val="subscript"/>
        </w:rPr>
        <w:t>2</w:t>
      </w:r>
      <w:r>
        <w:rPr>
          <w:bCs/>
        </w:rPr>
        <w:t>(SO</w:t>
      </w:r>
      <w:r>
        <w:rPr>
          <w:bCs/>
          <w:vertAlign w:val="subscript"/>
        </w:rPr>
        <w:t>4</w:t>
      </w:r>
      <w:r>
        <w:rPr>
          <w:bCs/>
          <w:vertAlign w:val="superscript"/>
        </w:rPr>
        <w:t>2–</w:t>
      </w:r>
      <w:r>
        <w:rPr>
          <w:bCs/>
        </w:rPr>
        <w:t>)</w:t>
      </w:r>
      <w:r>
        <w:rPr>
          <w:bCs/>
          <w:vertAlign w:val="subscript"/>
        </w:rPr>
        <w:t>3</w:t>
      </w:r>
      <w:r>
        <w:rPr>
          <w:bCs/>
        </w:rPr>
        <w:t>  iron(III) sulphate</w:t>
      </w:r>
    </w:p>
    <w:p>
      <w:pPr>
        <w:pStyle w:val="style157"/>
        <w:rPr/>
      </w:pPr>
      <w:r>
        <w:t> </w:t>
      </w:r>
    </w:p>
    <w:p>
      <w:pPr>
        <w:pStyle w:val="style157"/>
        <w:rPr/>
      </w:pPr>
      <w:r>
        <w:t>By applying similar logic you can work out the charge on one ion, knowing the formula and charge on the other ion</w:t>
      </w:r>
    </w:p>
    <w:p>
      <w:pPr>
        <w:pStyle w:val="style157"/>
        <w:numPr>
          <w:ilvl w:val="0"/>
          <w:numId w:val="112"/>
        </w:numPr>
        <w:rPr/>
      </w:pPr>
      <w:r>
        <w:t>e.g. supposing a metal M forms an ionic chloride compound MCl</w:t>
      </w:r>
      <w:r>
        <w:rPr>
          <w:vertAlign w:val="subscript"/>
        </w:rPr>
        <w:t>2</w:t>
      </w:r>
      <w:r>
        <w:t>, Cl will be the chloride ion (charge single –), so to balance the two chloride ions, the metal ion must carry a charge of 2+ i.e. the M</w:t>
      </w:r>
      <w:r>
        <w:rPr>
          <w:vertAlign w:val="superscript"/>
        </w:rPr>
        <w:t>2+</w:t>
      </w:r>
      <w:r>
        <w:t xml:space="preserve"> ion.</w:t>
      </w:r>
    </w:p>
    <w:p>
      <w:pPr>
        <w:pStyle w:val="style157"/>
        <w:numPr>
          <w:ilvl w:val="0"/>
          <w:numId w:val="112"/>
        </w:numPr>
        <w:rPr/>
      </w:pPr>
      <w:r>
        <w:t>If a metal that forms a singly charged positive ion M</w:t>
      </w:r>
      <w:r>
        <w:rPr>
          <w:vertAlign w:val="superscript"/>
        </w:rPr>
        <w:t>+</w:t>
      </w:r>
      <w:r>
        <w:t>, forms an ionic sulfide compound M</w:t>
      </w:r>
      <w:r>
        <w:rPr>
          <w:vertAlign w:val="subscript"/>
        </w:rPr>
        <w:t>2</w:t>
      </w:r>
      <w:r>
        <w:t xml:space="preserve">S, the charge on the sulfur ion must be 2– i.e. </w:t>
      </w:r>
      <w:r>
        <w:rPr>
          <w:bCs/>
        </w:rPr>
        <w:t>S</w:t>
      </w:r>
      <w:r>
        <w:rPr>
          <w:bCs/>
          <w:vertAlign w:val="superscript"/>
        </w:rPr>
        <w:t>2–</w:t>
      </w:r>
      <w:r>
        <w:t>, to balance the two + charges of the metal ion.</w:t>
      </w:r>
    </w:p>
    <w:p>
      <w:pPr>
        <w:pStyle w:val="style157"/>
        <w:rPr/>
      </w:pPr>
      <w:r>
        <w:t> </w:t>
      </w:r>
    </w:p>
    <w:p>
      <w:pPr>
        <w:pStyle w:val="style157"/>
        <w:rPr>
          <w:b/>
        </w:rPr>
      </w:pPr>
      <w:r>
        <w:rPr>
          <w:b/>
        </w:rPr>
        <w:t>ALTERNATIVE METHODS OF WRITING IONIC COMPOUND FORMULAS</w:t>
      </w:r>
    </w:p>
    <w:p>
      <w:pPr>
        <w:pStyle w:val="style157"/>
        <w:numPr>
          <w:ilvl w:val="0"/>
          <w:numId w:val="195"/>
        </w:numPr>
        <w:rPr/>
      </w:pPr>
      <w:r>
        <w:t>Given the name, identify the ions present.</w:t>
      </w:r>
    </w:p>
    <w:p>
      <w:pPr>
        <w:pStyle w:val="style157"/>
        <w:numPr>
          <w:ilvl w:val="0"/>
          <w:numId w:val="195"/>
        </w:numPr>
        <w:rPr/>
      </w:pPr>
      <w:r>
        <w:t>Cross the charges</w:t>
      </w:r>
    </w:p>
    <w:p>
      <w:pPr>
        <w:pStyle w:val="style157"/>
        <w:numPr>
          <w:ilvl w:val="0"/>
          <w:numId w:val="195"/>
        </w:numPr>
        <w:rPr/>
      </w:pPr>
      <w:r>
        <w:t>Divide subscripts by lowest common denominator.</w:t>
      </w:r>
    </w:p>
    <w:p>
      <w:pPr>
        <w:pStyle w:val="style157"/>
        <w:rPr/>
      </w:pPr>
      <w:r>
        <w:t>Examples 1: calcium oxide</w:t>
      </w:r>
    </w:p>
    <w:p>
      <w:pPr>
        <w:pStyle w:val="style157"/>
        <w:numPr>
          <w:ilvl w:val="0"/>
          <w:numId w:val="257"/>
        </w:numPr>
        <w:rPr/>
      </w:pPr>
      <w:r>
        <w:t>the ions present are Ca</w:t>
      </w:r>
      <w:r>
        <w:rPr>
          <w:vertAlign w:val="superscript"/>
        </w:rPr>
        <w:t>2+</w:t>
      </w:r>
      <w:r>
        <w:t xml:space="preserve"> and O</w:t>
      </w:r>
      <w:r>
        <w:rPr>
          <w:vertAlign w:val="superscript"/>
        </w:rPr>
        <w:t>2-</w:t>
      </w:r>
    </w:p>
    <w:p>
      <w:pPr>
        <w:pStyle w:val="style157"/>
        <w:numPr>
          <w:ilvl w:val="0"/>
          <w:numId w:val="257"/>
        </w:numPr>
        <w:rPr/>
      </w:pPr>
      <w:r>
        <w:t>cross the charge; Ca</w:t>
      </w:r>
      <w:r>
        <w:rPr>
          <w:vertAlign w:val="subscript"/>
        </w:rPr>
        <w:t>2</w:t>
      </w:r>
      <w:r>
        <w:t>O</w:t>
      </w:r>
      <w:r>
        <w:rPr>
          <w:vertAlign w:val="subscript"/>
        </w:rPr>
        <w:t>2</w:t>
      </w:r>
    </w:p>
    <w:p>
      <w:pPr>
        <w:pStyle w:val="style157"/>
        <w:numPr>
          <w:ilvl w:val="0"/>
          <w:numId w:val="257"/>
        </w:numPr>
        <w:rPr/>
      </w:pPr>
      <w:r>
        <w:t>divide subscripts by the lowest denominator; LCD = 2. Dividing by 2, we have Ca</w:t>
      </w:r>
      <w:r>
        <w:rPr>
          <w:vertAlign w:val="subscript"/>
        </w:rPr>
        <w:t>1</w:t>
      </w:r>
      <w:r>
        <w:t>O</w:t>
      </w:r>
      <w:r>
        <w:rPr>
          <w:vertAlign w:val="subscript"/>
        </w:rPr>
        <w:t>1</w:t>
      </w:r>
      <w:r>
        <w:t xml:space="preserve">. Since having 1 is a kind of </w:t>
      </w:r>
      <w:r>
        <w:t>redundancy</w:t>
      </w:r>
      <w:r>
        <w:t xml:space="preserve">, </w:t>
      </w:r>
      <w:r>
        <w:t>so we CaO</w:t>
      </w:r>
    </w:p>
    <w:p>
      <w:pPr>
        <w:pStyle w:val="style157"/>
        <w:rPr/>
      </w:pPr>
      <w:r>
        <w:t>Example 2: potassium chloride</w:t>
      </w:r>
    </w:p>
    <w:p>
      <w:pPr>
        <w:pStyle w:val="style157"/>
        <w:numPr>
          <w:ilvl w:val="0"/>
          <w:numId w:val="258"/>
        </w:numPr>
        <w:rPr/>
      </w:pPr>
      <w:r>
        <w:t>the ions present are K</w:t>
      </w:r>
      <w:r>
        <w:rPr>
          <w:vertAlign w:val="superscript"/>
        </w:rPr>
        <w:t>+</w:t>
      </w:r>
      <w:r>
        <w:t xml:space="preserve"> and Cl</w:t>
      </w:r>
      <w:r>
        <w:rPr>
          <w:vertAlign w:val="superscript"/>
        </w:rPr>
        <w:t>-</w:t>
      </w:r>
    </w:p>
    <w:p>
      <w:pPr>
        <w:pStyle w:val="style157"/>
        <w:numPr>
          <w:ilvl w:val="0"/>
          <w:numId w:val="258"/>
        </w:numPr>
        <w:rPr/>
      </w:pPr>
      <w:r>
        <w:t>cross the charge; K</w:t>
      </w:r>
      <w:r>
        <w:rPr>
          <w:vertAlign w:val="subscript"/>
        </w:rPr>
        <w:t>1</w:t>
      </w:r>
      <w:r>
        <w:t>Cl</w:t>
      </w:r>
      <w:r>
        <w:rPr>
          <w:vertAlign w:val="subscript"/>
        </w:rPr>
        <w:t>1</w:t>
      </w:r>
    </w:p>
    <w:p>
      <w:pPr>
        <w:pStyle w:val="style157"/>
        <w:numPr>
          <w:ilvl w:val="0"/>
          <w:numId w:val="258"/>
        </w:numPr>
        <w:rPr/>
      </w:pPr>
      <w:r>
        <w:t>divide subscripts by the lowest denominator; LCD = 1. Dividing by 1, we have</w:t>
      </w:r>
      <w:r>
        <w:t xml:space="preserve"> </w:t>
      </w:r>
      <w:r>
        <w:t>KCl</w:t>
      </w:r>
    </w:p>
    <w:p>
      <w:pPr>
        <w:pStyle w:val="style157"/>
        <w:rPr/>
      </w:pPr>
      <w:r>
        <w:t>Example 3:calcium carbonate</w:t>
      </w:r>
    </w:p>
    <w:p>
      <w:pPr>
        <w:pStyle w:val="style157"/>
        <w:numPr>
          <w:ilvl w:val="0"/>
          <w:numId w:val="259"/>
        </w:numPr>
        <w:rPr/>
      </w:pPr>
      <w:r>
        <w:t>the ions present are Ca</w:t>
      </w:r>
      <w:r>
        <w:rPr>
          <w:vertAlign w:val="superscript"/>
        </w:rPr>
        <w:t>2+</w:t>
      </w:r>
      <w:r>
        <w:t xml:space="preserve"> and CO</w:t>
      </w:r>
      <w:r>
        <w:rPr>
          <w:vertAlign w:val="subscript"/>
        </w:rPr>
        <w:t>3</w:t>
      </w:r>
      <w:r>
        <w:rPr>
          <w:vertAlign w:val="superscript"/>
        </w:rPr>
        <w:t>2-</w:t>
      </w:r>
    </w:p>
    <w:p>
      <w:pPr>
        <w:pStyle w:val="style157"/>
        <w:numPr>
          <w:ilvl w:val="0"/>
          <w:numId w:val="259"/>
        </w:numPr>
        <w:rPr/>
      </w:pPr>
      <w:r>
        <w:t>cross the charge; Ca</w:t>
      </w:r>
      <w:r>
        <w:rPr>
          <w:vertAlign w:val="subscript"/>
        </w:rPr>
        <w:t xml:space="preserve">2 </w:t>
      </w:r>
      <w:r>
        <w:t>(CO</w:t>
      </w:r>
      <w:r>
        <w:rPr>
          <w:vertAlign w:val="subscript"/>
        </w:rPr>
        <w:t>3</w:t>
      </w:r>
      <w:r>
        <w:rPr>
          <w:vertAlign w:val="superscript"/>
        </w:rPr>
        <w:t xml:space="preserve">2- </w:t>
      </w:r>
      <w:r>
        <w:t>)</w:t>
      </w:r>
      <w:r>
        <w:rPr>
          <w:vertAlign w:val="subscript"/>
        </w:rPr>
        <w:t>2</w:t>
      </w:r>
    </w:p>
    <w:p>
      <w:pPr>
        <w:pStyle w:val="style157"/>
        <w:numPr>
          <w:ilvl w:val="0"/>
          <w:numId w:val="259"/>
        </w:numPr>
        <w:rPr/>
      </w:pPr>
      <w:r>
        <w:t>divide subscripts by the lowest denominator; LCD = 2. Dividing by 2, we have CaCO</w:t>
      </w:r>
      <w:r>
        <w:rPr>
          <w:vertAlign w:val="subscript"/>
        </w:rPr>
        <w:t>3</w:t>
      </w:r>
      <w:r>
        <w:t>.</w:t>
      </w:r>
    </w:p>
    <w:p>
      <w:pPr>
        <w:pStyle w:val="style157"/>
        <w:rPr/>
      </w:pPr>
    </w:p>
    <w:p>
      <w:pPr>
        <w:pStyle w:val="style157"/>
        <w:rPr/>
      </w:pPr>
    </w:p>
    <w:p>
      <w:pPr>
        <w:pStyle w:val="style157"/>
        <w:rPr>
          <w:b/>
          <w:shd w:val="clear" w:color="auto" w:fill="00ffff"/>
        </w:rPr>
      </w:pPr>
      <w:r>
        <w:rPr>
          <w:b/>
          <w:shd w:val="clear" w:color="auto" w:fill="00ffff"/>
        </w:rPr>
        <w:t xml:space="preserve">How do you name simple ionic compounds? </w:t>
      </w:r>
    </w:p>
    <w:p>
      <w:pPr>
        <w:pStyle w:val="style157"/>
        <w:rPr/>
      </w:pPr>
      <w:r>
        <w:rPr>
          <w:highlight w:val="yellow"/>
          <w:shd w:val="clear" w:color="auto" w:fill="00ffff"/>
        </w:rPr>
        <w:t>Ionic compounds composed of ions, usually a metal and a non-metal, sometimes with polyatomic ions</w:t>
      </w:r>
      <w:r>
        <w:rPr>
          <w:shd w:val="clear" w:color="auto" w:fill="00ffff"/>
        </w:rPr>
        <w:t>.</w:t>
      </w:r>
    </w:p>
    <w:p>
      <w:pPr>
        <w:pStyle w:val="style157"/>
        <w:rPr/>
      </w:pPr>
    </w:p>
    <w:p>
      <w:pPr>
        <w:pStyle w:val="style157"/>
        <w:rPr/>
      </w:pPr>
      <w:r>
        <w:t xml:space="preserve">How to name ionic compounds: </w:t>
      </w:r>
    </w:p>
    <w:p>
      <w:pPr>
        <w:pStyle w:val="style157"/>
        <w:numPr>
          <w:ilvl w:val="0"/>
          <w:numId w:val="113"/>
        </w:numPr>
        <w:rPr/>
      </w:pPr>
      <w:r>
        <w:t>The name usually consists of two parts, first the name of the positive metal ion, and secondly, the name of the negative ion derived from the non–metal.</w:t>
      </w:r>
    </w:p>
    <w:p>
      <w:pPr>
        <w:pStyle w:val="style157"/>
        <w:rPr/>
      </w:pPr>
    </w:p>
    <w:p>
      <w:pPr>
        <w:pStyle w:val="style157"/>
        <w:numPr>
          <w:ilvl w:val="0"/>
          <w:numId w:val="113"/>
        </w:numPr>
        <w:rPr/>
      </w:pPr>
      <w:r>
        <w:t xml:space="preserve">For the </w:t>
      </w:r>
      <w:r>
        <w:rPr>
          <w:bCs/>
        </w:rPr>
        <w:t>metal ions (cations)</w:t>
      </w:r>
      <w:r>
        <w:t xml:space="preserve"> it couldn't be easier, its just the metal name itself e.g. sodium, magnesium, aluminium etc.</w:t>
      </w:r>
    </w:p>
    <w:p>
      <w:pPr>
        <w:pStyle w:val="style157"/>
        <w:numPr>
          <w:ilvl w:val="0"/>
          <w:numId w:val="114"/>
        </w:numPr>
        <w:rPr/>
      </w:pPr>
      <w:r>
        <w:t>For the Na</w:t>
      </w:r>
      <w:r>
        <w:rPr>
          <w:vertAlign w:val="superscript"/>
        </w:rPr>
        <w:t>+</w:t>
      </w:r>
      <w:r>
        <w:t xml:space="preserve"> ion e.g. sodium chloride</w:t>
      </w:r>
    </w:p>
    <w:p>
      <w:pPr>
        <w:pStyle w:val="style157"/>
        <w:numPr>
          <w:ilvl w:val="0"/>
          <w:numId w:val="114"/>
        </w:numPr>
        <w:rPr/>
      </w:pPr>
      <w:r>
        <w:t>For the Mg</w:t>
      </w:r>
      <w:r>
        <w:rPr>
          <w:vertAlign w:val="superscript"/>
        </w:rPr>
        <w:t>2+</w:t>
      </w:r>
      <w:r>
        <w:t xml:space="preserve"> ion e.g. magnesium bromide</w:t>
      </w:r>
    </w:p>
    <w:p>
      <w:pPr>
        <w:pStyle w:val="style157"/>
        <w:numPr>
          <w:ilvl w:val="0"/>
          <w:numId w:val="114"/>
        </w:numPr>
        <w:rPr/>
      </w:pPr>
      <w:r>
        <w:t>For the Al</w:t>
      </w:r>
      <w:r>
        <w:rPr>
          <w:vertAlign w:val="superscript"/>
        </w:rPr>
        <w:t>3+</w:t>
      </w:r>
      <w:r>
        <w:t xml:space="preserve"> ion eg. aluminium oxide etc.</w:t>
      </w:r>
    </w:p>
    <w:p>
      <w:pPr>
        <w:pStyle w:val="style157"/>
        <w:rPr/>
      </w:pPr>
      <w:r>
        <w:t>However, there is one complication when a metal can form two different ions like copper or iron.</w:t>
      </w:r>
    </w:p>
    <w:p>
      <w:pPr>
        <w:pStyle w:val="style157"/>
        <w:numPr>
          <w:ilvl w:val="0"/>
          <w:numId w:val="115"/>
        </w:numPr>
        <w:rPr/>
      </w:pPr>
      <w:r>
        <w:t>In these cases the two ions are distinguished in the name by a Roman numerals number in brackets after the name of the metal which corresponds to the numerical value of the positive charge on the metal ion.</w:t>
      </w:r>
    </w:p>
    <w:p>
      <w:pPr>
        <w:pStyle w:val="style157"/>
        <w:numPr>
          <w:ilvl w:val="0"/>
          <w:numId w:val="115"/>
        </w:numPr>
        <w:rPr/>
      </w:pPr>
      <w:r>
        <w:t xml:space="preserve">e.g. </w:t>
      </w:r>
      <w:r>
        <w:rPr>
          <w:bCs/>
        </w:rPr>
        <w:t>Cu</w:t>
      </w:r>
      <w:r>
        <w:rPr>
          <w:bCs/>
          <w:vertAlign w:val="subscript"/>
        </w:rPr>
        <w:t>2</w:t>
      </w:r>
      <w:r>
        <w:rPr>
          <w:bCs/>
        </w:rPr>
        <w:t>O</w:t>
      </w:r>
      <w:r>
        <w:t xml:space="preserve"> copper(I) oxide contains the </w:t>
      </w:r>
      <w:r>
        <w:rPr>
          <w:bCs/>
        </w:rPr>
        <w:t>Cu</w:t>
      </w:r>
      <w:r>
        <w:rPr>
          <w:bCs/>
          <w:vertAlign w:val="superscript"/>
        </w:rPr>
        <w:t>+</w:t>
      </w:r>
      <w:r>
        <w:t xml:space="preserve"> copper and </w:t>
      </w:r>
      <w:r>
        <w:rPr>
          <w:bCs/>
        </w:rPr>
        <w:t>CuO</w:t>
      </w:r>
      <w:r>
        <w:t xml:space="preserve"> copper(II) oxide contains the </w:t>
      </w:r>
      <w:r>
        <w:rPr>
          <w:bCs/>
        </w:rPr>
        <w:t>Cu</w:t>
      </w:r>
      <w:r>
        <w:rPr>
          <w:bCs/>
          <w:vertAlign w:val="superscript"/>
        </w:rPr>
        <w:t>2+</w:t>
      </w:r>
      <w:r>
        <w:t xml:space="preserve"> copper(II) ion</w:t>
      </w:r>
    </w:p>
    <w:p>
      <w:pPr>
        <w:pStyle w:val="style157"/>
        <w:numPr>
          <w:ilvl w:val="0"/>
          <w:numId w:val="115"/>
        </w:numPr>
        <w:rPr/>
      </w:pPr>
      <w:r>
        <w:t xml:space="preserve">and </w:t>
      </w:r>
      <w:r>
        <w:rPr>
          <w:bCs/>
        </w:rPr>
        <w:t>FeCl</w:t>
      </w:r>
      <w:r>
        <w:rPr>
          <w:bCs/>
          <w:vertAlign w:val="subscript"/>
        </w:rPr>
        <w:t>2</w:t>
      </w:r>
      <w:r>
        <w:t xml:space="preserve"> iron(II) chloride contains the </w:t>
      </w:r>
      <w:r>
        <w:rPr>
          <w:bCs/>
        </w:rPr>
        <w:t>Fe</w:t>
      </w:r>
      <w:r>
        <w:rPr>
          <w:bCs/>
          <w:vertAlign w:val="superscript"/>
        </w:rPr>
        <w:t>2+</w:t>
      </w:r>
      <w:r>
        <w:t xml:space="preserve"> iron(II) ion, and </w:t>
      </w:r>
      <w:r>
        <w:rPr>
          <w:bCs/>
        </w:rPr>
        <w:t>FeCl</w:t>
      </w:r>
      <w:r>
        <w:rPr>
          <w:bCs/>
          <w:vertAlign w:val="subscript"/>
        </w:rPr>
        <w:t>3</w:t>
      </w:r>
      <w:r>
        <w:t xml:space="preserve"> contains the </w:t>
      </w:r>
      <w:r>
        <w:rPr>
          <w:bCs/>
        </w:rPr>
        <w:t>Fe</w:t>
      </w:r>
      <w:r>
        <w:rPr>
          <w:bCs/>
          <w:vertAlign w:val="superscript"/>
        </w:rPr>
        <w:t>3+</w:t>
      </w:r>
      <w:r>
        <w:t xml:space="preserve"> iron(III) ion.</w:t>
      </w:r>
    </w:p>
    <w:p>
      <w:pPr>
        <w:pStyle w:val="style157"/>
        <w:rPr/>
      </w:pPr>
      <w:r>
        <w:rPr/>
        <w:pict>
          <v:rect id="1270" fillcolor="#a0a0a0" stroked="f" style="margin-left:0.0pt;margin-top:0.0pt;width:0.0pt;height:1.5pt;mso-wrap-distance-left:0.0pt;mso-wrap-distance-right:0.0pt;visibility:visible;" o:hr="t" o:hralign="center" o:hrstd="t">
            <v:stroke on="f"/>
            <v:fill/>
          </v:rect>
        </w:pict>
      </w:r>
    </w:p>
    <w:p>
      <w:pPr>
        <w:pStyle w:val="style157"/>
        <w:rPr/>
      </w:pPr>
      <w:r>
        <w:t xml:space="preserve">However, things are a bit more complicated for the </w:t>
      </w:r>
      <w:r>
        <w:rPr>
          <w:bCs/>
        </w:rPr>
        <w:t>negative ions (anions)</w:t>
      </w:r>
      <w:r>
        <w:t xml:space="preserve"> because although the name of the ion is derived from the name of the non–metallic element, it is a bit different.</w:t>
      </w:r>
    </w:p>
    <w:p>
      <w:pPr>
        <w:pStyle w:val="style157"/>
        <w:numPr>
          <w:ilvl w:val="0"/>
          <w:numId w:val="116"/>
        </w:numPr>
        <w:rPr/>
      </w:pPr>
      <w:r>
        <w:t>Oxygen forms the oxide ion, sulfur the sulfide ion etc. the names of these anions from group 6 end in ..</w:t>
      </w:r>
      <w:r>
        <w:rPr>
          <w:bCs/>
        </w:rPr>
        <w:t>ide</w:t>
      </w:r>
      <w:r>
        <w:t>,</w:t>
      </w:r>
    </w:p>
    <w:p>
      <w:pPr>
        <w:pStyle w:val="style157"/>
        <w:numPr>
          <w:ilvl w:val="0"/>
          <w:numId w:val="116"/>
        </w:numPr>
        <w:rPr/>
      </w:pPr>
      <w:r>
        <w:t>e.g. sodium oxide, magnesium oxide, aluminum oxide.</w:t>
      </w:r>
    </w:p>
    <w:p>
      <w:pPr>
        <w:pStyle w:val="style157"/>
        <w:numPr>
          <w:ilvl w:val="0"/>
          <w:numId w:val="116"/>
        </w:numPr>
        <w:rPr/>
      </w:pPr>
      <w:r>
        <w:t>Fluorine forms the fluoride ion, chlorine the chloride ion, bromine the bromide ion and iodine the iodide ion.</w:t>
      </w:r>
    </w:p>
    <w:p>
      <w:pPr>
        <w:pStyle w:val="style157"/>
        <w:numPr>
          <w:ilvl w:val="0"/>
          <w:numId w:val="116"/>
        </w:numPr>
        <w:rPr/>
      </w:pPr>
      <w:r>
        <w:t>The names of the anions from group 7 halogens (naming ending ...ine) end in ...</w:t>
      </w:r>
      <w:r>
        <w:rPr>
          <w:bCs/>
        </w:rPr>
        <w:t>ide</w:t>
      </w:r>
      <w:r>
        <w:t xml:space="preserve">, the </w:t>
      </w:r>
      <w:r>
        <w:rPr>
          <w:bCs/>
        </w:rPr>
        <w:t>halide</w:t>
      </w:r>
      <w:r>
        <w:t xml:space="preserve"> ions), e.g. potassium fluoride, sodium chloride, calcium bromide etc.</w:t>
      </w:r>
    </w:p>
    <w:p>
      <w:pPr>
        <w:pStyle w:val="style157"/>
        <w:numPr>
          <w:ilvl w:val="0"/>
          <w:numId w:val="117"/>
        </w:numPr>
        <w:rPr/>
      </w:pPr>
      <w:r>
        <w:t>For anions where two or more non–metallic atoms are combined in a single ion, and one of them is oxygen, the name often ends in ..ate e.g. carbonate (C + O), sulfate (S + O), nitrate (N + O), chlorate (Cl + O) etc</w:t>
      </w:r>
    </w:p>
    <w:p>
      <w:pPr>
        <w:pStyle w:val="style157"/>
        <w:rPr/>
      </w:pPr>
    </w:p>
    <w:p>
      <w:pPr>
        <w:pStyle w:val="style157"/>
        <w:rPr/>
      </w:pPr>
    </w:p>
    <w:p>
      <w:pPr>
        <w:pStyle w:val="style157"/>
        <w:rPr>
          <w:b/>
        </w:rPr>
      </w:pPr>
      <w:r>
        <w:rPr>
          <w:b/>
        </w:rPr>
        <w:t>Name the following ionic copmounds</w:t>
      </w:r>
    </w:p>
    <w:p>
      <w:pPr>
        <w:pStyle w:val="style157"/>
        <w:numPr>
          <w:ilvl w:val="0"/>
          <w:numId w:val="194"/>
        </w:numPr>
        <w:rPr>
          <w:bCs/>
        </w:rPr>
      </w:pPr>
      <w:r>
        <w:rPr>
          <w:bCs/>
        </w:rPr>
        <w:t>Al</w:t>
      </w:r>
      <w:r>
        <w:rPr>
          <w:bCs/>
          <w:vertAlign w:val="subscript"/>
        </w:rPr>
        <w:t>2</w:t>
      </w:r>
      <w:r>
        <w:rPr>
          <w:bCs/>
        </w:rPr>
        <w:t>O</w:t>
      </w:r>
      <w:r>
        <w:rPr>
          <w:bCs/>
          <w:vertAlign w:val="subscript"/>
        </w:rPr>
        <w:t>3</w:t>
      </w:r>
      <w:r>
        <w:rPr>
          <w:bCs/>
        </w:rPr>
        <w:t xml:space="preserve"> -----</w:t>
      </w:r>
      <w:r>
        <w:t xml:space="preserve"> aluminum oxide</w:t>
      </w:r>
    </w:p>
    <w:p>
      <w:pPr>
        <w:pStyle w:val="style157"/>
        <w:numPr>
          <w:ilvl w:val="0"/>
          <w:numId w:val="194"/>
        </w:numPr>
        <w:rPr>
          <w:bCs/>
        </w:rPr>
      </w:pPr>
      <w:r>
        <w:t>BaCl</w:t>
      </w:r>
      <w:r>
        <w:rPr>
          <w:vertAlign w:val="subscript"/>
        </w:rPr>
        <w:t>2</w:t>
      </w:r>
      <w:r>
        <w:t>.2H</w:t>
      </w:r>
      <w:r>
        <w:rPr>
          <w:vertAlign w:val="subscript"/>
        </w:rPr>
        <w:t>2</w:t>
      </w:r>
      <w:r>
        <w:t>O ----- . 2H</w:t>
      </w:r>
      <w:r>
        <w:rPr>
          <w:vertAlign w:val="subscript"/>
        </w:rPr>
        <w:t>2</w:t>
      </w:r>
      <w:r>
        <w:t>O is called a hydrate i.e this compound contains two molecules of water. name normally, then add prefix hydrate as a separate word at the end. 1 = mono, 2=di, 3=tri, 4=tetra, 5=penta, 6=hexa. Hence, the name is Barium chloride dihydrate.</w:t>
      </w:r>
    </w:p>
    <w:p>
      <w:pPr>
        <w:pStyle w:val="style157"/>
        <w:numPr>
          <w:ilvl w:val="0"/>
          <w:numId w:val="194"/>
        </w:numPr>
        <w:rPr>
          <w:bCs/>
        </w:rPr>
      </w:pPr>
      <w:r>
        <w:t>Li</w:t>
      </w:r>
      <w:r>
        <w:rPr>
          <w:vertAlign w:val="subscript"/>
        </w:rPr>
        <w:t>2</w:t>
      </w:r>
      <w:r>
        <w:t>C</w:t>
      </w:r>
      <w:r>
        <w:rPr>
          <w:vertAlign w:val="subscript"/>
        </w:rPr>
        <w:t>2</w:t>
      </w:r>
      <w:r>
        <w:t>O</w:t>
      </w:r>
      <w:r>
        <w:rPr>
          <w:vertAlign w:val="subscript"/>
        </w:rPr>
        <w:t>4</w:t>
      </w:r>
      <w:r>
        <w:t xml:space="preserve"> ----- the compound is made from lithium oxalate</w:t>
      </w:r>
    </w:p>
    <w:p>
      <w:pPr>
        <w:pStyle w:val="style157"/>
        <w:numPr>
          <w:ilvl w:val="0"/>
          <w:numId w:val="194"/>
        </w:numPr>
        <w:rPr>
          <w:bCs/>
        </w:rPr>
      </w:pPr>
      <w:r>
        <w:t>Na</w:t>
      </w:r>
      <w:r>
        <w:rPr>
          <w:vertAlign w:val="subscript"/>
        </w:rPr>
        <w:t>2</w:t>
      </w:r>
      <w:r>
        <w:t>SO</w:t>
      </w:r>
      <w:r>
        <w:rPr>
          <w:vertAlign w:val="subscript"/>
        </w:rPr>
        <w:t>4</w:t>
      </w:r>
      <w:r>
        <w:t>.5H</w:t>
      </w:r>
      <w:r>
        <w:rPr>
          <w:vertAlign w:val="subscript"/>
        </w:rPr>
        <w:t>2</w:t>
      </w:r>
      <w:r>
        <w:t>O ----- so since we .5H</w:t>
      </w:r>
      <w:r>
        <w:rPr>
          <w:vertAlign w:val="subscript"/>
        </w:rPr>
        <w:t>2</w:t>
      </w:r>
      <w:r>
        <w:t>O, we recognize that as hydrate. Here, the prefix hydrate is penta.the name of the compound is sodium suphate pentahydrate.</w:t>
      </w:r>
    </w:p>
    <w:p>
      <w:pPr>
        <w:pStyle w:val="style157"/>
        <w:ind w:left="1080"/>
        <w:rPr>
          <w:b/>
          <w:i/>
        </w:rPr>
      </w:pPr>
    </w:p>
    <w:p>
      <w:pPr>
        <w:pStyle w:val="style157"/>
        <w:rPr>
          <w:b/>
          <w:color w:val="0000ff"/>
        </w:rPr>
      </w:pPr>
      <w:r>
        <w:rPr>
          <w:b/>
          <w:color w:val="0000ff"/>
        </w:rPr>
        <w:t xml:space="preserve">GIANT IONIC LATTICE </w:t>
      </w:r>
      <w:r>
        <w:rPr>
          <w:b/>
          <w:color w:val="0000ff"/>
        </w:rPr>
        <w:t xml:space="preserve"> </w:t>
      </w:r>
    </w:p>
    <w:p>
      <w:pPr>
        <w:pStyle w:val="style157"/>
        <w:rPr/>
      </w:pPr>
      <w:r>
        <w:t>The diagram on the next page</w:t>
      </w:r>
      <w:r>
        <w:t xml:space="preserve"> is typical of the giant ionic crystal </w:t>
      </w:r>
    </w:p>
    <w:p>
      <w:pPr>
        <w:pStyle w:val="style157"/>
        <w:rPr/>
      </w:pPr>
      <w:r>
        <w:t>structure of ionic compounds like sodium chloride and magnesium oxide.</w:t>
      </w:r>
    </w:p>
    <w:p>
      <w:pPr>
        <w:pStyle w:val="style157"/>
        <w:numPr>
          <w:ilvl w:val="0"/>
          <w:numId w:val="260"/>
        </w:numPr>
        <w:rPr/>
      </w:pPr>
      <w:r>
        <w:t>Solid ionic compounds consist of a giant lattice of closely packed ions which are all combine together to form a crystal.</w:t>
      </w:r>
    </w:p>
    <w:p>
      <w:pPr>
        <w:pStyle w:val="style157"/>
        <w:numPr>
          <w:ilvl w:val="0"/>
          <w:numId w:val="260"/>
        </w:numPr>
        <w:rPr/>
      </w:pPr>
      <w:r>
        <w:t>The alternate positive and negative ions in an ionic solid are arranged in an orderly/regular way in a giant ionic lattice structure shown on the right.</w:t>
      </w:r>
    </w:p>
    <w:p>
      <w:pPr>
        <w:pStyle w:val="style157"/>
        <w:numPr>
          <w:ilvl w:val="0"/>
          <w:numId w:val="260"/>
        </w:numPr>
        <w:rPr/>
      </w:pPr>
      <w:r>
        <w:t>The ionic bond is the strong electrical attraction between the oppositely charged positive and negative ions next to each other in the lattice.</w:t>
      </w:r>
    </w:p>
    <w:p>
      <w:pPr>
        <w:pStyle w:val="style157"/>
        <w:numPr>
          <w:ilvl w:val="0"/>
          <w:numId w:val="260"/>
        </w:numPr>
        <w:rPr/>
      </w:pPr>
      <w:r>
        <w:t>The bonding extends throughout the crystal in all directions.Salts and metal oxides are typical ionic compounds.</w:t>
      </w:r>
    </w:p>
    <w:p>
      <w:pPr>
        <w:pStyle w:val="style157"/>
        <w:numPr>
          <w:ilvl w:val="0"/>
          <w:numId w:val="260"/>
        </w:numPr>
        <w:rPr/>
      </w:pPr>
      <w:r>
        <w:t>This strong bonding force makes the structure hard (if brittle) and have high melting and very high boiling points</w:t>
      </w:r>
      <w:r>
        <w:t>, so they are not very volatile.</w:t>
      </w:r>
    </w:p>
    <w:p>
      <w:pPr>
        <w:pStyle w:val="style157"/>
        <w:numPr>
          <w:ilvl w:val="0"/>
          <w:numId w:val="260"/>
        </w:numPr>
        <w:rPr/>
      </w:pPr>
      <w:r>
        <w:t>A relatively large amount of energy is needed to melt or boil ionic compounds to reduce/overcome the strong bonding forces.</w:t>
      </w:r>
    </w:p>
    <w:p>
      <w:pPr>
        <w:pStyle w:val="style157"/>
        <w:numPr>
          <w:ilvl w:val="0"/>
          <w:numId w:val="260"/>
        </w:numPr>
        <w:rPr/>
      </w:pPr>
      <w:r>
        <w:t>The bigger the charges on the ions the stronger the bonding attraction e.g. magnesium oxide Mg</w:t>
      </w:r>
      <w:r>
        <w:rPr>
          <w:vertAlign w:val="superscript"/>
        </w:rPr>
        <w:t>2+</w:t>
      </w:r>
      <w:r>
        <w:t>O</w:t>
      </w:r>
      <w:r>
        <w:rPr>
          <w:vertAlign w:val="superscript"/>
        </w:rPr>
        <w:t>2–</w:t>
      </w:r>
      <w:r>
        <w:t xml:space="preserve"> has a much higher melting point than sodium chloride Na</w:t>
      </w:r>
      <w:r>
        <w:rPr>
          <w:vertAlign w:val="superscript"/>
        </w:rPr>
        <w:t>+</w:t>
      </w:r>
      <w:r>
        <w:t>Cl</w:t>
      </w:r>
      <w:r>
        <w:rPr>
          <w:vertAlign w:val="superscript"/>
        </w:rPr>
        <w:t>–</w:t>
      </w:r>
      <w:r>
        <w:t>.</w:t>
      </w:r>
    </w:p>
    <w:p>
      <w:pPr>
        <w:pStyle w:val="style157"/>
        <w:ind w:left="1080"/>
        <w:rPr/>
      </w:pPr>
    </w:p>
    <w:p>
      <w:pPr>
        <w:pStyle w:val="style157"/>
        <w:ind w:left="1080"/>
        <w:rPr/>
      </w:pPr>
    </w:p>
    <w:p>
      <w:pPr>
        <w:pStyle w:val="style157"/>
        <w:ind w:left="1080"/>
        <w:rPr/>
      </w:pPr>
    </w:p>
    <w:p>
      <w:pPr>
        <w:pStyle w:val="style157"/>
        <w:ind w:left="1080"/>
        <w:rPr/>
      </w:pPr>
    </w:p>
    <w:p>
      <w:pPr>
        <w:pStyle w:val="style157"/>
        <w:ind w:left="1080"/>
        <w:rPr/>
      </w:pPr>
    </w:p>
    <w:p>
      <w:pPr>
        <w:pStyle w:val="style157"/>
        <w:ind w:left="1080"/>
        <w:rPr/>
      </w:pPr>
    </w:p>
    <w:p>
      <w:pPr>
        <w:pStyle w:val="style157"/>
        <w:ind w:left="1080"/>
        <w:rPr/>
      </w:pPr>
    </w:p>
    <w:p>
      <w:pPr>
        <w:pStyle w:val="style157"/>
        <w:ind w:left="1080"/>
        <w:rPr/>
      </w:pPr>
    </w:p>
    <w:p>
      <w:pPr>
        <w:pStyle w:val="style157"/>
        <w:ind w:left="1080"/>
        <w:rPr/>
      </w:pPr>
    </w:p>
    <w:p>
      <w:pPr>
        <w:pStyle w:val="style157"/>
        <w:ind w:left="1080"/>
        <w:rPr/>
      </w:pPr>
      <w:r>
        <w:rPr>
          <w:noProof/>
          <w:lang w:eastAsia="en-US"/>
        </w:rPr>
        <w:drawing>
          <wp:anchor distT="0" distB="0" distL="142875" distR="142875" simplePos="false" relativeHeight="8" behindDoc="false" locked="false" layoutInCell="true" allowOverlap="false">
            <wp:simplePos x="0" y="0"/>
            <wp:positionH relativeFrom="column">
              <wp:posOffset>3894455</wp:posOffset>
            </wp:positionH>
            <wp:positionV relativeFrom="line">
              <wp:posOffset>-6233795</wp:posOffset>
            </wp:positionV>
            <wp:extent cx="2201543" cy="2358390"/>
            <wp:effectExtent l="0" t="0" r="8255" b="3810"/>
            <wp:wrapSquare wrapText="bothSides"/>
            <wp:docPr id="1271" name="Picture 9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92"/>
                    <pic:cNvPicPr/>
                  </pic:nvPicPr>
                  <pic:blipFill>
                    <a:blip r:embed="rId105" cstate="print"/>
                    <a:srcRect l="0" t="0" r="0" b="0"/>
                    <a:stretch/>
                  </pic:blipFill>
                  <pic:spPr>
                    <a:xfrm rot="0">
                      <a:off x="0" y="0"/>
                      <a:ext cx="2201543" cy="2358390"/>
                    </a:xfrm>
                    <a:prstGeom prst="rect"/>
                    <a:ln>
                      <a:noFill/>
                    </a:ln>
                  </pic:spPr>
                </pic:pic>
              </a:graphicData>
            </a:graphic>
          </wp:anchor>
        </w:drawing>
      </w:r>
    </w:p>
    <w:p>
      <w:pPr>
        <w:pStyle w:val="style157"/>
        <w:ind w:left="1080"/>
        <w:rPr/>
      </w:pPr>
    </w:p>
    <w:p>
      <w:pPr>
        <w:pStyle w:val="style157"/>
        <w:ind w:left="1080"/>
        <w:rPr/>
      </w:pPr>
    </w:p>
    <w:p>
      <w:pPr>
        <w:pStyle w:val="style157"/>
        <w:ind w:left="1080"/>
        <w:rPr/>
      </w:pPr>
    </w:p>
    <w:p>
      <w:pPr>
        <w:pStyle w:val="style157"/>
        <w:ind w:left="1080"/>
        <w:rPr/>
      </w:pPr>
    </w:p>
    <w:tbl>
      <w:tblPr>
        <w:tblW w:w="5000" w:type="pct"/>
        <w:jc w:val="center"/>
        <w:tblCellSpacing w:w="0" w:type="dxa"/>
        <w:tblCellMar>
          <w:top w:w="75" w:type="dxa"/>
          <w:left w:w="75" w:type="dxa"/>
          <w:bottom w:w="75" w:type="dxa"/>
          <w:right w:w="75" w:type="dxa"/>
        </w:tblCellMar>
        <w:tblLook w:val="04A0" w:firstRow="1" w:lastRow="0" w:firstColumn="1" w:lastColumn="0" w:noHBand="0" w:noVBand="1"/>
      </w:tblPr>
      <w:tblGrid>
        <w:gridCol w:w="9510"/>
      </w:tblGrid>
      <w:tr>
        <w:trPr>
          <w:trHeight w:val="15525" w:hRule="atLeast"/>
          <w:tblCellSpacing w:w="0" w:type="dxa"/>
          <w:jc w:val="center"/>
        </w:trPr>
        <w:tc>
          <w:tcPr>
            <w:tcW w:w="9510" w:type="dxa"/>
            <w:tcBorders/>
            <w:shd w:val="clear" w:color="auto" w:fill="ffffff"/>
            <w:vAlign w:val="center"/>
            <w:hideMark/>
          </w:tcPr>
          <w:p>
            <w:pPr>
              <w:pStyle w:val="style157"/>
              <w:rPr/>
            </w:pPr>
            <w:r>
              <w:t>The ions of magnesium oxide are both doubly charged so the electrostatic attraction is much greater (its actually about 4x as strong attractive force).</w:t>
            </w:r>
          </w:p>
          <w:p>
            <w:pPr>
              <w:pStyle w:val="style157"/>
              <w:numPr>
                <w:ilvl w:val="0"/>
                <w:numId w:val="118"/>
              </w:numPr>
              <w:rPr/>
            </w:pPr>
            <w:r>
              <w:t>As it happens in this case, the ions in magnesium oxide are smaller than the ions in sodium chloride, so the ions in magnesium oxide can pack closer together and this also increase the attractive bonding force.</w:t>
            </w:r>
          </w:p>
          <w:p>
            <w:pPr>
              <w:pStyle w:val="style157"/>
              <w:numPr>
                <w:ilvl w:val="0"/>
                <w:numId w:val="118"/>
              </w:numPr>
              <w:rPr/>
            </w:pPr>
            <w:r>
              <w:t>This double effect results in a much stronger ionic bond in magnesium oxide, so a much greater thermal kinetic energy i.e. a much greater temperature, is required to weaken the giant ionic lattice and melt the crystals of magnesium oxide compared to sodium chloride.</w:t>
            </w:r>
          </w:p>
          <w:p>
            <w:pPr>
              <w:pStyle w:val="style157"/>
              <w:rPr/>
            </w:pPr>
            <w:r>
              <w:t>Simple experimental evidence – sodium chloride melts at 801</w:t>
            </w:r>
            <w:r>
              <w:rPr>
                <w:vertAlign w:val="superscript"/>
              </w:rPr>
              <w:t>o</w:t>
            </w:r>
            <w:r>
              <w:t>C, whereas magnesium oxide melts much higher at 2852</w:t>
            </w:r>
            <w:r>
              <w:rPr>
                <w:vertAlign w:val="superscript"/>
              </w:rPr>
              <w:t>o</w:t>
            </w:r>
            <w:r>
              <w:t>C.</w:t>
            </w:r>
          </w:p>
          <w:p>
            <w:pPr>
              <w:pStyle w:val="style157"/>
              <w:numPr>
                <w:ilvl w:val="0"/>
                <w:numId w:val="119"/>
              </w:numPr>
              <w:rPr/>
            </w:pPr>
            <w:r>
              <w:t xml:space="preserve">Unlike covalent molecules, </w:t>
            </w:r>
            <w:r>
              <w:rPr>
                <w:bCs/>
              </w:rPr>
              <w:t>ALL ionic compounds are crystalline solids</w:t>
            </w:r>
            <w:r>
              <w:t xml:space="preserve"> at room temperature.</w:t>
            </w:r>
          </w:p>
          <w:p>
            <w:pPr>
              <w:pStyle w:val="style157"/>
              <w:numPr>
                <w:ilvl w:val="0"/>
                <w:numId w:val="119"/>
              </w:numPr>
              <w:rPr/>
            </w:pPr>
            <w:r>
              <w:rPr>
                <w:bCs/>
              </w:rPr>
              <w:t>They are hard but brittle</w:t>
            </w:r>
            <w:r>
              <w:t>, when stressed the bonds are broken along planes of ions which shear away.</w:t>
            </w:r>
          </w:p>
          <w:p>
            <w:pPr>
              <w:pStyle w:val="style157"/>
              <w:numPr>
                <w:ilvl w:val="0"/>
                <w:numId w:val="119"/>
              </w:numPr>
              <w:rPr/>
            </w:pPr>
            <w:r>
              <w:t>They are NOT malleable like metals.</w:t>
            </w:r>
          </w:p>
          <w:p>
            <w:pPr>
              <w:pStyle w:val="style157"/>
              <w:numPr>
                <w:ilvl w:val="0"/>
                <w:numId w:val="119"/>
              </w:numPr>
              <w:rPr/>
            </w:pPr>
            <w:r>
              <w:rPr>
                <w:bCs/>
              </w:rPr>
              <w:t>Many ionic compounds are soluble in water</w:t>
            </w:r>
            <w:r>
              <w:t>, but not all, so don't make this assumption.</w:t>
            </w:r>
          </w:p>
          <w:p>
            <w:pPr>
              <w:pStyle w:val="style157"/>
              <w:numPr>
                <w:ilvl w:val="0"/>
                <w:numId w:val="119"/>
              </w:numPr>
              <w:rPr/>
            </w:pPr>
            <w:r>
              <w:t>Salts can dissolve in water because the ions can separate and become surrounded by water molecules which weakly bond to the ions (see diagrams below).</w:t>
            </w:r>
          </w:p>
          <w:p>
            <w:pPr>
              <w:pStyle w:val="style157"/>
              <w:numPr>
                <w:ilvl w:val="0"/>
                <w:numId w:val="119"/>
              </w:numPr>
              <w:rPr/>
            </w:pPr>
            <w:r>
              <w:t>This reduces the attractive forces between the ions, preventing the crystal structure to exist.</w:t>
            </w:r>
          </w:p>
          <w:p>
            <w:pPr>
              <w:pStyle w:val="style157"/>
              <w:numPr>
                <w:ilvl w:val="0"/>
                <w:numId w:val="119"/>
              </w:numPr>
              <w:rPr/>
            </w:pPr>
            <w:r>
              <w:t xml:space="preserve">Evaporating the water from a salt solution will eventually allow the ionic crystal lattice to reform. </w:t>
            </w:r>
          </w:p>
          <w:p>
            <w:pPr>
              <w:pStyle w:val="style157"/>
              <w:numPr>
                <w:ilvl w:val="0"/>
                <w:numId w:val="119"/>
              </w:numPr>
              <w:rPr/>
            </w:pPr>
            <w:r>
              <w:t xml:space="preserve">The </w:t>
            </w:r>
            <w:r>
              <w:rPr>
                <w:bCs/>
              </w:rPr>
              <w:t>solid crystals DO NOT conduct electricity</w:t>
            </w:r>
            <w:r>
              <w:t xml:space="preserve"> because the ions are not free to move to carry an electric current.</w:t>
            </w:r>
          </w:p>
          <w:p>
            <w:pPr>
              <w:pStyle w:val="style157"/>
              <w:numPr>
                <w:ilvl w:val="0"/>
                <w:numId w:val="119"/>
              </w:numPr>
              <w:rPr/>
            </w:pPr>
            <w:r>
              <w:t xml:space="preserve">However, if the ionic compound is </w:t>
            </w:r>
            <w:r>
              <w:rPr>
                <w:bCs/>
              </w:rPr>
              <w:t>melted</w:t>
            </w:r>
            <w:r>
              <w:t xml:space="preserve"> or </w:t>
            </w:r>
            <w:r>
              <w:rPr>
                <w:bCs/>
              </w:rPr>
              <w:t>dissolved in water</w:t>
            </w:r>
            <w:r>
              <w:t xml:space="preserve">, the liquid will now </w:t>
            </w:r>
            <w:r>
              <w:rPr>
                <w:bCs/>
              </w:rPr>
              <w:t>conduct electricity,</w:t>
            </w:r>
            <w:r>
              <w:t xml:space="preserve"> as the </w:t>
            </w:r>
            <w:r>
              <w:rPr>
                <w:bCs/>
              </w:rPr>
              <w:t>ion particles are now free to move and carry the electric current</w:t>
            </w:r>
            <w:r>
              <w:t xml:space="preserve"> in the molten salt or the solution of the salt in aqueous solution (see diagrams below).</w:t>
            </w:r>
          </w:p>
          <w:p>
            <w:pPr>
              <w:pStyle w:val="style157"/>
              <w:rPr/>
            </w:pPr>
            <w:r>
              <w:rPr/>
            </w:r>
            <w:r/>
            <w:r>
              <w:rPr/>
            </w:r>
            <w:r>
              <w:rPr/>
              <w:object>
                <v:shape id="1272" type="#_x0000_t75" filled="f" stroked="f" style="margin-left:0.0pt;margin-top:0.0pt;width:352.5pt;height:128.25pt;mso-wrap-distance-left:0.0pt;mso-wrap-distance-right:0.0pt;visibility:visible;">
                  <v:imagedata r:id="rId106"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72" DrawAspect="Content" ObjectID="0" r:id="rId107"/>
              </w:object>
            </w:r>
            <w:r>
              <w:rPr/>
            </w:r>
          </w:p>
          <w:p>
            <w:pPr>
              <w:pStyle w:val="style157"/>
              <w:rPr/>
            </w:pPr>
            <w:r>
              <w:t>An 'advanced' molecular particle picture of sodium chloride dissolving in water</w:t>
            </w:r>
          </w:p>
          <w:p>
            <w:pPr>
              <w:pStyle w:val="style157"/>
              <w:rPr/>
            </w:pPr>
            <w:r>
              <w:t>(the partial electrical charges δ+ and δ–)</w:t>
            </w:r>
          </w:p>
          <w:p>
            <w:pPr>
              <w:pStyle w:val="style157"/>
              <w:rPr/>
            </w:pPr>
            <w:r>
              <w:t> </w:t>
            </w:r>
          </w:p>
          <w:p>
            <w:pPr>
              <w:pStyle w:val="style157"/>
              <w:rPr/>
            </w:pPr>
          </w:p>
          <w:p>
            <w:pPr>
              <w:pStyle w:val="style157"/>
              <w:rPr/>
            </w:pPr>
          </w:p>
          <w:p>
            <w:pPr>
              <w:pStyle w:val="style157"/>
              <w:rPr>
                <w:b/>
              </w:rPr>
            </w:pPr>
            <w:r>
              <w:rPr>
                <w:b/>
                <w:shd w:val="clear" w:color="auto" w:fill="00ffff"/>
              </w:rPr>
              <w:t>COVALENT BONDING</w:t>
            </w:r>
            <w:r>
              <w:rPr>
                <w:b/>
              </w:rPr>
              <w:t xml:space="preserve">– electron sharing in big or small </w:t>
            </w:r>
            <w:bookmarkStart w:id="22" w:name="molecules"/>
            <w:r>
              <w:rPr>
                <w:b/>
              </w:rPr>
              <w:t>molecules</w:t>
            </w:r>
            <w:bookmarkEnd w:id="22"/>
          </w:p>
          <w:p>
            <w:pPr>
              <w:pStyle w:val="style157"/>
              <w:numPr>
                <w:ilvl w:val="0"/>
                <w:numId w:val="120"/>
              </w:numPr>
              <w:rPr/>
            </w:pPr>
            <w:r>
              <w:t>Covalent bonds are formed by atoms sharing electrons to form bonds that hold the atoms together in a molecule.</w:t>
            </w:r>
          </w:p>
          <w:p>
            <w:pPr>
              <w:pStyle w:val="style157"/>
              <w:numPr>
                <w:ilvl w:val="0"/>
                <w:numId w:val="120"/>
              </w:numPr>
              <w:rPr/>
            </w:pPr>
            <w:r>
              <w:rPr>
                <w:bCs/>
              </w:rPr>
              <w:t xml:space="preserve">This type of bond usually formed between two non–metallic elements. </w:t>
            </w:r>
            <w:r>
              <w:t>The molecules might be that of an element i.e. one type of atom only OR from different elements chemically combined to form a compound.</w:t>
            </w:r>
          </w:p>
          <w:p>
            <w:pPr>
              <w:pStyle w:val="style157"/>
              <w:ind w:left="720"/>
              <w:rPr/>
            </w:pPr>
          </w:p>
          <w:p>
            <w:pPr>
              <w:pStyle w:val="style157"/>
              <w:rPr>
                <w:b/>
              </w:rPr>
            </w:pPr>
            <w:r>
              <w:rPr>
                <w:b/>
              </w:rPr>
              <w:t>Note: The molecular formula is the summary of all the atoms in a molecule.</w:t>
            </w:r>
          </w:p>
          <w:p>
            <w:pPr>
              <w:pStyle w:val="style157"/>
              <w:numPr>
                <w:ilvl w:val="0"/>
                <w:numId w:val="121"/>
              </w:numPr>
              <w:rPr/>
            </w:pPr>
            <w:r>
              <w:t>The covalent bonding is caused by the mutual electrical attraction between the two positive nuclei of the two atoms of the bond, and the SHARING the negative electrons between them.</w:t>
            </w:r>
          </w:p>
          <w:p>
            <w:pPr>
              <w:pStyle w:val="style157"/>
              <w:rPr>
                <w:rFonts w:ascii="Consolas" w:cs="Consolas" w:hAnsi="Consolas"/>
              </w:rPr>
            </w:pPr>
            <w:r>
              <w:rPr>
                <w:rFonts w:ascii="Consolas" w:cs="Consolas" w:hAnsi="Consolas"/>
              </w:rPr>
              <w:t>A Covalent Bond Is The Sharing Of Electrons Between Two Atoms</w:t>
            </w:r>
          </w:p>
          <w:p>
            <w:pPr>
              <w:pStyle w:val="style157"/>
              <w:numPr>
                <w:ilvl w:val="0"/>
                <w:numId w:val="121"/>
              </w:numPr>
              <w:rPr/>
            </w:pPr>
            <w:r>
              <w:t>It only involves electrons in the outer shell i.e. the outermost energy level containing 1–7 electrons, which can be shared between atoms to form a covalent bond.</w:t>
            </w:r>
          </w:p>
          <w:p>
            <w:pPr>
              <w:pStyle w:val="style157"/>
              <w:numPr>
                <w:ilvl w:val="0"/>
                <w:numId w:val="121"/>
              </w:numPr>
              <w:rPr/>
            </w:pPr>
            <w:r>
              <w:t>One single covalent bond is a sharing of 1 pair of electrons, two pairs of shared electrons between the same two atoms gives a double bond and it is possible for two atoms to share 3 pairs of electrons and give a triple bond.</w:t>
            </w:r>
          </w:p>
          <w:p>
            <w:pPr>
              <w:pStyle w:val="style157"/>
              <w:ind w:left="720"/>
              <w:rPr/>
            </w:pPr>
          </w:p>
          <w:p>
            <w:pPr>
              <w:pStyle w:val="style157"/>
              <w:rPr>
                <w:b/>
              </w:rPr>
            </w:pPr>
            <w:r>
              <w:rPr>
                <w:b/>
              </w:rPr>
              <w:t>Note: In the examples of covalent bonding, it is assumed YOU can work out the electron configuration (arrangement in shells or energy levels) given the atomic number from the Periodic Table.</w:t>
            </w:r>
          </w:p>
          <w:p>
            <w:pPr>
              <w:pStyle w:val="style157"/>
              <w:rPr>
                <w:b/>
              </w:rPr>
            </w:pPr>
          </w:p>
          <w:p>
            <w:pPr>
              <w:pStyle w:val="style157"/>
              <w:numPr>
                <w:ilvl w:val="0"/>
                <w:numId w:val="122"/>
              </w:numPr>
              <w:rPr/>
            </w:pPr>
            <w:r>
              <w:t>This kind of bond or electronic linkage does act in a particular direction i.e. along the 'line' between the two nuclei of the atoms bonded together, this is why covalent molecules have a particular shape.</w:t>
            </w:r>
          </w:p>
          <w:p>
            <w:pPr>
              <w:pStyle w:val="style157"/>
              <w:rPr/>
            </w:pPr>
            <w:r>
              <w:t>In the case of ionic or metallic bonding, the electrical attractive forces act in all directions around the particles involved.</w:t>
            </w:r>
          </w:p>
          <w:p>
            <w:pPr>
              <w:pStyle w:val="style157"/>
              <w:rPr/>
            </w:pPr>
            <w:r>
              <w:rPr>
                <w:bCs/>
              </w:rPr>
              <w:t>Which electronic structures are the most stable?</w:t>
            </w:r>
            <w:r>
              <w:t xml:space="preserve"> because this is what atoms </w:t>
            </w:r>
            <w:r>
              <w:t>will try to get  electronically.</w:t>
            </w:r>
          </w:p>
          <w:p>
            <w:pPr>
              <w:pStyle w:val="style157"/>
              <w:rPr/>
            </w:pPr>
            <w:r>
              <w:rPr>
                <w:noProof/>
                <w:lang w:eastAsia="en-US"/>
              </w:rPr>
              <w:drawing>
                <wp:inline distL="0" distT="0" distB="0" distR="0">
                  <wp:extent cx="798830" cy="883920"/>
                  <wp:effectExtent l="0" t="0" r="1270" b="0"/>
                  <wp:docPr id="1274" name="Picture 47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78"/>
                          <pic:cNvPicPr/>
                        </pic:nvPicPr>
                        <pic:blipFill>
                          <a:blip r:embed="rId70" cstate="print"/>
                          <a:srcRect l="0" t="0" r="0" b="0"/>
                          <a:stretch/>
                        </pic:blipFill>
                        <pic:spPr>
                          <a:xfrm rot="0">
                            <a:off x="0" y="0"/>
                            <a:ext cx="798830" cy="883920"/>
                          </a:xfrm>
                          <a:prstGeom prst="rect"/>
                          <a:ln>
                            <a:noFill/>
                          </a:ln>
                        </pic:spPr>
                      </pic:pic>
                    </a:graphicData>
                  </a:graphic>
                </wp:inline>
              </w:drawing>
            </w:r>
            <w:r>
              <w:t> </w:t>
            </w:r>
            <w:r>
              <w:rPr>
                <w:noProof/>
                <w:lang w:eastAsia="en-US"/>
              </w:rPr>
              <w:drawing>
                <wp:inline distL="0" distT="0" distB="0" distR="0">
                  <wp:extent cx="837564" cy="914400"/>
                  <wp:effectExtent l="0" t="0" r="635" b="0"/>
                  <wp:docPr id="1275" name="Picture 47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77"/>
                          <pic:cNvPicPr/>
                        </pic:nvPicPr>
                        <pic:blipFill>
                          <a:blip r:embed="rId71" cstate="print"/>
                          <a:srcRect l="0" t="0" r="0" b="0"/>
                          <a:stretch/>
                        </pic:blipFill>
                        <pic:spPr>
                          <a:xfrm rot="0">
                            <a:off x="0" y="0"/>
                            <a:ext cx="837564" cy="914400"/>
                          </a:xfrm>
                          <a:prstGeom prst="rect"/>
                          <a:ln>
                            <a:noFill/>
                          </a:ln>
                        </pic:spPr>
                      </pic:pic>
                    </a:graphicData>
                  </a:graphic>
                </wp:inline>
              </w:drawing>
            </w:r>
            <w:r>
              <w:rPr>
                <w:noProof/>
                <w:lang w:eastAsia="en-US"/>
              </w:rPr>
              <w:drawing>
                <wp:inline distL="0" distT="0" distB="0" distR="0">
                  <wp:extent cx="1068070" cy="1268095"/>
                  <wp:effectExtent l="0" t="0" r="0" b="8255"/>
                  <wp:docPr id="1276" name="Picture 47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76"/>
                          <pic:cNvPicPr/>
                        </pic:nvPicPr>
                        <pic:blipFill>
                          <a:blip r:embed="rId72" cstate="print"/>
                          <a:srcRect l="0" t="0" r="0" b="0"/>
                          <a:stretch/>
                        </pic:blipFill>
                        <pic:spPr>
                          <a:xfrm rot="0">
                            <a:off x="0" y="0"/>
                            <a:ext cx="1068070" cy="1268095"/>
                          </a:xfrm>
                          <a:prstGeom prst="rect"/>
                          <a:ln>
                            <a:noFill/>
                          </a:ln>
                        </pic:spPr>
                      </pic:pic>
                    </a:graphicData>
                  </a:graphic>
                </wp:inline>
              </w:drawing>
            </w:r>
            <w:r>
              <w:t>symbol (atomic number) electron arrangement</w:t>
            </w:r>
          </w:p>
          <w:p>
            <w:pPr>
              <w:pStyle w:val="style157"/>
              <w:rPr/>
            </w:pPr>
          </w:p>
          <w:p>
            <w:pPr>
              <w:pStyle w:val="style157"/>
              <w:numPr>
                <w:ilvl w:val="0"/>
                <w:numId w:val="122"/>
              </w:numPr>
              <w:rPr/>
            </w:pPr>
            <w:r>
              <w:t>When atoms SHARE ELECTRONS in a covalent bond, they try to attain the electron structure (electron configuration) of the electronically very stable atoms of the Group 0 Noble Gases e.g helium (2), neon (2.8) or argon (2.8.8), that is, a full outer shell of electrons (full highest energy level).</w:t>
            </w:r>
          </w:p>
          <w:p>
            <w:pPr>
              <w:pStyle w:val="style157"/>
              <w:numPr>
                <w:ilvl w:val="0"/>
                <w:numId w:val="122"/>
              </w:numPr>
              <w:rPr/>
            </w:pPr>
            <w:r>
              <w:t>Quite simple, this is because these are the most stable electron arrangements and have a full outer shell of electrons (full highest energy level).</w:t>
            </w:r>
          </w:p>
          <w:p>
            <w:pPr>
              <w:pStyle w:val="style157"/>
              <w:numPr>
                <w:ilvl w:val="0"/>
                <w:numId w:val="122"/>
              </w:numPr>
              <w:rPr/>
            </w:pPr>
            <w:r>
              <w:t xml:space="preserve">The number of bonds formed depends on the number of electrons that needs to be shared so that any pair of atoms in a molecule forming a covalent bond attain the electron arrangement of a noble gas (i.e. </w:t>
            </w:r>
            <w:r>
              <w:rPr>
                <w:bCs/>
              </w:rPr>
              <w:t>2</w:t>
            </w:r>
            <w:r>
              <w:t xml:space="preserve">, </w:t>
            </w:r>
            <w:r>
              <w:rPr>
                <w:bCs/>
              </w:rPr>
              <w:t>2.8</w:t>
            </w:r>
            <w:r>
              <w:t xml:space="preserve"> or </w:t>
            </w:r>
            <w:r>
              <w:rPr>
                <w:bCs/>
              </w:rPr>
              <w:t>2.8.8</w:t>
            </w:r>
            <w:r>
              <w:t xml:space="preserve"> etc.)</w:t>
            </w:r>
          </w:p>
          <w:p>
            <w:pPr>
              <w:pStyle w:val="style157"/>
              <w:rPr/>
            </w:pPr>
            <w:r>
              <w:t xml:space="preserve">Note that hydrogen and helium only have one shell, so when referring to the </w:t>
            </w:r>
            <w:r>
              <w:rPr>
                <w:bCs/>
              </w:rPr>
              <w:t>full</w:t>
            </w:r>
            <w:r>
              <w:t xml:space="preserve"> outer shell of hydrogen, it is the one and only shell, but the descriptive word </w:t>
            </w:r>
            <w:r>
              <w:rPr>
                <w:color w:val="1f497d"/>
              </w:rPr>
              <w:t>'</w:t>
            </w:r>
            <w:r>
              <w:rPr>
                <w:bCs/>
                <w:color w:val="1f497d"/>
              </w:rPr>
              <w:t>oute</w:t>
            </w:r>
            <w:r>
              <w:rPr>
                <w:color w:val="1f497d"/>
              </w:rPr>
              <w:t xml:space="preserve">r' </w:t>
            </w:r>
            <w:r>
              <w:t>is much more crucial when describing the electronic structures of any element with at least two shells e.g. when describing covalent bonding in molecules containing carbon, oxygen, nitrogen and chlorine etc.</w:t>
            </w:r>
          </w:p>
          <w:p>
            <w:pPr>
              <w:pStyle w:val="style157"/>
              <w:rPr/>
            </w:pPr>
            <w:r>
              <w:rPr>
                <w:highlight w:val="darkYellow"/>
              </w:rPr>
              <w:t>Its a good idea to have some idea of where the elements are in the periodic table, and their electronic structure, before looking at the theoretical electronic model for covalent bonding in molecules (elements or compounds).</w:t>
            </w:r>
          </w:p>
          <w:p>
            <w:pPr>
              <w:pStyle w:val="style157"/>
              <w:rPr/>
            </w:pPr>
            <w:r>
              <w:t> </w:t>
            </w:r>
          </w:p>
          <w:p>
            <w:pPr>
              <w:pStyle w:val="style157"/>
              <w:numPr>
                <w:ilvl w:val="0"/>
                <w:numId w:val="123"/>
              </w:numPr>
              <w:rPr/>
            </w:pPr>
            <w:r>
              <w:rPr>
                <w:bCs/>
              </w:rPr>
              <w:t xml:space="preserve">Most covalent molecules </w:t>
            </w:r>
            <w:r>
              <w:t xml:space="preserve">you will come across are formed by </w:t>
            </w:r>
            <w:r>
              <w:rPr>
                <w:bCs/>
              </w:rPr>
              <w:t>combinations</w:t>
            </w:r>
            <w:r>
              <w:t xml:space="preserve"> of atoms of </w:t>
            </w:r>
            <w:r>
              <w:rPr>
                <w:bCs/>
              </w:rPr>
              <w:t>non–metallic elements</w:t>
            </w:r>
            <w:r>
              <w:t xml:space="preserve"> on the right–hand side of the Periodic Table e.g from Group 4 carbon and silicon, from Group 5 nitrogen and phosphorus and from the Group 7 Halogens – fluorine, </w:t>
            </w:r>
            <w:r>
              <w:t>chlorine, bromine and iodine. Hydrogen also forms predominantly covalent compounds and so does the Noble Gas xenon in Group 0. Don't forget, even non–metal elements can form molecules e.g hydrogen H</w:t>
            </w:r>
            <w:r>
              <w:rPr>
                <w:vertAlign w:val="subscript"/>
              </w:rPr>
              <w:t>2</w:t>
            </w:r>
            <w:r>
              <w:t xml:space="preserve"> and phosphorus P</w:t>
            </w:r>
            <w:r>
              <w:rPr>
                <w:vertAlign w:val="subscript"/>
              </w:rPr>
              <w:t>4</w:t>
            </w:r>
            <w:r>
              <w:t>.</w:t>
            </w:r>
          </w:p>
          <w:p>
            <w:pPr>
              <w:pStyle w:val="style157"/>
              <w:rPr/>
            </w:pPr>
          </w:p>
          <w:p>
            <w:pPr>
              <w:pStyle w:val="style157"/>
              <w:numPr>
                <w:ilvl w:val="0"/>
                <w:numId w:val="123"/>
              </w:numPr>
              <w:rPr/>
            </w:pPr>
            <w:r>
              <w:t>They share the electrons in a way that gives a stable Noble Gas electron arrangement like helium (2) or neon (2.8) etc..</w:t>
            </w:r>
          </w:p>
          <w:p>
            <w:pPr>
              <w:pStyle w:val="style157"/>
              <w:numPr>
                <w:ilvl w:val="0"/>
                <w:numId w:val="123"/>
              </w:numPr>
              <w:rPr/>
            </w:pPr>
            <w:r>
              <w:t xml:space="preserve">This kind of bond or electronic linkage </w:t>
            </w:r>
            <w:r>
              <w:rPr>
                <w:bCs/>
              </w:rPr>
              <w:t>does act in a particular direction</w:t>
            </w:r>
            <w:r>
              <w:t xml:space="preserve"> i.e. along the 'line' between the two nuclei of the atoms bonded together, this is why </w:t>
            </w:r>
            <w:r>
              <w:rPr>
                <w:bCs/>
              </w:rPr>
              <w:t>molecules have a particular shape</w:t>
            </w:r>
            <w:r>
              <w:t>.</w:t>
            </w:r>
          </w:p>
          <w:p>
            <w:pPr>
              <w:pStyle w:val="style157"/>
              <w:rPr/>
            </w:pPr>
            <w:r>
              <w:rPr>
                <w:bCs/>
                <w:noProof/>
                <w:lang w:eastAsia="en-US"/>
              </w:rPr>
              <w:drawing>
                <wp:inline distL="0" distT="0" distB="0" distR="0">
                  <wp:extent cx="895985" cy="877570"/>
                  <wp:effectExtent l="0" t="0" r="0" b="0"/>
                  <wp:docPr id="1277" name="Picture 29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290"/>
                          <pic:cNvPicPr/>
                        </pic:nvPicPr>
                        <pic:blipFill>
                          <a:blip r:embed="rId108" cstate="print"/>
                          <a:srcRect l="0" t="0" r="0" b="0"/>
                          <a:stretch/>
                        </pic:blipFill>
                        <pic:spPr>
                          <a:xfrm rot="0">
                            <a:off x="0" y="0"/>
                            <a:ext cx="895985" cy="877570"/>
                          </a:xfrm>
                          <a:prstGeom prst="rect"/>
                          <a:ln>
                            <a:noFill/>
                          </a:ln>
                        </pic:spPr>
                      </pic:pic>
                    </a:graphicData>
                  </a:graphic>
                </wp:inline>
              </w:drawing>
            </w:r>
            <w:r>
              <w:t>Hydrogen and oxygen atoms share electrons to give covalent O–H bonds to form molecules of the covalent compound water</w:t>
            </w:r>
          </w:p>
          <w:p>
            <w:pPr>
              <w:pStyle w:val="style157"/>
              <w:rPr/>
            </w:pPr>
            <w:r>
              <w:rPr>
                <w:bCs/>
                <w:noProof/>
                <w:lang w:eastAsia="en-US"/>
              </w:rPr>
              <w:drawing>
                <wp:inline distL="0" distT="0" distB="0" distR="0">
                  <wp:extent cx="731520" cy="707390"/>
                  <wp:effectExtent l="0" t="0" r="0" b="0"/>
                  <wp:docPr id="1278" name="Picture 289"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289"/>
                          <pic:cNvPicPr/>
                        </pic:nvPicPr>
                        <pic:blipFill>
                          <a:blip r:embed="rId109" cstate="print"/>
                          <a:srcRect l="0" t="0" r="0" b="0"/>
                          <a:stretch/>
                        </pic:blipFill>
                        <pic:spPr>
                          <a:xfrm rot="0">
                            <a:off x="0" y="0"/>
                            <a:ext cx="731520" cy="707390"/>
                          </a:xfrm>
                          <a:prstGeom prst="rect"/>
                          <a:ln>
                            <a:noFill/>
                          </a:ln>
                        </pic:spPr>
                      </pic:pic>
                    </a:graphicData>
                  </a:graphic>
                </wp:inline>
              </w:drawing>
            </w:r>
            <w:r>
              <w:t>which has a 'bent' shape or a V-Shape</w:t>
            </w:r>
          </w:p>
          <w:p>
            <w:pPr>
              <w:pStyle w:val="style157"/>
              <w:rPr>
                <w:noProof/>
              </w:rPr>
            </w:pPr>
            <w:r>
              <w:rPr>
                <w:noProof/>
                <w:highlight w:val="yellow"/>
              </w:rPr>
              <w:t>Covalent bonding-</w:t>
            </w:r>
            <w:r>
              <w:rPr>
                <w:noProof/>
              </w:rPr>
              <w:t xml:space="preserve"> equal sharing of electrons in a molecule and is usually formed between </w:t>
            </w:r>
            <w:r>
              <w:rPr>
                <w:noProof/>
                <w:color w:val="eeece1"/>
              </w:rPr>
              <w:t>two non-metals in a molecule</w:t>
            </w:r>
            <w:r>
              <w:rPr>
                <w:noProof/>
              </w:rPr>
              <w:t xml:space="preserve">. </w:t>
            </w:r>
          </w:p>
          <w:p>
            <w:pPr>
              <w:pStyle w:val="style157"/>
              <w:numPr>
                <w:ilvl w:val="0"/>
                <w:numId w:val="124"/>
              </w:numPr>
              <w:rPr/>
            </w:pPr>
            <w:r>
              <w:t>A molecule is a group of atoms held together by a covalent bond. The examples of covalent bonding include two hydrogen atoms forming a molecule of hydrogen (H</w:t>
            </w:r>
            <w:r>
              <w:rPr>
                <w:vertAlign w:val="subscript"/>
              </w:rPr>
              <w:t>2</w:t>
            </w:r>
            <w:r>
              <w:t xml:space="preserve">). The electrons are shown as dots and crosses to indicate which atom the electrons come from. </w:t>
            </w:r>
            <w:r>
              <w:rPr/>
            </w:r>
            <w:r/>
            <w:r>
              <w:rPr/>
            </w:r>
            <w:r>
              <w:rPr/>
              <w:object>
                <v:shape id="1279" type="#_x0000_t75" filled="f" stroked="f" style="margin-left:0.0pt;margin-top:0.0pt;width:383.25pt;height:65.25pt;mso-wrap-distance-left:0.0pt;mso-wrap-distance-right:0.0pt;visibility:visible;">
                  <v:imagedata r:id="rId110"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79" DrawAspect="Content" ObjectID="0" r:id="rId111"/>
              </w:object>
            </w:r>
            <w:r>
              <w:rPr/>
            </w:r>
          </w:p>
          <w:p>
            <w:pPr>
              <w:pStyle w:val="style157"/>
              <w:numPr>
                <w:ilvl w:val="0"/>
                <w:numId w:val="124"/>
              </w:numPr>
              <w:rPr/>
            </w:pPr>
            <w:r>
              <w:t>Two atoms of hydrogen (1) combine with one atom of oxygen (2,6) to form the molecule of compound we call water. So that the hydrogen atoms are electronically like helium (with two electrons) and oxygen becomes like neon (with ten electrons).</w:t>
            </w:r>
          </w:p>
          <w:p>
            <w:pPr>
              <w:pStyle w:val="style157"/>
              <w:rPr/>
            </w:pPr>
          </w:p>
          <w:p>
            <w:pPr>
              <w:pStyle w:val="style157"/>
              <w:rPr/>
            </w:pPr>
            <w:r>
              <w:rPr/>
            </w:r>
            <w:r/>
            <w:r>
              <w:rPr/>
            </w:r>
            <w:r>
              <w:rPr/>
              <w:object>
                <v:shape id="1281" type="#_x0000_t75" filled="f" stroked="f" style="margin-left:0.0pt;margin-top:0.0pt;width:465.0pt;height:117.75pt;mso-wrap-distance-left:0.0pt;mso-wrap-distance-right:0.0pt;visibility:visible;">
                  <v:imagedata r:id="rId112"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281" DrawAspect="Content" ObjectID="0" r:id="rId113"/>
              </w:object>
            </w:r>
            <w:r>
              <w:rPr/>
            </w:r>
          </w:p>
          <w:p>
            <w:pPr>
              <w:pStyle w:val="style157"/>
              <w:rPr>
                <w:noProof/>
              </w:rPr>
            </w:pPr>
          </w:p>
          <w:p>
            <w:pPr>
              <w:pStyle w:val="style157"/>
              <w:rPr>
                <w:b/>
                <w:noProof/>
              </w:rPr>
            </w:pPr>
          </w:p>
          <w:p>
            <w:pPr>
              <w:pStyle w:val="style157"/>
              <w:rPr>
                <w:b/>
                <w:noProof/>
              </w:rPr>
            </w:pPr>
            <w:r>
              <w:rPr>
                <w:b/>
                <w:noProof/>
              </w:rPr>
              <w:t>PROPERTIES OF COVALENT COMPOUNDS</w:t>
            </w:r>
          </w:p>
          <w:p>
            <w:pPr>
              <w:pStyle w:val="style157"/>
              <w:numPr>
                <w:ilvl w:val="0"/>
                <w:numId w:val="82"/>
              </w:numPr>
              <w:rPr>
                <w:noProof/>
              </w:rPr>
            </w:pPr>
            <w:r>
              <w:rPr>
                <w:noProof/>
              </w:rPr>
              <w:t>Electrical forces between mlocules are weak and easily weaken further on heating.</w:t>
            </w:r>
          </w:p>
          <w:p>
            <w:pPr>
              <w:pStyle w:val="style157"/>
              <w:numPr>
                <w:ilvl w:val="0"/>
                <w:numId w:val="82"/>
              </w:numPr>
              <w:rPr>
                <w:noProof/>
              </w:rPr>
            </w:pPr>
            <w:r>
              <w:rPr>
                <w:noProof/>
              </w:rPr>
              <w:t xml:space="preserve">This weak attractions are known as intermolecular forces and conseqently the bulk material is </w:t>
            </w:r>
            <w:r>
              <w:rPr>
                <w:noProof/>
              </w:rPr>
              <w:t>not usually very strong.</w:t>
            </w:r>
          </w:p>
          <w:p>
            <w:pPr>
              <w:pStyle w:val="style157"/>
              <w:numPr>
                <w:ilvl w:val="0"/>
                <w:numId w:val="82"/>
              </w:numPr>
              <w:rPr>
                <w:noProof/>
              </w:rPr>
            </w:pPr>
            <w:r>
              <w:rPr>
                <w:noProof/>
              </w:rPr>
              <w:t>Small covalent molecules tend to be volatile liquids, easily evapourized, or low melting point solids.</w:t>
            </w:r>
          </w:p>
          <w:p>
            <w:pPr>
              <w:pStyle w:val="style157"/>
              <w:numPr>
                <w:ilvl w:val="0"/>
                <w:numId w:val="82"/>
              </w:numPr>
              <w:rPr>
                <w:noProof/>
              </w:rPr>
            </w:pPr>
            <w:r>
              <w:rPr>
                <w:noProof/>
              </w:rPr>
              <w:t>They are poor conductors of electricity because there are no free electrons or ions in any state to carry electric charge.</w:t>
            </w:r>
          </w:p>
          <w:p>
            <w:pPr>
              <w:pStyle w:val="style157"/>
              <w:numPr>
                <w:ilvl w:val="0"/>
                <w:numId w:val="82"/>
              </w:numPr>
              <w:rPr>
                <w:noProof/>
              </w:rPr>
            </w:pPr>
            <w:r>
              <w:rPr>
                <w:noProof/>
              </w:rPr>
              <w:t>They are not soluble in water</w:t>
            </w:r>
          </w:p>
          <w:p>
            <w:pPr>
              <w:pStyle w:val="style157"/>
              <w:rPr/>
            </w:pPr>
          </w:p>
          <w:p>
            <w:pPr>
              <w:pStyle w:val="style157"/>
              <w:rPr/>
            </w:pPr>
          </w:p>
          <w:p>
            <w:pPr>
              <w:pStyle w:val="style157"/>
              <w:rPr/>
            </w:pPr>
            <w:r>
              <w:t>The simplest molecules are formed from two atoms and examples of their formation are shown below.</w:t>
            </w:r>
          </w:p>
          <w:p>
            <w:pPr>
              <w:pStyle w:val="style157"/>
              <w:rPr/>
            </w:pPr>
            <w:r>
              <w:t>The electrons are shown as dots and crosses to indicate which atom the electrons come from, though all electrons are the same.</w:t>
            </w:r>
          </w:p>
          <w:p>
            <w:pPr>
              <w:pStyle w:val="style157"/>
              <w:rPr/>
            </w:pPr>
            <w:r>
              <w:t>The diagrams may only show the outer electron arrangements for atoms that use two or more electron shells.</w:t>
            </w:r>
          </w:p>
          <w:p>
            <w:pPr>
              <w:pStyle w:val="style157"/>
              <w:rPr/>
            </w:pPr>
            <w:r>
              <w:t xml:space="preserve">The electron structures are given in parentheses (). </w:t>
            </w:r>
          </w:p>
          <w:p>
            <w:pPr>
              <w:pStyle w:val="style157"/>
              <w:rPr/>
            </w:pPr>
            <w:r>
              <w:t>Examples of simple covalent molecules are;</w:t>
            </w:r>
          </w:p>
          <w:p>
            <w:pPr>
              <w:pStyle w:val="style157"/>
              <w:rPr/>
            </w:pPr>
            <w:r>
              <w:rPr/>
              <w:pict>
                <v:rect id="1283" fillcolor="#a0a0a0" stroked="f" style="margin-left:0.0pt;margin-top:0.0pt;width:0.0pt;height:1.5pt;mso-wrap-distance-left:0.0pt;mso-wrap-distance-right:0.0pt;visibility:visible;" o:hr="t" o:hralign="center" o:hrstd="t">
                  <v:stroke on="f"/>
                  <v:fill/>
                </v:rect>
              </w:pict>
            </w:r>
          </w:p>
          <w:p>
            <w:pPr>
              <w:pStyle w:val="style157"/>
              <w:rPr>
                <w:b/>
              </w:rPr>
            </w:pPr>
            <w:r>
              <w:rPr>
                <w:b/>
                <w:sz w:val="20"/>
              </w:rPr>
              <w:t xml:space="preserve">Example 1: </w:t>
            </w:r>
            <w:r>
              <w:rPr>
                <w:b/>
                <w:sz w:val="20"/>
                <w:shd w:val="clear" w:color="auto" w:fill="00ffff"/>
              </w:rPr>
              <w:t>Covalent Bonding Diagram For HYDROGEN</w:t>
            </w:r>
            <w:r>
              <w:rPr>
                <w:b/>
                <w:sz w:val="20"/>
              </w:rPr>
              <w:t>-</w:t>
            </w:r>
            <w:r>
              <w:rPr>
                <w:b/>
              </w:rPr>
              <w:t>molecular formula H</w:t>
            </w:r>
            <w:r>
              <w:rPr>
                <w:b/>
                <w:vertAlign w:val="subscript"/>
              </w:rPr>
              <w:t>2</w:t>
            </w:r>
          </w:p>
          <w:p>
            <w:pPr>
              <w:pStyle w:val="style157"/>
              <w:numPr>
                <w:ilvl w:val="0"/>
                <w:numId w:val="125"/>
              </w:numPr>
              <w:rPr/>
            </w:pPr>
            <w:r>
              <w:t xml:space="preserve">Two hydrogen atoms (1) form the molecule of the </w:t>
            </w:r>
            <w:r>
              <w:rPr>
                <w:bCs/>
              </w:rPr>
              <w:t>element hydrogen H</w:t>
            </w:r>
            <w:r>
              <w:rPr>
                <w:bCs/>
                <w:vertAlign w:val="subscript"/>
              </w:rPr>
              <w:t>2</w:t>
            </w:r>
          </w:p>
          <w:p>
            <w:pPr>
              <w:pStyle w:val="style157"/>
              <w:numPr>
                <w:ilvl w:val="0"/>
                <w:numId w:val="125"/>
              </w:numPr>
              <w:rPr/>
            </w:pPr>
            <w:r>
              <w:rPr>
                <w:bCs/>
              </w:rPr>
              <w:t>Hydrogen H</w:t>
            </w:r>
            <w:r>
              <w:rPr>
                <w:bCs/>
                <w:vertAlign w:val="subscript"/>
              </w:rPr>
              <w:t>2</w:t>
            </w:r>
            <w:r>
              <w:t>is one short of a full shell like helium, so two hydrogen atoms share each others electron to have a full outer shell.</w:t>
            </w:r>
          </w:p>
          <w:p>
            <w:pPr>
              <w:pStyle w:val="style157"/>
              <w:rPr/>
            </w:pPr>
            <w:r>
              <w:rPr>
                <w:bCs/>
                <w:noProof/>
                <w:lang w:eastAsia="en-US"/>
              </w:rPr>
              <w:drawing>
                <wp:inline distL="0" distT="0" distB="0" distR="0">
                  <wp:extent cx="438150" cy="438150"/>
                  <wp:effectExtent l="0" t="0" r="0" b="0"/>
                  <wp:docPr id="1284" name="Picture 47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472"/>
                          <pic:cNvPicPr/>
                        </pic:nvPicPr>
                        <pic:blipFill>
                          <a:blip r:embed="rId114" cstate="print"/>
                          <a:srcRect l="0" t="0" r="0" b="0"/>
                          <a:stretch/>
                        </pic:blipFill>
                        <pic:spPr>
                          <a:xfrm rot="0">
                            <a:off x="0" y="0"/>
                            <a:ext cx="438150" cy="438150"/>
                          </a:xfrm>
                          <a:prstGeom prst="rect"/>
                          <a:ln>
                            <a:noFill/>
                          </a:ln>
                        </pic:spPr>
                      </pic:pic>
                    </a:graphicData>
                  </a:graphic>
                </wp:inline>
              </w:drawing>
            </w:r>
            <w:r>
              <w:rPr>
                <w:bCs/>
              </w:rPr>
              <w:t> </w:t>
            </w:r>
            <w:r>
              <w:t xml:space="preserve">and </w:t>
            </w:r>
            <w:r>
              <w:rPr>
                <w:noProof/>
                <w:lang w:eastAsia="en-US"/>
              </w:rPr>
              <w:drawing>
                <wp:inline distL="0" distT="0" distB="0" distR="0">
                  <wp:extent cx="483869" cy="438150"/>
                  <wp:effectExtent l="0" t="0" r="0" b="0"/>
                  <wp:docPr id="1285" name="Picture 47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471"/>
                          <pic:cNvPicPr/>
                        </pic:nvPicPr>
                        <pic:blipFill>
                          <a:blip r:embed="rId115" cstate="print"/>
                          <a:srcRect l="0" t="0" r="0" b="0"/>
                          <a:stretch/>
                        </pic:blipFill>
                        <pic:spPr>
                          <a:xfrm rot="0">
                            <a:off x="0" y="0"/>
                            <a:ext cx="483869" cy="438150"/>
                          </a:xfrm>
                          <a:prstGeom prst="rect"/>
                          <a:ln>
                            <a:noFill/>
                          </a:ln>
                        </pic:spPr>
                      </pic:pic>
                    </a:graphicData>
                  </a:graphic>
                </wp:inline>
              </w:drawing>
            </w:r>
            <w:r>
              <w:t xml:space="preserve">combine to form </w:t>
            </w:r>
            <w:r>
              <w:rPr>
                <w:noProof/>
                <w:lang w:eastAsia="en-US"/>
              </w:rPr>
              <w:drawing>
                <wp:inline distL="0" distT="0" distB="0" distR="0">
                  <wp:extent cx="745490" cy="430530"/>
                  <wp:effectExtent l="0" t="0" r="0" b="7620"/>
                  <wp:docPr id="1286" name="Picture 47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470"/>
                          <pic:cNvPicPr/>
                        </pic:nvPicPr>
                        <pic:blipFill>
                          <a:blip r:embed="rId116" cstate="print"/>
                          <a:srcRect l="0" t="0" r="0" b="0"/>
                          <a:stretch/>
                        </pic:blipFill>
                        <pic:spPr>
                          <a:xfrm rot="0">
                            <a:off x="0" y="0"/>
                            <a:ext cx="745490" cy="430530"/>
                          </a:xfrm>
                          <a:prstGeom prst="rect"/>
                          <a:ln>
                            <a:noFill/>
                          </a:ln>
                        </pic:spPr>
                      </pic:pic>
                    </a:graphicData>
                  </a:graphic>
                </wp:inline>
              </w:drawing>
            </w:r>
            <w:r>
              <w:t xml:space="preserve">where both atoms have a pseudo helium structure of 2 outer electrons around each atom's nucleus. </w:t>
            </w:r>
          </w:p>
          <w:p>
            <w:pPr>
              <w:pStyle w:val="style157"/>
              <w:rPr/>
            </w:pPr>
          </w:p>
          <w:p>
            <w:pPr>
              <w:pStyle w:val="style157"/>
              <w:numPr>
                <w:ilvl w:val="0"/>
                <w:numId w:val="126"/>
              </w:numPr>
              <w:rPr/>
            </w:pPr>
            <w:r>
              <w:t>Any covalent bond (like H–H) is formed from the mutual attraction of two positive nuclei and negative electrons between them (i.e. effectively '</w:t>
            </w:r>
            <w:r>
              <w:rPr>
                <w:bCs/>
              </w:rPr>
              <w:t>electron sharing</w:t>
            </w:r>
            <w:r>
              <w:t>'). H valency is 1.</w:t>
            </w:r>
          </w:p>
          <w:p>
            <w:pPr>
              <w:pStyle w:val="style157"/>
              <w:rPr/>
            </w:pPr>
            <w:r>
              <w:rPr>
                <w:noProof/>
                <w:lang w:eastAsia="en-US"/>
              </w:rPr>
              <w:drawing>
                <wp:inline distL="0" distT="0" distB="0" distR="0">
                  <wp:extent cx="591820" cy="346075"/>
                  <wp:effectExtent l="0" t="0" r="0" b="0"/>
                  <wp:docPr id="1287" name="Picture 469" descr="http://www.docbrown.info/page04/4_72bond/simpleoxH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Picture 469"/>
                          <pic:cNvPicPr/>
                        </pic:nvPicPr>
                        <pic:blipFill>
                          <a:blip r:embed="rId117" cstate="print"/>
                          <a:srcRect l="0" t="0" r="0" b="0"/>
                          <a:stretch/>
                        </pic:blipFill>
                        <pic:spPr>
                          <a:xfrm rot="0">
                            <a:off x="0" y="0"/>
                            <a:ext cx="591820" cy="346075"/>
                          </a:xfrm>
                          <a:prstGeom prst="rect"/>
                          <a:ln>
                            <a:noFill/>
                          </a:ln>
                        </pic:spPr>
                      </pic:pic>
                    </a:graphicData>
                  </a:graphic>
                </wp:inline>
              </w:drawing>
            </w:r>
            <w:r>
              <w:t xml:space="preserve">simplified 'dot and cross' electronic diagram for the covalently bonded </w:t>
            </w:r>
            <w:r>
              <w:rPr>
                <w:bCs/>
                <w:highlight w:val="yellow"/>
                <w:shd w:val="clear" w:color="auto" w:fill="00ffff"/>
              </w:rPr>
              <w:t>hydrogen</w:t>
            </w:r>
            <w:r>
              <w:rPr>
                <w:highlight w:val="yellow"/>
              </w:rPr>
              <w:t>molecule</w:t>
            </w:r>
          </w:p>
          <w:p>
            <w:pPr>
              <w:pStyle w:val="style157"/>
              <w:numPr>
                <w:ilvl w:val="0"/>
                <w:numId w:val="126"/>
              </w:numPr>
              <w:rPr/>
            </w:pPr>
            <w:r>
              <w:t xml:space="preserve">The hydrogen molecule is held together by the strong hydrogen–hydrogen single covalent bond </w:t>
            </w:r>
            <w:r>
              <w:rPr>
                <w:bCs/>
              </w:rPr>
              <w:t>H–H</w:t>
            </w:r>
            <w:r>
              <w:t xml:space="preserve"> (displayed formula)..</w:t>
            </w:r>
          </w:p>
          <w:p>
            <w:pPr>
              <w:pStyle w:val="style157"/>
              <w:numPr>
                <w:ilvl w:val="0"/>
                <w:numId w:val="126"/>
              </w:numPr>
              <w:rPr/>
            </w:pPr>
            <w:r>
              <w:t xml:space="preserve">Remember, </w:t>
            </w:r>
            <w:r>
              <w:rPr>
                <w:bCs/>
              </w:rPr>
              <w:t>electronically</w:t>
            </w:r>
            <w:r>
              <w:t>, hydrogen is simply 1 and becomes like helium 2, so the hydrogen atoms effectively have a full outer shell in forming the covalent bonds when the atoms share their outer electrons.</w:t>
            </w:r>
          </w:p>
          <w:p>
            <w:pPr>
              <w:pStyle w:val="style157"/>
              <w:rPr/>
            </w:pPr>
            <w:r>
              <w:rPr/>
              <w:pict>
                <v:rect id="1288" fillcolor="#a0a0a0" stroked="f" style="margin-left:0.0pt;margin-top:0.0pt;width:0.0pt;height:1.5pt;mso-wrap-distance-left:0.0pt;mso-wrap-distance-right:0.0pt;visibility:visible;" o:hr="t" o:hralign="center" o:hrstd="t">
                  <v:stroke on="f"/>
                  <v:fill/>
                </v:rect>
              </w:pict>
            </w:r>
          </w:p>
          <w:p>
            <w:pPr>
              <w:pStyle w:val="style157"/>
              <w:rPr>
                <w:b/>
              </w:rPr>
            </w:pPr>
            <w:r>
              <w:rPr>
                <w:b/>
              </w:rPr>
              <w:t>Example 2:  </w:t>
            </w:r>
            <w:r>
              <w:rPr>
                <w:b/>
                <w:shd w:val="clear" w:color="auto" w:fill="00ffff"/>
              </w:rPr>
              <w:t>Covalent Bonding Diagram For CHLORINE</w:t>
            </w:r>
            <w:r>
              <w:rPr>
                <w:b/>
              </w:rPr>
              <w:t xml:space="preserve"> - molecular formula Cl</w:t>
            </w:r>
            <w:r>
              <w:rPr>
                <w:b/>
                <w:vertAlign w:val="subscript"/>
              </w:rPr>
              <w:t>2</w:t>
            </w:r>
          </w:p>
          <w:p>
            <w:pPr>
              <w:pStyle w:val="style157"/>
              <w:numPr>
                <w:ilvl w:val="0"/>
                <w:numId w:val="127"/>
              </w:numPr>
              <w:rPr/>
            </w:pPr>
            <w:r>
              <w:t xml:space="preserve">Two chlorine atoms (2.8.7) form the molecule of the </w:t>
            </w:r>
            <w:r>
              <w:rPr>
                <w:bCs/>
              </w:rPr>
              <w:t xml:space="preserve">element </w:t>
            </w:r>
            <w:bookmarkStart w:id="23" w:name="chlorine"/>
            <w:r>
              <w:rPr>
                <w:bCs/>
              </w:rPr>
              <w:t>chlorine</w:t>
            </w:r>
            <w:bookmarkEnd w:id="23"/>
            <w:r>
              <w:rPr>
                <w:bCs/>
              </w:rPr>
              <w:t xml:space="preserve"> Cl</w:t>
            </w:r>
            <w:r>
              <w:rPr>
                <w:bCs/>
                <w:vertAlign w:val="subscript"/>
              </w:rPr>
              <w:t>2</w:t>
            </w:r>
          </w:p>
          <w:p>
            <w:pPr>
              <w:pStyle w:val="style157"/>
              <w:numPr>
                <w:ilvl w:val="0"/>
                <w:numId w:val="127"/>
              </w:numPr>
              <w:rPr/>
            </w:pPr>
            <w:r>
              <w:rPr>
                <w:bCs/>
              </w:rPr>
              <w:t>Chlorine Cl</w:t>
            </w:r>
            <w:r>
              <w:rPr>
                <w:bCs/>
                <w:vertAlign w:val="subscript"/>
              </w:rPr>
              <w:t>2</w:t>
            </w:r>
            <w:r>
              <w:t xml:space="preserve"> is one electron short of a full outer shell of 8 like argon, so two chlorine atoms share an electron to have full outer shells.</w:t>
            </w:r>
          </w:p>
          <w:p>
            <w:pPr>
              <w:pStyle w:val="style157"/>
              <w:rPr/>
            </w:pPr>
            <w:r>
              <w:rPr>
                <w:noProof/>
                <w:lang w:eastAsia="en-US"/>
              </w:rPr>
              <w:drawing>
                <wp:inline distL="0" distT="0" distB="0" distR="0">
                  <wp:extent cx="683895" cy="645160"/>
                  <wp:effectExtent l="0" t="0" r="1905" b="2540"/>
                  <wp:docPr id="1289" name="Picture 46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Picture 468"/>
                          <pic:cNvPicPr/>
                        </pic:nvPicPr>
                        <pic:blipFill>
                          <a:blip r:embed="rId118" cstate="print"/>
                          <a:srcRect l="0" t="0" r="0" b="0"/>
                          <a:stretch/>
                        </pic:blipFill>
                        <pic:spPr>
                          <a:xfrm rot="0">
                            <a:off x="0" y="0"/>
                            <a:ext cx="683895" cy="645160"/>
                          </a:xfrm>
                          <a:prstGeom prst="rect"/>
                          <a:ln>
                            <a:noFill/>
                          </a:ln>
                        </pic:spPr>
                      </pic:pic>
                    </a:graphicData>
                  </a:graphic>
                </wp:inline>
              </w:drawing>
            </w:r>
            <w:r>
              <w:t xml:space="preserve"> and </w:t>
            </w:r>
            <w:r>
              <w:rPr>
                <w:noProof/>
                <w:lang w:eastAsia="en-US"/>
              </w:rPr>
              <w:drawing>
                <wp:inline distL="0" distT="0" distB="0" distR="0">
                  <wp:extent cx="668655" cy="676275"/>
                  <wp:effectExtent l="0" t="0" r="0" b="9525"/>
                  <wp:docPr id="1290" name="Picture 46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67"/>
                          <pic:cNvPicPr/>
                        </pic:nvPicPr>
                        <pic:blipFill>
                          <a:blip r:embed="rId78" cstate="print"/>
                          <a:srcRect l="0" t="0" r="0" b="0"/>
                          <a:stretch/>
                        </pic:blipFill>
                        <pic:spPr>
                          <a:xfrm rot="0">
                            <a:off x="0" y="0"/>
                            <a:ext cx="668655" cy="676275"/>
                          </a:xfrm>
                          <a:prstGeom prst="rect"/>
                          <a:ln>
                            <a:noFill/>
                          </a:ln>
                        </pic:spPr>
                      </pic:pic>
                    </a:graphicData>
                  </a:graphic>
                </wp:inline>
              </w:drawing>
            </w:r>
            <w:r>
              <w:t xml:space="preserve">combine to form </w:t>
            </w:r>
            <w:r>
              <w:rPr>
                <w:noProof/>
                <w:lang w:eastAsia="en-US"/>
              </w:rPr>
              <w:drawing>
                <wp:inline distL="0" distT="0" distB="0" distR="0">
                  <wp:extent cx="1068070" cy="706755"/>
                  <wp:effectExtent l="0" t="0" r="0" b="0"/>
                  <wp:docPr id="1291" name="Picture 46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Picture 466"/>
                          <pic:cNvPicPr/>
                        </pic:nvPicPr>
                        <pic:blipFill>
                          <a:blip r:embed="rId119" cstate="print"/>
                          <a:srcRect l="0" t="0" r="0" b="0"/>
                          <a:stretch/>
                        </pic:blipFill>
                        <pic:spPr>
                          <a:xfrm rot="0">
                            <a:off x="0" y="0"/>
                            <a:ext cx="1068070" cy="706755"/>
                          </a:xfrm>
                          <a:prstGeom prst="rect"/>
                          <a:ln>
                            <a:noFill/>
                          </a:ln>
                        </pic:spPr>
                      </pic:pic>
                    </a:graphicData>
                  </a:graphic>
                </wp:inline>
              </w:drawing>
            </w:r>
            <w:r>
              <w:t>where both atoms have a pseudo argon structure of 8 outer electrons around each atom.</w:t>
            </w:r>
          </w:p>
          <w:p>
            <w:pPr>
              <w:pStyle w:val="style157"/>
              <w:rPr/>
            </w:pPr>
          </w:p>
          <w:p>
            <w:pPr>
              <w:pStyle w:val="style157"/>
              <w:rPr/>
            </w:pPr>
            <w:r>
              <w:rPr>
                <w:noProof/>
                <w:lang w:eastAsia="en-US"/>
              </w:rPr>
              <w:drawing>
                <wp:inline distL="0" distT="0" distB="0" distR="0">
                  <wp:extent cx="1068070" cy="622300"/>
                  <wp:effectExtent l="0" t="0" r="0" b="6350"/>
                  <wp:docPr id="1292" name="Picture 465" descr="http://www.docbrown.info/page04/4_72bond/simpleoxCl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Picture 465"/>
                          <pic:cNvPicPr/>
                        </pic:nvPicPr>
                        <pic:blipFill>
                          <a:blip r:embed="rId120" cstate="print"/>
                          <a:srcRect l="0" t="0" r="0" b="0"/>
                          <a:stretch/>
                        </pic:blipFill>
                        <pic:spPr>
                          <a:xfrm rot="0">
                            <a:off x="0" y="0"/>
                            <a:ext cx="1068070" cy="622300"/>
                          </a:xfrm>
                          <a:prstGeom prst="rect"/>
                          <a:ln>
                            <a:noFill/>
                          </a:ln>
                        </pic:spPr>
                      </pic:pic>
                    </a:graphicData>
                  </a:graphic>
                </wp:inline>
              </w:drawing>
            </w:r>
            <w:r>
              <w:t xml:space="preserve">simplified 'dot and cross' electronic diagram for the covalently bonded </w:t>
            </w:r>
            <w:r>
              <w:rPr>
                <w:bCs/>
                <w:shd w:val="clear" w:color="auto" w:fill="00ffff"/>
              </w:rPr>
              <w:t>chlorine</w:t>
            </w:r>
            <w:r>
              <w:t xml:space="preserve"> molecule.</w:t>
            </w:r>
          </w:p>
          <w:p>
            <w:pPr>
              <w:pStyle w:val="style157"/>
              <w:rPr/>
            </w:pPr>
          </w:p>
          <w:p>
            <w:pPr>
              <w:pStyle w:val="style157"/>
              <w:numPr>
                <w:ilvl w:val="0"/>
                <w:numId w:val="128"/>
              </w:numPr>
              <w:rPr/>
            </w:pPr>
            <w:r>
              <w:t xml:space="preserve">The chlorine molecule is held together by the strong chlorine–chlorine single covalent bond from sharing outer electrons,  </w:t>
            </w:r>
            <w:r>
              <w:rPr>
                <w:bCs/>
              </w:rPr>
              <w:t>Cl–Cl</w:t>
            </w:r>
            <w:r>
              <w:t xml:space="preserve"> (displayed formula).</w:t>
            </w:r>
          </w:p>
          <w:p>
            <w:pPr>
              <w:pStyle w:val="style157"/>
              <w:rPr/>
            </w:pPr>
            <w:r>
              <w:rPr>
                <w:noProof/>
                <w:lang w:eastAsia="en-US"/>
              </w:rPr>
              <w:drawing>
                <wp:anchor distT="0" distB="0" distL="0" distR="0" simplePos="false" relativeHeight="4" behindDoc="false" locked="false" layoutInCell="true" allowOverlap="false">
                  <wp:simplePos x="0" y="0"/>
                  <wp:positionH relativeFrom="column">
                    <wp:align>left</wp:align>
                  </wp:positionH>
                  <wp:positionV relativeFrom="line">
                    <wp:posOffset>0</wp:posOffset>
                  </wp:positionV>
                  <wp:extent cx="1095375" cy="1295400"/>
                  <wp:effectExtent l="0" t="0" r="9525" b="0"/>
                  <wp:wrapSquare wrapText="bothSides"/>
                  <wp:docPr id="1293" name="Picture 489"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Picture 489"/>
                          <pic:cNvPicPr/>
                        </pic:nvPicPr>
                        <pic:blipFill>
                          <a:blip r:embed="rId121" cstate="print"/>
                          <a:srcRect l="0" t="0" r="0" b="0"/>
                          <a:stretch/>
                        </pic:blipFill>
                        <pic:spPr>
                          <a:xfrm rot="0">
                            <a:off x="0" y="0"/>
                            <a:ext cx="1095375" cy="1295400"/>
                          </a:xfrm>
                          <a:prstGeom prst="rect"/>
                          <a:ln>
                            <a:noFill/>
                          </a:ln>
                        </pic:spPr>
                      </pic:pic>
                    </a:graphicData>
                  </a:graphic>
                </wp:anchor>
              </w:drawing>
            </w:r>
            <w:r>
              <w:rPr>
                <w:bCs/>
              </w:rPr>
              <w:t>Electronically</w:t>
            </w:r>
            <w:r>
              <w:t>, both chlorines (2.8.7) become like argon (2.8.8), so the chlorine atoms effectively have a full outer shell in forming the covalent bonds when the atoms share their outer electrons.</w:t>
            </w:r>
          </w:p>
          <w:p>
            <w:pPr>
              <w:pStyle w:val="style157"/>
              <w:rPr/>
            </w:pPr>
            <w:r>
              <w:t>All the other halogens would be similar e.g. F</w:t>
            </w:r>
            <w:r>
              <w:rPr>
                <w:vertAlign w:val="subscript"/>
              </w:rPr>
              <w:t>2</w:t>
            </w:r>
            <w:r>
              <w:t>, Br</w:t>
            </w:r>
            <w:r>
              <w:rPr>
                <w:vertAlign w:val="subscript"/>
              </w:rPr>
              <w:t>2</w:t>
            </w:r>
            <w:r>
              <w:t xml:space="preserve"> and I</w:t>
            </w:r>
            <w:r>
              <w:rPr>
                <w:vertAlign w:val="subscript"/>
              </w:rPr>
              <w:t xml:space="preserve">2 </w:t>
            </w:r>
            <w:r>
              <w:t>etc.</w:t>
            </w:r>
          </w:p>
          <w:p>
            <w:pPr>
              <w:pStyle w:val="style157"/>
              <w:rPr/>
            </w:pPr>
            <w:r>
              <w:t>Here the valency of halogens like chlorine is 1.</w:t>
            </w:r>
          </w:p>
          <w:p>
            <w:pPr>
              <w:pStyle w:val="style157"/>
              <w:rPr/>
            </w:pPr>
          </w:p>
          <w:p>
            <w:pPr>
              <w:pStyle w:val="style157"/>
              <w:rPr/>
            </w:pPr>
          </w:p>
          <w:p>
            <w:pPr>
              <w:pStyle w:val="style157"/>
              <w:rPr/>
            </w:pPr>
          </w:p>
          <w:p>
            <w:pPr>
              <w:pStyle w:val="style157"/>
              <w:rPr/>
            </w:pPr>
            <w:r>
              <w:rPr>
                <w:noProof/>
                <w:lang w:eastAsia="en-US"/>
              </w:rPr>
              <w:drawing>
                <wp:inline distL="0" distT="0" distB="0" distR="0">
                  <wp:extent cx="1939460" cy="943160"/>
                  <wp:effectExtent l="0" t="0" r="3810" b="9525"/>
                  <wp:docPr id="1294" name="Picture 464" descr="http://www.docbrown.info/page04/4_72bond/full_ox_cov_Cl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Picture 464"/>
                          <pic:cNvPicPr/>
                        </pic:nvPicPr>
                        <pic:blipFill>
                          <a:blip r:embed="rId122" cstate="print"/>
                          <a:srcRect l="0" t="0" r="0" b="0"/>
                          <a:stretch/>
                        </pic:blipFill>
                        <pic:spPr>
                          <a:xfrm rot="0">
                            <a:off x="0" y="0"/>
                            <a:ext cx="1939460" cy="943160"/>
                          </a:xfrm>
                          <a:prstGeom prst="rect"/>
                          <a:ln>
                            <a:noFill/>
                          </a:ln>
                        </pic:spPr>
                      </pic:pic>
                    </a:graphicData>
                  </a:graphic>
                </wp:inline>
              </w:drawing>
            </w:r>
            <w:r>
              <w:t>covalent bonding in the chlorine molecule.</w:t>
            </w:r>
          </w:p>
          <w:p>
            <w:pPr>
              <w:pStyle w:val="style157"/>
              <w:rPr>
                <w:bCs/>
              </w:rPr>
            </w:pPr>
            <w:r>
              <w:rPr/>
              <w:fldChar w:fldCharType="begin"/>
            </w:r>
            <w:r>
              <w:instrText xml:space="preserve"> HYPERLINK "http://www.docbrown.info/page04/4_72bond3.htm" </w:instrText>
            </w:r>
            <w:r>
              <w:rPr/>
              <w:fldChar w:fldCharType="separate"/>
            </w:r>
            <w:r>
              <w:rPr/>
              <w:fldChar w:fldCharType="end"/>
            </w:r>
          </w:p>
          <w:p>
            <w:pPr>
              <w:pStyle w:val="style157"/>
              <w:rPr/>
            </w:pPr>
            <w:r>
              <w:rPr/>
              <w:pict>
                <v:rect id="1295" fillcolor="#a0a0a0" stroked="f" style="margin-left:0.0pt;margin-top:0.0pt;width:0.0pt;height:1.5pt;mso-wrap-distance-left:0.0pt;mso-wrap-distance-right:0.0pt;visibility:visible;" o:hr="t" o:hralign="center" o:hrstd="t">
                  <v:stroke on="f"/>
                  <v:fill/>
                </v:rect>
              </w:pict>
            </w:r>
          </w:p>
          <w:bookmarkStart w:id="24" w:name="Example_3"/>
          <w:p>
            <w:pPr>
              <w:pStyle w:val="style157"/>
              <w:rPr>
                <w:b/>
              </w:rPr>
            </w:pPr>
            <w:r>
              <w:rPr>
                <w:b/>
              </w:rPr>
              <w:t>Example 3</w:t>
            </w:r>
            <w:bookmarkEnd w:id="24"/>
            <w:r>
              <w:rPr>
                <w:b/>
              </w:rPr>
              <w:t xml:space="preserve">:  </w:t>
            </w:r>
            <w:r>
              <w:rPr>
                <w:b/>
                <w:shd w:val="clear" w:color="auto" w:fill="00ffff"/>
              </w:rPr>
              <w:t>Covalent Bonding Diagram For HYDROGEN CHLORIDE</w:t>
            </w:r>
            <w:r>
              <w:rPr>
                <w:b/>
              </w:rPr>
              <w:t xml:space="preserve"> - molecular formula HCl.</w:t>
            </w:r>
          </w:p>
          <w:p>
            <w:pPr>
              <w:pStyle w:val="style157"/>
              <w:rPr/>
            </w:pPr>
          </w:p>
          <w:p>
            <w:pPr>
              <w:pStyle w:val="style157"/>
              <w:numPr>
                <w:ilvl w:val="0"/>
                <w:numId w:val="128"/>
              </w:numPr>
              <w:rPr/>
            </w:pPr>
            <w:r>
              <w:t xml:space="preserve">One atom of hydrogen (1) combines with one atom of chlorine (2.8.7) to form the molecule of the </w:t>
            </w:r>
            <w:r>
              <w:rPr>
                <w:bCs/>
              </w:rPr>
              <w:t>compound hydrogen chloride HCl.</w:t>
            </w:r>
          </w:p>
          <w:p>
            <w:pPr>
              <w:pStyle w:val="style157"/>
              <w:numPr>
                <w:ilvl w:val="0"/>
                <w:numId w:val="128"/>
              </w:numPr>
              <w:rPr/>
            </w:pPr>
            <w:r>
              <w:t xml:space="preserve">Both </w:t>
            </w:r>
            <w:r>
              <w:rPr>
                <w:bCs/>
              </w:rPr>
              <w:t>hydrogen</w:t>
            </w:r>
            <w:r>
              <w:t xml:space="preserve"> and </w:t>
            </w:r>
            <w:r>
              <w:rPr>
                <w:bCs/>
              </w:rPr>
              <w:t>chlorine</w:t>
            </w:r>
            <w:r>
              <w:t xml:space="preserve"> have one electron short of a full outer shell (2 for H, 8 for Cl), so both atoms share an electron to have full outer shells.</w:t>
            </w:r>
          </w:p>
          <w:p>
            <w:pPr>
              <w:pStyle w:val="style157"/>
              <w:rPr/>
            </w:pPr>
            <w:r>
              <w:rPr>
                <w:bCs/>
                <w:noProof/>
                <w:lang w:eastAsia="en-US"/>
              </w:rPr>
              <w:drawing>
                <wp:inline distL="0" distT="0" distB="0" distR="0">
                  <wp:extent cx="438150" cy="438150"/>
                  <wp:effectExtent l="0" t="0" r="0" b="0"/>
                  <wp:docPr id="1296" name="Picture 46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463"/>
                          <pic:cNvPicPr/>
                        </pic:nvPicPr>
                        <pic:blipFill>
                          <a:blip r:embed="rId114" cstate="print"/>
                          <a:srcRect l="0" t="0" r="0" b="0"/>
                          <a:stretch/>
                        </pic:blipFill>
                        <pic:spPr>
                          <a:xfrm rot="0">
                            <a:off x="0" y="0"/>
                            <a:ext cx="438150" cy="438150"/>
                          </a:xfrm>
                          <a:prstGeom prst="rect"/>
                          <a:ln>
                            <a:noFill/>
                          </a:ln>
                        </pic:spPr>
                      </pic:pic>
                    </a:graphicData>
                  </a:graphic>
                </wp:inline>
              </w:drawing>
            </w:r>
            <w:r>
              <w:rPr>
                <w:bCs/>
              </w:rPr>
              <w:t> </w:t>
            </w:r>
            <w:r>
              <w:t xml:space="preserve">and </w:t>
            </w:r>
            <w:r>
              <w:rPr>
                <w:noProof/>
                <w:lang w:eastAsia="en-US"/>
              </w:rPr>
              <w:drawing>
                <wp:inline distL="0" distT="0" distB="0" distR="0">
                  <wp:extent cx="668655" cy="676275"/>
                  <wp:effectExtent l="0" t="0" r="0" b="9525"/>
                  <wp:docPr id="1297" name="Picture 46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62"/>
                          <pic:cNvPicPr/>
                        </pic:nvPicPr>
                        <pic:blipFill>
                          <a:blip r:embed="rId78" cstate="print"/>
                          <a:srcRect l="0" t="0" r="0" b="0"/>
                          <a:stretch/>
                        </pic:blipFill>
                        <pic:spPr>
                          <a:xfrm rot="0">
                            <a:off x="0" y="0"/>
                            <a:ext cx="668655" cy="676275"/>
                          </a:xfrm>
                          <a:prstGeom prst="rect"/>
                          <a:ln>
                            <a:noFill/>
                          </a:ln>
                        </pic:spPr>
                      </pic:pic>
                    </a:graphicData>
                  </a:graphic>
                </wp:inline>
              </w:drawing>
            </w:r>
            <w:r>
              <w:t xml:space="preserve">combine to form </w:t>
            </w:r>
            <w:r>
              <w:rPr>
                <w:noProof/>
                <w:lang w:eastAsia="en-US"/>
              </w:rPr>
              <w:drawing>
                <wp:inline distL="0" distT="0" distB="0" distR="0">
                  <wp:extent cx="891540" cy="676275"/>
                  <wp:effectExtent l="0" t="0" r="3810" b="9525"/>
                  <wp:docPr id="1298" name="Picture 46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Picture 461"/>
                          <pic:cNvPicPr/>
                        </pic:nvPicPr>
                        <pic:blipFill>
                          <a:blip r:embed="rId123" cstate="print"/>
                          <a:srcRect l="0" t="0" r="0" b="0"/>
                          <a:stretch/>
                        </pic:blipFill>
                        <pic:spPr>
                          <a:xfrm rot="0">
                            <a:off x="0" y="0"/>
                            <a:ext cx="891540" cy="676275"/>
                          </a:xfrm>
                          <a:prstGeom prst="rect"/>
                          <a:ln>
                            <a:noFill/>
                          </a:ln>
                        </pic:spPr>
                      </pic:pic>
                    </a:graphicData>
                  </a:graphic>
                </wp:inline>
              </w:drawing>
            </w:r>
            <w:r>
              <w:t>where hydrogen is electronically like helium (2) and chlorine like argon (2.8.8).</w:t>
            </w:r>
          </w:p>
          <w:p>
            <w:pPr>
              <w:pStyle w:val="style157"/>
              <w:rPr/>
            </w:pPr>
          </w:p>
          <w:p>
            <w:pPr>
              <w:pStyle w:val="style157"/>
              <w:numPr>
                <w:ilvl w:val="0"/>
                <w:numId w:val="129"/>
              </w:numPr>
              <w:rPr/>
            </w:pPr>
            <w:r>
              <w:t xml:space="preserve">The hydrogen chloride molecule is held together by the strong hydrogen–chlorine single covalent bond by sharing electrons, </w:t>
            </w:r>
            <w:r>
              <w:rPr>
                <w:bCs/>
              </w:rPr>
              <w:t>H–Cl</w:t>
            </w:r>
            <w:r>
              <w:t xml:space="preserve"> (displayed formula).</w:t>
            </w:r>
          </w:p>
          <w:p>
            <w:pPr>
              <w:pStyle w:val="style157"/>
              <w:numPr>
                <w:ilvl w:val="0"/>
                <w:numId w:val="129"/>
              </w:numPr>
              <w:rPr/>
            </w:pPr>
            <w:r>
              <w:rPr>
                <w:bCs/>
              </w:rPr>
              <w:t>Electronically</w:t>
            </w:r>
            <w:r>
              <w:t xml:space="preserve">, hydrogen (1) becomes like helium (2) and chlorine (2.8.7) becomes like argon (2.8.8), so the hydrogen and chlorine atoms effectively have full outer shells in forming the covalent bonds when the atoms share their outer electrons. </w:t>
            </w:r>
          </w:p>
          <w:p>
            <w:pPr>
              <w:pStyle w:val="style157"/>
              <w:numPr>
                <w:ilvl w:val="0"/>
                <w:numId w:val="129"/>
              </w:numPr>
              <w:rPr/>
            </w:pPr>
            <w:r>
              <w:t>Only the outer shells of electrons are involved in the covalent bonding here.</w:t>
            </w:r>
          </w:p>
          <w:p>
            <w:pPr>
              <w:pStyle w:val="style157"/>
              <w:rPr/>
            </w:pPr>
            <w:r>
              <w:rPr>
                <w:noProof/>
                <w:lang w:eastAsia="en-US"/>
              </w:rPr>
              <w:drawing>
                <wp:inline distL="0" distT="0" distB="0" distR="0">
                  <wp:extent cx="829944" cy="607060"/>
                  <wp:effectExtent l="0" t="0" r="8255" b="2540"/>
                  <wp:docPr id="1299" name="Picture 460" descr="http://www.docbrown.info/page04/4_72bond/simpleoxHC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460"/>
                          <pic:cNvPicPr/>
                        </pic:nvPicPr>
                        <pic:blipFill>
                          <a:blip r:embed="rId124" cstate="print"/>
                          <a:srcRect l="0" t="0" r="0" b="0"/>
                          <a:stretch/>
                        </pic:blipFill>
                        <pic:spPr>
                          <a:xfrm rot="0">
                            <a:off x="0" y="0"/>
                            <a:ext cx="829944" cy="607060"/>
                          </a:xfrm>
                          <a:prstGeom prst="rect"/>
                          <a:ln>
                            <a:noFill/>
                          </a:ln>
                        </pic:spPr>
                      </pic:pic>
                    </a:graphicData>
                  </a:graphic>
                </wp:inline>
              </w:drawing>
            </w:r>
          </w:p>
          <w:p>
            <w:pPr>
              <w:pStyle w:val="style157"/>
              <w:rPr/>
            </w:pPr>
            <w:r>
              <w:rPr>
                <w:noProof/>
                <w:lang w:eastAsia="en-US"/>
              </w:rPr>
              <w:drawing>
                <wp:inline distL="0" distT="0" distB="0" distR="0">
                  <wp:extent cx="1713229" cy="1544320"/>
                  <wp:effectExtent l="0" t="0" r="1270" b="0"/>
                  <wp:docPr id="1300" name="Picture 459" descr="http://www.docbrown.info/page04/4_72bond/full_ox_cov_HC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Picture 459"/>
                          <pic:cNvPicPr/>
                        </pic:nvPicPr>
                        <pic:blipFill>
                          <a:blip r:embed="rId125" cstate="print"/>
                          <a:srcRect l="0" t="0" r="0" b="0"/>
                          <a:stretch/>
                        </pic:blipFill>
                        <pic:spPr>
                          <a:xfrm rot="0">
                            <a:off x="0" y="0"/>
                            <a:ext cx="1713229" cy="1544320"/>
                          </a:xfrm>
                          <a:prstGeom prst="rect"/>
                          <a:ln>
                            <a:noFill/>
                          </a:ln>
                        </pic:spPr>
                      </pic:pic>
                    </a:graphicData>
                  </a:graphic>
                </wp:inline>
              </w:drawing>
            </w:r>
            <w:r>
              <w:t>The electronic dot &amp; cross Lewis diagrams for covalent bonding in hydrogen chloride.</w:t>
            </w:r>
          </w:p>
          <w:p>
            <w:pPr>
              <w:pStyle w:val="style157"/>
              <w:rPr/>
            </w:pPr>
          </w:p>
          <w:p>
            <w:pPr>
              <w:pStyle w:val="style157"/>
              <w:numPr>
                <w:ilvl w:val="0"/>
                <w:numId w:val="130"/>
              </w:numPr>
              <w:rPr/>
            </w:pPr>
            <w:r>
              <w:t>All the other hydrogen halides will be similar e.g. hydrogen fluoride HF, hydrogen bromide HBr and hydrogen iodide HI.</w:t>
            </w:r>
          </w:p>
          <w:p>
            <w:pPr>
              <w:pStyle w:val="style157"/>
              <w:rPr/>
            </w:pPr>
            <w:r>
              <w:rPr>
                <w:bCs/>
                <w:color w:val="ff0000"/>
                <w:u w:val="dash"/>
              </w:rPr>
              <w:t>Note:</w:t>
            </w:r>
            <w:r>
              <w:rPr>
                <w:rFonts w:ascii="Consolas" w:cs="Consolas" w:hAnsi="Consolas"/>
              </w:rPr>
              <w:t>Hydrogen chloride gas is a true covalent substance consisting of small HCl molecules.</w:t>
            </w:r>
          </w:p>
          <w:p>
            <w:pPr>
              <w:pStyle w:val="style157"/>
              <w:numPr>
                <w:ilvl w:val="0"/>
                <w:numId w:val="130"/>
              </w:numPr>
              <w:rPr/>
            </w:pPr>
            <w:r>
              <w:t>If the gas is dissolved in a hydrocarbon solvent like hexane or methylbenzene it remains as HCl molecules and because there are no ions present, the solution does not conduct electricity.</w:t>
            </w:r>
          </w:p>
          <w:p>
            <w:pPr>
              <w:pStyle w:val="style157"/>
              <w:numPr>
                <w:ilvl w:val="0"/>
                <w:numId w:val="130"/>
              </w:numPr>
              <w:rPr/>
            </w:pPr>
            <w:r>
              <w:t xml:space="preserve"> However, if hydrogen chloride gas is dissolved in water, things are very different and the </w:t>
            </w:r>
            <w:r>
              <w:rPr>
                <w:bCs/>
              </w:rPr>
              <w:t>HCl molecules split into ions</w:t>
            </w:r>
            <w:r>
              <w:t xml:space="preserve">. </w:t>
            </w:r>
            <w:r>
              <w:rPr>
                <w:bCs/>
              </w:rPr>
              <w:t>Hydrochloric acid</w:t>
            </w:r>
            <w:r>
              <w:t xml:space="preserve"> is formed which consists of a solution of </w:t>
            </w:r>
            <w:r>
              <w:rPr>
                <w:bCs/>
              </w:rPr>
              <w:t>hydrogen ions</w:t>
            </w:r>
            <w:r>
              <w:t xml:space="preserve"> (</w:t>
            </w:r>
            <w:r>
              <w:rPr>
                <w:bCs/>
              </w:rPr>
              <w:t>H</w:t>
            </w:r>
            <w:r>
              <w:rPr>
                <w:bCs/>
                <w:vertAlign w:val="superscript"/>
              </w:rPr>
              <w:t>+</w:t>
            </w:r>
            <w:r>
              <w:t xml:space="preserve">) and </w:t>
            </w:r>
            <w:r>
              <w:rPr>
                <w:bCs/>
              </w:rPr>
              <w:t>chloride ions</w:t>
            </w:r>
            <w:r>
              <w:t xml:space="preserve"> (</w:t>
            </w:r>
            <w:r>
              <w:rPr>
                <w:bCs/>
              </w:rPr>
              <w:t>Cl</w:t>
            </w:r>
            <w:r>
              <w:rPr>
                <w:bCs/>
                <w:vertAlign w:val="superscript"/>
              </w:rPr>
              <w:t>–</w:t>
            </w:r>
            <w:r>
              <w:t xml:space="preserve">). </w:t>
            </w:r>
          </w:p>
          <w:p>
            <w:pPr>
              <w:pStyle w:val="style157"/>
              <w:numPr>
                <w:ilvl w:val="0"/>
                <w:numId w:val="130"/>
              </w:numPr>
              <w:rPr/>
            </w:pPr>
            <w:r>
              <w:t>The solution then conducts electricity and passage of a d.c. current causes electrolysis to take place forming hydrogen and chlorine.</w:t>
            </w:r>
          </w:p>
          <w:p>
            <w:pPr>
              <w:pStyle w:val="style157"/>
              <w:rPr/>
            </w:pPr>
          </w:p>
          <w:bookmarkStart w:id="25" w:name="Example_4"/>
          <w:p>
            <w:pPr>
              <w:pStyle w:val="style157"/>
              <w:rPr>
                <w:b/>
              </w:rPr>
            </w:pPr>
            <w:r>
              <w:rPr>
                <w:b/>
              </w:rPr>
              <w:t>Example 4</w:t>
            </w:r>
            <w:bookmarkEnd w:id="25"/>
            <w:r>
              <w:rPr>
                <w:b/>
              </w:rPr>
              <w:t xml:space="preserve">:  </w:t>
            </w:r>
            <w:r>
              <w:rPr>
                <w:b/>
                <w:shd w:val="clear" w:color="auto" w:fill="00ffff"/>
              </w:rPr>
              <w:t>Covalent Bonding Diagram For WATER</w:t>
            </w:r>
          </w:p>
          <w:p>
            <w:pPr>
              <w:pStyle w:val="style157"/>
              <w:numPr>
                <w:ilvl w:val="0"/>
                <w:numId w:val="131"/>
              </w:numPr>
              <w:rPr/>
            </w:pPr>
            <w:r>
              <w:t xml:space="preserve">Two atoms of hydrogen (1) combine with one atom of oxygen (2.6) to form the molecule of the </w:t>
            </w:r>
            <w:r>
              <w:rPr>
                <w:bCs/>
              </w:rPr>
              <w:t>compound water H</w:t>
            </w:r>
            <w:r>
              <w:rPr>
                <w:bCs/>
                <w:vertAlign w:val="subscript"/>
              </w:rPr>
              <w:t>2</w:t>
            </w:r>
            <w:r>
              <w:rPr>
                <w:bCs/>
              </w:rPr>
              <w:t>O.</w:t>
            </w:r>
          </w:p>
          <w:p>
            <w:pPr>
              <w:pStyle w:val="style157"/>
              <w:numPr>
                <w:ilvl w:val="0"/>
                <w:numId w:val="131"/>
              </w:numPr>
              <w:rPr/>
            </w:pPr>
            <w:r>
              <w:rPr>
                <w:bCs/>
              </w:rPr>
              <w:t>Hydrogen</w:t>
            </w:r>
            <w:r>
              <w:t xml:space="preserve"> is one electron short of a full shell, </w:t>
            </w:r>
            <w:r>
              <w:rPr>
                <w:bCs/>
              </w:rPr>
              <w:t>oxygen</w:t>
            </w:r>
            <w:r>
              <w:t xml:space="preserve"> is two electrons short of a full outer shell of 8, so two hydrogen atoms share their electrons with the six outer electrons of oxygen, so all three atoms now have a full outer shell.</w:t>
            </w:r>
          </w:p>
          <w:p>
            <w:pPr>
              <w:pStyle w:val="style157"/>
              <w:rPr/>
            </w:pPr>
            <w:r>
              <w:rPr>
                <w:bCs/>
                <w:noProof/>
                <w:lang w:eastAsia="en-US"/>
              </w:rPr>
              <w:drawing>
                <wp:inline distL="0" distT="0" distB="0" distR="0">
                  <wp:extent cx="438150" cy="438150"/>
                  <wp:effectExtent l="0" t="0" r="0" b="0"/>
                  <wp:docPr id="1301" name="Picture 45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458"/>
                          <pic:cNvPicPr/>
                        </pic:nvPicPr>
                        <pic:blipFill>
                          <a:blip r:embed="rId114" cstate="print"/>
                          <a:srcRect l="0" t="0" r="0" b="0"/>
                          <a:stretch/>
                        </pic:blipFill>
                        <pic:spPr>
                          <a:xfrm rot="0">
                            <a:off x="0" y="0"/>
                            <a:ext cx="438150" cy="438150"/>
                          </a:xfrm>
                          <a:prstGeom prst="rect"/>
                          <a:ln>
                            <a:noFill/>
                          </a:ln>
                        </pic:spPr>
                      </pic:pic>
                    </a:graphicData>
                  </a:graphic>
                </wp:inline>
              </w:drawing>
            </w:r>
            <w:r>
              <w:rPr>
                <w:bCs/>
              </w:rPr>
              <w:t> </w:t>
            </w:r>
            <w:r>
              <w:t xml:space="preserve">and </w:t>
            </w:r>
            <w:r>
              <w:rPr>
                <w:noProof/>
                <w:lang w:eastAsia="en-US"/>
              </w:rPr>
              <w:drawing>
                <wp:inline distL="0" distT="0" distB="0" distR="0">
                  <wp:extent cx="438150" cy="438150"/>
                  <wp:effectExtent l="0" t="0" r="0" b="0"/>
                  <wp:docPr id="1302" name="Picture 457"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457"/>
                          <pic:cNvPicPr/>
                        </pic:nvPicPr>
                        <pic:blipFill>
                          <a:blip r:embed="rId114" cstate="print"/>
                          <a:srcRect l="0" t="0" r="0" b="0"/>
                          <a:stretch/>
                        </pic:blipFill>
                        <pic:spPr>
                          <a:xfrm rot="0">
                            <a:off x="0" y="0"/>
                            <a:ext cx="438150" cy="438150"/>
                          </a:xfrm>
                          <a:prstGeom prst="rect"/>
                          <a:ln>
                            <a:noFill/>
                          </a:ln>
                        </pic:spPr>
                      </pic:pic>
                    </a:graphicData>
                  </a:graphic>
                </wp:inline>
              </w:drawing>
            </w:r>
            <w:r>
              <w:t xml:space="preserve">and </w:t>
            </w:r>
            <w:r>
              <w:rPr>
                <w:noProof/>
                <w:lang w:eastAsia="en-US"/>
              </w:rPr>
              <w:drawing>
                <wp:inline distL="0" distT="0" distB="0" distR="0">
                  <wp:extent cx="676275" cy="676275"/>
                  <wp:effectExtent l="0" t="0" r="9525" b="9525"/>
                  <wp:docPr id="1303" name="Picture 45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456"/>
                          <pic:cNvPicPr/>
                        </pic:nvPicPr>
                        <pic:blipFill>
                          <a:blip r:embed="rId92" cstate="print"/>
                          <a:srcRect l="0" t="0" r="0" b="0"/>
                          <a:stretch/>
                        </pic:blipFill>
                        <pic:spPr>
                          <a:xfrm rot="0">
                            <a:off x="0" y="0"/>
                            <a:ext cx="676275" cy="676275"/>
                          </a:xfrm>
                          <a:prstGeom prst="rect"/>
                          <a:ln>
                            <a:noFill/>
                          </a:ln>
                        </pic:spPr>
                      </pic:pic>
                    </a:graphicData>
                  </a:graphic>
                </wp:inline>
              </w:drawing>
            </w:r>
            <w:r>
              <w:t xml:space="preserve">combine to form </w:t>
            </w:r>
            <w:r>
              <w:rPr>
                <w:noProof/>
                <w:lang w:eastAsia="en-US"/>
              </w:rPr>
              <w:drawing>
                <wp:inline distL="0" distT="0" distB="0" distR="0">
                  <wp:extent cx="891540" cy="875665"/>
                  <wp:effectExtent l="0" t="0" r="3810" b="635"/>
                  <wp:docPr id="1304" name="Picture 45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455"/>
                          <pic:cNvPicPr/>
                        </pic:nvPicPr>
                        <pic:blipFill>
                          <a:blip r:embed="rId108" cstate="print"/>
                          <a:srcRect l="0" t="0" r="0" b="0"/>
                          <a:stretch/>
                        </pic:blipFill>
                        <pic:spPr>
                          <a:xfrm rot="0">
                            <a:off x="0" y="0"/>
                            <a:ext cx="891540" cy="875665"/>
                          </a:xfrm>
                          <a:prstGeom prst="rect"/>
                          <a:ln>
                            <a:noFill/>
                          </a:ln>
                        </pic:spPr>
                      </pic:pic>
                    </a:graphicData>
                  </a:graphic>
                </wp:inline>
              </w:drawing>
            </w:r>
            <w:r>
              <w:t>so that the hydrogen atoms are electronically like helium and the oxygen atom becomes like neon (2.</w:t>
            </w:r>
            <w:r>
              <w:rPr>
                <w:bCs/>
              </w:rPr>
              <w:t>8</w:t>
            </w:r>
            <w:r>
              <w:t xml:space="preserve">, but only the </w:t>
            </w:r>
            <w:r>
              <w:rPr>
                <w:bCs/>
              </w:rPr>
              <w:t>outer</w:t>
            </w:r>
            <w:r>
              <w:t xml:space="preserve"> shell of oxygen's electrons are shown).</w:t>
            </w:r>
          </w:p>
          <w:p>
            <w:pPr>
              <w:pStyle w:val="style157"/>
              <w:rPr/>
            </w:pPr>
          </w:p>
          <w:p>
            <w:pPr>
              <w:pStyle w:val="style157"/>
              <w:numPr>
                <w:ilvl w:val="0"/>
                <w:numId w:val="132"/>
              </w:numPr>
              <w:rPr/>
            </w:pPr>
            <w:r>
              <w:rPr>
                <w:bCs/>
              </w:rPr>
              <w:t>Electronically</w:t>
            </w:r>
            <w:r>
              <w:t>, hydrogen (1) becomes like helium (2) and oxygen (2.6) becomes like neon (2.8), so the hydrogen and oxygen atoms effectively have full outer shells in forming the covalent bonds when the atoms share their outer electrons.</w:t>
            </w:r>
          </w:p>
          <w:p>
            <w:pPr>
              <w:pStyle w:val="style157"/>
              <w:rPr/>
            </w:pPr>
            <w:r>
              <w:rPr>
                <w:noProof/>
                <w:lang w:eastAsia="en-US"/>
              </w:rPr>
              <w:drawing>
                <wp:inline distL="0" distT="0" distB="0" distR="0">
                  <wp:extent cx="760730" cy="829944"/>
                  <wp:effectExtent l="0" t="0" r="1270" b="8255"/>
                  <wp:docPr id="1305" name="Picture 454" descr="http://www.docbrown.info/page04/4_72bond/simpleoxH2O.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Picture 454"/>
                          <pic:cNvPicPr/>
                        </pic:nvPicPr>
                        <pic:blipFill>
                          <a:blip r:embed="rId126" cstate="print"/>
                          <a:srcRect l="0" t="0" r="0" b="0"/>
                          <a:stretch/>
                        </pic:blipFill>
                        <pic:spPr>
                          <a:xfrm rot="0">
                            <a:off x="0" y="0"/>
                            <a:ext cx="760730" cy="829944"/>
                          </a:xfrm>
                          <a:prstGeom prst="rect"/>
                          <a:ln>
                            <a:noFill/>
                          </a:ln>
                        </pic:spPr>
                      </pic:pic>
                    </a:graphicData>
                  </a:graphic>
                </wp:inline>
              </w:drawing>
            </w:r>
          </w:p>
          <w:p>
            <w:pPr>
              <w:pStyle w:val="style157"/>
              <w:rPr/>
            </w:pPr>
            <w:r>
              <w:t>The water molecule is held together by the strong H–O (hydrogen–oxygen) single covalent bonds by sharing electrons.</w:t>
            </w:r>
          </w:p>
          <w:p>
            <w:pPr>
              <w:pStyle w:val="style157"/>
              <w:rPr/>
            </w:pPr>
          </w:p>
          <w:p>
            <w:pPr>
              <w:pStyle w:val="style157"/>
              <w:rPr/>
            </w:pPr>
            <w:r>
              <w:t>Only the outer shell of oxygen's electrons are involved in the covalent bonding here.</w:t>
            </w:r>
          </w:p>
          <w:p>
            <w:pPr>
              <w:pStyle w:val="style157"/>
              <w:numPr>
                <w:ilvl w:val="0"/>
                <w:numId w:val="132"/>
              </w:numPr>
              <w:rPr/>
            </w:pPr>
            <w:r>
              <w:t xml:space="preserve">The molecule can be shown as </w:t>
            </w:r>
            <w:r>
              <w:rPr>
                <w:noProof/>
                <w:lang w:eastAsia="en-US"/>
              </w:rPr>
              <w:drawing>
                <wp:inline distL="0" distT="0" distB="0" distR="0">
                  <wp:extent cx="407694" cy="394577"/>
                  <wp:effectExtent l="0" t="0" r="0" b="5715"/>
                  <wp:docPr id="1306" name="Picture 45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453"/>
                          <pic:cNvPicPr/>
                        </pic:nvPicPr>
                        <pic:blipFill>
                          <a:blip r:embed="rId109" cstate="print"/>
                          <a:srcRect l="0" t="0" r="0" b="0"/>
                          <a:stretch/>
                        </pic:blipFill>
                        <pic:spPr>
                          <a:xfrm rot="0">
                            <a:off x="0" y="0"/>
                            <a:ext cx="407694" cy="394577"/>
                          </a:xfrm>
                          <a:prstGeom prst="rect"/>
                          <a:ln>
                            <a:noFill/>
                          </a:ln>
                        </pic:spPr>
                      </pic:pic>
                    </a:graphicData>
                  </a:graphic>
                </wp:inline>
              </w:drawing>
            </w:r>
            <w:r>
              <w:t>(displayed formula) with two hydrogen – oxygen single covalent bonds (a V or bent shape, the H–O–H bond angle is 105</w:t>
            </w:r>
            <w:r>
              <w:rPr>
                <w:vertAlign w:val="superscript"/>
              </w:rPr>
              <w:t>o</w:t>
            </w:r>
            <w:r>
              <w:t xml:space="preserve">). </w:t>
            </w:r>
          </w:p>
          <w:p>
            <w:pPr>
              <w:pStyle w:val="style157"/>
              <w:numPr>
                <w:ilvl w:val="0"/>
                <w:numId w:val="132"/>
              </w:numPr>
              <w:rPr/>
            </w:pPr>
            <w:r>
              <w:t xml:space="preserve">The two pairs of double dots represent pairs of electrons not involved in the covalent bonding in water. </w:t>
            </w:r>
          </w:p>
          <w:p>
            <w:pPr>
              <w:pStyle w:val="style157"/>
              <w:numPr>
                <w:ilvl w:val="0"/>
                <w:numId w:val="132"/>
              </w:numPr>
              <w:rPr/>
            </w:pPr>
            <w:r>
              <w:t>Hydrogen sulphide will be similar, since sulphur (2.8.6) is in the same Group 6 as oxygen. Valency of oxygen and sulphur is 2 here.</w:t>
            </w:r>
          </w:p>
          <w:p>
            <w:pPr>
              <w:pStyle w:val="style157"/>
              <w:rPr/>
            </w:pPr>
            <w:r>
              <w:rPr>
                <w:noProof/>
                <w:lang w:eastAsia="en-US"/>
              </w:rPr>
              <w:drawing>
                <wp:inline distL="0" distT="0" distB="0" distR="0">
                  <wp:extent cx="1421765" cy="1513840"/>
                  <wp:effectExtent l="0" t="0" r="6985" b="0"/>
                  <wp:docPr id="1307" name="Picture 452" descr="http://www.docbrown.info/page04/4_72bond/full_ox_cov_H2O.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Picture 452"/>
                          <pic:cNvPicPr/>
                        </pic:nvPicPr>
                        <pic:blipFill>
                          <a:blip r:embed="rId127" cstate="print"/>
                          <a:srcRect l="0" t="0" r="0" b="0"/>
                          <a:stretch/>
                        </pic:blipFill>
                        <pic:spPr>
                          <a:xfrm rot="0">
                            <a:off x="0" y="0"/>
                            <a:ext cx="1421765" cy="1513840"/>
                          </a:xfrm>
                          <a:prstGeom prst="rect"/>
                          <a:ln>
                            <a:noFill/>
                          </a:ln>
                        </pic:spPr>
                      </pic:pic>
                    </a:graphicData>
                  </a:graphic>
                </wp:inline>
              </w:drawing>
            </w:r>
            <w:r>
              <w:t>The electronic dot &amp; cross Lewis diagrams for covalent bonding in water</w:t>
            </w:r>
          </w:p>
          <w:p>
            <w:pPr>
              <w:pStyle w:val="style157"/>
              <w:rPr/>
            </w:pPr>
          </w:p>
          <w:p>
            <w:pPr>
              <w:pStyle w:val="style157"/>
              <w:rPr/>
            </w:pPr>
            <w:r>
              <w:rPr/>
              <w:pict>
                <v:rect id="1308" fillcolor="#a0a0a0" stroked="f" style="margin-left:0.0pt;margin-top:0.0pt;width:0.0pt;height:1.5pt;mso-wrap-distance-left:0.0pt;mso-wrap-distance-right:0.0pt;visibility:visible;" o:hr="t" o:hralign="center" o:hrstd="t">
                  <v:stroke on="f"/>
                  <v:fill/>
                </v:rect>
              </w:pict>
            </w:r>
          </w:p>
          <w:bookmarkStart w:id="26" w:name="Example_5"/>
          <w:p>
            <w:pPr>
              <w:pStyle w:val="style157"/>
              <w:rPr>
                <w:b/>
              </w:rPr>
            </w:pPr>
            <w:r>
              <w:rPr>
                <w:b/>
              </w:rPr>
              <w:t>Example 5</w:t>
            </w:r>
            <w:bookmarkEnd w:id="26"/>
            <w:r>
              <w:rPr>
                <w:b/>
              </w:rPr>
              <w:t xml:space="preserve">:  </w:t>
            </w:r>
            <w:r>
              <w:rPr>
                <w:b/>
                <w:shd w:val="clear" w:color="auto" w:fill="00ffff"/>
              </w:rPr>
              <w:t>Covalent Bonding Diagram For AMMONIA</w:t>
            </w:r>
          </w:p>
          <w:p>
            <w:pPr>
              <w:pStyle w:val="style157"/>
              <w:numPr>
                <w:ilvl w:val="0"/>
                <w:numId w:val="133"/>
              </w:numPr>
              <w:rPr/>
            </w:pPr>
            <w:r>
              <w:t xml:space="preserve">Three atoms of hydrogen (1) combine with one atom of nitrogen (2.5) to form the molecule of the </w:t>
            </w:r>
            <w:r>
              <w:rPr>
                <w:bCs/>
              </w:rPr>
              <w:t>compound ammonia NH</w:t>
            </w:r>
            <w:r>
              <w:rPr>
                <w:bCs/>
                <w:vertAlign w:val="subscript"/>
              </w:rPr>
              <w:t>3</w:t>
            </w:r>
          </w:p>
          <w:p>
            <w:pPr>
              <w:pStyle w:val="style157"/>
              <w:numPr>
                <w:ilvl w:val="0"/>
                <w:numId w:val="133"/>
              </w:numPr>
              <w:rPr/>
            </w:pPr>
            <w:r>
              <w:t>Each hydrogen atom is one electron short of a helium structure (full shell) and nitrogen is three electrons short of a full outer shell (of 8), so three hydrogen atoms share their electrons with the five outer electrons of nitrogen, so all four atoms effectively have full outer shells.</w:t>
            </w:r>
          </w:p>
          <w:p>
            <w:pPr>
              <w:pStyle w:val="style157"/>
              <w:rPr/>
            </w:pPr>
            <w:r>
              <w:t xml:space="preserve">three of </w:t>
            </w:r>
            <w:r>
              <w:rPr>
                <w:noProof/>
                <w:lang w:eastAsia="en-US"/>
              </w:rPr>
              <w:drawing>
                <wp:inline distL="0" distT="0" distB="0" distR="0">
                  <wp:extent cx="438150" cy="438150"/>
                  <wp:effectExtent l="0" t="0" r="0" b="0"/>
                  <wp:docPr id="1309" name="Picture 451"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451"/>
                          <pic:cNvPicPr/>
                        </pic:nvPicPr>
                        <pic:blipFill>
                          <a:blip r:embed="rId114" cstate="print"/>
                          <a:srcRect l="0" t="0" r="0" b="0"/>
                          <a:stretch/>
                        </pic:blipFill>
                        <pic:spPr>
                          <a:xfrm rot="0">
                            <a:off x="0" y="0"/>
                            <a:ext cx="438150" cy="438150"/>
                          </a:xfrm>
                          <a:prstGeom prst="rect"/>
                          <a:ln>
                            <a:noFill/>
                          </a:ln>
                        </pic:spPr>
                      </pic:pic>
                    </a:graphicData>
                  </a:graphic>
                </wp:inline>
              </w:drawing>
            </w:r>
            <w:r>
              <w:t xml:space="preserve"> and one </w:t>
            </w:r>
            <w:r>
              <w:rPr>
                <w:noProof/>
                <w:lang w:eastAsia="en-US"/>
              </w:rPr>
              <w:drawing>
                <wp:inline distL="0" distT="0" distB="0" distR="0">
                  <wp:extent cx="629920" cy="676275"/>
                  <wp:effectExtent l="0" t="0" r="0" b="9525"/>
                  <wp:docPr id="1310" name="Picture 45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Picture 450"/>
                          <pic:cNvPicPr/>
                        </pic:nvPicPr>
                        <pic:blipFill>
                          <a:blip r:embed="rId128" cstate="print"/>
                          <a:srcRect l="0" t="0" r="0" b="0"/>
                          <a:stretch/>
                        </pic:blipFill>
                        <pic:spPr>
                          <a:xfrm rot="0">
                            <a:off x="0" y="0"/>
                            <a:ext cx="629920" cy="676275"/>
                          </a:xfrm>
                          <a:prstGeom prst="rect"/>
                          <a:ln>
                            <a:noFill/>
                          </a:ln>
                        </pic:spPr>
                      </pic:pic>
                    </a:graphicData>
                  </a:graphic>
                </wp:inline>
              </w:drawing>
            </w:r>
            <w:r>
              <w:t xml:space="preserve">combine to form </w:t>
            </w:r>
            <w:r>
              <w:rPr>
                <w:noProof/>
                <w:lang w:eastAsia="en-US"/>
              </w:rPr>
              <w:drawing>
                <wp:inline distL="0" distT="0" distB="0" distR="0">
                  <wp:extent cx="1114425" cy="883920"/>
                  <wp:effectExtent l="0" t="0" r="9525" b="0"/>
                  <wp:docPr id="1311" name="Picture 449"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Picture 449"/>
                          <pic:cNvPicPr/>
                        </pic:nvPicPr>
                        <pic:blipFill>
                          <a:blip r:embed="rId129" cstate="print"/>
                          <a:srcRect l="0" t="0" r="0" b="0"/>
                          <a:stretch/>
                        </pic:blipFill>
                        <pic:spPr>
                          <a:xfrm rot="0">
                            <a:off x="0" y="0"/>
                            <a:ext cx="1114425" cy="883920"/>
                          </a:xfrm>
                          <a:prstGeom prst="rect"/>
                          <a:ln>
                            <a:noFill/>
                          </a:ln>
                        </pic:spPr>
                      </pic:pic>
                    </a:graphicData>
                  </a:graphic>
                </wp:inline>
              </w:drawing>
            </w:r>
            <w:r>
              <w:t>so that the hydrogen atoms are electronically like helium and the nitrogen atom becomes like neon (only the outer shell of nitrogen's electrons are shown).</w:t>
            </w:r>
          </w:p>
          <w:p>
            <w:pPr>
              <w:pStyle w:val="style157"/>
              <w:rPr/>
            </w:pPr>
          </w:p>
          <w:p>
            <w:pPr>
              <w:pStyle w:val="style157"/>
              <w:numPr>
                <w:ilvl w:val="0"/>
                <w:numId w:val="134"/>
              </w:numPr>
              <w:rPr/>
            </w:pPr>
            <w:r>
              <w:rPr>
                <w:bCs/>
              </w:rPr>
              <w:t>Electronically</w:t>
            </w:r>
            <w:r>
              <w:t>, hydrogen (1) becomes like helium (2) and nitrogen (2.5) becomes like neon (2.8), so the hydrogen and nitrogen atoms effectively have full outer shells in forming the covalent bonds when the atoms share their outer electrons.</w:t>
            </w:r>
          </w:p>
          <w:p>
            <w:pPr>
              <w:pStyle w:val="style157"/>
              <w:numPr>
                <w:ilvl w:val="0"/>
                <w:numId w:val="134"/>
              </w:numPr>
              <w:rPr/>
            </w:pPr>
            <w:r>
              <w:t>The ammonia molecule is held together by the strong N–H nitrogen–hydrogen single covalent bonds by sharing electrons.</w:t>
            </w:r>
          </w:p>
          <w:p>
            <w:pPr>
              <w:pStyle w:val="style157"/>
              <w:numPr>
                <w:ilvl w:val="0"/>
                <w:numId w:val="134"/>
              </w:numPr>
              <w:rPr/>
            </w:pPr>
            <w:r>
              <w:rPr>
                <w:noProof/>
                <w:lang w:eastAsia="en-US"/>
              </w:rPr>
              <w:drawing>
                <wp:anchor distT="0" distB="0" distL="0" distR="0" simplePos="false" relativeHeight="5" behindDoc="false" locked="false" layoutInCell="true" allowOverlap="false">
                  <wp:simplePos x="0" y="0"/>
                  <wp:positionH relativeFrom="column">
                    <wp:posOffset>763905</wp:posOffset>
                  </wp:positionH>
                  <wp:positionV relativeFrom="line">
                    <wp:posOffset>319405</wp:posOffset>
                  </wp:positionV>
                  <wp:extent cx="595630" cy="457835"/>
                  <wp:effectExtent l="0" t="0" r="0" b="0"/>
                  <wp:wrapSquare wrapText="bothSides"/>
                  <wp:docPr id="1312" name="Picture 485" descr="http://www.docbrown.info/page04/4_72bond/simpleoxNH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Picture 485"/>
                          <pic:cNvPicPr/>
                        </pic:nvPicPr>
                        <pic:blipFill>
                          <a:blip r:embed="rId130" cstate="print"/>
                          <a:srcRect l="0" t="0" r="0" b="0"/>
                          <a:stretch/>
                        </pic:blipFill>
                        <pic:spPr>
                          <a:xfrm rot="0">
                            <a:off x="0" y="0"/>
                            <a:ext cx="595630" cy="457835"/>
                          </a:xfrm>
                          <a:prstGeom prst="rect"/>
                          <a:ln>
                            <a:noFill/>
                          </a:ln>
                        </pic:spPr>
                      </pic:pic>
                    </a:graphicData>
                  </a:graphic>
                </wp:anchor>
              </w:drawing>
            </w:r>
            <w:r>
              <w:rPr>
                <w:noProof/>
                <w:lang w:eastAsia="en-US"/>
              </w:rPr>
              <w:drawing>
                <wp:anchor distT="0" distB="0" distL="0" distR="0" simplePos="false" relativeHeight="6" behindDoc="false" locked="false" layoutInCell="true" allowOverlap="false">
                  <wp:simplePos x="0" y="0"/>
                  <wp:positionH relativeFrom="column">
                    <wp:align>right</wp:align>
                  </wp:positionH>
                  <wp:positionV relativeFrom="line">
                    <wp:posOffset>0</wp:posOffset>
                  </wp:positionV>
                  <wp:extent cx="828675" cy="800100"/>
                  <wp:effectExtent l="0" t="0" r="9525" b="0"/>
                  <wp:wrapSquare wrapText="bothSides"/>
                  <wp:docPr id="1313" name="Picture 484" descr="http://www.docbrown.info/page04/4_71atom/e25.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Picture 484"/>
                          <pic:cNvPicPr/>
                        </pic:nvPicPr>
                        <pic:blipFill>
                          <a:blip r:embed="rId131" cstate="print"/>
                          <a:srcRect l="0" t="0" r="0" b="0"/>
                          <a:stretch/>
                        </pic:blipFill>
                        <pic:spPr>
                          <a:xfrm rot="0">
                            <a:off x="0" y="0"/>
                            <a:ext cx="828675" cy="800100"/>
                          </a:xfrm>
                          <a:prstGeom prst="rect"/>
                          <a:ln>
                            <a:noFill/>
                          </a:ln>
                        </pic:spPr>
                      </pic:pic>
                    </a:graphicData>
                  </a:graphic>
                </wp:anchor>
              </w:drawing>
            </w:r>
            <w:r>
              <w:t>only the outer shell of nitrogen's electrons are involved in the covalent bonding here.</w:t>
            </w:r>
          </w:p>
          <w:p>
            <w:pPr>
              <w:pStyle w:val="style157"/>
              <w:numPr>
                <w:ilvl w:val="0"/>
                <w:numId w:val="134"/>
              </w:numPr>
              <w:rPr/>
            </w:pPr>
            <w:r>
              <w:t xml:space="preserve">The molecule can be shown as </w:t>
            </w:r>
            <w:r>
              <w:rPr>
                <w:noProof/>
                <w:lang w:eastAsia="en-US"/>
              </w:rPr>
              <w:drawing>
                <wp:inline distL="0" distT="0" distB="0" distR="0">
                  <wp:extent cx="875665" cy="676275"/>
                  <wp:effectExtent l="0" t="0" r="635" b="9525"/>
                  <wp:docPr id="1314" name="Picture 44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Picture 448"/>
                          <pic:cNvPicPr/>
                        </pic:nvPicPr>
                        <pic:blipFill>
                          <a:blip r:embed="rId132" cstate="print"/>
                          <a:srcRect l="0" t="0" r="0" b="0"/>
                          <a:stretch/>
                        </pic:blipFill>
                        <pic:spPr>
                          <a:xfrm rot="0">
                            <a:off x="0" y="0"/>
                            <a:ext cx="875665" cy="676275"/>
                          </a:xfrm>
                          <a:prstGeom prst="rect"/>
                          <a:ln>
                            <a:noFill/>
                          </a:ln>
                        </pic:spPr>
                      </pic:pic>
                    </a:graphicData>
                  </a:graphic>
                </wp:inline>
              </w:drawing>
            </w:r>
            <w:r>
              <w:t xml:space="preserve">(displayed formula) with three nitrogen – hydrogen single covalent bonds (a trigonal pyramid shape, the H–N–H </w:t>
            </w:r>
            <w:r>
              <w:t>bond angle is 107</w:t>
            </w:r>
            <w:r>
              <w:rPr>
                <w:vertAlign w:val="superscript"/>
              </w:rPr>
              <w:t>o</w:t>
            </w:r>
            <w:r>
              <w:t>).</w:t>
            </w:r>
          </w:p>
          <w:p>
            <w:pPr>
              <w:pStyle w:val="style157"/>
              <w:numPr>
                <w:ilvl w:val="0"/>
                <w:numId w:val="134"/>
              </w:numPr>
              <w:rPr/>
            </w:pPr>
            <w:r>
              <w:t xml:space="preserve"> The double dots represent a pair of electrons not involved in the covalent bonding in ammonia. PH</w:t>
            </w:r>
            <w:r>
              <w:rPr>
                <w:vertAlign w:val="subscript"/>
              </w:rPr>
              <w:t>3</w:t>
            </w:r>
            <w:r>
              <w:t xml:space="preserve"> will be similar since phosphorus (2.8.5) is in the same Group 5 as nitrogen. Valency of nitrogen or phosphorus is 3 here.</w:t>
            </w:r>
          </w:p>
          <w:p>
            <w:pPr>
              <w:pStyle w:val="style157"/>
              <w:rPr/>
            </w:pPr>
            <w:r>
              <w:rPr>
                <w:noProof/>
                <w:lang w:eastAsia="en-US"/>
              </w:rPr>
              <w:drawing>
                <wp:inline distL="0" distT="0" distB="0" distR="0">
                  <wp:extent cx="1444625" cy="1875155"/>
                  <wp:effectExtent l="0" t="0" r="3175" b="0"/>
                  <wp:docPr id="1315" name="Picture 447" descr="http://www.docbrown.info/page04/4_72bond/full_ox_cov_NH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Picture 447"/>
                          <pic:cNvPicPr/>
                        </pic:nvPicPr>
                        <pic:blipFill>
                          <a:blip r:embed="rId133" cstate="print"/>
                          <a:srcRect l="0" t="0" r="0" b="0"/>
                          <a:stretch/>
                        </pic:blipFill>
                        <pic:spPr>
                          <a:xfrm rot="0">
                            <a:off x="0" y="0"/>
                            <a:ext cx="1444625" cy="1875155"/>
                          </a:xfrm>
                          <a:prstGeom prst="rect"/>
                          <a:ln>
                            <a:noFill/>
                          </a:ln>
                        </pic:spPr>
                      </pic:pic>
                    </a:graphicData>
                  </a:graphic>
                </wp:inline>
              </w:drawing>
            </w:r>
            <w:r>
              <w:t>is the full 'dot and cross' electronic diagram for the covalent bonding in the ammonia molecule.</w:t>
            </w:r>
          </w:p>
          <w:p>
            <w:pPr>
              <w:pStyle w:val="style157"/>
              <w:rPr/>
            </w:pPr>
          </w:p>
          <w:bookmarkStart w:id="27" w:name="Example_6"/>
          <w:p>
            <w:pPr>
              <w:pStyle w:val="style157"/>
              <w:rPr>
                <w:b/>
              </w:rPr>
            </w:pPr>
            <w:r>
              <w:rPr>
                <w:b/>
              </w:rPr>
              <w:t>Example 6</w:t>
            </w:r>
            <w:bookmarkEnd w:id="27"/>
            <w:r>
              <w:rPr>
                <w:b/>
              </w:rPr>
              <w:t xml:space="preserve">: </w:t>
            </w:r>
            <w:r>
              <w:rPr>
                <w:b/>
                <w:shd w:val="clear" w:color="auto" w:fill="00ffff"/>
              </w:rPr>
              <w:t>Covalent Bonding Diagram For METHANE</w:t>
            </w:r>
          </w:p>
          <w:p>
            <w:pPr>
              <w:pStyle w:val="style157"/>
              <w:numPr>
                <w:ilvl w:val="0"/>
                <w:numId w:val="135"/>
              </w:numPr>
              <w:rPr/>
            </w:pPr>
            <w:r>
              <w:t xml:space="preserve">Four atoms of hydrogen (1) combine with one atom of carbon (2.4) to form the molecule of the </w:t>
            </w:r>
            <w:r>
              <w:rPr>
                <w:bCs/>
              </w:rPr>
              <w:t>compound methane CH</w:t>
            </w:r>
            <w:r>
              <w:rPr>
                <w:bCs/>
                <w:vertAlign w:val="subscript"/>
              </w:rPr>
              <w:t>4</w:t>
            </w:r>
          </w:p>
          <w:p>
            <w:pPr>
              <w:pStyle w:val="style157"/>
              <w:numPr>
                <w:ilvl w:val="0"/>
                <w:numId w:val="135"/>
              </w:numPr>
              <w:rPr/>
            </w:pPr>
            <w:r>
              <w:t>Each hydrogen atom is one electron short of a helium structure (full shell) and carbon is four electrons short of a full outer shell (of 8), so four hydrogen atoms share their electrons with the four outer electrons of carbon, so all five atoms effectively have full outer shells.</w:t>
            </w:r>
          </w:p>
          <w:p>
            <w:pPr>
              <w:pStyle w:val="style157"/>
              <w:rPr/>
            </w:pPr>
            <w:r>
              <w:t xml:space="preserve">four of </w:t>
            </w:r>
            <w:r>
              <w:rPr>
                <w:noProof/>
                <w:lang w:eastAsia="en-US"/>
              </w:rPr>
              <w:drawing>
                <wp:inline distL="0" distT="0" distB="0" distR="0">
                  <wp:extent cx="438150" cy="438150"/>
                  <wp:effectExtent l="0" t="0" r="0" b="0"/>
                  <wp:docPr id="1316" name="Picture 44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446"/>
                          <pic:cNvPicPr/>
                        </pic:nvPicPr>
                        <pic:blipFill>
                          <a:blip r:embed="rId114" cstate="print"/>
                          <a:srcRect l="0" t="0" r="0" b="0"/>
                          <a:stretch/>
                        </pic:blipFill>
                        <pic:spPr>
                          <a:xfrm rot="0">
                            <a:off x="0" y="0"/>
                            <a:ext cx="438150" cy="438150"/>
                          </a:xfrm>
                          <a:prstGeom prst="rect"/>
                          <a:ln>
                            <a:noFill/>
                          </a:ln>
                        </pic:spPr>
                      </pic:pic>
                    </a:graphicData>
                  </a:graphic>
                </wp:inline>
              </w:drawing>
            </w:r>
            <w:r>
              <w:t xml:space="preserve"> and one of </w:t>
            </w:r>
            <w:r>
              <w:rPr>
                <w:noProof/>
                <w:lang w:eastAsia="en-US"/>
              </w:rPr>
              <w:drawing>
                <wp:inline distL="0" distT="0" distB="0" distR="0">
                  <wp:extent cx="645160" cy="676275"/>
                  <wp:effectExtent l="0" t="0" r="2540" b="9525"/>
                  <wp:docPr id="1317" name="Picture 445"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Picture 445"/>
                          <pic:cNvPicPr/>
                        </pic:nvPicPr>
                        <pic:blipFill>
                          <a:blip r:embed="rId134" cstate="print"/>
                          <a:srcRect l="0" t="0" r="0" b="0"/>
                          <a:stretch/>
                        </pic:blipFill>
                        <pic:spPr>
                          <a:xfrm rot="0">
                            <a:off x="0" y="0"/>
                            <a:ext cx="645160" cy="676275"/>
                          </a:xfrm>
                          <a:prstGeom prst="rect"/>
                          <a:ln>
                            <a:noFill/>
                          </a:ln>
                        </pic:spPr>
                      </pic:pic>
                    </a:graphicData>
                  </a:graphic>
                </wp:inline>
              </w:drawing>
            </w:r>
            <w:r>
              <w:t xml:space="preserve">combine to form </w:t>
            </w:r>
            <w:r>
              <w:rPr>
                <w:noProof/>
                <w:lang w:eastAsia="en-US"/>
              </w:rPr>
              <w:drawing>
                <wp:inline distL="0" distT="0" distB="0" distR="0">
                  <wp:extent cx="1129665" cy="1129665"/>
                  <wp:effectExtent l="0" t="0" r="0" b="0"/>
                  <wp:docPr id="1318" name="Picture 44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Picture 444"/>
                          <pic:cNvPicPr/>
                        </pic:nvPicPr>
                        <pic:blipFill>
                          <a:blip r:embed="rId135" cstate="print"/>
                          <a:srcRect l="0" t="0" r="0" b="0"/>
                          <a:stretch/>
                        </pic:blipFill>
                        <pic:spPr>
                          <a:xfrm rot="0">
                            <a:off x="0" y="0"/>
                            <a:ext cx="1129665" cy="1129665"/>
                          </a:xfrm>
                          <a:prstGeom prst="rect"/>
                          <a:ln>
                            <a:noFill/>
                          </a:ln>
                        </pic:spPr>
                      </pic:pic>
                    </a:graphicData>
                  </a:graphic>
                </wp:inline>
              </w:drawing>
            </w:r>
            <w:r>
              <w:t>so that the hydrogen atoms are electronically like helium and the carbon atom becomes like neon (only the outer shell of carbon's bonding electrons are shown).</w:t>
            </w:r>
          </w:p>
          <w:p>
            <w:pPr>
              <w:pStyle w:val="style157"/>
              <w:rPr/>
            </w:pPr>
          </w:p>
          <w:p>
            <w:pPr>
              <w:pStyle w:val="style157"/>
              <w:numPr>
                <w:ilvl w:val="0"/>
                <w:numId w:val="140"/>
              </w:numPr>
              <w:rPr/>
            </w:pPr>
            <w:r>
              <w:rPr>
                <w:bCs/>
              </w:rPr>
              <w:t>Electronically</w:t>
            </w:r>
            <w:r>
              <w:t>, hydrogen (1) becomes like helium (2) and carbon (2.4) becomes like neon (2.8), so the hydrogen and carbon atoms effectively have full outer shells in forming the covalent bonds when the atoms share their outer electrons.</w:t>
            </w:r>
          </w:p>
          <w:p>
            <w:pPr>
              <w:pStyle w:val="style157"/>
              <w:rPr/>
            </w:pPr>
            <w:r>
              <w:rPr>
                <w:noProof/>
                <w:lang w:eastAsia="en-US"/>
              </w:rPr>
              <w:drawing>
                <wp:inline distL="0" distT="0" distB="0" distR="0">
                  <wp:extent cx="968375" cy="1075690"/>
                  <wp:effectExtent l="0" t="0" r="3175" b="0"/>
                  <wp:docPr id="1319" name="Picture 443" descr="http://www.docbrown.info/page04/4_72bond/simpleoxCH4.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Picture 443"/>
                          <pic:cNvPicPr/>
                        </pic:nvPicPr>
                        <pic:blipFill>
                          <a:blip r:embed="rId136" cstate="print"/>
                          <a:srcRect l="0" t="0" r="0" b="0"/>
                          <a:stretch/>
                        </pic:blipFill>
                        <pic:spPr>
                          <a:xfrm rot="0">
                            <a:off x="0" y="0"/>
                            <a:ext cx="968375" cy="1075690"/>
                          </a:xfrm>
                          <a:prstGeom prst="rect"/>
                          <a:ln>
                            <a:noFill/>
                          </a:ln>
                        </pic:spPr>
                      </pic:pic>
                    </a:graphicData>
                  </a:graphic>
                </wp:inline>
              </w:drawing>
            </w:r>
            <w:r>
              <w:t xml:space="preserve">simplified 'dot and cross' electronic diagram for the covalently bonded </w:t>
            </w:r>
            <w:r>
              <w:rPr>
                <w:bCs/>
                <w:shd w:val="clear" w:color="auto" w:fill="00ffff"/>
              </w:rPr>
              <w:t>methane</w:t>
            </w:r>
            <w:r>
              <w:t xml:space="preserve"> molecule</w:t>
            </w:r>
          </w:p>
          <w:p>
            <w:pPr>
              <w:pStyle w:val="style157"/>
              <w:rPr/>
            </w:pPr>
          </w:p>
          <w:p>
            <w:pPr>
              <w:pStyle w:val="style157"/>
              <w:numPr>
                <w:ilvl w:val="0"/>
                <w:numId w:val="140"/>
              </w:numPr>
              <w:rPr/>
            </w:pPr>
            <w:r>
              <w:t>The methane molecule is held together by the four strong C–H carbon–hydrogen covalent bonds by sharing electrons.</w:t>
            </w:r>
          </w:p>
          <w:p>
            <w:pPr>
              <w:pStyle w:val="style157"/>
              <w:rPr/>
            </w:pPr>
            <w:r>
              <w:rPr>
                <w:noProof/>
                <w:lang w:eastAsia="en-US"/>
              </w:rPr>
              <w:drawing>
                <wp:anchor distT="0" distB="0" distL="0" distR="0" simplePos="false" relativeHeight="7" behindDoc="false" locked="false" layoutInCell="true" allowOverlap="false">
                  <wp:simplePos x="0" y="0"/>
                  <wp:positionH relativeFrom="column">
                    <wp:align>left</wp:align>
                  </wp:positionH>
                  <wp:positionV relativeFrom="line">
                    <wp:posOffset>0</wp:posOffset>
                  </wp:positionV>
                  <wp:extent cx="876300" cy="933450"/>
                  <wp:effectExtent l="0" t="0" r="0" b="0"/>
                  <wp:wrapSquare wrapText="bothSides"/>
                  <wp:docPr id="1320" name="Picture 48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Picture 482"/>
                          <pic:cNvPicPr/>
                        </pic:nvPicPr>
                        <pic:blipFill>
                          <a:blip r:embed="rId137" cstate="print"/>
                          <a:srcRect l="0" t="0" r="0" b="0"/>
                          <a:stretch/>
                        </pic:blipFill>
                        <pic:spPr>
                          <a:xfrm rot="0">
                            <a:off x="0" y="0"/>
                            <a:ext cx="876300" cy="933450"/>
                          </a:xfrm>
                          <a:prstGeom prst="rect"/>
                          <a:ln>
                            <a:noFill/>
                          </a:ln>
                        </pic:spPr>
                      </pic:pic>
                    </a:graphicData>
                  </a:graphic>
                </wp:anchor>
              </w:drawing>
            </w:r>
            <w:r>
              <w:t>only the outer shell of carbon's electrons are involved in the covalent bonding.</w:t>
            </w:r>
          </w:p>
          <w:p>
            <w:pPr>
              <w:pStyle w:val="style157"/>
              <w:rPr/>
            </w:pPr>
            <w:r>
              <w:t xml:space="preserve">The molecule can be shown as </w:t>
            </w:r>
            <w:r>
              <w:rPr>
                <w:noProof/>
                <w:lang w:eastAsia="en-US"/>
              </w:rPr>
              <w:drawing>
                <wp:inline distL="0" distT="0" distB="0" distR="0">
                  <wp:extent cx="845185" cy="1052830"/>
                  <wp:effectExtent l="0" t="0" r="0" b="0"/>
                  <wp:docPr id="1321" name="Picture 44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Picture 442"/>
                          <pic:cNvPicPr/>
                        </pic:nvPicPr>
                        <pic:blipFill>
                          <a:blip r:embed="rId138" cstate="print"/>
                          <a:srcRect l="0" t="0" r="0" b="0"/>
                          <a:stretch/>
                        </pic:blipFill>
                        <pic:spPr>
                          <a:xfrm rot="0">
                            <a:off x="0" y="0"/>
                            <a:ext cx="845185" cy="1052830"/>
                          </a:xfrm>
                          <a:prstGeom prst="rect"/>
                          <a:ln>
                            <a:noFill/>
                          </a:ln>
                        </pic:spPr>
                      </pic:pic>
                    </a:graphicData>
                  </a:graphic>
                </wp:inline>
              </w:drawing>
            </w:r>
            <w:r>
              <w:t xml:space="preserve">(displayed formula) with four carbon – hydrogen single covalent bonds ( called a </w:t>
            </w:r>
            <w:r>
              <w:rPr>
                <w:bCs/>
              </w:rPr>
              <w:t>tetrahedral shape</w:t>
            </w:r>
            <w:r>
              <w:t>, the H–C–H bond angle is 109</w:t>
            </w:r>
            <w:r>
              <w:rPr>
                <w:vertAlign w:val="superscript"/>
              </w:rPr>
              <w:t>o</w:t>
            </w:r>
            <w:r>
              <w:t>). SiH</w:t>
            </w:r>
            <w:r>
              <w:rPr>
                <w:vertAlign w:val="subscript"/>
              </w:rPr>
              <w:t>4</w:t>
            </w:r>
            <w:r>
              <w:t xml:space="preserve"> will be similar because silicon (2.8.4) is in the same group as carbon. </w:t>
            </w:r>
          </w:p>
          <w:p>
            <w:pPr>
              <w:pStyle w:val="style157"/>
              <w:rPr/>
            </w:pPr>
          </w:p>
          <w:p>
            <w:pPr>
              <w:pStyle w:val="style157"/>
              <w:numPr>
                <w:ilvl w:val="0"/>
                <w:numId w:val="140"/>
              </w:numPr>
              <w:rPr/>
            </w:pPr>
            <w:r>
              <w:t xml:space="preserve">All the bonds in the above examples are single covalent bonds. </w:t>
            </w:r>
          </w:p>
          <w:p>
            <w:pPr>
              <w:pStyle w:val="style157"/>
              <w:numPr>
                <w:ilvl w:val="0"/>
                <w:numId w:val="140"/>
              </w:numPr>
              <w:rPr/>
            </w:pPr>
            <w:r>
              <w:t xml:space="preserve">Below are three examples 7–9, where there is a double bond in the molecule, in order that the atoms have stable Noble Gas outer electron arrangements around each atom. </w:t>
            </w:r>
          </w:p>
          <w:p>
            <w:pPr>
              <w:pStyle w:val="style157"/>
              <w:numPr>
                <w:ilvl w:val="0"/>
                <w:numId w:val="140"/>
              </w:numPr>
              <w:rPr/>
            </w:pPr>
            <w:r>
              <w:t>Carbon and silicon have a valency of 4.</w:t>
            </w:r>
          </w:p>
          <w:p>
            <w:pPr>
              <w:pStyle w:val="style157"/>
              <w:ind w:left="1440"/>
              <w:rPr/>
            </w:pPr>
          </w:p>
          <w:p>
            <w:pPr>
              <w:pStyle w:val="style157"/>
              <w:rPr/>
            </w:pPr>
            <w:r>
              <w:rPr>
                <w:noProof/>
                <w:lang w:eastAsia="en-US"/>
              </w:rPr>
              <w:drawing>
                <wp:inline distL="0" distT="0" distB="0" distR="0">
                  <wp:extent cx="1774825" cy="1859280"/>
                  <wp:effectExtent l="0" t="0" r="0" b="7620"/>
                  <wp:docPr id="1322" name="Picture 441" descr="http://www.docbrown.info/page04/4_72bond/full_ox_cov_CH4.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Picture 441"/>
                          <pic:cNvPicPr/>
                        </pic:nvPicPr>
                        <pic:blipFill>
                          <a:blip r:embed="rId139" cstate="print"/>
                          <a:srcRect l="0" t="0" r="0" b="0"/>
                          <a:stretch/>
                        </pic:blipFill>
                        <pic:spPr>
                          <a:xfrm rot="0">
                            <a:off x="0" y="0"/>
                            <a:ext cx="1774825" cy="1859280"/>
                          </a:xfrm>
                          <a:prstGeom prst="rect"/>
                          <a:ln>
                            <a:noFill/>
                          </a:ln>
                        </pic:spPr>
                      </pic:pic>
                    </a:graphicData>
                  </a:graphic>
                </wp:inline>
              </w:drawing>
            </w:r>
            <w:r>
              <w:t>is the full 'dot and cross' electronic diagram for the covalent bonding in the methane molecule.</w:t>
            </w:r>
            <w:bookmarkStart w:id="28" w:name="Example_7"/>
          </w:p>
          <w:p>
            <w:pPr>
              <w:pStyle w:val="style157"/>
              <w:rPr>
                <w:bCs/>
              </w:rPr>
            </w:pPr>
          </w:p>
          <w:p>
            <w:pPr>
              <w:pStyle w:val="style157"/>
              <w:rPr>
                <w:b/>
                <w:bCs/>
                <w:shd w:val="clear" w:color="auto" w:fill="00ffff"/>
              </w:rPr>
            </w:pPr>
            <w:r>
              <w:rPr>
                <w:b/>
                <w:bCs/>
              </w:rPr>
              <w:t>Example 7</w:t>
            </w:r>
            <w:bookmarkEnd w:id="28"/>
            <w:r>
              <w:rPr>
                <w:b/>
                <w:bCs/>
              </w:rPr>
              <w:t xml:space="preserve">: </w:t>
            </w:r>
            <w:r>
              <w:rPr>
                <w:b/>
                <w:bCs/>
                <w:shd w:val="clear" w:color="auto" w:fill="00ffff"/>
              </w:rPr>
              <w:t>Covalent Bonding Diagram For OXYGEN</w:t>
            </w:r>
          </w:p>
          <w:p>
            <w:pPr>
              <w:pStyle w:val="style157"/>
              <w:rPr/>
            </w:pPr>
            <w:r>
              <w:rPr>
                <w:bCs/>
                <w:noProof/>
                <w:lang w:eastAsia="en-US"/>
              </w:rPr>
              <w:drawing>
                <wp:inline distL="0" distT="0" distB="0" distR="0">
                  <wp:extent cx="1052830" cy="622300"/>
                  <wp:effectExtent l="0" t="0" r="0" b="6350"/>
                  <wp:docPr id="1323" name="Picture 44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Picture 440"/>
                          <pic:cNvPicPr/>
                        </pic:nvPicPr>
                        <pic:blipFill>
                          <a:blip r:embed="rId140" cstate="print"/>
                          <a:srcRect l="0" t="0" r="0" b="0"/>
                          <a:stretch/>
                        </pic:blipFill>
                        <pic:spPr>
                          <a:xfrm rot="0">
                            <a:off x="0" y="0"/>
                            <a:ext cx="1052830" cy="622300"/>
                          </a:xfrm>
                          <a:prstGeom prst="rect"/>
                          <a:ln>
                            <a:noFill/>
                          </a:ln>
                        </pic:spPr>
                      </pic:pic>
                    </a:graphicData>
                  </a:graphic>
                </wp:inline>
              </w:drawing>
            </w:r>
            <w:r>
              <w:rPr>
                <w:bCs/>
              </w:rPr>
              <w:t> </w:t>
            </w:r>
            <w:r>
              <w:t>Two atoms of oxygen (2.6) combine to form the molecules of the</w:t>
            </w:r>
            <w:r>
              <w:rPr>
                <w:bCs/>
              </w:rPr>
              <w:t xml:space="preserve"> element oxygen O</w:t>
            </w:r>
            <w:r>
              <w:rPr>
                <w:bCs/>
                <w:vertAlign w:val="subscript"/>
              </w:rPr>
              <w:t>2</w:t>
            </w:r>
            <w:r>
              <w:t xml:space="preserve"> (only the outer shell of oxygen's electrons are shown).</w:t>
            </w:r>
          </w:p>
          <w:p>
            <w:pPr>
              <w:pStyle w:val="style157"/>
              <w:rPr/>
            </w:pPr>
          </w:p>
          <w:p>
            <w:pPr>
              <w:pStyle w:val="style157"/>
              <w:numPr>
                <w:ilvl w:val="0"/>
                <w:numId w:val="141"/>
              </w:numPr>
              <w:rPr/>
            </w:pPr>
            <w:r>
              <w:t>Each</w:t>
            </w:r>
            <w:r>
              <w:rPr>
                <w:bCs/>
              </w:rPr>
              <w:t xml:space="preserve"> oxygen</w:t>
            </w:r>
            <w:r>
              <w:t xml:space="preserve"> atom is two electrons short of a full outer shell, so each oxygen atom shares two of its electrons with the other atom, so both oxygen atoms have a full outer shell.</w:t>
            </w:r>
          </w:p>
          <w:p>
            <w:pPr>
              <w:pStyle w:val="style157"/>
              <w:rPr/>
            </w:pPr>
            <w:r>
              <w:rPr>
                <w:noProof/>
                <w:lang w:eastAsia="en-US"/>
              </w:rPr>
              <w:drawing>
                <wp:inline distL="0" distT="0" distB="0" distR="0">
                  <wp:extent cx="868045" cy="637540"/>
                  <wp:effectExtent l="0" t="0" r="8255" b="0"/>
                  <wp:docPr id="1324" name="Picture 439" descr="http://www.docbrown.info/page04/4_72bond/simpleoxO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Picture 439"/>
                          <pic:cNvPicPr/>
                        </pic:nvPicPr>
                        <pic:blipFill>
                          <a:blip r:embed="rId141" cstate="print"/>
                          <a:srcRect l="0" t="0" r="0" b="0"/>
                          <a:stretch/>
                        </pic:blipFill>
                        <pic:spPr>
                          <a:xfrm rot="0">
                            <a:off x="0" y="0"/>
                            <a:ext cx="868045" cy="637540"/>
                          </a:xfrm>
                          <a:prstGeom prst="rect"/>
                          <a:ln>
                            <a:noFill/>
                          </a:ln>
                        </pic:spPr>
                      </pic:pic>
                    </a:graphicData>
                  </a:graphic>
                </wp:inline>
              </w:drawing>
            </w:r>
            <w:r>
              <w:t xml:space="preserve">simplified 'dot and cross' electronic diagram for the covalently bonded </w:t>
            </w:r>
            <w:r>
              <w:rPr>
                <w:bCs/>
                <w:shd w:val="clear" w:color="auto" w:fill="00ffff"/>
              </w:rPr>
              <w:t>oxygen</w:t>
            </w:r>
            <w:r>
              <w:t xml:space="preserve"> molecule</w:t>
            </w:r>
          </w:p>
          <w:p>
            <w:pPr>
              <w:pStyle w:val="style157"/>
              <w:numPr>
                <w:ilvl w:val="0"/>
                <w:numId w:val="141"/>
              </w:numPr>
              <w:rPr/>
            </w:pPr>
            <w:r>
              <w:t xml:space="preserve">The molecule has one O=O double covalent bond </w:t>
            </w:r>
            <w:r>
              <w:rPr>
                <w:noProof/>
                <w:lang w:eastAsia="en-US"/>
              </w:rPr>
              <w:drawing>
                <wp:inline distL="0" distT="0" distB="0" distR="0">
                  <wp:extent cx="629920" cy="269240"/>
                  <wp:effectExtent l="0" t="0" r="0" b="0"/>
                  <wp:docPr id="1325" name="Picture 43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Picture 438"/>
                          <pic:cNvPicPr/>
                        </pic:nvPicPr>
                        <pic:blipFill>
                          <a:blip r:embed="rId142" cstate="print"/>
                          <a:srcRect l="0" t="0" r="0" b="0"/>
                          <a:stretch/>
                        </pic:blipFill>
                        <pic:spPr>
                          <a:xfrm rot="0">
                            <a:off x="0" y="0"/>
                            <a:ext cx="629920" cy="269240"/>
                          </a:xfrm>
                          <a:prstGeom prst="rect"/>
                          <a:ln>
                            <a:noFill/>
                          </a:ln>
                        </pic:spPr>
                      </pic:pic>
                    </a:graphicData>
                  </a:graphic>
                </wp:inline>
              </w:drawing>
            </w:r>
            <w:r>
              <w:t>(displayed formula), oxygen valency 2.</w:t>
            </w:r>
          </w:p>
          <w:p>
            <w:pPr>
              <w:pStyle w:val="style157"/>
              <w:numPr>
                <w:ilvl w:val="0"/>
                <w:numId w:val="141"/>
              </w:numPr>
              <w:rPr/>
            </w:pPr>
            <w:r>
              <w:t>The oxygen molecule is held together by the strong O=O oxygen–oxygen double covalent bond by sharing electrons.</w:t>
            </w:r>
          </w:p>
          <w:p>
            <w:pPr>
              <w:pStyle w:val="style157"/>
              <w:numPr>
                <w:ilvl w:val="0"/>
                <w:numId w:val="141"/>
              </w:numPr>
              <w:rPr/>
            </w:pPr>
            <w:r>
              <w:rPr>
                <w:bCs/>
              </w:rPr>
              <w:t>Electronically</w:t>
            </w:r>
            <w:r>
              <w:t xml:space="preserve">, by sharing two electrons, both oxygen atoms attain a pseudo neon structure (2.8), so the oxygen atoms effectively have full outer shells in forming the covalent bonds when </w:t>
            </w:r>
            <w:r>
              <w:t>the atoms share their outer electrons.</w:t>
            </w:r>
          </w:p>
          <w:p>
            <w:pPr>
              <w:pStyle w:val="style157"/>
              <w:rPr/>
            </w:pPr>
            <w:r>
              <w:rPr>
                <w:noProof/>
                <w:lang w:eastAsia="en-US"/>
              </w:rPr>
              <w:drawing>
                <wp:inline distL="0" distT="0" distB="0" distR="0">
                  <wp:extent cx="1498600" cy="1114425"/>
                  <wp:effectExtent l="0" t="0" r="6350" b="9525"/>
                  <wp:docPr id="1326" name="Picture 437" descr="http://www.docbrown.info/page04/4_72bond/full_ox_cov_O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Picture 437"/>
                          <pic:cNvPicPr/>
                        </pic:nvPicPr>
                        <pic:blipFill>
                          <a:blip r:embed="rId143" cstate="print"/>
                          <a:srcRect l="0" t="0" r="0" b="0"/>
                          <a:stretch/>
                        </pic:blipFill>
                        <pic:spPr>
                          <a:xfrm rot="0">
                            <a:off x="0" y="0"/>
                            <a:ext cx="1498600" cy="1114425"/>
                          </a:xfrm>
                          <a:prstGeom prst="rect"/>
                          <a:ln>
                            <a:noFill/>
                          </a:ln>
                        </pic:spPr>
                      </pic:pic>
                    </a:graphicData>
                  </a:graphic>
                </wp:inline>
              </w:drawing>
            </w:r>
            <w:r>
              <w:t>is the full 'dot and cross' electronic diagram for the covalent bonding in the oxygen molecule.</w:t>
            </w:r>
          </w:p>
          <w:p>
            <w:pPr>
              <w:pStyle w:val="style157"/>
              <w:rPr/>
            </w:pPr>
          </w:p>
          <w:p>
            <w:pPr>
              <w:pStyle w:val="style157"/>
              <w:rPr/>
            </w:pPr>
            <w:r>
              <w:rPr/>
              <w:fldChar w:fldCharType="begin"/>
            </w:r>
            <w:r>
              <w:instrText xml:space="preserve"> HYPERLINK "http://www.docbrown.info/page04/4_72bond3.htm" </w:instrText>
            </w:r>
            <w:r>
              <w:rPr/>
              <w:fldChar w:fldCharType="separate"/>
            </w:r>
            <w:r>
              <w:rPr/>
              <w:fldChar w:fldCharType="end"/>
            </w:r>
          </w:p>
          <w:p>
            <w:pPr>
              <w:pStyle w:val="style157"/>
              <w:rPr/>
            </w:pPr>
            <w:r>
              <w:rPr/>
              <w:pict>
                <v:rect id="1327" fillcolor="#a0a0a0" stroked="f" style="margin-left:0.0pt;margin-top:0.0pt;width:0.0pt;height:1.5pt;mso-wrap-distance-left:0.0pt;mso-wrap-distance-right:0.0pt;visibility:visible;" o:hr="t" o:hralign="center" o:hrstd="t">
                  <v:stroke on="f"/>
                  <v:fill/>
                </v:rect>
              </w:pict>
            </w:r>
          </w:p>
          <w:bookmarkStart w:id="29" w:name="Example_8"/>
          <w:p>
            <w:pPr>
              <w:pStyle w:val="style157"/>
              <w:rPr>
                <w:b/>
              </w:rPr>
            </w:pPr>
            <w:r>
              <w:rPr>
                <w:b/>
              </w:rPr>
              <w:t>Example 8</w:t>
            </w:r>
            <w:bookmarkEnd w:id="29"/>
            <w:r>
              <w:rPr>
                <w:b/>
              </w:rPr>
              <w:t xml:space="preserve">: </w:t>
            </w:r>
            <w:r>
              <w:rPr>
                <w:b/>
                <w:shd w:val="clear" w:color="auto" w:fill="00ffff"/>
              </w:rPr>
              <w:t>Covalent Bonding Diagram For CARBON DIOXIDE</w:t>
            </w:r>
          </w:p>
          <w:p>
            <w:pPr>
              <w:pStyle w:val="style157"/>
              <w:rPr/>
            </w:pPr>
            <w:r>
              <w:rPr>
                <w:bCs/>
              </w:rPr>
              <w:t> </w:t>
            </w:r>
            <w:r>
              <w:rPr>
                <w:bCs/>
                <w:noProof/>
                <w:lang w:eastAsia="en-US"/>
              </w:rPr>
              <w:drawing>
                <wp:inline distL="0" distT="0" distB="0" distR="0">
                  <wp:extent cx="1905635" cy="721995"/>
                  <wp:effectExtent l="0" t="0" r="0" b="1905"/>
                  <wp:docPr id="1328" name="Picture 43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Picture 436"/>
                          <pic:cNvPicPr/>
                        </pic:nvPicPr>
                        <pic:blipFill>
                          <a:blip r:embed="rId144" cstate="print"/>
                          <a:srcRect l="0" t="0" r="0" b="0"/>
                          <a:stretch/>
                        </pic:blipFill>
                        <pic:spPr>
                          <a:xfrm rot="0">
                            <a:off x="0" y="0"/>
                            <a:ext cx="1905635" cy="721995"/>
                          </a:xfrm>
                          <a:prstGeom prst="rect"/>
                          <a:ln>
                            <a:noFill/>
                          </a:ln>
                        </pic:spPr>
                      </pic:pic>
                    </a:graphicData>
                  </a:graphic>
                </wp:inline>
              </w:drawing>
            </w:r>
            <w:r>
              <w:rPr>
                <w:bCs/>
              </w:rPr>
              <w:t> </w:t>
            </w:r>
            <w:r>
              <w:t xml:space="preserve">One atom of carbon (2.4) combines with two atoms of oxygen (2.6) to form the </w:t>
            </w:r>
            <w:r>
              <w:rPr>
                <w:bCs/>
              </w:rPr>
              <w:t>compound carbon dioxide CO</w:t>
            </w:r>
            <w:r>
              <w:rPr>
                <w:bCs/>
                <w:vertAlign w:val="subscript"/>
              </w:rPr>
              <w:t>2</w:t>
            </w:r>
            <w:r>
              <w:t xml:space="preserve"> (only the outer shell of carbon's electrons are shown).</w:t>
            </w:r>
          </w:p>
          <w:p>
            <w:pPr>
              <w:pStyle w:val="style157"/>
              <w:rPr/>
            </w:pPr>
          </w:p>
          <w:p>
            <w:pPr>
              <w:pStyle w:val="style157"/>
              <w:numPr>
                <w:ilvl w:val="0"/>
                <w:numId w:val="142"/>
              </w:numPr>
              <w:rPr/>
            </w:pPr>
            <w:r>
              <w:rPr>
                <w:bCs/>
              </w:rPr>
              <w:t>Carbon</w:t>
            </w:r>
            <w:r>
              <w:t xml:space="preserve"> is four electrons short of a full outer shell (8 electrons) and </w:t>
            </w:r>
            <w:r>
              <w:rPr>
                <w:bCs/>
              </w:rPr>
              <w:t>oxygen</w:t>
            </w:r>
            <w:r>
              <w:t xml:space="preserve"> is two electrons short of a full outer shell (8 electrons), so one carbon atom shares its four outer electrons with two outer electrons from each of the oxygen atoms, so all three atoms now have a full outer shell of 8 electrons in the formation of two double bonds (O=C=O).</w:t>
            </w:r>
          </w:p>
          <w:p>
            <w:pPr>
              <w:pStyle w:val="style157"/>
              <w:numPr>
                <w:ilvl w:val="0"/>
                <w:numId w:val="142"/>
              </w:numPr>
              <w:rPr/>
            </w:pPr>
            <w:r>
              <w:rPr>
                <w:bCs/>
              </w:rPr>
              <w:t>Electronically</w:t>
            </w:r>
            <w:r>
              <w:t>, carbon (2.4) becomes like neon (2.8) and oxygen (2.6), also becomes like neon (2.8), so the hydrogen and carbon atoms effectively have full outer shells in forming the covalent bonds when the atoms share their outer electrons.</w:t>
            </w:r>
          </w:p>
          <w:p>
            <w:pPr>
              <w:pStyle w:val="style157"/>
              <w:rPr/>
            </w:pPr>
            <w:r>
              <w:rPr>
                <w:noProof/>
                <w:lang w:eastAsia="en-US"/>
              </w:rPr>
              <w:drawing>
                <wp:inline distL="0" distT="0" distB="0" distR="0">
                  <wp:extent cx="1221740" cy="607060"/>
                  <wp:effectExtent l="0" t="0" r="0" b="2540"/>
                  <wp:docPr id="1329" name="Picture 435" descr="http://www.docbrown.info/page04/4_72bond/simpleoxCO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Picture 435"/>
                          <pic:cNvPicPr/>
                        </pic:nvPicPr>
                        <pic:blipFill>
                          <a:blip r:embed="rId145" cstate="print"/>
                          <a:srcRect l="0" t="0" r="0" b="0"/>
                          <a:stretch/>
                        </pic:blipFill>
                        <pic:spPr>
                          <a:xfrm rot="0">
                            <a:off x="0" y="0"/>
                            <a:ext cx="1221740" cy="607060"/>
                          </a:xfrm>
                          <a:prstGeom prst="rect"/>
                          <a:ln>
                            <a:noFill/>
                          </a:ln>
                        </pic:spPr>
                      </pic:pic>
                    </a:graphicData>
                  </a:graphic>
                </wp:inline>
              </w:drawing>
            </w:r>
            <w:r>
              <w:t xml:space="preserve">simplified 'dot and cross' electronic diagram for the covalently bonded </w:t>
            </w:r>
            <w:r>
              <w:rPr>
                <w:bCs/>
                <w:shd w:val="clear" w:color="auto" w:fill="00ffff"/>
              </w:rPr>
              <w:t>carbon dioxide</w:t>
            </w:r>
            <w:r>
              <w:t xml:space="preserve"> molecule</w:t>
            </w:r>
          </w:p>
          <w:p>
            <w:pPr>
              <w:pStyle w:val="style157"/>
              <w:rPr/>
            </w:pPr>
            <w:r>
              <w:rPr>
                <w:noProof/>
                <w:lang w:eastAsia="en-US"/>
              </w:rPr>
              <w:drawing>
                <wp:inline distL="0" distT="0" distB="0" distR="0">
                  <wp:extent cx="2159000" cy="1122045"/>
                  <wp:effectExtent l="0" t="0" r="0" b="1905"/>
                  <wp:docPr id="1330" name="Picture 434" descr="http://www.docbrown.info/page04/4_72bond/full_ox_cov_CO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Picture 434"/>
                          <pic:cNvPicPr/>
                        </pic:nvPicPr>
                        <pic:blipFill>
                          <a:blip r:embed="rId146" cstate="print"/>
                          <a:srcRect l="0" t="0" r="0" b="0"/>
                          <a:stretch/>
                        </pic:blipFill>
                        <pic:spPr>
                          <a:xfrm rot="0">
                            <a:off x="0" y="0"/>
                            <a:ext cx="2159000" cy="1122045"/>
                          </a:xfrm>
                          <a:prstGeom prst="rect"/>
                          <a:ln>
                            <a:noFill/>
                          </a:ln>
                        </pic:spPr>
                      </pic:pic>
                    </a:graphicData>
                  </a:graphic>
                </wp:inline>
              </w:drawing>
            </w:r>
            <w:r>
              <w:t>is the full 'dot and cross' electronic diagram for the covalent bonding in the carbon dioxide molecule.</w:t>
            </w:r>
          </w:p>
          <w:p>
            <w:pPr>
              <w:pStyle w:val="style157"/>
              <w:rPr/>
            </w:pPr>
          </w:p>
          <w:p>
            <w:pPr>
              <w:pStyle w:val="style157"/>
              <w:rPr/>
            </w:pPr>
            <w:r>
              <w:t xml:space="preserve">The molecule can be shown as </w:t>
            </w:r>
            <w:r>
              <w:rPr>
                <w:noProof/>
                <w:lang w:eastAsia="en-US"/>
              </w:rPr>
              <w:drawing>
                <wp:inline distL="0" distT="0" distB="0" distR="0">
                  <wp:extent cx="1037590" cy="269240"/>
                  <wp:effectExtent l="0" t="0" r="0" b="0"/>
                  <wp:docPr id="1331" name="Picture 43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Picture 433"/>
                          <pic:cNvPicPr/>
                        </pic:nvPicPr>
                        <pic:blipFill>
                          <a:blip r:embed="rId147" cstate="print"/>
                          <a:srcRect l="0" t="0" r="0" b="0"/>
                          <a:stretch/>
                        </pic:blipFill>
                        <pic:spPr>
                          <a:xfrm rot="0">
                            <a:off x="0" y="0"/>
                            <a:ext cx="1037590" cy="269240"/>
                          </a:xfrm>
                          <a:prstGeom prst="rect"/>
                          <a:ln>
                            <a:noFill/>
                          </a:ln>
                        </pic:spPr>
                      </pic:pic>
                    </a:graphicData>
                  </a:graphic>
                </wp:inline>
              </w:drawing>
            </w:r>
            <w:r>
              <w:t xml:space="preserve"> (displayed formula) with two carbon = oxygen double covalent bonds ( called a </w:t>
            </w:r>
            <w:r>
              <w:rPr>
                <w:bCs/>
              </w:rPr>
              <w:t>linear</w:t>
            </w:r>
            <w:r>
              <w:t xml:space="preserve"> shape, the O=C=O bond angle is 180</w:t>
            </w:r>
            <w:r>
              <w:rPr>
                <w:vertAlign w:val="superscript"/>
              </w:rPr>
              <w:t>o</w:t>
            </w:r>
            <w:r>
              <w:t>). Valencies of C and O are 4 and 2 respectively.</w:t>
            </w:r>
          </w:p>
          <w:p>
            <w:pPr>
              <w:pStyle w:val="style157"/>
              <w:rPr/>
            </w:pPr>
          </w:p>
          <w:p>
            <w:pPr>
              <w:pStyle w:val="style157"/>
              <w:numPr>
                <w:ilvl w:val="0"/>
                <w:numId w:val="143"/>
              </w:numPr>
              <w:rPr/>
            </w:pPr>
            <w:r>
              <w:t>The carbon dioxide molecule is held together by the strong C=O carbon–oxygen double covalent bonds by sharing electrons.</w:t>
            </w:r>
          </w:p>
          <w:p>
            <w:pPr>
              <w:pStyle w:val="style157"/>
              <w:rPr/>
            </w:pPr>
            <w:r>
              <w:rPr/>
              <w:pict>
                <v:rect id="1332" fillcolor="#a0a0a0" stroked="f" style="margin-left:0.0pt;margin-top:0.0pt;width:0.0pt;height:1.5pt;mso-wrap-distance-left:0.0pt;mso-wrap-distance-right:0.0pt;visibility:visible;" o:hr="t" o:hralign="center" o:hrstd="t">
                  <v:stroke on="f"/>
                  <v:fill/>
                </v:rect>
              </w:pict>
            </w:r>
          </w:p>
          <w:bookmarkStart w:id="30" w:name="Example_9"/>
          <w:p>
            <w:pPr>
              <w:pStyle w:val="style157"/>
              <w:rPr/>
            </w:pPr>
            <w:r>
              <w:rPr>
                <w:b/>
                <w:bCs/>
              </w:rPr>
              <w:t>Example 9</w:t>
            </w:r>
            <w:bookmarkEnd w:id="30"/>
            <w:r>
              <w:rPr>
                <w:b/>
                <w:bCs/>
              </w:rPr>
              <w:t xml:space="preserve">: </w:t>
            </w:r>
            <w:r>
              <w:rPr>
                <w:b/>
                <w:bCs/>
                <w:shd w:val="clear" w:color="auto" w:fill="00ffff"/>
              </w:rPr>
              <w:t>Covalent Bonding Diagram For ETHENE</w:t>
            </w:r>
            <w:r>
              <w:rPr>
                <w:noProof/>
                <w:lang w:eastAsia="en-US"/>
              </w:rPr>
              <w:drawing>
                <wp:inline distL="0" distT="0" distB="0" distR="0">
                  <wp:extent cx="1813560" cy="829944"/>
                  <wp:effectExtent l="0" t="0" r="0" b="8255"/>
                  <wp:docPr id="1333" name="Picture 432"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Picture 432"/>
                          <pic:cNvPicPr/>
                        </pic:nvPicPr>
                        <pic:blipFill>
                          <a:blip r:embed="rId148" cstate="print"/>
                          <a:srcRect l="0" t="0" r="0" b="0"/>
                          <a:stretch/>
                        </pic:blipFill>
                        <pic:spPr>
                          <a:xfrm rot="0">
                            <a:off x="0" y="0"/>
                            <a:ext cx="1813560" cy="829944"/>
                          </a:xfrm>
                          <a:prstGeom prst="rect"/>
                          <a:ln>
                            <a:noFill/>
                          </a:ln>
                        </pic:spPr>
                      </pic:pic>
                    </a:graphicData>
                  </a:graphic>
                </wp:inline>
              </w:drawing>
            </w:r>
            <w:r>
              <w:t xml:space="preserve"> Two atoms of carbon (2.4) combine with four atoms of hydrogen (1) to form </w:t>
            </w:r>
            <w:r>
              <w:rPr>
                <w:bCs/>
              </w:rPr>
              <w:t>ethene C</w:t>
            </w:r>
            <w:r>
              <w:rPr>
                <w:bCs/>
                <w:vertAlign w:val="subscript"/>
              </w:rPr>
              <w:t>2</w:t>
            </w:r>
            <w:r>
              <w:rPr>
                <w:bCs/>
              </w:rPr>
              <w:t>H</w:t>
            </w:r>
            <w:r>
              <w:rPr>
                <w:bCs/>
                <w:vertAlign w:val="subscript"/>
              </w:rPr>
              <w:t>4</w:t>
            </w:r>
            <w:r>
              <w:t xml:space="preserve"> (only the outer shell of carbon's electrons are shown).</w:t>
            </w:r>
          </w:p>
          <w:p>
            <w:pPr>
              <w:pStyle w:val="style157"/>
              <w:rPr/>
            </w:pPr>
          </w:p>
          <w:p>
            <w:pPr>
              <w:pStyle w:val="style157"/>
              <w:rPr/>
            </w:pPr>
            <w:r>
              <w:rPr>
                <w:noProof/>
                <w:lang w:eastAsia="en-US"/>
              </w:rPr>
              <w:drawing>
                <wp:inline distL="0" distT="0" distB="0" distR="0">
                  <wp:extent cx="1129665" cy="868045"/>
                  <wp:effectExtent l="0" t="0" r="0" b="8255"/>
                  <wp:docPr id="1334" name="Picture 431" descr="http://www.docbrown.info/page04/4_72bond/simpleoxC2H4.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Picture 431"/>
                          <pic:cNvPicPr/>
                        </pic:nvPicPr>
                        <pic:blipFill>
                          <a:blip r:embed="rId149" cstate="print"/>
                          <a:srcRect l="0" t="0" r="0" b="0"/>
                          <a:stretch/>
                        </pic:blipFill>
                        <pic:spPr>
                          <a:xfrm rot="0">
                            <a:off x="0" y="0"/>
                            <a:ext cx="1129665" cy="868045"/>
                          </a:xfrm>
                          <a:prstGeom prst="rect"/>
                          <a:ln>
                            <a:noFill/>
                          </a:ln>
                        </pic:spPr>
                      </pic:pic>
                    </a:graphicData>
                  </a:graphic>
                </wp:inline>
              </w:drawing>
            </w:r>
            <w:r>
              <w:t xml:space="preserve">simplified 'dot and cross' electronic diagram for the covalently bonded </w:t>
            </w:r>
            <w:r>
              <w:rPr>
                <w:bCs/>
                <w:shd w:val="clear" w:color="auto" w:fill="00ffff"/>
              </w:rPr>
              <w:t>ethene</w:t>
            </w:r>
            <w:r>
              <w:t xml:space="preserve"> molecule</w:t>
            </w:r>
          </w:p>
          <w:p>
            <w:pPr>
              <w:pStyle w:val="style157"/>
              <w:rPr/>
            </w:pPr>
          </w:p>
          <w:p>
            <w:pPr>
              <w:pStyle w:val="style157"/>
              <w:numPr>
                <w:ilvl w:val="0"/>
                <w:numId w:val="143"/>
              </w:numPr>
              <w:rPr/>
            </w:pPr>
            <w:r>
              <w:rPr>
                <w:bCs/>
              </w:rPr>
              <w:t>Electronically</w:t>
            </w:r>
            <w:r>
              <w:t>, hydrogen (1) becomes like helium (2) and carbon (2.4) becomes like neon (2.8), so ALL the hydrogen and carbon atoms effectively have full outer shells in forming the covalent bonds when the atoms share their outer electrons.</w:t>
            </w:r>
          </w:p>
          <w:p>
            <w:pPr>
              <w:pStyle w:val="style157"/>
              <w:rPr/>
            </w:pPr>
            <w:r>
              <w:t xml:space="preserve">The molecule can be shown as </w:t>
            </w:r>
            <w:r>
              <w:rPr>
                <w:noProof/>
                <w:lang w:eastAsia="en-US"/>
              </w:rPr>
              <w:drawing>
                <wp:inline distL="0" distT="0" distB="0" distR="0">
                  <wp:extent cx="1344930" cy="591820"/>
                  <wp:effectExtent l="0" t="0" r="7620" b="0"/>
                  <wp:docPr id="1335" name="Picture 430"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Picture 430"/>
                          <pic:cNvPicPr/>
                        </pic:nvPicPr>
                        <pic:blipFill>
                          <a:blip r:embed="rId150" cstate="print"/>
                          <a:srcRect l="0" t="0" r="0" b="0"/>
                          <a:stretch/>
                        </pic:blipFill>
                        <pic:spPr>
                          <a:xfrm rot="0">
                            <a:off x="0" y="0"/>
                            <a:ext cx="1344930" cy="591820"/>
                          </a:xfrm>
                          <a:prstGeom prst="rect"/>
                          <a:ln>
                            <a:noFill/>
                          </a:ln>
                        </pic:spPr>
                      </pic:pic>
                    </a:graphicData>
                  </a:graphic>
                </wp:inline>
              </w:drawing>
            </w:r>
            <w:r>
              <w:t xml:space="preserve"> (displayed formula) with one carbon = carbon double bond and four carbon – hydrogen single covalent bonds (called a </w:t>
            </w:r>
            <w:r>
              <w:rPr>
                <w:bCs/>
              </w:rPr>
              <w:t>planar</w:t>
            </w:r>
            <w:r>
              <w:t xml:space="preserve"> shape, its completely flat!, the H–C=C and H–C–H bond angles are 120</w:t>
            </w:r>
            <w:r>
              <w:rPr>
                <w:vertAlign w:val="superscript"/>
              </w:rPr>
              <w:t>o</w:t>
            </w:r>
            <w:r>
              <w:t>). The valency of carbon is still 4.</w:t>
            </w:r>
          </w:p>
          <w:p>
            <w:pPr>
              <w:pStyle w:val="style157"/>
              <w:numPr>
                <w:ilvl w:val="0"/>
                <w:numId w:val="143"/>
              </w:numPr>
              <w:rPr/>
            </w:pPr>
            <w:r>
              <w:t>The ethene molecule is held together by the four strong C–H carbon–hydrogen single covalent bonds and one C=C carbon–carbon covalent double bond.</w:t>
            </w:r>
          </w:p>
          <w:p>
            <w:pPr>
              <w:pStyle w:val="style157"/>
              <w:rPr/>
            </w:pPr>
          </w:p>
          <w:p>
            <w:pPr>
              <w:pStyle w:val="style157"/>
              <w:rPr/>
            </w:pPr>
          </w:p>
          <w:p>
            <w:pPr>
              <w:pStyle w:val="style157"/>
              <w:rPr>
                <w:b/>
                <w:color w:val="ff0000"/>
                <w:shd w:val="clear" w:color="auto" w:fill="00ffff"/>
              </w:rPr>
            </w:pPr>
            <w:r>
              <w:rPr>
                <w:b/>
                <w:color w:val="ff0000"/>
                <w:shd w:val="clear" w:color="auto" w:fill="00ffff"/>
              </w:rPr>
              <w:t>HOW TO WORK OUT A COVALENT COMPOUND FORMULA</w:t>
            </w:r>
          </w:p>
          <w:p>
            <w:pPr>
              <w:pStyle w:val="style157"/>
              <w:rPr>
                <w:b/>
                <w:color w:val="ff0000"/>
              </w:rPr>
            </w:pPr>
          </w:p>
          <w:p>
            <w:pPr>
              <w:pStyle w:val="style157"/>
              <w:numPr>
                <w:ilvl w:val="0"/>
                <w:numId w:val="143"/>
              </w:numPr>
              <w:rPr>
                <w:rFonts w:ascii="Cambria Math" w:hAnsi="Cambria Math" w:hint="eastAsia"/>
                <w:color w:val="0000ff"/>
              </w:rPr>
            </w:pPr>
            <m:oMath>
              <m:r>
                <m:rPr>
                  <m:sty m:val="p"/>
                </m:rPr>
                <w:rPr>
                  <w:rFonts w:ascii="Cambria Math" w:hAnsi="Cambria Math"/>
                  <w:color w:val="0000ff"/>
                </w:rPr>
                <m:t>The valency of an element is the combing power of its atoms.</m:t>
              </m:r>
            </m:oMath>
          </w:p>
          <w:p>
            <w:pPr>
              <w:pStyle w:val="style157"/>
              <w:rPr/>
            </w:pPr>
            <w:r>
              <w:t>Note that some elements can have more than one valency;</w:t>
            </w:r>
          </w:p>
          <w:p>
            <w:pPr>
              <w:pStyle w:val="style157"/>
              <w:numPr>
                <w:ilvl w:val="0"/>
                <w:numId w:val="144"/>
              </w:numPr>
              <w:rPr/>
            </w:pPr>
            <w:r>
              <w:t>Hydrogen  H (1)</w:t>
            </w:r>
          </w:p>
          <w:p>
            <w:pPr>
              <w:pStyle w:val="style157"/>
              <w:numPr>
                <w:ilvl w:val="0"/>
                <w:numId w:val="144"/>
              </w:numPr>
              <w:rPr/>
            </w:pPr>
            <w:r>
              <w:t>Chlorine Cl and other halogens (1)</w:t>
            </w:r>
          </w:p>
          <w:p>
            <w:pPr>
              <w:pStyle w:val="style157"/>
              <w:numPr>
                <w:ilvl w:val="0"/>
                <w:numId w:val="144"/>
              </w:numPr>
              <w:rPr/>
            </w:pPr>
            <w:r>
              <w:t>Oxygen O and sulphur S (2)</w:t>
            </w:r>
          </w:p>
          <w:p>
            <w:pPr>
              <w:pStyle w:val="style157"/>
              <w:numPr>
                <w:ilvl w:val="0"/>
                <w:numId w:val="144"/>
              </w:numPr>
              <w:rPr/>
            </w:pPr>
            <w:r>
              <w:t>Boron B and aluminium Al (3)</w:t>
            </w:r>
          </w:p>
          <w:p>
            <w:pPr>
              <w:pStyle w:val="style157"/>
              <w:numPr>
                <w:ilvl w:val="0"/>
                <w:numId w:val="144"/>
              </w:numPr>
              <w:rPr/>
            </w:pPr>
            <w:r>
              <w:t>Nitrogen (3,</w:t>
            </w:r>
            <w:r>
              <w:t xml:space="preserve"> 5)</w:t>
            </w:r>
          </w:p>
          <w:p>
            <w:pPr>
              <w:pStyle w:val="style157"/>
              <w:numPr>
                <w:ilvl w:val="0"/>
                <w:numId w:val="144"/>
              </w:numPr>
              <w:rPr/>
            </w:pPr>
            <w:r>
              <w:t>Carbon C and silicon Si (4)</w:t>
            </w:r>
          </w:p>
          <w:p>
            <w:pPr>
              <w:pStyle w:val="style157"/>
              <w:numPr>
                <w:ilvl w:val="0"/>
                <w:numId w:val="144"/>
              </w:numPr>
              <w:rPr/>
            </w:pPr>
            <w:r>
              <w:t>Phosphorus (</w:t>
            </w:r>
            <w:r>
              <w:t>3,5)</w:t>
            </w:r>
          </w:p>
          <w:p>
            <w:pPr>
              <w:pStyle w:val="style157"/>
              <w:rPr/>
            </w:pPr>
            <w:r>
              <w:t>To work out a covalent compound formula by combining 'A' with 'B' the rule is</w:t>
            </w:r>
          </w:p>
          <w:p>
            <w:pPr>
              <w:pStyle w:val="style157"/>
              <w:rPr/>
            </w:pPr>
            <w:r>
              <w:t>number of atom 'A' x valency of atom 'A' = number of atom 'B' x valency of atom 'B'</w:t>
            </w:r>
          </w:p>
          <w:p>
            <w:pPr>
              <w:pStyle w:val="style157"/>
              <w:rPr/>
            </w:pPr>
            <w:r>
              <w:t>Three examples are shown below</w:t>
            </w:r>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33"/>
              <w:gridCol w:w="3276"/>
              <w:gridCol w:w="3650"/>
            </w:tblGrid>
            <w:tr>
              <w:trPr>
                <w:tblCellSpacing w:w="15" w:type="dxa"/>
                <w:jc w:val="center"/>
              </w:trPr>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'A' (valency)</w:t>
                  </w:r>
                </w:p>
              </w:tc>
              <w:tc>
                <w:tcPr>
                  <w:tcW w:w="175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'B' (valency)</w:t>
                  </w:r>
                </w:p>
              </w:tc>
              <w:tc>
                <w:tcPr>
                  <w:tcW w:w="195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deduced formula of A + B</w:t>
                  </w:r>
                </w:p>
              </w:tc>
            </w:tr>
            <w:tr>
              <w:tblPrEx/>
              <w:trPr>
                <w:tblCellSpacing w:w="15" w:type="dxa"/>
                <w:jc w:val="center"/>
              </w:trPr>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 of carbon C (4)</w:t>
                  </w:r>
                </w:p>
              </w:tc>
              <w:tc>
                <w:tcPr>
                  <w:tcW w:w="175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xml:space="preserve">balances 4 of </w:t>
                  </w:r>
                  <w:r>
                    <w:rPr>
                      <w:bCs/>
                    </w:rPr>
                    <w:t>hydrogen H (1)</w:t>
                  </w:r>
                </w:p>
              </w:tc>
              <w:tc>
                <w:tcPr>
                  <w:tcW w:w="195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xml:space="preserve">1 x 4 = 4 x 1 = </w:t>
                  </w:r>
                  <w:r>
                    <w:rPr>
                      <w:bCs/>
                    </w:rPr>
                    <w:t>CH</w:t>
                  </w:r>
                  <w:r>
                    <w:rPr>
                      <w:bCs/>
                      <w:vertAlign w:val="subscript"/>
                    </w:rPr>
                    <w:t>4</w:t>
                  </w:r>
                  <w:r>
                    <w:rPr>
                      <w:bCs/>
                    </w:rPr>
                    <w:t> </w:t>
                  </w:r>
                </w:p>
              </w:tc>
            </w:tr>
            <w:tr>
              <w:tblPrEx/>
              <w:trPr>
                <w:tblCellSpacing w:w="15" w:type="dxa"/>
                <w:jc w:val="center"/>
              </w:trPr>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 of nitrogen (3) </w:t>
                  </w:r>
                </w:p>
              </w:tc>
              <w:tc>
                <w:tcPr>
                  <w:tcW w:w="175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balances 3 of chlorine Cl (1)</w:t>
                  </w:r>
                </w:p>
              </w:tc>
              <w:tc>
                <w:tcPr>
                  <w:tcW w:w="195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xml:space="preserve">1 x 3 = 3 x 1 = </w:t>
                  </w:r>
                  <w:r>
                    <w:rPr>
                      <w:bCs/>
                    </w:rPr>
                    <w:t>NCl</w:t>
                  </w:r>
                  <w:r>
                    <w:rPr>
                      <w:bCs/>
                      <w:vertAlign w:val="subscript"/>
                    </w:rPr>
                    <w:t>3</w:t>
                  </w:r>
                  <w:r>
                    <w:rPr>
                      <w:bCs/>
                    </w:rPr>
                    <w:t> </w:t>
                  </w:r>
                </w:p>
              </w:tc>
            </w:tr>
            <w:tr>
              <w:tblPrEx/>
              <w:trPr>
                <w:tblCellSpacing w:w="15" w:type="dxa"/>
                <w:jc w:val="center"/>
              </w:trPr>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 of carbon C (4)</w:t>
                  </w:r>
                </w:p>
              </w:tc>
              <w:tc>
                <w:tcPr>
                  <w:tcW w:w="175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xml:space="preserve">balances 2 of </w:t>
                  </w:r>
                  <w:r>
                    <w:rPr>
                      <w:bCs/>
                    </w:rPr>
                    <w:t>oxygen O (2)</w:t>
                  </w:r>
                </w:p>
              </w:tc>
              <w:tc>
                <w:tcPr>
                  <w:tcW w:w="1950" w:type="pct"/>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xml:space="preserve">1 x 4 = 2 x 2 = </w:t>
                  </w:r>
                  <w:r>
                    <w:rPr>
                      <w:bCs/>
                    </w:rPr>
                    <w:t>CO</w:t>
                  </w:r>
                  <w:r>
                    <w:rPr>
                      <w:bCs/>
                      <w:vertAlign w:val="subscript"/>
                    </w:rPr>
                    <w:t>2</w:t>
                  </w:r>
                  <w:r>
                    <w:rPr>
                      <w:bCs/>
                    </w:rPr>
                    <w:t> </w:t>
                  </w:r>
                </w:p>
              </w:tc>
            </w:tr>
          </w:tbl>
          <w:p>
            <w:pPr>
              <w:pStyle w:val="style157"/>
              <w:rPr/>
            </w:pPr>
          </w:p>
          <w:tbl>
            <w:tblPr>
              <w:tblW w:w="11580" w:type="dxa"/>
              <w:jc w:val="center"/>
              <w:tblCellSpacing w:w="15" w:type="dxa"/>
              <w:tblBorders>
                <w:top w:val="outset" w:sz="6" w:space="0" w:color="auto"/>
                <w:left w:val="outset" w:sz="6" w:space="0" w:color="auto"/>
                <w:bottom w:val="outset" w:sz="6" w:space="0" w:color="auto"/>
                <w:right w:val="outset" w:sz="6" w:space="0" w:color="auto"/>
              </w:tblBorders>
              <w:tblCellMar>
                <w:top w:w="120" w:type="dxa"/>
                <w:left w:w="120" w:type="dxa"/>
                <w:bottom w:w="120" w:type="dxa"/>
                <w:right w:w="120" w:type="dxa"/>
              </w:tblCellMar>
              <w:tblLook w:val="04A0" w:firstRow="1" w:lastRow="0" w:firstColumn="1" w:lastColumn="0" w:noHBand="0" w:noVBand="1"/>
            </w:tblPr>
            <w:tblGrid>
              <w:gridCol w:w="6450"/>
              <w:gridCol w:w="5130"/>
            </w:tblGrid>
            <w:tr>
              <w:trPr>
                <w:tblCellSpacing w:w="15" w:type="dxa"/>
                <w:jc w:val="center"/>
              </w:trPr>
              <w:tc>
                <w:tcPr>
                  <w:tcW w:w="576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rPr/>
                  </w:r>
                  <w:r/>
                  <w:r>
                    <w:rPr/>
                  </w:r>
                  <w:r>
                    <w:rPr/>
                    <w:object>
                      <v:shape id="1336" type="#_x0000_t75" filled="f" stroked="f" style="margin-left:0.0pt;margin-top:0.0pt;width:309.75pt;height:216.0pt;mso-wrap-distance-left:0.0pt;mso-wrap-distance-right:0.0pt;visibility:visible;">
                        <v:imagedata r:id="rId151"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336" DrawAspect="Content" ObjectID="0" r:id="rId152"/>
                    </w:object>
                  </w:r>
                  <w:r>
                    <w:rPr/>
                  </w:r>
                </w:p>
              </w:tc>
              <w:tc>
                <w:tcPr>
                  <w:tcW w:w="5760" w:type="dxa"/>
                  <w:tcBorders>
                    <w:top w:val="outset" w:sz="6" w:space="0" w:color="auto"/>
                    <w:left w:val="outset" w:sz="6" w:space="0" w:color="auto"/>
                    <w:bottom w:val="outset" w:sz="6" w:space="0" w:color="auto"/>
                    <w:right w:val="outset" w:sz="6" w:space="0" w:color="auto"/>
                  </w:tcBorders>
                  <w:vAlign w:val="center"/>
                  <w:hideMark/>
                </w:tcPr>
                <w:p>
                  <w:pPr>
                    <w:pStyle w:val="style157"/>
                    <w:rPr>
                      <w:sz w:val="16"/>
                      <w:szCs w:val="16"/>
                    </w:rPr>
                  </w:pPr>
                  <w:r>
                    <w:rPr>
                      <w:sz w:val="16"/>
                      <w:szCs w:val="16"/>
                    </w:rPr>
                    <w:t xml:space="preserve">The diagram on the left illustrates the three covalent </w:t>
                  </w:r>
                </w:p>
                <w:p>
                  <w:pPr>
                    <w:pStyle w:val="style157"/>
                    <w:rPr>
                      <w:sz w:val="16"/>
                      <w:szCs w:val="16"/>
                    </w:rPr>
                  </w:pPr>
                  <w:r>
                    <w:rPr>
                      <w:sz w:val="16"/>
                      <w:szCs w:val="16"/>
                    </w:rPr>
                    <w:t xml:space="preserve">examples above for </w:t>
                  </w:r>
                </w:p>
                <w:p>
                  <w:pPr>
                    <w:pStyle w:val="style157"/>
                    <w:rPr>
                      <w:sz w:val="16"/>
                      <w:szCs w:val="16"/>
                    </w:rPr>
                  </w:pPr>
                  <w:r>
                    <w:rPr>
                      <w:sz w:val="16"/>
                      <w:szCs w:val="16"/>
                    </w:rPr>
                    <w:t>methane CH</w:t>
                  </w:r>
                  <w:r>
                    <w:rPr>
                      <w:sz w:val="16"/>
                      <w:szCs w:val="16"/>
                      <w:vertAlign w:val="subscript"/>
                    </w:rPr>
                    <w:t>4,</w:t>
                  </w:r>
                  <w:r>
                    <w:rPr>
                      <w:sz w:val="16"/>
                      <w:szCs w:val="16"/>
                    </w:rPr>
                    <w:t>nitrogen trichloride NCl</w:t>
                  </w:r>
                  <w:r>
                    <w:rPr>
                      <w:sz w:val="16"/>
                      <w:szCs w:val="16"/>
                      <w:vertAlign w:val="subscript"/>
                    </w:rPr>
                    <w:t>3</w:t>
                  </w:r>
                  <w:r>
                    <w:rPr>
                      <w:sz w:val="16"/>
                      <w:szCs w:val="16"/>
                    </w:rPr>
                    <w:t xml:space="preserve"> and carbon dioxide</w:t>
                  </w:r>
                </w:p>
                <w:p>
                  <w:pPr>
                    <w:pStyle w:val="style157"/>
                    <w:rPr>
                      <w:sz w:val="16"/>
                      <w:szCs w:val="16"/>
                    </w:rPr>
                  </w:pPr>
                  <w:r>
                    <w:rPr>
                      <w:sz w:val="16"/>
                      <w:szCs w:val="16"/>
                    </w:rPr>
                    <w:t xml:space="preserve"> CO</w:t>
                  </w:r>
                  <w:r>
                    <w:rPr>
                      <w:sz w:val="16"/>
                      <w:szCs w:val="16"/>
                      <w:vertAlign w:val="subscript"/>
                    </w:rPr>
                    <w:t>2</w:t>
                  </w:r>
                </w:p>
                <w:p>
                  <w:pPr>
                    <w:pStyle w:val="style157"/>
                    <w:rPr/>
                  </w:pPr>
                </w:p>
              </w:tc>
            </w:tr>
          </w:tbl>
          <w:p>
            <w:pPr>
              <w:pStyle w:val="style157"/>
              <w:rPr/>
            </w:pPr>
            <w:r>
              <w:t> </w:t>
            </w:r>
          </w:p>
          <w:p>
            <w:pPr>
              <w:pStyle w:val="style157"/>
              <w:rPr/>
            </w:pPr>
            <w:r>
              <w:t> </w:t>
            </w:r>
          </w:p>
          <w:p>
            <w:pPr>
              <w:pStyle w:val="style157"/>
              <w:rPr/>
            </w:pPr>
            <w:r>
              <w:rPr>
                <w:noProof/>
              </w:rPr>
              <w:t>Covalent Bonding diagrams for ethane (C</w:t>
            </w:r>
            <w:r>
              <w:rPr>
                <w:noProof/>
                <w:vertAlign w:val="subscript"/>
              </w:rPr>
              <w:t>2</w:t>
            </w:r>
            <w:r>
              <w:rPr>
                <w:noProof/>
              </w:rPr>
              <w:t>H</w:t>
            </w:r>
            <w:r>
              <w:rPr>
                <w:noProof/>
                <w:vertAlign w:val="subscript"/>
              </w:rPr>
              <w:t>6</w:t>
            </w:r>
            <w:r>
              <w:rPr>
                <w:noProof/>
              </w:rPr>
              <w:t>)</w:t>
            </w:r>
          </w:p>
          <w:p>
            <w:pPr>
              <w:pStyle w:val="style157"/>
              <w:rPr/>
            </w:pPr>
            <w:r>
              <w:rPr>
                <w:noProof/>
                <w:lang w:eastAsia="en-US"/>
              </w:rPr>
              <w:drawing>
                <wp:inline distL="0" distT="0" distB="0" distR="0">
                  <wp:extent cx="1590675" cy="1144905"/>
                  <wp:effectExtent l="0" t="0" r="9525" b="0"/>
                  <wp:docPr id="1338" name="Picture 427" descr="http://www.docbrown.info/page04/4_72bond/Image518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Picture 427"/>
                          <pic:cNvPicPr/>
                        </pic:nvPicPr>
                        <pic:blipFill>
                          <a:blip r:embed="rId153" cstate="print"/>
                          <a:srcRect l="0" t="0" r="0" b="0"/>
                          <a:stretch/>
                        </pic:blipFill>
                        <pic:spPr>
                          <a:xfrm rot="0">
                            <a:off x="0" y="0"/>
                            <a:ext cx="1590675" cy="1144905"/>
                          </a:xfrm>
                          <a:prstGeom prst="rect"/>
                          <a:ln>
                            <a:noFill/>
                          </a:ln>
                        </pic:spPr>
                      </pic:pic>
                    </a:graphicData>
                  </a:graphic>
                </wp:inline>
              </w:drawing>
            </w:r>
            <w:r>
              <w:t xml:space="preserve">and </w:t>
            </w:r>
            <w:r>
              <w:rPr>
                <w:noProof/>
                <w:lang w:eastAsia="en-US"/>
              </w:rPr>
              <w:drawing>
                <wp:inline distL="0" distT="0" distB="0" distR="0">
                  <wp:extent cx="1383030" cy="1083310"/>
                  <wp:effectExtent l="0" t="0" r="7620" b="2540"/>
                  <wp:docPr id="1339" name="Picture 426" descr="http://www.docbrown.info/page04/4_72bond/simpleoxC2H6.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Picture 426"/>
                          <pic:cNvPicPr/>
                        </pic:nvPicPr>
                        <pic:blipFill>
                          <a:blip r:embed="rId154" cstate="print"/>
                          <a:srcRect l="0" t="0" r="0" b="0"/>
                          <a:stretch/>
                        </pic:blipFill>
                        <pic:spPr>
                          <a:xfrm rot="0">
                            <a:off x="0" y="0"/>
                            <a:ext cx="1383030" cy="1083310"/>
                          </a:xfrm>
                          <a:prstGeom prst="rect"/>
                          <a:ln>
                            <a:noFill/>
                          </a:ln>
                        </pic:spPr>
                      </pic:pic>
                    </a:graphicData>
                  </a:graphic>
                </wp:inline>
              </w:drawing>
            </w:r>
          </w:p>
          <w:p>
            <w:pPr>
              <w:pStyle w:val="style157"/>
              <w:rPr/>
            </w:pPr>
            <w:r>
              <w:t xml:space="preserve"> Its displayed formula </w:t>
            </w:r>
            <w:r>
              <w:rPr>
                <w:noProof/>
                <w:lang w:eastAsia="en-US"/>
              </w:rPr>
              <w:drawing>
                <wp:inline distL="0" distT="0" distB="0" distR="0">
                  <wp:extent cx="953135" cy="783590"/>
                  <wp:effectExtent l="0" t="0" r="0" b="0"/>
                  <wp:docPr id="1340" name="Picture 425" descr="alkanes structure and naming (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Picture 425"/>
                          <pic:cNvPicPr/>
                        </pic:nvPicPr>
                        <pic:blipFill>
                          <a:blip r:embed="rId155" cstate="print"/>
                          <a:srcRect l="0" t="0" r="0" b="0"/>
                          <a:stretch/>
                        </pic:blipFill>
                        <pic:spPr>
                          <a:xfrm rot="0">
                            <a:off x="0" y="0"/>
                            <a:ext cx="953135" cy="783590"/>
                          </a:xfrm>
                          <a:prstGeom prst="rect"/>
                          <a:ln>
                            <a:noFill/>
                          </a:ln>
                        </pic:spPr>
                      </pic:pic>
                    </a:graphicData>
                  </a:graphic>
                </wp:inline>
              </w:drawing>
            </w:r>
          </w:p>
          <w:p>
            <w:pPr>
              <w:pStyle w:val="style157"/>
              <w:rPr/>
            </w:pPr>
          </w:p>
          <w:p>
            <w:pPr>
              <w:pStyle w:val="style157"/>
              <w:numPr>
                <w:ilvl w:val="0"/>
                <w:numId w:val="143"/>
              </w:numPr>
              <w:rPr/>
            </w:pPr>
            <w:r>
              <w:t xml:space="preserve">Alkanes are relatively small molecules in which all the chemical bonds are </w:t>
            </w:r>
            <w:r>
              <w:rPr>
                <w:bCs/>
              </w:rPr>
              <w:t>covalent bonds</w:t>
            </w:r>
            <w:r>
              <w:t>.</w:t>
            </w:r>
          </w:p>
          <w:p>
            <w:pPr>
              <w:pStyle w:val="style157"/>
              <w:numPr>
                <w:ilvl w:val="0"/>
                <w:numId w:val="143"/>
              </w:numPr>
              <w:rPr/>
            </w:pPr>
            <w:r>
              <w:t xml:space="preserve"> All the bonds in alkane molecules are single bonds i.e. C–C carbon – carbon or C–H carbon – hydrogen.</w:t>
            </w:r>
          </w:p>
          <w:p>
            <w:pPr>
              <w:pStyle w:val="style157"/>
              <w:numPr>
                <w:ilvl w:val="0"/>
                <w:numId w:val="143"/>
              </w:numPr>
              <w:rPr/>
            </w:pPr>
            <w:r>
              <w:t xml:space="preserve"> Each carbon atom forms four single covalent bonds and hydrogen atoms form one single covalent bond. All single bonds are formed by sharing a pair of electrons e.g. one from each of a carbon atom and a hydrogen atom, or two carbon atoms contributing (sharing) an electron each to the covalent bond.</w:t>
            </w:r>
          </w:p>
          <w:p>
            <w:pPr>
              <w:pStyle w:val="style157"/>
              <w:numPr>
                <w:ilvl w:val="0"/>
                <w:numId w:val="143"/>
              </w:numPr>
              <w:rPr/>
            </w:pPr>
            <w:r>
              <w:t xml:space="preserve">Simple molecules with a triple bond are often linear e.g. </w:t>
            </w:r>
            <w:r>
              <w:rPr>
                <w:bCs/>
              </w:rPr>
              <w:t>H–C</w:t>
            </w:r>
            <w:r>
              <w:rPr>
                <w:bCs/>
                <w:noProof/>
                <w:lang w:eastAsia="en-US"/>
              </w:rPr>
              <w:drawing>
                <wp:inline distL="0" distT="0" distB="0" distR="0">
                  <wp:extent cx="200025" cy="76835"/>
                  <wp:effectExtent l="0" t="0" r="9525" b="0"/>
                  <wp:docPr id="1341" name="Picture 42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Picture 424"/>
                          <pic:cNvPicPr/>
                        </pic:nvPicPr>
                        <pic:blipFill>
                          <a:blip r:embed="rId156" cstate="print"/>
                          <a:srcRect l="0" t="0" r="0" b="0"/>
                          <a:stretch/>
                        </pic:blipFill>
                        <pic:spPr>
                          <a:xfrm rot="0">
                            <a:off x="0" y="0"/>
                            <a:ext cx="200025" cy="76835"/>
                          </a:xfrm>
                          <a:prstGeom prst="rect"/>
                          <a:ln>
                            <a:noFill/>
                          </a:ln>
                        </pic:spPr>
                      </pic:pic>
                    </a:graphicData>
                  </a:graphic>
                </wp:inline>
              </w:drawing>
            </w:r>
            <w:r>
              <w:rPr>
                <w:bCs/>
              </w:rPr>
              <w:t>C–H ethyne</w:t>
            </w:r>
            <w:r>
              <w:t xml:space="preserve"> or </w:t>
            </w:r>
            <w:r>
              <w:rPr>
                <w:bCs/>
              </w:rPr>
              <w:t>H–C</w:t>
            </w:r>
            <w:r>
              <w:rPr>
                <w:bCs/>
                <w:noProof/>
                <w:lang w:eastAsia="en-US"/>
              </w:rPr>
              <w:drawing>
                <wp:inline distL="0" distT="0" distB="0" distR="0">
                  <wp:extent cx="200025" cy="76835"/>
                  <wp:effectExtent l="0" t="0" r="9525" b="0"/>
                  <wp:docPr id="1342" name="Picture 423"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Picture 423"/>
                          <pic:cNvPicPr/>
                        </pic:nvPicPr>
                        <pic:blipFill>
                          <a:blip r:embed="rId156" cstate="print"/>
                          <a:srcRect l="0" t="0" r="0" b="0"/>
                          <a:stretch/>
                        </pic:blipFill>
                        <pic:spPr>
                          <a:xfrm rot="0">
                            <a:off x="0" y="0"/>
                            <a:ext cx="200025" cy="76835"/>
                          </a:xfrm>
                          <a:prstGeom prst="rect"/>
                          <a:ln>
                            <a:noFill/>
                          </a:ln>
                        </pic:spPr>
                      </pic:pic>
                    </a:graphicData>
                  </a:graphic>
                </wp:inline>
              </w:drawing>
            </w:r>
            <w:r>
              <w:rPr>
                <w:bCs/>
              </w:rPr>
              <w:t xml:space="preserve">N hydrogen cyanide </w:t>
            </w:r>
            <w:r>
              <w:t>(methanenitrile)</w:t>
            </w:r>
          </w:p>
          <w:p>
            <w:pPr>
              <w:pStyle w:val="style157"/>
              <w:rPr/>
            </w:pPr>
          </w:p>
          <w:p>
            <w:pPr>
              <w:pStyle w:val="style157"/>
              <w:rPr/>
            </w:pPr>
          </w:p>
          <w:p>
            <w:pPr>
              <w:pStyle w:val="style157"/>
              <w:rPr/>
            </w:pPr>
          </w:p>
          <w:p>
            <w:pPr>
              <w:pStyle w:val="style157"/>
              <w:rPr>
                <w:b/>
              </w:rPr>
            </w:pPr>
            <w:r>
              <w:rPr>
                <w:b/>
                <w:highlight w:val="yellow"/>
              </w:rPr>
              <w:t>Why do simple covalent molecules typically have low melting and low boiling points?</w:t>
            </w:r>
          </w:p>
          <w:p>
            <w:pPr>
              <w:pStyle w:val="style157"/>
              <w:numPr>
                <w:ilvl w:val="0"/>
                <w:numId w:val="145"/>
              </w:numPr>
              <w:rPr/>
            </w:pPr>
            <w:r>
              <w:t xml:space="preserve">The first point to appreciate is that the chemical bonding forces between atoms in a molecule are strong BUT the bonding forces between small simple molecules are weak. </w:t>
            </w:r>
          </w:p>
          <w:p>
            <w:pPr>
              <w:pStyle w:val="style157"/>
              <w:numPr>
                <w:ilvl w:val="0"/>
                <w:numId w:val="145"/>
              </w:numPr>
              <w:rPr/>
            </w:pPr>
            <w:r>
              <w:t>These weak electrical attractive forces are known as 'intermolecular forces' or 'intermolecular bonding'.</w:t>
            </w:r>
          </w:p>
          <w:p>
            <w:pPr>
              <w:pStyle w:val="style157"/>
              <w:numPr>
                <w:ilvl w:val="0"/>
                <w:numId w:val="145"/>
              </w:numPr>
              <w:rPr/>
            </w:pPr>
            <w:r>
              <w:t xml:space="preserve">The </w:t>
            </w:r>
            <w:r>
              <w:rPr>
                <w:bCs/>
              </w:rPr>
              <w:t>electrical forces of attraction, that is the chemical bond, between atoms in a molecule are usually very strong</w:t>
            </w:r>
            <w:r>
              <w:t>, so,  most covalent molecules do not change chemically on moderate heating.  e.g. although a covalent molecule like iodine, I</w:t>
            </w:r>
            <w:r>
              <w:rPr>
                <w:vertAlign w:val="subscript"/>
              </w:rPr>
              <w:t>2</w:t>
            </w:r>
            <w:r>
              <w:t xml:space="preserve">, is readily vapourised on heating, it does </w:t>
            </w:r>
            <w:r>
              <w:rPr>
                <w:bCs/>
              </w:rPr>
              <w:t>NOT</w:t>
            </w:r>
            <w:r>
              <w:t xml:space="preserve"> break up into iodine atoms I. </w:t>
            </w:r>
          </w:p>
          <w:p>
            <w:pPr>
              <w:pStyle w:val="style157"/>
              <w:numPr>
                <w:ilvl w:val="0"/>
                <w:numId w:val="145"/>
              </w:numPr>
              <w:rPr/>
            </w:pPr>
            <w:r>
              <w:t>The purple vapour you see on heating iodine is entirely composed of the diatomic I</w:t>
            </w:r>
            <w:r>
              <w:rPr>
                <w:vertAlign w:val="subscript"/>
              </w:rPr>
              <w:t>2</w:t>
            </w:r>
            <w:r>
              <w:t xml:space="preserve"> molecules.</w:t>
            </w:r>
          </w:p>
          <w:p>
            <w:pPr>
              <w:pStyle w:val="style157"/>
              <w:numPr>
                <w:ilvl w:val="0"/>
                <w:numId w:val="145"/>
              </w:numPr>
              <w:rPr/>
            </w:pPr>
            <w:r>
              <w:t>The I–I covalent bond is strong enough to withstand the heating and so the purple vapour still consists of the same I</w:t>
            </w:r>
            <w:r>
              <w:rPr>
                <w:vertAlign w:val="subscript"/>
              </w:rPr>
              <w:t>2</w:t>
            </w:r>
            <w:r>
              <w:t xml:space="preserve"> molecules as the dark coloured solid is made up of.</w:t>
            </w:r>
          </w:p>
          <w:p>
            <w:pPr>
              <w:pStyle w:val="style157"/>
              <w:numPr>
                <w:ilvl w:val="0"/>
                <w:numId w:val="145"/>
              </w:numPr>
              <w:rPr/>
            </w:pPr>
            <w:r>
              <w:t>In other words, on heating a simple molecular material like iodine, heating weakens the forces between the molecules BUT not the forces between the atoms in the molecule.</w:t>
            </w:r>
          </w:p>
          <w:p>
            <w:pPr>
              <w:pStyle w:val="style157"/>
              <w:numPr>
                <w:ilvl w:val="0"/>
                <w:numId w:val="145"/>
              </w:numPr>
              <w:rPr/>
            </w:pPr>
            <w:r>
              <w:t>Chemical bonds between atoms are generally only broken if a substance is heated to a VERY high temperature like in the cracking (break–down) reactions of alkanes from crude oil.</w:t>
            </w:r>
          </w:p>
          <w:p>
            <w:pPr>
              <w:pStyle w:val="style157"/>
              <w:rPr>
                <w:b/>
              </w:rPr>
            </w:pPr>
          </w:p>
          <w:p>
            <w:pPr>
              <w:pStyle w:val="style157"/>
              <w:rPr>
                <w:b/>
              </w:rPr>
            </w:pPr>
            <w:r>
              <w:rPr>
                <w:b/>
              </w:rPr>
              <w:t xml:space="preserve">So why the ease of vaporisation on heating? </w:t>
            </w:r>
          </w:p>
          <w:p>
            <w:pPr>
              <w:pStyle w:val="style157"/>
              <w:numPr>
                <w:ilvl w:val="0"/>
                <w:numId w:val="154"/>
              </w:numPr>
              <w:rPr/>
            </w:pPr>
            <w:r>
              <w:t>Although the bonding between the atoms within a molecules is very strong</w:t>
            </w:r>
            <w:r>
              <w:rPr>
                <w:bCs/>
              </w:rPr>
              <w:t xml:space="preserve"> the electrical attractive force between individual molecules is very weak, so the bulk material is not very strong physically</w:t>
            </w:r>
            <w:r>
              <w:t xml:space="preserve"> and this has consequences for the melting points and boiling points</w:t>
            </w:r>
            <w:r>
              <w:rPr>
                <w:bCs/>
              </w:rPr>
              <w:t>.</w:t>
            </w:r>
          </w:p>
          <w:p>
            <w:pPr>
              <w:pStyle w:val="style157"/>
              <w:rPr/>
            </w:pPr>
            <w:r>
              <w:rPr/>
            </w:r>
            <w:r/>
            <w:r>
              <w:rPr/>
            </w:r>
            <w:r>
              <w:rPr/>
              <w:object>
                <v:shape id="1343" type="#_x0000_t75" filled="f" stroked="f" style="margin-left:0.0pt;margin-top:0.0pt;width:358.5pt;height:118.5pt;mso-wrap-distance-left:0.0pt;mso-wrap-distance-right:0.0pt;visibility:visible;">
                  <v:imagedata r:id="rId157"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343" DrawAspect="Content" ObjectID="0" r:id="rId158"/>
              </w:object>
            </w:r>
            <w:r>
              <w:rPr/>
            </w:r>
          </w:p>
          <w:p>
            <w:pPr>
              <w:pStyle w:val="style157"/>
              <w:rPr/>
            </w:pPr>
            <w:r>
              <w:t>If you take the Group 7 Halogen molecules, the F–F....F–F, Cl–Cl....Cl–Cl, Br–Br....Br–Br and I–I....I–I intermolecular bonds are weak (weak intermolecular bonding resulting in low melting/boiling points e.g. at room temperature fluorine and chlorine are gases, bromine a low boiling liquid and iodine an easily vapourised solid on gentle heating.</w:t>
            </w:r>
          </w:p>
          <w:p>
            <w:pPr>
              <w:pStyle w:val="style157"/>
              <w:rPr/>
            </w:pPr>
          </w:p>
          <w:p>
            <w:pPr>
              <w:pStyle w:val="style157"/>
              <w:rPr>
                <w:b/>
              </w:rPr>
            </w:pPr>
            <w:r>
              <w:rPr>
                <w:b/>
              </w:rPr>
              <w:t xml:space="preserve">Note: </w:t>
            </w:r>
          </w:p>
          <w:p>
            <w:pPr>
              <w:pStyle w:val="style157"/>
              <w:numPr>
                <w:ilvl w:val="0"/>
                <w:numId w:val="146"/>
              </w:numPr>
              <w:rPr/>
            </w:pPr>
            <w:r>
              <w:t>The bigger the molecule, the stronger the intermolecular forces, which is why the melting/boiling points increase down group 7.</w:t>
            </w:r>
          </w:p>
          <w:p>
            <w:pPr>
              <w:pStyle w:val="style157"/>
              <w:numPr>
                <w:ilvl w:val="0"/>
                <w:numId w:val="146"/>
              </w:numPr>
              <w:rPr/>
            </w:pPr>
            <w:r>
              <w:t>Similarly for hydrocarbons like alkanes, the longer the molecule, the higher the boiling point.</w:t>
            </w:r>
          </w:p>
          <w:p>
            <w:pPr>
              <w:pStyle w:val="style157"/>
              <w:numPr>
                <w:ilvl w:val="0"/>
                <w:numId w:val="146"/>
              </w:numPr>
              <w:rPr/>
            </w:pPr>
            <w:r>
              <w:t xml:space="preserve">These weak electrical attractions are known as intermolecular forces (or intermolecular bonding) and are readily weakened further on heating. </w:t>
            </w:r>
          </w:p>
          <w:p>
            <w:pPr>
              <w:pStyle w:val="style157"/>
              <w:numPr>
                <w:ilvl w:val="0"/>
                <w:numId w:val="146"/>
              </w:numPr>
              <w:rPr/>
            </w:pPr>
            <w:r>
              <w:t>In a solid, the effect of absorbing heat energy results in increased the thermal vibration of the molecules which weakens the intermolecular forces.</w:t>
            </w:r>
          </w:p>
          <w:p>
            <w:pPr>
              <w:pStyle w:val="style157"/>
              <w:numPr>
                <w:ilvl w:val="0"/>
                <w:numId w:val="146"/>
              </w:numPr>
              <w:rPr/>
            </w:pPr>
            <w:r>
              <w:t xml:space="preserve"> In liquids the increase in the average particle kinetic energy makes it easier for molecules to overcome the intermolecular forces and change into a gas or vapour.  </w:t>
            </w:r>
          </w:p>
          <w:p>
            <w:pPr>
              <w:pStyle w:val="style157"/>
              <w:numPr>
                <w:ilvl w:val="0"/>
                <w:numId w:val="146"/>
              </w:numPr>
              <w:rPr/>
            </w:pPr>
            <w:r>
              <w:t xml:space="preserve">Consequently, small covalent molecules tend to be volatile liquids with low boiling </w:t>
            </w:r>
            <w:r>
              <w:t xml:space="preserve">points, so easily vapourised, or low melting point solids. </w:t>
            </w:r>
          </w:p>
          <w:p>
            <w:pPr>
              <w:pStyle w:val="style157"/>
              <w:numPr>
                <w:ilvl w:val="0"/>
                <w:numId w:val="146"/>
              </w:numPr>
              <w:rPr/>
            </w:pPr>
            <w:r>
              <w:t xml:space="preserve">So, on heating simple molecular substances (small molecules) the inter–molecular forces are easily overcome with the increased kinetic energy of the particles, giving the material a </w:t>
            </w:r>
            <w:r>
              <w:rPr>
                <w:bCs/>
              </w:rPr>
              <w:t xml:space="preserve">low melting </w:t>
            </w:r>
            <w:r>
              <w:t>or</w:t>
            </w:r>
            <w:r>
              <w:rPr>
                <w:bCs/>
              </w:rPr>
              <w:t xml:space="preserve"> boiling point</w:t>
            </w:r>
            <w:r>
              <w:t xml:space="preserve"> because a relatively low value of kinetic energy is needed to effect these state changes.</w:t>
            </w:r>
          </w:p>
          <w:p>
            <w:pPr>
              <w:pStyle w:val="style157"/>
              <w:numPr>
                <w:ilvl w:val="0"/>
                <w:numId w:val="146"/>
              </w:numPr>
              <w:rPr/>
            </w:pPr>
            <w:r>
              <w:t xml:space="preserve">Covalent structures are usually </w:t>
            </w:r>
            <w:r>
              <w:rPr>
                <w:bCs/>
              </w:rPr>
              <w:t>poor conductors of electricity</w:t>
            </w:r>
            <w:r>
              <w:t xml:space="preserve"> because there are </w:t>
            </w:r>
            <w:r>
              <w:rPr>
                <w:bCs/>
              </w:rPr>
              <w:t>no free electrons or ions</w:t>
            </w:r>
            <w:r>
              <w:t xml:space="preserve"> in any state to carry electric charge.</w:t>
            </w:r>
          </w:p>
          <w:p>
            <w:pPr>
              <w:pStyle w:val="style157"/>
              <w:rPr/>
            </w:pPr>
            <w:r>
              <w:t xml:space="preserve">Most small molecules will dissolve in some solvent to form a solution. </w:t>
            </w:r>
          </w:p>
          <w:p>
            <w:pPr>
              <w:pStyle w:val="style157"/>
              <w:numPr>
                <w:ilvl w:val="0"/>
                <w:numId w:val="147"/>
              </w:numPr>
              <w:rPr/>
            </w:pPr>
            <w:r>
              <w:t>Hydrocarbon molecules like hexane or paraffin wax dissolve in organic solvents but not water, but sugars are also low melting small covalent molecules but do dissolve in water, insoluble in hydrocarbon solvents.</w:t>
            </w:r>
          </w:p>
          <w:p>
            <w:pPr>
              <w:pStyle w:val="style157"/>
              <w:rPr/>
            </w:pPr>
          </w:p>
          <w:p>
            <w:pPr>
              <w:pStyle w:val="style157"/>
              <w:rPr/>
            </w:pPr>
          </w:p>
          <w:p>
            <w:pPr>
              <w:pStyle w:val="style157"/>
              <w:rPr/>
            </w:pPr>
            <w:r>
              <w:rPr>
                <w:b/>
                <w:noProof/>
                <w:highlight w:val="cyan"/>
              </w:rPr>
              <w:t>COORDINATE COVALENT BONDING OR DATIVE BONDING -</w:t>
            </w:r>
            <w:r>
              <w:rPr>
                <w:noProof/>
              </w:rPr>
              <w:t xml:space="preserve">This is a special bonding because it involves a shared pair of electrons that came from a single atom. </w:t>
            </w:r>
            <w:r>
              <w:rPr>
                <w:noProof/>
                <w:color w:val="eeece1"/>
              </w:rPr>
              <w:t>Only one atom is supplying electrons for bonding</w:t>
            </w:r>
            <w:r>
              <w:t>. E.g formation ammonium ion. Ammonia had a nitrogen atom with an unshared pair of electrons. These can be shared with an electron deficient atom like H</w:t>
            </w:r>
            <w:r>
              <w:rPr>
                <w:vertAlign w:val="superscript"/>
              </w:rPr>
              <w:t>+</w:t>
            </w:r>
            <w:r>
              <w:t xml:space="preserve">. </w:t>
            </w:r>
            <w:r>
              <w:rPr/>
            </w:r>
            <w:r/>
            <w:r>
              <w:rPr/>
            </w:r>
            <w:r>
              <w:rPr/>
              <w:object>
                <v:shape id="1345" type="#_x0000_t75" filled="f" stroked="f" style="margin-left:0.0pt;margin-top:0.0pt;width:449.25pt;height:74.25pt;mso-wrap-distance-left:0.0pt;mso-wrap-distance-right:0.0pt;visibility:visible;">
                  <v:imagedata r:id="rId159"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345" DrawAspect="Content" ObjectID="0" r:id="rId160"/>
              </w:object>
            </w:r>
            <w:r>
              <w:rPr/>
            </w:r>
          </w:p>
          <w:p>
            <w:pPr>
              <w:pStyle w:val="style157"/>
              <w:numPr>
                <w:ilvl w:val="0"/>
                <w:numId w:val="147"/>
              </w:numPr>
              <w:rPr/>
            </w:pPr>
            <w:r>
              <w:t xml:space="preserve">Water molecules have two unshared pairs of electrons. These form coordinate covalent bonds with cations that are dissolved in water. This is one reason why water dissolves many ionic solids. </w:t>
            </w:r>
          </w:p>
          <w:p>
            <w:pPr>
              <w:pStyle w:val="style157"/>
              <w:numPr>
                <w:ilvl w:val="0"/>
                <w:numId w:val="147"/>
              </w:numPr>
              <w:rPr/>
            </w:pPr>
            <w:r>
              <w:t>The energy released when the water molecules bond to the cation is often enough to break up the ionic solid.</w:t>
            </w:r>
          </w:p>
          <w:p>
            <w:pPr>
              <w:pStyle w:val="style157"/>
              <w:rPr/>
            </w:pPr>
          </w:p>
          <w:p>
            <w:pPr>
              <w:pStyle w:val="style157"/>
              <w:rPr/>
            </w:pPr>
            <w:r>
              <w:rPr/>
            </w:r>
            <w:r/>
            <w:r>
              <w:rPr/>
            </w:r>
            <w:r>
              <w:rPr/>
              <w:object>
                <v:shape id="1347" type="#_x0000_t75" filled="f" stroked="f" style="margin-left:0.0pt;margin-top:0.0pt;width:468.0pt;height:105.0pt;mso-wrap-distance-left:0.0pt;mso-wrap-distance-right:0.0pt;visibility:visible;">
                  <v:imagedata r:id="rId161"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347" DrawAspect="Content" ObjectID="0" r:id="rId162"/>
              </w:object>
            </w:r>
            <w:r>
              <w:rPr/>
            </w:r>
          </w:p>
          <w:p>
            <w:pPr>
              <w:pStyle w:val="style157"/>
              <w:rPr/>
            </w:pPr>
            <w:r>
              <w:t>A dissolved cation will form as many six coordinate covalent bonds.</w:t>
            </w:r>
          </w:p>
          <w:p>
            <w:pPr>
              <w:pStyle w:val="style157"/>
              <w:rPr/>
            </w:pPr>
            <w:r>
              <w:rPr/>
            </w:r>
            <w:r/>
            <w:r>
              <w:rPr/>
            </w:r>
            <w:r>
              <w:rPr/>
              <w:object>
                <v:shape id="1349" type="#_x0000_t75" filled="f" stroked="f" style="margin-left:0.0pt;margin-top:0.0pt;width:319.5pt;height:180.0pt;mso-wrap-distance-left:0.0pt;mso-wrap-distance-right:0.0pt;visibility:visible;">
                  <v:imagedata r:id="rId163"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349" DrawAspect="Content" ObjectID="0" r:id="rId164"/>
              </w:object>
            </w:r>
            <w:r>
              <w:rPr/>
            </w:r>
          </w:p>
          <w:p>
            <w:pPr>
              <w:pStyle w:val="style157"/>
              <w:rPr/>
            </w:pPr>
          </w:p>
          <w:p>
            <w:pPr>
              <w:pStyle w:val="style0"/>
              <w:rPr>
                <w:sz w:val="24"/>
                <w:szCs w:val="24"/>
              </w:rPr>
            </w:pPr>
          </w:p>
        </w:tc>
      </w:tr>
    </w:tbl>
    <w:p>
      <w:pPr>
        <w:pStyle w:val="style157"/>
        <w:rPr>
          <w:b/>
          <w:i/>
        </w:rPr>
      </w:pPr>
      <w:r>
        <w:rPr>
          <w:b/>
          <w:i/>
          <w:shd w:val="clear" w:color="auto" w:fill="00ffff"/>
        </w:rPr>
        <w:t>METALLIC BONDING</w:t>
      </w:r>
    </w:p>
    <w:p>
      <w:pPr>
        <w:pStyle w:val="style157"/>
        <w:numPr>
          <w:ilvl w:val="0"/>
          <w:numId w:val="148"/>
        </w:numPr>
        <w:rPr/>
      </w:pPr>
      <w:r>
        <w:t>This is quite like ionic or covalent bonding, although the metal atoms form positive ions, no negative ion is formed from the same metal atoms, but the immobile positive metal ions/atoms in the lattice are attracted together by the free moving negative electrons between them. So, like ionic bonding, you do get attraction between positive and negative particles and this is the metallic bond.</w:t>
      </w:r>
    </w:p>
    <w:p>
      <w:pPr>
        <w:pStyle w:val="style157"/>
        <w:rPr/>
      </w:pPr>
      <w:r>
        <w:rPr>
          <w:noProof/>
          <w:lang w:eastAsia="en-US"/>
        </w:rPr>
        <w:drawing>
          <wp:inline distL="0" distT="0" distB="0" distR="0">
            <wp:extent cx="1949302" cy="836427"/>
            <wp:effectExtent l="0" t="0" r="0" b="1905"/>
            <wp:docPr id="1351" name="Picture 288"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8" name="Picture 288"/>
                    <pic:cNvPicPr/>
                  </pic:nvPicPr>
                  <pic:blipFill>
                    <a:blip r:embed="rId165" cstate="print"/>
                    <a:srcRect l="0" t="0" r="0" b="0"/>
                    <a:stretch/>
                  </pic:blipFill>
                  <pic:spPr>
                    <a:xfrm rot="0">
                      <a:off x="0" y="0"/>
                      <a:ext cx="1949302" cy="836427"/>
                    </a:xfrm>
                    <a:prstGeom prst="rect"/>
                    <a:ln>
                      <a:noFill/>
                    </a:ln>
                  </pic:spPr>
                </pic:pic>
              </a:graphicData>
            </a:graphic>
          </wp:inline>
        </w:drawing>
      </w:r>
    </w:p>
    <w:p>
      <w:pPr>
        <w:pStyle w:val="style157"/>
        <w:rPr/>
      </w:pPr>
    </w:p>
    <w:p>
      <w:pPr>
        <w:pStyle w:val="style157"/>
        <w:rPr/>
      </w:pPr>
    </w:p>
    <w:p>
      <w:pPr>
        <w:pStyle w:val="style157"/>
        <w:rPr/>
      </w:pPr>
      <w:r>
        <w:rPr>
          <w:b/>
          <w:highlight w:val="yellow"/>
        </w:rPr>
        <w:t>Metallic bonding</w:t>
      </w:r>
      <w:r>
        <w:rPr>
          <w:b/>
        </w:rPr>
        <w:t xml:space="preserve"> –</w:t>
      </w:r>
      <w:r>
        <w:t xml:space="preserve"> crystal lattice of metals consist of ions and NOT atoms surrounded by </w:t>
      </w:r>
      <w:r>
        <w:rPr>
          <w:color w:val="1f497d"/>
        </w:rPr>
        <w:t xml:space="preserve">a sea of electrons forming giant lattice. </w:t>
      </w:r>
      <w:r>
        <w:t xml:space="preserve">These free or delocalized electrons are the electronic glue holding the particles together. </w:t>
      </w:r>
    </w:p>
    <w:p>
      <w:pPr>
        <w:pStyle w:val="style157"/>
        <w:numPr>
          <w:ilvl w:val="0"/>
          <w:numId w:val="148"/>
        </w:numPr>
        <w:rPr/>
      </w:pPr>
      <w:r>
        <w:t>There is a strong electrical force of attraction between these mobile electrons (-) and the immobile positive metallic ions (+) and this is the metallic bond.</w:t>
      </w:r>
    </w:p>
    <w:p>
      <w:pPr>
        <w:pStyle w:val="style157"/>
        <w:numPr>
          <w:ilvl w:val="0"/>
          <w:numId w:val="148"/>
        </w:numPr>
        <w:rPr/>
      </w:pPr>
      <w:r>
        <w:t>An ion is an atom or group of atoms carrying an overall positive charge or negative charge. E.g Na</w:t>
      </w:r>
      <w:r>
        <w:rPr>
          <w:vertAlign w:val="superscript"/>
        </w:rPr>
        <w:t>+</w:t>
      </w:r>
      <w:r>
        <w:t>, Cal</w:t>
      </w:r>
      <w:r>
        <w:rPr>
          <w:vertAlign w:val="superscript"/>
        </w:rPr>
        <w:t>-</w:t>
      </w:r>
      <w:r>
        <w:t>, [Cu (H</w:t>
      </w:r>
      <w:r>
        <w:rPr>
          <w:vertAlign w:val="subscript"/>
        </w:rPr>
        <w:t>2</w:t>
      </w:r>
      <w:r>
        <w:t xml:space="preserve">O)] </w:t>
      </w:r>
      <w:r>
        <w:rPr>
          <w:vertAlign w:val="superscript"/>
        </w:rPr>
        <w:t>2+</w:t>
      </w:r>
      <w:r>
        <w:t>,SO</w:t>
      </w:r>
      <w:r>
        <w:rPr>
          <w:vertAlign w:val="subscript"/>
        </w:rPr>
        <w:t>4</w:t>
      </w:r>
      <w:r>
        <w:rPr>
          <w:vertAlign w:val="superscript"/>
        </w:rPr>
        <w:t>2-</w:t>
      </w:r>
      <w:r>
        <w:t>etc.</w:t>
      </w:r>
    </w:p>
    <w:p>
      <w:pPr>
        <w:pStyle w:val="style157"/>
        <w:numPr>
          <w:ilvl w:val="0"/>
          <w:numId w:val="148"/>
        </w:numPr>
        <w:rPr/>
      </w:pPr>
      <w:r>
        <w:t>If a particle, as in a neutral atom has equal numbers of protons (+) and electron (-), the particle charge is zero. i.e no overall electric charge.</w:t>
      </w:r>
    </w:p>
    <w:p>
      <w:pPr>
        <w:pStyle w:val="style157"/>
        <w:numPr>
          <w:ilvl w:val="0"/>
          <w:numId w:val="148"/>
        </w:numPr>
        <w:rPr/>
      </w:pPr>
      <w:r>
        <w:t>The proton number in an atom does not change but the associated number of electrons can change.</w:t>
      </w:r>
    </w:p>
    <w:p>
      <w:pPr>
        <w:pStyle w:val="style157"/>
        <w:numPr>
          <w:ilvl w:val="0"/>
          <w:numId w:val="148"/>
        </w:numPr>
        <w:rPr/>
      </w:pPr>
      <w:r>
        <w:t>If the negative electrons are removed, the excess charge from the proton produces an overall positive ion.</w:t>
      </w:r>
    </w:p>
    <w:p>
      <w:pPr>
        <w:pStyle w:val="style157"/>
        <w:numPr>
          <w:ilvl w:val="0"/>
          <w:numId w:val="148"/>
        </w:numPr>
        <w:rPr/>
      </w:pPr>
      <w:r>
        <w:t>If negative electrons are gained, there is an excess negative charge, so a negative ion is formed.</w:t>
      </w:r>
    </w:p>
    <w:p>
      <w:pPr>
        <w:pStyle w:val="style157"/>
        <w:numPr>
          <w:ilvl w:val="0"/>
          <w:numId w:val="148"/>
        </w:numPr>
        <w:rPr/>
      </w:pPr>
      <w:r>
        <w:t>The charge on the ion is numerically related to the number of electrons lost or gained. E.g O</w:t>
      </w:r>
      <w:r>
        <w:rPr>
          <w:vertAlign w:val="superscript"/>
        </w:rPr>
        <w:t>2-</w:t>
      </w:r>
      <w:r>
        <w:t xml:space="preserve"> means oxygen has gained two electrons while Al</w:t>
      </w:r>
      <w:r>
        <w:rPr>
          <w:vertAlign w:val="superscript"/>
        </w:rPr>
        <w:t>3+</w:t>
      </w:r>
      <w:r>
        <w:t xml:space="preserve"> means that aluminum has lost three electrons.</w:t>
      </w:r>
    </w:p>
    <w:p>
      <w:pPr>
        <w:pStyle w:val="style157"/>
        <w:numPr>
          <w:ilvl w:val="0"/>
          <w:numId w:val="149"/>
        </w:numPr>
        <w:rPr/>
      </w:pPr>
      <w:r>
        <w:t xml:space="preserve">The atom </w:t>
      </w:r>
      <w:r>
        <w:rPr>
          <w:color w:val="4f81bd"/>
        </w:rPr>
        <w:t xml:space="preserve">losing electrons </w:t>
      </w:r>
      <w:r>
        <w:t xml:space="preserve">forms positive ion (cation) and is usually a metal. </w:t>
      </w:r>
    </w:p>
    <w:p>
      <w:pPr>
        <w:pStyle w:val="style157"/>
        <w:numPr>
          <w:ilvl w:val="0"/>
          <w:numId w:val="149"/>
        </w:numPr>
        <w:rPr/>
      </w:pPr>
      <w:r>
        <w:t>The atom</w:t>
      </w:r>
      <w:r>
        <w:t xml:space="preserve"> </w:t>
      </w:r>
      <w:r>
        <w:t>gaining electrons forms negative ion (anion) and is usually a non-metal.</w:t>
      </w:r>
    </w:p>
    <w:p>
      <w:pPr>
        <w:pStyle w:val="style157"/>
        <w:rPr>
          <w:highlight w:val="yellow"/>
        </w:rPr>
      </w:pPr>
    </w:p>
    <w:p>
      <w:pPr>
        <w:pStyle w:val="style157"/>
        <w:rPr/>
      </w:pPr>
      <w:r>
        <w:rPr>
          <w:b/>
          <w:highlight w:val="yellow"/>
        </w:rPr>
        <w:t>NOBLE GASES</w:t>
      </w:r>
      <w:r>
        <w:rPr>
          <w:b/>
        </w:rPr>
        <w:t xml:space="preserve"> </w:t>
      </w:r>
      <w:r>
        <w:t>are very reluctant to share, gain or lose electrons to form a chemical bond because they have completely filled valence electron shells(stable).</w:t>
      </w:r>
    </w:p>
    <w:p>
      <w:pPr>
        <w:pStyle w:val="style157"/>
        <w:rPr/>
      </w:pPr>
    </w:p>
    <w:p>
      <w:pPr>
        <w:pStyle w:val="style157"/>
        <w:rPr/>
      </w:pPr>
    </w:p>
    <w:p>
      <w:pPr>
        <w:pStyle w:val="style157"/>
        <w:rPr>
          <w:b/>
          <w:color w:val="0000ff"/>
        </w:rPr>
      </w:pPr>
      <w:r>
        <w:rPr>
          <w:b/>
          <w:color w:val="0000ff"/>
          <w:shd w:val="clear" w:color="auto" w:fill="00ffff"/>
        </w:rPr>
        <w:t>INTERMOLECULAR FORCES – INTERMOLECULAR BONDING</w:t>
      </w:r>
    </w:p>
    <w:p>
      <w:pPr>
        <w:pStyle w:val="style157"/>
        <w:numPr>
          <w:ilvl w:val="0"/>
          <w:numId w:val="150"/>
        </w:numPr>
        <w:rPr/>
      </w:pPr>
      <w:r>
        <w:t>Between all particles, but with particular reference to covalently bonded molecules, there always exists some very weak electrical attractive forces known as intermolecular forces or intermolecular bonding.</w:t>
      </w:r>
    </w:p>
    <w:p>
      <w:pPr>
        <w:pStyle w:val="style157"/>
        <w:numPr>
          <w:ilvl w:val="0"/>
          <w:numId w:val="150"/>
        </w:numPr>
        <w:rPr/>
      </w:pPr>
      <w:r>
        <w:t xml:space="preserve">These constantly acting attractive forces or intermolecular bonds are very much weaker than full covalent or ionic </w:t>
      </w:r>
      <w:r>
        <w:rPr>
          <w:bCs/>
        </w:rPr>
        <w:t>chemical bonds</w:t>
      </w:r>
      <w:r>
        <w:t xml:space="preserve"> (approximately </w:t>
      </w:r>
      <w:r>
        <w:rPr>
          <w:vertAlign w:val="superscript"/>
        </w:rPr>
        <w:t>1</w:t>
      </w:r>
      <w:r>
        <w:t>/</w:t>
      </w:r>
      <w:r>
        <w:rPr>
          <w:vertAlign w:val="subscript"/>
        </w:rPr>
        <w:t>30</w:t>
      </w:r>
      <w:r>
        <w:t xml:space="preserve"> to </w:t>
      </w:r>
      <w:r>
        <w:rPr>
          <w:vertAlign w:val="superscript"/>
        </w:rPr>
        <w:t>1</w:t>
      </w:r>
      <w:r>
        <w:t>/</w:t>
      </w:r>
      <w:r>
        <w:rPr>
          <w:vertAlign w:val="subscript"/>
        </w:rPr>
        <w:t>20</w:t>
      </w:r>
      <w:r>
        <w:t>th in comparative attractive force).</w:t>
      </w:r>
    </w:p>
    <w:p>
      <w:pPr>
        <w:pStyle w:val="style157"/>
        <w:numPr>
          <w:ilvl w:val="0"/>
          <w:numId w:val="150"/>
        </w:numPr>
        <w:rPr/>
      </w:pPr>
      <w:r>
        <w:t>Above 0</w:t>
      </w:r>
      <w:r>
        <w:rPr>
          <w:vertAlign w:val="superscript"/>
        </w:rPr>
        <w:t>o</w:t>
      </w:r>
      <w:r>
        <w:t>C (evaporation), and particularly at 100</w:t>
      </w:r>
      <w:r>
        <w:rPr>
          <w:vertAlign w:val="superscript"/>
        </w:rPr>
        <w:t>o</w:t>
      </w:r>
      <w:r>
        <w:t>C (boiling), the intermolecular forces are weak enough for 'intact water molecules' to escape from the surface of the liquid water.</w:t>
      </w:r>
    </w:p>
    <w:p>
      <w:pPr>
        <w:pStyle w:val="style157"/>
        <w:rPr>
          <w:u w:val="dash"/>
        </w:rPr>
      </w:pPr>
      <w:r>
        <w:rPr>
          <w:u w:val="dash"/>
        </w:rPr>
        <w:t xml:space="preserve">It is </w:t>
      </w:r>
      <w:r>
        <w:rPr>
          <w:bCs/>
          <w:u w:val="dash"/>
        </w:rPr>
        <w:t>VERY important to realise</w:t>
      </w:r>
      <w:r>
        <w:rPr>
          <w:u w:val="dash"/>
        </w:rPr>
        <w:t xml:space="preserve"> that the chemical hydrogen–oxygen covalent bonds (O–H) in water are </w:t>
      </w:r>
      <w:r>
        <w:rPr>
          <w:bCs/>
          <w:u w:val="dash"/>
        </w:rPr>
        <w:t>NOT broken</w:t>
      </w:r>
      <w:r>
        <w:rPr>
          <w:u w:val="dash"/>
        </w:rPr>
        <w:t xml:space="preserve"> and the state changes .</w:t>
      </w:r>
    </w:p>
    <w:p>
      <w:pPr>
        <w:pStyle w:val="style157"/>
        <w:rPr>
          <w:u w:val="dash"/>
        </w:rPr>
      </w:pPr>
    </w:p>
    <w:p>
      <w:pPr>
        <w:pStyle w:val="style157"/>
        <w:rPr/>
      </w:pPr>
      <w:r>
        <w:t>solid &lt;== freezing/melting ==&gt; liquid &lt;== condensing/boiling ==&gt; gas are due to the weakening of the intermolecular forces/bonds with increase in temperature OR the strengthening of the intermolecular bonds/forces decrease in temperature.</w:t>
      </w:r>
    </w:p>
    <w:p>
      <w:pPr>
        <w:pStyle w:val="style157"/>
        <w:rPr>
          <w:b/>
          <w:i/>
        </w:rPr>
      </w:pPr>
    </w:p>
    <w:bookmarkStart w:id="31" w:name="8.2.1"/>
    <w:bookmarkEnd w:id="31"/>
    <w:p>
      <w:pPr>
        <w:pStyle w:val="style157"/>
        <w:rPr>
          <w:b/>
          <w:i/>
        </w:rPr>
      </w:pPr>
      <w:r>
        <w:rPr>
          <w:b/>
          <w:i/>
          <w:shd w:val="clear" w:color="auto" w:fill="00ffff"/>
        </w:rPr>
        <w:t>Van der Waals forcesalso referred to as 'intermolecular bonding'</w:t>
      </w:r>
    </w:p>
    <w:p>
      <w:pPr>
        <w:pStyle w:val="style157"/>
        <w:rPr>
          <w:b/>
          <w:i/>
        </w:rPr>
      </w:pPr>
      <w:r>
        <w:rPr>
          <w:b/>
          <w:i/>
        </w:rPr>
        <w:t>(do NOT confuse with chemical bonding between atoms or ions i.e. so-called ionic, covalent or metallic bonds)</w:t>
      </w:r>
    </w:p>
    <w:p>
      <w:pPr>
        <w:pStyle w:val="style157"/>
        <w:numPr>
          <w:ilvl w:val="0"/>
          <w:numId w:val="151"/>
        </w:numPr>
        <w:rPr/>
      </w:pPr>
      <w:r>
        <w:t>In the context of this page, the word dipole means an asymmetric distribution of electron electrical charge to give partially positive and partially negative regions in the same molecule.</w:t>
      </w:r>
    </w:p>
    <w:p>
      <w:pPr>
        <w:pStyle w:val="style157"/>
        <w:numPr>
          <w:ilvl w:val="0"/>
          <w:numId w:val="151"/>
        </w:numPr>
        <w:rPr/>
      </w:pPr>
      <w:r>
        <w:t>In a simple sense its a molecule with a partially positive end and a partial negative charge at the other end.</w:t>
      </w:r>
    </w:p>
    <w:p>
      <w:pPr>
        <w:pStyle w:val="style157"/>
        <w:numPr>
          <w:ilvl w:val="0"/>
          <w:numId w:val="151"/>
        </w:numPr>
        <w:rPr/>
      </w:pPr>
      <w:r>
        <w:rPr>
          <w:bCs/>
        </w:rPr>
        <w:t>Electric dipoles may be permanent or transient (temporary)</w:t>
      </w:r>
      <w:r>
        <w:t xml:space="preserve"> and the molecules discussed here are electrically neutral  overall.</w:t>
      </w:r>
    </w:p>
    <w:p>
      <w:pPr>
        <w:pStyle w:val="style157"/>
        <w:rPr/>
      </w:pPr>
      <w:r>
        <w:rPr>
          <w:bCs/>
        </w:rPr>
        <w:t>These attractive forces can operate between ANY particles</w:t>
      </w:r>
      <w:r>
        <w:t xml:space="preserve"> whatever their constitution including free atoms in a gas or ions in a crystal etc.</w:t>
      </w:r>
    </w:p>
    <w:p>
      <w:pPr>
        <w:pStyle w:val="style157"/>
        <w:rPr/>
      </w:pPr>
    </w:p>
    <w:p>
      <w:pPr>
        <w:pStyle w:val="style157"/>
        <w:rPr/>
      </w:pPr>
      <w:r>
        <w:rPr>
          <w:shd w:val="clear" w:color="auto" w:fill="00ffff"/>
        </w:rPr>
        <w:t>Instantaneous dipole - induced dipole interaction</w:t>
      </w:r>
      <w:r>
        <w:t xml:space="preserve"> Also called London forces or dispersive/dispersion forces.</w:t>
      </w:r>
    </w:p>
    <w:p>
      <w:pPr>
        <w:pStyle w:val="style157"/>
        <w:numPr>
          <w:ilvl w:val="0"/>
          <w:numId w:val="152"/>
        </w:numPr>
        <w:rPr/>
      </w:pPr>
      <w:r>
        <w:t>The electrons of an atom behave in a random way within the spatial region they occupy for their specific quantum level e.g. in 3s, 2p, 3d atomic orbitals or a bonding molecular orbital.</w:t>
      </w:r>
    </w:p>
    <w:p>
      <w:pPr>
        <w:pStyle w:val="style157"/>
        <w:rPr/>
      </w:pPr>
      <w:r>
        <w:t>At any given instant in time the electron cloud will randomly distorted, giving rise to a dipole of partial charges which then induces a dipole in a neighbouring molecule.</w:t>
      </w:r>
    </w:p>
    <w:p>
      <w:pPr>
        <w:pStyle w:val="style157"/>
        <w:numPr>
          <w:ilvl w:val="0"/>
          <w:numId w:val="152"/>
        </w:numPr>
        <w:rPr/>
      </w:pPr>
      <w:r>
        <w:t>The partial positive charge of one dipole will attract the partial negative in the neighbouring molecule or vice versa</w:t>
      </w:r>
      <w:r>
        <w:rPr>
          <w:noProof/>
          <w:lang w:eastAsia="en-US"/>
        </w:rPr>
        <w:drawing>
          <wp:inline distL="0" distT="0" distB="0" distR="0">
            <wp:extent cx="1768839" cy="693245"/>
            <wp:effectExtent l="0" t="0" r="3175" b="0"/>
            <wp:docPr id="1352" name="Picture 497" descr="http://www.docbrown.info/page07/addhoc07/intermolecularforcesHC.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Picture 497"/>
                    <pic:cNvPicPr/>
                  </pic:nvPicPr>
                  <pic:blipFill>
                    <a:blip r:embed="rId166" cstate="print"/>
                    <a:srcRect l="0" t="0" r="0" b="0"/>
                    <a:stretch/>
                  </pic:blipFill>
                  <pic:spPr>
                    <a:xfrm rot="0">
                      <a:off x="0" y="0"/>
                      <a:ext cx="1768839" cy="693245"/>
                    </a:xfrm>
                    <a:prstGeom prst="rect"/>
                    <a:ln>
                      <a:noFill/>
                    </a:ln>
                  </pic:spPr>
                </pic:pic>
              </a:graphicData>
            </a:graphic>
          </wp:inline>
        </w:drawing>
      </w:r>
      <w:r>
        <w:rPr>
          <w:noProof/>
          <w:lang w:eastAsia="en-US"/>
        </w:rPr>
        <w:drawing>
          <wp:inline distL="0" distT="0" distB="0" distR="0">
            <wp:extent cx="1573968" cy="616871"/>
            <wp:effectExtent l="0" t="0" r="7620" b="0"/>
            <wp:docPr id="1353" name="Picture 496" descr="http://www.docbrown.info/page07/addhoc07/intermolecularforcesHC.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Picture 496"/>
                    <pic:cNvPicPr/>
                  </pic:nvPicPr>
                  <pic:blipFill>
                    <a:blip r:embed="rId166" cstate="print"/>
                    <a:srcRect l="0" t="0" r="0" b="0"/>
                    <a:stretch/>
                  </pic:blipFill>
                  <pic:spPr>
                    <a:xfrm rot="0">
                      <a:off x="0" y="0"/>
                      <a:ext cx="1573968" cy="616871"/>
                    </a:xfrm>
                    <a:prstGeom prst="rect"/>
                    <a:ln>
                      <a:noFill/>
                    </a:ln>
                  </pic:spPr>
                </pic:pic>
              </a:graphicData>
            </a:graphic>
          </wp:inline>
        </w:drawing>
      </w:r>
    </w:p>
    <w:p>
      <w:pPr>
        <w:pStyle w:val="style157"/>
        <w:numPr>
          <w:ilvl w:val="0"/>
          <w:numId w:val="152"/>
        </w:numPr>
        <w:rPr/>
      </w:pPr>
      <w:r>
        <w:t xml:space="preserve">So even with a completely </w:t>
      </w:r>
      <w:r>
        <w:rPr>
          <w:bCs/>
        </w:rPr>
        <w:t>non-polar hydrocarbon molecule</w:t>
      </w:r>
      <w:r>
        <w:t xml:space="preserve"> (i.e. a molecule with no significant polar bonds like alkanes and alkenes) there are still intermolecular attractive forces.</w:t>
      </w:r>
    </w:p>
    <w:p>
      <w:pPr>
        <w:pStyle w:val="style157"/>
        <w:rPr>
          <w:shd w:val="clear" w:color="auto" w:fill="00ffff"/>
        </w:rPr>
      </w:pPr>
    </w:p>
    <w:p>
      <w:pPr>
        <w:pStyle w:val="style157"/>
        <w:rPr>
          <w:shd w:val="clear" w:color="auto" w:fill="00ffff"/>
        </w:rPr>
      </w:pPr>
    </w:p>
    <w:p>
      <w:pPr>
        <w:pStyle w:val="style157"/>
        <w:rPr>
          <w:shd w:val="clear" w:color="auto" w:fill="00ffff"/>
        </w:rPr>
      </w:pPr>
    </w:p>
    <w:p>
      <w:pPr>
        <w:pStyle w:val="style157"/>
        <w:rPr>
          <w:b/>
        </w:rPr>
      </w:pPr>
      <w:r>
        <w:rPr>
          <w:b/>
          <w:shd w:val="clear" w:color="auto" w:fill="00ffff"/>
        </w:rPr>
        <w:t>HYDROGEN BONDING</w:t>
      </w:r>
    </w:p>
    <w:p>
      <w:pPr>
        <w:pStyle w:val="style157"/>
        <w:numPr>
          <w:ilvl w:val="0"/>
          <w:numId w:val="155"/>
        </w:numPr>
        <w:rPr/>
      </w:pPr>
      <w:r>
        <w:t xml:space="preserve">There is special sub-category of permanent dipole - permanent dipole interactions called </w:t>
      </w:r>
      <w:r>
        <w:rPr>
          <w:bCs/>
        </w:rPr>
        <w:t>hydrogen bonding</w:t>
      </w:r>
      <w:r>
        <w:t>.</w:t>
      </w:r>
    </w:p>
    <w:p>
      <w:pPr>
        <w:pStyle w:val="style157"/>
        <w:numPr>
          <w:ilvl w:val="0"/>
          <w:numId w:val="155"/>
        </w:numPr>
        <w:rPr/>
      </w:pPr>
      <w:r>
        <w:t>Hydrogen bonding  usually occurs when the three most electronegative elements (N, O and F) are bonded to a hydrogen atom.</w:t>
      </w:r>
    </w:p>
    <w:p>
      <w:pPr>
        <w:pStyle w:val="style157"/>
        <w:rPr/>
      </w:pPr>
      <w:r>
        <w:t>In these molecules you get one of the following three very polar bonds:-</w:t>
      </w:r>
    </w:p>
    <w:p>
      <w:pPr>
        <w:pStyle w:val="style157"/>
        <w:rPr/>
      </w:pPr>
      <w:r>
        <w:rPr>
          <w:bCs/>
          <w:vertAlign w:val="superscript"/>
        </w:rPr>
        <w:t>δ-</w:t>
      </w:r>
      <w:r>
        <w:rPr>
          <w:bCs/>
        </w:rPr>
        <w:t>N-H</w:t>
      </w:r>
      <w:r>
        <w:rPr>
          <w:bCs/>
          <w:vertAlign w:val="superscript"/>
        </w:rPr>
        <w:t>δ+</w:t>
      </w:r>
      <w:r>
        <w:t xml:space="preserve">  </w:t>
      </w:r>
      <w:r>
        <w:rPr>
          <w:bCs/>
          <w:vertAlign w:val="superscript"/>
        </w:rPr>
        <w:t>δ-</w:t>
      </w:r>
      <w:r>
        <w:rPr>
          <w:bCs/>
        </w:rPr>
        <w:t>O-H</w:t>
      </w:r>
      <w:r>
        <w:rPr>
          <w:bCs/>
          <w:vertAlign w:val="superscript"/>
        </w:rPr>
        <w:t>δ+</w:t>
      </w:r>
      <w:r>
        <w:rPr>
          <w:bCs/>
        </w:rPr>
        <w:t xml:space="preserve">  </w:t>
      </w:r>
      <w:r>
        <w:rPr>
          <w:bCs/>
          <w:vertAlign w:val="superscript"/>
        </w:rPr>
        <w:t>δ+</w:t>
      </w:r>
      <w:r>
        <w:rPr>
          <w:bCs/>
        </w:rPr>
        <w:t>H-F</w:t>
      </w:r>
      <w:r>
        <w:rPr>
          <w:bCs/>
          <w:vertAlign w:val="superscript"/>
        </w:rPr>
        <w:t>δ-</w:t>
      </w:r>
      <w:r>
        <w:t xml:space="preserve"> and via these highly polar bonds you get molecule to molecule attraction via so called hydrogen bonding.</w:t>
      </w:r>
    </w:p>
    <w:p>
      <w:pPr>
        <w:pStyle w:val="style157"/>
        <w:numPr>
          <w:ilvl w:val="0"/>
          <w:numId w:val="156"/>
        </w:numPr>
        <w:rPr/>
      </w:pPr>
      <w:r>
        <w:t>The permanently polar bond in one molecule can induce a dipole in a neighbouring molecule, whether the other molecule is polar or non-polar.</w:t>
      </w:r>
    </w:p>
    <w:p>
      <w:pPr>
        <w:pStyle w:val="style157"/>
        <w:rPr/>
      </w:pPr>
      <w:r>
        <w:t xml:space="preserve">e.g. </w:t>
      </w:r>
      <w:r>
        <w:rPr>
          <w:noProof/>
          <w:lang w:eastAsia="en-US"/>
        </w:rPr>
        <w:drawing>
          <wp:inline distL="0" distT="0" distB="0" distR="0">
            <wp:extent cx="959370" cy="499788"/>
            <wp:effectExtent l="0" t="0" r="0" b="0"/>
            <wp:docPr id="1354" name="Picture 492" descr="http://www.docbrown.info/page07/addhoc07/intermolecularforcesClH.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0" name="Picture 492"/>
                    <pic:cNvPicPr/>
                  </pic:nvPicPr>
                  <pic:blipFill>
                    <a:blip r:embed="rId167" cstate="print"/>
                    <a:srcRect l="0" t="0" r="0" b="0"/>
                    <a:stretch/>
                  </pic:blipFill>
                  <pic:spPr>
                    <a:xfrm rot="0">
                      <a:off x="0" y="0"/>
                      <a:ext cx="959370" cy="499788"/>
                    </a:xfrm>
                    <a:prstGeom prst="rect"/>
                    <a:ln>
                      <a:noFill/>
                    </a:ln>
                  </pic:spPr>
                </pic:pic>
              </a:graphicData>
            </a:graphic>
          </wp:inline>
        </w:drawing>
      </w:r>
      <w:r>
        <w:rPr>
          <w:noProof/>
          <w:lang w:eastAsia="en-US"/>
        </w:rPr>
        <w:drawing>
          <wp:inline distL="0" distT="0" distB="0" distR="0">
            <wp:extent cx="1441687" cy="565027"/>
            <wp:effectExtent l="0" t="0" r="6350" b="6985"/>
            <wp:docPr id="1355" name="Picture 491" descr="http://www.docbrown.info/page07/addhoc07/intermolecularforcesHC.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Picture 491"/>
                    <pic:cNvPicPr/>
                  </pic:nvPicPr>
                  <pic:blipFill>
                    <a:blip r:embed="rId166" cstate="print"/>
                    <a:srcRect l="0" t="0" r="0" b="0"/>
                    <a:stretch/>
                  </pic:blipFill>
                  <pic:spPr>
                    <a:xfrm rot="0">
                      <a:off x="0" y="0"/>
                      <a:ext cx="1441687" cy="565027"/>
                    </a:xfrm>
                    <a:prstGeom prst="rect"/>
                    <a:ln>
                      <a:noFill/>
                    </a:ln>
                  </pic:spPr>
                </pic:pic>
              </a:graphicData>
            </a:graphic>
          </wp:inline>
        </w:drawing>
      </w:r>
    </w:p>
    <w:p>
      <w:pPr>
        <w:pStyle w:val="style157"/>
        <w:numPr>
          <w:ilvl w:val="0"/>
          <w:numId w:val="156"/>
        </w:numPr>
        <w:rPr/>
      </w:pPr>
      <w:r>
        <w:t>Substances that form hydrogen bonds have unusually high boiling point due to the extra energy that must be used to separate the molecules.</w:t>
      </w:r>
    </w:p>
    <w:p>
      <w:pPr>
        <w:pStyle w:val="style157"/>
        <w:numPr>
          <w:ilvl w:val="0"/>
          <w:numId w:val="156"/>
        </w:numPr>
        <w:rPr/>
      </w:pPr>
      <w:r>
        <w:t>NH</w:t>
      </w:r>
      <w:r>
        <w:rPr>
          <w:vertAlign w:val="subscript"/>
        </w:rPr>
        <w:t>3</w:t>
      </w:r>
      <w:r>
        <w:t>, H</w:t>
      </w:r>
      <w:r>
        <w:rPr>
          <w:vertAlign w:val="subscript"/>
        </w:rPr>
        <w:t>2</w:t>
      </w:r>
      <w:r>
        <w:t>O, and HF have abnormally high boiling points because these molecules have hydrogen bonds.</w:t>
      </w:r>
    </w:p>
    <w:p>
      <w:pPr>
        <w:pStyle w:val="style157"/>
        <w:rPr/>
      </w:pPr>
    </w:p>
    <w:p>
      <w:pPr>
        <w:pStyle w:val="style157"/>
        <w:rPr/>
      </w:pPr>
    </w:p>
    <w:p>
      <w:pPr>
        <w:pStyle w:val="style157"/>
        <w:rPr>
          <w:b/>
          <w:color w:val="ff0066"/>
        </w:rPr>
      </w:pPr>
      <w:r>
        <w:rPr>
          <w:b/>
          <w:color w:val="ff0066"/>
          <w:shd w:val="clear" w:color="auto" w:fill="00ffff"/>
        </w:rPr>
        <w:t>WHY DO SOME ATOM DO NOT READILY FORM CHEMICAL BONDS?</w:t>
      </w:r>
    </w:p>
    <w:p>
      <w:pPr>
        <w:pStyle w:val="style157"/>
        <w:numPr>
          <w:ilvl w:val="0"/>
          <w:numId w:val="156"/>
        </w:numPr>
        <w:rPr/>
      </w:pPr>
      <w:r>
        <w:t xml:space="preserve">As we have said earlier, </w:t>
      </w:r>
      <w:r>
        <w:rPr>
          <w:bCs/>
        </w:rPr>
        <w:t>NOBLE GASES</w:t>
      </w:r>
      <w:r>
        <w:t xml:space="preserve"> are very reluctant to share, gain or lose electrons to form a chemical bond ie they do NOT readily form a covalent or ionic bond with other atoms.</w:t>
      </w:r>
    </w:p>
    <w:p>
      <w:pPr>
        <w:pStyle w:val="style157"/>
        <w:numPr>
          <w:ilvl w:val="0"/>
          <w:numId w:val="156"/>
        </w:numPr>
        <w:rPr/>
      </w:pPr>
      <w:r>
        <w:t>Noble gases are already electronically very stable because of their particular electron arrangement. e.g. 2,  2.8 and 2.8.8 etc.</w:t>
      </w:r>
    </w:p>
    <w:p>
      <w:pPr>
        <w:pStyle w:val="style157"/>
        <w:rPr>
          <w:bCs/>
        </w:rPr>
      </w:pPr>
      <w:r>
        <w:rPr/>
        <w:fldChar w:fldCharType="begin"/>
      </w:r>
      <w:r>
        <w:instrText xml:space="preserve"> HYPERLINK "http://www.docbrown.info/page04/4_72bond.htm" </w:instrText>
      </w:r>
      <w:r>
        <w:rPr/>
        <w:fldChar w:fldCharType="separate"/>
      </w:r>
      <w:r>
        <w:rPr/>
        <w:fldChar w:fldCharType="end"/>
      </w:r>
    </w:p>
    <w:p>
      <w:pPr>
        <w:pStyle w:val="style157"/>
        <w:rPr/>
      </w:pPr>
      <w:r>
        <w:rPr/>
        <w:pict>
          <v:rect id="1356" fillcolor="#a0a0a0" stroked="f" style="margin-left:0.0pt;margin-top:0.0pt;width:0.0pt;height:1.5pt;mso-wrap-distance-left:0.0pt;mso-wrap-distance-right:0.0pt;visibility:visible;" o:hr="t" o:hralign="center" o:hrstd="t">
            <v:stroke on="f"/>
            <v:fill/>
          </v:rect>
        </w:pict>
      </w:r>
    </w:p>
    <w:p>
      <w:pPr>
        <w:pStyle w:val="style157"/>
        <w:rPr/>
      </w:pPr>
      <w:r>
        <w:rPr>
          <w:bCs/>
        </w:rPr>
        <w:t>The table below describes the properties of  compounds.</w:t>
      </w:r>
      <w:r>
        <w:t xml:space="preserve"> The data is not specific to a substance, just 'typical properties'</w:t>
      </w:r>
    </w:p>
    <w:tbl>
      <w:tblPr>
        <w:tblW w:w="9063"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2"/>
        <w:gridCol w:w="1297"/>
        <w:gridCol w:w="1297"/>
        <w:gridCol w:w="836"/>
        <w:gridCol w:w="1131"/>
        <w:gridCol w:w="1297"/>
        <w:gridCol w:w="1214"/>
        <w:gridCol w:w="928"/>
      </w:tblGrid>
      <w:tr>
        <w:trPr>
          <w:tblCellSpacing w:w="15" w:type="dxa"/>
          <w:jc w:val="center"/>
        </w:trPr>
        <w:tc>
          <w:tcPr>
            <w:tcW w:w="817" w:type="dxa"/>
            <w:tcBorders>
              <w:top w:val="outset" w:sz="6" w:space="0" w:color="auto"/>
              <w:left w:val="outset" w:sz="6" w:space="0" w:color="auto"/>
              <w:bottom w:val="outset" w:sz="6" w:space="0" w:color="auto"/>
              <w:right w:val="outset" w:sz="6" w:space="0" w:color="auto"/>
            </w:tcBorders>
            <w:vAlign w:val="center"/>
            <w:hideMark/>
          </w:tcPr>
          <w:p>
            <w:pPr>
              <w:pStyle w:val="style157"/>
              <w:rPr>
                <w:color w:val="ff0066"/>
              </w:rPr>
            </w:pPr>
            <w:r>
              <w:rPr>
                <w:color w:val="ff0066"/>
              </w:rPr>
              <w:t>Substance</w:t>
            </w:r>
          </w:p>
        </w:tc>
        <w:tc>
          <w:tcPr>
            <w:tcW w:w="1248" w:type="dxa"/>
            <w:tcBorders>
              <w:top w:val="outset" w:sz="6" w:space="0" w:color="auto"/>
              <w:left w:val="outset" w:sz="6" w:space="0" w:color="auto"/>
              <w:bottom w:val="outset" w:sz="6" w:space="0" w:color="auto"/>
              <w:right w:val="outset" w:sz="6" w:space="0" w:color="auto"/>
            </w:tcBorders>
            <w:vAlign w:val="center"/>
            <w:hideMark/>
          </w:tcPr>
          <w:p>
            <w:pPr>
              <w:pStyle w:val="style157"/>
              <w:rPr>
                <w:color w:val="ff0066"/>
              </w:rPr>
            </w:pPr>
            <w:r>
              <w:rPr>
                <w:color w:val="ff0066"/>
              </w:rPr>
              <w:t>Melting Point</w:t>
            </w:r>
          </w:p>
        </w:tc>
        <w:tc>
          <w:tcPr>
            <w:tcW w:w="968" w:type="dxa"/>
            <w:tcBorders>
              <w:top w:val="outset" w:sz="6" w:space="0" w:color="auto"/>
              <w:left w:val="outset" w:sz="6" w:space="0" w:color="auto"/>
              <w:bottom w:val="outset" w:sz="6" w:space="0" w:color="auto"/>
              <w:right w:val="outset" w:sz="6" w:space="0" w:color="auto"/>
            </w:tcBorders>
            <w:vAlign w:val="center"/>
            <w:hideMark/>
          </w:tcPr>
          <w:p>
            <w:pPr>
              <w:pStyle w:val="style157"/>
              <w:rPr>
                <w:color w:val="ff0066"/>
              </w:rPr>
            </w:pPr>
            <w:r>
              <w:rPr>
                <w:color w:val="ff0066"/>
              </w:rPr>
              <w:t>Boiling Point</w:t>
            </w:r>
          </w:p>
        </w:tc>
        <w:tc>
          <w:tcPr>
            <w:tcW w:w="1044" w:type="dxa"/>
            <w:tcBorders>
              <w:top w:val="outset" w:sz="6" w:space="0" w:color="auto"/>
              <w:left w:val="outset" w:sz="6" w:space="0" w:color="auto"/>
              <w:bottom w:val="outset" w:sz="6" w:space="0" w:color="auto"/>
              <w:right w:val="outset" w:sz="6" w:space="0" w:color="auto"/>
            </w:tcBorders>
            <w:vAlign w:val="center"/>
            <w:hideMark/>
          </w:tcPr>
          <w:p>
            <w:pPr>
              <w:pStyle w:val="style157"/>
              <w:rPr>
                <w:color w:val="ff0066"/>
              </w:rPr>
            </w:pPr>
            <w:r>
              <w:rPr>
                <w:color w:val="ff0066"/>
              </w:rPr>
              <w:t>density (g/cm</w:t>
            </w:r>
            <w:r>
              <w:rPr>
                <w:color w:val="ff0066"/>
                <w:vertAlign w:val="superscript"/>
              </w:rPr>
              <w:t>3</w:t>
            </w:r>
            <w:r>
              <w:rPr>
                <w:color w:val="ff0066"/>
              </w:rPr>
              <w:t>)</w:t>
            </w:r>
          </w:p>
        </w:tc>
        <w:tc>
          <w:tcPr>
            <w:tcW w:w="1140" w:type="dxa"/>
            <w:tcBorders>
              <w:top w:val="outset" w:sz="6" w:space="0" w:color="auto"/>
              <w:left w:val="outset" w:sz="6" w:space="0" w:color="auto"/>
              <w:bottom w:val="outset" w:sz="6" w:space="0" w:color="auto"/>
              <w:right w:val="outset" w:sz="6" w:space="0" w:color="auto"/>
            </w:tcBorders>
            <w:vAlign w:val="center"/>
            <w:hideMark/>
          </w:tcPr>
          <w:p>
            <w:pPr>
              <w:pStyle w:val="style157"/>
              <w:rPr>
                <w:color w:val="ff0066"/>
              </w:rPr>
            </w:pPr>
            <w:r>
              <w:rPr>
                <w:color w:val="ff0066"/>
              </w:rPr>
              <w:t>electrical conduction in solid</w:t>
            </w:r>
          </w:p>
        </w:tc>
        <w:tc>
          <w:tcPr>
            <w:tcW w:w="1041" w:type="dxa"/>
            <w:tcBorders>
              <w:top w:val="outset" w:sz="6" w:space="0" w:color="auto"/>
              <w:left w:val="outset" w:sz="6" w:space="0" w:color="auto"/>
              <w:bottom w:val="outset" w:sz="6" w:space="0" w:color="auto"/>
              <w:right w:val="outset" w:sz="6" w:space="0" w:color="auto"/>
            </w:tcBorders>
            <w:vAlign w:val="center"/>
            <w:hideMark/>
          </w:tcPr>
          <w:p>
            <w:pPr>
              <w:pStyle w:val="style157"/>
              <w:rPr>
                <w:color w:val="ff0066"/>
              </w:rPr>
            </w:pPr>
            <w:r>
              <w:rPr>
                <w:color w:val="ff0066"/>
              </w:rPr>
              <w:t>electrical conduction when liquid</w:t>
            </w:r>
          </w:p>
        </w:tc>
        <w:tc>
          <w:tcPr>
            <w:tcW w:w="1590" w:type="dxa"/>
            <w:tcBorders>
              <w:top w:val="outset" w:sz="6" w:space="0" w:color="auto"/>
              <w:left w:val="outset" w:sz="6" w:space="0" w:color="auto"/>
              <w:bottom w:val="outset" w:sz="6" w:space="0" w:color="auto"/>
              <w:right w:val="outset" w:sz="6" w:space="0" w:color="auto"/>
            </w:tcBorders>
            <w:vAlign w:val="center"/>
            <w:hideMark/>
          </w:tcPr>
          <w:p>
            <w:pPr>
              <w:pStyle w:val="style157"/>
              <w:rPr>
                <w:color w:val="ff0066"/>
              </w:rPr>
            </w:pPr>
            <w:r>
              <w:rPr>
                <w:color w:val="ff0066"/>
              </w:rPr>
              <w:t>solubility and electrical conduction in water</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color w:val="ff0066"/>
              </w:rPr>
            </w:pPr>
            <w:r>
              <w:rPr>
                <w:color w:val="ff0066"/>
              </w:rPr>
              <w:t>Solubility in organic solvents like hexane</w:t>
            </w:r>
          </w:p>
        </w:tc>
      </w:tr>
      <w:tr>
        <w:tblPrEx/>
        <w:trPr>
          <w:tblCellSpacing w:w="15" w:type="dxa"/>
          <w:jc w:val="center"/>
        </w:trPr>
        <w:tc>
          <w:tcPr>
            <w:tcW w:w="817"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A</w:t>
            </w:r>
          </w:p>
        </w:tc>
        <w:tc>
          <w:tcPr>
            <w:tcW w:w="124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900</w:t>
            </w:r>
            <w:r>
              <w:rPr>
                <w:vertAlign w:val="superscript"/>
              </w:rPr>
              <w:t>o</w:t>
            </w:r>
            <w:r>
              <w:t>C</w:t>
            </w:r>
          </w:p>
        </w:tc>
        <w:tc>
          <w:tcPr>
            <w:tcW w:w="96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1720</w:t>
            </w:r>
            <w:r>
              <w:rPr>
                <w:vertAlign w:val="superscript"/>
              </w:rPr>
              <w:t>o</w:t>
            </w:r>
            <w:r>
              <w:t>C</w:t>
            </w:r>
          </w:p>
        </w:tc>
        <w:tc>
          <w:tcPr>
            <w:tcW w:w="1044"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1.5</w:t>
            </w:r>
          </w:p>
        </w:tc>
        <w:tc>
          <w:tcPr>
            <w:tcW w:w="114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none</w:t>
            </w:r>
          </w:p>
        </w:tc>
        <w:tc>
          <w:tcPr>
            <w:tcW w:w="1041"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good</w:t>
            </w:r>
          </w:p>
        </w:tc>
        <w:tc>
          <w:tcPr>
            <w:tcW w:w="159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soluble, good</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insoluble</w:t>
            </w:r>
          </w:p>
        </w:tc>
      </w:tr>
      <w:tr>
        <w:tblPrEx/>
        <w:trPr>
          <w:tblCellSpacing w:w="15" w:type="dxa"/>
          <w:jc w:val="center"/>
        </w:trPr>
        <w:tc>
          <w:tcPr>
            <w:tcW w:w="817"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B</w:t>
            </w:r>
          </w:p>
        </w:tc>
        <w:tc>
          <w:tcPr>
            <w:tcW w:w="124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1200</w:t>
            </w:r>
            <w:r>
              <w:rPr>
                <w:vertAlign w:val="superscript"/>
              </w:rPr>
              <w:t>o</w:t>
            </w:r>
            <w:r>
              <w:t>C</w:t>
            </w:r>
          </w:p>
        </w:tc>
        <w:tc>
          <w:tcPr>
            <w:tcW w:w="96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2000</w:t>
            </w:r>
            <w:r>
              <w:rPr>
                <w:vertAlign w:val="superscript"/>
              </w:rPr>
              <w:t>o</w:t>
            </w:r>
            <w:r>
              <w:t>C</w:t>
            </w:r>
          </w:p>
        </w:tc>
        <w:tc>
          <w:tcPr>
            <w:tcW w:w="1044"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7.5</w:t>
            </w:r>
          </w:p>
        </w:tc>
        <w:tc>
          <w:tcPr>
            <w:tcW w:w="114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good</w:t>
            </w:r>
          </w:p>
        </w:tc>
        <w:tc>
          <w:tcPr>
            <w:tcW w:w="1041"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good</w:t>
            </w:r>
          </w:p>
        </w:tc>
        <w:tc>
          <w:tcPr>
            <w:tcW w:w="159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insoluble</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insoluble</w:t>
            </w:r>
          </w:p>
        </w:tc>
      </w:tr>
      <w:tr>
        <w:tblPrEx/>
        <w:trPr>
          <w:tblCellSpacing w:w="15" w:type="dxa"/>
          <w:jc w:val="center"/>
        </w:trPr>
        <w:tc>
          <w:tcPr>
            <w:tcW w:w="817"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C</w:t>
            </w:r>
          </w:p>
        </w:tc>
        <w:tc>
          <w:tcPr>
            <w:tcW w:w="124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65</w:t>
            </w:r>
            <w:r>
              <w:rPr>
                <w:vertAlign w:val="superscript"/>
              </w:rPr>
              <w:t>o</w:t>
            </w:r>
            <w:r>
              <w:t>C</w:t>
            </w:r>
          </w:p>
        </w:tc>
        <w:tc>
          <w:tcPr>
            <w:tcW w:w="96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260</w:t>
            </w:r>
            <w:r>
              <w:rPr>
                <w:vertAlign w:val="superscript"/>
              </w:rPr>
              <w:t>o</w:t>
            </w:r>
            <w:r>
              <w:t>C</w:t>
            </w:r>
          </w:p>
        </w:tc>
        <w:tc>
          <w:tcPr>
            <w:tcW w:w="1044"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1.2</w:t>
            </w:r>
          </w:p>
        </w:tc>
        <w:tc>
          <w:tcPr>
            <w:tcW w:w="114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none</w:t>
            </w:r>
          </w:p>
        </w:tc>
        <w:tc>
          <w:tcPr>
            <w:tcW w:w="1041"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none</w:t>
            </w:r>
          </w:p>
        </w:tc>
        <w:tc>
          <w:tcPr>
            <w:tcW w:w="159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insoluble</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soluble</w:t>
            </w:r>
          </w:p>
        </w:tc>
      </w:tr>
      <w:tr>
        <w:tblPrEx/>
        <w:trPr>
          <w:tblCellSpacing w:w="15" w:type="dxa"/>
          <w:jc w:val="center"/>
        </w:trPr>
        <w:tc>
          <w:tcPr>
            <w:tcW w:w="817"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D</w:t>
            </w:r>
          </w:p>
        </w:tc>
        <w:tc>
          <w:tcPr>
            <w:tcW w:w="124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1100</w:t>
            </w:r>
            <w:r>
              <w:rPr>
                <w:vertAlign w:val="superscript"/>
              </w:rPr>
              <w:t>o</w:t>
            </w:r>
            <w:r>
              <w:t>C</w:t>
            </w:r>
          </w:p>
        </w:tc>
        <w:tc>
          <w:tcPr>
            <w:tcW w:w="96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2500</w:t>
            </w:r>
            <w:r>
              <w:rPr>
                <w:vertAlign w:val="superscript"/>
              </w:rPr>
              <w:t>o</w:t>
            </w:r>
            <w:r>
              <w:t>C</w:t>
            </w:r>
          </w:p>
        </w:tc>
        <w:tc>
          <w:tcPr>
            <w:tcW w:w="1044"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3.7</w:t>
            </w:r>
          </w:p>
        </w:tc>
        <w:tc>
          <w:tcPr>
            <w:tcW w:w="114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none</w:t>
            </w:r>
          </w:p>
        </w:tc>
        <w:tc>
          <w:tcPr>
            <w:tcW w:w="1041"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none</w:t>
            </w:r>
          </w:p>
        </w:tc>
        <w:tc>
          <w:tcPr>
            <w:tcW w:w="159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insoluble</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insoluble</w:t>
            </w:r>
          </w:p>
        </w:tc>
      </w:tr>
      <w:tr>
        <w:tblPrEx/>
        <w:trPr>
          <w:tblCellSpacing w:w="15" w:type="dxa"/>
          <w:jc w:val="center"/>
        </w:trPr>
        <w:tc>
          <w:tcPr>
            <w:tcW w:w="817"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E</w:t>
            </w:r>
          </w:p>
        </w:tc>
        <w:tc>
          <w:tcPr>
            <w:tcW w:w="124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–120</w:t>
            </w:r>
            <w:r>
              <w:rPr>
                <w:vertAlign w:val="superscript"/>
              </w:rPr>
              <w:t>o</w:t>
            </w:r>
            <w:r>
              <w:t>C</w:t>
            </w:r>
          </w:p>
        </w:tc>
        <w:tc>
          <w:tcPr>
            <w:tcW w:w="96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–65</w:t>
            </w:r>
            <w:r>
              <w:rPr>
                <w:vertAlign w:val="superscript"/>
              </w:rPr>
              <w:t>o</w:t>
            </w:r>
            <w:r>
              <w:t>C</w:t>
            </w:r>
          </w:p>
        </w:tc>
        <w:tc>
          <w:tcPr>
            <w:tcW w:w="1044"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very small</w:t>
            </w:r>
          </w:p>
        </w:tc>
        <w:tc>
          <w:tcPr>
            <w:tcW w:w="114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none</w:t>
            </w:r>
          </w:p>
        </w:tc>
        <w:tc>
          <w:tcPr>
            <w:tcW w:w="1041"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none</w:t>
            </w:r>
          </w:p>
        </w:tc>
        <w:tc>
          <w:tcPr>
            <w:tcW w:w="159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soluble, good</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soluble</w:t>
            </w:r>
          </w:p>
        </w:tc>
      </w:tr>
      <w:tr>
        <w:tblPrEx/>
        <w:trPr>
          <w:tblCellSpacing w:w="15" w:type="dxa"/>
          <w:jc w:val="center"/>
        </w:trPr>
        <w:tc>
          <w:tcPr>
            <w:tcW w:w="817"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F</w:t>
            </w:r>
          </w:p>
        </w:tc>
        <w:tc>
          <w:tcPr>
            <w:tcW w:w="124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decomposes at high temperature</w:t>
            </w:r>
          </w:p>
        </w:tc>
        <w:tc>
          <w:tcPr>
            <w:tcW w:w="96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decomposes at high temperature</w:t>
            </w:r>
          </w:p>
        </w:tc>
        <w:tc>
          <w:tcPr>
            <w:tcW w:w="1044"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1.2</w:t>
            </w:r>
          </w:p>
        </w:tc>
        <w:tc>
          <w:tcPr>
            <w:tcW w:w="114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moderate</w:t>
            </w:r>
          </w:p>
        </w:tc>
        <w:tc>
          <w:tcPr>
            <w:tcW w:w="1041"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decomposes</w:t>
            </w:r>
          </w:p>
        </w:tc>
        <w:tc>
          <w:tcPr>
            <w:tcW w:w="159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insoluble</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insoluble</w:t>
            </w:r>
          </w:p>
        </w:tc>
      </w:tr>
      <w:tr>
        <w:tblPrEx/>
        <w:trPr>
          <w:tblCellSpacing w:w="15" w:type="dxa"/>
          <w:jc w:val="center"/>
        </w:trPr>
        <w:tc>
          <w:tcPr>
            <w:tcW w:w="817"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w:t>
            </w:r>
          </w:p>
        </w:tc>
        <w:tc>
          <w:tcPr>
            <w:tcW w:w="124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w:t>
            </w:r>
          </w:p>
        </w:tc>
        <w:tc>
          <w:tcPr>
            <w:tcW w:w="968"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w:t>
            </w:r>
          </w:p>
        </w:tc>
        <w:tc>
          <w:tcPr>
            <w:tcW w:w="1044"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w:t>
            </w:r>
          </w:p>
        </w:tc>
        <w:tc>
          <w:tcPr>
            <w:tcW w:w="114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w:t>
            </w:r>
          </w:p>
        </w:tc>
        <w:tc>
          <w:tcPr>
            <w:tcW w:w="1041"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w:t>
            </w:r>
          </w:p>
        </w:tc>
        <w:tc>
          <w:tcPr>
            <w:tcW w:w="1590"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w:t>
            </w:r>
          </w:p>
        </w:tc>
        <w:tc>
          <w:tcPr>
            <w:tcW w:w="945" w:type="dxa"/>
            <w:tcBorders>
              <w:top w:val="outset" w:sz="6" w:space="0" w:color="auto"/>
              <w:left w:val="outset" w:sz="6" w:space="0" w:color="auto"/>
              <w:bottom w:val="outset" w:sz="6" w:space="0" w:color="auto"/>
              <w:right w:val="outset" w:sz="6" w:space="0" w:color="auto"/>
            </w:tcBorders>
            <w:vAlign w:val="center"/>
            <w:hideMark/>
          </w:tcPr>
          <w:p>
            <w:pPr>
              <w:pStyle w:val="style157"/>
              <w:rPr>
                <w:color w:val="000000"/>
              </w:rPr>
            </w:pPr>
            <w:r>
              <w:t> </w:t>
            </w:r>
          </w:p>
        </w:tc>
      </w:tr>
    </w:tbl>
    <w:p>
      <w:pPr>
        <w:pStyle w:val="style157"/>
        <w:rPr/>
      </w:pPr>
    </w:p>
    <w:p>
      <w:pPr>
        <w:pStyle w:val="style157"/>
        <w:rPr/>
      </w:pPr>
      <w:r>
        <w:rPr/>
        <w:pict>
          <v:rect id="1357" fillcolor="#a0a0a0" stroked="f" style="margin-left:0.0pt;margin-top:0.0pt;width:0.0pt;height:1.5pt;mso-wrap-distance-left:0.0pt;mso-wrap-distance-right:0.0pt;visibility:visible;" o:hr="t" o:hralign="center" o:hrstd="t">
            <v:stroke on="f"/>
            <v:fill/>
          </v:rect>
        </w:pict>
      </w:r>
    </w:p>
    <w:p>
      <w:pPr>
        <w:pStyle w:val="style157"/>
        <w:rPr/>
      </w:pPr>
    </w:p>
    <w:p>
      <w:pPr>
        <w:pStyle w:val="style157"/>
        <w:rPr>
          <w:color w:val="0000ff"/>
        </w:rPr>
      </w:pPr>
      <w:r>
        <w:rPr>
          <w:color w:val="0000ff"/>
        </w:rPr>
        <w:t>POLAR AND NONPOLAR BONDS</w:t>
      </w:r>
    </w:p>
    <w:p>
      <w:pPr>
        <w:pStyle w:val="style157"/>
        <w:numPr>
          <w:ilvl w:val="0"/>
          <w:numId w:val="183"/>
        </w:numPr>
        <w:rPr/>
      </w:pPr>
      <w:r>
        <w:t>Electronegativity is a measure of the ability of an atom in a molecule to draw bonding electrons to itself.</w:t>
      </w:r>
    </w:p>
    <w:p>
      <w:pPr>
        <w:pStyle w:val="style157"/>
        <w:numPr>
          <w:ilvl w:val="0"/>
          <w:numId w:val="183"/>
        </w:numPr>
        <w:rPr/>
      </w:pPr>
      <w:r>
        <w:t>Electronegativity values of some elements are : Li</w:t>
      </w:r>
      <w:r>
        <w:t xml:space="preserve"> </w:t>
      </w:r>
      <w:r>
        <w:t>=1, Be</w:t>
      </w:r>
      <w:r>
        <w:t xml:space="preserve"> </w:t>
      </w:r>
      <w:r>
        <w:t>=1.5,B</w:t>
      </w:r>
      <w:r>
        <w:t xml:space="preserve"> </w:t>
      </w:r>
      <w:r>
        <w:t>=2,C</w:t>
      </w:r>
      <w:r>
        <w:t xml:space="preserve"> </w:t>
      </w:r>
      <w:r>
        <w:t>=</w:t>
      </w:r>
      <w:r>
        <w:t xml:space="preserve"> </w:t>
      </w:r>
      <w:r>
        <w:t>2.5, N</w:t>
      </w:r>
      <w:r>
        <w:t xml:space="preserve"> </w:t>
      </w:r>
      <w:r>
        <w:t>=3, O</w:t>
      </w:r>
      <w:r>
        <w:t xml:space="preserve"> </w:t>
      </w:r>
      <w:r>
        <w:t>=</w:t>
      </w:r>
      <w:r>
        <w:t xml:space="preserve"> </w:t>
      </w:r>
      <w:r>
        <w:t>3.5, F=</w:t>
      </w:r>
      <w:r>
        <w:t xml:space="preserve"> </w:t>
      </w:r>
      <w:r>
        <w:t>4, H</w:t>
      </w:r>
      <w:r>
        <w:t xml:space="preserve"> </w:t>
      </w:r>
      <w:r>
        <w:t>=</w:t>
      </w:r>
      <w:r>
        <w:t xml:space="preserve"> </w:t>
      </w:r>
      <w:r>
        <w:t>2.1, Na</w:t>
      </w:r>
      <w:r>
        <w:t xml:space="preserve"> </w:t>
      </w:r>
      <w:r>
        <w:t>=</w:t>
      </w:r>
      <w:r>
        <w:t xml:space="preserve"> </w:t>
      </w:r>
      <w:r>
        <w:t>0.9, Mg</w:t>
      </w:r>
      <w:r>
        <w:t xml:space="preserve"> </w:t>
      </w:r>
      <w:r>
        <w:t>=</w:t>
      </w:r>
      <w:r>
        <w:t xml:space="preserve"> </w:t>
      </w:r>
      <w:r>
        <w:t>1.2, Al</w:t>
      </w:r>
      <w:r>
        <w:t xml:space="preserve"> </w:t>
      </w:r>
      <w:r>
        <w:t>=</w:t>
      </w:r>
      <w:r>
        <w:t xml:space="preserve"> </w:t>
      </w:r>
      <w:r>
        <w:t>1.5, Si</w:t>
      </w:r>
      <w:r>
        <w:t xml:space="preserve"> </w:t>
      </w:r>
      <w:r>
        <w:t>=</w:t>
      </w:r>
      <w:r>
        <w:t xml:space="preserve"> </w:t>
      </w:r>
      <w:r>
        <w:t>1.8, P</w:t>
      </w:r>
      <w:r>
        <w:t xml:space="preserve"> </w:t>
      </w:r>
      <w:r>
        <w:t>=</w:t>
      </w:r>
      <w:r>
        <w:t xml:space="preserve"> </w:t>
      </w:r>
      <w:r>
        <w:t>2.1, S</w:t>
      </w:r>
      <w:r>
        <w:t xml:space="preserve"> </w:t>
      </w:r>
      <w:r>
        <w:t>=</w:t>
      </w:r>
      <w:r>
        <w:t xml:space="preserve"> </w:t>
      </w:r>
      <w:r>
        <w:t>2.5, Cl</w:t>
      </w:r>
      <w:r>
        <w:t xml:space="preserve"> </w:t>
      </w:r>
      <w:r>
        <w:t>=</w:t>
      </w:r>
      <w:r>
        <w:t xml:space="preserve"> </w:t>
      </w:r>
      <w:r>
        <w:t>3, Br</w:t>
      </w:r>
      <w:r>
        <w:t xml:space="preserve"> </w:t>
      </w:r>
      <w:r>
        <w:t>=</w:t>
      </w:r>
      <w:r>
        <w:t xml:space="preserve"> </w:t>
      </w:r>
      <w:r>
        <w:t>2.8, I</w:t>
      </w:r>
      <w:r>
        <w:t xml:space="preserve"> </w:t>
      </w:r>
      <w:r>
        <w:t>= 2.5 etc.</w:t>
      </w:r>
    </w:p>
    <w:p>
      <w:pPr>
        <w:pStyle w:val="style157"/>
        <w:numPr>
          <w:ilvl w:val="0"/>
          <w:numId w:val="183"/>
        </w:numPr>
        <w:rPr/>
      </w:pPr>
      <w:r>
        <w:t>The absolute value of the difference in Electronegativity of two bonded atoms gives a rough measure of the polarity to be expected in a bond.</w:t>
      </w:r>
    </w:p>
    <w:p>
      <w:pPr>
        <w:pStyle w:val="style157"/>
        <w:numPr>
          <w:ilvl w:val="0"/>
          <w:numId w:val="183"/>
        </w:numPr>
        <w:rPr/>
      </w:pPr>
      <w:r>
        <w:t xml:space="preserve">When this difference is small (0-0.4), the bond is </w:t>
      </w:r>
      <w:r>
        <w:rPr>
          <w:color w:val="0000ff"/>
        </w:rPr>
        <w:t>nonpolar.</w:t>
      </w:r>
    </w:p>
    <w:p>
      <w:pPr>
        <w:pStyle w:val="style157"/>
        <w:numPr>
          <w:ilvl w:val="0"/>
          <w:numId w:val="183"/>
        </w:numPr>
        <w:rPr/>
      </w:pPr>
      <w:r>
        <w:t xml:space="preserve">When the difference is large (˃ 0.4), the bond is </w:t>
      </w:r>
      <w:r>
        <w:rPr>
          <w:color w:val="ff0066"/>
        </w:rPr>
        <w:t xml:space="preserve">polar </w:t>
      </w:r>
      <w:r>
        <w:t>(or if the difference is very large, perharps ionic)</w:t>
      </w:r>
    </w:p>
    <w:p>
      <w:pPr>
        <w:pStyle w:val="style157"/>
        <w:numPr>
          <w:ilvl w:val="0"/>
          <w:numId w:val="183"/>
        </w:numPr>
        <w:rPr/>
      </w:pPr>
      <w:r>
        <w:t>The electronegativity differences for the bonds H-H, H-Cl, and Na-Cl are 0.0, 0.9 and 2.1 respectively following the expected order.</w:t>
      </w:r>
    </w:p>
    <w:p>
      <w:pPr>
        <w:pStyle w:val="style157"/>
        <w:ind w:left="720"/>
        <w:rPr/>
      </w:pPr>
    </w:p>
    <w:p>
      <w:pPr>
        <w:pStyle w:val="style157"/>
        <w:rPr>
          <w:b/>
          <w:u w:val="single"/>
        </w:rPr>
      </w:pPr>
      <w:r>
        <w:rPr>
          <w:b/>
          <w:u w:val="single"/>
        </w:rPr>
        <w:t>Check-out</w:t>
      </w:r>
    </w:p>
    <w:p>
      <w:pPr>
        <w:pStyle w:val="style157"/>
        <w:numPr>
          <w:ilvl w:val="0"/>
          <w:numId w:val="184"/>
        </w:numPr>
        <w:rPr>
          <w:i/>
        </w:rPr>
      </w:pPr>
      <w:r>
        <w:rPr>
          <w:i/>
        </w:rPr>
        <w:t>Use electronegativity values given above to arrange the following bonds in order of increasing polarity: P-H, H-O, C-Cl.</w:t>
      </w:r>
    </w:p>
    <w:p>
      <w:pPr>
        <w:pStyle w:val="style157"/>
        <w:rPr>
          <w:b/>
          <w:i/>
          <w:u w:val="single"/>
        </w:rPr>
      </w:pPr>
      <w:r>
        <w:rPr>
          <w:b/>
          <w:i/>
          <w:u w:val="single"/>
        </w:rPr>
        <w:t>Solution</w:t>
      </w:r>
    </w:p>
    <w:p>
      <w:pPr>
        <w:pStyle w:val="style157"/>
        <w:rPr>
          <w:i/>
        </w:rPr>
      </w:pPr>
      <w:r>
        <w:rPr>
          <w:i/>
        </w:rPr>
        <w:t xml:space="preserve">The absolute values of the electronegativity differences are P-H, 0.0; H-O,1.4; C-Cl,0.5. Hence, the order is  P-H, C-Cl, H-O.  </w:t>
      </w:r>
    </w:p>
    <w:p>
      <w:pPr>
        <w:pStyle w:val="style157"/>
        <w:rPr>
          <w:b/>
          <w:i/>
        </w:rPr>
      </w:pPr>
    </w:p>
    <w:p>
      <w:pPr>
        <w:pStyle w:val="style157"/>
        <w:rPr>
          <w:b/>
          <w:i/>
        </w:rPr>
      </w:pPr>
    </w:p>
    <w:p>
      <w:pPr>
        <w:pStyle w:val="style157"/>
        <w:rPr>
          <w:b/>
        </w:rPr>
      </w:pPr>
      <w:r>
        <w:rPr>
          <w:b/>
        </w:rPr>
        <w:t>SHAPES OF MOLECULES</w:t>
      </w:r>
    </w:p>
    <w:p>
      <w:pPr>
        <w:pStyle w:val="style157"/>
        <w:rPr/>
      </w:pPr>
      <w:r>
        <w:t>The shape depends on the number of pairs of electrons in the outer shell of the central atom.</w:t>
      </w:r>
    </w:p>
    <w:p>
      <w:pPr>
        <w:pStyle w:val="style157"/>
        <w:rPr/>
      </w:pPr>
      <w:r>
        <w:t>When you have:</w:t>
      </w:r>
    </w:p>
    <w:p>
      <w:pPr>
        <w:pStyle w:val="style157"/>
        <w:numPr>
          <w:ilvl w:val="0"/>
          <w:numId w:val="261"/>
        </w:numPr>
        <w:rPr/>
      </w:pPr>
      <w:r>
        <w:t>2 bonding pairs and 0 lone pair, the geometry is linear. E.g  BeF</w:t>
      </w:r>
      <w:r>
        <w:rPr>
          <w:vertAlign w:val="subscript"/>
        </w:rPr>
        <w:t>2</w:t>
      </w:r>
      <w:r>
        <w:t xml:space="preserve"> CO</w:t>
      </w:r>
      <w:r>
        <w:rPr>
          <w:vertAlign w:val="subscript"/>
        </w:rPr>
        <w:t>2</w:t>
      </w:r>
      <w:r>
        <w:t xml:space="preserve"> HCl</w:t>
      </w:r>
    </w:p>
    <w:p>
      <w:pPr>
        <w:pStyle w:val="style157"/>
        <w:numPr>
          <w:ilvl w:val="0"/>
          <w:numId w:val="261"/>
        </w:numPr>
        <w:rPr/>
      </w:pPr>
      <w:r>
        <w:t>3 bonding pairs and 0 lone pair, the geometry is trigonal planar. E.g BF</w:t>
      </w:r>
      <w:r>
        <w:rPr>
          <w:vertAlign w:val="subscript"/>
        </w:rPr>
        <w:t>3</w:t>
      </w:r>
    </w:p>
    <w:p>
      <w:pPr>
        <w:pStyle w:val="style157"/>
        <w:numPr>
          <w:ilvl w:val="0"/>
          <w:numId w:val="261"/>
        </w:numPr>
        <w:rPr/>
      </w:pPr>
      <w:r>
        <w:t>2 bonding pairs and 1 or 2 lone pair, the geometry is bent or V-shape. E.g SO</w:t>
      </w:r>
      <w:r>
        <w:rPr>
          <w:vertAlign w:val="subscript"/>
        </w:rPr>
        <w:t>2</w:t>
      </w:r>
      <w:r>
        <w:t xml:space="preserve"> and H</w:t>
      </w:r>
      <w:r>
        <w:rPr>
          <w:vertAlign w:val="subscript"/>
        </w:rPr>
        <w:t>2</w:t>
      </w:r>
      <w:r>
        <w:t>O</w:t>
      </w:r>
    </w:p>
    <w:p>
      <w:pPr>
        <w:pStyle w:val="style157"/>
        <w:numPr>
          <w:ilvl w:val="0"/>
          <w:numId w:val="261"/>
        </w:numPr>
        <w:rPr/>
      </w:pPr>
      <w:r>
        <w:t>4 bonding pairs and 0 lone pair, the geometry is tetrahedral. E.g CH</w:t>
      </w:r>
      <w:r>
        <w:rPr>
          <w:vertAlign w:val="subscript"/>
        </w:rPr>
        <w:t>4</w:t>
      </w:r>
      <w:r>
        <w:t>, NH</w:t>
      </w:r>
      <w:r>
        <w:rPr>
          <w:vertAlign w:val="subscript"/>
        </w:rPr>
        <w:t>4</w:t>
      </w:r>
      <w:r>
        <w:rPr>
          <w:vertAlign w:val="superscript"/>
        </w:rPr>
        <w:t>+</w:t>
      </w:r>
      <w:r>
        <w:t>,SO</w:t>
      </w:r>
      <w:r>
        <w:rPr>
          <w:vertAlign w:val="subscript"/>
        </w:rPr>
        <w:t>4</w:t>
      </w:r>
      <w:r>
        <w:rPr>
          <w:vertAlign w:val="superscript"/>
        </w:rPr>
        <w:t>2-</w:t>
      </w:r>
    </w:p>
    <w:p>
      <w:pPr>
        <w:pStyle w:val="style157"/>
        <w:numPr>
          <w:ilvl w:val="0"/>
          <w:numId w:val="261"/>
        </w:numPr>
        <w:rPr/>
      </w:pPr>
      <w:r>
        <w:t>3 bonding pairs and 1 lone pair, the geometry is trigonal pyramidal. E.g NH</w:t>
      </w:r>
      <w:r>
        <w:rPr>
          <w:vertAlign w:val="subscript"/>
        </w:rPr>
        <w:t>3</w:t>
      </w:r>
      <w:r>
        <w:t>,</w:t>
      </w:r>
      <w:r>
        <w:t xml:space="preserve"> </w:t>
      </w:r>
      <w:r>
        <w:t>CO</w:t>
      </w:r>
      <w:r>
        <w:rPr>
          <w:vertAlign w:val="subscript"/>
        </w:rPr>
        <w:t>3</w:t>
      </w:r>
      <w:r>
        <w:rPr>
          <w:vertAlign w:val="superscript"/>
        </w:rPr>
        <w:t>2-</w:t>
      </w:r>
      <w:r>
        <w:t>, SO</w:t>
      </w:r>
      <w:r>
        <w:rPr>
          <w:vertAlign w:val="subscript"/>
        </w:rPr>
        <w:t>3</w:t>
      </w:r>
      <w:r>
        <w:rPr>
          <w:vertAlign w:val="superscript"/>
        </w:rPr>
        <w:t>2-</w:t>
      </w:r>
      <w:r>
        <w:t>.</w:t>
      </w:r>
    </w:p>
    <w:p>
      <w:pPr>
        <w:pStyle w:val="style157"/>
        <w:numPr>
          <w:ilvl w:val="0"/>
          <w:numId w:val="261"/>
        </w:numPr>
        <w:rPr/>
      </w:pPr>
      <w:r>
        <w:t>3 bonding pairs and 2</w:t>
      </w:r>
      <w:r>
        <w:t xml:space="preserve"> lone pair, th</w:t>
      </w:r>
      <w:r>
        <w:t xml:space="preserve">e geometry is T-Shape. E.g </w:t>
      </w:r>
    </w:p>
    <w:p>
      <w:pPr>
        <w:pStyle w:val="style157"/>
        <w:numPr>
          <w:ilvl w:val="0"/>
          <w:numId w:val="261"/>
        </w:numPr>
        <w:rPr/>
      </w:pPr>
      <w:r>
        <w:t>4 bonding pairs and 1</w:t>
      </w:r>
      <w:r>
        <w:t xml:space="preserve"> lone p</w:t>
      </w:r>
      <w:r>
        <w:t>air, the geometry is Sea-Saw</w:t>
      </w:r>
      <w:r>
        <w:t>. E.g</w:t>
      </w:r>
      <w:r>
        <w:t xml:space="preserve"> TeCl</w:t>
      </w:r>
      <w:r>
        <w:rPr>
          <w:vertAlign w:val="subscript"/>
        </w:rPr>
        <w:t>4</w:t>
      </w:r>
      <w:r>
        <w:t>.</w:t>
      </w:r>
    </w:p>
    <w:p>
      <w:pPr>
        <w:pStyle w:val="style157"/>
        <w:numPr>
          <w:ilvl w:val="0"/>
          <w:numId w:val="261"/>
        </w:numPr>
        <w:rPr/>
      </w:pPr>
      <w:r>
        <w:t xml:space="preserve">4 </w:t>
      </w:r>
      <w:r>
        <w:t>bonding pairs and 2</w:t>
      </w:r>
      <w:r>
        <w:t xml:space="preserve"> lone p</w:t>
      </w:r>
      <w:r>
        <w:t>air, the geometry is Square planar</w:t>
      </w:r>
      <w:r>
        <w:t>. E.g</w:t>
      </w:r>
    </w:p>
    <w:p>
      <w:pPr>
        <w:pStyle w:val="style157"/>
        <w:numPr>
          <w:ilvl w:val="0"/>
          <w:numId w:val="261"/>
        </w:numPr>
        <w:rPr/>
      </w:pPr>
      <w:r>
        <w:t>5</w:t>
      </w:r>
      <w:r>
        <w:t xml:space="preserve"> bonding pairs and 0 lone p</w:t>
      </w:r>
      <w:r>
        <w:t>air, the geometry is trigonal bipyramidal</w:t>
      </w:r>
      <w:r>
        <w:t>. E.g</w:t>
      </w:r>
    </w:p>
    <w:p>
      <w:pPr>
        <w:pStyle w:val="style157"/>
        <w:numPr>
          <w:ilvl w:val="0"/>
          <w:numId w:val="261"/>
        </w:numPr>
        <w:rPr/>
      </w:pPr>
      <w:r>
        <w:t>5</w:t>
      </w:r>
      <w:r>
        <w:t xml:space="preserve"> </w:t>
      </w:r>
      <w:r>
        <w:t>bonding pairs and 1</w:t>
      </w:r>
      <w:r>
        <w:t xml:space="preserve"> lone p</w:t>
      </w:r>
      <w:r>
        <w:t>air, the geometry is square pyramidal</w:t>
      </w:r>
      <w:r>
        <w:t>. E.g</w:t>
      </w:r>
    </w:p>
    <w:p>
      <w:pPr>
        <w:pStyle w:val="style157"/>
        <w:numPr>
          <w:ilvl w:val="0"/>
          <w:numId w:val="261"/>
        </w:numPr>
        <w:rPr/>
      </w:pPr>
      <w:r>
        <w:t xml:space="preserve"> </w:t>
      </w:r>
      <w:r>
        <w:t xml:space="preserve">6 </w:t>
      </w:r>
      <w:r>
        <w:t>bonding pairs and 0 lone p</w:t>
      </w:r>
      <w:r>
        <w:t>air, the geometry is octahedral</w:t>
      </w:r>
      <w:r>
        <w:t>. E.g</w:t>
      </w:r>
      <w:r>
        <w:t xml:space="preserve"> SF</w:t>
      </w:r>
      <w:r>
        <w:rPr>
          <w:vertAlign w:val="subscript"/>
        </w:rPr>
        <w:t>6</w:t>
      </w:r>
      <w:r>
        <w:t>.</w:t>
      </w:r>
    </w:p>
    <w:p>
      <w:pPr>
        <w:pStyle w:val="style157"/>
        <w:ind w:left="360"/>
        <w:rPr/>
      </w:pPr>
    </w:p>
    <w:p>
      <w:pPr>
        <w:pStyle w:val="style157"/>
        <w:ind w:left="360"/>
        <w:rPr/>
      </w:pPr>
    </w:p>
    <w:p>
      <w:pPr>
        <w:pStyle w:val="style157"/>
        <w:ind w:left="360"/>
        <w:rPr/>
      </w:pPr>
    </w:p>
    <w:p>
      <w:pPr>
        <w:pStyle w:val="style0"/>
        <w:rPr>
          <w:rFonts w:ascii="Castellar" w:hAnsi="Castellar"/>
          <w:b/>
          <w:color w:val="0033cc"/>
        </w:rPr>
      </w:pPr>
      <w:r>
        <w:rPr>
          <w:rFonts w:ascii="Castellar" w:hAnsi="Castellar"/>
          <w:b/>
          <w:color w:val="0033cc"/>
        </w:rPr>
        <w:t>Molecular shape is important to understand the reactivity and function of molecules.</w:t>
      </w:r>
    </w:p>
    <w:p>
      <w:pPr>
        <w:pStyle w:val="style179"/>
        <w:numPr>
          <w:ilvl w:val="0"/>
          <w:numId w:val="311"/>
        </w:numPr>
        <w:spacing w:lineRule="auto" w:line="276"/>
        <w:rPr/>
      </w:pPr>
      <w:r>
        <w:t>Molecular geometry is the arrangement of atoms in space around the central atom in a molecule or a polyatomic ion.</w:t>
      </w:r>
    </w:p>
    <w:p>
      <w:pPr>
        <w:pStyle w:val="style179"/>
        <w:numPr>
          <w:ilvl w:val="0"/>
          <w:numId w:val="311"/>
        </w:numPr>
        <w:spacing w:lineRule="auto" w:line="276"/>
        <w:rPr/>
      </w:pPr>
      <w:r>
        <w:t>Electron-Pair geometry is determined by the number of electron pairs around the central atom in a molecule or a polyatomic ion.</w:t>
      </w:r>
    </w:p>
    <w:p>
      <w:pPr>
        <w:pStyle w:val="style179"/>
        <w:numPr>
          <w:ilvl w:val="0"/>
          <w:numId w:val="311"/>
        </w:numPr>
        <w:spacing w:lineRule="auto" w:line="276"/>
        <w:rPr/>
      </w:pPr>
      <w:r>
        <w:t>The shape of a molecule is established by experiment or by a quantum mechanical experiment.</w:t>
      </w:r>
    </w:p>
    <w:p>
      <w:pPr>
        <w:pStyle w:val="style179"/>
        <w:numPr>
          <w:ilvl w:val="0"/>
          <w:numId w:val="0"/>
        </w:numPr>
        <w:ind w:left="1440"/>
        <w:rPr/>
      </w:pPr>
    </w:p>
    <w:p>
      <w:pPr>
        <w:pStyle w:val="style179"/>
        <w:numPr>
          <w:ilvl w:val="0"/>
          <w:numId w:val="0"/>
        </w:numPr>
        <w:ind w:left="1440"/>
        <w:rPr>
          <w:b/>
          <w:sz w:val="28"/>
          <w:szCs w:val="28"/>
        </w:rPr>
      </w:pPr>
      <w:r>
        <w:rPr>
          <w:b/>
          <w:sz w:val="28"/>
          <w:szCs w:val="28"/>
        </w:rPr>
        <w:t>VALENCE SHELL ELECTRON-PAIR REPULSION</w:t>
      </w:r>
      <w:r>
        <w:rPr>
          <w:b/>
          <w:sz w:val="28"/>
          <w:szCs w:val="28"/>
        </w:rPr>
        <w:t xml:space="preserve"> (VSEPR)</w:t>
      </w:r>
    </w:p>
    <w:p>
      <w:pPr>
        <w:pStyle w:val="style179"/>
        <w:numPr>
          <w:ilvl w:val="0"/>
          <w:numId w:val="312"/>
        </w:numPr>
        <w:spacing w:lineRule="auto" w:line="276"/>
        <w:rPr/>
      </w:pPr>
      <w:r>
        <w:t>Valence Shell Electron-Pair Repulsion (VSEPR): This is a simple model used to predict the shapes of molecules and polyatomic ions based on repulsions between bonding pair</w:t>
      </w:r>
      <w:r>
        <w:t xml:space="preserve">s and lone pairs around a central atom. </w:t>
      </w:r>
    </w:p>
    <w:p>
      <w:pPr>
        <w:pStyle w:val="style179"/>
        <w:numPr>
          <w:ilvl w:val="0"/>
          <w:numId w:val="312"/>
        </w:numPr>
        <w:spacing w:lineRule="auto" w:line="276"/>
        <w:rPr/>
      </w:pPr>
      <w:r>
        <w:t>In VSEPR, we focus on pairs of electron in the valence electron shell of a central atom</w:t>
      </w:r>
      <w:r>
        <w:t xml:space="preserve"> in a structure</w:t>
      </w:r>
      <w:r>
        <w:t>.</w:t>
      </w:r>
      <w:r>
        <w:t xml:space="preserve"> Electron pairs result in repulsion. </w:t>
      </w:r>
    </w:p>
    <w:p>
      <w:pPr>
        <w:pStyle w:val="style179"/>
        <w:numPr>
          <w:ilvl w:val="0"/>
          <w:numId w:val="312"/>
        </w:numPr>
        <w:spacing w:lineRule="auto" w:line="276"/>
        <w:rPr/>
      </w:pPr>
      <w:r>
        <w:t>To minimize their repulsions, electron pairs are oriented as far apart as possible.</w:t>
      </w:r>
    </w:p>
    <w:p>
      <w:pPr>
        <w:pStyle w:val="style179"/>
        <w:numPr>
          <w:ilvl w:val="0"/>
          <w:numId w:val="0"/>
        </w:numPr>
        <w:spacing w:lineRule="auto" w:line="276"/>
        <w:ind w:left="720"/>
        <w:rPr/>
      </w:pPr>
    </w:p>
    <w:p>
      <w:pPr>
        <w:pStyle w:val="style0"/>
        <w:rPr>
          <w:b/>
          <w:color w:val="404040"/>
          <w:sz w:val="28"/>
          <w:szCs w:val="28"/>
        </w:rPr>
      </w:pPr>
      <w:r>
        <w:rPr>
          <w:b/>
          <w:color w:val="404040"/>
          <w:sz w:val="28"/>
          <w:szCs w:val="28"/>
          <w:highlight w:val="lightGray"/>
        </w:rPr>
        <w:t>PREDICTING MOLECULAR SHAPES: VSEPR</w:t>
      </w:r>
    </w:p>
    <w:p>
      <w:pPr>
        <w:pStyle w:val="style0"/>
        <w:rPr/>
      </w:pPr>
      <w:r>
        <w:t>Using VSEPR, there are four (4) questions to be answered before indicating the shapes:</w:t>
      </w:r>
    </w:p>
    <w:p>
      <w:pPr>
        <w:pStyle w:val="style179"/>
        <w:numPr>
          <w:ilvl w:val="0"/>
          <w:numId w:val="313"/>
        </w:numPr>
        <w:spacing w:lineRule="auto" w:line="276"/>
        <w:rPr/>
      </w:pPr>
      <w:r>
        <w:t>How many things are there around the central atom?</w:t>
      </w:r>
    </w:p>
    <w:p>
      <w:pPr>
        <w:pStyle w:val="style179"/>
        <w:numPr>
          <w:ilvl w:val="0"/>
          <w:numId w:val="313"/>
        </w:numPr>
        <w:spacing w:lineRule="auto" w:line="276"/>
        <w:rPr/>
      </w:pPr>
      <w:r>
        <w:t>What structure is this molecules based on? (That is electron pair geometry).</w:t>
      </w:r>
    </w:p>
    <w:p>
      <w:pPr>
        <w:pStyle w:val="style179"/>
        <w:numPr>
          <w:ilvl w:val="0"/>
          <w:numId w:val="313"/>
        </w:numPr>
        <w:spacing w:lineRule="auto" w:line="276"/>
        <w:rPr/>
      </w:pPr>
      <w:r>
        <w:t>Which atoms are replaced by lone electron pair? (The molecular geometry).</w:t>
      </w:r>
    </w:p>
    <w:p>
      <w:pPr>
        <w:pStyle w:val="style179"/>
        <w:numPr>
          <w:ilvl w:val="0"/>
          <w:numId w:val="313"/>
        </w:numPr>
        <w:spacing w:lineRule="auto" w:line="276"/>
        <w:rPr/>
      </w:pPr>
      <w:r>
        <w:t>What is the final structure and what are the bond angles?</w:t>
      </w:r>
    </w:p>
    <w:p>
      <w:pPr>
        <w:pStyle w:val="style0"/>
        <w:rPr/>
      </w:pPr>
      <w:r>
        <w:rPr>
          <w:b/>
        </w:rPr>
        <w:t>Example 1:</w:t>
      </w:r>
      <w:r>
        <w:t xml:space="preserve"> What is the shape of PF</w:t>
      </w:r>
      <w:r>
        <w:rPr>
          <w:vertAlign w:val="subscript"/>
        </w:rPr>
        <w:t>3</w:t>
      </w:r>
    </w:p>
    <w:p>
      <w:pPr>
        <w:pStyle w:val="style0"/>
        <w:rPr>
          <w:b/>
        </w:rPr>
      </w:pPr>
      <w:r>
        <w:rPr>
          <w:b/>
        </w:rPr>
        <w:t>Solution</w:t>
      </w:r>
    </w:p>
    <w:p>
      <w:pPr>
        <w:pStyle w:val="style0"/>
        <w:jc w:val="center"/>
        <w:rPr/>
      </w:pPr>
      <w:r>
        <w:rPr/>
      </w:r>
      <w:r/>
      <w:r>
        <w:rPr/>
      </w:r>
      <w:r>
        <w:rPr/>
        <w:object>
          <v:shape id="1358" type="#_x0000_t75" filled="f" stroked="f" style="margin-left:0.0pt;margin-top:0.0pt;width:88.5pt;height:48.0pt;mso-wrap-distance-left:0.0pt;mso-wrap-distance-right:0.0pt;visibility:visible;">
            <v:imagedata r:id="rId16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7" ShapeID="1358" DrawAspect="Content" ObjectID="0" r:id="rId169"/>
        </w:object>
      </w:r>
      <w:r>
        <w:rPr/>
      </w:r>
    </w:p>
    <w:p>
      <w:pPr>
        <w:pStyle w:val="style0"/>
        <w:jc w:val="both"/>
        <w:rPr>
          <w:b/>
        </w:rPr>
      </w:pPr>
      <w:r>
        <w:rPr>
          <w:b/>
        </w:rPr>
        <w:t>Answers to the above questions:</w:t>
      </w:r>
    </w:p>
    <w:p>
      <w:pPr>
        <w:pStyle w:val="style157"/>
        <w:numPr>
          <w:ilvl w:val="0"/>
          <w:numId w:val="314"/>
        </w:numPr>
        <w:rPr/>
      </w:pPr>
      <w:r>
        <w:t>There are 4 things (3 bond pair of electrons and one lone pair) around the central atom.</w:t>
      </w:r>
    </w:p>
    <w:p>
      <w:pPr>
        <w:pStyle w:val="style157"/>
        <w:numPr>
          <w:ilvl w:val="0"/>
          <w:numId w:val="314"/>
        </w:numPr>
        <w:rPr/>
      </w:pPr>
      <w:r>
        <w:t>It is based on tetra</w:t>
      </w:r>
      <w:r>
        <w:t>hedral (ele</w:t>
      </w:r>
      <w:r>
        <w:t>c</w:t>
      </w:r>
      <w:r>
        <w:t>tron-pair geometry) because there are 4 things around the atom.</w:t>
      </w:r>
    </w:p>
    <w:p>
      <w:pPr>
        <w:pStyle w:val="style157"/>
        <w:numPr>
          <w:ilvl w:val="0"/>
          <w:numId w:val="314"/>
        </w:numPr>
        <w:rPr/>
      </w:pPr>
      <w:r>
        <w:t>One of the four things is replaced by a lone pair. The shape is trigonal pyramidal i.e 3 bonding pairs and 1 lone pair.</w:t>
      </w:r>
      <w:r>
        <w:t xml:space="preserve"> </w:t>
      </w:r>
    </w:p>
    <w:p>
      <w:pPr>
        <w:pStyle w:val="style157"/>
        <w:numPr>
          <w:ilvl w:val="0"/>
          <w:numId w:val="314"/>
        </w:numPr>
        <w:rPr/>
      </w:pPr>
      <w:r>
        <w:t>For tetrahedral, the bond angle is 109.5˚. Because of the lone pair of electron, it is going to pull the three atoms of fluorine</w:t>
      </w:r>
      <w:r>
        <w:t xml:space="preserve"> together bringing about reduction in the bond angle (the angle becomes smaller). It angle becomes 107˚.</w:t>
      </w:r>
    </w:p>
    <w:p>
      <w:pPr>
        <w:pStyle w:val="style0"/>
        <w:rPr>
          <w:sz w:val="24"/>
          <w:szCs w:val="24"/>
        </w:rPr>
      </w:pPr>
    </w:p>
    <w:p>
      <w:pPr>
        <w:pStyle w:val="style0"/>
        <w:rPr/>
      </w:pPr>
      <w:r>
        <w:rPr>
          <w:b/>
        </w:rPr>
        <w:t>Example 2</w:t>
      </w:r>
      <w:r>
        <w:rPr>
          <w:b/>
        </w:rPr>
        <w:t>:</w:t>
      </w:r>
      <w:r>
        <w:t xml:space="preserve"> What is the shape of NO</w:t>
      </w:r>
      <w:r>
        <w:rPr>
          <w:vertAlign w:val="subscript"/>
        </w:rPr>
        <w:t>2</w:t>
      </w:r>
      <w:r>
        <w:rPr>
          <w:vertAlign w:val="superscript"/>
        </w:rPr>
        <w:t>-</w:t>
      </w:r>
      <w:r>
        <w:t>?</w:t>
      </w:r>
    </w:p>
    <w:p>
      <w:pPr>
        <w:pStyle w:val="style0"/>
        <w:rPr>
          <w:b/>
        </w:rPr>
      </w:pPr>
      <w:r>
        <w:rPr>
          <w:b/>
        </w:rPr>
        <w:t>Solution</w:t>
      </w:r>
    </w:p>
    <w:p>
      <w:pPr>
        <w:pStyle w:val="style0"/>
        <w:rPr>
          <w:sz w:val="24"/>
          <w:szCs w:val="24"/>
        </w:rPr>
      </w:pPr>
      <w:r>
        <w:rPr>
          <w:sz w:val="24"/>
          <w:szCs w:val="24"/>
        </w:rPr>
        <w:t>The charge on the ion is not considered.</w:t>
      </w: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jc w:val="both"/>
        <w:rPr>
          <w:b/>
        </w:rPr>
      </w:pPr>
      <w:r>
        <w:rPr>
          <w:b/>
        </w:rPr>
        <w:t>Answers to the above questions:</w:t>
      </w:r>
    </w:p>
    <w:p>
      <w:pPr>
        <w:pStyle w:val="style157"/>
        <w:numPr>
          <w:ilvl w:val="0"/>
          <w:numId w:val="315"/>
        </w:numPr>
        <w:rPr/>
      </w:pPr>
      <w:r>
        <w:t>There are 3 things (2 bond pair of electrons and one lone pair) around the central atom.</w:t>
      </w:r>
    </w:p>
    <w:p>
      <w:pPr>
        <w:pStyle w:val="style157"/>
        <w:numPr>
          <w:ilvl w:val="0"/>
          <w:numId w:val="315"/>
        </w:numPr>
        <w:rPr/>
      </w:pPr>
      <w:r>
        <w:t>The structure is based on trigonal planar.</w:t>
      </w:r>
    </w:p>
    <w:p>
      <w:pPr>
        <w:pStyle w:val="style157"/>
        <w:numPr>
          <w:ilvl w:val="0"/>
          <w:numId w:val="315"/>
        </w:numPr>
        <w:rPr/>
      </w:pPr>
      <w:r>
        <w:t xml:space="preserve">One of the three things is replaced by a lone pair. i.e bent shape. </w:t>
      </w:r>
    </w:p>
    <w:p>
      <w:pPr>
        <w:pStyle w:val="style157"/>
        <w:numPr>
          <w:ilvl w:val="0"/>
          <w:numId w:val="315"/>
        </w:numPr>
        <w:rPr>
          <w:sz w:val="24"/>
          <w:szCs w:val="24"/>
        </w:rPr>
      </w:pPr>
      <w:r>
        <w:t xml:space="preserve">The bent shape has 120˚. But the </w:t>
      </w:r>
      <w:r>
        <w:t>presence of lone pair of electron pulls</w:t>
      </w:r>
      <w:r>
        <w:t xml:space="preserve"> the oxygen </w:t>
      </w:r>
      <w:r>
        <w:t>atoms together</w:t>
      </w:r>
      <w:r>
        <w:t xml:space="preserve"> bringing ab</w:t>
      </w:r>
      <w:r>
        <w:t>out reduction in the bond angle to 116˚.</w:t>
      </w: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b/>
          <w:sz w:val="28"/>
          <w:szCs w:val="28"/>
        </w:rPr>
      </w:pPr>
      <w:r>
        <w:rPr>
          <w:b/>
          <w:sz w:val="28"/>
          <w:szCs w:val="28"/>
        </w:rPr>
        <w:t>WEEK 2:</w:t>
      </w:r>
      <w:r>
        <w:rPr>
          <w:b/>
          <w:sz w:val="28"/>
          <w:szCs w:val="28"/>
        </w:rPr>
        <w:t xml:space="preserve"> </w:t>
      </w:r>
      <w:r>
        <w:rPr>
          <w:b/>
          <w:sz w:val="28"/>
          <w:szCs w:val="28"/>
        </w:rPr>
        <w:t>KINETIC THEORY OF MATTER</w:t>
      </w:r>
    </w:p>
    <w:p>
      <w:pPr>
        <w:pStyle w:val="style157"/>
        <w:rPr/>
      </w:pPr>
      <w:r>
        <w:rPr>
          <w:b/>
          <w:highlight w:val="yellow"/>
        </w:rPr>
        <w:t>POSTULATES OF KINETIC THEORY</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The energy of motion known as kinetic energy is present in the gaseous molecules.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Therefore the basic theory which explains the behavior of gases is called as kinetic theory of gases.</w:t>
      </w:r>
    </w:p>
    <w:p>
      <w:pPr>
        <w:pStyle w:val="style0"/>
        <w:rPr>
          <w:rFonts w:ascii="Cambria Math" w:hAnsi="Cambria Math"/>
        </w:rPr>
      </w:pPr>
      <m:oMathPara>
        <m:oMath>
          <m:r>
            <m:rPr>
              <m:sty m:val="bi"/>
            </m:rPr>
            <w:rPr>
              <w:rFonts w:ascii="Cambria Math" w:hAnsi="Cambria Math"/>
            </w:rPr>
            <m:t>The kinetic theory of gases is founded on the following fundamental postulates:</m:t>
          </m:r>
        </m:oMath>
      </m:oMathPara>
    </w:p>
    <w:p>
      <w:pPr>
        <w:pStyle w:val="style157"/>
        <w:rPr/>
      </w:pPr>
    </w:p>
    <w:p>
      <w:pPr>
        <w:pStyle w:val="style179"/>
        <w:numPr>
          <w:ilvl w:val="0"/>
          <w:numId w:val="270"/>
        </w:numPr>
        <w:rPr/>
      </w:pPr>
      <w:r>
        <w:t xml:space="preserve">Gases are composed of molecules whose size is negligible compared with the average distance between them. Since most of the volume occupied by a gas is empty space. This means that you can usually ignore the volume occupied by the molecules. </w:t>
      </w:r>
      <w:r>
        <w:t>Gases are composed of minute discrete particles (usually molecules).</w:t>
      </w:r>
    </w:p>
    <w:p>
      <w:pPr>
        <w:pStyle w:val="style157"/>
        <w:rPr/>
      </w:pPr>
    </w:p>
    <w:p>
      <w:pPr>
        <w:pStyle w:val="style179"/>
        <w:numPr>
          <w:ilvl w:val="0"/>
          <w:numId w:val="270"/>
        </w:numPr>
        <w:rPr/>
      </w:pPr>
      <w:r>
        <w:t xml:space="preserve">Molecules move randomly in straight lines in all directions and at various speeds. This means that properties of a gas that depend on the motion of molecules, such as pressure, will be the </w:t>
      </w:r>
      <w:r>
        <w:t>same in all directions.</w:t>
      </w:r>
      <w:r>
        <w:t xml:space="preserve"> The particles are in continuous chaotic motion moving in straight lines between very frequent collisions with each other and the sides of the container (approximately 109/s).</w:t>
      </w:r>
    </w:p>
    <w:p>
      <w:pPr>
        <w:pStyle w:val="style157"/>
        <w:ind w:left="720"/>
        <w:rPr/>
      </w:pPr>
    </w:p>
    <w:p>
      <w:pPr>
        <w:pStyle w:val="style179"/>
        <w:numPr>
          <w:ilvl w:val="0"/>
          <w:numId w:val="270"/>
        </w:numPr>
        <w:rPr/>
      </w:pPr>
      <w:r>
        <w:t>The forces of attraction or repulsion between two molecules (intermolecular forces) in a gas are very weak or negligible, except when they collide.</w:t>
      </w:r>
      <w:r>
        <w:t xml:space="preserve"> At relatively low pressures the average distance between particles is large compared to the diameter of the particles and therefore the inter–molecular forces between the particles is negligible.</w:t>
      </w:r>
    </w:p>
    <w:p>
      <w:pPr>
        <w:pStyle w:val="style0"/>
        <w:rPr/>
      </w:pPr>
    </w:p>
    <w:p>
      <w:pPr>
        <w:pStyle w:val="style157"/>
        <w:numPr>
          <w:ilvl w:val="0"/>
          <w:numId w:val="270"/>
        </w:numPr>
        <w:rPr/>
      </w:pPr>
      <w:r>
        <w:t>When molecules collide with one another, the collisions are elastic.</w:t>
      </w:r>
      <w:r>
        <w:t xml:space="preserve"> The collisions are perfectly elastic i.e. no energy loss on collision due to friction. The bombardment of the container walls by the particles causes the phenomenon we call pressure (i.e. force of impacts/unit area). The greater the force of collision and the more frequent the collisions the greater the gas pressure exerted on the container surface.</w:t>
      </w:r>
    </w:p>
    <w:p>
      <w:pPr>
        <w:pStyle w:val="style157"/>
        <w:ind w:left="720"/>
        <w:rPr/>
      </w:pPr>
    </w:p>
    <w:p>
      <w:pPr>
        <w:pStyle w:val="style179"/>
        <w:numPr>
          <w:ilvl w:val="0"/>
          <w:numId w:val="270"/>
        </w:numPr>
        <w:rPr/>
      </w:pPr>
      <w:r>
        <w:t>The average kinetic energy</w:t>
      </w:r>
      <w:r>
        <w:t xml:space="preserve"> </w:t>
      </w:r>
      <w:r>
        <w:t>of a molecule is proportional to the absolute temperature.</w:t>
      </w:r>
      <w:r>
        <w:t xml:space="preserve"> The average kinetic energy of the particles is directly proportional to their absolute temperature on the Kelvin scale (K) i.e. KE(J)  T(K). This means if you heat up a gas the average kinetic energy of the particles increases, therefore the average speed increases too.</w:t>
      </w:r>
    </w:p>
    <w:p>
      <w:pPr>
        <w:pStyle w:val="style157"/>
        <w:rPr/>
      </w:pPr>
    </w:p>
    <w:p>
      <w:pPr>
        <w:pStyle w:val="style157"/>
        <w:rPr/>
      </w:pPr>
    </w:p>
    <w:p>
      <w:pPr>
        <w:pStyle w:val="style157"/>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color w:val="0000ff"/>
          <w:sz w:val="24"/>
          <w:szCs w:val="24"/>
        </w:rPr>
        <w:t>Properties of gases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A gaseous state can be described in terms of four parameters which are known as </w:t>
      </w:r>
      <w:r>
        <w:rPr>
          <w:rFonts w:cs="Times New Roman"/>
          <w:b/>
          <w:bCs/>
          <w:iCs/>
          <w:sz w:val="24"/>
          <w:szCs w:val="24"/>
        </w:rPr>
        <w:t xml:space="preserve">measurable properties </w:t>
      </w:r>
      <w:r>
        <w:rPr>
          <w:rFonts w:cs="Times New Roman"/>
          <w:iCs/>
          <w:sz w:val="24"/>
          <w:szCs w:val="24"/>
        </w:rPr>
        <w:t>such as the volume, V; Pressure, P; Temperature, T and Number of moles, n of the gas in the container.</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Pressure effect</w:t>
      </w:r>
    </w:p>
    <w:p>
      <w:pPr>
        <w:pStyle w:val="style0"/>
        <w:numPr>
          <w:ilvl w:val="0"/>
          <w:numId w:val="235"/>
        </w:numPr>
        <w:autoSpaceDE w:val="false"/>
        <w:autoSpaceDN w:val="false"/>
        <w:adjustRightInd w:val="false"/>
        <w:spacing w:after="0" w:lineRule="auto" w:line="240"/>
        <w:rPr>
          <w:rFonts w:cs="Times New Roman"/>
          <w:iCs/>
          <w:sz w:val="24"/>
          <w:szCs w:val="24"/>
        </w:rPr>
      </w:pPr>
      <w:r>
        <w:rPr>
          <w:rFonts w:cs="Times New Roman"/>
          <w:iCs/>
          <w:sz w:val="24"/>
          <w:szCs w:val="24"/>
        </w:rPr>
        <w:t xml:space="preserve">A gas may be considered to consist of a large number of molecules moving haphazardly all around in a vessel. </w:t>
      </w:r>
    </w:p>
    <w:p>
      <w:pPr>
        <w:pStyle w:val="style0"/>
        <w:numPr>
          <w:ilvl w:val="0"/>
          <w:numId w:val="235"/>
        </w:numPr>
        <w:autoSpaceDE w:val="false"/>
        <w:autoSpaceDN w:val="false"/>
        <w:adjustRightInd w:val="false"/>
        <w:spacing w:after="0" w:lineRule="auto" w:line="240"/>
        <w:rPr>
          <w:rFonts w:cs="Times New Roman"/>
          <w:iCs/>
          <w:sz w:val="24"/>
          <w:szCs w:val="24"/>
        </w:rPr>
      </w:pPr>
      <w:r>
        <w:rPr>
          <w:rFonts w:cs="Times New Roman"/>
          <w:iCs/>
          <w:sz w:val="24"/>
          <w:szCs w:val="24"/>
        </w:rPr>
        <w:t>Due to their constant motion, the molecules may not collide against one another very frequently, but can strike against the walls of the containing vessel.</w:t>
      </w:r>
    </w:p>
    <w:p>
      <w:pPr>
        <w:pStyle w:val="style0"/>
        <w:numPr>
          <w:ilvl w:val="0"/>
          <w:numId w:val="235"/>
        </w:numPr>
        <w:autoSpaceDE w:val="false"/>
        <w:autoSpaceDN w:val="false"/>
        <w:adjustRightInd w:val="false"/>
        <w:spacing w:after="0" w:lineRule="auto" w:line="240"/>
        <w:rPr>
          <w:rFonts w:cs="Times New Roman"/>
          <w:iCs/>
          <w:sz w:val="24"/>
          <w:szCs w:val="24"/>
        </w:rPr>
      </w:pPr>
      <w:r>
        <w:rPr>
          <w:rFonts w:cs="Times New Roman"/>
          <w:iCs/>
          <w:sz w:val="24"/>
          <w:szCs w:val="24"/>
        </w:rPr>
        <w:t xml:space="preserve"> The molecular collisions are regarded as ideal (ie) perfectly elastic, so that there is no loss of energy in these collisions. </w:t>
      </w:r>
    </w:p>
    <w:p>
      <w:pPr>
        <w:pStyle w:val="style0"/>
        <w:numPr>
          <w:ilvl w:val="0"/>
          <w:numId w:val="235"/>
        </w:numPr>
        <w:autoSpaceDE w:val="false"/>
        <w:autoSpaceDN w:val="false"/>
        <w:adjustRightInd w:val="false"/>
        <w:spacing w:after="0" w:lineRule="auto" w:line="240"/>
        <w:rPr>
          <w:rFonts w:cs="Times New Roman"/>
          <w:iCs/>
          <w:sz w:val="24"/>
          <w:szCs w:val="24"/>
        </w:rPr>
      </w:pPr>
      <w:r>
        <w:rPr>
          <w:rFonts w:cs="Times New Roman"/>
          <w:b/>
          <w:bCs/>
          <w:iCs/>
          <w:sz w:val="24"/>
          <w:szCs w:val="24"/>
        </w:rPr>
        <w:t xml:space="preserve">Pressure is defined as force per unit area. </w:t>
      </w:r>
      <w:r>
        <w:rPr>
          <w:rFonts w:cs="Times New Roman"/>
          <w:iCs/>
          <w:sz w:val="24"/>
          <w:szCs w:val="24"/>
        </w:rPr>
        <w:t xml:space="preserve">This depends upon the number of molecules that strike per unit area of the walls of the container in one second. </w:t>
      </w:r>
    </w:p>
    <w:p>
      <w:pPr>
        <w:pStyle w:val="style0"/>
        <w:numPr>
          <w:ilvl w:val="0"/>
          <w:numId w:val="235"/>
        </w:numPr>
        <w:autoSpaceDE w:val="false"/>
        <w:autoSpaceDN w:val="false"/>
        <w:adjustRightInd w:val="false"/>
        <w:spacing w:after="0" w:lineRule="auto" w:line="240"/>
        <w:rPr>
          <w:rFonts w:cs="Times New Roman"/>
          <w:iCs/>
          <w:sz w:val="24"/>
          <w:szCs w:val="24"/>
        </w:rPr>
      </w:pPr>
      <w:r>
        <w:rPr>
          <w:rFonts w:cs="Times New Roman"/>
          <w:iCs/>
          <w:sz w:val="24"/>
          <w:szCs w:val="24"/>
        </w:rPr>
        <w:t>The greater the number of molecules striking per unit area of the walls in one second, the greater would be the pressure exerted by the gas.</w:t>
      </w:r>
    </w:p>
    <w:p>
      <w:pPr>
        <w:pStyle w:val="style0"/>
        <w:numPr>
          <w:ilvl w:val="0"/>
          <w:numId w:val="235"/>
        </w:numPr>
        <w:autoSpaceDE w:val="false"/>
        <w:autoSpaceDN w:val="false"/>
        <w:adjustRightInd w:val="false"/>
        <w:spacing w:after="0" w:lineRule="auto" w:line="240"/>
        <w:rPr>
          <w:rFonts w:cs="Times New Roman"/>
          <w:iCs/>
          <w:sz w:val="24"/>
          <w:szCs w:val="24"/>
        </w:rPr>
      </w:pPr>
      <w:r>
        <w:rPr>
          <w:rFonts w:cs="Times New Roman"/>
          <w:iCs/>
          <w:sz w:val="24"/>
          <w:szCs w:val="24"/>
        </w:rPr>
        <w:t xml:space="preserve"> Thus for example, when we pump air into a bicycle tube, the number of molecules within the tube increases and hence the number of collisions of the molecules with the walls per second increases and the pressure goes up.</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Temperature effect</w:t>
      </w:r>
    </w:p>
    <w:p>
      <w:pPr>
        <w:pStyle w:val="style0"/>
        <w:numPr>
          <w:ilvl w:val="0"/>
          <w:numId w:val="236"/>
        </w:numPr>
        <w:autoSpaceDE w:val="false"/>
        <w:autoSpaceDN w:val="false"/>
        <w:adjustRightInd w:val="false"/>
        <w:spacing w:after="0" w:lineRule="auto" w:line="240"/>
        <w:rPr>
          <w:rFonts w:cs="Times New Roman"/>
          <w:iCs/>
          <w:sz w:val="24"/>
          <w:szCs w:val="24"/>
        </w:rPr>
      </w:pPr>
      <w:r>
        <w:rPr>
          <w:rFonts w:cs="Times New Roman"/>
          <w:iCs/>
          <w:sz w:val="24"/>
          <w:szCs w:val="24"/>
        </w:rPr>
        <w:t xml:space="preserve">The kinetic energy of molecules is given by </w:t>
      </w:r>
      <w:r>
        <w:rPr>
          <w:rFonts w:cs="Times New Roman"/>
          <w:b/>
          <w:iCs/>
          <w:sz w:val="24"/>
          <w:szCs w:val="24"/>
        </w:rPr>
        <w:t>1/2 mv</w:t>
      </w:r>
      <w:r>
        <w:rPr>
          <w:rFonts w:cs="Times New Roman"/>
          <w:b/>
          <w:iCs/>
          <w:sz w:val="24"/>
          <w:szCs w:val="24"/>
          <w:vertAlign w:val="superscript"/>
        </w:rPr>
        <w:t>2</w:t>
      </w:r>
      <w:r>
        <w:rPr>
          <w:rFonts w:cs="Times New Roman"/>
          <w:iCs/>
          <w:sz w:val="24"/>
          <w:szCs w:val="24"/>
        </w:rPr>
        <w:t xml:space="preserve"> where </w:t>
      </w:r>
      <w:r>
        <w:rPr>
          <w:rFonts w:cs="Times New Roman"/>
          <w:b/>
          <w:iCs/>
          <w:sz w:val="24"/>
          <w:szCs w:val="24"/>
        </w:rPr>
        <w:t>m</w:t>
      </w:r>
      <w:r>
        <w:rPr>
          <w:rFonts w:cs="Times New Roman"/>
          <w:iCs/>
          <w:sz w:val="24"/>
          <w:szCs w:val="24"/>
        </w:rPr>
        <w:t xml:space="preserve"> is the mass of the molecule and</w:t>
      </w:r>
      <w:r>
        <w:rPr>
          <w:rFonts w:cs="Times New Roman"/>
          <w:b/>
          <w:iCs/>
          <w:sz w:val="24"/>
          <w:szCs w:val="24"/>
        </w:rPr>
        <w:t xml:space="preserve"> v </w:t>
      </w:r>
      <w:r>
        <w:rPr>
          <w:rFonts w:cs="Times New Roman"/>
          <w:iCs/>
          <w:sz w:val="24"/>
          <w:szCs w:val="24"/>
        </w:rPr>
        <w:t>is the velocity of its motion.</w:t>
      </w:r>
    </w:p>
    <w:p>
      <w:pPr>
        <w:pStyle w:val="style0"/>
        <w:numPr>
          <w:ilvl w:val="0"/>
          <w:numId w:val="236"/>
        </w:numPr>
        <w:autoSpaceDE w:val="false"/>
        <w:autoSpaceDN w:val="false"/>
        <w:adjustRightInd w:val="false"/>
        <w:spacing w:after="0" w:lineRule="auto" w:line="240"/>
        <w:rPr>
          <w:rFonts w:cs="Times New Roman"/>
          <w:iCs/>
          <w:sz w:val="24"/>
          <w:szCs w:val="24"/>
        </w:rPr>
      </w:pPr>
      <w:r>
        <w:rPr>
          <w:rFonts w:cs="Times New Roman"/>
          <w:iCs/>
          <w:sz w:val="24"/>
          <w:szCs w:val="24"/>
        </w:rPr>
        <w:t xml:space="preserve"> When a gas is heated, its temperature increases. Although the mass of the molecule remains constant, its velocity increases. This causes an increase in kinetic energy.</w:t>
      </w:r>
    </w:p>
    <w:p>
      <w:pPr>
        <w:pStyle w:val="style0"/>
        <w:numPr>
          <w:ilvl w:val="0"/>
          <w:numId w:val="236"/>
        </w:numPr>
        <w:autoSpaceDE w:val="false"/>
        <w:autoSpaceDN w:val="false"/>
        <w:adjustRightInd w:val="false"/>
        <w:spacing w:after="0" w:lineRule="auto" w:line="240"/>
        <w:rPr>
          <w:rFonts w:cs="Times New Roman"/>
          <w:iCs/>
          <w:sz w:val="24"/>
          <w:szCs w:val="24"/>
        </w:rPr>
      </w:pPr>
      <w:r>
        <w:rPr>
          <w:rFonts w:cs="Times New Roman"/>
          <w:iCs/>
          <w:sz w:val="24"/>
          <w:szCs w:val="24"/>
        </w:rPr>
        <w:t xml:space="preserve">Therefore the molecules strike the wall of the containing vessel more frequently. In this case there is no change in the number of molecules, but the number of collisions against the walls of the container in a given time increases. </w:t>
      </w:r>
    </w:p>
    <w:p>
      <w:pPr>
        <w:pStyle w:val="style0"/>
        <w:numPr>
          <w:ilvl w:val="0"/>
          <w:numId w:val="236"/>
        </w:numPr>
        <w:autoSpaceDE w:val="false"/>
        <w:autoSpaceDN w:val="false"/>
        <w:adjustRightInd w:val="false"/>
        <w:spacing w:after="0" w:lineRule="auto" w:line="240"/>
        <w:rPr>
          <w:rFonts w:cs="Times New Roman"/>
          <w:iCs/>
          <w:sz w:val="24"/>
          <w:szCs w:val="24"/>
        </w:rPr>
      </w:pPr>
      <w:r>
        <w:rPr>
          <w:rFonts w:cs="Times New Roman"/>
          <w:iCs/>
          <w:sz w:val="24"/>
          <w:szCs w:val="24"/>
        </w:rPr>
        <w:t>Therefore the pressure of the gas increases with rise in temperature when the amount and its volume remain constant.</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Volume effect</w:t>
      </w:r>
    </w:p>
    <w:p>
      <w:pPr>
        <w:pStyle w:val="style0"/>
        <w:numPr>
          <w:ilvl w:val="0"/>
          <w:numId w:val="237"/>
        </w:numPr>
        <w:autoSpaceDE w:val="false"/>
        <w:autoSpaceDN w:val="false"/>
        <w:adjustRightInd w:val="false"/>
        <w:spacing w:after="0" w:lineRule="auto" w:line="240"/>
        <w:rPr>
          <w:rFonts w:cs="Times New Roman"/>
          <w:iCs/>
          <w:sz w:val="24"/>
          <w:szCs w:val="24"/>
        </w:rPr>
      </w:pPr>
      <w:r>
        <w:rPr>
          <w:rFonts w:cs="Times New Roman"/>
          <w:iCs/>
          <w:sz w:val="24"/>
          <w:szCs w:val="24"/>
        </w:rPr>
        <w:t>The volume of the container is considered as the volume of the gas sample. This is considered from the postulates of kinetic theory of gases.</w:t>
      </w:r>
    </w:p>
    <w:p>
      <w:pPr>
        <w:pStyle w:val="style0"/>
        <w:numPr>
          <w:ilvl w:val="0"/>
          <w:numId w:val="237"/>
        </w:numPr>
        <w:autoSpaceDE w:val="false"/>
        <w:autoSpaceDN w:val="false"/>
        <w:adjustRightInd w:val="false"/>
        <w:spacing w:after="0" w:lineRule="auto" w:line="240"/>
        <w:rPr>
          <w:rFonts w:cs="Times New Roman"/>
          <w:iCs/>
          <w:sz w:val="24"/>
          <w:szCs w:val="24"/>
        </w:rPr>
      </w:pPr>
      <w:r>
        <w:rPr>
          <w:rFonts w:cs="Times New Roman"/>
          <w:iCs/>
          <w:sz w:val="24"/>
          <w:szCs w:val="24"/>
        </w:rPr>
        <w:t>That is, the volumes of gas molecules themselves are negligible compared to the container volume. Volume of gas is determined by its pressure, temperature and number of moles at any instant.</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Number of moles (n) effect</w:t>
      </w:r>
    </w:p>
    <w:p>
      <w:pPr>
        <w:pStyle w:val="style0"/>
        <w:numPr>
          <w:ilvl w:val="0"/>
          <w:numId w:val="238"/>
        </w:numPr>
        <w:autoSpaceDE w:val="false"/>
        <w:autoSpaceDN w:val="false"/>
        <w:adjustRightInd w:val="false"/>
        <w:spacing w:after="0" w:lineRule="auto" w:line="240"/>
        <w:rPr>
          <w:rFonts w:cs="Times New Roman"/>
          <w:iCs/>
          <w:sz w:val="24"/>
          <w:szCs w:val="24"/>
        </w:rPr>
      </w:pPr>
      <w:r>
        <w:rPr>
          <w:rFonts w:cs="Times New Roman"/>
          <w:iCs/>
          <w:sz w:val="24"/>
          <w:szCs w:val="24"/>
        </w:rPr>
        <w:t>Effects of pressure and volume of a gas bear a direct proportionality with number of moles. When `n' increases the number of molecules colliding against the wall of container increases.</w:t>
      </w:r>
    </w:p>
    <w:p>
      <w:pPr>
        <w:pStyle w:val="style0"/>
        <w:numPr>
          <w:ilvl w:val="0"/>
          <w:numId w:val="238"/>
        </w:numPr>
        <w:autoSpaceDE w:val="false"/>
        <w:autoSpaceDN w:val="false"/>
        <w:adjustRightInd w:val="false"/>
        <w:spacing w:after="0" w:lineRule="auto" w:line="240"/>
        <w:rPr>
          <w:rFonts w:cs="Times New Roman"/>
          <w:iCs/>
          <w:sz w:val="24"/>
          <w:szCs w:val="24"/>
        </w:rPr>
      </w:pPr>
      <w:r>
        <w:rPr>
          <w:rFonts w:cs="Times New Roman"/>
          <w:iCs/>
          <w:sz w:val="24"/>
          <w:szCs w:val="24"/>
        </w:rPr>
        <w:t xml:space="preserve"> This effect increases the pressure of the gas. When the amount of gas increases the volume occupied by them also, increases</w:t>
      </w:r>
    </w:p>
    <w:p>
      <w:pPr>
        <w:pStyle w:val="style157"/>
        <w:rPr>
          <w:color w:val="0000ff"/>
        </w:rPr>
      </w:pPr>
    </w:p>
    <w:p>
      <w:pPr>
        <w:pStyle w:val="style157"/>
        <w:rPr>
          <w:color w:val="0000ff"/>
        </w:rPr>
      </w:pPr>
    </w:p>
    <w:p>
      <w:pPr>
        <w:pStyle w:val="style157"/>
        <w:rPr>
          <w:b/>
          <w:color w:val="0000ff"/>
          <w:sz w:val="28"/>
          <w:szCs w:val="28"/>
        </w:rPr>
      </w:pPr>
      <w:r>
        <w:rPr>
          <w:b/>
          <w:color w:val="0000ff"/>
          <w:sz w:val="28"/>
          <w:szCs w:val="28"/>
        </w:rPr>
        <w:t>WEEKS 3 AND 4: STUDY OF GASES</w:t>
      </w:r>
    </w:p>
    <w:p>
      <w:pPr>
        <w:pStyle w:val="style157"/>
        <w:rPr>
          <w:color w:val="0000ff"/>
        </w:rPr>
      </w:pPr>
    </w:p>
    <w:p>
      <w:pPr>
        <w:pStyle w:val="style157"/>
        <w:rPr>
          <w:b/>
          <w:color w:val="0000ff"/>
        </w:rPr>
      </w:pPr>
      <w:r>
        <w:rPr>
          <w:color w:val="0000ff"/>
        </w:rPr>
        <w:t xml:space="preserve"> </w:t>
      </w:r>
      <w:r>
        <w:rPr>
          <w:b/>
          <w:color w:val="0000ff"/>
        </w:rPr>
        <w:t>THE GAS LAWS</w:t>
      </w:r>
    </w:p>
    <w:p>
      <w:pPr>
        <w:pStyle w:val="style0"/>
        <w:autoSpaceDE w:val="false"/>
        <w:autoSpaceDN w:val="false"/>
        <w:adjustRightInd w:val="false"/>
        <w:spacing w:after="0" w:lineRule="auto" w:line="240"/>
        <w:rPr>
          <w:rFonts w:cs="Times New Roman"/>
          <w:b/>
          <w:bCs/>
          <w:iCs/>
          <w:sz w:val="24"/>
          <w:szCs w:val="24"/>
        </w:rPr>
      </w:pPr>
      <w:r>
        <w:rPr>
          <w:rFonts w:cs="Times New Roman"/>
          <w:b/>
          <w:bCs/>
          <w:iCs/>
          <w:color w:val="00b0f0"/>
          <w:sz w:val="24"/>
          <w:szCs w:val="24"/>
        </w:rPr>
        <w:t xml:space="preserve">  </w:t>
      </w:r>
      <w:r>
        <w:rPr>
          <w:rFonts w:cs="Times New Roman"/>
          <w:b/>
          <w:bCs/>
          <w:iCs/>
          <w:sz w:val="24"/>
          <w:szCs w:val="24"/>
          <w:highlight w:val="green"/>
        </w:rPr>
        <w:t>Boyle's law</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Robert Boyle in 1662 studied the effect of change of pressure on the volume of a given mass of gas at constant temperature. According to Boyle's law, for given mass of a gas at constant temperature, the</w:t>
      </w:r>
      <w:r>
        <w:rPr>
          <w:rFonts w:cs="Times New Roman"/>
          <w:iCs/>
          <w:sz w:val="24"/>
          <w:szCs w:val="24"/>
        </w:rPr>
        <w:t xml:space="preserve"> </w:t>
      </w:r>
      <w:r>
        <w:rPr>
          <w:rFonts w:cs="Times New Roman"/>
          <w:iCs/>
          <w:sz w:val="24"/>
          <w:szCs w:val="24"/>
        </w:rPr>
        <w:t>volume (V) is inversely proportional to its pressure (P).</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V</w:t>
      </w:r>
      <m:oMath>
        <m:r>
          <w:rPr>
            <w:rFonts w:ascii="Cambria Math" w:cs="Times New Roman" w:hAnsi="Cambria Math"/>
            <w:sz w:val="24"/>
            <w:szCs w:val="24"/>
          </w:rPr>
          <m:t>α</m:t>
        </m:r>
        <m:f>
          <m:fPr>
            <m:ctrlPr>
              <w:rPr>
                <w:rFonts w:ascii="Cambria Math" w:cs="Times New Roman" w:hAnsi="Cambria Math"/>
                <w:i/>
                <w:iCs/>
                <w:sz w:val="24"/>
                <w:szCs w:val="24"/>
              </w:rPr>
            </m:ctrlPr>
          </m:fPr>
          <m:num>
            <m:r>
              <w:rPr>
                <w:rFonts w:ascii="Cambria Math" w:cs="Times New Roman" w:hAnsi="Cambria Math"/>
                <w:sz w:val="24"/>
                <w:szCs w:val="24"/>
              </w:rPr>
              <m:t>1</m:t>
            </m:r>
          </m:num>
          <m:den>
            <m:r>
              <w:rPr>
                <w:rFonts w:ascii="Cambria Math" w:cs="Times New Roman" w:hAnsi="Cambria Math"/>
                <w:sz w:val="24"/>
                <w:szCs w:val="24"/>
              </w:rPr>
              <m:t>P</m:t>
            </m:r>
          </m:den>
        </m:f>
      </m:oMath>
      <w:r>
        <w:rPr>
          <w:rFonts w:cs="Times New Roman"/>
          <w:iCs/>
          <w:sz w:val="24"/>
          <w:szCs w:val="24"/>
        </w:rPr>
        <w:t xml:space="preserve"> (at constant temperature)</w:t>
      </w:r>
      <w:r>
        <w:rPr>
          <w:rFonts w:cs="Times New Roman"/>
          <w:iCs/>
          <w:sz w:val="24"/>
          <w:szCs w:val="24"/>
        </w:rPr>
        <w:t>.</w:t>
      </w:r>
    </w:p>
    <w:p>
      <w:pPr>
        <w:pStyle w:val="style0"/>
        <w:autoSpaceDE w:val="false"/>
        <w:autoSpaceDN w:val="false"/>
        <w:adjustRightInd w:val="false"/>
        <w:spacing w:after="0" w:lineRule="auto" w:line="240"/>
        <w:rPr>
          <w:rFonts w:cs="Times New Roman"/>
          <w:b/>
          <w:iCs/>
          <w:sz w:val="24"/>
          <w:szCs w:val="24"/>
        </w:rPr>
      </w:pPr>
      <w:r>
        <w:rPr>
          <w:rFonts w:cs="Times New Roman"/>
          <w:b/>
          <w:iCs/>
          <w:sz w:val="24"/>
          <w:szCs w:val="24"/>
        </w:rPr>
        <w:t>(or)</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PV = constant.</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Thus if V</w:t>
      </w:r>
      <w:r>
        <w:rPr>
          <w:rFonts w:cs="Times New Roman"/>
          <w:iCs/>
          <w:sz w:val="24"/>
          <w:szCs w:val="24"/>
          <w:vertAlign w:val="subscript"/>
        </w:rPr>
        <w:t>1</w:t>
      </w:r>
      <w:r>
        <w:rPr>
          <w:rFonts w:cs="Times New Roman"/>
          <w:iCs/>
          <w:sz w:val="24"/>
          <w:szCs w:val="24"/>
        </w:rPr>
        <w:t xml:space="preserve"> is the volume occupied by a given mass of a gas at pressureP</w:t>
      </w:r>
      <w:r>
        <w:rPr>
          <w:rFonts w:cs="Times New Roman"/>
          <w:iCs/>
          <w:sz w:val="24"/>
          <w:szCs w:val="24"/>
          <w:vertAlign w:val="subscript"/>
        </w:rPr>
        <w:t>1</w:t>
      </w:r>
      <w:r>
        <w:rPr>
          <w:rFonts w:cs="Times New Roman"/>
          <w:iCs/>
          <w:sz w:val="24"/>
          <w:szCs w:val="24"/>
        </w:rPr>
        <w:t xml:space="preserve"> and V</w:t>
      </w:r>
      <w:r>
        <w:rPr>
          <w:rFonts w:cs="Times New Roman"/>
          <w:iCs/>
          <w:sz w:val="24"/>
          <w:szCs w:val="24"/>
          <w:vertAlign w:val="subscript"/>
        </w:rPr>
        <w:t>2</w:t>
      </w:r>
      <w:r>
        <w:rPr>
          <w:rFonts w:cs="Times New Roman"/>
          <w:iCs/>
          <w:sz w:val="24"/>
          <w:szCs w:val="24"/>
        </w:rPr>
        <w:t xml:space="preserve"> is the volume when pressure changes to P</w:t>
      </w:r>
      <w:r>
        <w:rPr>
          <w:rFonts w:cs="Times New Roman"/>
          <w:iCs/>
          <w:sz w:val="24"/>
          <w:szCs w:val="24"/>
          <w:vertAlign w:val="subscript"/>
        </w:rPr>
        <w:t>2</w:t>
      </w:r>
      <w:r>
        <w:rPr>
          <w:rFonts w:cs="Times New Roman"/>
          <w:iCs/>
          <w:sz w:val="24"/>
          <w:szCs w:val="24"/>
        </w:rPr>
        <w:t>, then as the</w:t>
      </w:r>
      <w:r>
        <w:rPr>
          <w:rFonts w:cs="Times New Roman"/>
          <w:iCs/>
          <w:sz w:val="24"/>
          <w:szCs w:val="24"/>
        </w:rPr>
        <w:t xml:space="preserve"> </w:t>
      </w:r>
      <w:r>
        <w:rPr>
          <w:rFonts w:cs="Times New Roman"/>
          <w:iCs/>
          <w:sz w:val="24"/>
          <w:szCs w:val="24"/>
        </w:rPr>
        <w:t>temperature remains constant, according to Boyle's law</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P</w:t>
      </w:r>
      <w:r>
        <w:rPr>
          <w:rFonts w:cs="Times New Roman"/>
          <w:iCs/>
          <w:sz w:val="24"/>
          <w:szCs w:val="24"/>
          <w:vertAlign w:val="subscript"/>
        </w:rPr>
        <w:t xml:space="preserve">1 </w:t>
      </w:r>
      <w:r>
        <w:rPr>
          <w:rFonts w:cs="Times New Roman"/>
          <w:iCs/>
          <w:sz w:val="24"/>
          <w:szCs w:val="24"/>
        </w:rPr>
        <w:t>V</w:t>
      </w:r>
      <w:r>
        <w:rPr>
          <w:rFonts w:cs="Times New Roman"/>
          <w:iCs/>
          <w:sz w:val="24"/>
          <w:szCs w:val="24"/>
          <w:vertAlign w:val="subscript"/>
        </w:rPr>
        <w:t>1</w:t>
      </w:r>
      <w:r>
        <w:rPr>
          <w:rFonts w:cs="Times New Roman"/>
          <w:iCs/>
          <w:sz w:val="24"/>
          <w:szCs w:val="24"/>
        </w:rPr>
        <w:t xml:space="preserve"> = P</w:t>
      </w:r>
      <w:r>
        <w:rPr>
          <w:rFonts w:cs="Times New Roman"/>
          <w:iCs/>
          <w:sz w:val="24"/>
          <w:szCs w:val="24"/>
          <w:vertAlign w:val="subscript"/>
        </w:rPr>
        <w:t>2</w:t>
      </w:r>
      <w:r>
        <w:rPr>
          <w:rFonts w:cs="Times New Roman"/>
          <w:iCs/>
          <w:sz w:val="24"/>
          <w:szCs w:val="24"/>
        </w:rPr>
        <w:t xml:space="preserve"> V</w:t>
      </w:r>
      <w:r>
        <w:rPr>
          <w:rFonts w:cs="Times New Roman"/>
          <w:iCs/>
          <w:sz w:val="24"/>
          <w:szCs w:val="24"/>
          <w:vertAlign w:val="subscript"/>
        </w:rPr>
        <w:t xml:space="preserve">2 </w:t>
      </w:r>
      <w:r>
        <w:rPr>
          <w:rFonts w:cs="Times New Roman"/>
          <w:iCs/>
          <w:sz w:val="24"/>
          <w:szCs w:val="24"/>
        </w:rPr>
        <w:t>= Constant</w:t>
      </w:r>
    </w:p>
    <w:p>
      <w:pPr>
        <w:pStyle w:val="style157"/>
        <w:rPr/>
      </w:pPr>
    </w:p>
    <w:p>
      <w:pPr>
        <w:pStyle w:val="style157"/>
        <w:rPr/>
      </w:pPr>
      <w:r>
        <w:t>Similarly;</w:t>
      </w:r>
      <w:r>
        <w:br/>
      </w:r>
      <w:r>
        <w:rPr>
          <w:b/>
        </w:rPr>
        <w:t>Boyle's Law states:</w:t>
      </w:r>
      <w:r>
        <w:t xml:space="preserve"> If the temperature of a gas sample is kept constant, the volume of the sample will </w:t>
      </w:r>
      <w:r>
        <w:t xml:space="preserve">vary inversely as the pressure varies. This statement means that, if the pressure increases, the volume will decrease. If the pressure decreases, the volume will increase. </w:t>
      </w:r>
    </w:p>
    <w:p>
      <w:pPr>
        <w:pStyle w:val="style157"/>
        <w:numPr>
          <w:ilvl w:val="0"/>
          <w:numId w:val="83"/>
        </w:numPr>
        <w:rPr>
          <w:b/>
          <w:i/>
        </w:rPr>
      </w:pPr>
      <w:r>
        <w:rPr>
          <w:b/>
          <w:i/>
        </w:rPr>
        <w:t>This law can be expressed as an equation that relates the initial volume (V</w:t>
      </w:r>
      <w:r>
        <w:rPr>
          <w:b/>
          <w:i/>
          <w:vertAlign w:val="subscript"/>
        </w:rPr>
        <w:t>1</w:t>
      </w:r>
      <w:r>
        <w:rPr>
          <w:b/>
          <w:i/>
        </w:rPr>
        <w:t>) and the initial pressure (P</w:t>
      </w:r>
      <w:r>
        <w:rPr>
          <w:b/>
          <w:i/>
          <w:vertAlign w:val="subscript"/>
        </w:rPr>
        <w:t>1</w:t>
      </w:r>
      <w:r>
        <w:rPr>
          <w:b/>
          <w:i/>
        </w:rPr>
        <w:t>) to the final volume (V</w:t>
      </w:r>
      <w:r>
        <w:rPr>
          <w:b/>
          <w:i/>
          <w:vertAlign w:val="subscript"/>
        </w:rPr>
        <w:t>2</w:t>
      </w:r>
      <w:r>
        <w:rPr>
          <w:b/>
          <w:i/>
        </w:rPr>
        <w:t>) and the final pressure (P</w:t>
      </w:r>
      <w:r>
        <w:rPr>
          <w:b/>
          <w:i/>
          <w:vertAlign w:val="subscript"/>
        </w:rPr>
        <w:t>2</w:t>
      </w:r>
      <w:r>
        <w:rPr>
          <w:b/>
          <w:i/>
        </w:rPr>
        <w:t xml:space="preserve">). At constant temperature, </w:t>
      </w:r>
    </w:p>
    <w:tbl>
      <w:tblPr>
        <w:tblW w:w="0" w:type="auto"/>
        <w:tblCellSpacing w:w="15" w:type="dxa"/>
        <w:tblLayout w:type="fixed"/>
        <w:tblLook w:val="04A0" w:firstRow="1" w:lastRow="0" w:firstColumn="1" w:lastColumn="0" w:noHBand="0" w:noVBand="1"/>
      </w:tblPr>
      <w:tblGrid>
        <w:gridCol w:w="95"/>
        <w:gridCol w:w="400"/>
        <w:gridCol w:w="360"/>
        <w:gridCol w:w="360"/>
      </w:tblGrid>
      <w:tr>
        <w:trPr>
          <w:tblCellSpacing w:w="15" w:type="dxa"/>
        </w:trPr>
        <w:tc>
          <w:tcPr>
            <w:tcW w:w="50" w:type="dxa"/>
            <w:tcBorders/>
            <w:tcMar>
              <w:top w:w="15" w:type="dxa"/>
              <w:left w:w="15" w:type="dxa"/>
              <w:bottom w:w="15" w:type="dxa"/>
              <w:right w:w="15" w:type="dxa"/>
            </w:tcMar>
            <w:vAlign w:val="center"/>
            <w:hideMark/>
          </w:tcPr>
          <w:p>
            <w:pPr>
              <w:pStyle w:val="style157"/>
              <w:rPr/>
            </w:pPr>
            <w:r>
              <w:t> </w:t>
            </w:r>
          </w:p>
        </w:tc>
        <w:tc>
          <w:tcPr>
            <w:tcW w:w="370" w:type="dxa"/>
            <w:tcBorders/>
            <w:tcMar>
              <w:top w:w="15" w:type="dxa"/>
              <w:left w:w="15" w:type="dxa"/>
              <w:bottom w:w="15" w:type="dxa"/>
              <w:right w:w="15" w:type="dxa"/>
            </w:tcMar>
            <w:vAlign w:val="center"/>
            <w:hideMark/>
          </w:tcPr>
          <w:p>
            <w:pPr>
              <w:pStyle w:val="style157"/>
              <w:rPr/>
            </w:pPr>
            <w:r>
              <w:t>V</w:t>
            </w:r>
            <w:r>
              <w:rPr>
                <w:vertAlign w:val="subscript"/>
              </w:rPr>
              <w:t>1</w:t>
            </w:r>
          </w:p>
          <w:p>
            <w:pPr>
              <w:pStyle w:val="style157"/>
              <w:rPr/>
            </w:pPr>
            <w:r>
              <w:rPr/>
              <w:pict>
                <v:rect id="1360" fillcolor="#a0a0a0" stroked="f" style="margin-left:0.0pt;margin-top:0.0pt;width:468.0pt;height:0.75pt;mso-wrap-distance-left:0.0pt;mso-wrap-distance-right:0.0pt;visibility:visible;" o:hr="t" o:hralign="center" o:hrnoshade="t" o:hrstd="t">
                  <v:stroke on="f"/>
                  <v:fill/>
                </v:rect>
              </w:pict>
            </w:r>
          </w:p>
          <w:p>
            <w:pPr>
              <w:pStyle w:val="style157"/>
              <w:rPr/>
            </w:pPr>
            <w:r>
              <w:t>V</w:t>
            </w:r>
            <w:r>
              <w:rPr>
                <w:vertAlign w:val="subscript"/>
              </w:rPr>
              <w:t>2</w:t>
            </w:r>
          </w:p>
        </w:tc>
        <w:tc>
          <w:tcPr>
            <w:tcW w:w="330" w:type="dxa"/>
            <w:tcBorders/>
            <w:tcMar>
              <w:top w:w="15" w:type="dxa"/>
              <w:left w:w="15" w:type="dxa"/>
              <w:bottom w:w="15" w:type="dxa"/>
              <w:right w:w="15" w:type="dxa"/>
            </w:tcMar>
            <w:vAlign w:val="center"/>
            <w:hideMark/>
          </w:tcPr>
          <w:p>
            <w:pPr>
              <w:pStyle w:val="style157"/>
              <w:rPr/>
            </w:pPr>
            <w:r>
              <w:t>=</w:t>
            </w:r>
          </w:p>
        </w:tc>
        <w:tc>
          <w:tcPr>
            <w:tcW w:w="315" w:type="dxa"/>
            <w:tcBorders/>
            <w:tcMar>
              <w:top w:w="15" w:type="dxa"/>
              <w:left w:w="15" w:type="dxa"/>
              <w:bottom w:w="15" w:type="dxa"/>
              <w:right w:w="15" w:type="dxa"/>
            </w:tcMar>
            <w:vAlign w:val="center"/>
            <w:hideMark/>
          </w:tcPr>
          <w:p>
            <w:pPr>
              <w:pStyle w:val="style157"/>
              <w:rPr/>
            </w:pPr>
            <w:r>
              <w:t>P</w:t>
            </w:r>
            <w:r>
              <w:rPr>
                <w:vertAlign w:val="subscript"/>
              </w:rPr>
              <w:t>2</w:t>
            </w:r>
          </w:p>
          <w:p>
            <w:pPr>
              <w:pStyle w:val="style157"/>
              <w:rPr/>
            </w:pPr>
            <w:r>
              <w:rPr/>
              <w:pict>
                <v:rect id="1361" fillcolor="#a0a0a0" stroked="f" style="margin-left:0.0pt;margin-top:0.0pt;width:468.0pt;height:0.75pt;mso-wrap-distance-left:0.0pt;mso-wrap-distance-right:0.0pt;visibility:visible;" o:hr="t" o:hralign="center" o:hrnoshade="t" o:hrstd="t">
                  <v:stroke on="f"/>
                  <v:fill/>
                </v:rect>
              </w:pict>
            </w:r>
          </w:p>
          <w:p>
            <w:pPr>
              <w:pStyle w:val="style157"/>
              <w:rPr/>
            </w:pPr>
            <w:r>
              <w:t>P</w:t>
            </w:r>
            <w:r>
              <w:rPr>
                <w:vertAlign w:val="subscript"/>
              </w:rPr>
              <w:t>1</w:t>
            </w:r>
          </w:p>
        </w:tc>
      </w:tr>
    </w:tbl>
    <w:p>
      <w:pPr>
        <w:pStyle w:val="style157"/>
        <w:rPr/>
      </w:pPr>
      <w:r>
        <w:rPr>
          <w:b/>
          <w:i/>
        </w:rPr>
        <w:br/>
      </w:r>
      <w:r>
        <w:t xml:space="preserve">Rearranging this equation gives: </w:t>
      </w:r>
    </w:p>
    <w:tbl>
      <w:tblPr>
        <w:tblW w:w="0" w:type="auto"/>
        <w:tblCellSpacing w:w="15" w:type="dxa"/>
        <w:tblLayout w:type="fixed"/>
        <w:tblLook w:val="04A0" w:firstRow="1" w:lastRow="0" w:firstColumn="1" w:lastColumn="0" w:noHBand="0" w:noVBand="1"/>
      </w:tblPr>
      <w:tblGrid>
        <w:gridCol w:w="112"/>
        <w:gridCol w:w="335"/>
        <w:gridCol w:w="140"/>
        <w:gridCol w:w="335"/>
      </w:tblGrid>
      <w:tr>
        <w:trPr>
          <w:tblCellSpacing w:w="15" w:type="dxa"/>
        </w:trPr>
        <w:tc>
          <w:tcPr>
            <w:tcW w:w="67" w:type="dxa"/>
            <w:tcBorders/>
            <w:tcMar>
              <w:top w:w="15" w:type="dxa"/>
              <w:left w:w="15" w:type="dxa"/>
              <w:bottom w:w="15" w:type="dxa"/>
              <w:right w:w="15" w:type="dxa"/>
            </w:tcMar>
            <w:vAlign w:val="center"/>
            <w:hideMark/>
          </w:tcPr>
          <w:p>
            <w:pPr>
              <w:pStyle w:val="style157"/>
              <w:rPr/>
            </w:pPr>
            <w:r>
              <w:t> </w:t>
            </w:r>
          </w:p>
        </w:tc>
        <w:tc>
          <w:tcPr>
            <w:tcW w:w="305" w:type="dxa"/>
            <w:tcBorders/>
            <w:tcMar>
              <w:top w:w="15" w:type="dxa"/>
              <w:left w:w="15" w:type="dxa"/>
              <w:bottom w:w="15" w:type="dxa"/>
              <w:right w:w="15" w:type="dxa"/>
            </w:tcMar>
            <w:vAlign w:val="center"/>
            <w:hideMark/>
          </w:tcPr>
          <w:p>
            <w:pPr>
              <w:pStyle w:val="style157"/>
              <w:rPr/>
            </w:pPr>
            <w:r>
              <w:t>V</w:t>
            </w:r>
            <w:r>
              <w:rPr>
                <w:vertAlign w:val="subscript"/>
              </w:rPr>
              <w:t>1</w:t>
            </w:r>
            <w:r>
              <w:t>P</w:t>
            </w:r>
            <w:r>
              <w:rPr>
                <w:vertAlign w:val="subscript"/>
              </w:rPr>
              <w:t>1</w:t>
            </w:r>
          </w:p>
        </w:tc>
        <w:tc>
          <w:tcPr>
            <w:tcW w:w="110" w:type="dxa"/>
            <w:tcBorders/>
            <w:tcMar>
              <w:top w:w="15" w:type="dxa"/>
              <w:left w:w="15" w:type="dxa"/>
              <w:bottom w:w="15" w:type="dxa"/>
              <w:right w:w="15" w:type="dxa"/>
            </w:tcMar>
            <w:vAlign w:val="center"/>
            <w:hideMark/>
          </w:tcPr>
          <w:p>
            <w:pPr>
              <w:pStyle w:val="style157"/>
              <w:rPr/>
            </w:pPr>
            <w:r>
              <w:t>=</w:t>
            </w:r>
          </w:p>
        </w:tc>
        <w:tc>
          <w:tcPr>
            <w:tcW w:w="290" w:type="dxa"/>
            <w:tcBorders/>
            <w:tcMar>
              <w:top w:w="15" w:type="dxa"/>
              <w:left w:w="15" w:type="dxa"/>
              <w:bottom w:w="15" w:type="dxa"/>
              <w:right w:w="15" w:type="dxa"/>
            </w:tcMar>
            <w:vAlign w:val="center"/>
            <w:hideMark/>
          </w:tcPr>
          <w:p>
            <w:pPr>
              <w:pStyle w:val="style157"/>
              <w:rPr/>
            </w:pPr>
            <w:r>
              <w:t>V</w:t>
            </w:r>
            <w:r>
              <w:rPr>
                <w:vertAlign w:val="subscript"/>
              </w:rPr>
              <w:t>2</w:t>
            </w:r>
            <w:r>
              <w:t>P</w:t>
            </w:r>
            <w:r>
              <w:rPr>
                <w:vertAlign w:val="subscript"/>
              </w:rPr>
              <w:t>2</w:t>
            </w:r>
          </w:p>
        </w:tc>
      </w:tr>
    </w:tbl>
    <w:p>
      <w:pPr>
        <w:pStyle w:val="style157"/>
        <w:numPr>
          <w:ilvl w:val="0"/>
          <w:numId w:val="83"/>
        </w:numPr>
        <w:rPr/>
      </w:pPr>
      <w:r>
        <w:br/>
      </w:r>
      <w:r>
        <w:t xml:space="preserve">Boyle's Law is illustrated below which shows a sample of gas enclosed in a container with a movable piston. The container is kept at a constant temperature and subjected to a regularly increasing amount of pressure. </w:t>
      </w:r>
    </w:p>
    <w:p>
      <w:pPr>
        <w:pStyle w:val="style157"/>
        <w:numPr>
          <w:ilvl w:val="0"/>
          <w:numId w:val="83"/>
        </w:numPr>
        <w:rPr/>
      </w:pPr>
      <w:r>
        <w:t xml:space="preserve">When the piston is stationary, the pressure it exerts on the gas sample is equal to the pressure the gas exerts on it. </w:t>
      </w:r>
    </w:p>
    <w:p>
      <w:pPr>
        <w:pStyle w:val="style157"/>
        <w:numPr>
          <w:ilvl w:val="0"/>
          <w:numId w:val="83"/>
        </w:numPr>
        <w:rPr/>
      </w:pPr>
      <w:r>
        <w:t xml:space="preserve">When the pressure on the piston is doubled, it moves downward until the pressure exerted by the gas equals the pressure exerted by the piston. At this point the volume of the gas is halved. </w:t>
      </w:r>
    </w:p>
    <w:p>
      <w:pPr>
        <w:pStyle w:val="style157"/>
        <w:numPr>
          <w:ilvl w:val="0"/>
          <w:numId w:val="83"/>
        </w:numPr>
        <w:rPr/>
      </w:pPr>
      <w:r>
        <w:t xml:space="preserve">If the pressure on the piston is again doubled, the volume of gas decreases to one-fourth its original volume. </w:t>
      </w:r>
    </w:p>
    <w:p>
      <w:pPr>
        <w:pStyle w:val="style157"/>
        <w:rPr/>
      </w:pPr>
      <w:r>
        <w:rPr>
          <w:noProof/>
          <w:highlight w:val="yellow"/>
          <w:lang w:eastAsia="en-US"/>
        </w:rPr>
        <w:drawing>
          <wp:inline distL="0" distT="0" distB="0" distR="0">
            <wp:extent cx="3829050" cy="2618881"/>
            <wp:effectExtent l="95250" t="38100" r="228600" b="238619"/>
            <wp:docPr id="1362" name="Picture 593" descr="Description: FIGURE 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2" name="Picture 593"/>
                    <pic:cNvPicPr/>
                  </pic:nvPicPr>
                  <pic:blipFill>
                    <a:blip r:embed="rId170" cstate="print"/>
                    <a:srcRect l="0" t="0" r="0" b="0"/>
                    <a:stretch/>
                  </pic:blipFill>
                  <pic:spPr>
                    <a:xfrm rot="0">
                      <a:off x="0" y="0"/>
                      <a:ext cx="3829050" cy="2618881"/>
                    </a:xfrm>
                    <a:prstGeom prst="rect"/>
                    <a:ln>
                      <a:noFill/>
                    </a:ln>
                    <a:effectLst>
                      <a:outerShdw rotWithShape="false" sx="100000" sy="100000" dist="139700" dir="2700000" blurRad="292100" kx="0" ky="0" algn="tl">
                        <a:srgbClr val="333333">
                          <a:alpha val="65000"/>
                        </a:srgbClr>
                      </a:outerShdw>
                    </a:effectLst>
                  </pic:spPr>
                </pic:pic>
              </a:graphicData>
            </a:graphic>
          </wp:inline>
        </w:drawing>
      </w:r>
    </w:p>
    <w:tbl>
      <w:tblPr>
        <w:tblW w:w="4905" w:type="dxa"/>
        <w:jc w:val="center"/>
        <w:tblCellSpacing w:w="15" w:type="dxa"/>
        <w:tblLayout w:type="fixed"/>
        <w:tblLook w:val="04A0" w:firstRow="1" w:lastRow="0" w:firstColumn="1" w:lastColumn="0" w:noHBand="0" w:noVBand="1"/>
      </w:tblPr>
      <w:tblGrid>
        <w:gridCol w:w="4905"/>
      </w:tblGrid>
      <w:tr>
        <w:trPr>
          <w:tblCellSpacing w:w="15" w:type="dxa"/>
          <w:jc w:val="center"/>
        </w:trPr>
        <w:tc>
          <w:tcPr>
            <w:tcW w:w="4845" w:type="dxa"/>
            <w:tcBorders/>
            <w:tcMar>
              <w:top w:w="15" w:type="dxa"/>
              <w:left w:w="15" w:type="dxa"/>
              <w:bottom w:w="15" w:type="dxa"/>
              <w:right w:w="15" w:type="dxa"/>
            </w:tcMar>
            <w:vAlign w:val="center"/>
            <w:hideMark/>
          </w:tcPr>
          <w:p>
            <w:pPr>
              <w:pStyle w:val="style157"/>
              <w:rPr/>
            </w:pPr>
            <w:r>
              <w:t xml:space="preserve">Boyle's Law: At constant temperature, the volume of a gas sample is inversely proportional to the pressure. The curve is a graph based on the data listed in the figure. </w:t>
            </w:r>
          </w:p>
        </w:tc>
      </w:tr>
      <w:tr>
        <w:tblPrEx/>
        <w:trPr>
          <w:tblCellSpacing w:w="15" w:type="dxa"/>
          <w:jc w:val="center"/>
        </w:trPr>
        <w:tc>
          <w:tcPr>
            <w:tcW w:w="4845" w:type="dxa"/>
            <w:tcBorders/>
            <w:tcMar>
              <w:top w:w="15" w:type="dxa"/>
              <w:left w:w="15" w:type="dxa"/>
              <w:bottom w:w="15" w:type="dxa"/>
              <w:right w:w="15" w:type="dxa"/>
            </w:tcMar>
            <w:vAlign w:val="center"/>
          </w:tcPr>
          <w:p>
            <w:pPr>
              <w:pStyle w:val="style157"/>
              <w:rPr/>
            </w:pPr>
          </w:p>
        </w:tc>
      </w:tr>
    </w:tbl>
    <w:p>
      <w:pPr>
        <w:pStyle w:val="style157"/>
        <w:rPr/>
      </w:pPr>
      <w:r>
        <w:t> </w:t>
      </w:r>
    </w:p>
    <w:p>
      <w:pPr>
        <w:pStyle w:val="style157"/>
        <w:numPr>
          <w:ilvl w:val="0"/>
          <w:numId w:val="83"/>
        </w:numPr>
        <w:rPr/>
      </w:pPr>
      <w:r>
        <w:t xml:space="preserve">At the molecular level, the pressure of a gas depends on the number of collisions its molecules have with the walls of the container. If the pressure on the piston is doubled, the volume of the gas decreases by one-half. The gas molecules, now confined in a smaller volume, collide with </w:t>
      </w:r>
      <w:r>
        <w:t xml:space="preserve">the walls of the container twice as often and their pressure once again equals that of the piston. </w:t>
      </w:r>
    </w:p>
    <w:p>
      <w:pPr>
        <w:pStyle w:val="style157"/>
        <w:rPr/>
      </w:pPr>
    </w:p>
    <w:p>
      <w:pPr>
        <w:pStyle w:val="style157"/>
        <w:rPr/>
      </w:pPr>
    </w:p>
    <w:tbl>
      <w:tblPr>
        <w:tblW w:w="6750" w:type="dxa"/>
        <w:jc w:val="center"/>
        <w:tblCellSpacing w:w="15" w:type="dxa"/>
        <w:tblBorders>
          <w:top w:val="outset" w:sz="12" w:space="0" w:color="auto"/>
          <w:left w:val="outset" w:sz="12" w:space="0" w:color="auto"/>
          <w:bottom w:val="outset" w:sz="12" w:space="0" w:color="auto"/>
          <w:right w:val="outset" w:sz="12" w:space="0" w:color="auto"/>
        </w:tblBorders>
        <w:shd w:val="clear" w:color="auto" w:fill="e4dcd3"/>
        <w:tblLayout w:type="fixed"/>
        <w:tblLook w:val="04A0" w:firstRow="1" w:lastRow="0" w:firstColumn="1" w:lastColumn="0" w:noHBand="0" w:noVBand="1"/>
      </w:tblPr>
      <w:tblGrid>
        <w:gridCol w:w="6750"/>
      </w:tblGrid>
      <w:tr>
        <w:trPr>
          <w:tblCellSpacing w:w="15" w:type="dxa"/>
          <w:jc w:val="center"/>
        </w:trPr>
        <w:tc>
          <w:tcPr>
            <w:tcW w:w="6690" w:type="dxa"/>
            <w:tcBorders>
              <w:top w:val="outset" w:sz="6" w:space="0" w:color="auto"/>
              <w:left w:val="outset" w:sz="6" w:space="0" w:color="auto"/>
              <w:bottom w:val="outset" w:sz="6" w:space="0" w:color="auto"/>
              <w:right w:val="outset" w:sz="6" w:space="0" w:color="auto"/>
            </w:tcBorders>
            <w:shd w:val="clear" w:color="auto" w:fill="e4dcd3"/>
            <w:tcMar>
              <w:top w:w="15" w:type="dxa"/>
              <w:left w:w="15" w:type="dxa"/>
              <w:bottom w:w="15" w:type="dxa"/>
              <w:right w:w="15" w:type="dxa"/>
            </w:tcMar>
            <w:vAlign w:val="center"/>
            <w:hideMark/>
          </w:tcPr>
          <w:p>
            <w:pPr>
              <w:pStyle w:val="style157"/>
              <w:rPr>
                <w:b/>
                <w:highlight w:val="yellow"/>
              </w:rPr>
            </w:pPr>
            <w:r>
              <w:rPr>
                <w:b/>
                <w:highlight w:val="yellow"/>
              </w:rPr>
              <w:t>Example 1:</w:t>
            </w:r>
          </w:p>
          <w:p>
            <w:pPr>
              <w:pStyle w:val="style157"/>
              <w:rPr/>
            </w:pPr>
            <w:r>
              <w:t xml:space="preserve">A sample of gas has a volume of 6.20 L at 20°C and 0.980 atm pressure. What is its volume at the same temperature and at a pressure of 1.11 atm? </w:t>
            </w:r>
          </w:p>
          <w:p>
            <w:pPr>
              <w:pStyle w:val="style157"/>
              <w:rPr/>
            </w:pPr>
            <w:r>
              <w:t>1. Tabulate the data</w:t>
            </w:r>
          </w:p>
          <w:tbl>
            <w:tblPr>
              <w:tblW w:w="15000" w:type="pct"/>
              <w:tblCellSpacing w:w="15" w:type="dxa"/>
              <w:tblBorders>
                <w:top w:val="outset" w:sz="6" w:space="0" w:color="auto"/>
                <w:left w:val="outset" w:sz="6" w:space="0" w:color="auto"/>
                <w:bottom w:val="outset" w:sz="6" w:space="0" w:color="auto"/>
                <w:right w:val="outset" w:sz="6" w:space="0" w:color="auto"/>
              </w:tblBorders>
              <w:tblLayout w:type="fixed"/>
              <w:tblLook w:val="04A0" w:firstRow="1" w:lastRow="0" w:firstColumn="1" w:lastColumn="0" w:noHBand="0" w:noVBand="1"/>
            </w:tblPr>
            <w:tblGrid>
              <w:gridCol w:w="4322"/>
              <w:gridCol w:w="7948"/>
              <w:gridCol w:w="7572"/>
            </w:tblGrid>
            <w:tr>
              <w:trPr>
                <w:tblCellSpacing w:w="15" w:type="dxa"/>
              </w:trPr>
              <w:tc>
                <w:tcPr>
                  <w:tcW w:w="427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 </w:t>
                  </w:r>
                </w:p>
              </w:tc>
              <w:tc>
                <w:tcPr>
                  <w:tcW w:w="7918"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Initial Conditions</w:t>
                  </w:r>
                </w:p>
              </w:tc>
              <w:tc>
                <w:tcPr>
                  <w:tcW w:w="752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Final Conditions</w:t>
                  </w:r>
                </w:p>
              </w:tc>
            </w:tr>
            <w:tr>
              <w:tblPrEx/>
              <w:trPr>
                <w:tblCellSpacing w:w="15" w:type="dxa"/>
              </w:trPr>
              <w:tc>
                <w:tcPr>
                  <w:tcW w:w="427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volume</w:t>
                  </w:r>
                </w:p>
              </w:tc>
              <w:tc>
                <w:tcPr>
                  <w:tcW w:w="7918"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w:t>
                  </w:r>
                  <w:r>
                    <w:rPr>
                      <w:vertAlign w:val="subscript"/>
                    </w:rPr>
                    <w:t>1</w:t>
                  </w:r>
                  <w:r>
                    <w:t xml:space="preserve"> = 6.20 L</w:t>
                  </w:r>
                </w:p>
              </w:tc>
              <w:tc>
                <w:tcPr>
                  <w:tcW w:w="752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w:t>
                  </w:r>
                  <w:r>
                    <w:rPr>
                      <w:vertAlign w:val="subscript"/>
                    </w:rPr>
                    <w:t>2</w:t>
                  </w:r>
                  <w:r>
                    <w:t xml:space="preserve"> = ?</w:t>
                  </w:r>
                </w:p>
              </w:tc>
            </w:tr>
            <w:tr>
              <w:tblPrEx/>
              <w:trPr>
                <w:tblCellSpacing w:w="15" w:type="dxa"/>
              </w:trPr>
              <w:tc>
                <w:tcPr>
                  <w:tcW w:w="427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pressure</w:t>
                  </w:r>
                </w:p>
              </w:tc>
              <w:tc>
                <w:tcPr>
                  <w:tcW w:w="7918"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P</w:t>
                  </w:r>
                  <w:r>
                    <w:rPr>
                      <w:vertAlign w:val="subscript"/>
                    </w:rPr>
                    <w:t>1</w:t>
                  </w:r>
                  <w:r>
                    <w:t xml:space="preserve"> = 0.980 atm</w:t>
                  </w:r>
                </w:p>
              </w:tc>
              <w:tc>
                <w:tcPr>
                  <w:tcW w:w="752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P</w:t>
                  </w:r>
                  <w:r>
                    <w:rPr>
                      <w:vertAlign w:val="subscript"/>
                    </w:rPr>
                    <w:t>2</w:t>
                  </w:r>
                  <w:r>
                    <w:t xml:space="preserve"> = 1.11 atm</w:t>
                  </w:r>
                </w:p>
              </w:tc>
            </w:tr>
          </w:tbl>
          <w:p>
            <w:pPr>
              <w:pStyle w:val="style157"/>
              <w:rPr/>
            </w:pPr>
            <w:r>
              <w:t>2. Check the pressure unit. If they are different, use a conversion factor to make them the same. (Pressure conversion factors are found in the previous section.)</w:t>
            </w:r>
          </w:p>
          <w:p>
            <w:pPr>
              <w:pStyle w:val="style157"/>
              <w:rPr/>
            </w:pPr>
            <w:r>
              <w:t>3. Substitute in the Boyle's Law Equation:</w:t>
            </w:r>
          </w:p>
          <w:p>
            <w:pPr>
              <w:pStyle w:val="style157"/>
              <w:rPr/>
            </w:pPr>
            <w:r>
              <w:rPr>
                <w:noProof/>
                <w:lang w:eastAsia="en-US"/>
              </w:rPr>
              <w:drawing>
                <wp:inline distL="0" distT="0" distB="0" distR="0">
                  <wp:extent cx="4003675" cy="599440"/>
                  <wp:effectExtent l="0" t="0" r="0" b="0"/>
                  <wp:docPr id="1363" name="Picture 592" descr="Description: https://www.chem.wisc.edu/deptfiles/genchem/sstutorial/Text9/Tx95/p91eq.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3" name="Picture 592"/>
                          <pic:cNvPicPr/>
                        </pic:nvPicPr>
                        <pic:blipFill>
                          <a:blip r:embed="rId171" cstate="print"/>
                          <a:srcRect l="0" t="0" r="0" b="0"/>
                          <a:stretch/>
                        </pic:blipFill>
                        <pic:spPr>
                          <a:xfrm rot="0">
                            <a:off x="0" y="0"/>
                            <a:ext cx="4003675" cy="599440"/>
                          </a:xfrm>
                          <a:prstGeom prst="rect"/>
                          <a:ln>
                            <a:noFill/>
                          </a:ln>
                        </pic:spPr>
                      </pic:pic>
                    </a:graphicData>
                  </a:graphic>
                </wp:inline>
              </w:drawing>
            </w:r>
          </w:p>
          <w:p>
            <w:pPr>
              <w:pStyle w:val="style157"/>
              <w:rPr/>
            </w:pPr>
            <w:r>
              <w:t>4. Check that your answer is reasonable. The pressure has increased, the volume should decrease. The calculated final volume is less than the initial volume, as predicted.</w:t>
            </w:r>
          </w:p>
        </w:tc>
      </w:tr>
    </w:tbl>
    <w:p>
      <w:pPr>
        <w:pStyle w:val="style157"/>
        <w:rPr/>
      </w:pPr>
    </w:p>
    <w:p>
      <w:pPr>
        <w:pStyle w:val="style157"/>
        <w:rPr/>
      </w:pPr>
    </w:p>
    <w:bookmarkStart w:id="32" w:name="B"/>
    <w:bookmarkEnd w:id="32"/>
    <w:p>
      <w:pPr>
        <w:pStyle w:val="style157"/>
        <w:rPr/>
      </w:pPr>
      <w:r>
        <w:rPr>
          <w:b/>
        </w:rPr>
        <w:t xml:space="preserve"> Charles' Law</w:t>
      </w:r>
      <w:r>
        <w:br/>
      </w:r>
      <w:r>
        <w:rPr>
          <w:b/>
        </w:rPr>
        <w:t>Charles' Law states:</w:t>
      </w:r>
      <w:r>
        <w:t xml:space="preserve"> If the pressure of a gas sample is kept constant, the volume of the sample will vary directly with the temperature in Kelvin. As the temperature increases, so will the volume; if the temperature decreases, the volume will decrease. This relationship can be expressed by an equation relating the initial volume (V</w:t>
      </w:r>
      <w:r>
        <w:rPr>
          <w:vertAlign w:val="subscript"/>
        </w:rPr>
        <w:t>1</w:t>
      </w:r>
      <w:r>
        <w:t>) and initial temperature (T</w:t>
      </w:r>
      <w:r>
        <w:rPr>
          <w:vertAlign w:val="subscript"/>
        </w:rPr>
        <w:t>1</w:t>
      </w:r>
      <w:r>
        <w:t xml:space="preserve"> measured in K) to the final volume (V</w:t>
      </w:r>
      <w:r>
        <w:rPr>
          <w:vertAlign w:val="subscript"/>
        </w:rPr>
        <w:t>2</w:t>
      </w:r>
      <w:r>
        <w:t>) and final temperature (T</w:t>
      </w:r>
      <w:r>
        <w:rPr>
          <w:vertAlign w:val="subscript"/>
        </w:rPr>
        <w:t>2</w:t>
      </w:r>
      <w:r>
        <w:t xml:space="preserve"> measured in K). At constant pressure, </w:t>
      </w:r>
    </w:p>
    <w:tbl>
      <w:tblPr>
        <w:tblW w:w="0" w:type="auto"/>
        <w:tblCellSpacing w:w="15" w:type="dxa"/>
        <w:tblLayout w:type="fixed"/>
        <w:tblLook w:val="04A0" w:firstRow="1" w:lastRow="0" w:firstColumn="1" w:lastColumn="0" w:noHBand="0" w:noVBand="1"/>
      </w:tblPr>
      <w:tblGrid>
        <w:gridCol w:w="112"/>
        <w:gridCol w:w="383"/>
        <w:gridCol w:w="270"/>
        <w:gridCol w:w="450"/>
      </w:tblGrid>
      <w:tr>
        <w:trPr>
          <w:tblCellSpacing w:w="15" w:type="dxa"/>
        </w:trPr>
        <w:tc>
          <w:tcPr>
            <w:tcW w:w="67" w:type="dxa"/>
            <w:tcBorders/>
            <w:tcMar>
              <w:top w:w="15" w:type="dxa"/>
              <w:left w:w="15" w:type="dxa"/>
              <w:bottom w:w="15" w:type="dxa"/>
              <w:right w:w="15" w:type="dxa"/>
            </w:tcMar>
            <w:vAlign w:val="center"/>
            <w:hideMark/>
          </w:tcPr>
          <w:p>
            <w:pPr>
              <w:pStyle w:val="style157"/>
              <w:rPr/>
            </w:pPr>
            <w:r>
              <w:t> </w:t>
            </w:r>
          </w:p>
        </w:tc>
        <w:tc>
          <w:tcPr>
            <w:tcW w:w="353" w:type="dxa"/>
            <w:tcBorders/>
            <w:tcMar>
              <w:top w:w="15" w:type="dxa"/>
              <w:left w:w="15" w:type="dxa"/>
              <w:bottom w:w="15" w:type="dxa"/>
              <w:right w:w="15" w:type="dxa"/>
            </w:tcMar>
            <w:vAlign w:val="center"/>
            <w:hideMark/>
          </w:tcPr>
          <w:p>
            <w:pPr>
              <w:pStyle w:val="style157"/>
              <w:rPr/>
            </w:pPr>
            <w:r>
              <w:t>V</w:t>
            </w:r>
            <w:r>
              <w:rPr>
                <w:vertAlign w:val="subscript"/>
              </w:rPr>
              <w:t>1</w:t>
            </w:r>
          </w:p>
          <w:p>
            <w:pPr>
              <w:pStyle w:val="style157"/>
              <w:rPr/>
            </w:pPr>
            <w:r>
              <w:rPr/>
              <w:pict>
                <v:rect id="1364" fillcolor="#a0a0a0" stroked="f" style="margin-left:0.0pt;margin-top:0.0pt;width:468.0pt;height:0.75pt;mso-wrap-distance-left:0.0pt;mso-wrap-distance-right:0.0pt;visibility:visible;" o:hr="t" o:hralign="center" o:hrnoshade="t" o:hrstd="t">
                  <v:stroke on="f"/>
                  <v:fill/>
                </v:rect>
              </w:pict>
            </w:r>
          </w:p>
          <w:p>
            <w:pPr>
              <w:pStyle w:val="style157"/>
              <w:rPr/>
            </w:pPr>
            <w:r>
              <w:t>V</w:t>
            </w:r>
            <w:r>
              <w:rPr>
                <w:vertAlign w:val="subscript"/>
              </w:rPr>
              <w:t>2</w:t>
            </w:r>
          </w:p>
        </w:tc>
        <w:tc>
          <w:tcPr>
            <w:tcW w:w="240" w:type="dxa"/>
            <w:tcBorders/>
            <w:tcMar>
              <w:top w:w="15" w:type="dxa"/>
              <w:left w:w="15" w:type="dxa"/>
              <w:bottom w:w="15" w:type="dxa"/>
              <w:right w:w="15" w:type="dxa"/>
            </w:tcMar>
            <w:vAlign w:val="center"/>
            <w:hideMark/>
          </w:tcPr>
          <w:p>
            <w:pPr>
              <w:pStyle w:val="style157"/>
              <w:rPr/>
            </w:pPr>
            <w:r>
              <w:t>=</w:t>
            </w:r>
          </w:p>
        </w:tc>
        <w:tc>
          <w:tcPr>
            <w:tcW w:w="405" w:type="dxa"/>
            <w:tcBorders/>
            <w:tcMar>
              <w:top w:w="15" w:type="dxa"/>
              <w:left w:w="15" w:type="dxa"/>
              <w:bottom w:w="15" w:type="dxa"/>
              <w:right w:w="15" w:type="dxa"/>
            </w:tcMar>
            <w:vAlign w:val="center"/>
            <w:hideMark/>
          </w:tcPr>
          <w:p>
            <w:pPr>
              <w:pStyle w:val="style157"/>
              <w:rPr/>
            </w:pPr>
            <w:r>
              <w:t>T</w:t>
            </w:r>
            <w:r>
              <w:rPr>
                <w:vertAlign w:val="subscript"/>
              </w:rPr>
              <w:t>1</w:t>
            </w:r>
          </w:p>
          <w:p>
            <w:pPr>
              <w:pStyle w:val="style157"/>
              <w:rPr/>
            </w:pPr>
            <w:r>
              <w:rPr/>
              <w:pict>
                <v:rect id="1365" fillcolor="#a0a0a0" stroked="f" style="margin-left:0.0pt;margin-top:0.0pt;width:468.0pt;height:0.75pt;mso-wrap-distance-left:0.0pt;mso-wrap-distance-right:0.0pt;visibility:visible;" o:hr="t" o:hralign="center" o:hrnoshade="t" o:hrstd="t">
                  <v:stroke on="f"/>
                  <v:fill/>
                </v:rect>
              </w:pict>
            </w:r>
          </w:p>
          <w:p>
            <w:pPr>
              <w:pStyle w:val="style157"/>
              <w:rPr/>
            </w:pPr>
            <w:r>
              <w:t>T</w:t>
            </w:r>
            <w:r>
              <w:rPr>
                <w:vertAlign w:val="subscript"/>
              </w:rPr>
              <w:t>2</w:t>
            </w:r>
          </w:p>
        </w:tc>
      </w:tr>
    </w:tbl>
    <w:p>
      <w:pPr>
        <w:pStyle w:val="style157"/>
        <w:rPr/>
      </w:pPr>
      <w:r>
        <w:t xml:space="preserve">Rearranging this equation gives: </w:t>
      </w:r>
    </w:p>
    <w:tbl>
      <w:tblPr>
        <w:tblW w:w="0" w:type="auto"/>
        <w:tblCellSpacing w:w="15" w:type="dxa"/>
        <w:tblLayout w:type="fixed"/>
        <w:tblLook w:val="04A0" w:firstRow="1" w:lastRow="0" w:firstColumn="1" w:lastColumn="0" w:noHBand="0" w:noVBand="1"/>
      </w:tblPr>
      <w:tblGrid>
        <w:gridCol w:w="112"/>
        <w:gridCol w:w="383"/>
        <w:gridCol w:w="270"/>
        <w:gridCol w:w="360"/>
        <w:gridCol w:w="270"/>
        <w:gridCol w:w="360"/>
        <w:gridCol w:w="360"/>
        <w:gridCol w:w="450"/>
        <w:gridCol w:w="270"/>
        <w:gridCol w:w="360"/>
      </w:tblGrid>
      <w:tr>
        <w:trPr>
          <w:tblCellSpacing w:w="15" w:type="dxa"/>
        </w:trPr>
        <w:tc>
          <w:tcPr>
            <w:tcW w:w="67" w:type="dxa"/>
            <w:tcBorders/>
            <w:tcMar>
              <w:top w:w="15" w:type="dxa"/>
              <w:left w:w="15" w:type="dxa"/>
              <w:bottom w:w="15" w:type="dxa"/>
              <w:right w:w="15" w:type="dxa"/>
            </w:tcMar>
            <w:vAlign w:val="center"/>
            <w:hideMark/>
          </w:tcPr>
          <w:p>
            <w:pPr>
              <w:pStyle w:val="style157"/>
              <w:rPr/>
            </w:pPr>
            <w:r>
              <w:t> </w:t>
            </w:r>
          </w:p>
        </w:tc>
        <w:tc>
          <w:tcPr>
            <w:tcW w:w="353" w:type="dxa"/>
            <w:tcBorders/>
            <w:tcMar>
              <w:top w:w="15" w:type="dxa"/>
              <w:left w:w="15" w:type="dxa"/>
              <w:bottom w:w="15" w:type="dxa"/>
              <w:right w:w="15" w:type="dxa"/>
            </w:tcMar>
            <w:vAlign w:val="center"/>
            <w:hideMark/>
          </w:tcPr>
          <w:p>
            <w:pPr>
              <w:pStyle w:val="style157"/>
              <w:rPr/>
            </w:pPr>
            <w:r>
              <w:t>V</w:t>
            </w:r>
            <w:r>
              <w:rPr>
                <w:vertAlign w:val="subscript"/>
              </w:rPr>
              <w:t>2</w:t>
            </w:r>
          </w:p>
        </w:tc>
        <w:tc>
          <w:tcPr>
            <w:tcW w:w="240" w:type="dxa"/>
            <w:tcBorders/>
            <w:tcMar>
              <w:top w:w="15" w:type="dxa"/>
              <w:left w:w="15" w:type="dxa"/>
              <w:bottom w:w="15" w:type="dxa"/>
              <w:right w:w="15" w:type="dxa"/>
            </w:tcMar>
            <w:vAlign w:val="center"/>
            <w:hideMark/>
          </w:tcPr>
          <w:p>
            <w:pPr>
              <w:pStyle w:val="style157"/>
              <w:rPr/>
            </w:pPr>
            <w:r>
              <w:t>=</w:t>
            </w:r>
          </w:p>
        </w:tc>
        <w:tc>
          <w:tcPr>
            <w:tcW w:w="330" w:type="dxa"/>
            <w:tcBorders/>
            <w:tcMar>
              <w:top w:w="15" w:type="dxa"/>
              <w:left w:w="15" w:type="dxa"/>
              <w:bottom w:w="15" w:type="dxa"/>
              <w:right w:w="15" w:type="dxa"/>
            </w:tcMar>
            <w:vAlign w:val="center"/>
            <w:hideMark/>
          </w:tcPr>
          <w:p>
            <w:pPr>
              <w:pStyle w:val="style157"/>
              <w:rPr/>
            </w:pPr>
            <w:r>
              <w:t>V</w:t>
            </w:r>
            <w:r>
              <w:rPr>
                <w:vertAlign w:val="subscript"/>
              </w:rPr>
              <w:t>1</w:t>
            </w:r>
          </w:p>
        </w:tc>
        <w:tc>
          <w:tcPr>
            <w:tcW w:w="240" w:type="dxa"/>
            <w:tcBorders/>
            <w:tcMar>
              <w:top w:w="15" w:type="dxa"/>
              <w:left w:w="15" w:type="dxa"/>
              <w:bottom w:w="15" w:type="dxa"/>
              <w:right w:w="15" w:type="dxa"/>
            </w:tcMar>
            <w:vAlign w:val="center"/>
            <w:hideMark/>
          </w:tcPr>
          <w:p>
            <w:pPr>
              <w:pStyle w:val="style157"/>
              <w:rPr/>
            </w:pPr>
            <w:r>
              <w:t>X</w:t>
            </w:r>
          </w:p>
        </w:tc>
        <w:tc>
          <w:tcPr>
            <w:tcW w:w="330" w:type="dxa"/>
            <w:tcBorders/>
            <w:tcMar>
              <w:top w:w="15" w:type="dxa"/>
              <w:left w:w="15" w:type="dxa"/>
              <w:bottom w:w="15" w:type="dxa"/>
              <w:right w:w="15" w:type="dxa"/>
            </w:tcMar>
            <w:vAlign w:val="center"/>
            <w:hideMark/>
          </w:tcPr>
          <w:p>
            <w:pPr>
              <w:pStyle w:val="style157"/>
              <w:rPr/>
            </w:pPr>
            <w:r>
              <w:t>T</w:t>
            </w:r>
            <w:r>
              <w:rPr>
                <w:vertAlign w:val="subscript"/>
              </w:rPr>
              <w:t>2</w:t>
            </w:r>
          </w:p>
          <w:p>
            <w:pPr>
              <w:pStyle w:val="style157"/>
              <w:rPr/>
            </w:pPr>
            <w:r>
              <w:rPr/>
              <w:pict>
                <v:rect id="1366" fillcolor="#a0a0a0" stroked="f" style="margin-left:0.0pt;margin-top:0.0pt;width:468.0pt;height:0.75pt;mso-wrap-distance-left:0.0pt;mso-wrap-distance-right:0.0pt;visibility:visible;" o:hr="t" o:hralign="center" o:hrnoshade="t" o:hrstd="t">
                  <v:stroke on="f"/>
                  <v:fill/>
                </v:rect>
              </w:pict>
            </w:r>
          </w:p>
          <w:p>
            <w:pPr>
              <w:pStyle w:val="style157"/>
              <w:rPr/>
            </w:pPr>
            <w:r>
              <w:t>T</w:t>
            </w:r>
            <w:r>
              <w:rPr>
                <w:vertAlign w:val="subscript"/>
              </w:rPr>
              <w:t>1</w:t>
            </w:r>
          </w:p>
        </w:tc>
        <w:tc>
          <w:tcPr>
            <w:tcW w:w="330" w:type="dxa"/>
            <w:tcBorders/>
            <w:tcMar>
              <w:top w:w="15" w:type="dxa"/>
              <w:left w:w="15" w:type="dxa"/>
              <w:bottom w:w="15" w:type="dxa"/>
              <w:right w:w="15" w:type="dxa"/>
            </w:tcMar>
            <w:vAlign w:val="center"/>
            <w:hideMark/>
          </w:tcPr>
          <w:p>
            <w:pPr>
              <w:pStyle w:val="style157"/>
              <w:rPr/>
            </w:pPr>
            <w:r>
              <w:t xml:space="preserve">or </w:t>
            </w:r>
          </w:p>
        </w:tc>
        <w:tc>
          <w:tcPr>
            <w:tcW w:w="420" w:type="dxa"/>
            <w:tcBorders/>
            <w:tcMar>
              <w:top w:w="15" w:type="dxa"/>
              <w:left w:w="15" w:type="dxa"/>
              <w:bottom w:w="15" w:type="dxa"/>
              <w:right w:w="15" w:type="dxa"/>
            </w:tcMar>
            <w:vAlign w:val="center"/>
            <w:hideMark/>
          </w:tcPr>
          <w:p>
            <w:pPr>
              <w:pStyle w:val="style157"/>
              <w:rPr/>
            </w:pPr>
            <w:r>
              <w:t>V</w:t>
            </w:r>
            <w:r>
              <w:rPr>
                <w:vertAlign w:val="subscript"/>
              </w:rPr>
              <w:t>2</w:t>
            </w:r>
          </w:p>
          <w:p>
            <w:pPr>
              <w:pStyle w:val="style157"/>
              <w:rPr/>
            </w:pPr>
            <w:r>
              <w:rPr/>
              <w:pict>
                <v:rect id="1367" fillcolor="#a0a0a0" stroked="f" style="margin-left:0.0pt;margin-top:0.0pt;width:468.0pt;height:0.75pt;mso-wrap-distance-left:0.0pt;mso-wrap-distance-right:0.0pt;visibility:visible;" o:hr="t" o:hralign="center" o:hrnoshade="t" o:hrstd="t">
                  <v:stroke on="f"/>
                  <v:fill/>
                </v:rect>
              </w:pict>
            </w:r>
          </w:p>
          <w:p>
            <w:pPr>
              <w:pStyle w:val="style157"/>
              <w:rPr/>
            </w:pPr>
            <w:r>
              <w:t>T</w:t>
            </w:r>
            <w:r>
              <w:rPr>
                <w:vertAlign w:val="subscript"/>
              </w:rPr>
              <w:t>2</w:t>
            </w:r>
          </w:p>
        </w:tc>
        <w:tc>
          <w:tcPr>
            <w:tcW w:w="240" w:type="dxa"/>
            <w:tcBorders/>
            <w:tcMar>
              <w:top w:w="15" w:type="dxa"/>
              <w:left w:w="15" w:type="dxa"/>
              <w:bottom w:w="15" w:type="dxa"/>
              <w:right w:w="15" w:type="dxa"/>
            </w:tcMar>
            <w:vAlign w:val="center"/>
            <w:hideMark/>
          </w:tcPr>
          <w:p>
            <w:pPr>
              <w:pStyle w:val="style157"/>
              <w:rPr/>
            </w:pPr>
            <w:r>
              <w:t>=</w:t>
            </w:r>
          </w:p>
        </w:tc>
        <w:tc>
          <w:tcPr>
            <w:tcW w:w="315" w:type="dxa"/>
            <w:tcBorders/>
            <w:tcMar>
              <w:top w:w="15" w:type="dxa"/>
              <w:left w:w="15" w:type="dxa"/>
              <w:bottom w:w="15" w:type="dxa"/>
              <w:right w:w="15" w:type="dxa"/>
            </w:tcMar>
            <w:vAlign w:val="center"/>
            <w:hideMark/>
          </w:tcPr>
          <w:p>
            <w:pPr>
              <w:pStyle w:val="style157"/>
              <w:rPr/>
            </w:pPr>
            <w:r>
              <w:t>V</w:t>
            </w:r>
            <w:r>
              <w:rPr>
                <w:vertAlign w:val="subscript"/>
              </w:rPr>
              <w:t>1</w:t>
            </w:r>
          </w:p>
          <w:p>
            <w:pPr>
              <w:pStyle w:val="style157"/>
              <w:rPr/>
            </w:pPr>
            <w:r>
              <w:rPr/>
              <w:pict>
                <v:rect id="1368" fillcolor="#a0a0a0" stroked="f" style="margin-left:0.0pt;margin-top:0.0pt;width:468.0pt;height:0.75pt;mso-wrap-distance-left:0.0pt;mso-wrap-distance-right:0.0pt;visibility:visible;" o:hr="t" o:hralign="center" o:hrnoshade="t" o:hrstd="t">
                  <v:stroke on="f"/>
                  <v:fill/>
                </v:rect>
              </w:pict>
            </w:r>
          </w:p>
          <w:p>
            <w:pPr>
              <w:pStyle w:val="style157"/>
              <w:rPr/>
            </w:pPr>
            <w:r>
              <w:t>T</w:t>
            </w:r>
            <w:r>
              <w:rPr>
                <w:vertAlign w:val="subscript"/>
              </w:rPr>
              <w:t>1</w:t>
            </w:r>
          </w:p>
        </w:tc>
      </w:tr>
    </w:tbl>
    <w:p>
      <w:pPr>
        <w:pStyle w:val="style157"/>
        <w:rPr/>
      </w:pPr>
      <w:r>
        <w:rPr>
          <w:noProof/>
          <w:highlight w:val="yellow"/>
          <w:lang w:eastAsia="en-US"/>
        </w:rPr>
        <w:drawing>
          <wp:inline distL="0" distT="0" distB="0" distR="0">
            <wp:extent cx="4210050" cy="2915635"/>
            <wp:effectExtent l="19050" t="0" r="0" b="0"/>
            <wp:docPr id="1369" name="Picture 590" descr="Description: FIGURE 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4" name="Picture 590"/>
                    <pic:cNvPicPr/>
                  </pic:nvPicPr>
                  <pic:blipFill>
                    <a:blip r:embed="rId172" cstate="print"/>
                    <a:srcRect l="0" t="0" r="0" b="0"/>
                    <a:stretch/>
                  </pic:blipFill>
                  <pic:spPr>
                    <a:xfrm rot="0">
                      <a:off x="0" y="0"/>
                      <a:ext cx="4210050" cy="2915635"/>
                    </a:xfrm>
                    <a:prstGeom prst="rect"/>
                    <a:ln>
                      <a:noFill/>
                    </a:ln>
                  </pic:spPr>
                </pic:pic>
              </a:graphicData>
            </a:graphic>
          </wp:inline>
        </w:drawing>
      </w:r>
    </w:p>
    <w:tbl>
      <w:tblPr>
        <w:tblW w:w="5460" w:type="dxa"/>
        <w:jc w:val="center"/>
        <w:tblCellSpacing w:w="15" w:type="dxa"/>
        <w:tblLayout w:type="fixed"/>
        <w:tblLook w:val="04A0" w:firstRow="1" w:lastRow="0" w:firstColumn="1" w:lastColumn="0" w:noHBand="0" w:noVBand="1"/>
      </w:tblPr>
      <w:tblGrid>
        <w:gridCol w:w="5460"/>
      </w:tblGrid>
      <w:tr>
        <w:trPr>
          <w:tblCellSpacing w:w="15" w:type="dxa"/>
          <w:jc w:val="center"/>
        </w:trPr>
        <w:tc>
          <w:tcPr>
            <w:tcW w:w="5400" w:type="dxa"/>
            <w:tcBorders/>
            <w:tcMar>
              <w:top w:w="15" w:type="dxa"/>
              <w:left w:w="15" w:type="dxa"/>
              <w:bottom w:w="15" w:type="dxa"/>
              <w:right w:w="15" w:type="dxa"/>
            </w:tcMar>
            <w:vAlign w:val="center"/>
            <w:hideMark/>
          </w:tcPr>
          <w:p>
            <w:pPr>
              <w:pStyle w:val="style157"/>
              <w:rPr/>
            </w:pPr>
            <w:r>
              <w:t xml:space="preserve">Charles' Law: At constant pressure, the volume of a gas sample is directly proportional to the temperature in degrees Kelvin. </w:t>
            </w:r>
          </w:p>
        </w:tc>
      </w:tr>
    </w:tbl>
    <w:p>
      <w:pPr>
        <w:pStyle w:val="style157"/>
        <w:rPr/>
      </w:pPr>
      <w:r>
        <w:br/>
      </w:r>
    </w:p>
    <w:p>
      <w:pPr>
        <w:pStyle w:val="style157"/>
        <w:rPr/>
      </w:pPr>
      <w:r>
        <w:t xml:space="preserve">The next example shows how Charles' Law can be used in calculations. </w:t>
      </w:r>
    </w:p>
    <w:p>
      <w:pPr>
        <w:pStyle w:val="style157"/>
        <w:rPr/>
      </w:pPr>
    </w:p>
    <w:tbl>
      <w:tblPr>
        <w:tblW w:w="6562" w:type="dxa"/>
        <w:jc w:val="center"/>
        <w:tblCellSpacing w:w="15" w:type="dxa"/>
        <w:tblBorders>
          <w:top w:val="outset" w:sz="12" w:space="0" w:color="auto"/>
          <w:left w:val="outset" w:sz="12" w:space="0" w:color="auto"/>
          <w:bottom w:val="outset" w:sz="12" w:space="0" w:color="auto"/>
          <w:right w:val="outset" w:sz="12" w:space="0" w:color="auto"/>
        </w:tblBorders>
        <w:shd w:val="clear" w:color="auto" w:fill="e4dcd3"/>
        <w:tblLayout w:type="fixed"/>
        <w:tblLook w:val="04A0" w:firstRow="1" w:lastRow="0" w:firstColumn="1" w:lastColumn="0" w:noHBand="0" w:noVBand="1"/>
      </w:tblPr>
      <w:tblGrid>
        <w:gridCol w:w="6562"/>
      </w:tblGrid>
      <w:tr>
        <w:trPr>
          <w:tblCellSpacing w:w="15" w:type="dxa"/>
          <w:jc w:val="center"/>
        </w:trPr>
        <w:tc>
          <w:tcPr>
            <w:tcW w:w="6502" w:type="dxa"/>
            <w:tcBorders>
              <w:top w:val="outset" w:sz="6" w:space="0" w:color="auto"/>
              <w:left w:val="outset" w:sz="6" w:space="0" w:color="auto"/>
              <w:bottom w:val="outset" w:sz="6" w:space="0" w:color="auto"/>
              <w:right w:val="outset" w:sz="6" w:space="0" w:color="auto"/>
            </w:tcBorders>
            <w:shd w:val="clear" w:color="auto" w:fill="e4dcd3"/>
            <w:tcMar>
              <w:top w:w="15" w:type="dxa"/>
              <w:left w:w="15" w:type="dxa"/>
              <w:bottom w:w="15" w:type="dxa"/>
              <w:right w:w="15" w:type="dxa"/>
            </w:tcMar>
            <w:vAlign w:val="center"/>
            <w:hideMark/>
          </w:tcPr>
          <w:p>
            <w:pPr>
              <w:pStyle w:val="style157"/>
              <w:rPr>
                <w:b/>
              </w:rPr>
            </w:pPr>
            <w:r>
              <w:rPr>
                <w:b/>
              </w:rPr>
              <w:t>Example 2:</w:t>
            </w:r>
          </w:p>
          <w:p>
            <w:pPr>
              <w:pStyle w:val="style157"/>
              <w:rPr/>
            </w:pPr>
            <w:r>
              <w:t xml:space="preserve"> The volume of a gas sample is 746 mL at 20° C. What is its volume at body temperature (37°C)? Assume the pressure remains constant.</w:t>
            </w:r>
          </w:p>
          <w:p>
            <w:pPr>
              <w:pStyle w:val="style157"/>
              <w:rPr/>
            </w:pPr>
            <w:r>
              <w:t>1. Tabulate the data</w:t>
            </w:r>
          </w:p>
          <w:tbl>
            <w:tblPr>
              <w:tblW w:w="11255" w:type="dxa"/>
              <w:tblCellSpacing w:w="15" w:type="dxa"/>
              <w:tblBorders>
                <w:top w:val="outset" w:sz="6" w:space="0" w:color="auto"/>
                <w:left w:val="outset" w:sz="6" w:space="0" w:color="auto"/>
                <w:bottom w:val="outset" w:sz="6" w:space="0" w:color="auto"/>
                <w:right w:val="outset" w:sz="6" w:space="0" w:color="auto"/>
              </w:tblBorders>
              <w:tblLayout w:type="fixed"/>
              <w:tblLook w:val="04A0" w:firstRow="1" w:lastRow="0" w:firstColumn="1" w:lastColumn="0" w:noHBand="0" w:noVBand="1"/>
            </w:tblPr>
            <w:tblGrid>
              <w:gridCol w:w="677"/>
              <w:gridCol w:w="10578"/>
            </w:tblGrid>
            <w:tr>
              <w:trPr>
                <w:tblCellSpacing w:w="15" w:type="dxa"/>
              </w:trPr>
              <w:tc>
                <w:tcPr>
                  <w:tcW w:w="632"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tcPr>
                <w:p>
                  <w:pPr>
                    <w:pStyle w:val="style157"/>
                    <w:rPr/>
                  </w:pPr>
                </w:p>
              </w:tc>
              <w:tc>
                <w:tcPr>
                  <w:tcW w:w="10533"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Final Conditions</w:t>
                  </w:r>
                </w:p>
              </w:tc>
            </w:tr>
            <w:tr>
              <w:tblPrEx/>
              <w:trPr>
                <w:tblCellSpacing w:w="15" w:type="dxa"/>
              </w:trPr>
              <w:tc>
                <w:tcPr>
                  <w:tcW w:w="632"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tcPr>
                <w:p>
                  <w:pPr>
                    <w:pStyle w:val="style157"/>
                    <w:rPr/>
                  </w:pPr>
                </w:p>
              </w:tc>
              <w:tc>
                <w:tcPr>
                  <w:tcW w:w="10533"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w:t>
                  </w:r>
                  <w:r>
                    <w:rPr>
                      <w:vertAlign w:val="subscript"/>
                    </w:rPr>
                    <w:t>2</w:t>
                  </w:r>
                  <w:r>
                    <w:t xml:space="preserve"> = ?</w:t>
                  </w:r>
                </w:p>
              </w:tc>
            </w:tr>
            <w:tr>
              <w:tblPrEx/>
              <w:trPr>
                <w:tblCellSpacing w:w="15" w:type="dxa"/>
              </w:trPr>
              <w:tc>
                <w:tcPr>
                  <w:tcW w:w="632"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tcPr>
                <w:p>
                  <w:pPr>
                    <w:pStyle w:val="style157"/>
                    <w:rPr/>
                  </w:pPr>
                </w:p>
              </w:tc>
              <w:tc>
                <w:tcPr>
                  <w:tcW w:w="10533"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T</w:t>
                  </w:r>
                  <w:r>
                    <w:rPr>
                      <w:vertAlign w:val="subscript"/>
                    </w:rPr>
                    <w:t>2</w:t>
                  </w:r>
                  <w:r>
                    <w:t xml:space="preserve"> =37°C</w:t>
                  </w:r>
                </w:p>
              </w:tc>
            </w:tr>
          </w:tbl>
          <w:p>
            <w:pPr>
              <w:pStyle w:val="style157"/>
              <w:rPr/>
            </w:pPr>
            <w:r>
              <w:t>2. Do the units match? Charles' Law requires that the temperature be measured in Kelvin in order to give the correct numerical ratio. Therefore, change the given temperature to Kelvin:</w:t>
            </w:r>
          </w:p>
          <w:p>
            <w:pPr>
              <w:pStyle w:val="style157"/>
              <w:rPr/>
            </w:pPr>
            <w:r>
              <w:t>T</w:t>
            </w:r>
            <w:r>
              <w:rPr>
                <w:vertAlign w:val="subscript"/>
              </w:rPr>
              <w:t>1</w:t>
            </w:r>
            <w:r>
              <w:t xml:space="preserve"> = 20 + 273 + 293 K</w:t>
            </w:r>
          </w:p>
          <w:p>
            <w:pPr>
              <w:pStyle w:val="style157"/>
              <w:rPr/>
            </w:pPr>
            <w:r>
              <w:t>T</w:t>
            </w:r>
            <w:r>
              <w:rPr>
                <w:vertAlign w:val="subscript"/>
              </w:rPr>
              <w:t>2</w:t>
            </w:r>
            <w:r>
              <w:t xml:space="preserve"> = 37 + 273 =310 K</w:t>
            </w:r>
          </w:p>
          <w:p>
            <w:pPr>
              <w:pStyle w:val="style157"/>
              <w:rPr/>
            </w:pPr>
            <w:r>
              <w:t>3. Calculate the new volume:</w:t>
            </w:r>
          </w:p>
          <w:p>
            <w:pPr>
              <w:pStyle w:val="style157"/>
              <w:rPr/>
            </w:pPr>
            <w:r>
              <w:rPr>
                <w:noProof/>
                <w:lang w:eastAsia="en-US"/>
              </w:rPr>
              <w:drawing>
                <wp:inline distL="0" distT="0" distB="0" distR="0">
                  <wp:extent cx="2750289" cy="447016"/>
                  <wp:effectExtent l="0" t="0" r="0" b="0"/>
                  <wp:docPr id="1370" name="Picture 589" descr="Description: https://www.chem.wisc.edu/deptfiles/genchem/sstutorial/Text9/Tx95/ex9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5" name="Picture 589"/>
                          <pic:cNvPicPr/>
                        </pic:nvPicPr>
                        <pic:blipFill>
                          <a:blip r:embed="rId173" cstate="print"/>
                          <a:srcRect l="0" t="0" r="0" b="0"/>
                          <a:stretch/>
                        </pic:blipFill>
                        <pic:spPr>
                          <a:xfrm rot="0">
                            <a:off x="0" y="0"/>
                            <a:ext cx="2750289" cy="447016"/>
                          </a:xfrm>
                          <a:prstGeom prst="rect"/>
                          <a:ln>
                            <a:noFill/>
                          </a:ln>
                        </pic:spPr>
                      </pic:pic>
                    </a:graphicData>
                  </a:graphic>
                </wp:inline>
              </w:drawing>
            </w:r>
          </w:p>
          <w:p>
            <w:pPr>
              <w:pStyle w:val="style157"/>
              <w:rPr/>
            </w:pPr>
            <w:r>
              <w:t>4. Is the answer reasonable? This volume is larger than the original volume, as was predicted from the increase in temperature. The answer is thus reasonable.</w:t>
            </w:r>
          </w:p>
        </w:tc>
      </w:tr>
    </w:tbl>
    <w:p>
      <w:pPr>
        <w:pStyle w:val="style157"/>
        <w:rPr/>
      </w:pPr>
      <w:r>
        <w:br/>
      </w:r>
    </w:p>
    <w:p>
      <w:pPr>
        <w:pStyle w:val="style157"/>
        <w:rPr/>
      </w:pPr>
      <w:r>
        <w:rPr>
          <w:b/>
        </w:rPr>
        <w:t xml:space="preserve">The Combined Gas Law </w:t>
      </w:r>
      <w:r>
        <w:rPr>
          <w:b/>
        </w:rPr>
        <w:br/>
      </w:r>
      <w:r>
        <w:t>Frequently, a gas sample is subjected to changes in both temperature and pressure. In such cases, the Boyle's Law and Charles' Law equations can be combined into a single equation, representing the Combined Gas Law, which states: The volume of a gas sample changes inversely with its pressure and directly with its Kelvin temperature.</w:t>
      </w:r>
    </w:p>
    <w:tbl>
      <w:tblPr>
        <w:tblW w:w="0" w:type="auto"/>
        <w:tblCellSpacing w:w="15" w:type="dxa"/>
        <w:tblLayout w:type="fixed"/>
        <w:tblLook w:val="04A0" w:firstRow="1" w:lastRow="0" w:firstColumn="1" w:lastColumn="0" w:noHBand="0" w:noVBand="1"/>
      </w:tblPr>
      <w:tblGrid>
        <w:gridCol w:w="146"/>
        <w:gridCol w:w="264"/>
        <w:gridCol w:w="183"/>
        <w:gridCol w:w="524"/>
        <w:gridCol w:w="353"/>
        <w:gridCol w:w="588"/>
        <w:gridCol w:w="353"/>
        <w:gridCol w:w="353"/>
        <w:gridCol w:w="588"/>
      </w:tblGrid>
      <w:tr>
        <w:trPr>
          <w:trHeight w:val="1043" w:hRule="atLeast"/>
          <w:tblCellSpacing w:w="15" w:type="dxa"/>
        </w:trPr>
        <w:tc>
          <w:tcPr>
            <w:tcW w:w="101" w:type="dxa"/>
            <w:tcBorders/>
            <w:tcMar>
              <w:top w:w="15" w:type="dxa"/>
              <w:left w:w="15" w:type="dxa"/>
              <w:bottom w:w="15" w:type="dxa"/>
              <w:right w:w="15" w:type="dxa"/>
            </w:tcMar>
            <w:vAlign w:val="center"/>
            <w:hideMark/>
          </w:tcPr>
          <w:p>
            <w:pPr>
              <w:pStyle w:val="style157"/>
              <w:rPr/>
            </w:pPr>
            <w:r>
              <w:t> </w:t>
            </w:r>
          </w:p>
        </w:tc>
        <w:tc>
          <w:tcPr>
            <w:tcW w:w="234" w:type="dxa"/>
            <w:tcBorders/>
            <w:tcMar>
              <w:top w:w="15" w:type="dxa"/>
              <w:left w:w="15" w:type="dxa"/>
              <w:bottom w:w="15" w:type="dxa"/>
              <w:right w:w="15" w:type="dxa"/>
            </w:tcMar>
            <w:vAlign w:val="center"/>
            <w:hideMark/>
          </w:tcPr>
          <w:p>
            <w:pPr>
              <w:pStyle w:val="style157"/>
              <w:rPr/>
            </w:pPr>
            <w:r>
              <w:t>V</w:t>
            </w:r>
            <w:r>
              <w:rPr>
                <w:vertAlign w:val="subscript"/>
              </w:rPr>
              <w:t>2</w:t>
            </w:r>
          </w:p>
        </w:tc>
        <w:tc>
          <w:tcPr>
            <w:tcW w:w="153" w:type="dxa"/>
            <w:tcBorders/>
            <w:tcMar>
              <w:top w:w="15" w:type="dxa"/>
              <w:left w:w="15" w:type="dxa"/>
              <w:bottom w:w="15" w:type="dxa"/>
              <w:right w:w="15" w:type="dxa"/>
            </w:tcMar>
            <w:vAlign w:val="center"/>
            <w:hideMark/>
          </w:tcPr>
          <w:p>
            <w:pPr>
              <w:pStyle w:val="style157"/>
              <w:rPr/>
            </w:pPr>
            <w:r>
              <w:t>=</w:t>
            </w:r>
          </w:p>
        </w:tc>
        <w:tc>
          <w:tcPr>
            <w:tcW w:w="494" w:type="dxa"/>
            <w:tcBorders/>
            <w:tcMar>
              <w:top w:w="15" w:type="dxa"/>
              <w:left w:w="15" w:type="dxa"/>
              <w:bottom w:w="15" w:type="dxa"/>
              <w:right w:w="15" w:type="dxa"/>
            </w:tcMar>
            <w:vAlign w:val="center"/>
            <w:hideMark/>
          </w:tcPr>
          <w:p>
            <w:pPr>
              <w:pStyle w:val="style157"/>
              <w:rPr/>
            </w:pPr>
            <w:r>
              <w:t>V</w:t>
            </w:r>
            <w:r>
              <w:rPr>
                <w:vertAlign w:val="subscript"/>
              </w:rPr>
              <w:t>1</w:t>
            </w:r>
          </w:p>
        </w:tc>
        <w:tc>
          <w:tcPr>
            <w:tcW w:w="323" w:type="dxa"/>
            <w:tcBorders/>
            <w:tcMar>
              <w:top w:w="15" w:type="dxa"/>
              <w:left w:w="15" w:type="dxa"/>
              <w:bottom w:w="15" w:type="dxa"/>
              <w:right w:w="15" w:type="dxa"/>
            </w:tcMar>
            <w:vAlign w:val="center"/>
            <w:hideMark/>
          </w:tcPr>
          <w:p>
            <w:pPr>
              <w:pStyle w:val="style157"/>
              <w:rPr/>
            </w:pPr>
            <w:r>
              <w:t xml:space="preserve">X </w:t>
            </w:r>
          </w:p>
        </w:tc>
        <w:tc>
          <w:tcPr>
            <w:tcW w:w="558" w:type="dxa"/>
            <w:tcBorders/>
            <w:tcMar>
              <w:top w:w="15" w:type="dxa"/>
              <w:left w:w="15" w:type="dxa"/>
              <w:bottom w:w="15" w:type="dxa"/>
              <w:right w:w="15" w:type="dxa"/>
            </w:tcMar>
            <w:vAlign w:val="center"/>
            <w:hideMark/>
          </w:tcPr>
          <w:p>
            <w:pPr>
              <w:pStyle w:val="style157"/>
              <w:rPr/>
            </w:pPr>
            <w:r>
              <w:t>T</w:t>
            </w:r>
            <w:r>
              <w:rPr>
                <w:vertAlign w:val="subscript"/>
              </w:rPr>
              <w:t>2</w:t>
            </w:r>
          </w:p>
          <w:p>
            <w:pPr>
              <w:pStyle w:val="style157"/>
              <w:rPr/>
            </w:pPr>
            <w:r>
              <w:rPr/>
              <w:pict>
                <v:rect id="1371" fillcolor="#a0a0a0" stroked="f" style="margin-left:0.0pt;margin-top:0.0pt;width:468.0pt;height:0.75pt;mso-wrap-distance-left:0.0pt;mso-wrap-distance-right:0.0pt;visibility:visible;" o:hr="t" o:hralign="center" o:hrnoshade="t" o:hrstd="t">
                  <v:stroke on="f"/>
                  <v:fill/>
                </v:rect>
              </w:pict>
            </w:r>
          </w:p>
          <w:p>
            <w:pPr>
              <w:pStyle w:val="style157"/>
              <w:rPr/>
            </w:pPr>
            <w:r>
              <w:t>T</w:t>
            </w:r>
            <w:r>
              <w:rPr>
                <w:vertAlign w:val="subscript"/>
              </w:rPr>
              <w:t>1</w:t>
            </w:r>
          </w:p>
        </w:tc>
        <w:tc>
          <w:tcPr>
            <w:tcW w:w="323" w:type="dxa"/>
            <w:tcBorders/>
            <w:tcMar>
              <w:top w:w="15" w:type="dxa"/>
              <w:left w:w="15" w:type="dxa"/>
              <w:bottom w:w="15" w:type="dxa"/>
              <w:right w:w="15" w:type="dxa"/>
            </w:tcMar>
            <w:vAlign w:val="center"/>
            <w:hideMark/>
          </w:tcPr>
          <w:p>
            <w:pPr>
              <w:pStyle w:val="style157"/>
              <w:rPr/>
            </w:pPr>
            <w:r>
              <w:t xml:space="preserve">   </w:t>
            </w:r>
            <w:r>
              <w:t xml:space="preserve">X </w:t>
            </w:r>
          </w:p>
        </w:tc>
        <w:tc>
          <w:tcPr>
            <w:tcW w:w="323" w:type="dxa"/>
            <w:tcBorders/>
            <w:tcMar>
              <w:top w:w="15" w:type="dxa"/>
              <w:left w:w="15" w:type="dxa"/>
              <w:bottom w:w="15" w:type="dxa"/>
              <w:right w:w="15" w:type="dxa"/>
            </w:tcMar>
            <w:vAlign w:val="center"/>
            <w:hideMark/>
          </w:tcPr>
          <w:p>
            <w:pPr>
              <w:pStyle w:val="style157"/>
              <w:rPr/>
            </w:pPr>
          </w:p>
        </w:tc>
        <w:tc>
          <w:tcPr>
            <w:tcW w:w="543" w:type="dxa"/>
            <w:tcBorders/>
            <w:tcMar>
              <w:top w:w="15" w:type="dxa"/>
              <w:left w:w="15" w:type="dxa"/>
              <w:bottom w:w="15" w:type="dxa"/>
              <w:right w:w="15" w:type="dxa"/>
            </w:tcMar>
            <w:vAlign w:val="center"/>
            <w:hideMark/>
          </w:tcPr>
          <w:p>
            <w:pPr>
              <w:pStyle w:val="style157"/>
              <w:rPr/>
            </w:pPr>
            <w:r>
              <w:t>P</w:t>
            </w:r>
            <w:r>
              <w:rPr>
                <w:vertAlign w:val="subscript"/>
              </w:rPr>
              <w:t>1</w:t>
            </w:r>
          </w:p>
          <w:p>
            <w:pPr>
              <w:pStyle w:val="style157"/>
              <w:rPr/>
            </w:pPr>
            <w:r>
              <w:rPr/>
              <w:pict>
                <v:rect id="1372" fillcolor="#a0a0a0" stroked="f" style="margin-left:0.0pt;margin-top:0.0pt;width:468.0pt;height:0.75pt;mso-wrap-distance-left:0.0pt;mso-wrap-distance-right:0.0pt;visibility:visible;" o:hr="t" o:hralign="center" o:hrnoshade="t" o:hrstd="t">
                  <v:stroke on="f"/>
                  <v:fill/>
                </v:rect>
              </w:pict>
            </w:r>
          </w:p>
          <w:p>
            <w:pPr>
              <w:pStyle w:val="style157"/>
              <w:rPr/>
            </w:pPr>
            <w:r>
              <w:t>P</w:t>
            </w:r>
            <w:r>
              <w:rPr>
                <w:vertAlign w:val="subscript"/>
              </w:rPr>
              <w:t>2</w:t>
            </w:r>
          </w:p>
        </w:tc>
      </w:tr>
    </w:tbl>
    <w:p>
      <w:pPr>
        <w:pStyle w:val="style157"/>
        <w:rPr/>
      </w:pPr>
      <w:r>
        <w:br/>
      </w:r>
      <w:r>
        <w:t>As before, V</w:t>
      </w:r>
      <w:r>
        <w:rPr>
          <w:vertAlign w:val="subscript"/>
        </w:rPr>
        <w:t>1</w:t>
      </w:r>
      <w:r>
        <w:t xml:space="preserve"> , P</w:t>
      </w:r>
      <w:r>
        <w:rPr>
          <w:vertAlign w:val="subscript"/>
        </w:rPr>
        <w:t>1</w:t>
      </w:r>
      <w:r>
        <w:t xml:space="preserve"> , and T</w:t>
      </w:r>
      <w:r>
        <w:rPr>
          <w:vertAlign w:val="subscript"/>
        </w:rPr>
        <w:t>1</w:t>
      </w:r>
      <w:r>
        <w:t xml:space="preserve"> are the initial conditions, and V</w:t>
      </w:r>
      <w:r>
        <w:rPr>
          <w:vertAlign w:val="subscript"/>
        </w:rPr>
        <w:t>2</w:t>
      </w:r>
      <w:r>
        <w:t xml:space="preserve"> , P</w:t>
      </w:r>
      <w:r>
        <w:rPr>
          <w:vertAlign w:val="subscript"/>
        </w:rPr>
        <w:t>2</w:t>
      </w:r>
      <w:r>
        <w:t>, and T</w:t>
      </w:r>
      <w:r>
        <w:rPr>
          <w:vertAlign w:val="subscript"/>
        </w:rPr>
        <w:t>2</w:t>
      </w:r>
      <w:r>
        <w:t xml:space="preserve"> are the final conditions. The Combined Gas Law equation can be rearranged to another frequently used form: </w:t>
      </w:r>
    </w:p>
    <w:p>
      <w:pPr>
        <w:pStyle w:val="style157"/>
        <w:rPr/>
      </w:pPr>
    </w:p>
    <w:tbl>
      <w:tblPr>
        <w:tblW w:w="0" w:type="auto"/>
        <w:tblCellSpacing w:w="15" w:type="dxa"/>
        <w:tblLayout w:type="fixed"/>
        <w:tblLook w:val="04A0" w:firstRow="1" w:lastRow="0" w:firstColumn="1" w:lastColumn="0" w:noHBand="0" w:noVBand="1"/>
      </w:tblPr>
      <w:tblGrid>
        <w:gridCol w:w="112"/>
        <w:gridCol w:w="563"/>
        <w:gridCol w:w="270"/>
        <w:gridCol w:w="540"/>
      </w:tblGrid>
      <w:tr>
        <w:trPr>
          <w:tblCellSpacing w:w="15" w:type="dxa"/>
        </w:trPr>
        <w:tc>
          <w:tcPr>
            <w:tcW w:w="67" w:type="dxa"/>
            <w:tcBorders/>
            <w:tcMar>
              <w:top w:w="15" w:type="dxa"/>
              <w:left w:w="15" w:type="dxa"/>
              <w:bottom w:w="15" w:type="dxa"/>
              <w:right w:w="15" w:type="dxa"/>
            </w:tcMar>
            <w:vAlign w:val="center"/>
            <w:hideMark/>
          </w:tcPr>
          <w:p>
            <w:pPr>
              <w:pStyle w:val="style157"/>
              <w:rPr/>
            </w:pPr>
            <w:r>
              <w:t> </w:t>
            </w:r>
          </w:p>
        </w:tc>
        <w:tc>
          <w:tcPr>
            <w:tcW w:w="533" w:type="dxa"/>
            <w:tcBorders/>
            <w:tcMar>
              <w:top w:w="15" w:type="dxa"/>
              <w:left w:w="15" w:type="dxa"/>
              <w:bottom w:w="15" w:type="dxa"/>
              <w:right w:w="15" w:type="dxa"/>
            </w:tcMar>
            <w:vAlign w:val="center"/>
            <w:hideMark/>
          </w:tcPr>
          <w:p>
            <w:pPr>
              <w:pStyle w:val="style157"/>
              <w:rPr/>
            </w:pPr>
            <w:r>
              <w:t>P</w:t>
            </w:r>
            <w:r>
              <w:rPr>
                <w:vertAlign w:val="subscript"/>
              </w:rPr>
              <w:t>1</w:t>
            </w:r>
            <w:r>
              <w:t>V</w:t>
            </w:r>
            <w:r>
              <w:rPr>
                <w:vertAlign w:val="subscript"/>
              </w:rPr>
              <w:t>1</w:t>
            </w:r>
          </w:p>
          <w:p>
            <w:pPr>
              <w:pStyle w:val="style157"/>
              <w:rPr/>
            </w:pPr>
            <w:r>
              <w:rPr/>
              <w:pict>
                <v:rect id="1373" fillcolor="#a0a0a0" stroked="f" style="margin-left:0.0pt;margin-top:0.0pt;width:468.0pt;height:0.75pt;mso-wrap-distance-left:0.0pt;mso-wrap-distance-right:0.0pt;visibility:visible;" o:hr="t" o:hralign="center" o:hrnoshade="t" o:hrstd="t">
                  <v:stroke on="f"/>
                  <v:fill/>
                </v:rect>
              </w:pict>
            </w:r>
          </w:p>
          <w:p>
            <w:pPr>
              <w:pStyle w:val="style157"/>
              <w:rPr/>
            </w:pPr>
            <w:r>
              <w:t>T</w:t>
            </w:r>
            <w:r>
              <w:rPr>
                <w:vertAlign w:val="subscript"/>
              </w:rPr>
              <w:t>1</w:t>
            </w:r>
          </w:p>
        </w:tc>
        <w:tc>
          <w:tcPr>
            <w:tcW w:w="240" w:type="dxa"/>
            <w:tcBorders/>
            <w:tcMar>
              <w:top w:w="15" w:type="dxa"/>
              <w:left w:w="15" w:type="dxa"/>
              <w:bottom w:w="15" w:type="dxa"/>
              <w:right w:w="15" w:type="dxa"/>
            </w:tcMar>
            <w:vAlign w:val="center"/>
            <w:hideMark/>
          </w:tcPr>
          <w:p>
            <w:pPr>
              <w:pStyle w:val="style157"/>
              <w:rPr/>
            </w:pPr>
            <w:r>
              <w:t xml:space="preserve">= </w:t>
            </w:r>
          </w:p>
        </w:tc>
        <w:tc>
          <w:tcPr>
            <w:tcW w:w="495" w:type="dxa"/>
            <w:tcBorders/>
            <w:tcMar>
              <w:top w:w="15" w:type="dxa"/>
              <w:left w:w="15" w:type="dxa"/>
              <w:bottom w:w="15" w:type="dxa"/>
              <w:right w:w="15" w:type="dxa"/>
            </w:tcMar>
            <w:vAlign w:val="center"/>
            <w:hideMark/>
          </w:tcPr>
          <w:p>
            <w:pPr>
              <w:pStyle w:val="style157"/>
              <w:rPr/>
            </w:pPr>
            <w:r>
              <w:t>P</w:t>
            </w:r>
            <w:r>
              <w:rPr>
                <w:vertAlign w:val="subscript"/>
              </w:rPr>
              <w:t>2</w:t>
            </w:r>
            <w:r>
              <w:t>V</w:t>
            </w:r>
            <w:r>
              <w:rPr>
                <w:vertAlign w:val="subscript"/>
              </w:rPr>
              <w:t>2</w:t>
            </w:r>
          </w:p>
          <w:p>
            <w:pPr>
              <w:pStyle w:val="style157"/>
              <w:rPr/>
            </w:pPr>
            <w:r>
              <w:rPr/>
              <w:pict>
                <v:rect id="1374" fillcolor="#a0a0a0" stroked="f" style="margin-left:0.0pt;margin-top:0.0pt;width:468.0pt;height:0.75pt;mso-wrap-distance-left:0.0pt;mso-wrap-distance-right:0.0pt;visibility:visible;" o:hr="t" o:hralign="center" o:hrnoshade="t" o:hrstd="t">
                  <v:stroke on="f"/>
                  <v:fill/>
                </v:rect>
              </w:pict>
            </w:r>
          </w:p>
          <w:p>
            <w:pPr>
              <w:pStyle w:val="style157"/>
              <w:rPr/>
            </w:pPr>
            <w:r>
              <w:t>T</w:t>
            </w:r>
            <w:r>
              <w:rPr>
                <w:vertAlign w:val="subscript"/>
              </w:rPr>
              <w:t>2</w:t>
            </w:r>
          </w:p>
        </w:tc>
      </w:tr>
    </w:tbl>
    <w:p>
      <w:pPr>
        <w:pStyle w:val="style157"/>
        <w:rPr/>
      </w:pPr>
    </w:p>
    <w:tbl>
      <w:tblPr>
        <w:tblW w:w="9420" w:type="dxa"/>
        <w:tblCellSpacing w:w="15" w:type="dxa"/>
        <w:tblBorders>
          <w:top w:val="outset" w:sz="12" w:space="0" w:color="auto"/>
          <w:left w:val="outset" w:sz="12" w:space="0" w:color="auto"/>
          <w:bottom w:val="outset" w:sz="12" w:space="0" w:color="auto"/>
          <w:right w:val="outset" w:sz="12" w:space="0" w:color="auto"/>
        </w:tblBorders>
        <w:shd w:val="clear" w:color="auto" w:fill="e4dcd3"/>
        <w:tblLayout w:type="fixed"/>
        <w:tblLook w:val="04A0" w:firstRow="1" w:lastRow="0" w:firstColumn="1" w:lastColumn="0" w:noHBand="0" w:noVBand="1"/>
      </w:tblPr>
      <w:tblGrid>
        <w:gridCol w:w="9420"/>
      </w:tblGrid>
      <w:tr>
        <w:trPr>
          <w:tblCellSpacing w:w="15" w:type="dxa"/>
        </w:trPr>
        <w:tc>
          <w:tcPr>
            <w:tcW w:w="9360" w:type="dxa"/>
            <w:tcBorders>
              <w:top w:val="outset" w:sz="6" w:space="0" w:color="auto"/>
              <w:left w:val="outset" w:sz="6" w:space="0" w:color="auto"/>
              <w:bottom w:val="outset" w:sz="6" w:space="0" w:color="auto"/>
              <w:right w:val="outset" w:sz="6" w:space="0" w:color="auto"/>
            </w:tcBorders>
            <w:shd w:val="clear" w:color="auto" w:fill="e4dcd3"/>
            <w:tcMar>
              <w:top w:w="15" w:type="dxa"/>
              <w:left w:w="15" w:type="dxa"/>
              <w:bottom w:w="15" w:type="dxa"/>
              <w:right w:w="15" w:type="dxa"/>
            </w:tcMar>
            <w:vAlign w:val="center"/>
            <w:hideMark/>
          </w:tcPr>
          <w:p>
            <w:pPr>
              <w:pStyle w:val="style157"/>
              <w:rPr>
                <w:b/>
              </w:rPr>
            </w:pPr>
            <w:r>
              <w:rPr>
                <w:b/>
              </w:rPr>
              <w:t>Example 3:</w:t>
            </w:r>
          </w:p>
          <w:p>
            <w:pPr>
              <w:pStyle w:val="style157"/>
              <w:rPr/>
            </w:pPr>
            <w:r>
              <w:t>A gas sample occupies a volume of 2.5 L at 10°C and 0.95 atm. What is its volume at 25°C and 0.75 atm?</w:t>
            </w:r>
          </w:p>
          <w:p>
            <w:pPr>
              <w:pStyle w:val="style157"/>
              <w:rPr/>
            </w:pPr>
            <w:r>
              <w:t>Solution</w:t>
            </w:r>
          </w:p>
          <w:tbl>
            <w:tblPr>
              <w:tblW w:w="27852" w:type="dxa"/>
              <w:tblCellSpacing w:w="15" w:type="dxa"/>
              <w:tblBorders>
                <w:top w:val="outset" w:sz="6" w:space="0" w:color="auto"/>
                <w:left w:val="outset" w:sz="6" w:space="0" w:color="auto"/>
                <w:bottom w:val="outset" w:sz="6" w:space="0" w:color="auto"/>
                <w:right w:val="outset" w:sz="6" w:space="0" w:color="auto"/>
              </w:tblBorders>
              <w:tblLayout w:type="fixed"/>
              <w:tblLook w:val="04A0" w:firstRow="1" w:lastRow="0" w:firstColumn="1" w:lastColumn="0" w:noHBand="0" w:noVBand="1"/>
            </w:tblPr>
            <w:tblGrid>
              <w:gridCol w:w="7282"/>
              <w:gridCol w:w="10719"/>
              <w:gridCol w:w="9851"/>
            </w:tblGrid>
            <w:tr>
              <w:trPr>
                <w:tblCellSpacing w:w="15" w:type="dxa"/>
              </w:trPr>
              <w:tc>
                <w:tcPr>
                  <w:tcW w:w="723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p>
              </w:tc>
              <w:tc>
                <w:tcPr>
                  <w:tcW w:w="1068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Initial Conditions</w:t>
                  </w:r>
                </w:p>
              </w:tc>
              <w:tc>
                <w:tcPr>
                  <w:tcW w:w="980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Final Conditions</w:t>
                  </w:r>
                </w:p>
              </w:tc>
            </w:tr>
            <w:tr>
              <w:tblPrEx/>
              <w:trPr>
                <w:tblCellSpacing w:w="15" w:type="dxa"/>
              </w:trPr>
              <w:tc>
                <w:tcPr>
                  <w:tcW w:w="723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volume</w:t>
                  </w:r>
                </w:p>
              </w:tc>
              <w:tc>
                <w:tcPr>
                  <w:tcW w:w="1068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w:t>
                  </w:r>
                  <w:r>
                    <w:rPr>
                      <w:vertAlign w:val="subscript"/>
                    </w:rPr>
                    <w:t>1</w:t>
                  </w:r>
                  <w:r>
                    <w:t xml:space="preserve"> = 2.5 L</w:t>
                  </w:r>
                </w:p>
              </w:tc>
              <w:tc>
                <w:tcPr>
                  <w:tcW w:w="980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w:t>
                  </w:r>
                  <w:r>
                    <w:rPr>
                      <w:vertAlign w:val="subscript"/>
                    </w:rPr>
                    <w:t>2</w:t>
                  </w:r>
                  <w:r>
                    <w:t xml:space="preserve"> = ?</w:t>
                  </w:r>
                </w:p>
              </w:tc>
            </w:tr>
            <w:tr>
              <w:tblPrEx/>
              <w:trPr>
                <w:tblCellSpacing w:w="15" w:type="dxa"/>
              </w:trPr>
              <w:tc>
                <w:tcPr>
                  <w:tcW w:w="723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pressure</w:t>
                  </w:r>
                </w:p>
              </w:tc>
              <w:tc>
                <w:tcPr>
                  <w:tcW w:w="1068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P</w:t>
                  </w:r>
                  <w:r>
                    <w:rPr>
                      <w:vertAlign w:val="subscript"/>
                    </w:rPr>
                    <w:t>1</w:t>
                  </w:r>
                  <w:r>
                    <w:t xml:space="preserve"> = 0.95 atm</w:t>
                  </w:r>
                </w:p>
              </w:tc>
              <w:tc>
                <w:tcPr>
                  <w:tcW w:w="980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P</w:t>
                  </w:r>
                  <w:r>
                    <w:rPr>
                      <w:vertAlign w:val="subscript"/>
                    </w:rPr>
                    <w:t>2</w:t>
                  </w:r>
                  <w:r>
                    <w:t xml:space="preserve"> = 0.75 atm</w:t>
                  </w:r>
                </w:p>
              </w:tc>
            </w:tr>
            <w:tr>
              <w:tblPrEx/>
              <w:trPr>
                <w:tblCellSpacing w:w="15" w:type="dxa"/>
              </w:trPr>
              <w:tc>
                <w:tcPr>
                  <w:tcW w:w="723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temperature</w:t>
                  </w:r>
                </w:p>
              </w:tc>
              <w:tc>
                <w:tcPr>
                  <w:tcW w:w="1068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T</w:t>
                  </w:r>
                  <w:r>
                    <w:rPr>
                      <w:vertAlign w:val="subscript"/>
                    </w:rPr>
                    <w:t>1</w:t>
                  </w:r>
                  <w:r>
                    <w:t xml:space="preserve"> = 10°C = 283 K</w:t>
                  </w:r>
                </w:p>
              </w:tc>
              <w:tc>
                <w:tcPr>
                  <w:tcW w:w="980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T</w:t>
                  </w:r>
                  <w:r>
                    <w:rPr>
                      <w:vertAlign w:val="subscript"/>
                    </w:rPr>
                    <w:t>2</w:t>
                  </w:r>
                  <w:r>
                    <w:t xml:space="preserve"> =25°C = 298 K</w:t>
                  </w:r>
                </w:p>
              </w:tc>
            </w:tr>
          </w:tbl>
          <w:p>
            <w:pPr>
              <w:pStyle w:val="style157"/>
              <w:rPr/>
            </w:pPr>
            <w:r>
              <w:t>Check that P</w:t>
            </w:r>
            <w:r>
              <w:rPr>
                <w:vertAlign w:val="subscript"/>
              </w:rPr>
              <w:t xml:space="preserve">1 </w:t>
            </w:r>
            <w:r>
              <w:t>and P</w:t>
            </w:r>
            <w:r>
              <w:rPr>
                <w:vertAlign w:val="subscript"/>
              </w:rPr>
              <w:t>2</w:t>
            </w:r>
            <w:r>
              <w:t xml:space="preserve"> are measured in the same units and that both temperatures have been changed to Kelvin. Substitute in the equation:</w:t>
            </w:r>
          </w:p>
          <w:p>
            <w:pPr>
              <w:pStyle w:val="style157"/>
              <w:rPr/>
            </w:pPr>
            <w:r>
              <w:rPr>
                <w:noProof/>
                <w:lang w:eastAsia="en-US"/>
              </w:rPr>
              <w:drawing>
                <wp:inline distL="0" distT="0" distB="0" distR="0">
                  <wp:extent cx="3292019" cy="361507"/>
                  <wp:effectExtent l="0" t="0" r="0" b="635"/>
                  <wp:docPr id="1375" name="Picture 587" descr="Description: https://www.chem.wisc.edu/deptfiles/genchem/sstutorial/Text9/Tx95/ex94.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6" name="Picture 587"/>
                          <pic:cNvPicPr/>
                        </pic:nvPicPr>
                        <pic:blipFill>
                          <a:blip r:embed="rId174" cstate="print"/>
                          <a:srcRect l="0" t="0" r="0" b="0"/>
                          <a:stretch/>
                        </pic:blipFill>
                        <pic:spPr>
                          <a:xfrm rot="0">
                            <a:off x="0" y="0"/>
                            <a:ext cx="3292019" cy="361507"/>
                          </a:xfrm>
                          <a:prstGeom prst="rect"/>
                          <a:ln>
                            <a:noFill/>
                          </a:ln>
                        </pic:spPr>
                      </pic:pic>
                    </a:graphicData>
                  </a:graphic>
                </wp:inline>
              </w:drawing>
            </w:r>
          </w:p>
          <w:p>
            <w:pPr>
              <w:pStyle w:val="style157"/>
              <w:rPr/>
            </w:pPr>
            <w:r>
              <w:t xml:space="preserve">Solving this equation we get: </w:t>
            </w:r>
            <w:r>
              <w:br/>
            </w:r>
            <w:r>
              <w:rPr>
                <w:noProof/>
                <w:lang w:eastAsia="en-US"/>
              </w:rPr>
              <w:drawing>
                <wp:inline distL="0" distT="0" distB="0" distR="0">
                  <wp:extent cx="2381693" cy="389861"/>
                  <wp:effectExtent l="0" t="0" r="0" b="0"/>
                  <wp:docPr id="1376" name="Picture 586" descr="Description: https://www.chem.wisc.edu/deptfiles/genchem/sstutorial/Text9/Tx95/ex94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7" name="Picture 586"/>
                          <pic:cNvPicPr/>
                        </pic:nvPicPr>
                        <pic:blipFill>
                          <a:blip r:embed="rId175" cstate="print"/>
                          <a:srcRect l="0" t="0" r="0" b="0"/>
                          <a:stretch/>
                        </pic:blipFill>
                        <pic:spPr>
                          <a:xfrm rot="0">
                            <a:off x="0" y="0"/>
                            <a:ext cx="2381693" cy="389861"/>
                          </a:xfrm>
                          <a:prstGeom prst="rect"/>
                          <a:ln>
                            <a:noFill/>
                          </a:ln>
                        </pic:spPr>
                      </pic:pic>
                    </a:graphicData>
                  </a:graphic>
                </wp:inline>
              </w:drawing>
            </w:r>
          </w:p>
          <w:p>
            <w:pPr>
              <w:pStyle w:val="style157"/>
              <w:rPr/>
            </w:pPr>
            <w:r>
              <w:t>This answer is reasonable. Both the pressure change (lower) and the temperature change (higher) would cause an increased volume.</w:t>
            </w:r>
          </w:p>
        </w:tc>
      </w:tr>
    </w:tbl>
    <w:p>
      <w:pPr>
        <w:pStyle w:val="style157"/>
        <w:rPr/>
      </w:pPr>
      <w:r>
        <w:t xml:space="preserve">  </w:t>
      </w:r>
    </w:p>
    <w:p>
      <w:pPr>
        <w:pStyle w:val="style157"/>
        <w:rPr/>
      </w:pPr>
    </w:p>
    <w:tbl>
      <w:tblPr>
        <w:tblW w:w="6000" w:type="dxa"/>
        <w:tblCellSpacing w:w="15" w:type="dxa"/>
        <w:tblBorders>
          <w:top w:val="outset" w:sz="12" w:space="0" w:color="auto"/>
          <w:left w:val="outset" w:sz="12" w:space="0" w:color="auto"/>
          <w:bottom w:val="outset" w:sz="12" w:space="0" w:color="auto"/>
          <w:right w:val="outset" w:sz="12" w:space="0" w:color="auto"/>
        </w:tblBorders>
        <w:shd w:val="clear" w:color="auto" w:fill="e4dcd3"/>
        <w:tblLayout w:type="fixed"/>
        <w:tblLook w:val="04A0" w:firstRow="1" w:lastRow="0" w:firstColumn="1" w:lastColumn="0" w:noHBand="0" w:noVBand="1"/>
      </w:tblPr>
      <w:tblGrid>
        <w:gridCol w:w="6000"/>
      </w:tblGrid>
      <w:tr>
        <w:trPr>
          <w:tblCellSpacing w:w="15" w:type="dxa"/>
        </w:trPr>
        <w:tc>
          <w:tcPr>
            <w:tcW w:w="5940" w:type="dxa"/>
            <w:tcBorders>
              <w:top w:val="outset" w:sz="6" w:space="0" w:color="auto"/>
              <w:left w:val="outset" w:sz="6" w:space="0" w:color="auto"/>
              <w:bottom w:val="outset" w:sz="6" w:space="0" w:color="auto"/>
              <w:right w:val="outset" w:sz="6" w:space="0" w:color="auto"/>
            </w:tcBorders>
            <w:shd w:val="clear" w:color="auto" w:fill="e4dcd3"/>
            <w:tcMar>
              <w:top w:w="15" w:type="dxa"/>
              <w:left w:w="15" w:type="dxa"/>
              <w:bottom w:w="15" w:type="dxa"/>
              <w:right w:w="15" w:type="dxa"/>
            </w:tcMar>
            <w:vAlign w:val="center"/>
            <w:hideMark/>
          </w:tcPr>
          <w:p>
            <w:pPr>
              <w:pStyle w:val="style157"/>
              <w:rPr>
                <w:b/>
              </w:rPr>
            </w:pPr>
            <w:r>
              <w:rPr>
                <w:b/>
              </w:rPr>
              <w:t>Example 4:</w:t>
            </w:r>
          </w:p>
          <w:p>
            <w:pPr>
              <w:pStyle w:val="style157"/>
              <w:rPr/>
            </w:pPr>
            <w:r>
              <w:t>A ga</w:t>
            </w:r>
            <w:r>
              <w:t xml:space="preserve">s sample originally occupies a </w:t>
            </w:r>
            <w:r>
              <w:t>volume of 0.546 L at 745 mm Hg and 95 °C. What pressure will be needed to contain the sample in 155 mL at 25 °C?</w:t>
            </w:r>
          </w:p>
          <w:p>
            <w:pPr>
              <w:pStyle w:val="style157"/>
              <w:rPr/>
            </w:pPr>
            <w:r>
              <w:t>Solution</w:t>
            </w:r>
          </w:p>
          <w:tbl>
            <w:tblPr>
              <w:tblW w:w="13878" w:type="dxa"/>
              <w:tblCellSpacing w:w="15" w:type="dxa"/>
              <w:tblBorders>
                <w:top w:val="outset" w:sz="6" w:space="0" w:color="auto"/>
                <w:left w:val="outset" w:sz="6" w:space="0" w:color="auto"/>
                <w:bottom w:val="outset" w:sz="6" w:space="0" w:color="auto"/>
                <w:right w:val="outset" w:sz="6" w:space="0" w:color="auto"/>
              </w:tblBorders>
              <w:tblLayout w:type="fixed"/>
              <w:tblLook w:val="04A0" w:firstRow="1" w:lastRow="0" w:firstColumn="1" w:lastColumn="0" w:noHBand="0" w:noVBand="1"/>
            </w:tblPr>
            <w:tblGrid>
              <w:gridCol w:w="3322"/>
              <w:gridCol w:w="4812"/>
              <w:gridCol w:w="5744"/>
            </w:tblGrid>
            <w:tr>
              <w:trPr>
                <w:tblCellSpacing w:w="15" w:type="dxa"/>
              </w:trPr>
              <w:tc>
                <w:tcPr>
                  <w:tcW w:w="327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 </w:t>
                  </w:r>
                </w:p>
              </w:tc>
              <w:tc>
                <w:tcPr>
                  <w:tcW w:w="4782"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Initial Conditions</w:t>
                  </w:r>
                </w:p>
              </w:tc>
              <w:tc>
                <w:tcPr>
                  <w:tcW w:w="569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Final Conditions</w:t>
                  </w:r>
                </w:p>
              </w:tc>
            </w:tr>
            <w:tr>
              <w:tblPrEx/>
              <w:trPr>
                <w:tblCellSpacing w:w="15" w:type="dxa"/>
              </w:trPr>
              <w:tc>
                <w:tcPr>
                  <w:tcW w:w="327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volume</w:t>
                  </w:r>
                </w:p>
              </w:tc>
              <w:tc>
                <w:tcPr>
                  <w:tcW w:w="4782"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w:t>
                  </w:r>
                  <w:r>
                    <w:rPr>
                      <w:vertAlign w:val="subscript"/>
                    </w:rPr>
                    <w:t>1</w:t>
                  </w:r>
                  <w:r>
                    <w:t xml:space="preserve"> = 0.546 L</w:t>
                  </w:r>
                </w:p>
              </w:tc>
              <w:tc>
                <w:tcPr>
                  <w:tcW w:w="569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V</w:t>
                  </w:r>
                  <w:r>
                    <w:rPr>
                      <w:vertAlign w:val="subscript"/>
                    </w:rPr>
                    <w:t>2</w:t>
                  </w:r>
                  <w:r>
                    <w:t xml:space="preserve"> = 155 mL = 0.155 L</w:t>
                  </w:r>
                </w:p>
              </w:tc>
            </w:tr>
            <w:tr>
              <w:tblPrEx/>
              <w:trPr>
                <w:tblCellSpacing w:w="15" w:type="dxa"/>
              </w:trPr>
              <w:tc>
                <w:tcPr>
                  <w:tcW w:w="327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pressure</w:t>
                  </w:r>
                </w:p>
              </w:tc>
              <w:tc>
                <w:tcPr>
                  <w:tcW w:w="4782"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P</w:t>
                  </w:r>
                  <w:r>
                    <w:rPr>
                      <w:vertAlign w:val="subscript"/>
                    </w:rPr>
                    <w:t>1</w:t>
                  </w:r>
                  <w:r>
                    <w:t xml:space="preserve"> = 745 mm Hg</w:t>
                  </w:r>
                </w:p>
              </w:tc>
              <w:tc>
                <w:tcPr>
                  <w:tcW w:w="569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P</w:t>
                  </w:r>
                  <w:r>
                    <w:rPr>
                      <w:vertAlign w:val="subscript"/>
                    </w:rPr>
                    <w:t>2</w:t>
                  </w:r>
                  <w:r>
                    <w:t xml:space="preserve"> = ?</w:t>
                  </w:r>
                </w:p>
              </w:tc>
            </w:tr>
            <w:tr>
              <w:tblPrEx/>
              <w:trPr>
                <w:tblCellSpacing w:w="15" w:type="dxa"/>
              </w:trPr>
              <w:tc>
                <w:tcPr>
                  <w:tcW w:w="3277"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temperature</w:t>
                  </w:r>
                </w:p>
              </w:tc>
              <w:tc>
                <w:tcPr>
                  <w:tcW w:w="4782"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T</w:t>
                  </w:r>
                  <w:r>
                    <w:rPr>
                      <w:vertAlign w:val="subscript"/>
                    </w:rPr>
                    <w:t>1</w:t>
                  </w:r>
                  <w:r>
                    <w:t xml:space="preserve"> = 95°C = 368 K</w:t>
                  </w:r>
                </w:p>
              </w:tc>
              <w:tc>
                <w:tcPr>
                  <w:tcW w:w="569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pPr>
                    <w:pStyle w:val="style157"/>
                    <w:rPr/>
                  </w:pPr>
                  <w:r>
                    <w:t>T</w:t>
                  </w:r>
                  <w:r>
                    <w:rPr>
                      <w:vertAlign w:val="subscript"/>
                    </w:rPr>
                    <w:t>2</w:t>
                  </w:r>
                  <w:r>
                    <w:t xml:space="preserve"> =25°C = 298 K</w:t>
                  </w:r>
                </w:p>
              </w:tc>
            </w:tr>
          </w:tbl>
          <w:p>
            <w:pPr>
              <w:pStyle w:val="style157"/>
              <w:rPr/>
            </w:pPr>
            <w:r>
              <w:t>Notice that the units of each property are now the same in the initial and final state. Substituting into the equation:</w:t>
            </w:r>
          </w:p>
          <w:p>
            <w:pPr>
              <w:pStyle w:val="style157"/>
              <w:rPr/>
            </w:pPr>
            <w:r>
              <w:rPr>
                <w:noProof/>
                <w:lang w:eastAsia="en-US"/>
              </w:rPr>
              <w:drawing>
                <wp:inline distL="0" distT="0" distB="0" distR="0">
                  <wp:extent cx="3680747" cy="1468800"/>
                  <wp:effectExtent l="0" t="0" r="0" b="0"/>
                  <wp:docPr id="1377" name="Picture 585" descr="Description: https://www.chem.wisc.edu/deptfiles/genchem/sstutorial/Text9/Tx95/ex95.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8" name="Picture 585"/>
                          <pic:cNvPicPr/>
                        </pic:nvPicPr>
                        <pic:blipFill>
                          <a:blip r:embed="rId176" cstate="print"/>
                          <a:srcRect l="0" t="0" r="0" b="0"/>
                          <a:stretch/>
                        </pic:blipFill>
                        <pic:spPr>
                          <a:xfrm rot="0">
                            <a:off x="0" y="0"/>
                            <a:ext cx="3680747" cy="1468800"/>
                          </a:xfrm>
                          <a:prstGeom prst="rect"/>
                          <a:ln>
                            <a:noFill/>
                          </a:ln>
                        </pic:spPr>
                      </pic:pic>
                    </a:graphicData>
                  </a:graphic>
                </wp:inline>
              </w:drawing>
            </w:r>
          </w:p>
        </w:tc>
      </w:tr>
    </w:tbl>
    <w:p>
      <w:pPr>
        <w:pStyle w:val="style157"/>
        <w:rPr/>
      </w:pPr>
    </w:p>
    <w:p>
      <w:pPr>
        <w:pStyle w:val="style157"/>
        <w:rPr/>
      </w:pPr>
    </w:p>
    <w:p>
      <w:pPr>
        <w:pStyle w:val="style157"/>
        <w:rPr>
          <w:b/>
        </w:rPr>
      </w:pPr>
      <m:oMathPara>
        <m:oMathParaPr>
          <m:jc m:val="left"/>
        </m:oMathParaPr>
        <m:oMath>
          <m:r>
            <m:rPr>
              <m:sty m:val="b"/>
            </m:rPr>
            <w:rPr>
              <w:rFonts w:ascii="Cambria Math" w:hAnsi="Cambria Math"/>
            </w:rPr>
            <m:t>NOTE:</m:t>
          </m:r>
        </m:oMath>
      </m:oMathPara>
    </w:p>
    <w:p>
      <w:pPr>
        <w:pStyle w:val="style157"/>
        <w:rPr>
          <w:b/>
          <w:highlight w:val="cyan"/>
        </w:rPr>
      </w:pPr>
      <m:oMathPara>
        <m:oMathParaPr>
          <m:jc m:val="left"/>
        </m:oMathParaPr>
        <m:oMath>
          <m:r>
            <m:rPr>
              <m:sty m:val="b"/>
            </m:rPr>
            <w:rPr>
              <w:rFonts w:ascii="Cambria Math" w:hAnsi="Cambria Math"/>
              <w:highlight w:val="cyan"/>
            </w:rPr>
            <m:t>When a gas is collected over water, it is wet because it is saturated with water</m:t>
          </m:r>
        </m:oMath>
      </m:oMathPara>
    </w:p>
    <w:p>
      <w:pPr>
        <w:pStyle w:val="style157"/>
        <w:rPr>
          <w:b/>
          <w:highlight w:val="cyan"/>
        </w:rPr>
      </w:pPr>
      <m:oMathPara>
        <m:oMathParaPr>
          <m:jc m:val="left"/>
        </m:oMathParaPr>
        <m:oMath>
          <m:r>
            <m:rPr>
              <m:sty m:val="b"/>
            </m:rPr>
            <w:rPr>
              <w:rFonts w:ascii="Cambria Math" w:hAnsi="Cambria Math"/>
              <w:highlight w:val="cyan"/>
            </w:rPr>
            <m:t xml:space="preserve"> vapour. Therefore, pressure of the dry gas is given as measured pressure minus the</m:t>
          </m:r>
        </m:oMath>
      </m:oMathPara>
    </w:p>
    <w:p>
      <w:pPr>
        <w:pStyle w:val="style157"/>
        <w:rPr>
          <w:b/>
        </w:rPr>
      </w:pPr>
      <m:oMathPara>
        <m:oMathParaPr>
          <m:jc m:val="left"/>
        </m:oMathParaPr>
        <m:oMath>
          <m:r>
            <m:rPr>
              <m:sty m:val="b"/>
            </m:rPr>
            <w:rPr>
              <w:rFonts w:ascii="Cambria Math" w:hAnsi="Cambria Math"/>
              <w:highlight w:val="cyan"/>
            </w:rPr>
            <m:t>pressure of water vapour. the pressure of the dry gas becomes your initial pressure.</m:t>
          </m:r>
        </m:oMath>
      </m:oMathPara>
    </w:p>
    <w:p>
      <w:pPr>
        <w:pStyle w:val="style157"/>
        <w:rPr/>
      </w:pPr>
    </w:p>
    <w:p>
      <w:pPr>
        <w:pStyle w:val="style157"/>
        <w:rPr>
          <w:b/>
        </w:rPr>
      </w:pPr>
      <w:r>
        <w:rPr>
          <w:b/>
        </w:rPr>
        <w:t>Example 5:</w:t>
      </w:r>
    </w:p>
    <w:p>
      <w:pPr>
        <w:pStyle w:val="style157"/>
        <w:rPr/>
      </w:pPr>
      <w:r>
        <w:t>500cm</w:t>
      </w:r>
      <w:r>
        <w:rPr>
          <w:vertAlign w:val="superscript"/>
        </w:rPr>
        <w:t>3</w:t>
      </w:r>
      <w:r>
        <w:t xml:space="preserve"> of oxygen was collected over water at 30 °C and 752 mmHg pressure. What is the volume of the dry oxygen at s.t.p.? (Water vapour pressure at 30°C = 32 mmHg)</w:t>
      </w:r>
    </w:p>
    <w:p>
      <w:pPr>
        <w:pStyle w:val="style157"/>
        <w:rPr/>
      </w:pPr>
    </w:p>
    <w:p>
      <w:pPr>
        <w:pStyle w:val="style157"/>
        <w:rPr>
          <w:b/>
        </w:rPr>
      </w:pPr>
      <w:r>
        <w:rPr>
          <w:b/>
        </w:rPr>
        <w:t>Soluion</w:t>
      </w:r>
    </w:p>
    <w:p>
      <w:pPr>
        <w:pStyle w:val="style157"/>
        <w:rPr/>
      </w:pPr>
      <w:r>
        <w:t>P</w:t>
      </w:r>
      <w:r>
        <w:rPr>
          <w:vertAlign w:val="subscript"/>
        </w:rPr>
        <w:t>1</w:t>
      </w:r>
      <w:r>
        <w:t xml:space="preserve"> =</w:t>
      </w:r>
      <w:r>
        <w:t xml:space="preserve"> </w:t>
      </w:r>
      <w:r>
        <w:t>752</w:t>
      </w:r>
      <w:r>
        <w:t xml:space="preserve"> – </w:t>
      </w:r>
      <w:r>
        <w:t>32</w:t>
      </w:r>
      <w:r>
        <w:t xml:space="preserve"> </w:t>
      </w:r>
      <w:r>
        <w:t>=</w:t>
      </w:r>
      <w:r>
        <w:t xml:space="preserve"> </w:t>
      </w:r>
      <w:r>
        <w:t>720 mmHg</w:t>
      </w:r>
    </w:p>
    <w:p>
      <w:pPr>
        <w:pStyle w:val="style157"/>
        <w:rPr/>
      </w:pPr>
      <w:r>
        <w:t>Using the formula,</w:t>
      </w:r>
      <m:oMath>
        <m:f>
          <m:fPr>
            <m:ctrlPr>
              <w:rPr>
                <w:rFonts w:ascii="Cambria Math" w:hAnsi="Cambria Math"/>
              </w:rPr>
            </m:ctrlPr>
          </m:fPr>
          <m:num>
            <m:r>
              <m:rPr>
                <m:sty m:val="p"/>
              </m:rPr>
              <w:rPr>
                <w:rFonts w:ascii="Cambria Math" w:hAnsi="Cambria Math"/>
              </w:rPr>
              <m:t>P1V1</m:t>
            </m:r>
          </m:num>
          <m:den>
            <m:r>
              <m:rPr>
                <m:sty m:val="p"/>
              </m:rPr>
              <w:rPr>
                <w:rFonts w:ascii="Cambria Math" w:hAnsi="Cambria Math"/>
              </w:rPr>
              <m:t>T1</m:t>
            </m:r>
          </m:den>
        </m:f>
        <m:r>
          <m:rPr>
            <m:sty m:val="p"/>
          </m:rPr>
          <w:rPr>
            <w:rFonts w:ascii="Cambria Math" w:hAnsi="Cambria Math"/>
          </w:rPr>
          <m:t>=</m:t>
        </m:r>
        <m:f>
          <m:fPr>
            <m:ctrlPr>
              <w:rPr>
                <w:rFonts w:ascii="Cambria Math" w:hAnsi="Cambria Math"/>
              </w:rPr>
            </m:ctrlPr>
          </m:fPr>
          <m:num>
            <m:r>
              <m:rPr>
                <m:sty m:val="p"/>
              </m:rPr>
              <w:rPr>
                <w:rFonts w:ascii="Cambria Math" w:hAnsi="Cambria Math"/>
              </w:rPr>
              <m:t>P2V2</m:t>
            </m:r>
          </m:num>
          <m:den>
            <m:r>
              <m:rPr>
                <m:sty m:val="p"/>
              </m:rPr>
              <w:rPr>
                <w:rFonts w:ascii="Cambria Math" w:hAnsi="Cambria Math"/>
              </w:rPr>
              <m:t>T2</m:t>
            </m:r>
          </m:den>
        </m:f>
      </m:oMath>
    </w:p>
    <w:p>
      <w:pPr>
        <w:pStyle w:val="style157"/>
        <w:rPr/>
      </w:pPr>
      <w:r>
        <w:t>P</w:t>
      </w:r>
      <w:r>
        <w:rPr>
          <w:vertAlign w:val="subscript"/>
        </w:rPr>
        <w:t>2</w:t>
      </w:r>
      <w:r>
        <w:rPr>
          <w:vertAlign w:val="subscript"/>
        </w:rPr>
        <w:t xml:space="preserve"> </w:t>
      </w:r>
      <w:r>
        <w:t>=760 mmHg, T</w:t>
      </w:r>
      <w:r>
        <w:rPr>
          <w:vertAlign w:val="subscript"/>
        </w:rPr>
        <w:t>1</w:t>
      </w:r>
      <w:r>
        <w:rPr>
          <w:vertAlign w:val="subscript"/>
        </w:rPr>
        <w:t xml:space="preserve"> </w:t>
      </w:r>
      <w:r>
        <w:t>=</w:t>
      </w:r>
      <w:r>
        <w:t xml:space="preserve"> </w:t>
      </w:r>
      <w:r>
        <w:t>273K, T</w:t>
      </w:r>
      <w:r>
        <w:rPr>
          <w:vertAlign w:val="subscript"/>
        </w:rPr>
        <w:t>2</w:t>
      </w:r>
      <w:r>
        <w:rPr>
          <w:vertAlign w:val="subscript"/>
        </w:rPr>
        <w:t xml:space="preserve"> </w:t>
      </w:r>
      <w:r>
        <w:t>=</w:t>
      </w:r>
      <w:r>
        <w:t xml:space="preserve"> </w:t>
      </w:r>
      <w:r>
        <w:t>30</w:t>
      </w:r>
      <w:r>
        <w:t xml:space="preserve"> </w:t>
      </w:r>
      <w:r>
        <w:t>+</w:t>
      </w:r>
      <w:r>
        <w:t xml:space="preserve"> </w:t>
      </w:r>
      <w:r>
        <w:t>273</w:t>
      </w:r>
      <w:r>
        <w:t xml:space="preserve"> </w:t>
      </w:r>
      <w:r>
        <w:t>=</w:t>
      </w:r>
      <w:r>
        <w:t xml:space="preserve"> </w:t>
      </w:r>
      <w:r>
        <w:t>303K, V</w:t>
      </w:r>
      <w:r>
        <w:rPr>
          <w:vertAlign w:val="subscript"/>
        </w:rPr>
        <w:t>1</w:t>
      </w:r>
      <w:r>
        <w:rPr>
          <w:vertAlign w:val="subscript"/>
        </w:rPr>
        <w:t xml:space="preserve"> </w:t>
      </w:r>
      <w:r>
        <w:t>=</w:t>
      </w:r>
      <w:r>
        <w:t xml:space="preserve"> </w:t>
      </w:r>
      <w:r>
        <w:t>500cm</w:t>
      </w:r>
      <w:r>
        <w:rPr>
          <w:vertAlign w:val="superscript"/>
        </w:rPr>
        <w:t>3</w:t>
      </w:r>
      <w:r>
        <w:t>, V</w:t>
      </w:r>
      <w:r>
        <w:rPr>
          <w:vertAlign w:val="subscript"/>
        </w:rPr>
        <w:t>2</w:t>
      </w:r>
      <w:r>
        <w:rPr>
          <w:vertAlign w:val="subscript"/>
        </w:rPr>
        <w:t xml:space="preserve"> </w:t>
      </w:r>
      <w:r>
        <w:t>=?</w:t>
      </w:r>
    </w:p>
    <w:p>
      <w:pPr>
        <w:pStyle w:val="style157"/>
        <w:rPr/>
      </w:pPr>
    </w:p>
    <w:p>
      <w:pPr>
        <w:pStyle w:val="style157"/>
        <w:rPr>
          <w:vertAlign w:val="superscript"/>
        </w:rPr>
      </w:pPr>
      <w:r>
        <w:t>Substituting,</w:t>
      </w:r>
      <w:r>
        <w:t xml:space="preserve"> </w:t>
      </w:r>
      <w:r>
        <w:t>V</w:t>
      </w:r>
      <w:r>
        <w:rPr>
          <w:vertAlign w:val="subscript"/>
        </w:rPr>
        <w:t>2</w:t>
      </w:r>
      <w:r>
        <w:rPr>
          <w:vertAlign w:val="subscript"/>
        </w:rPr>
        <w:t xml:space="preserve"> </w:t>
      </w:r>
      <w:r>
        <w:t>=</w:t>
      </w:r>
      <m:oMath>
        <m:r>
          <w:rPr>
            <w:rFonts w:ascii="Cambria Math" w:hAnsi="Cambria Math"/>
          </w:rPr>
          <m:t xml:space="preserve"> </m:t>
        </m:r>
        <m:f>
          <m:fPr>
            <m:ctrlPr>
              <w:rPr>
                <w:rFonts w:ascii="Cambria Math" w:hAnsi="Cambria Math"/>
              </w:rPr>
            </m:ctrlPr>
          </m:fPr>
          <m:num>
            <m:r>
              <m:rPr>
                <m:sty m:val="p"/>
              </m:rPr>
              <w:rPr>
                <w:rFonts w:ascii="Cambria Math" w:hAnsi="Cambria Math"/>
              </w:rPr>
              <m:t>720 ×  500 × 273</m:t>
            </m:r>
          </m:num>
          <m:den>
            <m:r>
              <m:rPr>
                <m:sty m:val="p"/>
              </m:rPr>
              <w:rPr>
                <w:rFonts w:ascii="Cambria Math" w:hAnsi="Cambria Math"/>
              </w:rPr>
              <m:t>303</m:t>
            </m:r>
          </m:den>
        </m:f>
        <m:r>
          <m:rPr>
            <m:sty m:val="p"/>
          </m:rPr>
          <w:rPr>
            <w:rFonts w:ascii="Cambria Math" w:hAnsi="Cambria Math"/>
          </w:rPr>
          <m:t>=426.8 cm</m:t>
        </m:r>
      </m:oMath>
      <w:r>
        <w:rPr>
          <w:vertAlign w:val="superscript"/>
        </w:rPr>
        <w:t>3</w:t>
      </w:r>
    </w:p>
    <w:p>
      <w:pPr>
        <w:pStyle w:val="style157"/>
        <w:rPr/>
      </w:pPr>
    </w:p>
    <w:p>
      <w:pPr>
        <w:pStyle w:val="style0"/>
        <w:autoSpaceDE w:val="false"/>
        <w:autoSpaceDN w:val="false"/>
        <w:adjustRightInd w:val="false"/>
        <w:spacing w:after="0" w:lineRule="auto" w:line="240"/>
        <w:rPr>
          <w:rFonts w:cs="Times New Roman"/>
          <w:b/>
          <w:bCs/>
          <w:iCs/>
          <w:sz w:val="25"/>
          <w:szCs w:val="25"/>
        </w:rPr>
      </w:pPr>
      <w:r>
        <w:rPr>
          <w:rFonts w:cs="Times New Roman"/>
          <w:b/>
          <w:bCs/>
          <w:iCs/>
          <w:sz w:val="25"/>
          <w:szCs w:val="25"/>
        </w:rPr>
        <w:t>Causes for deviation of real gas from ideal behaviour</w:t>
      </w:r>
    </w:p>
    <w:p>
      <w:pPr>
        <w:pStyle w:val="style0"/>
        <w:autoSpaceDE w:val="false"/>
        <w:autoSpaceDN w:val="false"/>
        <w:adjustRightInd w:val="false"/>
        <w:spacing w:after="0" w:lineRule="auto" w:line="240"/>
        <w:rPr>
          <w:rFonts w:cs="Times New Roman"/>
          <w:iCs/>
          <w:sz w:val="20"/>
          <w:szCs w:val="20"/>
        </w:rPr>
      </w:pPr>
      <w:r>
        <w:rPr>
          <w:rFonts w:cs="Times New Roman"/>
          <w:iCs/>
          <w:sz w:val="20"/>
          <w:szCs w:val="20"/>
        </w:rPr>
        <w:t xml:space="preserve">The perfect gas equation of state is given by </w:t>
      </w:r>
      <w:r>
        <w:rPr>
          <w:rFonts w:cs="Times New Roman"/>
          <w:b/>
          <w:iCs/>
          <w:sz w:val="20"/>
          <w:szCs w:val="20"/>
        </w:rPr>
        <w:t>PV = nRT</w:t>
      </w:r>
      <w:r>
        <w:rPr>
          <w:rFonts w:cs="Times New Roman"/>
          <w:b/>
          <w:iCs/>
          <w:sz w:val="20"/>
          <w:szCs w:val="20"/>
        </w:rPr>
        <w:t>.</w:t>
      </w:r>
    </w:p>
    <w:p>
      <w:pPr>
        <w:pStyle w:val="style0"/>
        <w:autoSpaceDE w:val="false"/>
        <w:autoSpaceDN w:val="false"/>
        <w:adjustRightInd w:val="false"/>
        <w:spacing w:after="0" w:lineRule="auto" w:line="240"/>
        <w:rPr>
          <w:rFonts w:cs="Times New Roman"/>
          <w:iCs/>
          <w:sz w:val="20"/>
          <w:szCs w:val="20"/>
        </w:rPr>
      </w:pPr>
      <w:r>
        <w:rPr>
          <w:rFonts w:cs="Times New Roman"/>
          <w:iCs/>
          <w:sz w:val="20"/>
          <w:szCs w:val="20"/>
        </w:rPr>
        <w:t xml:space="preserve">The gases which obey this equation exactly are referred </w:t>
      </w:r>
      <w:r>
        <w:rPr>
          <w:rFonts w:cs="Times New Roman"/>
          <w:iCs/>
          <w:sz w:val="20"/>
          <w:szCs w:val="20"/>
        </w:rPr>
        <w:t>as</w:t>
      </w:r>
      <m:oMath>
        <m:r>
          <w:rPr>
            <w:rFonts w:ascii="Cambria Math" w:cs="Times New Roman" w:hAnsi="Cambria Math"/>
            <w:sz w:val="20"/>
            <w:szCs w:val="20"/>
          </w:rPr>
          <m:t xml:space="preserve"> </m:t>
        </m:r>
        <m:r>
          <m:rPr>
            <m:sty m:val="bi"/>
          </m:rPr>
          <w:rPr>
            <w:rFonts w:ascii="Cambria Math" w:cs="Times New Roman" w:hAnsi="Cambria Math"/>
            <w:sz w:val="20"/>
            <w:szCs w:val="20"/>
          </w:rPr>
          <m:t>ideal gases or perfect gases</m:t>
        </m:r>
      </m:oMath>
      <w:r>
        <w:rPr>
          <w:rFonts w:cs="Times New Roman"/>
          <w:iCs/>
          <w:sz w:val="20"/>
          <w:szCs w:val="20"/>
        </w:rPr>
        <w:t>. Real gases do not obey the perfect gas equation exactly. Real gases show deviation because of intermolecular interaction of the</w:t>
      </w:r>
    </w:p>
    <w:p>
      <w:pPr>
        <w:pStyle w:val="style0"/>
        <w:autoSpaceDE w:val="false"/>
        <w:autoSpaceDN w:val="false"/>
        <w:adjustRightInd w:val="false"/>
        <w:spacing w:after="0" w:lineRule="auto" w:line="240"/>
        <w:rPr>
          <w:rFonts w:cs="Times New Roman"/>
          <w:iCs/>
          <w:sz w:val="20"/>
          <w:szCs w:val="20"/>
        </w:rPr>
      </w:pPr>
      <w:r>
        <w:rPr>
          <w:rFonts w:cs="Times New Roman"/>
          <w:iCs/>
          <w:sz w:val="20"/>
          <w:szCs w:val="20"/>
        </w:rPr>
        <w:t>gaseous molecules. Repulsive forces between the molecules cause expansion, and attractive forces cause reduction in volume. Under the conditions of low pressure and high temperature the inter-molecular</w:t>
      </w:r>
    </w:p>
    <w:p>
      <w:pPr>
        <w:pStyle w:val="style0"/>
        <w:autoSpaceDE w:val="false"/>
        <w:autoSpaceDN w:val="false"/>
        <w:adjustRightInd w:val="false"/>
        <w:spacing w:after="0" w:lineRule="auto" w:line="240"/>
        <w:rPr>
          <w:rFonts w:cs="Times New Roman"/>
          <w:iCs/>
          <w:sz w:val="20"/>
          <w:szCs w:val="20"/>
        </w:rPr>
      </w:pPr>
      <w:r>
        <w:rPr>
          <w:rFonts w:cs="Times New Roman"/>
          <w:iCs/>
          <w:sz w:val="20"/>
          <w:szCs w:val="20"/>
        </w:rPr>
        <w:t>interactions of the gaseous molecules are lower and tend to behave ideally under these conditions. At other conditions of pressure and volume, deviations are seen.</w:t>
      </w:r>
    </w:p>
    <w:p>
      <w:pPr>
        <w:pStyle w:val="style0"/>
        <w:autoSpaceDE w:val="false"/>
        <w:autoSpaceDN w:val="false"/>
        <w:adjustRightInd w:val="false"/>
        <w:spacing w:after="0" w:lineRule="auto" w:line="240"/>
        <w:rPr>
          <w:rFonts w:cs="Times New Roman"/>
          <w:iCs/>
          <w:sz w:val="20"/>
          <w:szCs w:val="20"/>
        </w:rPr>
      </w:pPr>
    </w:p>
    <w:p>
      <w:pPr>
        <w:pStyle w:val="style0"/>
        <w:autoSpaceDE w:val="false"/>
        <w:autoSpaceDN w:val="false"/>
        <w:adjustRightInd w:val="false"/>
        <w:spacing w:after="0" w:lineRule="auto" w:line="240"/>
        <w:rPr>
          <w:rFonts w:cs="Times New Roman"/>
          <w:b/>
          <w:bCs/>
          <w:iCs/>
          <w:sz w:val="20"/>
          <w:szCs w:val="20"/>
        </w:rPr>
      </w:pPr>
      <w:r>
        <w:rPr>
          <w:rFonts w:cs="Times New Roman"/>
          <w:b/>
          <w:bCs/>
          <w:iCs/>
          <w:sz w:val="20"/>
          <w:szCs w:val="20"/>
        </w:rPr>
        <w:t>Volume deviation</w:t>
      </w:r>
    </w:p>
    <w:p>
      <w:pPr>
        <w:pStyle w:val="style0"/>
        <w:autoSpaceDE w:val="false"/>
        <w:autoSpaceDN w:val="false"/>
        <w:adjustRightInd w:val="false"/>
        <w:spacing w:after="0" w:lineRule="auto" w:line="240"/>
        <w:rPr>
          <w:rFonts w:cs="Times New Roman"/>
          <w:iCs/>
          <w:sz w:val="20"/>
          <w:szCs w:val="20"/>
        </w:rPr>
      </w:pPr>
      <w:r>
        <w:rPr>
          <w:rFonts w:cs="Times New Roman"/>
          <w:iCs/>
          <w:sz w:val="20"/>
          <w:szCs w:val="20"/>
        </w:rPr>
        <w:t>Based on one of the postulates of the kinetic theory of the gases it is assumed that the volume occupied by the gaseous molecules themselves is negligibly small compared to the total volume of the gas. This postulate</w:t>
      </w:r>
    </w:p>
    <w:p>
      <w:pPr>
        <w:pStyle w:val="style0"/>
        <w:autoSpaceDE w:val="false"/>
        <w:autoSpaceDN w:val="false"/>
        <w:adjustRightInd w:val="false"/>
        <w:spacing w:after="0" w:lineRule="auto" w:line="240"/>
        <w:rPr>
          <w:rFonts w:cs="Times New Roman"/>
          <w:iCs/>
          <w:sz w:val="20"/>
          <w:szCs w:val="20"/>
        </w:rPr>
      </w:pPr>
      <w:r>
        <w:rPr>
          <w:rFonts w:cs="Times New Roman"/>
          <w:iCs/>
          <w:sz w:val="20"/>
          <w:szCs w:val="20"/>
        </w:rPr>
        <w:t>holds good for ideal gases and only under normal conditions of temperature and pressure for real gases. When temperature is lowered considerably, the total volume of the real gas decreases tremendously and becomes</w:t>
      </w:r>
    </w:p>
    <w:p>
      <w:pPr>
        <w:pStyle w:val="style0"/>
        <w:autoSpaceDE w:val="false"/>
        <w:autoSpaceDN w:val="false"/>
        <w:adjustRightInd w:val="false"/>
        <w:spacing w:after="0" w:lineRule="auto" w:line="240"/>
        <w:rPr>
          <w:rFonts w:cs="Times New Roman"/>
          <w:iCs/>
          <w:sz w:val="20"/>
          <w:szCs w:val="20"/>
        </w:rPr>
      </w:pPr>
      <w:r>
        <w:rPr>
          <w:rFonts w:cs="Times New Roman"/>
          <w:iCs/>
          <w:sz w:val="20"/>
          <w:szCs w:val="20"/>
        </w:rPr>
        <w:t>comparable with the actual volume of gaseous molecules. In such cases, the volume occupied by the gaseous molecules cannot be neglected in comparison with total volume of the gas.</w:t>
      </w:r>
    </w:p>
    <w:p>
      <w:pPr>
        <w:pStyle w:val="style0"/>
        <w:autoSpaceDE w:val="false"/>
        <w:autoSpaceDN w:val="false"/>
        <w:adjustRightInd w:val="false"/>
        <w:spacing w:after="0" w:lineRule="auto" w:line="240"/>
        <w:rPr>
          <w:rFonts w:cs="Times New Roman"/>
          <w:iCs/>
          <w:sz w:val="20"/>
          <w:szCs w:val="20"/>
        </w:rPr>
      </w:pPr>
      <w:r>
        <w:rPr>
          <w:rFonts w:cs="Times New Roman"/>
          <w:iCs/>
          <w:sz w:val="20"/>
          <w:szCs w:val="20"/>
        </w:rPr>
        <w:t>Thus, the volume deviations created at high pressure and low temperature make the real gas to deviate from the ideal behaviour.</w:t>
      </w:r>
    </w:p>
    <w:p>
      <w:pPr>
        <w:pStyle w:val="style0"/>
        <w:autoSpaceDE w:val="false"/>
        <w:autoSpaceDN w:val="false"/>
        <w:adjustRightInd w:val="false"/>
        <w:spacing w:after="0" w:lineRule="auto" w:line="240"/>
        <w:rPr>
          <w:rFonts w:cs="Times New Roman"/>
          <w:b/>
          <w:bCs/>
          <w:iCs/>
          <w:sz w:val="20"/>
          <w:szCs w:val="20"/>
        </w:rPr>
      </w:pPr>
    </w:p>
    <w:p>
      <w:pPr>
        <w:pStyle w:val="style0"/>
        <w:autoSpaceDE w:val="false"/>
        <w:autoSpaceDN w:val="false"/>
        <w:adjustRightInd w:val="false"/>
        <w:spacing w:after="0" w:lineRule="auto" w:line="240"/>
        <w:rPr>
          <w:rFonts w:cs="Times New Roman"/>
          <w:b/>
          <w:bCs/>
          <w:iCs/>
          <w:sz w:val="20"/>
          <w:szCs w:val="20"/>
        </w:rPr>
      </w:pPr>
      <w:r>
        <w:rPr>
          <w:rFonts w:cs="Times New Roman"/>
          <w:b/>
          <w:bCs/>
          <w:iCs/>
          <w:sz w:val="20"/>
          <w:szCs w:val="20"/>
        </w:rPr>
        <w:t>Pressure deviation</w:t>
      </w:r>
    </w:p>
    <w:p>
      <w:pPr>
        <w:pStyle w:val="style0"/>
        <w:autoSpaceDE w:val="false"/>
        <w:autoSpaceDN w:val="false"/>
        <w:adjustRightInd w:val="false"/>
        <w:spacing w:after="0" w:lineRule="auto" w:line="240"/>
        <w:rPr>
          <w:rFonts w:cs="Times New Roman"/>
          <w:iCs/>
          <w:sz w:val="20"/>
          <w:szCs w:val="20"/>
        </w:rPr>
      </w:pPr>
      <w:r>
        <w:rPr>
          <w:rFonts w:cs="Times New Roman"/>
          <w:iCs/>
          <w:sz w:val="20"/>
          <w:szCs w:val="20"/>
        </w:rPr>
        <w:t>For an ideal gas the forces of attraction between the gaseous molecule are considered to be nil at all temperature and pressure. For a real gas this assumption is valid only at low pressure or at high temperature. Under these conditions, the volume of the gas is high and the molecules lie far apart from one another. Therefore the intermolecular forces of attraction becomes negligible. But at high pressure (or) at low temperature, the volume of the gas is small and molecules lie closer to one another. The intermolecular forces of attraction becomes appreciable and cannot be neglected. Therefore it is necessary to apply suitable corrections to the pressure of the real gas in the equation of state.</w:t>
      </w:r>
    </w:p>
    <w:p>
      <w:pPr>
        <w:pStyle w:val="style157"/>
        <w:rPr/>
      </w:pPr>
    </w:p>
    <w:p>
      <w:pPr>
        <w:pStyle w:val="style157"/>
        <w:rPr>
          <w:b/>
        </w:rPr>
      </w:pPr>
    </w:p>
    <w:p>
      <w:pPr>
        <w:pStyle w:val="style157"/>
        <w:rPr/>
      </w:pPr>
      <w:r>
        <w:rPr>
          <w:b/>
        </w:rPr>
        <w:t xml:space="preserve"> Avogadro's </w:t>
      </w:r>
      <w:r>
        <w:rPr>
          <w:b/>
        </w:rPr>
        <w:t xml:space="preserve">law </w:t>
      </w:r>
      <w:r>
        <w:rPr>
          <w:b/>
        </w:rPr>
        <w:t>and Molar Volume</w:t>
      </w:r>
      <w:r>
        <w:rPr>
          <w:color w:val="00b0f0"/>
        </w:rPr>
        <w:t xml:space="preserve"> </w:t>
      </w:r>
      <w:r>
        <w:rPr>
          <w:color w:val="00b0f0"/>
        </w:rPr>
        <w:br/>
      </w:r>
      <w:r>
        <w:rPr>
          <w:b/>
        </w:rPr>
        <w:t>Avogadro's law</w:t>
      </w:r>
      <w:r>
        <w:rPr>
          <w:b/>
        </w:rPr>
        <w:t xml:space="preserve"> states:</w:t>
      </w:r>
      <w:r>
        <w:t xml:space="preserve"> At the same temperature and pressure, equal volumes of gases contain equal numbers of molecules </w:t>
      </w:r>
    </w:p>
    <w:p>
      <w:pPr>
        <w:pStyle w:val="style157"/>
        <w:numPr>
          <w:ilvl w:val="0"/>
          <w:numId w:val="83"/>
        </w:numPr>
        <w:rPr/>
      </w:pPr>
      <w:r>
        <w:t>This statement means that, if one liter of nitrogen at a particular temperature and pressure contains 1.0 X 10</w:t>
      </w:r>
      <w:r>
        <w:rPr>
          <w:vertAlign w:val="superscript"/>
        </w:rPr>
        <w:t>23</w:t>
      </w:r>
      <w:r>
        <w:t xml:space="preserve"> molecules, then one liter of any other gas at the same temperature and pressure also contains 1.0 X 10</w:t>
      </w:r>
      <w:r>
        <w:rPr>
          <w:vertAlign w:val="superscript"/>
        </w:rPr>
        <w:t>23</w:t>
      </w:r>
      <w:r>
        <w:t xml:space="preserve"> molecules. </w:t>
      </w:r>
    </w:p>
    <w:p>
      <w:pPr>
        <w:pStyle w:val="style157"/>
        <w:rPr/>
      </w:pPr>
      <w:r>
        <w:rPr>
          <w:noProof/>
          <w:lang w:eastAsia="en-US"/>
        </w:rPr>
        <w:drawing>
          <wp:inline distL="0" distT="0" distB="0" distR="0">
            <wp:extent cx="2516372" cy="616018"/>
            <wp:effectExtent l="0" t="0" r="0" b="0"/>
            <wp:docPr id="1378" name="Picture 584" descr="Description: FIGURE 9.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9" name="Picture 584"/>
                    <pic:cNvPicPr/>
                  </pic:nvPicPr>
                  <pic:blipFill>
                    <a:blip r:embed="rId177" cstate="print"/>
                    <a:srcRect l="0" t="0" r="0" b="0"/>
                    <a:stretch/>
                  </pic:blipFill>
                  <pic:spPr>
                    <a:xfrm rot="0">
                      <a:off x="0" y="0"/>
                      <a:ext cx="2516372" cy="616018"/>
                    </a:xfrm>
                    <a:prstGeom prst="rect"/>
                    <a:ln>
                      <a:noFill/>
                    </a:ln>
                  </pic:spPr>
                </pic:pic>
              </a:graphicData>
            </a:graphic>
          </wp:inline>
        </w:drawing>
      </w:r>
    </w:p>
    <w:tbl>
      <w:tblPr>
        <w:tblW w:w="6780" w:type="dxa"/>
        <w:jc w:val="center"/>
        <w:tblCellSpacing w:w="15" w:type="dxa"/>
        <w:tblLayout w:type="fixed"/>
        <w:tblLook w:val="04A0" w:firstRow="1" w:lastRow="0" w:firstColumn="1" w:lastColumn="0" w:noHBand="0" w:noVBand="1"/>
      </w:tblPr>
      <w:tblGrid>
        <w:gridCol w:w="6780"/>
      </w:tblGrid>
      <w:tr>
        <w:trPr>
          <w:tblCellSpacing w:w="15" w:type="dxa"/>
          <w:jc w:val="center"/>
        </w:trPr>
        <w:tc>
          <w:tcPr>
            <w:tcW w:w="6720" w:type="dxa"/>
            <w:tcBorders/>
            <w:tcMar>
              <w:top w:w="15" w:type="dxa"/>
              <w:left w:w="15" w:type="dxa"/>
              <w:bottom w:w="15" w:type="dxa"/>
              <w:right w:w="15" w:type="dxa"/>
            </w:tcMar>
            <w:vAlign w:val="center"/>
            <w:hideMark/>
          </w:tcPr>
          <w:p>
            <w:pPr>
              <w:pStyle w:val="style157"/>
              <w:rPr>
                <w:b/>
              </w:rPr>
            </w:pPr>
            <w:r>
              <w:rPr>
                <w:b/>
                <w:color w:val="0033cc"/>
              </w:rPr>
              <w:t>Avogadro's Hypothesis:</w:t>
            </w:r>
            <w:r>
              <w:rPr>
                <w:b/>
              </w:rPr>
              <w:t xml:space="preserve"> At the same temperature and pressure, equal volumes of different gases contain the same number of molecules. Each balloon holds 1.0 L of gas at 20°C and 1 atm pressure. Each contains 0.045 mol or 2.69 X 10</w:t>
            </w:r>
            <w:r>
              <w:rPr>
                <w:b/>
                <w:vertAlign w:val="superscript"/>
              </w:rPr>
              <w:t>23</w:t>
            </w:r>
            <w:r>
              <w:rPr>
                <w:b/>
              </w:rPr>
              <w:t xml:space="preserve"> molecules of gas. </w:t>
            </w:r>
          </w:p>
        </w:tc>
      </w:tr>
    </w:tbl>
    <w:p>
      <w:pPr>
        <w:pStyle w:val="style157"/>
        <w:rPr/>
      </w:pPr>
    </w:p>
    <w:p>
      <w:pPr>
        <w:pStyle w:val="style157"/>
        <w:numPr>
          <w:ilvl w:val="0"/>
          <w:numId w:val="83"/>
        </w:numPr>
        <w:rPr/>
      </w:pPr>
      <w:r>
        <w:t>The molar volume (the volume occupied by one mole) of a gas under 1.0 atm pressure and at 0°C (273.15 K) (STP or standard conditions) is, to three significant figures, 22.4 L. Molar volume can be used to calculate gas densities, d</w:t>
      </w:r>
      <w:r>
        <w:rPr>
          <w:vertAlign w:val="subscript"/>
        </w:rPr>
        <w:t>gas</w:t>
      </w:r>
      <w:r>
        <w:t xml:space="preserve">, under standard conditions. The equation for this calculation is: </w:t>
      </w:r>
    </w:p>
    <w:tbl>
      <w:tblPr>
        <w:tblW w:w="0" w:type="auto"/>
        <w:tblCellSpacing w:w="15" w:type="dxa"/>
        <w:tblLayout w:type="fixed"/>
        <w:tblLook w:val="04A0" w:firstRow="1" w:lastRow="0" w:firstColumn="1" w:lastColumn="0" w:noHBand="0" w:noVBand="1"/>
      </w:tblPr>
      <w:tblGrid>
        <w:gridCol w:w="380"/>
        <w:gridCol w:w="1039"/>
        <w:gridCol w:w="227"/>
        <w:gridCol w:w="4063"/>
      </w:tblGrid>
      <w:tr>
        <w:trPr>
          <w:trHeight w:val="3973" w:hRule="atLeast"/>
          <w:tblCellSpacing w:w="15" w:type="dxa"/>
        </w:trPr>
        <w:tc>
          <w:tcPr>
            <w:tcW w:w="335" w:type="dxa"/>
            <w:tcBorders/>
            <w:tcMar>
              <w:top w:w="15" w:type="dxa"/>
              <w:left w:w="15" w:type="dxa"/>
              <w:bottom w:w="15" w:type="dxa"/>
              <w:right w:w="15" w:type="dxa"/>
            </w:tcMar>
            <w:vAlign w:val="center"/>
            <w:hideMark/>
          </w:tcPr>
          <w:p>
            <w:pPr>
              <w:pStyle w:val="style157"/>
              <w:rPr/>
            </w:pPr>
            <w:r>
              <w:t> </w:t>
            </w:r>
          </w:p>
        </w:tc>
        <w:tc>
          <w:tcPr>
            <w:tcW w:w="1009" w:type="dxa"/>
            <w:tcBorders/>
            <w:tcMar>
              <w:top w:w="15" w:type="dxa"/>
              <w:left w:w="15" w:type="dxa"/>
              <w:bottom w:w="15" w:type="dxa"/>
              <w:right w:w="15" w:type="dxa"/>
            </w:tcMar>
            <w:vAlign w:val="center"/>
            <w:hideMark/>
          </w:tcPr>
          <w:p>
            <w:pPr>
              <w:pStyle w:val="style157"/>
              <w:rPr>
                <w:highlight w:val="green"/>
              </w:rPr>
            </w:pPr>
            <w:r>
              <w:rPr>
                <w:highlight w:val="green"/>
              </w:rPr>
              <w:t>At STP,</w:t>
            </w:r>
            <w:r>
              <w:rPr>
                <w:highlight w:val="green"/>
              </w:rPr>
              <w:t>d</w:t>
            </w:r>
            <w:r>
              <w:rPr>
                <w:highlight w:val="green"/>
                <w:vertAlign w:val="subscript"/>
              </w:rPr>
              <w:t>gas</w:t>
            </w:r>
          </w:p>
        </w:tc>
        <w:tc>
          <w:tcPr>
            <w:tcW w:w="197" w:type="dxa"/>
            <w:tcBorders/>
            <w:tcMar>
              <w:top w:w="15" w:type="dxa"/>
              <w:left w:w="15" w:type="dxa"/>
              <w:bottom w:w="15" w:type="dxa"/>
              <w:right w:w="15" w:type="dxa"/>
            </w:tcMar>
            <w:vAlign w:val="center"/>
            <w:hideMark/>
          </w:tcPr>
          <w:p>
            <w:pPr>
              <w:pStyle w:val="style157"/>
              <w:rPr/>
            </w:pPr>
            <w:r>
              <w:t xml:space="preserve">= </w:t>
            </w:r>
          </w:p>
        </w:tc>
        <w:tc>
          <w:tcPr>
            <w:tcW w:w="4018" w:type="dxa"/>
            <w:tcBorders/>
            <w:tcMar>
              <w:top w:w="15" w:type="dxa"/>
              <w:left w:w="15" w:type="dxa"/>
              <w:bottom w:w="15" w:type="dxa"/>
              <w:right w:w="15" w:type="dxa"/>
            </w:tcMar>
            <w:vAlign w:val="center"/>
            <w:hideMark/>
          </w:tcPr>
          <w:p>
            <w:pPr>
              <w:pStyle w:val="style157"/>
              <w:rPr>
                <w:highlight w:val="green"/>
              </w:rPr>
            </w:pPr>
            <w:r>
              <w:rPr>
                <w:highlight w:val="green"/>
              </w:rPr>
              <w:t>formula or molecular weight in grams</w:t>
            </w:r>
          </w:p>
          <w:p>
            <w:pPr>
              <w:pStyle w:val="style157"/>
              <w:rPr>
                <w:highlight w:val="green"/>
              </w:rPr>
            </w:pPr>
            <w:r>
              <w:rPr>
                <w:highlight w:val="green"/>
              </w:rPr>
              <w:pict>
                <v:rect id="1379" fillcolor="#a0a0a0" stroked="f" style="margin-left:0.0pt;margin-top:0.0pt;width:468.0pt;height:0.75pt;mso-wrap-distance-left:0.0pt;mso-wrap-distance-right:0.0pt;visibility:visible;" o:hr="t" o:hralign="center" o:hrnoshade="t" o:hrstd="t">
                  <v:stroke on="f"/>
                  <v:fill/>
                </v:rect>
              </w:pict>
            </w:r>
          </w:p>
          <w:p>
            <w:pPr>
              <w:pStyle w:val="style157"/>
              <w:rPr/>
            </w:pPr>
            <w:r>
              <w:rPr>
                <w:highlight w:val="green"/>
              </w:rPr>
              <w:t>22.4 liters per mole</w:t>
            </w:r>
          </w:p>
        </w:tc>
      </w:tr>
    </w:tbl>
    <w:p>
      <w:pPr>
        <w:pStyle w:val="style157"/>
        <w:rPr/>
      </w:pPr>
    </w:p>
    <w:p>
      <w:pPr>
        <w:pStyle w:val="style157"/>
        <w:rPr/>
      </w:pPr>
    </w:p>
    <w:p>
      <w:pPr>
        <w:pStyle w:val="style157"/>
        <w:rPr/>
      </w:pPr>
    </w:p>
    <w:tbl>
      <w:tblPr>
        <w:tblW w:w="8160" w:type="dxa"/>
        <w:tblCellSpacing w:w="15" w:type="dxa"/>
        <w:tblBorders>
          <w:top w:val="outset" w:sz="12" w:space="0" w:color="auto"/>
          <w:left w:val="outset" w:sz="12" w:space="0" w:color="auto"/>
          <w:bottom w:val="outset" w:sz="12" w:space="0" w:color="auto"/>
          <w:right w:val="outset" w:sz="12" w:space="0" w:color="auto"/>
        </w:tblBorders>
        <w:shd w:val="clear" w:color="auto" w:fill="e4dcd3"/>
        <w:tblLayout w:type="fixed"/>
        <w:tblLook w:val="04A0" w:firstRow="1" w:lastRow="0" w:firstColumn="1" w:lastColumn="0" w:noHBand="0" w:noVBand="1"/>
      </w:tblPr>
      <w:tblGrid>
        <w:gridCol w:w="8160"/>
      </w:tblGrid>
      <w:tr>
        <w:trPr>
          <w:trHeight w:val="2298" w:hRule="atLeast"/>
          <w:tblCellSpacing w:w="15" w:type="dxa"/>
        </w:trPr>
        <w:tc>
          <w:tcPr>
            <w:tcW w:w="8100" w:type="dxa"/>
            <w:tcBorders>
              <w:top w:val="outset" w:sz="6" w:space="0" w:color="auto"/>
              <w:left w:val="outset" w:sz="6" w:space="0" w:color="auto"/>
              <w:bottom w:val="outset" w:sz="6" w:space="0" w:color="auto"/>
              <w:right w:val="outset" w:sz="6" w:space="0" w:color="auto"/>
            </w:tcBorders>
            <w:shd w:val="clear" w:color="auto" w:fill="e4dcd3"/>
            <w:tcMar>
              <w:top w:w="15" w:type="dxa"/>
              <w:left w:w="15" w:type="dxa"/>
              <w:bottom w:w="15" w:type="dxa"/>
              <w:right w:w="15" w:type="dxa"/>
            </w:tcMar>
            <w:vAlign w:val="center"/>
            <w:hideMark/>
          </w:tcPr>
          <w:p>
            <w:pPr>
              <w:pStyle w:val="style157"/>
              <w:rPr>
                <w:b/>
              </w:rPr>
            </w:pPr>
            <w:r>
              <w:rPr>
                <w:b/>
              </w:rPr>
              <w:t>Example 6:</w:t>
            </w:r>
          </w:p>
          <w:p>
            <w:pPr>
              <w:pStyle w:val="style157"/>
              <w:rPr/>
            </w:pPr>
            <w:r>
              <w:t>Calculate the density of nitrogen under standard conditions (STP)</w:t>
            </w:r>
          </w:p>
          <w:p>
            <w:pPr>
              <w:pStyle w:val="style157"/>
              <w:rPr/>
            </w:pPr>
            <w:r>
              <w:t>Solution</w:t>
            </w:r>
          </w:p>
          <w:p>
            <w:pPr>
              <w:pStyle w:val="style157"/>
              <w:rPr/>
            </w:pPr>
            <w:r>
              <w:t>The mole weight of nitrogen is (2 x 14.0) or 28.9 g/mol. The molar volume is 22.4 L. Density is the ratio of mass to volume (mass/volume). Therefore:</w:t>
            </w:r>
          </w:p>
          <w:p>
            <w:pPr>
              <w:pStyle w:val="style157"/>
              <w:rPr/>
            </w:pPr>
            <w:r>
              <w:rPr>
                <w:noProof/>
                <w:lang w:eastAsia="en-US"/>
              </w:rPr>
              <w:drawing>
                <wp:inline distL="0" distT="0" distB="0" distR="0">
                  <wp:extent cx="3281917" cy="394367"/>
                  <wp:effectExtent l="0" t="0" r="0" b="5715"/>
                  <wp:docPr id="1380" name="Picture 583" descr="Description: https://www.chem.wisc.edu/deptfiles/genchem/sstutorial/Text9/Tx95/ex96.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0" name="Picture 583"/>
                          <pic:cNvPicPr/>
                        </pic:nvPicPr>
                        <pic:blipFill>
                          <a:blip r:embed="rId178" cstate="print"/>
                          <a:srcRect l="0" t="0" r="0" b="0"/>
                          <a:stretch/>
                        </pic:blipFill>
                        <pic:spPr>
                          <a:xfrm rot="0">
                            <a:off x="0" y="0"/>
                            <a:ext cx="3281917" cy="394367"/>
                          </a:xfrm>
                          <a:prstGeom prst="rect"/>
                          <a:ln>
                            <a:noFill/>
                          </a:ln>
                        </pic:spPr>
                      </pic:pic>
                    </a:graphicData>
                  </a:graphic>
                </wp:inline>
              </w:drawing>
            </w:r>
          </w:p>
        </w:tc>
      </w:tr>
    </w:tbl>
    <w:p>
      <w:pPr>
        <w:pStyle w:val="style157"/>
        <w:numPr>
          <w:ilvl w:val="0"/>
          <w:numId w:val="42"/>
        </w:numPr>
        <w:rPr/>
      </w:pPr>
      <w:r>
        <w:t xml:space="preserve">If the pressure and temperature are constant, the ratio between the volume of a gas sample and the number of molecules the sample contains is a constant. Stating this ratio as an equation, </w:t>
      </w:r>
    </w:p>
    <w:tbl>
      <w:tblPr>
        <w:tblW w:w="0" w:type="auto"/>
        <w:tblCellSpacing w:w="15" w:type="dxa"/>
        <w:tblLayout w:type="fixed"/>
        <w:tblLook w:val="04A0" w:firstRow="1" w:lastRow="0" w:firstColumn="1" w:lastColumn="0" w:noHBand="0" w:noVBand="1"/>
      </w:tblPr>
      <w:tblGrid>
        <w:gridCol w:w="112"/>
        <w:gridCol w:w="1354"/>
        <w:gridCol w:w="140"/>
        <w:gridCol w:w="2253"/>
      </w:tblGrid>
      <w:tr>
        <w:trPr>
          <w:tblCellSpacing w:w="15" w:type="dxa"/>
        </w:trPr>
        <w:tc>
          <w:tcPr>
            <w:tcW w:w="67" w:type="dxa"/>
            <w:tcBorders/>
            <w:tcMar>
              <w:top w:w="15" w:type="dxa"/>
              <w:left w:w="15" w:type="dxa"/>
              <w:bottom w:w="15" w:type="dxa"/>
              <w:right w:w="15" w:type="dxa"/>
            </w:tcMar>
            <w:vAlign w:val="center"/>
            <w:hideMark/>
          </w:tcPr>
          <w:p>
            <w:pPr>
              <w:pStyle w:val="style157"/>
              <w:rPr/>
            </w:pPr>
            <w:r>
              <w:t> </w:t>
            </w:r>
          </w:p>
        </w:tc>
        <w:tc>
          <w:tcPr>
            <w:tcW w:w="1324" w:type="dxa"/>
            <w:tcBorders/>
            <w:tcMar>
              <w:top w:w="15" w:type="dxa"/>
              <w:left w:w="15" w:type="dxa"/>
              <w:bottom w:w="15" w:type="dxa"/>
              <w:right w:w="15" w:type="dxa"/>
            </w:tcMar>
            <w:vAlign w:val="center"/>
            <w:hideMark/>
          </w:tcPr>
          <w:p>
            <w:pPr>
              <w:pStyle w:val="style157"/>
              <w:rPr/>
            </w:pPr>
            <w:r>
              <w:t>Volume of sample 1</w:t>
            </w:r>
          </w:p>
          <w:p>
            <w:pPr>
              <w:pStyle w:val="style157"/>
              <w:rPr/>
            </w:pPr>
            <w:r>
              <w:rPr/>
              <w:pict>
                <v:rect id="1381" fillcolor="#a0a0a0" stroked="f" style="margin-left:0.0pt;margin-top:0.0pt;width:468.0pt;height:0.75pt;mso-wrap-distance-left:0.0pt;mso-wrap-distance-right:0.0pt;visibility:visible;" o:hr="t" o:hralign="center" o:hrnoshade="t" o:hrstd="t">
                  <v:stroke on="f"/>
                  <v:fill/>
                </v:rect>
              </w:pict>
            </w:r>
          </w:p>
          <w:p>
            <w:pPr>
              <w:pStyle w:val="style157"/>
              <w:rPr/>
            </w:pPr>
            <w:r>
              <w:t>Volume of sample 2</w:t>
            </w:r>
          </w:p>
        </w:tc>
        <w:tc>
          <w:tcPr>
            <w:tcW w:w="110" w:type="dxa"/>
            <w:tcBorders/>
            <w:tcMar>
              <w:top w:w="15" w:type="dxa"/>
              <w:left w:w="15" w:type="dxa"/>
              <w:bottom w:w="15" w:type="dxa"/>
              <w:right w:w="15" w:type="dxa"/>
            </w:tcMar>
            <w:vAlign w:val="center"/>
            <w:hideMark/>
          </w:tcPr>
          <w:p>
            <w:pPr>
              <w:pStyle w:val="style157"/>
              <w:rPr/>
            </w:pPr>
            <w:r>
              <w:t xml:space="preserve">= </w:t>
            </w:r>
          </w:p>
        </w:tc>
        <w:tc>
          <w:tcPr>
            <w:tcW w:w="2208" w:type="dxa"/>
            <w:tcBorders/>
            <w:tcMar>
              <w:top w:w="15" w:type="dxa"/>
              <w:left w:w="15" w:type="dxa"/>
              <w:bottom w:w="15" w:type="dxa"/>
              <w:right w:w="15" w:type="dxa"/>
            </w:tcMar>
            <w:vAlign w:val="center"/>
            <w:hideMark/>
          </w:tcPr>
          <w:p>
            <w:pPr>
              <w:pStyle w:val="style157"/>
              <w:rPr/>
            </w:pPr>
            <w:r>
              <w:t>Number of molecules in sample 1</w:t>
            </w:r>
          </w:p>
          <w:p>
            <w:pPr>
              <w:pStyle w:val="style157"/>
              <w:rPr/>
            </w:pPr>
            <w:r>
              <w:rPr/>
              <w:pict>
                <v:rect id="1382" fillcolor="#a0a0a0" stroked="f" style="margin-left:0.0pt;margin-top:0.0pt;width:468.0pt;height:0.75pt;mso-wrap-distance-left:0.0pt;mso-wrap-distance-right:0.0pt;visibility:visible;" o:hr="t" o:hralign="center" o:hrnoshade="t" o:hrstd="t">
                  <v:stroke on="f"/>
                  <v:fill/>
                </v:rect>
              </w:pict>
            </w:r>
          </w:p>
          <w:p>
            <w:pPr>
              <w:pStyle w:val="style157"/>
              <w:rPr/>
            </w:pPr>
            <w:r>
              <w:t>Number of molecules in sample 2</w:t>
            </w:r>
          </w:p>
        </w:tc>
      </w:tr>
    </w:tbl>
    <w:p>
      <w:pPr>
        <w:pStyle w:val="style157"/>
        <w:rPr/>
      </w:pPr>
    </w:p>
    <w:tbl>
      <w:tblPr>
        <w:tblW w:w="8257" w:type="dxa"/>
        <w:tblCellSpacing w:w="15" w:type="dxa"/>
        <w:tblBorders>
          <w:top w:val="outset" w:sz="12" w:space="0" w:color="auto"/>
          <w:left w:val="outset" w:sz="12" w:space="0" w:color="auto"/>
          <w:bottom w:val="outset" w:sz="12" w:space="0" w:color="auto"/>
          <w:right w:val="outset" w:sz="12" w:space="0" w:color="auto"/>
        </w:tblBorders>
        <w:shd w:val="clear" w:color="auto" w:fill="e4dcd3"/>
        <w:tblLayout w:type="fixed"/>
        <w:tblLook w:val="04A0" w:firstRow="1" w:lastRow="0" w:firstColumn="1" w:lastColumn="0" w:noHBand="0" w:noVBand="1"/>
      </w:tblPr>
      <w:tblGrid>
        <w:gridCol w:w="8257"/>
      </w:tblGrid>
      <w:tr>
        <w:trPr>
          <w:trHeight w:val="3318" w:hRule="atLeast"/>
          <w:tblCellSpacing w:w="15" w:type="dxa"/>
        </w:trPr>
        <w:tc>
          <w:tcPr>
            <w:tcW w:w="8197" w:type="dxa"/>
            <w:tcBorders>
              <w:top w:val="outset" w:sz="6" w:space="0" w:color="auto"/>
              <w:left w:val="outset" w:sz="6" w:space="0" w:color="auto"/>
              <w:bottom w:val="outset" w:sz="6" w:space="0" w:color="auto"/>
              <w:right w:val="outset" w:sz="6" w:space="0" w:color="auto"/>
            </w:tcBorders>
            <w:shd w:val="clear" w:color="auto" w:fill="e4dcd3"/>
            <w:tcMar>
              <w:top w:w="15" w:type="dxa"/>
              <w:left w:w="15" w:type="dxa"/>
              <w:bottom w:w="15" w:type="dxa"/>
              <w:right w:w="15" w:type="dxa"/>
            </w:tcMar>
            <w:vAlign w:val="center"/>
            <w:hideMark/>
          </w:tcPr>
          <w:p>
            <w:pPr>
              <w:pStyle w:val="style157"/>
              <w:rPr>
                <w:b/>
              </w:rPr>
            </w:pPr>
            <w:r>
              <w:rPr>
                <w:b/>
              </w:rPr>
              <w:t>Example 7:</w:t>
            </w:r>
          </w:p>
          <w:p>
            <w:pPr>
              <w:pStyle w:val="style157"/>
              <w:rPr/>
            </w:pPr>
            <w:r>
              <w:t>A gas sample containing 5.02x10</w:t>
            </w:r>
            <w:r>
              <w:rPr>
                <w:vertAlign w:val="superscript"/>
              </w:rPr>
              <w:t>23</w:t>
            </w:r>
            <w:r>
              <w:t xml:space="preserve"> molecules has a volume of 19.6 L. At the same temperature and pressure, how many molecules will be contained in 7.9 L of the gas?</w:t>
            </w:r>
          </w:p>
          <w:p>
            <w:pPr>
              <w:pStyle w:val="style157"/>
              <w:rPr/>
            </w:pPr>
            <w:r>
              <w:t>Solution</w:t>
            </w:r>
          </w:p>
          <w:p>
            <w:pPr>
              <w:pStyle w:val="style157"/>
              <w:rPr/>
            </w:pPr>
            <w:r>
              <w:t>If the temperature and pressure are kept constant, the volume of a gas is directly proportional to the number of molecules it contains. Substituting values in the equation:</w:t>
            </w:r>
          </w:p>
          <w:p>
            <w:pPr>
              <w:pStyle w:val="style157"/>
              <w:rPr/>
            </w:pPr>
            <w:r>
              <w:rPr>
                <w:noProof/>
                <w:lang w:eastAsia="en-US"/>
              </w:rPr>
              <w:drawing>
                <wp:inline distL="0" distT="0" distB="0" distR="0">
                  <wp:extent cx="2693582" cy="499884"/>
                  <wp:effectExtent l="0" t="0" r="0" b="0"/>
                  <wp:docPr id="1383" name="Picture 582" descr="Description: https://www.chem.wisc.edu/deptfiles/genchem/sstutorial/Text9/Tx95/ex97.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1" name="Picture 582"/>
                          <pic:cNvPicPr/>
                        </pic:nvPicPr>
                        <pic:blipFill>
                          <a:blip r:embed="rId179" cstate="print"/>
                          <a:srcRect l="0" t="0" r="0" b="0"/>
                          <a:stretch/>
                        </pic:blipFill>
                        <pic:spPr>
                          <a:xfrm rot="0">
                            <a:off x="0" y="0"/>
                            <a:ext cx="2693582" cy="499884"/>
                          </a:xfrm>
                          <a:prstGeom prst="rect"/>
                          <a:ln>
                            <a:noFill/>
                          </a:ln>
                        </pic:spPr>
                      </pic:pic>
                    </a:graphicData>
                  </a:graphic>
                </wp:inline>
              </w:drawing>
            </w:r>
          </w:p>
          <w:p>
            <w:pPr>
              <w:pStyle w:val="style157"/>
              <w:rPr/>
            </w:pPr>
            <w:r>
              <w:t>Rearranging and solving:</w:t>
            </w:r>
          </w:p>
          <w:p>
            <w:pPr>
              <w:pStyle w:val="style157"/>
              <w:rPr/>
            </w:pPr>
            <w:r>
              <w:rPr>
                <w:noProof/>
                <w:lang w:eastAsia="en-US"/>
              </w:rPr>
              <w:drawing>
                <wp:inline distL="0" distT="0" distB="0" distR="0">
                  <wp:extent cx="3733800" cy="675640"/>
                  <wp:effectExtent l="0" t="0" r="0" b="0"/>
                  <wp:docPr id="1384" name="Picture 581" descr="Description: https://www.chem.wisc.edu/deptfiles/genchem/sstutorial/Text9/Tx95/ex97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2" name="Picture 581"/>
                          <pic:cNvPicPr/>
                        </pic:nvPicPr>
                        <pic:blipFill>
                          <a:blip r:embed="rId180" cstate="print"/>
                          <a:srcRect l="0" t="0" r="0" b="0"/>
                          <a:stretch/>
                        </pic:blipFill>
                        <pic:spPr>
                          <a:xfrm rot="0">
                            <a:off x="0" y="0"/>
                            <a:ext cx="3733800" cy="675640"/>
                          </a:xfrm>
                          <a:prstGeom prst="rect"/>
                          <a:ln>
                            <a:noFill/>
                          </a:ln>
                        </pic:spPr>
                      </pic:pic>
                    </a:graphicData>
                  </a:graphic>
                </wp:inline>
              </w:drawing>
            </w:r>
          </w:p>
          <w:p>
            <w:pPr>
              <w:pStyle w:val="style157"/>
              <w:rPr/>
            </w:pPr>
            <w:r>
              <w:t> </w:t>
            </w:r>
          </w:p>
          <w:p>
            <w:pPr>
              <w:pStyle w:val="style157"/>
              <w:rPr/>
            </w:pPr>
            <w:r>
              <w:t>Similarly;</w:t>
            </w:r>
          </w:p>
          <w:p>
            <w:pPr>
              <w:pStyle w:val="style157"/>
              <w:rPr/>
            </w:pPr>
            <w:r>
              <w:t xml:space="preserve"> if 19.6L = 5.02×10</w:t>
            </w:r>
            <w:r>
              <w:rPr>
                <w:vertAlign w:val="superscript"/>
              </w:rPr>
              <w:t>23</w:t>
            </w:r>
            <w:r>
              <w:t xml:space="preserve"> molecules</w:t>
            </w:r>
          </w:p>
          <w:p>
            <w:pPr>
              <w:pStyle w:val="style157"/>
              <w:rPr/>
            </w:pPr>
            <w:r>
              <w:t xml:space="preserve">                      7.9L =?</w:t>
            </w:r>
          </w:p>
          <w:p>
            <w:pPr>
              <w:pStyle w:val="style157"/>
              <w:rPr/>
            </w:pPr>
            <w:r>
              <w:t>That becomes 7.9L × 5.02×10</w:t>
            </w:r>
            <w:r>
              <w:rPr>
                <w:vertAlign w:val="superscript"/>
              </w:rPr>
              <w:t>23</w:t>
            </w:r>
            <w:r>
              <w:t xml:space="preserve"> molecules /19.6L</w:t>
            </w:r>
          </w:p>
          <w:p>
            <w:pPr>
              <w:pStyle w:val="style157"/>
              <w:rPr/>
            </w:pPr>
            <w:r>
              <w:t xml:space="preserve">                             =</w:t>
            </w:r>
            <w:r>
              <w:t xml:space="preserve"> </w:t>
            </w:r>
            <w:r>
              <w:rPr>
                <w:b/>
              </w:rPr>
              <w:t>2.02×10</w:t>
            </w:r>
            <w:r>
              <w:rPr>
                <w:b/>
                <w:vertAlign w:val="superscript"/>
              </w:rPr>
              <w:t>23</w:t>
            </w:r>
            <w:r>
              <w:rPr>
                <w:b/>
              </w:rPr>
              <w:t xml:space="preserve"> molecules</w:t>
            </w:r>
          </w:p>
        </w:tc>
      </w:tr>
    </w:tbl>
    <w:p>
      <w:pPr>
        <w:pStyle w:val="style157"/>
        <w:rPr/>
      </w:pPr>
    </w:p>
    <w:p>
      <w:pPr>
        <w:pStyle w:val="style157"/>
        <w:rPr/>
      </w:pPr>
    </w:p>
    <w:p>
      <w:pPr>
        <w:pStyle w:val="style157"/>
        <w:rPr>
          <w:b/>
        </w:rPr>
      </w:pPr>
      <w:r>
        <w:rPr>
          <w:b/>
        </w:rPr>
        <w:t>Avogadro's Law states that equal volumes of gases under the same conditions of temperature and pressure contain the same number of molecules.</w:t>
      </w:r>
    </w:p>
    <w:p>
      <w:pPr>
        <w:pStyle w:val="style157"/>
        <w:numPr>
          <w:ilvl w:val="0"/>
          <w:numId w:val="83"/>
        </w:numPr>
        <w:rPr/>
      </w:pPr>
      <w:r>
        <w:t>So the volumes have equal moles of separate particles (molecules or individual atoms) in them.</w:t>
      </w:r>
    </w:p>
    <w:p>
      <w:pPr>
        <w:pStyle w:val="style157"/>
        <w:numPr>
          <w:ilvl w:val="0"/>
          <w:numId w:val="83"/>
        </w:numPr>
        <w:rPr/>
      </w:pPr>
      <w:r>
        <w:t>Therefore one mole of any gas (formula mass in g), at the same temperature and pressure occupies the same volume.</w:t>
      </w:r>
    </w:p>
    <w:p>
      <w:pPr>
        <w:pStyle w:val="style157"/>
        <w:numPr>
          <w:ilvl w:val="0"/>
          <w:numId w:val="83"/>
        </w:numPr>
        <w:rPr/>
      </w:pPr>
      <w:r>
        <w:t xml:space="preserve">This is </w:t>
      </w:r>
      <w:r>
        <w:t>24 dm</w:t>
      </w:r>
      <w:r>
        <w:rPr>
          <w:vertAlign w:val="superscript"/>
        </w:rPr>
        <w:t>3</w:t>
      </w:r>
      <w:r>
        <w:t xml:space="preserve">  or </w:t>
      </w:r>
      <w:r>
        <w:t>22.4 dm</w:t>
      </w:r>
      <w:r>
        <w:rPr>
          <w:vertAlign w:val="superscript"/>
        </w:rPr>
        <w:t>3</w:t>
      </w:r>
      <w:r>
        <w:t xml:space="preserve"> (22.4 litres)</w:t>
      </w:r>
      <w:r>
        <w:t>, at room temperature of 25</w:t>
      </w:r>
      <w:r>
        <w:rPr>
          <w:vertAlign w:val="superscript"/>
        </w:rPr>
        <w:t>o</w:t>
      </w:r>
      <w:r>
        <w:t>C/298K and normal pressure of 101.3 kPa/1 atmosphere (such conditions are often referred to as STP).</w:t>
      </w:r>
    </w:p>
    <w:p>
      <w:pPr>
        <w:pStyle w:val="style157"/>
        <w:numPr>
          <w:ilvl w:val="0"/>
          <w:numId w:val="83"/>
        </w:numPr>
        <w:rPr/>
      </w:pPr>
      <w:r>
        <w:t>The molar volume for s.t.p is 22.4 dm</w:t>
      </w:r>
      <w:r>
        <w:rPr>
          <w:vertAlign w:val="superscript"/>
        </w:rPr>
        <w:t>3</w:t>
      </w:r>
      <w:r>
        <w:t xml:space="preserve"> (22.4 litres) at 0</w:t>
      </w:r>
      <w:r>
        <w:rPr>
          <w:vertAlign w:val="superscript"/>
        </w:rPr>
        <w:t>o</w:t>
      </w:r>
      <w:r>
        <w:t>C and 1atmosphere pressure.</w:t>
      </w:r>
    </w:p>
    <w:p>
      <w:pPr>
        <w:pStyle w:val="style157"/>
        <w:numPr>
          <w:ilvl w:val="0"/>
          <w:numId w:val="83"/>
        </w:numPr>
        <w:rPr/>
      </w:pPr>
      <w:r>
        <w:t>Historically, s.t.p unfortunately stands for standard temperature and pressure, but these days 25</w:t>
      </w:r>
      <w:r>
        <w:rPr>
          <w:vertAlign w:val="superscript"/>
        </w:rPr>
        <w:t>o</w:t>
      </w:r>
      <w:r>
        <w:t>C/298K is usually considered the standard temperature (STP).</w:t>
      </w:r>
    </w:p>
    <w:p>
      <w:pPr>
        <w:pStyle w:val="style157"/>
        <w:rPr/>
      </w:pPr>
    </w:p>
    <w:p>
      <w:pPr>
        <w:pStyle w:val="style157"/>
        <w:rPr>
          <w:b/>
        </w:rPr>
      </w:pPr>
      <w:r>
        <w:rPr>
          <w:b/>
        </w:rPr>
        <w:t>Some handy relationships for substance Z below:</w:t>
      </w:r>
    </w:p>
    <w:p>
      <w:pPr>
        <w:pStyle w:val="style157"/>
        <w:numPr>
          <w:ilvl w:val="0"/>
          <w:numId w:val="83"/>
        </w:numPr>
        <w:rPr/>
      </w:pPr>
      <w:r>
        <w:t>moles Z = mass of Z gas (g) / atomic or formula mass of gas Z (g/mol)</w:t>
      </w:r>
    </w:p>
    <w:p>
      <w:pPr>
        <w:pStyle w:val="style157"/>
        <w:numPr>
          <w:ilvl w:val="0"/>
          <w:numId w:val="83"/>
        </w:numPr>
        <w:rPr/>
      </w:pPr>
      <w:r>
        <w:t>mass of Z in g = moles of Z x atomic or formula mass of Z</w:t>
      </w:r>
    </w:p>
    <w:p>
      <w:pPr>
        <w:pStyle w:val="style157"/>
        <w:numPr>
          <w:ilvl w:val="0"/>
          <w:numId w:val="83"/>
        </w:numPr>
        <w:rPr/>
      </w:pPr>
      <w:r>
        <w:t>atomic or formula mass of Z = mass of Z / moles of Z</w:t>
      </w:r>
    </w:p>
    <w:p>
      <w:pPr>
        <w:pStyle w:val="style157"/>
        <w:numPr>
          <w:ilvl w:val="0"/>
          <w:numId w:val="83"/>
        </w:numPr>
        <w:rPr/>
      </w:pPr>
      <w:r>
        <w:t>1 mole = formula mass of Z in g.</w:t>
      </w:r>
    </w:p>
    <w:p>
      <w:pPr>
        <w:pStyle w:val="style157"/>
        <w:rPr/>
      </w:pPr>
      <w:r>
        <w:rPr>
          <w:noProof/>
          <w:lang w:eastAsia="en-US"/>
        </w:rPr>
        <w:drawing>
          <wp:anchor distT="0" distB="0" distL="0" distR="0" simplePos="false" relativeHeight="17" behindDoc="false" locked="false" layoutInCell="true" allowOverlap="false">
            <wp:simplePos x="0" y="0"/>
            <wp:positionH relativeFrom="column">
              <wp:posOffset>5114925</wp:posOffset>
            </wp:positionH>
            <wp:positionV relativeFrom="line">
              <wp:posOffset>158115</wp:posOffset>
            </wp:positionV>
            <wp:extent cx="1009649" cy="891540"/>
            <wp:effectExtent l="19050" t="0" r="0" b="0"/>
            <wp:wrapSquare wrapText="bothSides"/>
            <wp:docPr id="1385" name="Picture 547" descr="http://www.docbrown.info/page04/4_73calcs/moleformul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3" name="Picture 547"/>
                    <pic:cNvPicPr/>
                  </pic:nvPicPr>
                  <pic:blipFill>
                    <a:blip r:embed="rId181" cstate="print"/>
                    <a:srcRect l="0" t="0" r="0" b="0"/>
                    <a:stretch/>
                  </pic:blipFill>
                  <pic:spPr>
                    <a:xfrm rot="0">
                      <a:off x="0" y="0"/>
                      <a:ext cx="1009649" cy="891540"/>
                    </a:xfrm>
                    <a:prstGeom prst="rect"/>
                    <a:ln>
                      <a:noFill/>
                    </a:ln>
                  </pic:spPr>
                </pic:pic>
              </a:graphicData>
            </a:graphic>
          </wp:anchor>
        </w:drawing>
      </w:r>
      <w:r>
        <w:t>gas volume of Z = moles of Z x volume of 1 mole</w:t>
      </w:r>
    </w:p>
    <w:p>
      <w:pPr>
        <w:pStyle w:val="style157"/>
        <w:rPr/>
      </w:pPr>
      <w:r>
        <w:t>Rearranging this equation gives...</w:t>
      </w:r>
    </w:p>
    <w:p>
      <w:pPr>
        <w:pStyle w:val="style157"/>
        <w:rPr/>
      </w:pPr>
      <w:r>
        <w:t>Moles of Z = gas volume of Z / volume of 1 mole</w:t>
      </w:r>
    </w:p>
    <w:p>
      <w:pPr>
        <w:pStyle w:val="style157"/>
        <w:rPr/>
      </w:pPr>
      <w:r>
        <w:rPr>
          <w:noProof/>
          <w:lang w:eastAsia="en-US"/>
        </w:rPr>
        <w:drawing>
          <wp:inline distL="0" distT="0" distB="0" distR="0">
            <wp:extent cx="1281627" cy="659218"/>
            <wp:effectExtent l="19050" t="0" r="0" b="0"/>
            <wp:docPr id="1386" name="Picture 541" descr="http://www.docbrown.info/page04/4_73calcs/molegasvo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Picture 541"/>
                    <pic:cNvPicPr/>
                  </pic:nvPicPr>
                  <pic:blipFill>
                    <a:blip r:embed="rId182" cstate="print"/>
                    <a:srcRect l="0" t="0" r="0" b="0"/>
                    <a:stretch/>
                  </pic:blipFill>
                  <pic:spPr>
                    <a:xfrm rot="0">
                      <a:off x="0" y="0"/>
                      <a:ext cx="1281627" cy="659218"/>
                    </a:xfrm>
                    <a:prstGeom prst="rect"/>
                    <a:ln>
                      <a:noFill/>
                    </a:ln>
                  </pic:spPr>
                </pic:pic>
              </a:graphicData>
            </a:graphic>
          </wp:inline>
        </w:drawing>
      </w:r>
      <w:r>
        <w:t xml:space="preserve">Moles = </w:t>
      </w:r>
      <m:oMath>
        <m:f>
          <m:fPr>
            <m:ctrlPr>
              <w:rPr>
                <w:rFonts w:ascii="Cambria Math" w:hAnsi="Cambria Math"/>
              </w:rPr>
            </m:ctrlPr>
          </m:fPr>
          <m:num>
            <m:r>
              <m:rPr>
                <m:sty m:val="p"/>
              </m:rPr>
              <w:rPr>
                <w:rFonts w:ascii="Cambria Math" w:hAnsi="Cambria Math"/>
              </w:rPr>
              <m:t>V(dm</m:t>
            </m:r>
            <m:r>
              <m:rPr>
                <m:sty m:val="p"/>
              </m:rPr>
              <w:rPr>
                <w:rFonts w:ascii="Cambria Math" w:hAnsi="Cambria Math"/>
                <w:vertAlign w:val="superscript"/>
              </w:rPr>
              <m:t>3</m:t>
            </m:r>
            <m:r>
              <m:rPr>
                <m:sty m:val="p"/>
              </m:rPr>
              <w:rPr>
                <w:rFonts w:ascii="Cambria Math" w:hAnsi="Cambria Math"/>
              </w:rPr>
              <m:t xml:space="preserve">) </m:t>
            </m:r>
          </m:num>
          <m:den>
            <m:r>
              <m:rPr>
                <m:sty m:val="p"/>
              </m:rPr>
              <w:rPr>
                <w:rFonts w:ascii="Cambria Math" w:hAnsi="Cambria Math"/>
              </w:rPr>
              <m:t>24   (at STP)</m:t>
            </m:r>
          </m:den>
        </m:f>
      </m:oMath>
    </w:p>
    <w:p>
      <w:pPr>
        <w:pStyle w:val="style157"/>
        <w:numPr>
          <w:ilvl w:val="0"/>
          <w:numId w:val="83"/>
        </w:numPr>
        <w:rPr>
          <w:color w:val="00b050"/>
        </w:rPr>
      </w:pPr>
      <w:r>
        <w:t xml:space="preserve">The later form of the equation can be used to calculate molecular mass from experimental data because </w:t>
      </w:r>
      <w:r>
        <w:rPr>
          <w:b/>
        </w:rPr>
        <w:t>Moles = mass / molecular mass = gas volume / volume of 1 mole</w:t>
      </w:r>
      <w:r>
        <w:rPr>
          <w:b/>
        </w:rPr>
        <w:t>.</w:t>
      </w:r>
    </w:p>
    <w:p>
      <w:pPr>
        <w:pStyle w:val="style157"/>
        <w:numPr>
          <w:ilvl w:val="0"/>
          <w:numId w:val="83"/>
        </w:numPr>
        <w:rPr/>
      </w:pPr>
      <w:r>
        <w:t>mass / molecular mass = gas volume / volume of 1 mole</w:t>
      </w:r>
    </w:p>
    <w:p>
      <w:pPr>
        <w:pStyle w:val="style157"/>
        <w:rPr/>
      </w:pPr>
      <w:r>
        <w:t>Therefore at STP: M</w:t>
      </w:r>
      <w:r>
        <w:rPr>
          <w:vertAlign w:val="subscript"/>
        </w:rPr>
        <w:t>r</w:t>
      </w:r>
      <w:r>
        <w:t xml:space="preserve"> = mass (g) x 24 / V(dm</w:t>
      </w:r>
      <w:r>
        <w:rPr>
          <w:vertAlign w:val="superscript"/>
        </w:rPr>
        <w:t>3</w:t>
      </w:r>
      <w:r>
        <w:t>)</w:t>
      </w:r>
    </w:p>
    <w:p>
      <w:pPr>
        <w:pStyle w:val="style157"/>
        <w:numPr>
          <w:ilvl w:val="0"/>
          <w:numId w:val="83"/>
        </w:numPr>
        <w:rPr/>
      </w:pPr>
      <w:r>
        <w:t>So, if you know the mass of a gas and its volume, you can work out moles of gas and then work out molecular mass.</w:t>
      </w:r>
    </w:p>
    <w:p>
      <w:pPr>
        <w:pStyle w:val="style157"/>
        <w:numPr>
          <w:ilvl w:val="0"/>
          <w:numId w:val="83"/>
        </w:numPr>
        <w:rPr/>
      </w:pPr>
      <w:r>
        <w:t>This has been done experimentally in the past, but these days, molecular mass is readily done very accurately in a mass spectrometer.</w:t>
      </w:r>
    </w:p>
    <w:p>
      <w:pPr>
        <w:pStyle w:val="style157"/>
        <w:rPr/>
      </w:pPr>
    </w:p>
    <w:p>
      <w:pPr>
        <w:pStyle w:val="style157"/>
        <w:rPr>
          <w:b/>
        </w:rPr>
      </w:pPr>
      <w:r>
        <w:rPr>
          <w:b/>
        </w:rPr>
        <w:t xml:space="preserve">Note (i): </w:t>
      </w:r>
      <w:r>
        <w:t>In the following examples, assume you are dealing with room temperature and pressure i.e. 25</w:t>
      </w:r>
      <w:r>
        <w:rPr>
          <w:vertAlign w:val="superscript"/>
        </w:rPr>
        <w:t>o</w:t>
      </w:r>
      <w:r>
        <w:t>C and 1 atmosphere pressure so the molar volume is 24dm</w:t>
      </w:r>
      <w:r>
        <w:rPr>
          <w:vertAlign w:val="superscript"/>
        </w:rPr>
        <w:t>3</w:t>
      </w:r>
      <w:r>
        <w:t xml:space="preserve"> or 24000cm</w:t>
      </w:r>
      <w:r>
        <w:rPr>
          <w:vertAlign w:val="superscript"/>
        </w:rPr>
        <w:t>3</w:t>
      </w:r>
      <w:r>
        <w:rPr>
          <w:vertAlign w:val="superscript"/>
        </w:rPr>
        <w:t xml:space="preserve"> </w:t>
      </w:r>
      <w:r>
        <w:rPr>
          <w:b/>
        </w:rPr>
        <w:t>BUT</w:t>
      </w:r>
      <w:r>
        <w:rPr>
          <w:b/>
          <w:color w:val="00b050"/>
        </w:rPr>
        <w:t xml:space="preserve"> </w:t>
      </w:r>
      <w:r>
        <w:rPr>
          <w:b/>
        </w:rPr>
        <w:t>you could also use 22.4 dm</w:t>
      </w:r>
      <w:r>
        <w:rPr>
          <w:b/>
          <w:vertAlign w:val="superscript"/>
        </w:rPr>
        <w:t>3</w:t>
      </w:r>
      <w:r>
        <w:rPr>
          <w:b/>
        </w:rPr>
        <w:t>.</w:t>
      </w:r>
    </w:p>
    <w:p>
      <w:pPr>
        <w:pStyle w:val="style157"/>
        <w:rPr>
          <w:b/>
        </w:rPr>
      </w:pPr>
    </w:p>
    <w:p>
      <w:pPr>
        <w:pStyle w:val="style157"/>
        <w:rPr>
          <w:b/>
        </w:rPr>
      </w:pPr>
      <w:r>
        <w:rPr>
          <w:b/>
        </w:rPr>
        <w:t xml:space="preserve">Note (ii): </w:t>
      </w:r>
    </w:p>
    <w:p>
      <w:pPr>
        <w:pStyle w:val="style157"/>
        <w:numPr>
          <w:ilvl w:val="0"/>
          <w:numId w:val="83"/>
        </w:numPr>
        <w:rPr/>
      </w:pPr>
      <w:r>
        <w:t>Apart from solving the problems using the mole concept (method (a) below, and reading any equations involved in a 'molar way' ...</w:t>
      </w:r>
    </w:p>
    <w:p>
      <w:pPr>
        <w:pStyle w:val="style157"/>
        <w:numPr>
          <w:ilvl w:val="0"/>
          <w:numId w:val="83"/>
        </w:numPr>
        <w:rPr/>
      </w:pPr>
      <w:r>
        <w:t>It is also possible to solve them without using the mole concept (method (b) below). You still use the molar volume itself, but you think of it as the volume occupied by the formula mass of the gas i</w:t>
      </w:r>
      <w:r>
        <w:t>n g and never think about moles.</w:t>
      </w:r>
    </w:p>
    <w:p>
      <w:pPr>
        <w:pStyle w:val="style157"/>
        <w:ind w:left="810"/>
        <w:rPr/>
      </w:pPr>
    </w:p>
    <w:p>
      <w:pPr>
        <w:pStyle w:val="style157"/>
        <w:rPr/>
      </w:pPr>
      <w:r>
        <w:rPr/>
        <w:fldChar w:fldCharType="begin"/>
      </w:r>
      <w:r>
        <w:instrText xml:space="preserve"> HYPERLINK "http://www.docbrown.info/page04/4_73calcs09mvg.htm" </w:instrText>
      </w:r>
      <w:r>
        <w:rPr/>
        <w:fldChar w:fldCharType="separate"/>
      </w:r>
      <w:r>
        <w:rPr/>
        <w:fldChar w:fldCharType="end"/>
      </w:r>
      <w:r>
        <w:rPr>
          <w:b/>
          <w:shd w:val="clear" w:color="auto" w:fill="00ffff"/>
        </w:rPr>
        <w:t>Methods of measuring how much gas is formed</w:t>
      </w:r>
      <w:r>
        <w:rPr>
          <w:b/>
        </w:rPr>
        <w:t xml:space="preserve"> (volume can be compa</w:t>
      </w:r>
      <w:r>
        <w:rPr>
          <w:b/>
        </w:rPr>
        <w:t>red with theoretical prediction</w:t>
      </w:r>
      <w:r>
        <w:rPr>
          <w:b/>
        </w:rPr>
        <w:t xml:space="preserve">) </w:t>
      </w:r>
    </w:p>
    <w:p>
      <w:pPr>
        <w:pStyle w:val="style157"/>
        <w:rPr/>
      </w:pPr>
    </w:p>
    <w:p>
      <w:pPr>
        <w:pStyle w:val="style157"/>
        <w:rPr/>
      </w:pPr>
    </w:p>
    <w:p>
      <w:pPr>
        <w:pStyle w:val="style157"/>
        <w:rPr/>
      </w:pPr>
      <w:r>
        <w:t>(a) You can collect the gases in a calibrated gas syringe.</w:t>
      </w:r>
      <w:r>
        <w:t xml:space="preserve"> </w:t>
      </w:r>
      <w:r>
        <w:t xml:space="preserve">You </w:t>
      </w:r>
      <w:r>
        <w:t>must make sure too much gas is not produced and too fast.</w:t>
      </w:r>
    </w:p>
    <w:p>
      <w:pPr>
        <w:pStyle w:val="style157"/>
        <w:rPr/>
      </w:pPr>
      <w:r>
        <w:t>A gas syringe is more accurate than collecting the gas in an inverted measuring cylinder under water shown below, but its still only accurate to the nearest cm</w:t>
      </w:r>
      <w:r>
        <w:rPr>
          <w:vertAlign w:val="superscript"/>
        </w:rPr>
        <w:t>3</w:t>
      </w:r>
      <w:r>
        <w:t>.</w:t>
      </w:r>
      <w:r>
        <w:t xml:space="preserve"> </w:t>
      </w:r>
      <w:r>
        <w:t>You can collect any gas by this method.</w:t>
      </w:r>
    </w:p>
    <w:p>
      <w:pPr>
        <w:pStyle w:val="style157"/>
        <w:rPr/>
      </w:pPr>
    </w:p>
    <w:p>
      <w:pPr>
        <w:pStyle w:val="style157"/>
        <w:rPr/>
      </w:pPr>
    </w:p>
    <w:p>
      <w:pPr>
        <w:pStyle w:val="style157"/>
        <w:rPr/>
      </w:pPr>
      <w:r>
        <w:t xml:space="preserve">(b) </w:t>
      </w:r>
    </w:p>
    <w:p>
      <w:pPr>
        <w:pStyle w:val="style157"/>
        <w:rPr/>
      </w:pPr>
      <w:r>
        <w:t>The gas is collected in a measuring cylinder filled with water and inverted over a trough of water.</w:t>
      </w:r>
    </w:p>
    <w:p>
      <w:pPr>
        <w:pStyle w:val="style157"/>
        <w:rPr/>
      </w:pPr>
      <w:r>
        <w:t>You can get a more accurate result by using an inverted burette instead of a measuring cylinder.</w:t>
      </w:r>
    </w:p>
    <w:p>
      <w:pPr>
        <w:pStyle w:val="style157"/>
        <w:rPr/>
      </w:pPr>
      <w:r>
        <w:t>However, this method is not good</w:t>
      </w:r>
      <w:r>
        <w:t xml:space="preserve"> if the gas is soluble in water.</w:t>
      </w:r>
    </w:p>
    <w:p>
      <w:pPr>
        <w:pStyle w:val="style157"/>
        <w:rPr/>
      </w:pPr>
      <w:r>
        <w:t>Burettes are calibrated in 0.10 cm</w:t>
      </w:r>
      <w:r>
        <w:rPr>
          <w:vertAlign w:val="superscript"/>
        </w:rPr>
        <w:t>3</w:t>
      </w:r>
      <w:r>
        <w:t xml:space="preserve"> intervals. Measuring cylinders to the nearest cm</w:t>
      </w:r>
      <w:r>
        <w:rPr>
          <w:vertAlign w:val="superscript"/>
        </w:rPr>
        <w:t>3</w:t>
      </w:r>
      <w:r>
        <w:t xml:space="preserve"> or worse!</w:t>
      </w:r>
    </w:p>
    <w:p>
      <w:pPr>
        <w:pStyle w:val="style157"/>
        <w:rPr/>
      </w:pPr>
      <w:r>
        <w:t>In both methods the reaction is carried out in conical flask fitted with a sealing rubber bung, but a tube enabling the gas evolved to be collected in some suitable container.</w:t>
      </w:r>
    </w:p>
    <w:p>
      <w:pPr>
        <w:pStyle w:val="style157"/>
        <w:rPr>
          <w:shd w:val="clear" w:color="auto" w:fill="00ffff"/>
        </w:rPr>
      </w:pPr>
    </w:p>
    <w:p>
      <w:pPr>
        <w:pStyle w:val="style157"/>
        <w:rPr>
          <w:b/>
          <w:shd w:val="clear" w:color="auto" w:fill="00ffff"/>
        </w:rPr>
      </w:pPr>
      <w:r>
        <w:rPr>
          <w:b/>
          <w:shd w:val="clear" w:color="auto" w:fill="00ffff"/>
        </w:rPr>
        <w:t>Molar gas volume calculation Example 1:</w:t>
      </w:r>
    </w:p>
    <w:p>
      <w:pPr>
        <w:pStyle w:val="style157"/>
        <w:rPr/>
      </w:pPr>
      <w:r>
        <w:t>What is the volume of 3.5g of hydrogen? [A</w:t>
      </w:r>
      <w:r>
        <w:rPr>
          <w:vertAlign w:val="subscript"/>
        </w:rPr>
        <w:t>r</w:t>
      </w:r>
      <w:r>
        <w:t>(H) = 1]</w:t>
      </w:r>
    </w:p>
    <w:p>
      <w:pPr>
        <w:pStyle w:val="style157"/>
        <w:rPr/>
      </w:pPr>
      <w:r>
        <w:t>Common thinking: hydrogen exists as H</w:t>
      </w:r>
      <w:r>
        <w:rPr>
          <w:vertAlign w:val="subscript"/>
        </w:rPr>
        <w:t>2</w:t>
      </w:r>
      <w:r>
        <w:t xml:space="preserve"> molecules, so M</w:t>
      </w:r>
      <w:r>
        <w:rPr>
          <w:vertAlign w:val="subscript"/>
        </w:rPr>
        <w:t>r</w:t>
      </w:r>
      <w:r>
        <w:t>(H</w:t>
      </w:r>
      <w:r>
        <w:rPr>
          <w:vertAlign w:val="subscript"/>
        </w:rPr>
        <w:t>2</w:t>
      </w:r>
      <w:r>
        <w:t>) = 2, so 1 mole or formula mass in g = 2g</w:t>
      </w:r>
    </w:p>
    <w:p>
      <w:pPr>
        <w:pStyle w:val="style157"/>
        <w:rPr>
          <w:b/>
        </w:rPr>
      </w:pPr>
      <w:r>
        <w:rPr>
          <w:b/>
        </w:rPr>
        <w:t xml:space="preserve">Method (a) </w:t>
      </w:r>
    </w:p>
    <w:p>
      <w:pPr>
        <w:pStyle w:val="style157"/>
        <w:rPr/>
      </w:pPr>
      <w:r>
        <w:t>So moles of hydrogen = 3.5/2 = 1.75 mol H</w:t>
      </w:r>
      <w:r>
        <w:rPr>
          <w:vertAlign w:val="subscript"/>
        </w:rPr>
        <w:t>2</w:t>
      </w:r>
      <w:r>
        <w:t> </w:t>
      </w:r>
    </w:p>
    <w:p>
      <w:pPr>
        <w:pStyle w:val="style157"/>
        <w:rPr/>
      </w:pPr>
      <w:r>
        <w:rPr>
          <w:noProof/>
        </w:rPr>
      </w:r>
      <w:r>
        <w:rPr>
          <w:noProof/>
        </w:rPr>
      </w:r>
      <w:r>
        <w:rPr>
          <w:noProof/>
        </w:rPr>
      </w:r>
      <w:r>
        <w:rPr>
          <w:noProof/>
        </w:rPr>
        <w:pict>
          <v:shapetype id="_x0000_t32" coordsize="21600,21600" o:spt="32" o:oned="t" path="m,l21600,21600e">
            <v:path arrowok="t" fillok="f" o:connecttype="none"/>
            <o:lock v:ext="edit" shapetype="t"/>
          </v:shapetype>
          <v:shape id="1392" type="#_x0000_t32" filled="f" style="position:absolute;margin-left:221.45pt;margin-top:11.8pt;width:173.9pt;height:46.2pt;z-index:23;mso-position-horizontal-relative:text;mso-position-vertical-relative:text;mso-width-relative:margin;mso-height-relative:margin;mso-wrap-distance-left:0.0pt;mso-wrap-distance-right:0.0pt;visibility:visible;">
            <v:stroke endarrow="open" color="#bc4542"/>
            <v:fill rotate="true"/>
            <v:path o:connecttype="none" fillok="f" arrowok="t"/>
          </v:shape>
        </w:pict>
      </w:r>
      <w:r>
        <w:rPr>
          <w:noProof/>
        </w:rPr>
      </w:r>
      <w:r>
        <w:rPr>
          <w:noProof/>
        </w:rPr>
      </w:r>
      <w:r>
        <w:t>So volume H</w:t>
      </w:r>
      <w:r>
        <w:rPr>
          <w:vertAlign w:val="subscript"/>
        </w:rPr>
        <w:t>2</w:t>
      </w:r>
      <w:r>
        <w:t xml:space="preserve"> = mol H</w:t>
      </w:r>
      <w:r>
        <w:rPr>
          <w:vertAlign w:val="subscript"/>
        </w:rPr>
        <w:t>2</w:t>
      </w:r>
      <w:r>
        <w:t xml:space="preserve"> x molar volume = 1.75 x 24 = 42 dm</w:t>
      </w:r>
      <w:r>
        <w:rPr>
          <w:vertAlign w:val="superscript"/>
        </w:rPr>
        <w:t>3</w:t>
      </w:r>
      <w:r>
        <w:t xml:space="preserve"> (or 42000 cm</w:t>
      </w:r>
      <w:r>
        <w:rPr>
          <w:vertAlign w:val="superscript"/>
        </w:rPr>
        <w:t>3</w:t>
      </w:r>
      <w:r>
        <w:t>)</w:t>
      </w:r>
    </w:p>
    <w:p>
      <w:pPr>
        <w:pStyle w:val="style157"/>
        <w:rPr/>
      </w:pPr>
      <w:r>
        <w:rPr>
          <w:noProof/>
          <w:lang w:eastAsia="en-US"/>
        </w:rPr>
        <w:drawing>
          <wp:anchor distT="0" distB="0" distL="0" distR="0" simplePos="false" relativeHeight="24" behindDoc="false" locked="false" layoutInCell="true" allowOverlap="false">
            <wp:simplePos x="0" y="0"/>
            <wp:positionH relativeFrom="column">
              <wp:posOffset>5017135</wp:posOffset>
            </wp:positionH>
            <wp:positionV relativeFrom="line">
              <wp:posOffset>144780</wp:posOffset>
            </wp:positionV>
            <wp:extent cx="856615" cy="931544"/>
            <wp:effectExtent l="0" t="0" r="635" b="1905"/>
            <wp:wrapSquare wrapText="bothSides"/>
            <wp:docPr id="1394" name="Picture 545" descr="http://www.docbrown.info/page04/4_73calcs/molegasvo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Picture 545"/>
                    <pic:cNvPicPr/>
                  </pic:nvPicPr>
                  <pic:blipFill>
                    <a:blip r:embed="rId182" cstate="print"/>
                    <a:srcRect l="0" t="0" r="0" b="0"/>
                    <a:stretch/>
                  </pic:blipFill>
                  <pic:spPr>
                    <a:xfrm rot="0">
                      <a:off x="0" y="0"/>
                      <a:ext cx="856615" cy="931544"/>
                    </a:xfrm>
                    <a:prstGeom prst="rect"/>
                    <a:ln>
                      <a:noFill/>
                    </a:ln>
                  </pic:spPr>
                </pic:pic>
              </a:graphicData>
            </a:graphic>
          </wp:anchor>
        </w:drawing>
      </w:r>
    </w:p>
    <w:p>
      <w:pPr>
        <w:pStyle w:val="style157"/>
        <w:rPr>
          <w:b/>
        </w:rPr>
      </w:pPr>
      <w:r>
        <w:rPr>
          <w:b/>
        </w:rPr>
        <w:t xml:space="preserve">Method (b): </w:t>
      </w:r>
    </w:p>
    <w:p>
      <w:pPr>
        <w:pStyle w:val="style157"/>
        <w:rPr/>
      </w:pPr>
      <w:r>
        <w:t>2g occupies 24 dm</w:t>
      </w:r>
      <w:r>
        <w:rPr>
          <w:vertAlign w:val="superscript"/>
        </w:rPr>
        <w:t>3</w:t>
      </w:r>
      <w:r>
        <w:t xml:space="preserve">, so scaling up for the volume of hydrogen... </w:t>
      </w:r>
    </w:p>
    <w:p>
      <w:pPr>
        <w:pStyle w:val="style157"/>
        <w:rPr/>
      </w:pPr>
      <w:r>
        <w:t>3.5 g will have a volume of 3.5/2  x 24 = 42 dm</w:t>
      </w:r>
      <w:r>
        <w:rPr>
          <w:vertAlign w:val="superscript"/>
        </w:rPr>
        <w:t>3</w:t>
      </w:r>
      <w:r>
        <w:t xml:space="preserve"> (or 42000 cm</w:t>
      </w:r>
      <w:r>
        <w:rPr>
          <w:vertAlign w:val="superscript"/>
        </w:rPr>
        <w:t>3</w:t>
      </w:r>
      <w:r>
        <w:t>)</w:t>
      </w:r>
    </w:p>
    <w:p>
      <w:pPr>
        <w:pStyle w:val="style157"/>
        <w:rPr/>
      </w:pPr>
      <w:r>
        <w:t>-</w:t>
      </w:r>
    </w:p>
    <w:p>
      <w:pPr>
        <w:pStyle w:val="style157"/>
        <w:rPr/>
      </w:pPr>
      <w:r>
        <w:rPr>
          <w:noProof/>
        </w:rPr>
      </w:r>
      <w:r>
        <w:rPr>
          <w:noProof/>
        </w:rPr>
      </w:r>
      <w:r>
        <w:rPr>
          <w:noProof/>
        </w:rPr>
      </w:r>
      <w:r>
        <w:rPr>
          <w:noProof/>
        </w:rPr>
        <w:pict>
          <v:line id="1395" stroked="t" from="59.1pt,5.45pt" to="84.9pt,17.7pt" style="position:absolute;z-index:21;mso-position-horizontal-relative:text;mso-position-vertical-relative:text;mso-width-relative:margin;mso-height-relative:margin;mso-wrap-distance-left:0.0pt;mso-wrap-distance-right:0.0pt;visibility:visible;flip:y;">
            <v:stroke color="#bc4542"/>
            <v:fill rotate="true"/>
          </v:line>
        </w:pict>
      </w:r>
      <w:r>
        <w:rPr>
          <w:noProof/>
        </w:rPr>
      </w:r>
      <w:r>
        <w:rPr>
          <w:noProof/>
        </w:rPr>
      </w:r>
      <w:r>
        <w:rPr>
          <w:noProof/>
        </w:rPr>
      </w:r>
      <w:r>
        <w:rPr>
          <w:noProof/>
        </w:rPr>
      </w:r>
      <w:r>
        <w:rPr>
          <w:noProof/>
        </w:rPr>
      </w:r>
      <w:r>
        <w:rPr>
          <w:noProof/>
        </w:rPr>
        <w:pict>
          <v:line id="1397" stroked="t" from="49.55pt,5.4pt" to="84.85pt,25.75pt" style="position:absolute;z-index:22;mso-position-horizontal-relative:text;mso-position-vertical-relative:text;mso-width-relative:margin;mso-height-relative:margin;mso-wrap-distance-left:0.0pt;mso-wrap-distance-right:0.0pt;visibility:visible;">
            <v:stroke color="#bc4542"/>
            <v:fill rotate="true"/>
          </v:line>
        </w:pict>
      </w:r>
      <w:r>
        <w:rPr>
          <w:noProof/>
        </w:rPr>
      </w:r>
      <w:r>
        <w:rPr>
          <w:noProof/>
        </w:rPr>
      </w:r>
      <w:r>
        <w:t>OR 2g of H   =    24dm</w:t>
      </w:r>
      <w:r>
        <w:rPr>
          <w:vertAlign w:val="superscript"/>
        </w:rPr>
        <w:t>3</w:t>
      </w:r>
    </w:p>
    <w:p>
      <w:pPr>
        <w:pStyle w:val="style157"/>
        <w:rPr/>
      </w:pPr>
      <w:r>
        <w:t>3.5g of H   =   ?      cross multiplying,</w:t>
      </w:r>
      <w:r>
        <w:t xml:space="preserve"> </w:t>
      </w:r>
      <w:r>
        <w:t>you have 24 × 3.5 /2 = 42dm</w:t>
      </w:r>
      <w:r>
        <w:rPr>
          <w:vertAlign w:val="superscript"/>
        </w:rPr>
        <w:t>3</w:t>
      </w:r>
    </w:p>
    <w:p>
      <w:pPr>
        <w:pStyle w:val="style157"/>
        <w:rPr>
          <w:shd w:val="clear" w:color="auto" w:fill="00ffff"/>
        </w:rPr>
      </w:pPr>
    </w:p>
    <w:p>
      <w:pPr>
        <w:pStyle w:val="style157"/>
        <w:rPr>
          <w:b/>
        </w:rPr>
      </w:pPr>
      <w:r>
        <w:rPr>
          <w:b/>
          <w:shd w:val="clear" w:color="auto" w:fill="00ffff"/>
        </w:rPr>
        <w:t>Molar gas volume calculation Example 2</w:t>
      </w:r>
    </w:p>
    <w:p>
      <w:pPr>
        <w:pStyle w:val="style157"/>
        <w:rPr/>
      </w:pPr>
      <w:r>
        <w:t>Given the equation</w:t>
      </w:r>
    </w:p>
    <w:p>
      <w:pPr>
        <w:pStyle w:val="style157"/>
        <w:rPr/>
      </w:pPr>
      <w:r>
        <w:t>MgCO</w:t>
      </w:r>
      <w:r>
        <w:rPr>
          <w:vertAlign w:val="subscript"/>
        </w:rPr>
        <w:t>3(s)</w:t>
      </w:r>
      <w:r>
        <w:t xml:space="preserve"> + H</w:t>
      </w:r>
      <w:r>
        <w:rPr>
          <w:vertAlign w:val="subscript"/>
        </w:rPr>
        <w:t>2</w:t>
      </w:r>
      <w:r>
        <w:t>SO</w:t>
      </w:r>
      <w:r>
        <w:rPr>
          <w:vertAlign w:val="subscript"/>
        </w:rPr>
        <w:t>4(aq)</w:t>
      </w:r>
      <w:r>
        <w:t xml:space="preserve"> ==&gt; MgSO</w:t>
      </w:r>
      <w:r>
        <w:rPr>
          <w:vertAlign w:val="subscript"/>
        </w:rPr>
        <w:t>4(aq)</w:t>
      </w:r>
      <w:r>
        <w:t xml:space="preserve"> + H</w:t>
      </w:r>
      <w:r>
        <w:rPr>
          <w:vertAlign w:val="subscript"/>
        </w:rPr>
        <w:t>2</w:t>
      </w:r>
      <w:r>
        <w:t>O</w:t>
      </w:r>
      <w:r>
        <w:rPr>
          <w:vertAlign w:val="subscript"/>
        </w:rPr>
        <w:t>(l)</w:t>
      </w:r>
      <w:r>
        <w:t xml:space="preserve"> +CO</w:t>
      </w:r>
      <w:r>
        <w:rPr>
          <w:vertAlign w:val="subscript"/>
        </w:rPr>
        <w:t>2(g)</w:t>
      </w:r>
    </w:p>
    <w:p>
      <w:pPr>
        <w:pStyle w:val="style157"/>
        <w:rPr/>
      </w:pPr>
      <w:r>
        <w:t>What mass of magnesium carbonate is needed to make 6 dm</w:t>
      </w:r>
      <w:r>
        <w:rPr>
          <w:vertAlign w:val="superscript"/>
        </w:rPr>
        <w:t>3</w:t>
      </w:r>
      <w:r>
        <w:t xml:space="preserve"> of carbon dioxide? [A</w:t>
      </w:r>
      <w:r>
        <w:rPr>
          <w:vertAlign w:val="subscript"/>
        </w:rPr>
        <w:t>r</w:t>
      </w:r>
      <w:r>
        <w:t>'s: Mg = 24, C = 12, O = 16, H =1 and S = 32]</w:t>
      </w:r>
    </w:p>
    <w:p>
      <w:pPr>
        <w:pStyle w:val="style157"/>
        <w:rPr/>
      </w:pPr>
    </w:p>
    <w:p>
      <w:pPr>
        <w:pStyle w:val="style157"/>
        <w:rPr>
          <w:b/>
        </w:rPr>
      </w:pPr>
      <w:r>
        <w:rPr>
          <w:b/>
        </w:rPr>
        <w:t xml:space="preserve">Method (a): </w:t>
      </w:r>
    </w:p>
    <w:p>
      <w:pPr>
        <w:pStyle w:val="style157"/>
        <w:rPr/>
      </w:pPr>
      <w:r>
        <w:t>Since 1 mole = 24 dm</w:t>
      </w:r>
      <w:r>
        <w:rPr>
          <w:vertAlign w:val="superscript"/>
        </w:rPr>
        <w:t>3</w:t>
      </w:r>
      <w:r>
        <w:t>, 6 dm</w:t>
      </w:r>
      <w:r>
        <w:rPr>
          <w:vertAlign w:val="superscript"/>
        </w:rPr>
        <w:t>3</w:t>
      </w:r>
      <w:r>
        <w:t xml:space="preserve"> is equal to 6/24 = 0.25 mol of gas</w:t>
      </w:r>
      <w:r>
        <w:t>.</w:t>
      </w:r>
    </w:p>
    <w:p>
      <w:pPr>
        <w:pStyle w:val="style157"/>
        <w:rPr/>
      </w:pPr>
      <w:r>
        <w:t>From the equation, 1 mole of MgCO</w:t>
      </w:r>
      <w:r>
        <w:rPr>
          <w:vertAlign w:val="subscript"/>
        </w:rPr>
        <w:t>3</w:t>
      </w:r>
      <w:r>
        <w:t xml:space="preserve"> produces 1 mole of CO</w:t>
      </w:r>
      <w:r>
        <w:rPr>
          <w:vertAlign w:val="subscript"/>
        </w:rPr>
        <w:t>2</w:t>
      </w:r>
      <w:r>
        <w:t>, which occupies a volume of 24 dm</w:t>
      </w:r>
      <w:r>
        <w:rPr>
          <w:vertAlign w:val="superscript"/>
        </w:rPr>
        <w:t>3</w:t>
      </w:r>
      <w:r>
        <w:t>.</w:t>
      </w:r>
    </w:p>
    <w:p>
      <w:pPr>
        <w:pStyle w:val="style157"/>
        <w:rPr/>
      </w:pPr>
      <w:r>
        <w:t>So 0.25 moles of MgCO</w:t>
      </w:r>
      <w:r>
        <w:rPr>
          <w:vertAlign w:val="subscript"/>
        </w:rPr>
        <w:t>3</w:t>
      </w:r>
      <w:r>
        <w:t xml:space="preserve"> is need to make 0.25 mol of CO</w:t>
      </w:r>
      <w:r>
        <w:rPr>
          <w:vertAlign w:val="subscript"/>
        </w:rPr>
        <w:t>2</w:t>
      </w:r>
      <w:r>
        <w:rPr>
          <w:vertAlign w:val="subscript"/>
        </w:rPr>
        <w:t>.</w:t>
      </w:r>
      <w:r>
        <w:t> </w:t>
      </w:r>
    </w:p>
    <w:p>
      <w:pPr>
        <w:pStyle w:val="style157"/>
        <w:rPr/>
      </w:pPr>
      <w:r>
        <w:t>Formula mass of MgCO</w:t>
      </w:r>
      <w:r>
        <w:rPr>
          <w:vertAlign w:val="subscript"/>
        </w:rPr>
        <w:t>3</w:t>
      </w:r>
      <w:r>
        <w:t xml:space="preserve"> = 24 + 12 + 3x16 = 84,</w:t>
      </w:r>
    </w:p>
    <w:p>
      <w:pPr>
        <w:pStyle w:val="style157"/>
        <w:rPr/>
      </w:pPr>
      <w:r>
        <w:t>So required mass of MgCO</w:t>
      </w:r>
      <w:r>
        <w:rPr>
          <w:vertAlign w:val="subscript"/>
        </w:rPr>
        <w:t>3</w:t>
      </w:r>
      <w:r>
        <w:t xml:space="preserve"> = mol x formula mass = 0.25 x 84 = 21g</w:t>
      </w:r>
    </w:p>
    <w:p>
      <w:pPr>
        <w:pStyle w:val="style157"/>
        <w:rPr/>
      </w:pPr>
    </w:p>
    <w:p>
      <w:pPr>
        <w:pStyle w:val="style157"/>
        <w:rPr>
          <w:b/>
        </w:rPr>
      </w:pPr>
      <w:r>
        <w:rPr>
          <w:b/>
        </w:rPr>
        <w:t xml:space="preserve">Method (b): </w:t>
      </w:r>
    </w:p>
    <w:p>
      <w:pPr>
        <w:pStyle w:val="style157"/>
        <w:rPr/>
      </w:pPr>
      <w:r>
        <w:t>Converting the equation int</w:t>
      </w:r>
      <w:r>
        <w:t>o the required reacting masses.</w:t>
      </w:r>
    </w:p>
    <w:p>
      <w:pPr>
        <w:pStyle w:val="style157"/>
        <w:rPr/>
      </w:pPr>
      <w:r>
        <w:t>Formula masses: MgCO</w:t>
      </w:r>
      <w:r>
        <w:rPr>
          <w:vertAlign w:val="subscript"/>
        </w:rPr>
        <w:t>3</w:t>
      </w:r>
      <w:r>
        <w:t xml:space="preserve"> = 84 (from above), CO</w:t>
      </w:r>
      <w:r>
        <w:rPr>
          <w:vertAlign w:val="subscript"/>
        </w:rPr>
        <w:t>2</w:t>
      </w:r>
      <w:r>
        <w:t xml:space="preserve"> = 12 + 2x16 = 44</w:t>
      </w:r>
    </w:p>
    <w:p>
      <w:pPr>
        <w:pStyle w:val="style157"/>
        <w:rPr/>
      </w:pPr>
      <w:r>
        <w:t>MgCO</w:t>
      </w:r>
      <w:r>
        <w:rPr>
          <w:vertAlign w:val="subscript"/>
        </w:rPr>
        <w:t>3</w:t>
      </w:r>
      <w:r>
        <w:t xml:space="preserve"> : CO</w:t>
      </w:r>
      <w:r>
        <w:rPr>
          <w:vertAlign w:val="subscript"/>
        </w:rPr>
        <w:t>2</w:t>
      </w:r>
      <w:r>
        <w:t xml:space="preserve"> equation ratio is 1 : 1</w:t>
      </w:r>
    </w:p>
    <w:p>
      <w:pPr>
        <w:pStyle w:val="style157"/>
        <w:rPr/>
      </w:pPr>
      <w:r>
        <w:t>So 84g of MgCO</w:t>
      </w:r>
      <w:r>
        <w:rPr>
          <w:vertAlign w:val="subscript"/>
        </w:rPr>
        <w:t>3</w:t>
      </w:r>
      <w:r>
        <w:t xml:space="preserve"> will form 44g of CO</w:t>
      </w:r>
      <w:r>
        <w:rPr>
          <w:vertAlign w:val="subscript"/>
        </w:rPr>
        <w:t>2</w:t>
      </w:r>
      <w:r>
        <w:t> </w:t>
      </w:r>
    </w:p>
    <w:p>
      <w:pPr>
        <w:pStyle w:val="style157"/>
        <w:rPr/>
      </w:pPr>
      <w:r>
        <w:t>44g of CO</w:t>
      </w:r>
      <w:r>
        <w:rPr>
          <w:vertAlign w:val="subscript"/>
        </w:rPr>
        <w:t>2</w:t>
      </w:r>
      <w:r>
        <w:t xml:space="preserve"> will occupy 24dm</w:t>
      </w:r>
      <w:r>
        <w:rPr>
          <w:vertAlign w:val="superscript"/>
        </w:rPr>
        <w:t>3</w:t>
      </w:r>
    </w:p>
    <w:p>
      <w:pPr>
        <w:pStyle w:val="style157"/>
        <w:rPr/>
      </w:pPr>
      <w:r>
        <w:t>So scaling down, 6 dm</w:t>
      </w:r>
      <w:r>
        <w:rPr>
          <w:vertAlign w:val="superscript"/>
        </w:rPr>
        <w:t>3</w:t>
      </w:r>
      <w:r>
        <w:t xml:space="preserve"> of CO</w:t>
      </w:r>
      <w:r>
        <w:rPr>
          <w:vertAlign w:val="subscript"/>
        </w:rPr>
        <w:t>2</w:t>
      </w:r>
      <w:r>
        <w:t xml:space="preserve"> will have a mass of 44 x 8/24 = 11g</w:t>
      </w:r>
    </w:p>
    <w:p>
      <w:pPr>
        <w:pStyle w:val="style157"/>
        <w:rPr/>
      </w:pPr>
      <w:r>
        <w:rPr>
          <w:noProof/>
          <w:lang w:eastAsia="en-US"/>
        </w:rPr>
        <w:drawing>
          <wp:anchor distT="0" distB="0" distL="0" distR="0" simplePos="false" relativeHeight="18" behindDoc="false" locked="false" layoutInCell="true" allowOverlap="false">
            <wp:simplePos x="0" y="0"/>
            <wp:positionH relativeFrom="column">
              <wp:posOffset>5460365</wp:posOffset>
            </wp:positionH>
            <wp:positionV relativeFrom="line">
              <wp:posOffset>129540</wp:posOffset>
            </wp:positionV>
            <wp:extent cx="812165" cy="884555"/>
            <wp:effectExtent l="0" t="0" r="6985" b="0"/>
            <wp:wrapSquare wrapText="bothSides"/>
            <wp:docPr id="1399" name="Picture 544" descr="http://www.docbrown.info/page04/4_73calcs/molegasvo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Picture 544"/>
                    <pic:cNvPicPr/>
                  </pic:nvPicPr>
                  <pic:blipFill>
                    <a:blip r:embed="rId182" cstate="print"/>
                    <a:srcRect l="0" t="0" r="0" b="0"/>
                    <a:stretch/>
                  </pic:blipFill>
                  <pic:spPr>
                    <a:xfrm rot="0">
                      <a:off x="0" y="0"/>
                      <a:ext cx="812165" cy="884555"/>
                    </a:xfrm>
                    <a:prstGeom prst="rect"/>
                    <a:ln>
                      <a:noFill/>
                    </a:ln>
                  </pic:spPr>
                </pic:pic>
              </a:graphicData>
            </a:graphic>
          </wp:anchor>
        </w:drawing>
      </w:r>
      <w:r>
        <w:t>If</w:t>
      </w:r>
      <w:r>
        <w:t xml:space="preserve"> 84g MgCO</w:t>
      </w:r>
      <w:r>
        <w:rPr>
          <w:vertAlign w:val="subscript"/>
        </w:rPr>
        <w:t>3</w:t>
      </w:r>
      <w:r>
        <w:t xml:space="preserve"> ==&gt; 44g of CO</w:t>
      </w:r>
      <w:r>
        <w:rPr>
          <w:vertAlign w:val="subscript"/>
        </w:rPr>
        <w:t>2</w:t>
      </w:r>
      <w:r>
        <w:t>, then ...</w:t>
      </w:r>
    </w:p>
    <w:p>
      <w:pPr>
        <w:pStyle w:val="style157"/>
        <w:rPr/>
      </w:pPr>
      <w:r>
        <w:t>21g MgCO</w:t>
      </w:r>
      <w:r>
        <w:rPr>
          <w:vertAlign w:val="subscript"/>
        </w:rPr>
        <w:t>3</w:t>
      </w:r>
      <w:r>
        <w:t xml:space="preserve"> ==&gt; 11g of CO</w:t>
      </w:r>
      <w:r>
        <w:rPr>
          <w:vertAlign w:val="subscript"/>
        </w:rPr>
        <w:t>2</w:t>
      </w:r>
      <w:r>
        <w:t xml:space="preserve"> by solving the ratio, scaling down by factor of 4</w:t>
      </w:r>
    </w:p>
    <w:p>
      <w:pPr>
        <w:pStyle w:val="style157"/>
        <w:rPr/>
      </w:pPr>
      <w:r>
        <w:t>-</w:t>
      </w:r>
    </w:p>
    <w:p>
      <w:pPr>
        <w:pStyle w:val="style157"/>
        <w:rPr>
          <w:b/>
        </w:rPr>
      </w:pPr>
      <w:r>
        <w:rPr>
          <w:b/>
          <w:shd w:val="clear" w:color="auto" w:fill="00ffff"/>
        </w:rPr>
        <w:t>Molar gas volume calculation Example 3</w:t>
      </w:r>
    </w:p>
    <w:p>
      <w:pPr>
        <w:pStyle w:val="style157"/>
        <w:rPr/>
      </w:pPr>
      <w:r>
        <w:t>6g of a hydrocarbon gas had a volume of 4.8 dm</w:t>
      </w:r>
      <w:r>
        <w:rPr>
          <w:vertAlign w:val="superscript"/>
        </w:rPr>
        <w:t>3</w:t>
      </w:r>
      <w:r>
        <w:t>. Calculate its molecular mass.</w:t>
      </w:r>
    </w:p>
    <w:p>
      <w:pPr>
        <w:pStyle w:val="style157"/>
        <w:rPr/>
      </w:pPr>
    </w:p>
    <w:p>
      <w:pPr>
        <w:pStyle w:val="style157"/>
        <w:rPr>
          <w:b/>
        </w:rPr>
      </w:pPr>
      <w:r>
        <w:rPr>
          <w:b/>
        </w:rPr>
        <w:t xml:space="preserve">Method (a): </w:t>
      </w:r>
    </w:p>
    <w:p>
      <w:pPr>
        <w:pStyle w:val="style157"/>
        <w:rPr/>
      </w:pPr>
      <w:r>
        <w:t>1 mole = 24 dm</w:t>
      </w:r>
      <w:r>
        <w:rPr>
          <w:vertAlign w:val="superscript"/>
        </w:rPr>
        <w:t>3</w:t>
      </w:r>
      <w:r>
        <w:t xml:space="preserve">, so moles of gas = 4.8/24 = 0.2 mol                                       </w:t>
      </w:r>
    </w:p>
    <w:p>
      <w:pPr>
        <w:pStyle w:val="style157"/>
        <w:rPr/>
      </w:pPr>
      <w:r>
        <w:t>Molecular mass = mass in g / moles of gas                                                        Mol = V / 24 at STP</w:t>
      </w:r>
    </w:p>
    <w:p>
      <w:pPr>
        <w:pStyle w:val="style157"/>
        <w:rPr/>
      </w:pPr>
      <w:r>
        <w:t>M</w:t>
      </w:r>
      <w:r>
        <w:rPr>
          <w:vertAlign w:val="subscript"/>
        </w:rPr>
        <w:t>r</w:t>
      </w:r>
      <w:r>
        <w:t xml:space="preserve"> = 6 / 0.2 = 30               </w:t>
      </w:r>
    </w:p>
    <w:p>
      <w:pPr>
        <w:pStyle w:val="style157"/>
        <w:rPr/>
      </w:pPr>
      <w:r>
        <w:t>i.e. if 6g = 0.2 mol, 1 mol must be equal to 30g by scaling up</w:t>
      </w:r>
    </w:p>
    <w:p>
      <w:pPr>
        <w:pStyle w:val="style157"/>
        <w:rPr/>
      </w:pPr>
    </w:p>
    <w:p>
      <w:pPr>
        <w:pStyle w:val="style157"/>
        <w:rPr>
          <w:b/>
        </w:rPr>
      </w:pPr>
      <w:r>
        <w:rPr>
          <w:b/>
        </w:rPr>
        <w:t xml:space="preserve">Method (b): </w:t>
      </w:r>
    </w:p>
    <w:p>
      <w:pPr>
        <w:pStyle w:val="style157"/>
        <w:rPr/>
      </w:pPr>
      <w:r>
        <w:t>6g occupies a volume of 4.8 dm</w:t>
      </w:r>
      <w:r>
        <w:rPr>
          <w:vertAlign w:val="superscript"/>
        </w:rPr>
        <w:t>3</w:t>
      </w:r>
    </w:p>
    <w:p>
      <w:pPr>
        <w:pStyle w:val="style157"/>
        <w:rPr/>
      </w:pPr>
      <w:r>
        <w:t>The formula mass in g occupies 24 dm</w:t>
      </w:r>
      <w:r>
        <w:rPr>
          <w:vertAlign w:val="superscript"/>
        </w:rPr>
        <w:t>3</w:t>
      </w:r>
      <w:r>
        <w:t xml:space="preserve">          </w:t>
      </w:r>
    </w:p>
    <w:p>
      <w:pPr>
        <w:pStyle w:val="style157"/>
        <w:rPr/>
      </w:pPr>
      <w:r>
        <w:t>There will be 6 x 24/4.8 = 30g in 24 dm</w:t>
      </w:r>
      <w:r>
        <w:rPr>
          <w:vertAlign w:val="superscript"/>
        </w:rPr>
        <w:t>3</w:t>
      </w:r>
      <w:r>
        <w:t xml:space="preserve">              </w:t>
      </w:r>
    </w:p>
    <w:p>
      <w:pPr>
        <w:pStyle w:val="style157"/>
        <w:rPr/>
      </w:pPr>
    </w:p>
    <w:p>
      <w:pPr>
        <w:pStyle w:val="style157"/>
        <w:rPr/>
      </w:pPr>
      <w:r>
        <w:t>OR</w:t>
      </w:r>
    </w:p>
    <w:p>
      <w:pPr>
        <w:pStyle w:val="style157"/>
        <w:rPr/>
      </w:pPr>
      <w:r>
        <w:t xml:space="preserve"> 6g of hydrocarbon    =     4.8dm</w:t>
      </w:r>
      <w:r>
        <w:rPr>
          <w:vertAlign w:val="superscript"/>
        </w:rPr>
        <w:t>3</w:t>
      </w:r>
    </w:p>
    <w:p>
      <w:pPr>
        <w:pStyle w:val="style157"/>
        <w:rPr/>
      </w:pPr>
      <w:r>
        <w:t>?g of hydrocarbon     =     24dm</w:t>
      </w:r>
      <w:r>
        <w:rPr>
          <w:vertAlign w:val="superscript"/>
        </w:rPr>
        <w:t>3</w:t>
      </w:r>
    </w:p>
    <w:p>
      <w:pPr>
        <w:pStyle w:val="style157"/>
        <w:rPr/>
      </w:pPr>
      <w:r>
        <w:t xml:space="preserve">Cross multiplying, we have </w:t>
      </w:r>
      <w:r>
        <w:t>6g × 24dm</w:t>
      </w:r>
      <w:r>
        <w:rPr>
          <w:vertAlign w:val="superscript"/>
        </w:rPr>
        <w:t>3</w:t>
      </w:r>
      <w:r>
        <w:t xml:space="preserve"> / 4.8</w:t>
      </w:r>
      <w:r>
        <w:t xml:space="preserve"> </w:t>
      </w:r>
      <w:r>
        <w:t>dm</w:t>
      </w:r>
      <w:r>
        <w:rPr>
          <w:vertAlign w:val="superscript"/>
        </w:rPr>
        <w:t>3</w:t>
      </w:r>
      <w:r>
        <w:t xml:space="preserve"> = 30g.</w:t>
      </w:r>
    </w:p>
    <w:p>
      <w:pPr>
        <w:pStyle w:val="style157"/>
        <w:rPr/>
      </w:pPr>
      <w:r>
        <w:t xml:space="preserve">So the molecular or formula mass = 30           </w:t>
      </w:r>
    </w:p>
    <w:p>
      <w:pPr>
        <w:pStyle w:val="style157"/>
        <w:rPr/>
      </w:pPr>
      <w:r>
        <w:t xml:space="preserve">  </w:t>
      </w:r>
    </w:p>
    <w:p>
      <w:pPr>
        <w:pStyle w:val="style157"/>
        <w:rPr/>
      </w:pPr>
    </w:p>
    <w:p>
      <w:pPr>
        <w:pStyle w:val="style157"/>
        <w:rPr>
          <w:b/>
        </w:rPr>
      </w:pPr>
      <w:r>
        <w:rPr>
          <w:b/>
          <w:shd w:val="clear" w:color="auto" w:fill="00ffff"/>
        </w:rPr>
        <w:t>Molar gas volume calculation Example 4</w:t>
      </w:r>
    </w:p>
    <w:p>
      <w:pPr>
        <w:pStyle w:val="style157"/>
        <w:rPr/>
      </w:pPr>
      <w:r>
        <w:t>Given the equation ... (and A</w:t>
      </w:r>
      <w:r>
        <w:rPr>
          <w:vertAlign w:val="subscript"/>
        </w:rPr>
        <w:t>r</w:t>
      </w:r>
      <w:r>
        <w:t xml:space="preserve">'s Ca = 40, H = 1, Cl = 35.5) </w:t>
      </w:r>
    </w:p>
    <w:p>
      <w:pPr>
        <w:pStyle w:val="style157"/>
        <w:rPr/>
      </w:pPr>
      <w:r>
        <w:t>Ca</w:t>
      </w:r>
      <w:r>
        <w:rPr>
          <w:vertAlign w:val="subscript"/>
        </w:rPr>
        <w:t>(s)</w:t>
      </w:r>
      <w:r>
        <w:t xml:space="preserve"> + 2HCl</w:t>
      </w:r>
      <w:r>
        <w:rPr>
          <w:vertAlign w:val="subscript"/>
        </w:rPr>
        <w:t xml:space="preserve"> (aq)</w:t>
      </w:r>
      <w:r>
        <w:t xml:space="preserve"> ==&gt; CaCl</w:t>
      </w:r>
      <w:r>
        <w:rPr>
          <w:vertAlign w:val="subscript"/>
        </w:rPr>
        <w:t>2(aq)</w:t>
      </w:r>
      <w:r>
        <w:t xml:space="preserve"> + H</w:t>
      </w:r>
      <w:r>
        <w:rPr>
          <w:vertAlign w:val="subscript"/>
        </w:rPr>
        <w:t>2(g)</w:t>
      </w:r>
    </w:p>
    <w:p>
      <w:pPr>
        <w:pStyle w:val="style157"/>
        <w:rPr/>
      </w:pPr>
      <w:r>
        <w:t>What volume of hydrogen is formed when...</w:t>
      </w:r>
    </w:p>
    <w:p>
      <w:pPr>
        <w:pStyle w:val="style157"/>
        <w:rPr/>
      </w:pPr>
      <w:r>
        <w:t>(i) 3g of calcium is dissolved in excess hydrochloric acid?</w:t>
      </w:r>
    </w:p>
    <w:p>
      <w:pPr>
        <w:pStyle w:val="style157"/>
        <w:rPr/>
      </w:pPr>
      <w:r>
        <w:t>(ii) 0.25 moles of hydrochloric acid reacts with calcium?</w:t>
      </w:r>
    </w:p>
    <w:p>
      <w:pPr>
        <w:pStyle w:val="style157"/>
        <w:rPr/>
      </w:pPr>
    </w:p>
    <w:p>
      <w:pPr>
        <w:pStyle w:val="style157"/>
        <w:rPr>
          <w:b/>
        </w:rPr>
      </w:pPr>
      <w:r>
        <w:rPr>
          <w:b/>
        </w:rPr>
        <w:t xml:space="preserve">(i) Method (a): </w:t>
      </w:r>
    </w:p>
    <w:p>
      <w:pPr>
        <w:pStyle w:val="style157"/>
        <w:rPr/>
      </w:pPr>
      <w:r>
        <w:t>3g Ca = 3/40 = 0.075 mol Ca</w:t>
      </w:r>
    </w:p>
    <w:p>
      <w:pPr>
        <w:pStyle w:val="style157"/>
        <w:rPr/>
      </w:pPr>
      <w:r>
        <w:t>From 1 : 1 ratio in equation, 1 mol Ca produces 1 mol H</w:t>
      </w:r>
      <w:r>
        <w:rPr>
          <w:vertAlign w:val="subscript"/>
        </w:rPr>
        <w:t>2</w:t>
      </w:r>
      <w:r>
        <w:t> </w:t>
      </w:r>
    </w:p>
    <w:p>
      <w:pPr>
        <w:pStyle w:val="style157"/>
        <w:rPr/>
      </w:pPr>
      <w:r>
        <w:t>So 0.075 mol Ca produces 0.075 mol H</w:t>
      </w:r>
      <w:r>
        <w:rPr>
          <w:vertAlign w:val="subscript"/>
        </w:rPr>
        <w:t>2</w:t>
      </w:r>
      <w:r>
        <w:t> </w:t>
      </w:r>
    </w:p>
    <w:p>
      <w:pPr>
        <w:pStyle w:val="style157"/>
        <w:rPr/>
      </w:pPr>
      <w:r>
        <w:t>So volume H</w:t>
      </w:r>
      <w:r>
        <w:rPr>
          <w:vertAlign w:val="subscript"/>
        </w:rPr>
        <w:t>2</w:t>
      </w:r>
      <w:r>
        <w:t xml:space="preserve"> = 0.075 x 24 = 1.8 dm</w:t>
      </w:r>
      <w:r>
        <w:rPr>
          <w:vertAlign w:val="superscript"/>
        </w:rPr>
        <w:t>3</w:t>
      </w:r>
      <w:r>
        <w:t xml:space="preserve"> (or 1800 cm</w:t>
      </w:r>
      <w:r>
        <w:rPr>
          <w:vertAlign w:val="superscript"/>
        </w:rPr>
        <w:t>3</w:t>
      </w:r>
      <w:r>
        <w:t>)</w:t>
      </w:r>
    </w:p>
    <w:p>
      <w:pPr>
        <w:pStyle w:val="style157"/>
        <w:rPr/>
      </w:pPr>
      <w:r>
        <w:t>-</w:t>
      </w:r>
    </w:p>
    <w:p>
      <w:pPr>
        <w:pStyle w:val="style157"/>
        <w:rPr>
          <w:b/>
        </w:rPr>
      </w:pPr>
      <w:r>
        <w:rPr>
          <w:b/>
        </w:rPr>
        <w:t xml:space="preserve">(i) Method (b): </w:t>
      </w:r>
    </w:p>
    <w:p>
      <w:pPr>
        <w:pStyle w:val="style157"/>
        <w:rPr/>
      </w:pPr>
      <w:r>
        <w:t>From equation 1 Ca ==&gt; 1 H</w:t>
      </w:r>
      <w:r>
        <w:rPr>
          <w:vertAlign w:val="subscript"/>
        </w:rPr>
        <w:t>2</w:t>
      </w:r>
      <w:r>
        <w:t xml:space="preserve"> means 40g ==&gt; 2g</w:t>
      </w:r>
    </w:p>
    <w:p>
      <w:pPr>
        <w:pStyle w:val="style157"/>
        <w:rPr/>
      </w:pPr>
      <w:r>
        <w:t>So scaling down: 3g Ca will produce 2 x 3/40 = 0.15g H</w:t>
      </w:r>
      <w:r>
        <w:rPr>
          <w:vertAlign w:val="subscript"/>
        </w:rPr>
        <w:t>2</w:t>
      </w:r>
    </w:p>
    <w:p>
      <w:pPr>
        <w:pStyle w:val="style157"/>
        <w:rPr/>
      </w:pPr>
      <w:r>
        <w:t>2g H</w:t>
      </w:r>
      <w:r>
        <w:rPr>
          <w:vertAlign w:val="subscript"/>
        </w:rPr>
        <w:t>2</w:t>
      </w:r>
      <w:r>
        <w:t xml:space="preserve"> has a volume 24 dm</w:t>
      </w:r>
      <w:r>
        <w:rPr>
          <w:vertAlign w:val="superscript"/>
        </w:rPr>
        <w:t>3</w:t>
      </w:r>
      <w:r>
        <w:t>, so scaling down...</w:t>
      </w:r>
    </w:p>
    <w:p>
      <w:pPr>
        <w:pStyle w:val="style157"/>
        <w:rPr/>
      </w:pPr>
      <w:r>
        <w:t>0.15g H</w:t>
      </w:r>
      <w:r>
        <w:rPr>
          <w:vertAlign w:val="subscript"/>
        </w:rPr>
        <w:t>2</w:t>
      </w:r>
      <w:r>
        <w:t xml:space="preserve"> has a volume of (0.15/2) x 24 = 1.8 dm</w:t>
      </w:r>
      <w:r>
        <w:rPr>
          <w:vertAlign w:val="superscript"/>
        </w:rPr>
        <w:t>3</w:t>
      </w:r>
      <w:r>
        <w:t xml:space="preserve"> (or 1800 cm</w:t>
      </w:r>
      <w:r>
        <w:rPr>
          <w:vertAlign w:val="superscript"/>
        </w:rPr>
        <w:t>3</w:t>
      </w:r>
      <w:r>
        <w:t>)</w:t>
      </w:r>
    </w:p>
    <w:p>
      <w:pPr>
        <w:pStyle w:val="style157"/>
        <w:rPr/>
      </w:pPr>
      <w:r>
        <w:t>-</w:t>
      </w:r>
    </w:p>
    <w:p>
      <w:pPr>
        <w:pStyle w:val="style157"/>
        <w:rPr>
          <w:b/>
        </w:rPr>
      </w:pPr>
      <w:r>
        <w:rPr>
          <w:b/>
        </w:rPr>
        <w:t xml:space="preserve">(ii) Method (a) only: </w:t>
      </w:r>
    </w:p>
    <w:p>
      <w:pPr>
        <w:pStyle w:val="style157"/>
        <w:rPr/>
      </w:pPr>
      <w:r>
        <w:t>From equation: 2 moles HCl ==&gt; 1 mole H</w:t>
      </w:r>
      <w:r>
        <w:rPr>
          <w:vertAlign w:val="subscript"/>
        </w:rPr>
        <w:t>2</w:t>
      </w:r>
      <w:r>
        <w:t xml:space="preserve"> (mole ratio 2:1)</w:t>
      </w:r>
    </w:p>
    <w:p>
      <w:pPr>
        <w:pStyle w:val="style157"/>
        <w:rPr/>
      </w:pPr>
      <w:r>
        <w:t>So 0.25 mol HCl ==&gt; 0.125 mol H</w:t>
      </w:r>
      <w:r>
        <w:rPr>
          <w:vertAlign w:val="subscript"/>
        </w:rPr>
        <w:t>2</w:t>
      </w:r>
      <w:r>
        <w:t>, volume 1 mole gas = 24 dm</w:t>
      </w:r>
      <w:r>
        <w:rPr>
          <w:vertAlign w:val="superscript"/>
        </w:rPr>
        <w:t>3</w:t>
      </w:r>
      <w:r>
        <w:t> </w:t>
      </w:r>
    </w:p>
    <w:p>
      <w:pPr>
        <w:pStyle w:val="style157"/>
        <w:rPr/>
      </w:pPr>
      <w:r>
        <w:t>So volume H</w:t>
      </w:r>
      <w:r>
        <w:rPr>
          <w:vertAlign w:val="subscript"/>
        </w:rPr>
        <w:t>2</w:t>
      </w:r>
      <w:r>
        <w:t xml:space="preserve"> = 0.125 x 24 = 3 dm</w:t>
      </w:r>
      <w:r>
        <w:rPr>
          <w:vertAlign w:val="superscript"/>
        </w:rPr>
        <w:t>3</w:t>
      </w:r>
    </w:p>
    <w:p>
      <w:pPr>
        <w:pStyle w:val="style157"/>
        <w:rPr/>
      </w:pPr>
    </w:p>
    <w:p>
      <w:pPr>
        <w:pStyle w:val="style157"/>
        <w:rPr/>
      </w:pPr>
    </w:p>
    <w:p>
      <w:pPr>
        <w:pStyle w:val="style157"/>
        <w:rPr/>
      </w:pPr>
    </w:p>
    <w:p>
      <w:pPr>
        <w:pStyle w:val="style157"/>
        <w:rPr>
          <w:b/>
        </w:rPr>
      </w:pPr>
      <w:r>
        <w:rPr>
          <w:b/>
          <w:shd w:val="clear" w:color="auto" w:fill="00ffff"/>
        </w:rPr>
        <w:t>Molar gas volume calculation Example 5</w:t>
      </w:r>
    </w:p>
    <w:p>
      <w:pPr>
        <w:pStyle w:val="style157"/>
        <w:rPr/>
      </w:pPr>
      <w:r>
        <w:t>Given the equation ... (and A</w:t>
      </w:r>
      <w:r>
        <w:rPr>
          <w:vertAlign w:val="subscript"/>
        </w:rPr>
        <w:t>r</w:t>
      </w:r>
      <w:r>
        <w:t xml:space="preserve">'s Mg = 24, H = 1, Cl = 35.5) </w:t>
      </w:r>
    </w:p>
    <w:p>
      <w:pPr>
        <w:pStyle w:val="style157"/>
        <w:rPr/>
      </w:pPr>
      <w:r>
        <w:t>Mg</w:t>
      </w:r>
      <w:r>
        <w:rPr>
          <w:vertAlign w:val="subscript"/>
        </w:rPr>
        <w:t>(s)</w:t>
      </w:r>
      <w:r>
        <w:t xml:space="preserve"> + 2HCl</w:t>
      </w:r>
      <w:r>
        <w:rPr>
          <w:vertAlign w:val="subscript"/>
        </w:rPr>
        <w:t>(aq)</w:t>
      </w:r>
      <w:r>
        <w:t xml:space="preserve"> ==&gt; MgCl</w:t>
      </w:r>
      <w:r>
        <w:rPr>
          <w:vertAlign w:val="subscript"/>
        </w:rPr>
        <w:t>2(aq)</w:t>
      </w:r>
      <w:r>
        <w:t xml:space="preserve"> + H</w:t>
      </w:r>
      <w:r>
        <w:rPr>
          <w:vertAlign w:val="subscript"/>
        </w:rPr>
        <w:t>2(g)</w:t>
      </w:r>
    </w:p>
    <w:p>
      <w:pPr>
        <w:pStyle w:val="style157"/>
        <w:rPr/>
      </w:pPr>
      <w:r>
        <w:t>How much magnesium is needed to make 300 cm</w:t>
      </w:r>
      <w:r>
        <w:rPr>
          <w:vertAlign w:val="superscript"/>
        </w:rPr>
        <w:t>3</w:t>
      </w:r>
      <w:r>
        <w:t xml:space="preserve"> of hydrogen gas?</w:t>
      </w:r>
    </w:p>
    <w:p>
      <w:pPr>
        <w:pStyle w:val="style157"/>
        <w:rPr/>
      </w:pPr>
    </w:p>
    <w:p>
      <w:pPr>
        <w:pStyle w:val="style157"/>
        <w:rPr/>
      </w:pPr>
    </w:p>
    <w:p>
      <w:pPr>
        <w:pStyle w:val="style157"/>
        <w:rPr>
          <w:b/>
        </w:rPr>
      </w:pPr>
      <w:r>
        <w:rPr>
          <w:b/>
        </w:rPr>
        <w:t xml:space="preserve">Method (a) </w:t>
      </w:r>
    </w:p>
    <w:p>
      <w:pPr>
        <w:pStyle w:val="style157"/>
        <w:rPr/>
      </w:pPr>
      <w:r>
        <w:t>Mole = 300/24000 = 0.0125 mol H</w:t>
      </w:r>
      <w:r>
        <w:rPr>
          <w:vertAlign w:val="subscript"/>
        </w:rPr>
        <w:t>2</w:t>
      </w:r>
      <w:r>
        <w:t xml:space="preserve"> (since 1 mol of any gas = 24000 cm</w:t>
      </w:r>
      <w:r>
        <w:rPr>
          <w:vertAlign w:val="superscript"/>
        </w:rPr>
        <w:t>3</w:t>
      </w:r>
      <w:r>
        <w:t>)</w:t>
      </w:r>
    </w:p>
    <w:p>
      <w:pPr>
        <w:pStyle w:val="style157"/>
        <w:rPr/>
      </w:pPr>
      <w:r>
        <w:t>From the equation 1 mole Mg ==&gt; 1 mole H</w:t>
      </w:r>
      <w:r>
        <w:rPr>
          <w:vertAlign w:val="subscript"/>
        </w:rPr>
        <w:t>2</w:t>
      </w:r>
      <w:r>
        <w:t> </w:t>
      </w:r>
    </w:p>
    <w:p>
      <w:pPr>
        <w:pStyle w:val="style157"/>
        <w:rPr/>
      </w:pPr>
      <w:r>
        <w:t>So 0.0125 mole Mg needed to make 0.0125 mol H</w:t>
      </w:r>
      <w:r>
        <w:rPr>
          <w:vertAlign w:val="subscript"/>
        </w:rPr>
        <w:t>2</w:t>
      </w:r>
      <w:r>
        <w:t> </w:t>
      </w:r>
    </w:p>
    <w:p>
      <w:pPr>
        <w:pStyle w:val="style157"/>
        <w:rPr/>
      </w:pPr>
      <w:r>
        <w:t>So mass of Mg = mole Mg x A</w:t>
      </w:r>
      <w:r>
        <w:rPr>
          <w:vertAlign w:val="subscript"/>
        </w:rPr>
        <w:t>r</w:t>
      </w:r>
      <w:r>
        <w:t>(Mg)</w:t>
      </w:r>
    </w:p>
    <w:p>
      <w:pPr>
        <w:pStyle w:val="style157"/>
        <w:rPr/>
      </w:pPr>
      <w:r>
        <w:t>So mass Mg needed = 0.0125 x 24 = 0.3g</w:t>
      </w:r>
    </w:p>
    <w:p>
      <w:pPr>
        <w:pStyle w:val="style157"/>
        <w:rPr/>
      </w:pPr>
    </w:p>
    <w:p>
      <w:pPr>
        <w:pStyle w:val="style157"/>
        <w:rPr>
          <w:b/>
        </w:rPr>
      </w:pPr>
      <w:r>
        <w:rPr>
          <w:b/>
        </w:rPr>
        <w:t xml:space="preserve">Method (b) </w:t>
      </w:r>
    </w:p>
    <w:p>
      <w:pPr>
        <w:pStyle w:val="style157"/>
        <w:rPr/>
      </w:pPr>
      <w:r>
        <w:t>Reaction ratio in equation is 1 Mg ==&gt; 1 H</w:t>
      </w:r>
      <w:r>
        <w:rPr>
          <w:vertAlign w:val="subscript"/>
        </w:rPr>
        <w:t>2</w:t>
      </w:r>
      <w:r>
        <w:t>,</w:t>
      </w:r>
    </w:p>
    <w:p>
      <w:pPr>
        <w:pStyle w:val="style157"/>
        <w:rPr/>
      </w:pPr>
      <w:r>
        <w:rPr>
          <w:noProof/>
          <w:lang w:eastAsia="en-US"/>
        </w:rPr>
        <w:drawing>
          <wp:anchor distT="0" distB="0" distL="0" distR="0" simplePos="false" relativeHeight="19" behindDoc="false" locked="false" layoutInCell="true" allowOverlap="false">
            <wp:simplePos x="0" y="0"/>
            <wp:positionH relativeFrom="column">
              <wp:posOffset>4980305</wp:posOffset>
            </wp:positionH>
            <wp:positionV relativeFrom="line">
              <wp:posOffset>-1163320</wp:posOffset>
            </wp:positionV>
            <wp:extent cx="955673" cy="1040130"/>
            <wp:effectExtent l="0" t="0" r="0" b="7620"/>
            <wp:wrapSquare wrapText="bothSides"/>
            <wp:docPr id="1400" name="Picture 543" descr="http://www.docbrown.info/page04/4_73calcs/molegasvol.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Picture 543"/>
                    <pic:cNvPicPr/>
                  </pic:nvPicPr>
                  <pic:blipFill>
                    <a:blip r:embed="rId182" cstate="print"/>
                    <a:srcRect l="0" t="0" r="0" b="0"/>
                    <a:stretch/>
                  </pic:blipFill>
                  <pic:spPr>
                    <a:xfrm rot="0">
                      <a:off x="0" y="0"/>
                      <a:ext cx="955673" cy="1040130"/>
                    </a:xfrm>
                    <a:prstGeom prst="rect"/>
                    <a:ln>
                      <a:noFill/>
                    </a:ln>
                  </pic:spPr>
                </pic:pic>
              </a:graphicData>
            </a:graphic>
          </wp:anchor>
        </w:drawing>
      </w:r>
      <w:r>
        <w:t>So reacting mass ratio is 24g Mg ==&gt; 2g H</w:t>
      </w:r>
      <w:r>
        <w:rPr>
          <w:vertAlign w:val="subscript"/>
        </w:rPr>
        <w:t>2</w:t>
      </w:r>
      <w:r>
        <w:t>,</w:t>
      </w:r>
    </w:p>
    <w:p>
      <w:pPr>
        <w:pStyle w:val="style157"/>
        <w:rPr/>
      </w:pPr>
      <w:r>
        <w:t>2g H</w:t>
      </w:r>
      <w:r>
        <w:rPr>
          <w:vertAlign w:val="subscript"/>
        </w:rPr>
        <w:t>2</w:t>
      </w:r>
      <w:r>
        <w:t xml:space="preserve"> has a volume of 24000 cm</w:t>
      </w:r>
      <w:r>
        <w:rPr>
          <w:vertAlign w:val="superscript"/>
        </w:rPr>
        <w:t>3</w:t>
      </w:r>
      <w:r>
        <w:t xml:space="preserve"> (volume of formula mass in g)</w:t>
      </w:r>
    </w:p>
    <w:p>
      <w:pPr>
        <w:pStyle w:val="style157"/>
        <w:rPr/>
      </w:pPr>
      <w:r>
        <w:t>So scaling down: mass Mg needed = 24 x (300/24000) = 0.3g</w:t>
      </w:r>
    </w:p>
    <w:p>
      <w:pPr>
        <w:pStyle w:val="style157"/>
        <w:rPr/>
      </w:pPr>
    </w:p>
    <w:p>
      <w:pPr>
        <w:pStyle w:val="style157"/>
        <w:rPr/>
      </w:pPr>
    </w:p>
    <w:p>
      <w:pPr>
        <w:pStyle w:val="style157"/>
        <w:rPr>
          <w:b/>
        </w:rPr>
      </w:pPr>
      <w:r>
        <w:rPr>
          <w:b/>
          <w:shd w:val="clear" w:color="auto" w:fill="00ffff"/>
        </w:rPr>
        <w:t>Molar gas volume calculation Example 6</w:t>
      </w:r>
    </w:p>
    <w:p>
      <w:pPr>
        <w:pStyle w:val="style157"/>
        <w:rPr/>
      </w:pPr>
      <w:r>
        <w:t xml:space="preserve">A small teaspoon of sodium hydrogencarbonate (baking soda) weighs 4.2g. Calculate the moles, mass and volume of carbon dioxide formed when it is thermally decomposed in the oven. Assume room temperature for the purpose of the calculation. </w:t>
      </w:r>
    </w:p>
    <w:p>
      <w:pPr>
        <w:pStyle w:val="style157"/>
        <w:rPr/>
      </w:pPr>
      <w:r>
        <w:t>2NaHCO</w:t>
      </w:r>
      <w:r>
        <w:rPr>
          <w:vertAlign w:val="subscript"/>
        </w:rPr>
        <w:t>3(s)</w:t>
      </w:r>
      <w:r>
        <w:t xml:space="preserve"> ==&gt; Na</w:t>
      </w:r>
      <w:r>
        <w:rPr>
          <w:vertAlign w:val="subscript"/>
        </w:rPr>
        <w:t>2</w:t>
      </w:r>
      <w:r>
        <w:t>CO</w:t>
      </w:r>
      <w:r>
        <w:rPr>
          <w:vertAlign w:val="subscript"/>
        </w:rPr>
        <w:t>3(s)</w:t>
      </w:r>
      <w:r>
        <w:t xml:space="preserve"> + H</w:t>
      </w:r>
      <w:r>
        <w:rPr>
          <w:vertAlign w:val="subscript"/>
        </w:rPr>
        <w:t>2</w:t>
      </w:r>
      <w:r>
        <w:t>O</w:t>
      </w:r>
      <w:r>
        <w:rPr>
          <w:vertAlign w:val="subscript"/>
        </w:rPr>
        <w:t>(g)</w:t>
      </w:r>
      <w:r>
        <w:t xml:space="preserve"> + CO</w:t>
      </w:r>
      <w:r>
        <w:rPr>
          <w:vertAlign w:val="subscript"/>
        </w:rPr>
        <w:t>2(g) </w:t>
      </w:r>
    </w:p>
    <w:p>
      <w:pPr>
        <w:pStyle w:val="style157"/>
        <w:rPr/>
      </w:pPr>
    </w:p>
    <w:p>
      <w:pPr>
        <w:pStyle w:val="style157"/>
        <w:rPr>
          <w:b/>
        </w:rPr>
      </w:pPr>
      <w:r>
        <w:rPr>
          <w:b/>
        </w:rPr>
        <w:t>Solution</w:t>
      </w:r>
    </w:p>
    <w:p>
      <w:pPr>
        <w:pStyle w:val="style157"/>
        <w:rPr/>
      </w:pPr>
      <w:r>
        <w:t>Formula mass of NaHCO</w:t>
      </w:r>
      <w:r>
        <w:rPr>
          <w:vertAlign w:val="subscript"/>
        </w:rPr>
        <w:t>3</w:t>
      </w:r>
      <w:r>
        <w:t xml:space="preserve"> is 23+1+12+(3x16) = 84 = 84g/mole</w:t>
      </w:r>
    </w:p>
    <w:p>
      <w:pPr>
        <w:pStyle w:val="style157"/>
        <w:rPr/>
      </w:pPr>
      <w:r>
        <w:t>Formula mass of CO</w:t>
      </w:r>
      <w:r>
        <w:rPr>
          <w:vertAlign w:val="subscript"/>
        </w:rPr>
        <w:t>2</w:t>
      </w:r>
      <w:r>
        <w:t xml:space="preserve"> = 12+(2x16) = 44 = 44g/mole (not needed by this method) </w:t>
      </w:r>
    </w:p>
    <w:p>
      <w:pPr>
        <w:pStyle w:val="style157"/>
        <w:rPr/>
      </w:pPr>
      <w:r>
        <w:t>Or a molar gas volume of 24000 cm</w:t>
      </w:r>
      <w:r>
        <w:rPr>
          <w:vertAlign w:val="superscript"/>
        </w:rPr>
        <w:t>3</w:t>
      </w:r>
      <w:r>
        <w:t xml:space="preserve"> at RTP (definitely needed for this method)</w:t>
      </w:r>
    </w:p>
    <w:p>
      <w:pPr>
        <w:pStyle w:val="style157"/>
        <w:rPr/>
      </w:pPr>
      <w:r>
        <w:t>In the equation, 2 moles of NaHCO</w:t>
      </w:r>
      <w:r>
        <w:rPr>
          <w:vertAlign w:val="subscript"/>
        </w:rPr>
        <w:t>3</w:t>
      </w:r>
      <w:r>
        <w:t xml:space="preserve"> give 1 mole of CO</w:t>
      </w:r>
      <w:r>
        <w:rPr>
          <w:vertAlign w:val="subscript"/>
        </w:rPr>
        <w:t>2</w:t>
      </w:r>
      <w:r>
        <w:t xml:space="preserve"> (2:1 mole ratio in equation)</w:t>
      </w:r>
    </w:p>
    <w:p>
      <w:pPr>
        <w:pStyle w:val="style157"/>
        <w:rPr/>
      </w:pPr>
      <w:r>
        <w:t>Moles NaHCO</w:t>
      </w:r>
      <w:r>
        <w:rPr>
          <w:vertAlign w:val="subscript"/>
        </w:rPr>
        <w:t>3</w:t>
      </w:r>
      <w:r>
        <w:t xml:space="preserve"> = 4.2/84 = 0.05 moles ==&gt; 0.05/2 = 0.025 mol CO</w:t>
      </w:r>
      <w:r>
        <w:rPr>
          <w:vertAlign w:val="subscript"/>
        </w:rPr>
        <w:t>2</w:t>
      </w:r>
      <w:r>
        <w:t xml:space="preserve"> on decomposition.</w:t>
      </w:r>
    </w:p>
    <w:p>
      <w:pPr>
        <w:pStyle w:val="style157"/>
        <w:rPr/>
      </w:pPr>
      <w:r>
        <w:t>Mass = moles x formula mass, so mass CO</w:t>
      </w:r>
      <w:r>
        <w:rPr>
          <w:vertAlign w:val="subscript"/>
        </w:rPr>
        <w:t>2</w:t>
      </w:r>
      <w:r>
        <w:t xml:space="preserve"> = 0.025 x 44 = 1.1g CO</w:t>
      </w:r>
      <w:r>
        <w:rPr>
          <w:vertAlign w:val="subscript"/>
        </w:rPr>
        <w:t>2</w:t>
      </w:r>
      <w:r>
        <w:t> </w:t>
      </w:r>
    </w:p>
    <w:p>
      <w:pPr>
        <w:pStyle w:val="style157"/>
        <w:rPr/>
      </w:pPr>
      <w:r>
        <w:t>Volume = moles x molar volume = 0.025 x 24000 = 600 cm</w:t>
      </w:r>
      <w:r>
        <w:rPr>
          <w:vertAlign w:val="superscript"/>
        </w:rPr>
        <w:t>3</w:t>
      </w:r>
      <w:r>
        <w:t xml:space="preserve"> of CO</w:t>
      </w:r>
      <w:r>
        <w:rPr>
          <w:vertAlign w:val="subscript"/>
        </w:rPr>
        <w:t>2</w:t>
      </w:r>
      <w:r>
        <w:t> </w:t>
      </w:r>
    </w:p>
    <w:p>
      <w:pPr>
        <w:pStyle w:val="style157"/>
        <w:rPr/>
      </w:pPr>
      <w:r>
        <w:t>-</w:t>
      </w:r>
    </w:p>
    <w:p>
      <w:pPr>
        <w:pStyle w:val="style157"/>
        <w:rPr>
          <w:b/>
        </w:rPr>
      </w:pPr>
      <w:r>
        <w:rPr>
          <w:b/>
          <w:shd w:val="clear" w:color="auto" w:fill="00ffff"/>
        </w:rPr>
        <w:t>Molar gas volume calculation Example 7</w:t>
      </w:r>
    </w:p>
    <w:p>
      <w:pPr>
        <w:pStyle w:val="style157"/>
        <w:rPr/>
      </w:pPr>
      <w:r>
        <w:t>What volume of carbon dioxide is formed at STP when 5g of carbon is burned?</w:t>
      </w:r>
    </w:p>
    <w:p>
      <w:pPr>
        <w:pStyle w:val="style157"/>
        <w:rPr/>
      </w:pPr>
      <w:r>
        <w:t>C</w:t>
      </w:r>
      <w:r>
        <w:rPr>
          <w:vertAlign w:val="subscript"/>
        </w:rPr>
        <w:t>(s)</w:t>
      </w:r>
      <w:r>
        <w:t xml:space="preserve"> + O</w:t>
      </w:r>
      <w:r>
        <w:rPr>
          <w:vertAlign w:val="subscript"/>
        </w:rPr>
        <w:t>2</w:t>
      </w:r>
      <w:r>
        <w:rPr>
          <w:vertAlign w:val="subscript"/>
        </w:rPr>
        <w:t>(g)</w:t>
      </w:r>
      <w:r>
        <w:t xml:space="preserve"> ==&gt; CO</w:t>
      </w:r>
      <w:r>
        <w:rPr>
          <w:vertAlign w:val="subscript"/>
        </w:rPr>
        <w:t>2</w:t>
      </w:r>
      <w:r>
        <w:rPr>
          <w:vertAlign w:val="subscript"/>
        </w:rPr>
        <w:t>(g)</w:t>
      </w:r>
    </w:p>
    <w:p>
      <w:pPr>
        <w:pStyle w:val="style157"/>
        <w:rPr/>
      </w:pPr>
    </w:p>
    <w:p>
      <w:pPr>
        <w:pStyle w:val="style157"/>
        <w:rPr>
          <w:b/>
        </w:rPr>
      </w:pPr>
      <w:r>
        <w:rPr>
          <w:b/>
        </w:rPr>
        <w:t>Solution</w:t>
      </w:r>
    </w:p>
    <w:p>
      <w:pPr>
        <w:pStyle w:val="style157"/>
        <w:rPr/>
      </w:pPr>
      <w:r>
        <w:t>1 mole carbon gives 1 mole of carbon dioxide, atomic mass of carbon = 12</w:t>
      </w:r>
    </w:p>
    <w:p>
      <w:pPr>
        <w:pStyle w:val="style157"/>
        <w:rPr/>
      </w:pPr>
      <w:r>
        <w:t>Moles = mass / atomic mass, moles carbon = moles carbon dioxide = 5/12 = 0.417 mol</w:t>
      </w:r>
    </w:p>
    <w:p>
      <w:pPr>
        <w:pStyle w:val="style157"/>
        <w:rPr/>
      </w:pPr>
      <w:r>
        <w:t>1 mole of gas at STP occupies 24 dm</w:t>
      </w:r>
      <w:r>
        <w:rPr>
          <w:vertAlign w:val="superscript"/>
        </w:rPr>
        <w:t>3</w:t>
      </w:r>
    </w:p>
    <w:p>
      <w:pPr>
        <w:pStyle w:val="style157"/>
        <w:rPr/>
      </w:pPr>
      <w:r>
        <w:t xml:space="preserve">So 0.417 mol occupies a volume of 0.417 x 24 = </w:t>
      </w:r>
      <w:r>
        <w:rPr>
          <w:u w:val="single"/>
        </w:rPr>
        <w:t>10.0 dm</w:t>
      </w:r>
      <w:r>
        <w:rPr>
          <w:vertAlign w:val="superscript"/>
        </w:rPr>
        <w:t>3</w:t>
      </w:r>
    </w:p>
    <w:p>
      <w:pPr>
        <w:pStyle w:val="style157"/>
        <w:rPr/>
      </w:pPr>
    </w:p>
    <w:p>
      <w:pPr>
        <w:pStyle w:val="style157"/>
        <w:rPr>
          <w:b/>
        </w:rPr>
      </w:pPr>
      <w:r>
        <w:rPr>
          <w:b/>
          <w:shd w:val="clear" w:color="auto" w:fill="00ffff"/>
        </w:rPr>
        <w:t>Molar gas volume calculation Example 8</w:t>
      </w:r>
    </w:p>
    <w:p>
      <w:pPr>
        <w:pStyle w:val="style157"/>
        <w:rPr/>
      </w:pPr>
      <w:r>
        <w:t>What volume of carbon dioxide gas is formed at STP if 1Kg of propane gas fuel is burned?</w:t>
      </w:r>
    </w:p>
    <w:p>
      <w:pPr>
        <w:pStyle w:val="style157"/>
        <w:rPr/>
      </w:pPr>
      <w:r>
        <w:t>C</w:t>
      </w:r>
      <w:r>
        <w:rPr>
          <w:vertAlign w:val="subscript"/>
        </w:rPr>
        <w:t>3</w:t>
      </w:r>
      <w:r>
        <w:t>H</w:t>
      </w:r>
      <w:r>
        <w:rPr>
          <w:vertAlign w:val="subscript"/>
        </w:rPr>
        <w:t>8</w:t>
      </w:r>
      <w:r>
        <w:t>(g) + 5O</w:t>
      </w:r>
      <w:r>
        <w:rPr>
          <w:vertAlign w:val="subscript"/>
        </w:rPr>
        <w:t>2</w:t>
      </w:r>
      <w:r>
        <w:t>(g) ==&gt; 3CO</w:t>
      </w:r>
      <w:r>
        <w:rPr>
          <w:vertAlign w:val="subscript"/>
        </w:rPr>
        <w:t>2</w:t>
      </w:r>
      <w:r>
        <w:t>(g) + 4H</w:t>
      </w:r>
      <w:r>
        <w:rPr>
          <w:vertAlign w:val="subscript"/>
        </w:rPr>
        <w:t>2</w:t>
      </w:r>
      <w:r>
        <w:t>O(l)</w:t>
      </w:r>
    </w:p>
    <w:p>
      <w:pPr>
        <w:pStyle w:val="style157"/>
        <w:rPr/>
      </w:pPr>
    </w:p>
    <w:p>
      <w:pPr>
        <w:pStyle w:val="style157"/>
        <w:rPr/>
      </w:pPr>
    </w:p>
    <w:p>
      <w:pPr>
        <w:pStyle w:val="style157"/>
        <w:rPr>
          <w:b/>
        </w:rPr>
      </w:pPr>
      <w:r>
        <w:rPr>
          <w:b/>
        </w:rPr>
        <w:t>Solution</w:t>
      </w:r>
    </w:p>
    <w:p>
      <w:pPr>
        <w:pStyle w:val="style157"/>
        <w:rPr/>
      </w:pPr>
      <w:r>
        <w:t>1 mole of propane gas gives 3 moles of carbon dioxide gas on complete combustion</w:t>
      </w:r>
    </w:p>
    <w:p>
      <w:pPr>
        <w:pStyle w:val="style157"/>
        <w:rPr/>
      </w:pPr>
      <w:r>
        <w:t>1 kg = 1000g, atomic masses: C = 12, H =1</w:t>
      </w:r>
    </w:p>
    <w:p>
      <w:pPr>
        <w:pStyle w:val="style157"/>
        <w:rPr/>
      </w:pPr>
      <w:r>
        <w:t>M</w:t>
      </w:r>
      <w:r>
        <w:rPr>
          <w:vertAlign w:val="subscript"/>
        </w:rPr>
        <w:t>r</w:t>
      </w:r>
      <w:r>
        <w:t>(propane) = (3 x 12) + (8 x 1) = 44</w:t>
      </w:r>
    </w:p>
    <w:p>
      <w:pPr>
        <w:pStyle w:val="style157"/>
        <w:rPr/>
      </w:pPr>
      <w:r>
        <w:t>Moles = mass in g / molecular mass, therefore moles propane = 1000/44 = 22.73 mol</w:t>
      </w:r>
    </w:p>
    <w:p>
      <w:pPr>
        <w:pStyle w:val="style157"/>
        <w:rPr/>
      </w:pPr>
      <w:r>
        <w:t>From equation molar ratio: moles carbon dioxide = 3 x moles of propane</w:t>
      </w:r>
    </w:p>
    <w:p>
      <w:pPr>
        <w:pStyle w:val="style157"/>
        <w:rPr/>
      </w:pPr>
      <w:r>
        <w:t>Mol propane = 3 x 22.73 = 68.18 mol</w:t>
      </w:r>
    </w:p>
    <w:p>
      <w:pPr>
        <w:pStyle w:val="style157"/>
        <w:rPr/>
      </w:pPr>
      <w:r>
        <w:t>1 mole of gas at RTP occupies a volume of 24 dm</w:t>
      </w:r>
      <w:r>
        <w:rPr>
          <w:vertAlign w:val="superscript"/>
        </w:rPr>
        <w:t>3</w:t>
      </w:r>
    </w:p>
    <w:p>
      <w:pPr>
        <w:pStyle w:val="style157"/>
        <w:rPr/>
      </w:pPr>
      <w:r>
        <w:t xml:space="preserve">So 68.18 mol of gas occupies a volume of 68.18 x 24 = </w:t>
      </w:r>
      <w:r>
        <w:rPr>
          <w:u w:val="single"/>
        </w:rPr>
        <w:t>1636 dm</w:t>
      </w:r>
      <w:r>
        <w:rPr>
          <w:vertAlign w:val="superscript"/>
        </w:rPr>
        <w:t>3</w:t>
      </w:r>
    </w:p>
    <w:p>
      <w:pPr>
        <w:pStyle w:val="style157"/>
        <w:rPr/>
      </w:pPr>
    </w:p>
    <w:p>
      <w:pPr>
        <w:pStyle w:val="style157"/>
        <w:rPr/>
      </w:pPr>
    </w:p>
    <w:p>
      <w:pPr>
        <w:pStyle w:val="style157"/>
        <w:rPr/>
      </w:pPr>
    </w:p>
    <w:p>
      <w:pPr>
        <w:pStyle w:val="style157"/>
        <w:rPr/>
      </w:pPr>
    </w:p>
    <w:p>
      <w:pPr>
        <w:pStyle w:val="style157"/>
        <w:rPr/>
      </w:pPr>
      <w:r>
        <w:rPr>
          <w:b/>
        </w:rPr>
        <w:t>GAY-LUSSAC'S LAW OF VOLUMES</w:t>
      </w:r>
      <w:bookmarkStart w:id="33" w:name="10."/>
      <w:bookmarkEnd w:id="33"/>
    </w:p>
    <w:p>
      <w:pPr>
        <w:pStyle w:val="style157"/>
        <w:rPr/>
      </w:pPr>
    </w:p>
    <w:p>
      <w:pPr>
        <w:pStyle w:val="style157"/>
        <w:rPr>
          <w:b/>
        </w:rPr>
      </w:pPr>
      <w:r>
        <w:rPr>
          <w:b/>
        </w:rPr>
        <w:t>REACTING GAS VOLUMES and MOLE RATIO</w:t>
      </w:r>
    </w:p>
    <w:p>
      <w:pPr>
        <w:pStyle w:val="style157"/>
        <w:rPr/>
      </w:pPr>
      <w:r>
        <w:t>Historically Gay-Lussac's Law of volumes states that 'gases combine with each other in simple proportions by volume', but the basis of this reacting gas ratio law, is non-other than Avogadro's Law and the 'mole concept'.</w:t>
      </w:r>
    </w:p>
    <w:p>
      <w:pPr>
        <w:pStyle w:val="style157"/>
        <w:rPr/>
      </w:pPr>
      <w:r>
        <w:t>Gay-Lussac's Law states that when gases react, they do so in volumes which are simple ratio to one another and to the volumes of the products if gaseous, provided that the temperature and pressure remain constant.</w:t>
      </w:r>
    </w:p>
    <w:p>
      <w:pPr>
        <w:pStyle w:val="style157"/>
        <w:rPr/>
      </w:pPr>
      <w:r>
        <w:t>The balanced equation can be read/in</w:t>
      </w:r>
      <w:r>
        <w:t>terpreted in terms of either:</w:t>
      </w:r>
    </w:p>
    <w:p>
      <w:pPr>
        <w:pStyle w:val="style157"/>
        <w:rPr/>
      </w:pPr>
      <w:r>
        <w:t>(i) a gas volume ratio, obviously for gaseous species only (g), AND at the same temperature and pressure.</w:t>
      </w:r>
    </w:p>
    <w:p>
      <w:pPr>
        <w:pStyle w:val="style157"/>
        <w:rPr/>
      </w:pPr>
      <w:r>
        <w:t>or (ii) a mole ratio, which applies to anything in the equation, whether (g), (l) or (s).</w:t>
      </w:r>
    </w:p>
    <w:p>
      <w:pPr>
        <w:pStyle w:val="style157"/>
        <w:rPr/>
      </w:pPr>
      <w:r>
        <w:t xml:space="preserve">Note: If you have to convert from moles to volume or volume to moles, you need to know the molar volume at that temperature and pressure e.g. </w:t>
      </w:r>
      <w:r>
        <w:t>22.4</w:t>
      </w:r>
      <w:r>
        <w:t xml:space="preserve"> </w:t>
      </w:r>
      <w:r>
        <w:t>dm</w:t>
      </w:r>
      <w:r>
        <w:rPr>
          <w:vertAlign w:val="superscript"/>
        </w:rPr>
        <w:t>3</w:t>
      </w:r>
      <w:r>
        <w:t xml:space="preserve"> or </w:t>
      </w:r>
      <w:r>
        <w:t>24 dm</w:t>
      </w:r>
      <w:r>
        <w:rPr>
          <w:vertAlign w:val="superscript"/>
        </w:rPr>
        <w:t>3</w:t>
      </w:r>
      <w:r>
        <w:t xml:space="preserve"> (litres) at 25</w:t>
      </w:r>
      <w:r>
        <w:rPr>
          <w:vertAlign w:val="superscript"/>
        </w:rPr>
        <w:t>o</w:t>
      </w:r>
      <w:r>
        <w:t>C (298K) and 1 atm (101 kPa) pressure.</w:t>
      </w:r>
    </w:p>
    <w:p>
      <w:pPr>
        <w:pStyle w:val="style157"/>
        <w:numPr>
          <w:ilvl w:val="0"/>
          <w:numId w:val="83"/>
        </w:numPr>
        <w:rPr/>
      </w:pPr>
      <w:r>
        <w:t>i.e. if the volume is in dm</w:t>
      </w:r>
      <w:r>
        <w:rPr>
          <w:vertAlign w:val="superscript"/>
        </w:rPr>
        <w:t>3</w:t>
      </w:r>
      <w:r>
        <w:t xml:space="preserve"> (litres) at ~ room temperature and pressure</w:t>
      </w:r>
      <w:r>
        <w:t xml:space="preserve"> </w:t>
      </w:r>
      <w:r>
        <w:t>moles of gas = V</w:t>
      </w:r>
      <w:r>
        <w:rPr>
          <w:vertAlign w:val="subscript"/>
        </w:rPr>
        <w:t>gas</w:t>
      </w:r>
      <w:r>
        <w:t>/24   or   Vgas = 24 x moles of gas</w:t>
      </w:r>
    </w:p>
    <w:p>
      <w:pPr>
        <w:pStyle w:val="style157"/>
        <w:numPr>
          <w:ilvl w:val="0"/>
          <w:numId w:val="83"/>
        </w:numPr>
        <w:rPr/>
      </w:pPr>
      <w:r>
        <w:t>If the gas volume is given in cm</w:t>
      </w:r>
      <w:r>
        <w:rPr>
          <w:vertAlign w:val="superscript"/>
        </w:rPr>
        <w:t>3</w:t>
      </w:r>
      <w:r>
        <w:t xml:space="preserve">, then dm3 = </w:t>
      </w:r>
      <w:r>
        <w:rPr>
          <w:vertAlign w:val="superscript"/>
        </w:rPr>
        <w:t>V</w:t>
      </w:r>
      <w:r>
        <w:t>/1000</w:t>
      </w:r>
    </w:p>
    <w:p>
      <w:pPr>
        <w:pStyle w:val="style157"/>
        <w:rPr>
          <w:shd w:val="clear" w:color="auto" w:fill="00ffff"/>
        </w:rPr>
      </w:pPr>
    </w:p>
    <w:p>
      <w:pPr>
        <w:pStyle w:val="style157"/>
        <w:rPr>
          <w:b/>
        </w:rPr>
      </w:pPr>
      <w:r>
        <w:rPr>
          <w:b/>
          <w:shd w:val="clear" w:color="auto" w:fill="00ffff"/>
        </w:rPr>
        <w:t>Reacting gas volume ratio calculation Example 1</w:t>
      </w:r>
    </w:p>
    <w:p>
      <w:pPr>
        <w:pStyle w:val="style157"/>
        <w:rPr/>
      </w:pPr>
      <w:r>
        <w:t>Given the equation:    HCl</w:t>
      </w:r>
      <w:r>
        <w:rPr>
          <w:vertAlign w:val="subscript"/>
        </w:rPr>
        <w:t>(g)</w:t>
      </w:r>
      <w:r>
        <w:t xml:space="preserve"> + NH</w:t>
      </w:r>
      <w:r>
        <w:rPr>
          <w:vertAlign w:val="subscript"/>
        </w:rPr>
        <w:t>3(g)</w:t>
      </w:r>
      <w:r>
        <w:t xml:space="preserve"> ==&gt; NH</w:t>
      </w:r>
      <w:r>
        <w:rPr>
          <w:vertAlign w:val="subscript"/>
        </w:rPr>
        <w:t>4</w:t>
      </w:r>
      <w:r>
        <w:t>Cl</w:t>
      </w:r>
      <w:r>
        <w:rPr>
          <w:vertAlign w:val="subscript"/>
        </w:rPr>
        <w:t>(s)</w:t>
      </w:r>
      <w:r>
        <w:t xml:space="preserve">  </w:t>
      </w:r>
    </w:p>
    <w:p>
      <w:pPr>
        <w:pStyle w:val="style157"/>
        <w:numPr>
          <w:ilvl w:val="0"/>
          <w:numId w:val="83"/>
        </w:numPr>
        <w:rPr/>
      </w:pPr>
      <w:r>
        <w:rPr>
          <w:color w:val="000000"/>
        </w:rPr>
        <w:t>1 mole hydrogen chloride gas combines with 1 mole of ammonia gas to give 1 mole of ammonium chloride solid,</w:t>
      </w:r>
      <w:r>
        <w:t xml:space="preserve"> since from Avogadro's, equal volumes of gases at the same T &amp; P, have the same number of molecules and equal numbers of moles have the same number of molecules, and this gives rise to Gay-Lussac's Law of combining volumes, and we can then logically say directly from the equation ...</w:t>
      </w:r>
    </w:p>
    <w:p>
      <w:pPr>
        <w:pStyle w:val="style157"/>
        <w:numPr>
          <w:ilvl w:val="0"/>
          <w:numId w:val="83"/>
        </w:numPr>
        <w:rPr/>
      </w:pPr>
      <w:r>
        <w:t>1 volume of hydrogen chloride will react with 1 volume of ammonia to form solid ammonium chloride</w:t>
      </w:r>
    </w:p>
    <w:p>
      <w:pPr>
        <w:pStyle w:val="style157"/>
        <w:numPr>
          <w:ilvl w:val="0"/>
          <w:numId w:val="83"/>
        </w:numPr>
        <w:rPr/>
      </w:pPr>
      <w:r>
        <w:t>So, if 50 cm</w:t>
      </w:r>
      <w:r>
        <w:rPr>
          <w:vertAlign w:val="superscript"/>
        </w:rPr>
        <w:t>3</w:t>
      </w:r>
      <w:r>
        <w:t xml:space="preserve"> HCl reacts, you can predict 50 cm</w:t>
      </w:r>
      <w:r>
        <w:rPr>
          <w:vertAlign w:val="superscript"/>
        </w:rPr>
        <w:t>3</w:t>
      </w:r>
      <w:r>
        <w:t xml:space="preserve"> of NH</w:t>
      </w:r>
      <w:r>
        <w:rPr>
          <w:vertAlign w:val="subscript"/>
        </w:rPr>
        <w:t>3</w:t>
      </w:r>
      <w:r>
        <w:t xml:space="preserve"> will react etc. </w:t>
      </w:r>
    </w:p>
    <w:p>
      <w:pPr>
        <w:pStyle w:val="style157"/>
        <w:rPr/>
      </w:pPr>
    </w:p>
    <w:p>
      <w:pPr>
        <w:pStyle w:val="style157"/>
        <w:rPr>
          <w:b/>
        </w:rPr>
      </w:pPr>
      <w:r>
        <w:rPr>
          <w:b/>
          <w:shd w:val="clear" w:color="auto" w:fill="00ffff"/>
        </w:rPr>
        <w:t>Reacting gas volume ratio calculation Example 2</w:t>
      </w:r>
    </w:p>
    <w:p>
      <w:pPr>
        <w:pStyle w:val="style157"/>
        <w:rPr/>
      </w:pPr>
      <w:r>
        <w:t>Given the equation:    N</w:t>
      </w:r>
      <w:r>
        <w:rPr>
          <w:vertAlign w:val="subscript"/>
        </w:rPr>
        <w:t>2(g)</w:t>
      </w:r>
      <w:r>
        <w:t xml:space="preserve"> + 3H</w:t>
      </w:r>
      <w:r>
        <w:rPr>
          <w:vertAlign w:val="subscript"/>
        </w:rPr>
        <w:t>2(g)</w:t>
      </w:r>
      <w:r>
        <w:t xml:space="preserve"> ==&gt; 2NH</w:t>
      </w:r>
      <w:r>
        <w:rPr>
          <w:vertAlign w:val="subscript"/>
        </w:rPr>
        <w:t>3(g)</w:t>
      </w:r>
    </w:p>
    <w:p>
      <w:pPr>
        <w:pStyle w:val="style157"/>
        <w:numPr>
          <w:ilvl w:val="0"/>
          <w:numId w:val="83"/>
        </w:numPr>
        <w:rPr/>
      </w:pPr>
      <w:r>
        <w:t>1 mole of nitrogen gas combines with 3 mols of hydrogen gas to form 2 mol of ammonia gas.</w:t>
      </w:r>
    </w:p>
    <w:p>
      <w:pPr>
        <w:pStyle w:val="style157"/>
        <w:numPr>
          <w:ilvl w:val="0"/>
          <w:numId w:val="83"/>
        </w:numPr>
        <w:rPr/>
      </w:pPr>
      <w:r>
        <w:t>1 volume of nitrogen reacts with 3 volumes of hydrogen to produce 2 volumes of ammonia</w:t>
      </w:r>
    </w:p>
    <w:p>
      <w:pPr>
        <w:pStyle w:val="style157"/>
        <w:rPr/>
      </w:pPr>
      <w:r>
        <w:t>e.g. what volume of hydrogen reacts with 50 cm</w:t>
      </w:r>
      <w:r>
        <w:rPr>
          <w:vertAlign w:val="superscript"/>
        </w:rPr>
        <w:t>3</w:t>
      </w:r>
      <w:r>
        <w:t xml:space="preserve"> nitrogen and what volume of ammonia will be formed?</w:t>
      </w:r>
    </w:p>
    <w:p>
      <w:pPr>
        <w:pStyle w:val="style157"/>
        <w:numPr>
          <w:ilvl w:val="0"/>
          <w:numId w:val="83"/>
        </w:numPr>
        <w:rPr/>
      </w:pPr>
      <w:r>
        <w:t>The ratio is 1 : 3 ==&gt; 2, so you multiply equation ra</w:t>
      </w:r>
      <w:r>
        <w:t>tio numbers by 50 giving;</w:t>
      </w:r>
    </w:p>
    <w:p>
      <w:pPr>
        <w:pStyle w:val="style157"/>
        <w:numPr>
          <w:ilvl w:val="0"/>
          <w:numId w:val="83"/>
        </w:numPr>
        <w:rPr/>
      </w:pPr>
      <w:r>
        <w:t>50 cm</w:t>
      </w:r>
      <w:r>
        <w:rPr>
          <w:vertAlign w:val="superscript"/>
        </w:rPr>
        <w:t>3</w:t>
      </w:r>
      <w:r>
        <w:t xml:space="preserve"> nitrogen + 150 cm</w:t>
      </w:r>
      <w:r>
        <w:rPr>
          <w:vertAlign w:val="superscript"/>
        </w:rPr>
        <w:t>3</w:t>
      </w:r>
      <w:r>
        <w:t xml:space="preserve"> hydrogen (3 x 50) ==&gt; 100 cm</w:t>
      </w:r>
      <w:r>
        <w:rPr>
          <w:vertAlign w:val="superscript"/>
        </w:rPr>
        <w:t>3</w:t>
      </w:r>
      <w:r>
        <w:t xml:space="preserve"> of ammonia (2 x 50)</w:t>
      </w:r>
    </w:p>
    <w:p>
      <w:pPr>
        <w:pStyle w:val="style157"/>
        <w:rPr/>
      </w:pPr>
    </w:p>
    <w:p>
      <w:pPr>
        <w:pStyle w:val="style157"/>
        <w:rPr>
          <w:b/>
        </w:rPr>
      </w:pPr>
      <w:r>
        <w:rPr>
          <w:b/>
          <w:shd w:val="clear" w:color="auto" w:fill="00ffff"/>
        </w:rPr>
        <w:t>Reacting gas volume ratio calculation Example 3</w:t>
      </w:r>
    </w:p>
    <w:p>
      <w:pPr>
        <w:pStyle w:val="style157"/>
        <w:rPr/>
      </w:pPr>
      <w:r>
        <w:t>Given the equation:   C</w:t>
      </w:r>
      <w:r>
        <w:rPr>
          <w:vertAlign w:val="subscript"/>
        </w:rPr>
        <w:t>3</w:t>
      </w:r>
      <w:r>
        <w:t>H</w:t>
      </w:r>
      <w:r>
        <w:rPr>
          <w:vertAlign w:val="subscript"/>
        </w:rPr>
        <w:t>8(g)</w:t>
      </w:r>
      <w:r>
        <w:t>  + 5O</w:t>
      </w:r>
      <w:r>
        <w:rPr>
          <w:vertAlign w:val="subscript"/>
        </w:rPr>
        <w:t>2(g)</w:t>
      </w:r>
      <w:r>
        <w:t xml:space="preserve"> ==&gt; 3CO</w:t>
      </w:r>
      <w:r>
        <w:rPr>
          <w:vertAlign w:val="subscript"/>
        </w:rPr>
        <w:t>2(g)</w:t>
      </w:r>
      <w:r>
        <w:t xml:space="preserve"> + 4H</w:t>
      </w:r>
      <w:r>
        <w:rPr>
          <w:vertAlign w:val="subscript"/>
        </w:rPr>
        <w:t>2</w:t>
      </w:r>
      <w:r>
        <w:t>O</w:t>
      </w:r>
      <w:r>
        <w:rPr>
          <w:vertAlign w:val="subscript"/>
        </w:rPr>
        <w:t>(l)</w:t>
      </w:r>
    </w:p>
    <w:p>
      <w:pPr>
        <w:pStyle w:val="style157"/>
        <w:rPr/>
      </w:pPr>
      <w:r>
        <w:t>Reading the balanced equation in terms o</w:t>
      </w:r>
      <w:r>
        <w:t>f moles (or mole ratio).</w:t>
      </w:r>
    </w:p>
    <w:p>
      <w:pPr>
        <w:pStyle w:val="style157"/>
        <w:numPr>
          <w:ilvl w:val="0"/>
          <w:numId w:val="83"/>
        </w:numPr>
        <w:rPr/>
      </w:pPr>
      <w:r>
        <w:t>1 mole of propane gas reacts with 5 mols of oxygen gas to form 3 moles of carbon dioxide gas and 4 mols of liquid water.</w:t>
      </w:r>
    </w:p>
    <w:p>
      <w:pPr>
        <w:pStyle w:val="style157"/>
        <w:rPr/>
      </w:pPr>
      <w:r>
        <w:t>(a) What volume of oxygen is required to burn 25cm</w:t>
      </w:r>
      <w:r>
        <w:rPr>
          <w:vertAlign w:val="superscript"/>
        </w:rPr>
        <w:t>3</w:t>
      </w:r>
      <w:r>
        <w:t xml:space="preserve"> of propane, C</w:t>
      </w:r>
      <w:r>
        <w:rPr>
          <w:vertAlign w:val="subscript"/>
        </w:rPr>
        <w:t>3</w:t>
      </w:r>
      <w:r>
        <w:t>H</w:t>
      </w:r>
      <w:r>
        <w:rPr>
          <w:vertAlign w:val="subscript"/>
        </w:rPr>
        <w:t>8</w:t>
      </w:r>
      <w:r>
        <w:t>.</w:t>
      </w:r>
    </w:p>
    <w:p>
      <w:pPr>
        <w:pStyle w:val="style157"/>
        <w:rPr/>
      </w:pPr>
      <w:r>
        <w:t>Theoretical reactant volume ratio is C</w:t>
      </w:r>
      <w:r>
        <w:rPr>
          <w:vertAlign w:val="subscript"/>
        </w:rPr>
        <w:t>3</w:t>
      </w:r>
      <w:r>
        <w:t>H</w:t>
      </w:r>
      <w:r>
        <w:rPr>
          <w:vertAlign w:val="subscript"/>
        </w:rPr>
        <w:t xml:space="preserve">8 </w:t>
      </w:r>
      <w:r>
        <w:t>: O</w:t>
      </w:r>
      <w:r>
        <w:rPr>
          <w:vertAlign w:val="subscript"/>
        </w:rPr>
        <w:t>2</w:t>
      </w:r>
      <w:r>
        <w:t xml:space="preserve"> is 1 : 5 for burning the fuel propane.</w:t>
      </w:r>
    </w:p>
    <w:p>
      <w:pPr>
        <w:pStyle w:val="style157"/>
        <w:rPr/>
      </w:pPr>
      <w:r>
        <w:t>So actual ratio is 25 : 5x25, so 125cm</w:t>
      </w:r>
      <w:r>
        <w:rPr>
          <w:vertAlign w:val="superscript"/>
        </w:rPr>
        <w:t>3</w:t>
      </w:r>
      <w:r>
        <w:t xml:space="preserve"> oxygen is needed.</w:t>
      </w:r>
    </w:p>
    <w:p>
      <w:pPr>
        <w:pStyle w:val="style157"/>
        <w:rPr/>
      </w:pPr>
      <w:r>
        <w:t>-</w:t>
      </w:r>
    </w:p>
    <w:p>
      <w:pPr>
        <w:pStyle w:val="style157"/>
        <w:rPr/>
      </w:pPr>
      <w:r>
        <w:t>(b) What volume of carbon dioxide is formed if 5dm</w:t>
      </w:r>
      <w:r>
        <w:rPr>
          <w:vertAlign w:val="superscript"/>
        </w:rPr>
        <w:t>3</w:t>
      </w:r>
      <w:r>
        <w:t xml:space="preserve"> of propane is burned?</w:t>
      </w:r>
    </w:p>
    <w:p>
      <w:pPr>
        <w:pStyle w:val="style157"/>
        <w:rPr/>
      </w:pPr>
      <w:r>
        <w:t>Theoretical reactant-product volume ratio is C</w:t>
      </w:r>
      <w:r>
        <w:rPr>
          <w:vertAlign w:val="subscript"/>
        </w:rPr>
        <w:t>3</w:t>
      </w:r>
      <w:r>
        <w:t>H</w:t>
      </w:r>
      <w:r>
        <w:rPr>
          <w:vertAlign w:val="subscript"/>
        </w:rPr>
        <w:t xml:space="preserve">8 </w:t>
      </w:r>
      <w:r>
        <w:t>: CO</w:t>
      </w:r>
      <w:r>
        <w:rPr>
          <w:vertAlign w:val="subscript"/>
        </w:rPr>
        <w:t>2</w:t>
      </w:r>
      <w:r>
        <w:t xml:space="preserve"> is 1 : 3 </w:t>
      </w:r>
    </w:p>
    <w:p>
      <w:pPr>
        <w:pStyle w:val="style157"/>
        <w:rPr/>
      </w:pPr>
      <w:r>
        <w:t>So actual ratio is 5 : 3x5, so 15dm</w:t>
      </w:r>
      <w:r>
        <w:rPr>
          <w:vertAlign w:val="superscript"/>
        </w:rPr>
        <w:t>3</w:t>
      </w:r>
      <w:r>
        <w:t xml:space="preserve"> carbon dioxide is formed.</w:t>
      </w:r>
    </w:p>
    <w:p>
      <w:pPr>
        <w:pStyle w:val="style157"/>
        <w:rPr/>
      </w:pPr>
      <w:r>
        <w:t>-</w:t>
      </w:r>
    </w:p>
    <w:p>
      <w:pPr>
        <w:pStyle w:val="style157"/>
        <w:rPr/>
      </w:pPr>
      <w:r>
        <w:t>(c) What volume of air (</w:t>
      </w:r>
      <w:r>
        <w:rPr>
          <w:vertAlign w:val="superscript"/>
        </w:rPr>
        <w:t>1</w:t>
      </w:r>
      <w:r>
        <w:t>/</w:t>
      </w:r>
      <w:r>
        <w:rPr>
          <w:vertAlign w:val="subscript"/>
        </w:rPr>
        <w:t>5</w:t>
      </w:r>
      <w:r>
        <w:t>th oxygen) is required to burn propane at the rate of 2dm</w:t>
      </w:r>
      <w:r>
        <w:rPr>
          <w:vertAlign w:val="superscript"/>
        </w:rPr>
        <w:t>3</w:t>
      </w:r>
      <w:r>
        <w:t xml:space="preserve"> per minute in a gas fire?</w:t>
      </w:r>
    </w:p>
    <w:p>
      <w:pPr>
        <w:pStyle w:val="style157"/>
        <w:rPr/>
      </w:pPr>
      <w:r>
        <w:t>Theoretical reactant volume ratio is C</w:t>
      </w:r>
      <w:r>
        <w:rPr>
          <w:vertAlign w:val="subscript"/>
        </w:rPr>
        <w:t>3</w:t>
      </w:r>
      <w:r>
        <w:t>H</w:t>
      </w:r>
      <w:r>
        <w:rPr>
          <w:vertAlign w:val="subscript"/>
        </w:rPr>
        <w:t xml:space="preserve">8 </w:t>
      </w:r>
      <w:r>
        <w:t>: O</w:t>
      </w:r>
      <w:r>
        <w:rPr>
          <w:vertAlign w:val="subscript"/>
        </w:rPr>
        <w:t>2</w:t>
      </w:r>
      <w:r>
        <w:t xml:space="preserve"> is 1 : 5 </w:t>
      </w:r>
    </w:p>
    <w:p>
      <w:pPr>
        <w:pStyle w:val="style157"/>
        <w:rPr/>
      </w:pPr>
      <w:r>
        <w:t>So actual ratio is 2 : 5x2, so 10dm</w:t>
      </w:r>
      <w:r>
        <w:rPr>
          <w:vertAlign w:val="superscript"/>
        </w:rPr>
        <w:t>3</w:t>
      </w:r>
      <w:r>
        <w:t xml:space="preserve"> oxygen per minute is needed,</w:t>
      </w:r>
    </w:p>
    <w:p>
      <w:pPr>
        <w:pStyle w:val="style157"/>
        <w:rPr/>
      </w:pPr>
      <w:r>
        <w:t xml:space="preserve">Therefore, since air is only </w:t>
      </w:r>
      <w:r>
        <w:rPr>
          <w:vertAlign w:val="superscript"/>
        </w:rPr>
        <w:t>1</w:t>
      </w:r>
      <w:r>
        <w:t>/</w:t>
      </w:r>
      <w:r>
        <w:rPr>
          <w:vertAlign w:val="subscript"/>
        </w:rPr>
        <w:t>5</w:t>
      </w:r>
      <w:r>
        <w:t>th O</w:t>
      </w:r>
      <w:r>
        <w:rPr>
          <w:vertAlign w:val="subscript"/>
        </w:rPr>
        <w:t>2</w:t>
      </w:r>
      <w:r>
        <w:t>,  5 x 10 = 50dm</w:t>
      </w:r>
      <w:r>
        <w:rPr>
          <w:vertAlign w:val="superscript"/>
        </w:rPr>
        <w:t>3</w:t>
      </w:r>
      <w:r>
        <w:t xml:space="preserve"> of air per minute is required.</w:t>
      </w:r>
    </w:p>
    <w:p>
      <w:pPr>
        <w:pStyle w:val="style157"/>
        <w:rPr/>
      </w:pPr>
      <w:r>
        <w:t>-</w:t>
      </w:r>
    </w:p>
    <w:p>
      <w:pPr>
        <w:pStyle w:val="style157"/>
        <w:rPr>
          <w:b/>
        </w:rPr>
      </w:pPr>
      <w:r>
        <w:rPr>
          <w:b/>
          <w:shd w:val="clear" w:color="auto" w:fill="00ffff"/>
        </w:rPr>
        <w:t>Reacting gas volume ratio calculation Example 4</w:t>
      </w:r>
    </w:p>
    <w:p>
      <w:pPr>
        <w:pStyle w:val="style157"/>
        <w:rPr/>
      </w:pPr>
      <w:r>
        <w:t>Given the equation:   2H</w:t>
      </w:r>
      <w:r>
        <w:rPr>
          <w:vertAlign w:val="subscript"/>
        </w:rPr>
        <w:t>2(g)</w:t>
      </w:r>
      <w:r>
        <w:t xml:space="preserve"> + O</w:t>
      </w:r>
      <w:r>
        <w:rPr>
          <w:vertAlign w:val="subscript"/>
        </w:rPr>
        <w:t>2(g)</w:t>
      </w:r>
      <w:r>
        <w:t xml:space="preserve"> ==&gt; 2H</w:t>
      </w:r>
      <w:r>
        <w:rPr>
          <w:vertAlign w:val="subscript"/>
        </w:rPr>
        <w:t>2</w:t>
      </w:r>
      <w:r>
        <w:t>O</w:t>
      </w:r>
      <w:r>
        <w:rPr>
          <w:vertAlign w:val="subscript"/>
        </w:rPr>
        <w:t>(l)</w:t>
      </w:r>
    </w:p>
    <w:p>
      <w:pPr>
        <w:pStyle w:val="style157"/>
        <w:rPr/>
      </w:pPr>
      <w:r>
        <w:t>If 40 dm</w:t>
      </w:r>
      <w:r>
        <w:rPr>
          <w:vertAlign w:val="superscript"/>
        </w:rPr>
        <w:t>3</w:t>
      </w:r>
      <w:r>
        <w:t xml:space="preserve"> of hydrogen, (at 25</w:t>
      </w:r>
      <w:r>
        <w:rPr>
          <w:vertAlign w:val="superscript"/>
        </w:rPr>
        <w:t>o</w:t>
      </w:r>
      <w:r>
        <w:t>C and 1 atm pressure) were burned completely...</w:t>
      </w:r>
    </w:p>
    <w:p>
      <w:pPr>
        <w:pStyle w:val="style157"/>
        <w:rPr/>
      </w:pPr>
      <w:r>
        <w:t>a) What volume of pure oxygen is required for complete combustion?</w:t>
      </w:r>
    </w:p>
    <w:p>
      <w:pPr>
        <w:pStyle w:val="style157"/>
        <w:rPr/>
      </w:pPr>
      <w:r>
        <w:t>From the balanced equation the reacting gas volume ratio is 2 : 1 for H</w:t>
      </w:r>
      <w:r>
        <w:rPr>
          <w:vertAlign w:val="subscript"/>
        </w:rPr>
        <w:t>2</w:t>
      </w:r>
      <w:r>
        <w:t xml:space="preserve"> to O</w:t>
      </w:r>
      <w:r>
        <w:rPr>
          <w:vertAlign w:val="subscript"/>
        </w:rPr>
        <w:t>2</w:t>
      </w:r>
    </w:p>
    <w:p>
      <w:pPr>
        <w:pStyle w:val="style157"/>
        <w:rPr/>
      </w:pPr>
      <w:r>
        <w:t>Therefore 20 dm</w:t>
      </w:r>
      <w:r>
        <w:rPr>
          <w:vertAlign w:val="superscript"/>
        </w:rPr>
        <w:t>3</w:t>
      </w:r>
      <w:r>
        <w:t xml:space="preserve"> of pure oxygen is required (40 : 20 is a ratio of 2 : 1).</w:t>
      </w:r>
    </w:p>
    <w:p>
      <w:pPr>
        <w:pStyle w:val="style157"/>
        <w:rPr/>
      </w:pPr>
      <w:r>
        <w:t>-</w:t>
      </w:r>
    </w:p>
    <w:p>
      <w:pPr>
        <w:pStyle w:val="style157"/>
        <w:rPr/>
      </w:pPr>
      <w:r>
        <w:t>b) What volume of air is required if air is ~20% oxygen?</w:t>
      </w:r>
    </w:p>
    <w:p>
      <w:pPr>
        <w:pStyle w:val="style157"/>
        <w:rPr/>
      </w:pPr>
      <w:r>
        <w:t>~20% is ~</w:t>
      </w:r>
      <w:r>
        <w:rPr>
          <w:vertAlign w:val="superscript"/>
        </w:rPr>
        <w:t>1</w:t>
      </w:r>
      <w:r>
        <w:t>/</w:t>
      </w:r>
      <w:r>
        <w:rPr>
          <w:vertAlign w:val="subscript"/>
        </w:rPr>
        <w:t>5</w:t>
      </w:r>
      <w:r>
        <w:t>, therefore you need five times more air than pure oxygen</w:t>
      </w:r>
    </w:p>
    <w:p>
      <w:pPr>
        <w:pStyle w:val="style157"/>
        <w:rPr/>
      </w:pPr>
      <w:r>
        <w:t>Therefore volume of air needed = 5 x 20 = 100 dm</w:t>
      </w:r>
      <w:r>
        <w:rPr>
          <w:vertAlign w:val="superscript"/>
        </w:rPr>
        <w:t>3</w:t>
      </w:r>
      <w:r>
        <w:t xml:space="preserve"> of air</w:t>
      </w:r>
    </w:p>
    <w:p>
      <w:pPr>
        <w:pStyle w:val="style157"/>
        <w:rPr/>
      </w:pPr>
      <w:r>
        <w:t>-</w:t>
      </w:r>
    </w:p>
    <w:p>
      <w:pPr>
        <w:pStyle w:val="style157"/>
        <w:rPr/>
      </w:pPr>
      <w:r>
        <w:t>c) What mass of water is formed?</w:t>
      </w:r>
    </w:p>
    <w:p>
      <w:pPr>
        <w:pStyle w:val="style157"/>
        <w:rPr/>
      </w:pPr>
      <w:r>
        <w:t>The easiest way to solve this problem is to think of the water as being formed as a gas-vapour.</w:t>
      </w:r>
    </w:p>
    <w:p>
      <w:pPr>
        <w:pStyle w:val="style157"/>
        <w:rPr/>
      </w:pPr>
      <w:r>
        <w:t>The theoretical gas volume ratio of reactant hydrogen to product water is 1 : 1</w:t>
      </w:r>
    </w:p>
    <w:p>
      <w:pPr>
        <w:pStyle w:val="style157"/>
        <w:rPr/>
      </w:pPr>
      <w:r>
        <w:t>Therefore, prior to condensation at room temperature and pressure, 40 dm</w:t>
      </w:r>
      <w:r>
        <w:rPr>
          <w:vertAlign w:val="superscript"/>
        </w:rPr>
        <w:t>3</w:t>
      </w:r>
      <w:r>
        <w:t xml:space="preserve"> of water vapour is formed.</w:t>
      </w:r>
    </w:p>
    <w:p>
      <w:pPr>
        <w:pStyle w:val="style157"/>
        <w:rPr/>
      </w:pPr>
      <w:r>
        <w:t>1 mole of gas occupies 24 dm</w:t>
      </w:r>
      <w:r>
        <w:rPr>
          <w:vertAlign w:val="superscript"/>
        </w:rPr>
        <w:t>3</w:t>
      </w:r>
      <w:r>
        <w:t>, and the relative molar mass of water is 18 g/mol</w:t>
      </w:r>
    </w:p>
    <w:p>
      <w:pPr>
        <w:pStyle w:val="style157"/>
        <w:rPr/>
      </w:pPr>
      <w:r>
        <w:t>(atomic masses H = 1, O = 16, so M</w:t>
      </w:r>
      <w:r>
        <w:rPr>
          <w:vertAlign w:val="subscript"/>
        </w:rPr>
        <w:t>r</w:t>
      </w:r>
      <w:r>
        <w:t>(H</w:t>
      </w:r>
      <w:r>
        <w:rPr>
          <w:vertAlign w:val="subscript"/>
        </w:rPr>
        <w:t>2</w:t>
      </w:r>
      <w:r>
        <w:t>O) = 1 + 1 + 16 = 18).</w:t>
      </w:r>
    </w:p>
    <w:p>
      <w:pPr>
        <w:pStyle w:val="style157"/>
        <w:rPr/>
      </w:pPr>
      <w:r>
        <w:t>Therefore moles of water formed = 40/24 = 1.666 moles</w:t>
      </w:r>
    </w:p>
    <w:p>
      <w:pPr>
        <w:pStyle w:val="style157"/>
        <w:rPr/>
      </w:pPr>
      <w:r>
        <w:t>Since moles = mass / formula mass</w:t>
      </w:r>
    </w:p>
    <w:p>
      <w:pPr>
        <w:pStyle w:val="style157"/>
        <w:rPr/>
      </w:pPr>
      <w:r>
        <w:t>Mass = moles x formula mass</w:t>
      </w:r>
    </w:p>
    <w:p>
      <w:pPr>
        <w:pStyle w:val="style157"/>
        <w:rPr/>
      </w:pPr>
      <w:r>
        <w:rPr>
          <w:noProof/>
          <w:lang w:eastAsia="en-US"/>
        </w:rPr>
        <w:drawing>
          <wp:anchor distT="0" distB="0" distL="0" distR="0" simplePos="false" relativeHeight="20" behindDoc="false" locked="false" layoutInCell="true" allowOverlap="false">
            <wp:simplePos x="0" y="0"/>
            <wp:positionH relativeFrom="column">
              <wp:posOffset>4956175</wp:posOffset>
            </wp:positionH>
            <wp:positionV relativeFrom="line">
              <wp:posOffset>-432435</wp:posOffset>
            </wp:positionV>
            <wp:extent cx="911225" cy="708660"/>
            <wp:effectExtent l="0" t="0" r="3175" b="0"/>
            <wp:wrapSquare wrapText="bothSides"/>
            <wp:docPr id="1403" name="Picture 549" descr="http://www.docbrown.info/page04/4_73calcs/moleformul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3" name="Picture 549"/>
                    <pic:cNvPicPr/>
                  </pic:nvPicPr>
                  <pic:blipFill>
                    <a:blip r:embed="rId181" cstate="print"/>
                    <a:srcRect l="0" t="0" r="0" b="0"/>
                    <a:stretch/>
                  </pic:blipFill>
                  <pic:spPr>
                    <a:xfrm rot="0">
                      <a:off x="0" y="0"/>
                      <a:ext cx="911225" cy="708660"/>
                    </a:xfrm>
                    <a:prstGeom prst="rect"/>
                    <a:ln>
                      <a:noFill/>
                    </a:ln>
                  </pic:spPr>
                </pic:pic>
              </a:graphicData>
            </a:graphic>
          </wp:anchor>
        </w:drawing>
      </w:r>
      <w:r>
        <w:t>Mass water formed = 1.666 x 18 = 30g of H</w:t>
      </w:r>
      <w:r>
        <w:rPr>
          <w:vertAlign w:val="subscript"/>
        </w:rPr>
        <w:t>2</w:t>
      </w:r>
      <w:r>
        <w:t>O</w:t>
      </w:r>
    </w:p>
    <w:p>
      <w:pPr>
        <w:pStyle w:val="style157"/>
        <w:rPr/>
      </w:pPr>
      <w:r>
        <w:t>-</w:t>
      </w:r>
    </w:p>
    <w:p>
      <w:pPr>
        <w:pStyle w:val="style157"/>
        <w:rPr>
          <w:b/>
        </w:rPr>
      </w:pPr>
      <w:r>
        <w:rPr>
          <w:b/>
          <w:shd w:val="clear" w:color="auto" w:fill="00ffff"/>
        </w:rPr>
        <w:t>Reacting gas volume ratio calculation Example 5</w:t>
      </w:r>
    </w:p>
    <w:p>
      <w:pPr>
        <w:pStyle w:val="style157"/>
        <w:rPr/>
      </w:pPr>
      <w:r>
        <w:t>It was found that exactly 10 cm</w:t>
      </w:r>
      <w:r>
        <w:rPr>
          <w:vertAlign w:val="superscript"/>
        </w:rPr>
        <w:t>3</w:t>
      </w:r>
      <w:r>
        <w:t xml:space="preserve"> of bromine vapour (Br</w:t>
      </w:r>
      <w:r>
        <w:rPr>
          <w:vertAlign w:val="subscript"/>
        </w:rPr>
        <w:t>2(g)</w:t>
      </w:r>
      <w:r>
        <w:t>) combined with exactly 30 cm</w:t>
      </w:r>
      <w:r>
        <w:rPr>
          <w:vertAlign w:val="superscript"/>
        </w:rPr>
        <w:t>3</w:t>
      </w:r>
      <w:r>
        <w:t xml:space="preserve"> chlorine gas (Cl</w:t>
      </w:r>
      <w:r>
        <w:rPr>
          <w:vertAlign w:val="subscript"/>
        </w:rPr>
        <w:t>2(g)</w:t>
      </w:r>
      <w:r>
        <w:t>) to form a bromine-chlorine compound BrCl</w:t>
      </w:r>
      <w:r>
        <w:rPr>
          <w:vertAlign w:val="subscript"/>
        </w:rPr>
        <w:t>x</w:t>
      </w:r>
      <w:r>
        <w:t>.</w:t>
      </w:r>
    </w:p>
    <w:p>
      <w:pPr>
        <w:pStyle w:val="style157"/>
        <w:rPr/>
      </w:pPr>
      <w:r>
        <w:t>a) From the reacting gas volume ratio, what must be the value of x? and hence write the formula of the compound.</w:t>
      </w:r>
    </w:p>
    <w:p>
      <w:pPr>
        <w:pStyle w:val="style157"/>
        <w:rPr/>
      </w:pPr>
      <w:r>
        <w:t>Since both reactants have the same formula, i.e. both diatomic molecules, the ratio of bromine to chlorine atoms in the compound must be 1 : 3 because the reacting gas volume ratio is 1 : 3</w:t>
      </w:r>
    </w:p>
    <w:p>
      <w:pPr>
        <w:pStyle w:val="style157"/>
        <w:rPr/>
      </w:pPr>
      <w:r>
        <w:t>Therefore x must be 3, and the formula must be BrCl</w:t>
      </w:r>
      <w:r>
        <w:rPr>
          <w:vertAlign w:val="subscript"/>
        </w:rPr>
        <w:t>3</w:t>
      </w:r>
    </w:p>
    <w:p>
      <w:pPr>
        <w:pStyle w:val="style157"/>
        <w:rPr/>
      </w:pPr>
      <w:r>
        <w:t>-</w:t>
      </w:r>
    </w:p>
    <w:p>
      <w:pPr>
        <w:pStyle w:val="style157"/>
        <w:rPr/>
      </w:pPr>
      <w:r>
        <w:t>b) Write a balanced equation to show the formation of BrCl</w:t>
      </w:r>
      <w:r>
        <w:rPr>
          <w:vertAlign w:val="subscript"/>
        </w:rPr>
        <w:t>x</w:t>
      </w:r>
    </w:p>
    <w:p>
      <w:pPr>
        <w:pStyle w:val="style157"/>
        <w:rPr/>
      </w:pPr>
      <w:r>
        <w:t>The reacting gas volume ratio is 1 : 3, therefore we can write with certainty that 1 mole (or molecule) of bromine reacts with 3 moles (or molecules) of chlorine, and balancing the symbol equation, results in two moles (or molecules) of the bromine-chlorine compound being formed.</w:t>
      </w:r>
    </w:p>
    <w:p>
      <w:pPr>
        <w:pStyle w:val="style157"/>
        <w:rPr/>
      </w:pPr>
      <w:r>
        <w:t>Br</w:t>
      </w:r>
      <w:r>
        <w:rPr>
          <w:vertAlign w:val="subscript"/>
        </w:rPr>
        <w:t>2</w:t>
      </w:r>
      <w:r>
        <w:t>(g) + 3Cl</w:t>
      </w:r>
      <w:r>
        <w:rPr>
          <w:vertAlign w:val="subscript"/>
        </w:rPr>
        <w:t>2</w:t>
      </w:r>
      <w:r>
        <w:t>(g) ==&gt; 2BrCl</w:t>
      </w:r>
      <w:r>
        <w:rPr>
          <w:vertAlign w:val="subscript"/>
        </w:rPr>
        <w:t>3</w:t>
      </w:r>
      <w:r>
        <w:t>(g)</w:t>
      </w:r>
    </w:p>
    <w:p>
      <w:pPr>
        <w:pStyle w:val="style157"/>
        <w:rPr/>
      </w:pPr>
    </w:p>
    <w:p>
      <w:pPr>
        <w:pStyle w:val="style157"/>
        <w:rPr>
          <w:b/>
        </w:rPr>
      </w:pPr>
      <w:r>
        <w:rPr>
          <w:b/>
          <w:shd w:val="clear" w:color="auto" w:fill="00ffff"/>
        </w:rPr>
        <w:t>Reacting gas volume ratio calculation Example 6</w:t>
      </w:r>
    </w:p>
    <w:p>
      <w:pPr>
        <w:pStyle w:val="style157"/>
        <w:rPr/>
      </w:pPr>
      <w:r>
        <w:t>If 0.25 moles of ammonia is decomposed,</w:t>
      </w:r>
    </w:p>
    <w:p>
      <w:pPr>
        <w:pStyle w:val="style157"/>
        <w:rPr/>
      </w:pPr>
      <w:r>
        <w:t>(a) How many moles of nitrogen and hydrogen will be formed?</w:t>
      </w:r>
    </w:p>
    <w:p>
      <w:pPr>
        <w:pStyle w:val="style157"/>
        <w:rPr/>
      </w:pPr>
      <w:r>
        <w:t>(b) What volume of nitrogen and hydrogen will be formed at 25</w:t>
      </w:r>
      <w:r>
        <w:rPr>
          <w:vertAlign w:val="superscript"/>
        </w:rPr>
        <w:t>o</w:t>
      </w:r>
      <w:r>
        <w:t>C and 1 atm pressure?</w:t>
      </w:r>
    </w:p>
    <w:p>
      <w:pPr>
        <w:pStyle w:val="style157"/>
        <w:rPr/>
      </w:pPr>
    </w:p>
    <w:p>
      <w:pPr>
        <w:pStyle w:val="style157"/>
        <w:rPr>
          <w:b/>
        </w:rPr>
      </w:pPr>
      <w:r>
        <w:rPr>
          <w:b/>
        </w:rPr>
        <w:t>Solution</w:t>
      </w:r>
    </w:p>
    <w:p>
      <w:pPr>
        <w:pStyle w:val="style157"/>
        <w:rPr/>
      </w:pPr>
      <w:r>
        <w:t>(a) moles of products</w:t>
      </w:r>
    </w:p>
    <w:p>
      <w:pPr>
        <w:pStyle w:val="style157"/>
        <w:rPr/>
      </w:pPr>
      <w:r>
        <w:t>First set out the balanced equation (which may be given in the question)</w:t>
      </w:r>
    </w:p>
    <w:p>
      <w:pPr>
        <w:pStyle w:val="style157"/>
        <w:rPr/>
      </w:pPr>
      <w:r>
        <w:t>2NH</w:t>
      </w:r>
      <w:r>
        <w:rPr>
          <w:vertAlign w:val="subscript"/>
        </w:rPr>
        <w:t>3(g)</w:t>
      </w:r>
      <w:r>
        <w:t>  ==&gt; N</w:t>
      </w:r>
      <w:r>
        <w:rPr>
          <w:vertAlign w:val="subscript"/>
        </w:rPr>
        <w:t>2(g)</w:t>
      </w:r>
      <w:r>
        <w:t xml:space="preserve"> + 3H</w:t>
      </w:r>
      <w:r>
        <w:rPr>
          <w:vertAlign w:val="subscript"/>
        </w:rPr>
        <w:t>2(g)</w:t>
      </w:r>
    </w:p>
    <w:p>
      <w:pPr>
        <w:pStyle w:val="style157"/>
        <w:rPr/>
      </w:pPr>
      <w:r>
        <w:t>From the equation the mole ratio of reactants to products is 2 ==&gt; 1 : 3</w:t>
      </w:r>
    </w:p>
    <w:p>
      <w:pPr>
        <w:pStyle w:val="style157"/>
        <w:rPr/>
      </w:pPr>
      <w:r>
        <w:t>Therefore 0.25 mol ammonia ==&gt;</w:t>
      </w:r>
    </w:p>
    <w:p>
      <w:pPr>
        <w:pStyle w:val="style157"/>
        <w:rPr/>
      </w:pPr>
      <w:r>
        <w:t>0.125 mol nitrogen (0.25/2) : 0.375 mol hydrogen (</w:t>
      </w:r>
      <w:r>
        <w:rPr>
          <w:vertAlign w:val="superscript"/>
        </w:rPr>
        <w:t>3</w:t>
      </w:r>
      <w:r>
        <w:t>/</w:t>
      </w:r>
      <w:r>
        <w:rPr>
          <w:vertAlign w:val="subscript"/>
        </w:rPr>
        <w:t>2</w:t>
      </w:r>
      <w:r>
        <w:t xml:space="preserve"> x 0.25)</w:t>
      </w:r>
    </w:p>
    <w:p>
      <w:pPr>
        <w:pStyle w:val="style157"/>
        <w:rPr/>
      </w:pPr>
    </w:p>
    <w:p>
      <w:pPr>
        <w:pStyle w:val="style157"/>
        <w:rPr/>
      </w:pPr>
      <w:r>
        <w:t>(b) Volumes of products</w:t>
      </w:r>
    </w:p>
    <w:p>
      <w:pPr>
        <w:pStyle w:val="style157"/>
        <w:rPr/>
      </w:pPr>
      <w:r>
        <w:t>First, convert the moles of ammonia into a gas volume</w:t>
      </w:r>
    </w:p>
    <w:p>
      <w:pPr>
        <w:pStyle w:val="style157"/>
        <w:rPr/>
      </w:pPr>
      <w:r>
        <w:t>Vgas = mol gas x molar volume</w:t>
      </w:r>
    </w:p>
    <w:p>
      <w:pPr>
        <w:pStyle w:val="style157"/>
        <w:rPr/>
      </w:pPr>
      <w:r>
        <w:t>V</w:t>
      </w:r>
      <w:r>
        <w:rPr>
          <w:vertAlign w:val="subscript"/>
        </w:rPr>
        <w:t>NH3</w:t>
      </w:r>
      <w:r>
        <w:t xml:space="preserve"> = 0.25 x 24 = 6.0 dm</w:t>
      </w:r>
      <w:r>
        <w:rPr>
          <w:vertAlign w:val="superscript"/>
        </w:rPr>
        <w:t>3</w:t>
      </w:r>
    </w:p>
    <w:p>
      <w:pPr>
        <w:pStyle w:val="style157"/>
        <w:rPr/>
      </w:pPr>
      <w:r>
        <w:t>From the mole ratio OR reacting volume ratio (its all the same!) 2 ==&gt; 1 : 3</w:t>
      </w:r>
    </w:p>
    <w:p>
      <w:pPr>
        <w:pStyle w:val="style157"/>
        <w:rPr/>
      </w:pPr>
      <w:r>
        <w:t>6 dm</w:t>
      </w:r>
      <w:r>
        <w:rPr>
          <w:vertAlign w:val="superscript"/>
        </w:rPr>
        <w:t>3</w:t>
      </w:r>
      <w:r>
        <w:t xml:space="preserve"> NH</w:t>
      </w:r>
      <w:r>
        <w:rPr>
          <w:vertAlign w:val="subscript"/>
        </w:rPr>
        <w:t>3</w:t>
      </w:r>
      <w:r>
        <w:t xml:space="preserve"> ===&gt; 3 dm</w:t>
      </w:r>
      <w:r>
        <w:rPr>
          <w:vertAlign w:val="superscript"/>
        </w:rPr>
        <w:t>3</w:t>
      </w:r>
      <w:r>
        <w:t xml:space="preserve"> N</w:t>
      </w:r>
      <w:r>
        <w:rPr>
          <w:vertAlign w:val="subscript"/>
        </w:rPr>
        <w:t>2</w:t>
      </w:r>
      <w:r>
        <w:t xml:space="preserve"> (6/2 for nitrogen) : 9 dm</w:t>
      </w:r>
      <w:r>
        <w:rPr>
          <w:vertAlign w:val="superscript"/>
        </w:rPr>
        <w:t>3</w:t>
      </w:r>
      <w:r>
        <w:t xml:space="preserve"> H</w:t>
      </w:r>
      <w:r>
        <w:rPr>
          <w:vertAlign w:val="subscript"/>
        </w:rPr>
        <w:t>2</w:t>
      </w:r>
      <w:r>
        <w:t xml:space="preserve"> (</w:t>
      </w:r>
      <w:r>
        <w:rPr>
          <w:vertAlign w:val="superscript"/>
        </w:rPr>
        <w:t>3</w:t>
      </w:r>
      <w:r>
        <w:t>/</w:t>
      </w:r>
      <w:r>
        <w:rPr>
          <w:vertAlign w:val="subscript"/>
        </w:rPr>
        <w:t>2</w:t>
      </w:r>
      <w:r>
        <w:t xml:space="preserve"> x 6.0 for hydrogen.</w:t>
      </w:r>
    </w:p>
    <w:p>
      <w:pPr>
        <w:pStyle w:val="style157"/>
        <w:rPr/>
      </w:pPr>
    </w:p>
    <w:p>
      <w:pPr>
        <w:pStyle w:val="style157"/>
        <w:rPr/>
      </w:pPr>
      <w:r>
        <w:rPr>
          <w:b/>
        </w:rPr>
        <w:t xml:space="preserve">The Ideal Gas Equation </w:t>
      </w:r>
      <w:r>
        <w:rPr>
          <w:color w:val="00b0f0"/>
        </w:rPr>
        <w:br/>
      </w:r>
      <w:r>
        <w:t xml:space="preserve">The various statements relating the pressure, volume, temperature, and number of moles of a gas sample can be combined into one statement: The volume (V) occupied by a gas is directly proportional to its Kelvin temperature (T) and the number of moles (n) of gas in the sample, and it is inversely proportional to its pressure (P). In mathematical form, this statement becomes: </w:t>
      </w:r>
    </w:p>
    <w:p>
      <w:pPr>
        <w:pStyle w:val="style157"/>
        <w:rPr/>
      </w:pPr>
    </w:p>
    <w:p>
      <w:pPr>
        <w:pStyle w:val="style157"/>
        <w:rPr/>
      </w:pPr>
      <w:r>
        <w:t>V</w:t>
      </w:r>
      <w:r>
        <w:t xml:space="preserve"> </w:t>
      </w:r>
      <w:r>
        <w:t>=</w:t>
      </w:r>
      <w:r>
        <w:t xml:space="preserve"> </w:t>
      </w:r>
      <m:oMath>
        <m:f>
          <m:fPr>
            <m:ctrlPr>
              <w:rPr>
                <w:rFonts w:ascii="Cambria Math" w:hAnsi="Cambria Math"/>
              </w:rPr>
            </m:ctrlPr>
          </m:fPr>
          <m:num>
            <m:r>
              <m:rPr>
                <m:sty m:val="p"/>
              </m:rPr>
              <w:rPr>
                <w:rFonts w:ascii="Cambria Math" w:hAnsi="Cambria Math"/>
              </w:rPr>
              <m:t>nRT</m:t>
            </m:r>
          </m:num>
          <m:den>
            <m:r>
              <m:rPr>
                <m:sty m:val="p"/>
              </m:rPr>
              <w:rPr>
                <w:rFonts w:ascii="Cambria Math" w:hAnsi="Cambria Math"/>
              </w:rPr>
              <m:t>P</m:t>
            </m:r>
          </m:den>
        </m:f>
      </m:oMath>
    </w:p>
    <w:p>
      <w:pPr>
        <w:pStyle w:val="style157"/>
        <w:rPr/>
      </w:pPr>
      <w:r>
        <w:t xml:space="preserve">Where V = volume, n = moles of sample, P = pressure, T = temperature in K, and R = a proportionality constant known as the gas constant. This equation, called the ideal gas equation, is often seen in the form </w:t>
      </w:r>
      <m:oMath>
        <m:r>
          <m:rPr>
            <m:sty m:val="p"/>
          </m:rPr>
          <w:rPr>
            <w:rFonts w:ascii="Cambria Math" w:hAnsi="Cambria Math"/>
          </w:rPr>
          <m:t>PV=nRT</m:t>
        </m:r>
      </m:oMath>
    </w:p>
    <w:p>
      <w:pPr>
        <w:pStyle w:val="style157"/>
        <w:rPr/>
      </w:pPr>
      <w:r>
        <w:t xml:space="preserve">The term ideal gas means a gas that obeys exactly the gas laws. Real gases, those gases whose molecules do not follow exactly the postulates of the kinetic molecular theory, exhibit minor variations in behavior from those predicted by the gas laws. </w:t>
      </w:r>
    </w:p>
    <w:p>
      <w:pPr>
        <w:pStyle w:val="style157"/>
        <w:rPr/>
      </w:pPr>
    </w:p>
    <w:p>
      <w:pPr>
        <w:pStyle w:val="style157"/>
        <w:rPr/>
      </w:pPr>
    </w:p>
    <w:p>
      <w:pPr>
        <w:pStyle w:val="style157"/>
        <w:rPr/>
      </w:pPr>
    </w:p>
    <w:p>
      <w:pPr>
        <w:pStyle w:val="style157"/>
        <w:rPr/>
      </w:pPr>
    </w:p>
    <w:tbl>
      <w:tblPr>
        <w:tblW w:w="3870" w:type="dxa"/>
        <w:jc w:val="center"/>
        <w:tblCellSpacing w:w="15" w:type="dxa"/>
        <w:tblBorders>
          <w:top w:val="outset" w:sz="12" w:space="0" w:color="auto"/>
          <w:left w:val="outset" w:sz="12" w:space="0" w:color="auto"/>
          <w:bottom w:val="outset" w:sz="12" w:space="0" w:color="auto"/>
          <w:right w:val="outset" w:sz="12" w:space="0" w:color="auto"/>
        </w:tblBorders>
        <w:tblLayout w:type="fixed"/>
        <w:tblCellMar>
          <w:top w:w="45" w:type="dxa"/>
          <w:left w:w="45" w:type="dxa"/>
          <w:bottom w:w="45" w:type="dxa"/>
          <w:right w:w="45" w:type="dxa"/>
        </w:tblCellMar>
        <w:tblLook w:val="04A0" w:firstRow="1" w:lastRow="0" w:firstColumn="1" w:lastColumn="0" w:noHBand="0" w:noVBand="1"/>
      </w:tblPr>
      <w:tblGrid>
        <w:gridCol w:w="1740"/>
        <w:gridCol w:w="2130"/>
      </w:tblGrid>
      <w:tr>
        <w:trPr>
          <w:trHeight w:val="526" w:hRule="atLeast"/>
          <w:tblCellSpacing w:w="15" w:type="dxa"/>
          <w:jc w:val="center"/>
        </w:trPr>
        <w:tc>
          <w:tcPr>
            <w:tcW w:w="3810" w:type="dxa"/>
            <w:gridSpan w:val="2"/>
            <w:tcBorders>
              <w:top w:val="nil"/>
              <w:left w:val="nil"/>
              <w:bottom w:val="nil"/>
              <w:right w:val="nil"/>
            </w:tcBorders>
            <w:shd w:val="clear" w:color="auto" w:fill="c2b99a"/>
            <w:vAlign w:val="center"/>
            <w:hideMark/>
          </w:tcPr>
          <w:p>
            <w:pPr>
              <w:pStyle w:val="style157"/>
              <w:rPr>
                <w:i/>
              </w:rPr>
            </w:pPr>
            <w:r>
              <w:rPr>
                <w:i/>
              </w:rPr>
              <w:t>Several values of the gas constant R</w:t>
            </w:r>
          </w:p>
        </w:tc>
      </w:tr>
      <w:tr>
        <w:tblPrEx/>
        <w:trPr>
          <w:trHeight w:val="263" w:hRule="atLeast"/>
          <w:tblCellSpacing w:w="15" w:type="dxa"/>
          <w:jc w:val="center"/>
        </w:trPr>
        <w:tc>
          <w:tcPr>
            <w:tcW w:w="1695" w:type="dxa"/>
            <w:tcBorders>
              <w:top w:val="outset" w:sz="6" w:space="0" w:color="auto"/>
              <w:left w:val="outset" w:sz="6" w:space="0" w:color="auto"/>
              <w:bottom w:val="outset" w:sz="6" w:space="0" w:color="auto"/>
              <w:right w:val="outset" w:sz="6" w:space="0" w:color="auto"/>
            </w:tcBorders>
            <w:shd w:val="clear" w:color="auto" w:fill="c2b99a"/>
            <w:vAlign w:val="center"/>
            <w:hideMark/>
          </w:tcPr>
          <w:p>
            <w:pPr>
              <w:pStyle w:val="style157"/>
              <w:rPr>
                <w:i/>
              </w:rPr>
            </w:pPr>
            <w:r>
              <w:rPr>
                <w:i/>
              </w:rPr>
              <w:t>Value</w:t>
            </w:r>
          </w:p>
        </w:tc>
        <w:tc>
          <w:tcPr>
            <w:tcW w:w="2085" w:type="dxa"/>
            <w:tcBorders>
              <w:top w:val="outset" w:sz="6" w:space="0" w:color="auto"/>
              <w:left w:val="outset" w:sz="6" w:space="0" w:color="auto"/>
              <w:bottom w:val="outset" w:sz="6" w:space="0" w:color="auto"/>
              <w:right w:val="outset" w:sz="6" w:space="0" w:color="auto"/>
            </w:tcBorders>
            <w:shd w:val="clear" w:color="auto" w:fill="c2b99a"/>
            <w:vAlign w:val="center"/>
            <w:hideMark/>
          </w:tcPr>
          <w:p>
            <w:pPr>
              <w:pStyle w:val="style157"/>
              <w:rPr>
                <w:i/>
              </w:rPr>
            </w:pPr>
            <w:r>
              <w:rPr>
                <w:i/>
              </w:rPr>
              <w:t>Units</w:t>
            </w:r>
          </w:p>
        </w:tc>
      </w:tr>
      <w:tr>
        <w:tblPrEx/>
        <w:trPr>
          <w:trHeight w:val="263" w:hRule="atLeast"/>
          <w:tblCellSpacing w:w="15" w:type="dxa"/>
          <w:jc w:val="center"/>
        </w:trPr>
        <w:tc>
          <w:tcPr>
            <w:tcW w:w="1695" w:type="dxa"/>
            <w:tcBorders>
              <w:top w:val="outset" w:sz="6" w:space="0" w:color="auto"/>
              <w:left w:val="outset" w:sz="6" w:space="0" w:color="auto"/>
              <w:bottom w:val="outset" w:sz="6" w:space="0" w:color="auto"/>
              <w:right w:val="outset" w:sz="6" w:space="0" w:color="auto"/>
            </w:tcBorders>
            <w:shd w:val="clear" w:color="auto" w:fill="e4dcd3"/>
            <w:vAlign w:val="center"/>
            <w:hideMark/>
          </w:tcPr>
          <w:p>
            <w:pPr>
              <w:pStyle w:val="style157"/>
              <w:rPr>
                <w:i/>
              </w:rPr>
            </w:pPr>
            <w:r>
              <w:rPr>
                <w:i/>
              </w:rPr>
              <w:t>0.0821</w:t>
            </w:r>
          </w:p>
        </w:tc>
        <w:tc>
          <w:tcPr>
            <w:tcW w:w="2085" w:type="dxa"/>
            <w:tcBorders>
              <w:top w:val="outset" w:sz="6" w:space="0" w:color="auto"/>
              <w:left w:val="outset" w:sz="6" w:space="0" w:color="auto"/>
              <w:bottom w:val="outset" w:sz="6" w:space="0" w:color="auto"/>
              <w:right w:val="outset" w:sz="6" w:space="0" w:color="auto"/>
            </w:tcBorders>
            <w:shd w:val="clear" w:color="auto" w:fill="e4dcd3"/>
            <w:vAlign w:val="center"/>
            <w:hideMark/>
          </w:tcPr>
          <w:p>
            <w:pPr>
              <w:pStyle w:val="style157"/>
              <w:rPr>
                <w:i/>
              </w:rPr>
            </w:pPr>
            <w:r>
              <w:rPr>
                <w:i/>
              </w:rPr>
              <w:t>1-atm/mol-K</w:t>
            </w:r>
          </w:p>
        </w:tc>
      </w:tr>
      <w:tr>
        <w:tblPrEx/>
        <w:trPr>
          <w:trHeight w:val="263" w:hRule="atLeast"/>
          <w:tblCellSpacing w:w="15" w:type="dxa"/>
          <w:jc w:val="center"/>
        </w:trPr>
        <w:tc>
          <w:tcPr>
            <w:tcW w:w="1695" w:type="dxa"/>
            <w:tcBorders>
              <w:top w:val="outset" w:sz="6" w:space="0" w:color="auto"/>
              <w:left w:val="outset" w:sz="6" w:space="0" w:color="auto"/>
              <w:bottom w:val="outset" w:sz="6" w:space="0" w:color="auto"/>
              <w:right w:val="outset" w:sz="6" w:space="0" w:color="auto"/>
            </w:tcBorders>
            <w:shd w:val="clear" w:color="auto" w:fill="e4dcd3"/>
            <w:vAlign w:val="center"/>
            <w:hideMark/>
          </w:tcPr>
          <w:p>
            <w:pPr>
              <w:pStyle w:val="style157"/>
              <w:rPr>
                <w:i/>
              </w:rPr>
            </w:pPr>
            <w:r>
              <w:rPr>
                <w:i/>
              </w:rPr>
              <w:t>8.31 X 10</w:t>
            </w:r>
            <w:r>
              <w:rPr>
                <w:i/>
                <w:vertAlign w:val="superscript"/>
              </w:rPr>
              <w:t>3</w:t>
            </w:r>
          </w:p>
        </w:tc>
        <w:tc>
          <w:tcPr>
            <w:tcW w:w="2085" w:type="dxa"/>
            <w:tcBorders>
              <w:top w:val="outset" w:sz="6" w:space="0" w:color="auto"/>
              <w:left w:val="outset" w:sz="6" w:space="0" w:color="auto"/>
              <w:bottom w:val="outset" w:sz="6" w:space="0" w:color="auto"/>
              <w:right w:val="outset" w:sz="6" w:space="0" w:color="auto"/>
            </w:tcBorders>
            <w:shd w:val="clear" w:color="auto" w:fill="e4dcd3"/>
            <w:vAlign w:val="center"/>
            <w:hideMark/>
          </w:tcPr>
          <w:p>
            <w:pPr>
              <w:pStyle w:val="style157"/>
              <w:rPr>
                <w:i/>
              </w:rPr>
            </w:pPr>
            <w:r>
              <w:rPr>
                <w:i/>
              </w:rPr>
              <w:t>L-Pa/mol-K</w:t>
            </w:r>
          </w:p>
        </w:tc>
      </w:tr>
      <w:tr>
        <w:tblPrEx/>
        <w:trPr>
          <w:trHeight w:val="263" w:hRule="atLeast"/>
          <w:tblCellSpacing w:w="15" w:type="dxa"/>
          <w:jc w:val="center"/>
        </w:trPr>
        <w:tc>
          <w:tcPr>
            <w:tcW w:w="1695" w:type="dxa"/>
            <w:tcBorders>
              <w:top w:val="outset" w:sz="6" w:space="0" w:color="auto"/>
              <w:left w:val="outset" w:sz="6" w:space="0" w:color="auto"/>
              <w:bottom w:val="outset" w:sz="6" w:space="0" w:color="auto"/>
              <w:right w:val="outset" w:sz="6" w:space="0" w:color="auto"/>
            </w:tcBorders>
            <w:shd w:val="clear" w:color="auto" w:fill="e4dcd3"/>
            <w:vAlign w:val="center"/>
            <w:hideMark/>
          </w:tcPr>
          <w:p>
            <w:pPr>
              <w:pStyle w:val="style157"/>
              <w:rPr>
                <w:i/>
              </w:rPr>
            </w:pPr>
            <w:r>
              <w:rPr>
                <w:i/>
              </w:rPr>
              <w:t>62.4</w:t>
            </w:r>
          </w:p>
        </w:tc>
        <w:tc>
          <w:tcPr>
            <w:tcW w:w="2085" w:type="dxa"/>
            <w:tcBorders>
              <w:top w:val="outset" w:sz="6" w:space="0" w:color="auto"/>
              <w:left w:val="outset" w:sz="6" w:space="0" w:color="auto"/>
              <w:bottom w:val="outset" w:sz="6" w:space="0" w:color="auto"/>
              <w:right w:val="outset" w:sz="6" w:space="0" w:color="auto"/>
            </w:tcBorders>
            <w:shd w:val="clear" w:color="auto" w:fill="e4dcd3"/>
            <w:vAlign w:val="center"/>
            <w:hideMark/>
          </w:tcPr>
          <w:p>
            <w:pPr>
              <w:pStyle w:val="style157"/>
              <w:rPr>
                <w:i/>
              </w:rPr>
            </w:pPr>
            <w:r>
              <w:rPr>
                <w:i/>
              </w:rPr>
              <w:t>L-torr/mol-K</w:t>
            </w:r>
          </w:p>
        </w:tc>
      </w:tr>
      <w:tr>
        <w:tblPrEx/>
        <w:trPr>
          <w:trHeight w:val="263" w:hRule="atLeast"/>
          <w:tblCellSpacing w:w="15" w:type="dxa"/>
          <w:jc w:val="center"/>
        </w:trPr>
        <w:tc>
          <w:tcPr>
            <w:tcW w:w="1695" w:type="dxa"/>
            <w:tcBorders>
              <w:top w:val="outset" w:sz="6" w:space="0" w:color="auto"/>
              <w:left w:val="outset" w:sz="6" w:space="0" w:color="auto"/>
              <w:bottom w:val="outset" w:sz="6" w:space="0" w:color="auto"/>
              <w:right w:val="outset" w:sz="6" w:space="0" w:color="auto"/>
            </w:tcBorders>
            <w:shd w:val="clear" w:color="auto" w:fill="e4dcd3"/>
            <w:vAlign w:val="center"/>
            <w:hideMark/>
          </w:tcPr>
          <w:p>
            <w:pPr>
              <w:pStyle w:val="style157"/>
              <w:rPr>
                <w:i/>
              </w:rPr>
            </w:pPr>
            <w:r>
              <w:rPr>
                <w:i/>
              </w:rPr>
              <w:t>8.31</w:t>
            </w:r>
          </w:p>
        </w:tc>
        <w:tc>
          <w:tcPr>
            <w:tcW w:w="2085" w:type="dxa"/>
            <w:tcBorders>
              <w:top w:val="outset" w:sz="6" w:space="0" w:color="auto"/>
              <w:left w:val="outset" w:sz="6" w:space="0" w:color="auto"/>
              <w:bottom w:val="outset" w:sz="6" w:space="0" w:color="auto"/>
              <w:right w:val="outset" w:sz="6" w:space="0" w:color="auto"/>
            </w:tcBorders>
            <w:shd w:val="clear" w:color="auto" w:fill="e4dcd3"/>
            <w:vAlign w:val="center"/>
            <w:hideMark/>
          </w:tcPr>
          <w:p>
            <w:pPr>
              <w:pStyle w:val="style157"/>
              <w:rPr>
                <w:i/>
              </w:rPr>
            </w:pPr>
            <w:r>
              <w:rPr>
                <w:i/>
              </w:rPr>
              <w:t>m</w:t>
            </w:r>
            <w:r>
              <w:rPr>
                <w:i/>
                <w:vertAlign w:val="superscript"/>
              </w:rPr>
              <w:t>3</w:t>
            </w:r>
            <w:r>
              <w:rPr>
                <w:i/>
              </w:rPr>
              <w:t>-Pa/mol-K</w:t>
            </w:r>
          </w:p>
        </w:tc>
      </w:tr>
    </w:tbl>
    <w:p>
      <w:pPr>
        <w:pStyle w:val="style157"/>
        <w:rPr>
          <w:i/>
        </w:rPr>
      </w:pPr>
    </w:p>
    <w:p>
      <w:pPr>
        <w:pStyle w:val="style157"/>
        <w:rPr>
          <w:i/>
        </w:rPr>
      </w:pPr>
    </w:p>
    <w:tbl>
      <w:tblPr>
        <w:tblW w:w="6750" w:type="dxa"/>
        <w:tblCellSpacing w:w="15" w:type="dxa"/>
        <w:tblBorders>
          <w:top w:val="outset" w:sz="12" w:space="0" w:color="auto"/>
          <w:left w:val="outset" w:sz="12" w:space="0" w:color="auto"/>
          <w:bottom w:val="outset" w:sz="12" w:space="0" w:color="auto"/>
          <w:right w:val="outset" w:sz="12" w:space="0" w:color="auto"/>
        </w:tblBorders>
        <w:shd w:val="clear" w:color="auto" w:fill="e4dcd3"/>
        <w:tblLayout w:type="fixed"/>
        <w:tblLook w:val="04A0" w:firstRow="1" w:lastRow="0" w:firstColumn="1" w:lastColumn="0" w:noHBand="0" w:noVBand="1"/>
      </w:tblPr>
      <w:tblGrid>
        <w:gridCol w:w="6750"/>
      </w:tblGrid>
      <w:tr>
        <w:trPr>
          <w:tblCellSpacing w:w="15" w:type="dxa"/>
        </w:trPr>
        <w:tc>
          <w:tcPr>
            <w:tcW w:w="6690" w:type="dxa"/>
            <w:tcBorders>
              <w:top w:val="outset" w:sz="6" w:space="0" w:color="auto"/>
              <w:left w:val="outset" w:sz="6" w:space="0" w:color="auto"/>
              <w:bottom w:val="outset" w:sz="6" w:space="0" w:color="auto"/>
              <w:right w:val="outset" w:sz="6" w:space="0" w:color="auto"/>
            </w:tcBorders>
            <w:shd w:val="clear" w:color="auto" w:fill="e4dcd3"/>
            <w:tcMar>
              <w:top w:w="15" w:type="dxa"/>
              <w:left w:w="15" w:type="dxa"/>
              <w:bottom w:w="15" w:type="dxa"/>
              <w:right w:w="15" w:type="dxa"/>
            </w:tcMar>
            <w:vAlign w:val="center"/>
            <w:hideMark/>
          </w:tcPr>
          <w:p>
            <w:pPr>
              <w:pStyle w:val="style157"/>
              <w:rPr>
                <w:b/>
              </w:rPr>
            </w:pPr>
            <w:r>
              <w:rPr>
                <w:b/>
              </w:rPr>
              <w:t>Example 1:</w:t>
            </w:r>
          </w:p>
          <w:p>
            <w:pPr>
              <w:pStyle w:val="style157"/>
              <w:rPr/>
            </w:pPr>
            <w:r>
              <w:t>What volume is occupied by 5.50 g of carbon dioxide at 25°C and 742 torr?</w:t>
            </w:r>
          </w:p>
          <w:p>
            <w:pPr>
              <w:pStyle w:val="style157"/>
              <w:rPr/>
            </w:pPr>
            <w:r>
              <w:t>Solution</w:t>
            </w:r>
          </w:p>
          <w:p>
            <w:pPr>
              <w:pStyle w:val="style157"/>
              <w:rPr/>
            </w:pPr>
            <w:r>
              <w:t>1. Identify the variables in the equation, and convert the units to match those of the gas constant. We will use the gas constant 0.082 L-atm/mol-K. This value establishes the units of volume (L), of pressure (atm), of moles, and temperature (K) to be used in solving the problem.</w:t>
            </w:r>
          </w:p>
          <w:p>
            <w:pPr>
              <w:pStyle w:val="style157"/>
              <w:rPr/>
            </w:pPr>
            <w:r>
              <w:rPr>
                <w:noProof/>
                <w:lang w:eastAsia="en-US"/>
              </w:rPr>
              <w:drawing>
                <wp:inline distL="0" distT="0" distB="0" distR="0">
                  <wp:extent cx="2204484" cy="1361449"/>
                  <wp:effectExtent l="0" t="0" r="0" b="0"/>
                  <wp:docPr id="1404" name="Picture 579" descr="Description: https://www.chem.wisc.edu/deptfiles/genchem/sstutorial/Text9/Tx95/ex98.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8" name="Picture 579"/>
                          <pic:cNvPicPr/>
                        </pic:nvPicPr>
                        <pic:blipFill>
                          <a:blip r:embed="rId183" cstate="print"/>
                          <a:srcRect l="0" t="0" r="0" b="0"/>
                          <a:stretch/>
                        </pic:blipFill>
                        <pic:spPr>
                          <a:xfrm rot="0">
                            <a:off x="0" y="0"/>
                            <a:ext cx="2204484" cy="1361449"/>
                          </a:xfrm>
                          <a:prstGeom prst="rect"/>
                          <a:ln>
                            <a:noFill/>
                          </a:ln>
                        </pic:spPr>
                      </pic:pic>
                    </a:graphicData>
                  </a:graphic>
                </wp:inline>
              </w:drawing>
            </w:r>
          </w:p>
          <w:p>
            <w:pPr>
              <w:pStyle w:val="style157"/>
              <w:rPr/>
            </w:pPr>
            <w:r>
              <w:t>2. Substituting these values into the ideal gas equation:</w:t>
            </w:r>
          </w:p>
          <w:p>
            <w:pPr>
              <w:pStyle w:val="style157"/>
              <w:rPr/>
            </w:pPr>
            <w:r>
              <w:rPr>
                <w:noProof/>
                <w:lang w:eastAsia="en-US"/>
              </w:rPr>
              <w:drawing>
                <wp:inline distL="0" distT="0" distB="0" distR="0">
                  <wp:extent cx="3133061" cy="1018281"/>
                  <wp:effectExtent l="0" t="0" r="0" b="0"/>
                  <wp:docPr id="1405" name="Picture 578" descr="Description: https://www.chem.wisc.edu/deptfiles/genchem/sstutorial/Text9/Tx95/ex98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9" name="Picture 578"/>
                          <pic:cNvPicPr/>
                        </pic:nvPicPr>
                        <pic:blipFill>
                          <a:blip r:embed="rId184" cstate="print"/>
                          <a:srcRect l="0" t="0" r="0" b="0"/>
                          <a:stretch/>
                        </pic:blipFill>
                        <pic:spPr>
                          <a:xfrm rot="0">
                            <a:off x="0" y="0"/>
                            <a:ext cx="3133061" cy="1018281"/>
                          </a:xfrm>
                          <a:prstGeom prst="rect"/>
                          <a:ln>
                            <a:noFill/>
                          </a:ln>
                        </pic:spPr>
                      </pic:pic>
                    </a:graphicData>
                  </a:graphic>
                </wp:inline>
              </w:drawing>
            </w:r>
          </w:p>
          <w:p>
            <w:pPr>
              <w:pStyle w:val="style157"/>
              <w:rPr/>
            </w:pPr>
            <w:r>
              <w:t>The units cancel; the answer is reasonable. The amount of carbon dioxide is about one-eight mole. The answer (3.13 L) is about one-eight of the molar volume (22.4 L).</w:t>
            </w:r>
          </w:p>
          <w:p>
            <w:pPr>
              <w:pStyle w:val="style157"/>
              <w:rPr/>
            </w:pPr>
            <w:r>
              <w:t> </w:t>
            </w:r>
          </w:p>
        </w:tc>
      </w:tr>
    </w:tbl>
    <w:p>
      <w:pPr>
        <w:pStyle w:val="style157"/>
        <w:rPr/>
      </w:pPr>
      <w:r>
        <w:t xml:space="preserve">  </w:t>
      </w:r>
    </w:p>
    <w:p>
      <w:pPr>
        <w:pStyle w:val="style157"/>
        <w:rPr/>
      </w:pPr>
    </w:p>
    <w:tbl>
      <w:tblPr>
        <w:tblW w:w="6750" w:type="dxa"/>
        <w:tblCellSpacing w:w="15" w:type="dxa"/>
        <w:tblBorders>
          <w:top w:val="outset" w:sz="12" w:space="0" w:color="auto"/>
          <w:left w:val="outset" w:sz="12" w:space="0" w:color="auto"/>
          <w:bottom w:val="outset" w:sz="12" w:space="0" w:color="auto"/>
          <w:right w:val="outset" w:sz="12" w:space="0" w:color="auto"/>
        </w:tblBorders>
        <w:shd w:val="clear" w:color="auto" w:fill="e4dcd3"/>
        <w:tblLayout w:type="fixed"/>
        <w:tblLook w:val="04A0" w:firstRow="1" w:lastRow="0" w:firstColumn="1" w:lastColumn="0" w:noHBand="0" w:noVBand="1"/>
      </w:tblPr>
      <w:tblGrid>
        <w:gridCol w:w="6750"/>
      </w:tblGrid>
      <w:tr>
        <w:trPr>
          <w:tblCellSpacing w:w="15" w:type="dxa"/>
        </w:trPr>
        <w:tc>
          <w:tcPr>
            <w:tcW w:w="6690" w:type="dxa"/>
            <w:tcBorders>
              <w:top w:val="outset" w:sz="6" w:space="0" w:color="auto"/>
              <w:left w:val="outset" w:sz="6" w:space="0" w:color="auto"/>
              <w:bottom w:val="outset" w:sz="6" w:space="0" w:color="auto"/>
              <w:right w:val="outset" w:sz="6" w:space="0" w:color="auto"/>
            </w:tcBorders>
            <w:shd w:val="clear" w:color="auto" w:fill="e4dcd3"/>
            <w:tcMar>
              <w:top w:w="15" w:type="dxa"/>
              <w:left w:w="15" w:type="dxa"/>
              <w:bottom w:w="15" w:type="dxa"/>
              <w:right w:w="15" w:type="dxa"/>
            </w:tcMar>
            <w:vAlign w:val="center"/>
            <w:hideMark/>
          </w:tcPr>
          <w:p>
            <w:pPr>
              <w:pStyle w:val="style157"/>
              <w:rPr/>
            </w:pPr>
            <w:r>
              <w:t>Example 2:</w:t>
            </w:r>
          </w:p>
          <w:p>
            <w:pPr>
              <w:pStyle w:val="style157"/>
              <w:rPr/>
            </w:pPr>
            <w:r>
              <w:t>Laughing gas is dinitrogen oxide, N</w:t>
            </w:r>
            <w:r>
              <w:rPr>
                <w:vertAlign w:val="subscript"/>
              </w:rPr>
              <w:t>2</w:t>
            </w:r>
            <w:r>
              <w:t>O. What is the density of laughing gas at 30 °C and 745 torr?</w:t>
            </w:r>
          </w:p>
          <w:p>
            <w:pPr>
              <w:pStyle w:val="style157"/>
              <w:rPr/>
            </w:pPr>
            <w:r>
              <w:t>Wanted:</w:t>
            </w:r>
          </w:p>
          <w:p>
            <w:pPr>
              <w:pStyle w:val="style157"/>
              <w:rPr/>
            </w:pPr>
            <w:r>
              <w:t>Density (that is mass/volume) of N</w:t>
            </w:r>
            <w:r>
              <w:rPr>
                <w:vertAlign w:val="subscript"/>
              </w:rPr>
              <w:t>2</w:t>
            </w:r>
            <w:r>
              <w:t>O at 30°C and 745 torr.</w:t>
            </w:r>
          </w:p>
          <w:p>
            <w:pPr>
              <w:pStyle w:val="style157"/>
              <w:rPr/>
            </w:pPr>
            <w:r>
              <w:t>Strategy:</w:t>
            </w:r>
          </w:p>
          <w:p>
            <w:pPr>
              <w:pStyle w:val="style157"/>
              <w:rPr/>
            </w:pPr>
            <w:r>
              <w:t xml:space="preserve">The mass of one mole at STP is known. Using the ideal gas equation, we can calculate the volume of one mole at the given conditions. The density at the given conditions can be calculated. </w:t>
            </w:r>
          </w:p>
          <w:p>
            <w:pPr>
              <w:pStyle w:val="style157"/>
              <w:rPr/>
            </w:pPr>
            <w:r>
              <w:t>Data:</w:t>
            </w:r>
          </w:p>
          <w:p>
            <w:pPr>
              <w:pStyle w:val="style157"/>
              <w:rPr/>
            </w:pPr>
            <w:r>
              <w:rPr>
                <w:noProof/>
                <w:lang w:eastAsia="en-US"/>
              </w:rPr>
              <w:drawing>
                <wp:inline distL="0" distT="0" distB="0" distR="0">
                  <wp:extent cx="2693582" cy="609431"/>
                  <wp:effectExtent l="0" t="0" r="0" b="635"/>
                  <wp:docPr id="1406" name="Picture 577" descr="Description: https://www.chem.wisc.edu/deptfiles/genchem/sstutorial/Text9/Tx95/ex99.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0" name="Picture 577"/>
                          <pic:cNvPicPr/>
                        </pic:nvPicPr>
                        <pic:blipFill>
                          <a:blip r:embed="rId185" cstate="print"/>
                          <a:srcRect l="0" t="0" r="0" b="0"/>
                          <a:stretch/>
                        </pic:blipFill>
                        <pic:spPr>
                          <a:xfrm rot="0">
                            <a:off x="0" y="0"/>
                            <a:ext cx="2693582" cy="609431"/>
                          </a:xfrm>
                          <a:prstGeom prst="rect"/>
                          <a:ln>
                            <a:noFill/>
                          </a:ln>
                        </pic:spPr>
                      </pic:pic>
                    </a:graphicData>
                  </a:graphic>
                </wp:inline>
              </w:drawing>
            </w:r>
          </w:p>
          <w:p>
            <w:pPr>
              <w:pStyle w:val="style157"/>
              <w:rPr/>
            </w:pPr>
            <w:r>
              <w:t>Substituting into the ideal gas equation,</w:t>
            </w:r>
          </w:p>
          <w:p>
            <w:pPr>
              <w:pStyle w:val="style157"/>
              <w:rPr/>
            </w:pPr>
            <w:r>
              <w:rPr>
                <w:noProof/>
                <w:lang w:eastAsia="en-US"/>
              </w:rPr>
              <w:drawing>
                <wp:inline distL="0" distT="0" distB="0" distR="0">
                  <wp:extent cx="4182139" cy="489098"/>
                  <wp:effectExtent l="0" t="0" r="0" b="6350"/>
                  <wp:docPr id="1407" name="Picture 576" descr="Description: https://www.chem.wisc.edu/deptfiles/genchem/sstutorial/Text9/Tx95/ex99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1" name="Picture 576"/>
                          <pic:cNvPicPr/>
                        </pic:nvPicPr>
                        <pic:blipFill>
                          <a:blip r:embed="rId186" cstate="print"/>
                          <a:srcRect l="0" t="0" r="0" b="0"/>
                          <a:stretch/>
                        </pic:blipFill>
                        <pic:spPr>
                          <a:xfrm rot="0">
                            <a:off x="0" y="0"/>
                            <a:ext cx="4182139" cy="489098"/>
                          </a:xfrm>
                          <a:prstGeom prst="rect"/>
                          <a:ln>
                            <a:noFill/>
                          </a:ln>
                        </pic:spPr>
                      </pic:pic>
                    </a:graphicData>
                  </a:graphic>
                </wp:inline>
              </w:drawing>
            </w:r>
          </w:p>
          <w:p>
            <w:pPr>
              <w:pStyle w:val="style157"/>
              <w:rPr/>
            </w:pPr>
            <w:r>
              <w:t>Calculating the density:</w:t>
            </w:r>
          </w:p>
          <w:p>
            <w:pPr>
              <w:pStyle w:val="style157"/>
              <w:rPr/>
            </w:pPr>
            <w:r>
              <w:rPr>
                <w:noProof/>
                <w:lang w:eastAsia="en-US"/>
              </w:rPr>
              <w:drawing>
                <wp:inline distL="0" distT="0" distB="0" distR="0">
                  <wp:extent cx="2849526" cy="340242"/>
                  <wp:effectExtent l="0" t="0" r="0" b="3175"/>
                  <wp:docPr id="1408" name="Picture 575" descr="Description: https://www.chem.wisc.edu/deptfiles/genchem/sstutorial/Text9/Tx95/ex99b.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2" name="Picture 575"/>
                          <pic:cNvPicPr/>
                        </pic:nvPicPr>
                        <pic:blipFill>
                          <a:blip r:embed="rId187" cstate="print"/>
                          <a:srcRect l="0" t="0" r="0" b="0"/>
                          <a:stretch/>
                        </pic:blipFill>
                        <pic:spPr>
                          <a:xfrm rot="0">
                            <a:off x="0" y="0"/>
                            <a:ext cx="2849526" cy="340242"/>
                          </a:xfrm>
                          <a:prstGeom prst="rect"/>
                          <a:ln>
                            <a:noFill/>
                          </a:ln>
                        </pic:spPr>
                      </pic:pic>
                    </a:graphicData>
                  </a:graphic>
                </wp:inline>
              </w:drawing>
            </w:r>
          </w:p>
          <w:p>
            <w:pPr>
              <w:pStyle w:val="style157"/>
              <w:rPr/>
            </w:pPr>
            <w:r>
              <w:t> </w:t>
            </w:r>
          </w:p>
        </w:tc>
      </w:tr>
    </w:tbl>
    <w:p>
      <w:pPr>
        <w:pStyle w:val="style157"/>
        <w:rPr/>
      </w:pPr>
      <w:r>
        <w:t xml:space="preserve">  </w:t>
      </w:r>
    </w:p>
    <w:p>
      <w:pPr>
        <w:pStyle w:val="style157"/>
        <w:rPr/>
      </w:pPr>
      <w:r>
        <w:t xml:space="preserve">Molar volume is often used to determine the molecular mass of a low-boiling liquid. The compound becomes gaseous at a measured temperature and pressure, and the mass of a measured volume of the vapor is determined. Example 3 illustrates this process. </w:t>
      </w:r>
    </w:p>
    <w:p>
      <w:pPr>
        <w:pStyle w:val="style157"/>
        <w:rPr/>
      </w:pPr>
    </w:p>
    <w:p>
      <w:pPr>
        <w:pStyle w:val="style157"/>
        <w:rPr/>
      </w:pPr>
      <w:r>
        <w:t>Example3:</w:t>
      </w:r>
    </w:p>
    <w:p>
      <w:pPr>
        <w:pStyle w:val="style157"/>
        <w:rPr/>
      </w:pPr>
      <w:r>
        <w:t>What is the molecular mass of a compound if 0.556 g of this compound occupies 255 mL at 9.56x10</w:t>
      </w:r>
      <w:r>
        <w:rPr>
          <w:vertAlign w:val="superscript"/>
        </w:rPr>
        <w:t>4</w:t>
      </w:r>
      <w:r>
        <w:t xml:space="preserve"> Pa and 98°C?</w:t>
      </w:r>
    </w:p>
    <w:p>
      <w:pPr>
        <w:pStyle w:val="style157"/>
        <w:rPr/>
      </w:pPr>
      <w:r>
        <w:t>1. Determine the moles n of sample using the ideal gas equation.</w:t>
      </w:r>
    </w:p>
    <w:p>
      <w:pPr>
        <w:pStyle w:val="style157"/>
        <w:rPr/>
      </w:pPr>
      <w:r>
        <w:t>Data:</w:t>
      </w:r>
    </w:p>
    <w:p>
      <w:pPr>
        <w:pStyle w:val="style157"/>
        <w:rPr/>
      </w:pPr>
      <w:r>
        <w:t xml:space="preserve">The gas constant 0.0821 L-atm/mol-K will be used; the data given must be changed to these units. </w:t>
      </w:r>
    </w:p>
    <w:p>
      <w:pPr>
        <w:pStyle w:val="style157"/>
        <w:rPr/>
      </w:pPr>
      <w:r>
        <w:rPr>
          <w:noProof/>
          <w:lang w:eastAsia="en-US"/>
        </w:rPr>
        <w:drawing>
          <wp:inline distL="0" distT="0" distB="0" distR="0">
            <wp:extent cx="3338623" cy="737190"/>
            <wp:effectExtent l="0" t="0" r="0" b="6350"/>
            <wp:docPr id="1409" name="Picture 574" descr="Description: https://www.chem.wisc.edu/deptfiles/genchem/sstutorial/Text9/Tx95/ex910.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3" name="Picture 574"/>
                    <pic:cNvPicPr/>
                  </pic:nvPicPr>
                  <pic:blipFill>
                    <a:blip r:embed="rId188" cstate="print"/>
                    <a:srcRect l="0" t="0" r="0" b="0"/>
                    <a:stretch/>
                  </pic:blipFill>
                  <pic:spPr>
                    <a:xfrm rot="0">
                      <a:off x="0" y="0"/>
                      <a:ext cx="3338623" cy="737190"/>
                    </a:xfrm>
                    <a:prstGeom prst="rect"/>
                    <a:ln>
                      <a:noFill/>
                    </a:ln>
                  </pic:spPr>
                </pic:pic>
              </a:graphicData>
            </a:graphic>
          </wp:inline>
        </w:drawing>
      </w:r>
    </w:p>
    <w:p>
      <w:pPr>
        <w:pStyle w:val="style157"/>
        <w:rPr/>
      </w:pPr>
      <w:r>
        <w:t>Substitute into the ideal gas equation:</w:t>
      </w:r>
    </w:p>
    <w:p>
      <w:pPr>
        <w:pStyle w:val="style157"/>
        <w:rPr/>
      </w:pPr>
      <w:r>
        <w:rPr>
          <w:noProof/>
          <w:lang w:eastAsia="en-US"/>
        </w:rPr>
        <w:drawing>
          <wp:inline distL="0" distT="0" distB="0" distR="0">
            <wp:extent cx="3615070" cy="375683"/>
            <wp:effectExtent l="0" t="0" r="0" b="5715"/>
            <wp:docPr id="1410" name="Picture 573" descr="Description: https://www.chem.wisc.edu/deptfiles/genchem/sstutorial/Text9/Tx95/ex910a.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4" name="Picture 573"/>
                    <pic:cNvPicPr/>
                  </pic:nvPicPr>
                  <pic:blipFill>
                    <a:blip r:embed="rId189" cstate="print"/>
                    <a:srcRect l="0" t="0" r="0" b="0"/>
                    <a:stretch/>
                  </pic:blipFill>
                  <pic:spPr>
                    <a:xfrm rot="0">
                      <a:off x="0" y="0"/>
                      <a:ext cx="3615070" cy="375683"/>
                    </a:xfrm>
                    <a:prstGeom prst="rect"/>
                    <a:ln>
                      <a:noFill/>
                    </a:ln>
                  </pic:spPr>
                </pic:pic>
              </a:graphicData>
            </a:graphic>
          </wp:inline>
        </w:drawing>
      </w:r>
    </w:p>
    <w:p>
      <w:pPr>
        <w:pStyle w:val="style157"/>
        <w:rPr/>
      </w:pPr>
    </w:p>
    <w:p>
      <w:pPr>
        <w:pStyle w:val="style157"/>
        <w:rPr/>
      </w:pPr>
      <w:r>
        <w:t>2. Next determine the molecular mass of the compound. The mass of the sample was given as 0.556 g. Calculations have shown that this mass is 0.00790 mol. A simple ratio will determine the molecular weight of the substance.</w:t>
      </w:r>
    </w:p>
    <w:p>
      <w:pPr>
        <w:pStyle w:val="style157"/>
        <w:rPr>
          <w:i/>
        </w:rPr>
      </w:pPr>
      <w:r>
        <w:rPr>
          <w:i/>
          <w:noProof/>
          <w:lang w:eastAsia="en-US"/>
        </w:rPr>
        <w:drawing>
          <wp:inline distL="0" distT="0" distB="0" distR="0">
            <wp:extent cx="2374604" cy="361507"/>
            <wp:effectExtent l="0" t="0" r="0" b="635"/>
            <wp:docPr id="1411" name="Picture 572" descr="Description: https://www.chem.wisc.edu/deptfiles/genchem/sstutorial/Text9/Tx95/ex910b.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5" name="Picture 572"/>
                    <pic:cNvPicPr/>
                  </pic:nvPicPr>
                  <pic:blipFill>
                    <a:blip r:embed="rId190" cstate="print"/>
                    <a:srcRect l="0" t="0" r="0" b="0"/>
                    <a:stretch/>
                  </pic:blipFill>
                  <pic:spPr>
                    <a:xfrm rot="0">
                      <a:off x="0" y="0"/>
                      <a:ext cx="2374604" cy="361507"/>
                    </a:xfrm>
                    <a:prstGeom prst="rect"/>
                    <a:ln>
                      <a:noFill/>
                    </a:ln>
                  </pic:spPr>
                </pic:pic>
              </a:graphicData>
            </a:graphic>
          </wp:inline>
        </w:drawing>
      </w:r>
    </w:p>
    <w:p>
      <w:pPr>
        <w:pStyle w:val="style157"/>
        <w:rPr>
          <w:i/>
        </w:rPr>
      </w:pPr>
    </w:p>
    <w:p>
      <w:pPr>
        <w:pStyle w:val="style157"/>
        <w:rPr>
          <w:i/>
        </w:rPr>
      </w:pPr>
    </w:p>
    <w:p>
      <w:pPr>
        <w:pStyle w:val="style157"/>
        <w:rPr>
          <w:b/>
          <w:i/>
        </w:rPr>
      </w:pPr>
      <w:r>
        <w:rPr>
          <w:b/>
          <w:i/>
        </w:rPr>
        <w:t xml:space="preserve">Example </w:t>
      </w:r>
      <w:r>
        <w:rPr>
          <w:b/>
          <w:i/>
        </w:rPr>
        <w:t xml:space="preserve"> </w:t>
      </w:r>
      <w:r>
        <w:rPr>
          <w:b/>
          <w:i/>
        </w:rPr>
        <w:t>4</w:t>
      </w:r>
    </w:p>
    <w:p>
      <w:pPr>
        <w:pStyle w:val="style157"/>
        <w:rPr/>
      </w:pPr>
      <w:r>
        <w:t>What is the volume occupied by13.7g Cl</w:t>
      </w:r>
      <w:r>
        <w:rPr>
          <w:vertAlign w:val="subscript"/>
        </w:rPr>
        <w:t>2(g)</w:t>
      </w:r>
      <w:r>
        <w:t xml:space="preserve"> at 45°C and 745mmHg?</w:t>
      </w:r>
    </w:p>
    <w:p>
      <w:pPr>
        <w:pStyle w:val="style157"/>
        <w:rPr/>
      </w:pPr>
      <w:r>
        <w:t>Solution</w:t>
      </w:r>
    </w:p>
    <w:p>
      <w:pPr>
        <w:pStyle w:val="style157"/>
        <w:rPr/>
      </w:pPr>
      <w:r>
        <w:t xml:space="preserve">Convert mmHg to atm. i.e 760 mmHg = 1 atm  </w:t>
      </w:r>
    </w:p>
    <w:p>
      <w:pPr>
        <w:pStyle w:val="style157"/>
        <w:rPr/>
      </w:pPr>
      <w:r>
        <w:t xml:space="preserve">                                                745 mmHg = ?</w:t>
      </w:r>
    </w:p>
    <w:p>
      <w:pPr>
        <w:pStyle w:val="style157"/>
        <w:rPr/>
      </w:pPr>
      <m:oMath>
        <m:f>
          <m:fPr>
            <m:ctrlPr>
              <w:rPr>
                <w:rFonts w:ascii="Cambria Math" w:hAnsi="Cambria Math"/>
              </w:rPr>
            </m:ctrlPr>
          </m:fPr>
          <m:num>
            <m:r>
              <m:rPr>
                <m:sty m:val="p"/>
              </m:rPr>
              <w:rPr>
                <w:rFonts w:ascii="Cambria Math" w:hAnsi="Cambria Math"/>
              </w:rPr>
              <m:t>745 mmHg × 1 atm</m:t>
            </m:r>
          </m:num>
          <m:den>
            <m:r>
              <m:rPr>
                <m:sty m:val="p"/>
              </m:rPr>
              <w:rPr>
                <w:rFonts w:ascii="Cambria Math" w:hAnsi="Cambria Math"/>
              </w:rPr>
              <m:t>760 mmHg</m:t>
            </m:r>
          </m:den>
        </m:f>
        <m:r>
          <m:rPr>
            <m:sty m:val="p"/>
          </m:rPr>
          <w:rPr>
            <w:rFonts w:ascii="Cambria Math" w:hAnsi="Cambria Math"/>
          </w:rPr>
          <m:t xml:space="preserve"> </m:t>
        </m:r>
      </m:oMath>
      <w:r>
        <w:t xml:space="preserve"> = 0.980 atm</w:t>
      </w:r>
    </w:p>
    <w:p>
      <w:pPr>
        <w:pStyle w:val="style157"/>
        <w:rPr/>
      </w:pPr>
    </w:p>
    <w:p>
      <w:pPr>
        <w:pStyle w:val="style157"/>
        <w:rPr/>
      </w:pPr>
      <m:oMath>
        <m:r>
          <m:rPr>
            <m:sty m:val="p"/>
          </m:rPr>
          <w:rPr>
            <w:rFonts w:ascii="Cambria Math" w:hAnsi="Cambria Math"/>
          </w:rPr>
          <m:t>n=</m:t>
        </m:r>
        <m:f>
          <m:fPr>
            <m:ctrlPr>
              <w:rPr>
                <w:rFonts w:ascii="Cambria Math" w:hAnsi="Cambria Math"/>
              </w:rPr>
            </m:ctrlPr>
          </m:fPr>
          <m:num>
            <m:r>
              <m:rPr>
                <m:sty m:val="p"/>
              </m:rPr>
              <w:rPr>
                <w:rFonts w:ascii="Cambria Math" w:hAnsi="Cambria Math"/>
              </w:rPr>
              <m:t>reacting mass</m:t>
            </m:r>
          </m:num>
          <m:den>
            <m:r>
              <m:rPr>
                <m:sty m:val="p"/>
              </m:rPr>
              <w:rPr>
                <w:rFonts w:ascii="Cambria Math" w:hAnsi="Cambria Math"/>
              </w:rPr>
              <m:t>molar mass</m:t>
            </m:r>
          </m:den>
        </m:f>
      </m:oMath>
      <w:r>
        <w:t xml:space="preserve">  , </w:t>
      </w:r>
      <m:oMath>
        <m:r>
          <m:rPr>
            <m:sty m:val="p"/>
          </m:rPr>
          <w:rPr>
            <w:rFonts w:ascii="Cambria Math" w:hAnsi="Cambria Math"/>
          </w:rPr>
          <m:t>n=</m:t>
        </m:r>
        <m:f>
          <m:fPr>
            <m:ctrlPr>
              <w:rPr>
                <w:rFonts w:ascii="Cambria Math" w:hAnsi="Cambria Math"/>
              </w:rPr>
            </m:ctrlPr>
          </m:fPr>
          <m:num>
            <m:r>
              <m:rPr>
                <m:sty m:val="p"/>
              </m:rPr>
              <w:rPr>
                <w:rFonts w:ascii="Cambria Math" w:hAnsi="Cambria Math"/>
              </w:rPr>
              <m:t>13.7</m:t>
            </m:r>
          </m:num>
          <m:den>
            <m:r>
              <m:rPr>
                <m:sty m:val="p"/>
              </m:rPr>
              <w:rPr>
                <w:rFonts w:ascii="Cambria Math" w:hAnsi="Cambria Math"/>
              </w:rPr>
              <m:t>71</m:t>
            </m:r>
          </m:den>
        </m:f>
      </m:oMath>
      <w:r>
        <w:t xml:space="preserve"> = 0.193 mol Cl</w:t>
      </w:r>
      <w:r>
        <w:rPr>
          <w:vertAlign w:val="subscript"/>
        </w:rPr>
        <w:t>2</w:t>
      </w:r>
    </w:p>
    <w:p>
      <w:pPr>
        <w:pStyle w:val="style157"/>
        <w:rPr/>
      </w:pPr>
    </w:p>
    <w:p>
      <w:pPr>
        <w:pStyle w:val="style157"/>
        <w:rPr/>
      </w:pPr>
      <m:oMathPara>
        <m:oMath>
          <m:r>
            <m:rPr>
              <m:sty m:val="p"/>
            </m:rPr>
            <w:rPr>
              <w:rFonts w:ascii="Cambria Math" w:hAnsi="Cambria Math"/>
            </w:rPr>
            <m:t>R=0.08206 L atm /mol/K</m:t>
          </m:r>
        </m:oMath>
      </m:oMathPara>
    </w:p>
    <w:p>
      <w:pPr>
        <w:pStyle w:val="style157"/>
        <w:rPr>
          <w:i/>
        </w:rPr>
      </w:pPr>
      <m:oMathPara>
        <m:oMath>
          <m:r>
            <m:rPr>
              <m:sty m:val="p"/>
            </m:rPr>
            <w:rPr>
              <w:rFonts w:ascii="Cambria Math" w:hAnsi="Cambria Math"/>
            </w:rPr>
            <m:t>T=45+273=318K</m:t>
          </m:r>
        </m:oMath>
      </m:oMathPara>
    </w:p>
    <w:p>
      <w:pPr>
        <w:pStyle w:val="style157"/>
        <w:rPr>
          <w:i/>
        </w:rPr>
      </w:pPr>
      <w:r>
        <w:rPr>
          <w:i/>
        </w:rPr>
        <w:t xml:space="preserve">Using </w:t>
      </w:r>
      <w:r>
        <w:rPr>
          <w:i/>
          <w:color w:val="c00000"/>
        </w:rPr>
        <w:t>V</w:t>
      </w:r>
      <w:r>
        <w:rPr>
          <w:i/>
          <w:color w:val="c00000"/>
        </w:rPr>
        <w:t xml:space="preserve"> </w:t>
      </w:r>
      <w:r>
        <w:rPr>
          <w:i/>
        </w:rPr>
        <w:t>=</w:t>
      </w:r>
      <w:r>
        <w:rPr>
          <w:i/>
        </w:rPr>
        <w:t xml:space="preserve"> </w:t>
      </w:r>
      <m:oMath>
        <m:f>
          <m:fPr>
            <m:ctrlPr>
              <w:rPr>
                <w:rFonts w:ascii="Cambria Math" w:hAnsi="Cambria Math"/>
                <w:i/>
              </w:rPr>
            </m:ctrlPr>
          </m:fPr>
          <m:num>
            <m:r>
              <m:rPr>
                <m:sty m:val="p"/>
              </m:rPr>
              <w:rPr>
                <w:rFonts w:ascii="Cambria Math" w:hAnsi="Cambria Math"/>
              </w:rPr>
              <m:t>nRT</m:t>
            </m:r>
          </m:num>
          <m:den>
            <m:r>
              <m:rPr>
                <m:sty m:val="p"/>
              </m:rPr>
              <w:rPr>
                <w:rFonts w:ascii="Cambria Math" w:hAnsi="Cambria Math"/>
              </w:rPr>
              <m:t>P</m:t>
            </m:r>
          </m:den>
        </m:f>
      </m:oMath>
    </w:p>
    <w:p>
      <w:pPr>
        <w:pStyle w:val="style157"/>
        <w:rPr/>
      </w:pPr>
      <m:oMathPara>
        <m:oMath>
          <m:r>
            <m:rPr>
              <m:sty m:val="p"/>
            </m:rPr>
            <w:rPr>
              <w:rFonts w:ascii="Cambria Math" w:hAnsi="Cambria Math"/>
              <w:color w:val="c00000"/>
            </w:rPr>
            <m:t>V</m:t>
          </m:r>
          <m:r>
            <m:rPr>
              <m:sty m:val="p"/>
            </m:rPr>
            <w:rPr>
              <w:rFonts w:ascii="Cambria Math" w:hAnsi="Cambria Math"/>
            </w:rPr>
            <m:t>=</m:t>
          </m:r>
          <m:f>
            <m:fPr>
              <m:ctrlPr>
                <w:rPr>
                  <w:rFonts w:ascii="Cambria Math" w:hAnsi="Cambria Math"/>
                  <w:i/>
                </w:rPr>
              </m:ctrlPr>
            </m:fPr>
            <m:num>
              <m:r>
                <m:rPr>
                  <m:sty m:val="p"/>
                </m:rPr>
                <w:rPr>
                  <w:rFonts w:ascii="Cambria Math" w:hAnsi="Cambria Math"/>
                </w:rPr>
                <m:t>0.193×0.08206×318</m:t>
              </m:r>
            </m:num>
            <m:den>
              <m:r>
                <m:rPr>
                  <m:sty m:val="p"/>
                </m:rPr>
                <w:rPr>
                  <w:rFonts w:ascii="Cambria Math" w:hAnsi="Cambria Math"/>
                </w:rPr>
                <m:t>0.980</m:t>
              </m:r>
            </m:den>
          </m:f>
          <m:r>
            <m:rPr>
              <m:sty m:val="p"/>
            </m:rPr>
            <w:rPr>
              <w:rFonts w:ascii="Cambria Math" w:hAnsi="Cambria Math"/>
            </w:rPr>
            <m:t>=5.14L</m:t>
          </m:r>
        </m:oMath>
      </m:oMathPara>
    </w:p>
    <w:p>
      <w:pPr>
        <w:pStyle w:val="style157"/>
        <w:rPr/>
      </w:pPr>
    </w:p>
    <w:p>
      <w:pPr>
        <w:pStyle w:val="style157"/>
        <w:rPr/>
      </w:pPr>
    </w:p>
    <w:p>
      <w:pPr>
        <w:pStyle w:val="style157"/>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Dalton's law of partial Pressures</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When two or more gases, which do not react chemically, are mixed together in a vessel, the total pressure of the mixture is given by Dalton's law of partial pressures which states that</w:t>
      </w:r>
      <w:r>
        <w:rPr>
          <w:rFonts w:cs="Times New Roman"/>
          <w:b/>
          <w:i/>
          <w:iCs/>
          <w:color w:val="16b216"/>
          <w:sz w:val="24"/>
          <w:szCs w:val="24"/>
        </w:rPr>
        <w:t xml:space="preserve">, </w:t>
      </w:r>
      <w:r>
        <w:rPr>
          <w:rFonts w:cs="Times New Roman"/>
          <w:b/>
          <w:i/>
          <w:iCs/>
          <w:sz w:val="24"/>
          <w:szCs w:val="24"/>
        </w:rPr>
        <w:t xml:space="preserve">"At constant temperature, the total pressure exerted by the gaseous mixture is equal to the sum of the individual pressures which each gas would exert if it occupies the same volume of </w:t>
      </w:r>
      <w:r>
        <w:rPr>
          <w:rFonts w:cs="Times New Roman"/>
          <w:b/>
          <w:i/>
          <w:iCs/>
          <w:sz w:val="24"/>
          <w:szCs w:val="24"/>
        </w:rPr>
        <w:t xml:space="preserve">mixture fully by itself. </w:t>
      </w:r>
      <w:r>
        <w:rPr>
          <w:rFonts w:cs="Times New Roman"/>
          <w:iCs/>
          <w:sz w:val="24"/>
          <w:szCs w:val="24"/>
        </w:rPr>
        <w:t>Partial pressure is the measure of the pressure of an individual gas in a mixture of same volume and temperature.</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Thus, if p</w:t>
      </w:r>
      <w:r>
        <w:rPr>
          <w:rFonts w:cs="Times New Roman"/>
          <w:iCs/>
          <w:sz w:val="24"/>
          <w:szCs w:val="24"/>
          <w:vertAlign w:val="subscript"/>
        </w:rPr>
        <w:t>1</w:t>
      </w:r>
      <w:r>
        <w:rPr>
          <w:rFonts w:cs="Times New Roman"/>
          <w:iCs/>
          <w:sz w:val="24"/>
          <w:szCs w:val="24"/>
        </w:rPr>
        <w:t>, p</w:t>
      </w:r>
      <w:r>
        <w:rPr>
          <w:rFonts w:cs="Times New Roman"/>
          <w:iCs/>
          <w:sz w:val="24"/>
          <w:szCs w:val="24"/>
          <w:vertAlign w:val="subscript"/>
        </w:rPr>
        <w:t>2</w:t>
      </w:r>
      <w:r>
        <w:rPr>
          <w:rFonts w:cs="Times New Roman"/>
          <w:iCs/>
          <w:sz w:val="24"/>
          <w:szCs w:val="24"/>
        </w:rPr>
        <w:t>, p</w:t>
      </w:r>
      <w:r>
        <w:rPr>
          <w:rFonts w:cs="Times New Roman"/>
          <w:iCs/>
          <w:sz w:val="24"/>
          <w:szCs w:val="24"/>
          <w:vertAlign w:val="subscript"/>
        </w:rPr>
        <w:t>3</w:t>
      </w:r>
      <w:r>
        <w:rPr>
          <w:rFonts w:cs="Times New Roman"/>
          <w:iCs/>
          <w:sz w:val="24"/>
          <w:szCs w:val="24"/>
        </w:rPr>
        <w:t xml:space="preserve"> .... are the partial pressures of the various gases present in a mixture, then the total pressure P of the gaseous mixture is given by</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P = p</w:t>
      </w:r>
      <w:r>
        <w:rPr>
          <w:rFonts w:cs="Times New Roman"/>
          <w:iCs/>
          <w:sz w:val="24"/>
          <w:szCs w:val="24"/>
          <w:vertAlign w:val="subscript"/>
        </w:rPr>
        <w:t>1</w:t>
      </w:r>
      <w:r>
        <w:rPr>
          <w:rFonts w:cs="Times New Roman"/>
          <w:iCs/>
          <w:sz w:val="24"/>
          <w:szCs w:val="24"/>
        </w:rPr>
        <w:t xml:space="preserve"> + p</w:t>
      </w:r>
      <w:r>
        <w:rPr>
          <w:rFonts w:cs="Times New Roman"/>
          <w:iCs/>
          <w:sz w:val="24"/>
          <w:szCs w:val="24"/>
          <w:vertAlign w:val="subscript"/>
        </w:rPr>
        <w:t>2</w:t>
      </w:r>
      <w:r>
        <w:rPr>
          <w:rFonts w:cs="Times New Roman"/>
          <w:iCs/>
          <w:sz w:val="24"/>
          <w:szCs w:val="24"/>
        </w:rPr>
        <w:t xml:space="preserve"> + p</w:t>
      </w:r>
      <w:r>
        <w:rPr>
          <w:rFonts w:cs="Times New Roman"/>
          <w:iCs/>
          <w:sz w:val="24"/>
          <w:szCs w:val="24"/>
          <w:vertAlign w:val="subscript"/>
        </w:rPr>
        <w:t>3</w:t>
      </w:r>
      <w:r>
        <w:rPr>
          <w:rFonts w:cs="Times New Roman"/>
          <w:iCs/>
          <w:sz w:val="24"/>
          <w:szCs w:val="24"/>
        </w:rPr>
        <w:t xml:space="preserve"> ..., provided the volume and temperature of mixture and that of the individual gases are the same.</w:t>
      </w:r>
    </w:p>
    <w:p>
      <w:pPr>
        <w:pStyle w:val="style157"/>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Graham's Law of Diffusion</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When two gases are placed in contact, they mix spontaneously. This is due to the movement of molecule of one gas into the other gas</w:t>
      </w:r>
      <w:r>
        <w:rPr>
          <w:rFonts w:cs="Times New Roman"/>
          <w:iCs/>
          <w:sz w:val="24"/>
          <w:szCs w:val="24"/>
        </w:rPr>
        <w:t xml:space="preserve">. </w:t>
      </w:r>
      <w:r>
        <w:rPr>
          <w:rFonts w:cs="Times New Roman"/>
          <w:b/>
          <w:i/>
          <w:iCs/>
          <w:sz w:val="24"/>
          <w:szCs w:val="24"/>
        </w:rPr>
        <w:t>This process of mixing of gases by random motion of the molecules is called as</w:t>
      </w:r>
      <w:r>
        <w:rPr>
          <w:rFonts w:cs="Times New Roman"/>
          <w:b/>
          <w:i/>
          <w:iCs/>
          <w:sz w:val="24"/>
          <w:szCs w:val="24"/>
        </w:rPr>
        <w:t xml:space="preserve"> </w:t>
      </w:r>
      <w:r>
        <w:rPr>
          <w:rFonts w:cs="Times New Roman"/>
          <w:bCs/>
          <w:iCs/>
          <w:outline/>
          <w:sz w:val="24"/>
          <w:szCs w:val="24"/>
        </w:rPr>
        <w:t>diffusion.</w:t>
      </w:r>
      <w:r>
        <w:rPr>
          <w:rFonts w:cs="Times New Roman"/>
          <w:bCs/>
          <w:iCs/>
          <w:outline/>
          <w:sz w:val="24"/>
          <w:szCs w:val="24"/>
        </w:rPr>
        <w:t xml:space="preserve">                                                                                                                                                                                                                                                                                                                                                                                                                                                                                                                                                                                                                                                                                                                                                                                                                                                                                                                                                                                                                                                                                                                                                                                                                                                                                                                                                                                                                                                                                                                                                                                                                                                                                                                                                                                                                                                                                                                                                                                                                                                                                                                                                                                                                                                                                                                                                                                                                                                                                                   </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 xml:space="preserve">In 1829, Graham formulated what is now known as Graham's law of diffusion. </w:t>
      </w:r>
      <w:r>
        <w:rPr>
          <w:rFonts w:cs="Times New Roman"/>
          <w:b/>
          <w:i/>
          <w:iCs/>
          <w:sz w:val="24"/>
          <w:szCs w:val="24"/>
        </w:rPr>
        <w:t>It states that,"Under the same conditions of temperature and pressure, the rates of diffusion of different gases are inversely proportional to the square roots of their molecular masses".</w:t>
      </w:r>
      <w:r>
        <w:rPr>
          <w:rFonts w:cs="Times New Roman"/>
          <w:b/>
          <w:i/>
          <w:iCs/>
          <w:color w:val="d416bd"/>
          <w:sz w:val="24"/>
          <w:szCs w:val="24"/>
        </w:rPr>
        <w:t xml:space="preserve"> </w:t>
      </w:r>
      <w:r>
        <w:rPr>
          <w:rFonts w:cs="Times New Roman"/>
          <w:iCs/>
          <w:sz w:val="24"/>
          <w:szCs w:val="24"/>
        </w:rPr>
        <w:t>Mathematically the law can be expressed as</w:t>
      </w:r>
    </w:p>
    <w:p>
      <w:pPr>
        <w:pStyle w:val="style0"/>
        <w:autoSpaceDE w:val="false"/>
        <w:autoSpaceDN w:val="false"/>
        <w:adjustRightInd w:val="false"/>
        <w:spacing w:after="0" w:lineRule="auto" w:line="240"/>
        <w:rPr>
          <w:rFonts w:cs="Times New Roman"/>
          <w:iCs/>
          <w:sz w:val="24"/>
          <w:szCs w:val="24"/>
        </w:rPr>
      </w:pPr>
      <m:oMathPara>
        <m:oMath>
          <m:f>
            <m:fPr>
              <m:ctrlPr>
                <w:rPr>
                  <w:rFonts w:ascii="Cambria Math" w:cs="Times New Roman" w:hAnsi="Cambria Math"/>
                  <w:i/>
                  <w:iCs/>
                  <w:sz w:val="24"/>
                  <w:szCs w:val="24"/>
                </w:rPr>
              </m:ctrlPr>
            </m:fPr>
            <m:num>
              <m:r>
                <w:rPr>
                  <w:rFonts w:ascii="Cambria Math" w:cs="Times New Roman" w:hAnsi="Cambria Math"/>
                  <w:sz w:val="24"/>
                  <w:szCs w:val="24"/>
                </w:rPr>
                <m:t>r1</m:t>
              </m:r>
            </m:num>
            <m:den>
              <m:r>
                <w:rPr>
                  <w:rFonts w:ascii="Cambria Math" w:cs="Times New Roman" w:hAnsi="Cambria Math"/>
                  <w:sz w:val="24"/>
                  <w:szCs w:val="24"/>
                </w:rPr>
                <m:t>r2</m:t>
              </m:r>
            </m:den>
          </m:f>
          <m:r>
            <w:rPr>
              <w:rFonts w:ascii="Cambria Math" w:cs="Times New Roman" w:hAnsi="Cambria Math"/>
              <w:sz w:val="24"/>
              <w:szCs w:val="24"/>
            </w:rPr>
            <m:t xml:space="preserve">= </m:t>
          </m:r>
          <m:rad>
            <m:radPr>
              <m:degHide m:val="1"/>
              <m:ctrlPr>
                <w:rPr>
                  <w:rFonts w:ascii="Cambria Math" w:cs="Times New Roman" w:hAnsi="Cambria Math"/>
                  <w:i/>
                  <w:iCs/>
                  <w:sz w:val="24"/>
                  <w:szCs w:val="24"/>
                </w:rPr>
              </m:ctrlPr>
            </m:radPr>
            <m:deg/>
            <m:e>
              <m:r>
                <w:rPr>
                  <w:rFonts w:ascii="Cambria Math" w:cs="Times New Roman" w:hAnsi="Cambria Math"/>
                  <w:sz w:val="24"/>
                  <w:szCs w:val="24"/>
                </w:rPr>
                <m:t>m2/m1</m:t>
              </m:r>
            </m:e>
          </m:rad>
        </m:oMath>
      </m:oMathPara>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Where r1 and r2 are the rates of diffusion of gases 1 and 2, while M1 and M2are their molecular masses respectively.</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When a gas escapes through a pin-hole into a region of low pressure or</w:t>
      </w:r>
      <w:r>
        <w:rPr>
          <w:rFonts w:cs="Times New Roman"/>
          <w:iCs/>
          <w:sz w:val="24"/>
          <w:szCs w:val="24"/>
        </w:rPr>
        <w:t xml:space="preserve"> </w:t>
      </w:r>
      <w:r>
        <w:rPr>
          <w:rFonts w:cs="Times New Roman"/>
          <w:iCs/>
          <w:sz w:val="24"/>
          <w:szCs w:val="24"/>
        </w:rPr>
        <w:t xml:space="preserve">vacuum, the process is called </w:t>
      </w:r>
      <w:r>
        <w:rPr>
          <w:rFonts w:cs="Times New Roman"/>
          <w:b/>
          <w:bCs/>
          <w:iCs/>
          <w:sz w:val="24"/>
          <w:szCs w:val="24"/>
        </w:rPr>
        <w:t>Effusion</w:t>
      </w:r>
      <w:r>
        <w:rPr>
          <w:rFonts w:cs="Times New Roman"/>
          <w:iCs/>
          <w:sz w:val="24"/>
          <w:szCs w:val="24"/>
        </w:rPr>
        <w:t>. The rate of diffusion of a gas also</w:t>
      </w:r>
      <w:r>
        <w:rPr>
          <w:rFonts w:cs="Times New Roman"/>
          <w:iCs/>
          <w:sz w:val="24"/>
          <w:szCs w:val="24"/>
        </w:rPr>
        <w:t xml:space="preserve"> </w:t>
      </w:r>
      <w:r>
        <w:rPr>
          <w:rFonts w:cs="Times New Roman"/>
          <w:iCs/>
          <w:sz w:val="24"/>
          <w:szCs w:val="24"/>
        </w:rPr>
        <w:t>depends on the molecular mass of the gas. Dalton's law when applied to</w:t>
      </w:r>
      <w:r>
        <w:rPr>
          <w:rFonts w:cs="Times New Roman"/>
          <w:iCs/>
          <w:sz w:val="24"/>
          <w:szCs w:val="24"/>
        </w:rPr>
        <w:t xml:space="preserve"> </w:t>
      </w:r>
      <w:r>
        <w:rPr>
          <w:rFonts w:cs="Times New Roman"/>
          <w:iCs/>
          <w:sz w:val="24"/>
          <w:szCs w:val="24"/>
        </w:rPr>
        <w:t>effusion of a gas is called the Dalton's law of Effusion. It may be expressed</w:t>
      </w:r>
      <w:r>
        <w:rPr>
          <w:rFonts w:cs="Times New Roman"/>
          <w:iCs/>
          <w:sz w:val="24"/>
          <w:szCs w:val="24"/>
        </w:rPr>
        <w:t xml:space="preserve"> </w:t>
      </w:r>
      <w:r>
        <w:rPr>
          <w:rFonts w:cs="Times New Roman"/>
          <w:iCs/>
          <w:sz w:val="24"/>
          <w:szCs w:val="24"/>
        </w:rPr>
        <w:t>mathematically as</w:t>
      </w:r>
    </w:p>
    <w:p>
      <w:pPr>
        <w:pStyle w:val="style0"/>
        <w:autoSpaceDE w:val="false"/>
        <w:autoSpaceDN w:val="false"/>
        <w:adjustRightInd w:val="false"/>
        <w:spacing w:after="0" w:lineRule="auto" w:line="240"/>
        <w:rPr>
          <w:rFonts w:cs="Times New Roman"/>
          <w:iCs/>
          <w:sz w:val="24"/>
          <w:szCs w:val="24"/>
        </w:rPr>
      </w:pPr>
      <m:oMath>
        <m:f>
          <m:fPr>
            <m:ctrlPr>
              <w:rPr>
                <w:rFonts w:ascii="Cambria Math" w:cs="Times New Roman" w:hAnsi="Cambria Math"/>
                <w:i/>
                <w:iCs/>
                <w:sz w:val="24"/>
                <w:szCs w:val="24"/>
              </w:rPr>
            </m:ctrlPr>
          </m:fPr>
          <m:num>
            <m:r>
              <w:rPr>
                <w:rFonts w:ascii="Cambria Math" w:cs="Times New Roman" w:hAnsi="Cambria Math"/>
                <w:sz w:val="24"/>
                <w:szCs w:val="24"/>
              </w:rPr>
              <m:t>Effusion rate of gas 1</m:t>
            </m:r>
          </m:num>
          <m:den>
            <m:r>
              <w:rPr>
                <w:rFonts w:ascii="Cambria Math" w:cs="Times New Roman" w:hAnsi="Cambria Math"/>
                <w:sz w:val="24"/>
                <w:szCs w:val="24"/>
              </w:rPr>
              <m:t>Effusion rate of gas 2</m:t>
            </m:r>
          </m:den>
        </m:f>
      </m:oMath>
      <w:r>
        <w:rPr>
          <w:rFonts w:cs="Times New Roman"/>
          <w:iCs/>
          <w:sz w:val="24"/>
          <w:szCs w:val="24"/>
        </w:rPr>
        <w:t xml:space="preserve"> = </w:t>
      </w:r>
      <m:oMath>
        <m:rad>
          <m:radPr>
            <m:degHide m:val="1"/>
            <m:ctrlPr>
              <w:rPr>
                <w:rFonts w:ascii="Cambria Math" w:cs="Times New Roman" w:hAnsi="Cambria Math"/>
                <w:i/>
                <w:iCs/>
                <w:sz w:val="24"/>
                <w:szCs w:val="24"/>
              </w:rPr>
            </m:ctrlPr>
          </m:radPr>
          <m:deg/>
          <m:e>
            <m:r>
              <w:rPr>
                <w:rFonts w:ascii="Cambria Math" w:cs="Times New Roman" w:hAnsi="Cambria Math"/>
                <w:sz w:val="24"/>
                <w:szCs w:val="24"/>
              </w:rPr>
              <m:t>M2/M1</m:t>
            </m:r>
          </m:e>
        </m:rad>
      </m:oMath>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The determination of rate of effusion is much easier compared to the</w:t>
      </w:r>
      <w:r>
        <w:rPr>
          <w:rFonts w:cs="Times New Roman"/>
          <w:iCs/>
          <w:sz w:val="24"/>
          <w:szCs w:val="24"/>
        </w:rPr>
        <w:t xml:space="preserve"> </w:t>
      </w:r>
      <w:r>
        <w:rPr>
          <w:rFonts w:cs="Times New Roman"/>
          <w:iCs/>
          <w:sz w:val="24"/>
          <w:szCs w:val="24"/>
        </w:rPr>
        <w:t>rate of diffusion. Therefore Dalton's law of effusion is often used to find the</w:t>
      </w:r>
      <w:r>
        <w:rPr>
          <w:rFonts w:cs="Times New Roman"/>
          <w:iCs/>
          <w:sz w:val="24"/>
          <w:szCs w:val="24"/>
        </w:rPr>
        <w:t xml:space="preserve"> </w:t>
      </w:r>
      <w:r>
        <w:rPr>
          <w:rFonts w:cs="Times New Roman"/>
          <w:iCs/>
          <w:sz w:val="24"/>
          <w:szCs w:val="24"/>
        </w:rPr>
        <w:t>molecular mass of a given gas.</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Problem 2</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If a gas diffuses at the rate of one-half as fast as O</w:t>
      </w:r>
      <w:r>
        <w:rPr>
          <w:rFonts w:cs="Times New Roman"/>
          <w:iCs/>
          <w:sz w:val="24"/>
          <w:szCs w:val="24"/>
          <w:vertAlign w:val="subscript"/>
        </w:rPr>
        <w:t>2</w:t>
      </w:r>
      <w:r>
        <w:rPr>
          <w:rFonts w:cs="Times New Roman"/>
          <w:iCs/>
          <w:sz w:val="24"/>
          <w:szCs w:val="24"/>
        </w:rPr>
        <w:t>, find the molecular</w:t>
      </w:r>
      <w:r>
        <w:rPr>
          <w:rFonts w:cs="Times New Roman"/>
          <w:iCs/>
          <w:sz w:val="24"/>
          <w:szCs w:val="24"/>
        </w:rPr>
        <w:t xml:space="preserve"> </w:t>
      </w:r>
      <w:r>
        <w:rPr>
          <w:rFonts w:cs="Times New Roman"/>
          <w:iCs/>
          <w:sz w:val="24"/>
          <w:szCs w:val="24"/>
        </w:rPr>
        <w:t>mass of the gas.</w:t>
      </w: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Solution</w:t>
      </w:r>
    </w:p>
    <w:p>
      <w:pPr>
        <w:pStyle w:val="style157"/>
        <w:rPr/>
      </w:pPr>
      <w:r>
        <w:t>Applying Graham's law of diffusion</w:t>
      </w:r>
    </w:p>
    <w:p>
      <w:pPr>
        <w:pStyle w:val="style0"/>
        <w:autoSpaceDE w:val="false"/>
        <w:autoSpaceDN w:val="false"/>
        <w:adjustRightInd w:val="false"/>
        <w:spacing w:after="0" w:lineRule="auto" w:line="240"/>
        <w:rPr>
          <w:rFonts w:cs="Times New Roman"/>
          <w:iCs/>
          <w:sz w:val="24"/>
          <w:szCs w:val="24"/>
        </w:rPr>
      </w:pPr>
      <m:oMathPara>
        <m:oMath>
          <m:f>
            <m:fPr>
              <m:ctrlPr>
                <w:rPr>
                  <w:rFonts w:ascii="Cambria Math" w:cs="Times New Roman" w:hAnsi="Cambria Math"/>
                  <w:i/>
                  <w:iCs/>
                  <w:sz w:val="24"/>
                  <w:szCs w:val="24"/>
                </w:rPr>
              </m:ctrlPr>
            </m:fPr>
            <m:num>
              <m:r>
                <w:rPr>
                  <w:rFonts w:ascii="Cambria Math" w:cs="Times New Roman" w:hAnsi="Cambria Math"/>
                  <w:sz w:val="24"/>
                  <w:szCs w:val="24"/>
                </w:rPr>
                <m:t>r1</m:t>
              </m:r>
            </m:num>
            <m:den>
              <m:r>
                <w:rPr>
                  <w:rFonts w:ascii="Cambria Math" w:cs="Times New Roman" w:hAnsi="Cambria Math"/>
                  <w:sz w:val="24"/>
                  <w:szCs w:val="24"/>
                </w:rPr>
                <m:t>r2</m:t>
              </m:r>
            </m:den>
          </m:f>
          <m:r>
            <w:rPr>
              <w:rFonts w:ascii="Cambria Math" w:cs="Times New Roman" w:hAnsi="Cambria Math"/>
              <w:sz w:val="24"/>
              <w:szCs w:val="24"/>
            </w:rPr>
            <m:t xml:space="preserve">= </m:t>
          </m:r>
          <m:rad>
            <m:radPr>
              <m:degHide m:val="1"/>
              <m:ctrlPr>
                <w:rPr>
                  <w:rFonts w:ascii="Cambria Math" w:cs="Times New Roman" w:hAnsi="Cambria Math"/>
                  <w:i/>
                  <w:iCs/>
                  <w:sz w:val="24"/>
                  <w:szCs w:val="24"/>
                </w:rPr>
              </m:ctrlPr>
            </m:radPr>
            <m:deg/>
            <m:e>
              <m:r>
                <w:rPr>
                  <w:rFonts w:ascii="Cambria Math" w:cs="Times New Roman" w:hAnsi="Cambria Math"/>
                  <w:sz w:val="24"/>
                  <w:szCs w:val="24"/>
                </w:rPr>
                <m:t>m2/m1</m:t>
              </m:r>
            </m:e>
          </m:rad>
        </m:oMath>
      </m:oMathPara>
    </w:p>
    <w:p>
      <w:pPr>
        <w:pStyle w:val="style0"/>
        <w:autoSpaceDE w:val="false"/>
        <w:autoSpaceDN w:val="false"/>
        <w:adjustRightInd w:val="false"/>
        <w:spacing w:after="0" w:lineRule="auto" w:line="240"/>
        <w:rPr>
          <w:rFonts w:cs="Times New Roman"/>
          <w:iCs/>
          <w:sz w:val="24"/>
          <w:szCs w:val="24"/>
        </w:rPr>
      </w:pPr>
    </w:p>
    <w:p>
      <w:pPr>
        <w:pStyle w:val="style0"/>
        <w:autoSpaceDE w:val="false"/>
        <w:autoSpaceDN w:val="false"/>
        <w:adjustRightInd w:val="false"/>
        <w:spacing w:after="0" w:lineRule="auto" w:line="240"/>
        <w:rPr>
          <w:rFonts w:cs="Times New Roman"/>
          <w:iCs/>
          <w:sz w:val="24"/>
          <w:szCs w:val="24"/>
        </w:rPr>
      </w:pPr>
      <m:oMathPara>
        <m:oMath>
          <m:f>
            <m:fPr>
              <m:ctrlPr>
                <w:rPr>
                  <w:rFonts w:ascii="Cambria Math" w:cs="Times New Roman" w:hAnsi="Cambria Math"/>
                  <w:i/>
                  <w:iCs/>
                  <w:sz w:val="24"/>
                  <w:szCs w:val="24"/>
                </w:rPr>
              </m:ctrlPr>
            </m:fPr>
            <m:num>
              <m:r>
                <w:rPr>
                  <w:rFonts w:ascii="Cambria Math" w:cs="Times New Roman" w:hAnsi="Cambria Math"/>
                  <w:sz w:val="24"/>
                  <w:szCs w:val="24"/>
                </w:rPr>
                <m:t>1/2</m:t>
              </m:r>
            </m:num>
            <m:den>
              <m:r>
                <w:rPr>
                  <w:rFonts w:ascii="Cambria Math" w:cs="Times New Roman" w:hAnsi="Cambria Math"/>
                  <w:sz w:val="24"/>
                  <w:szCs w:val="24"/>
                </w:rPr>
                <m:t>1</m:t>
              </m:r>
            </m:den>
          </m:f>
          <m:r>
            <w:rPr>
              <w:rFonts w:ascii="Cambria Math" w:cs="Times New Roman" w:hAnsi="Cambria Math"/>
              <w:sz w:val="24"/>
              <w:szCs w:val="24"/>
            </w:rPr>
            <m:t xml:space="preserve">= </m:t>
          </m:r>
          <m:rad>
            <m:radPr>
              <m:degHide m:val="1"/>
              <m:ctrlPr>
                <w:rPr>
                  <w:rFonts w:ascii="Cambria Math" w:cs="Times New Roman" w:hAnsi="Cambria Math"/>
                  <w:i/>
                  <w:iCs/>
                  <w:sz w:val="24"/>
                  <w:szCs w:val="24"/>
                </w:rPr>
              </m:ctrlPr>
            </m:radPr>
            <m:deg/>
            <m:e>
              <m:r>
                <w:rPr>
                  <w:rFonts w:ascii="Cambria Math" w:cs="Times New Roman" w:hAnsi="Cambria Math"/>
                  <w:sz w:val="24"/>
                  <w:szCs w:val="24"/>
                </w:rPr>
                <m:t>32/m1</m:t>
              </m:r>
            </m:e>
          </m:rad>
        </m:oMath>
      </m:oMathPara>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Squaring both sides of the equation;</w:t>
      </w:r>
      <m:oMath>
        <m:f>
          <m:fPr>
            <m:ctrlPr>
              <w:rPr>
                <w:rFonts w:ascii="Cambria Math" w:cs="Times New Roman" w:hAnsi="Cambria Math"/>
                <w:i/>
                <w:iCs/>
                <w:sz w:val="24"/>
                <w:szCs w:val="24"/>
              </w:rPr>
            </m:ctrlPr>
          </m:fPr>
          <m:num>
            <m:r>
              <w:rPr>
                <w:rFonts w:ascii="Cambria Math" w:cs="Times New Roman" w:hAnsi="Cambria Math"/>
                <w:sz w:val="24"/>
                <w:szCs w:val="24"/>
              </w:rPr>
              <m:t>1</m:t>
            </m:r>
          </m:num>
          <m:den>
            <m:r>
              <w:rPr>
                <w:rFonts w:ascii="Cambria Math" w:cs="Times New Roman" w:hAnsi="Cambria Math"/>
                <w:sz w:val="24"/>
                <w:szCs w:val="24"/>
              </w:rPr>
              <m:t>4</m:t>
            </m:r>
          </m:den>
        </m:f>
        <m:r>
          <w:rPr>
            <w:rFonts w:ascii="Cambria Math" w:cs="Times New Roman" w:hAnsi="Cambria Math"/>
            <w:sz w:val="24"/>
            <w:szCs w:val="24"/>
          </w:rPr>
          <m:t>=32/m1</m:t>
        </m:r>
      </m:oMath>
      <w:r>
        <w:rPr>
          <w:rFonts w:cs="Times New Roman"/>
          <w:iCs/>
          <w:sz w:val="24"/>
          <w:szCs w:val="24"/>
        </w:rPr>
        <w:t>.</w:t>
      </w:r>
    </w:p>
    <w:p>
      <w:pPr>
        <w:pStyle w:val="style0"/>
        <w:autoSpaceDE w:val="false"/>
        <w:autoSpaceDN w:val="false"/>
        <w:adjustRightInd w:val="false"/>
        <w:spacing w:after="0" w:lineRule="auto" w:line="240"/>
        <w:rPr>
          <w:rFonts w:cs="Times New Roman"/>
          <w:b/>
          <w:iCs/>
          <w:sz w:val="24"/>
          <w:szCs w:val="24"/>
        </w:rPr>
      </w:pPr>
      <m:oMathPara>
        <m:oMath>
          <m:r>
            <m:rPr>
              <m:sty m:val="bi"/>
            </m:rPr>
            <w:rPr>
              <w:rFonts w:ascii="Cambria Math" w:cs="Times New Roman" w:hAnsi="Cambria Math"/>
              <w:sz w:val="24"/>
              <w:szCs w:val="24"/>
            </w:rPr>
            <m:t>m</m:t>
          </m:r>
          <m:r>
            <m:rPr>
              <m:sty m:val="bi"/>
            </m:rPr>
            <w:rPr>
              <w:rFonts w:ascii="Cambria Math" w:cs="Times New Roman" w:hAnsi="Cambria Math"/>
              <w:sz w:val="24"/>
              <w:szCs w:val="24"/>
            </w:rPr>
            <m:t>1=128</m:t>
          </m:r>
        </m:oMath>
      </m:oMathPara>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Thus the molecular mass of the unknown gas is 128.</w:t>
      </w:r>
    </w:p>
    <w:p>
      <w:pPr>
        <w:pStyle w:val="style0"/>
        <w:autoSpaceDE w:val="false"/>
        <w:autoSpaceDN w:val="false"/>
        <w:adjustRightInd w:val="false"/>
        <w:spacing w:after="0" w:lineRule="auto" w:line="240"/>
        <w:rPr>
          <w:rFonts w:cs="Times New Roman"/>
          <w:b/>
          <w:bCs/>
          <w:iCs/>
          <w:sz w:val="24"/>
          <w:szCs w:val="24"/>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Self-Test</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If a gas diffuses at the rate of one quarter as fast as N</w:t>
      </w:r>
      <w:r>
        <w:rPr>
          <w:rFonts w:cs="Times New Roman"/>
          <w:iCs/>
          <w:sz w:val="24"/>
          <w:szCs w:val="24"/>
          <w:vertAlign w:val="subscript"/>
        </w:rPr>
        <w:t>2</w:t>
      </w:r>
      <w:r>
        <w:rPr>
          <w:rFonts w:cs="Times New Roman"/>
          <w:iCs/>
          <w:sz w:val="24"/>
          <w:szCs w:val="24"/>
        </w:rPr>
        <w:t>. Find the</w:t>
      </w:r>
      <w:r>
        <w:rPr>
          <w:rFonts w:cs="Times New Roman"/>
          <w:iCs/>
          <w:sz w:val="24"/>
          <w:szCs w:val="24"/>
        </w:rPr>
        <w:t xml:space="preserve"> </w:t>
      </w:r>
      <w:r>
        <w:rPr>
          <w:rFonts w:cs="Times New Roman"/>
          <w:iCs/>
          <w:sz w:val="24"/>
          <w:szCs w:val="24"/>
        </w:rPr>
        <w:t>molecular mass.</w:t>
      </w:r>
    </w:p>
    <w:p>
      <w:pPr>
        <w:pStyle w:val="style157"/>
        <w:rPr>
          <w:b/>
          <w:i/>
        </w:rPr>
      </w:pPr>
      <w:r>
        <w:rPr>
          <w:b/>
          <w:i/>
        </w:rPr>
        <w:t>[Ans = 448]</w:t>
      </w:r>
    </w:p>
    <w:p>
      <w:pPr>
        <w:pStyle w:val="style157"/>
        <w:rPr>
          <w:b/>
          <w:i/>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Problem 3</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50ml of gas A effuse through a pin - hole in 146 seconds. The same volume of CO</w:t>
      </w:r>
      <w:r>
        <w:rPr>
          <w:rFonts w:cs="Times New Roman"/>
          <w:iCs/>
          <w:sz w:val="24"/>
          <w:szCs w:val="24"/>
          <w:vertAlign w:val="subscript"/>
        </w:rPr>
        <w:t>2</w:t>
      </w:r>
      <w:r>
        <w:rPr>
          <w:rFonts w:cs="Times New Roman"/>
          <w:iCs/>
          <w:sz w:val="24"/>
          <w:szCs w:val="24"/>
        </w:rPr>
        <w:t xml:space="preserve"> under identical conditions effuses in 115 seconds. Calculate the molecular mass of A.</w:t>
      </w:r>
    </w:p>
    <w:p>
      <w:pPr>
        <w:pStyle w:val="style157"/>
        <w:rPr>
          <w:i/>
        </w:rPr>
      </w:pPr>
    </w:p>
    <w:p>
      <w:pPr>
        <w:pStyle w:val="style157"/>
        <w:rPr>
          <w:b/>
          <w:i/>
        </w:rPr>
      </w:pPr>
      <w:r>
        <w:rPr>
          <w:b/>
          <w:i/>
        </w:rPr>
        <w:t xml:space="preserve">Solution </w:t>
      </w:r>
    </w:p>
    <w:p>
      <w:pPr>
        <w:pStyle w:val="style0"/>
        <w:autoSpaceDE w:val="false"/>
        <w:autoSpaceDN w:val="false"/>
        <w:adjustRightInd w:val="false"/>
        <w:spacing w:after="0" w:lineRule="auto" w:line="240"/>
        <w:rPr>
          <w:rFonts w:cs="Times New Roman"/>
          <w:iCs/>
          <w:sz w:val="24"/>
          <w:szCs w:val="24"/>
        </w:rPr>
      </w:pPr>
      <m:oMath>
        <m:f>
          <m:fPr>
            <m:ctrlPr>
              <w:rPr>
                <w:rFonts w:ascii="Cambria Math" w:cs="Times New Roman" w:hAnsi="Cambria Math"/>
                <w:iCs/>
                <w:sz w:val="28"/>
                <w:szCs w:val="28"/>
              </w:rPr>
            </m:ctrlPr>
          </m:fPr>
          <m:num>
            <m:eqArr>
              <m:eqArrPr>
                <m:ctrlPr>
                  <w:rPr>
                    <w:rFonts w:ascii="Cambria Math" w:cs="Times New Roman" w:hAnsi="Cambria Math"/>
                    <w:sz w:val="28"/>
                    <w:szCs w:val="28"/>
                  </w:rPr>
                </m:ctrlPr>
              </m:eqArrPr>
              <m:e/>
              <m:e>
                <m:r>
                  <m:rPr>
                    <m:sty m:val="p"/>
                  </m:rPr>
                  <w:rPr>
                    <w:rFonts w:ascii="Cambria Math" w:cs="Times New Roman" w:hAnsi="Cambria Math"/>
                    <w:sz w:val="28"/>
                    <w:szCs w:val="28"/>
                  </w:rPr>
                  <m:t>Effusion rate of CO2</m:t>
                </m:r>
              </m:e>
            </m:eqArr>
          </m:num>
          <m:den>
            <m:r>
              <m:rPr>
                <m:sty m:val="p"/>
              </m:rPr>
              <w:rPr>
                <w:rFonts w:ascii="Cambria Math" w:cs="Times New Roman" w:hAnsi="Cambria Math"/>
                <w:sz w:val="28"/>
                <w:szCs w:val="28"/>
              </w:rPr>
              <m:t>Effusion rate of A</m:t>
            </m:r>
          </m:den>
        </m:f>
      </m:oMath>
      <w:r>
        <w:rPr>
          <w:rFonts w:cs="Times New Roman"/>
          <w:iCs/>
          <w:sz w:val="24"/>
          <w:szCs w:val="24"/>
        </w:rPr>
        <w:t xml:space="preserve"> = M</w:t>
      </w:r>
      <w:r>
        <w:rPr>
          <w:rFonts w:cs="Times New Roman"/>
          <w:iCs/>
          <w:sz w:val="24"/>
          <w:szCs w:val="24"/>
          <w:vertAlign w:val="subscript"/>
        </w:rPr>
        <w:t>A</w:t>
      </w:r>
      <w:r>
        <w:rPr>
          <w:rFonts w:cs="Times New Roman"/>
          <w:iCs/>
          <w:sz w:val="24"/>
          <w:szCs w:val="24"/>
        </w:rPr>
        <w:t>/MCO</w:t>
      </w:r>
      <w:r>
        <w:rPr>
          <w:rFonts w:cs="Times New Roman"/>
          <w:iCs/>
          <w:sz w:val="24"/>
          <w:szCs w:val="24"/>
          <w:vertAlign w:val="subscript"/>
        </w:rPr>
        <w:t>2</w:t>
      </w:r>
    </w:p>
    <w:p>
      <w:pPr>
        <w:pStyle w:val="style157"/>
        <w:rPr>
          <w:b/>
          <w:i/>
        </w:rPr>
      </w:pPr>
    </w:p>
    <w:p>
      <w:pPr>
        <w:pStyle w:val="style157"/>
        <w:rPr>
          <w:b/>
          <w:i/>
        </w:rPr>
      </w:pPr>
      <m:oMathPara>
        <m:oMath>
          <m:f>
            <m:fPr>
              <m:ctrlPr>
                <w:rPr>
                  <w:rFonts w:ascii="Cambria Math" w:hAnsi="Cambria Math"/>
                  <w:b/>
                  <w:i/>
                </w:rPr>
              </m:ctrlPr>
            </m:fPr>
            <m:num>
              <m:r>
                <m:rPr>
                  <m:sty m:val="p"/>
                </m:rPr>
                <w:rPr>
                  <w:rFonts w:ascii="Cambria Math" w:hAnsi="Cambria Math"/>
                </w:rPr>
                <m:t>50/115</m:t>
              </m:r>
            </m:num>
            <m:den>
              <m:r>
                <m:rPr>
                  <m:sty m:val="p"/>
                </m:rPr>
                <w:rPr>
                  <w:rFonts w:ascii="Cambria Math" w:hAnsi="Cambria Math"/>
                </w:rPr>
                <m:t>50/146</m:t>
              </m:r>
            </m:den>
          </m:f>
          <m:r>
            <m:rPr>
              <m:sty m:val="p"/>
            </m:rPr>
            <w:rPr>
              <w:rFonts w:ascii="Cambria Math" w:hAnsi="Cambria Math"/>
            </w:rPr>
            <m:t xml:space="preserve">= </m:t>
          </m:r>
          <m:rad>
            <m:radPr>
              <m:degHide m:val="1"/>
              <m:ctrlPr>
                <w:rPr>
                  <w:rFonts w:ascii="Cambria Math" w:hAnsi="Cambria Math"/>
                  <w:b/>
                  <w:i/>
                </w:rPr>
              </m:ctrlPr>
            </m:radPr>
            <m:deg/>
            <m:e>
              <m:eqArr>
                <m:eqArrPr>
                  <m:ctrlPr>
                    <w:rPr>
                      <w:rFonts w:ascii="Cambria Math" w:hAnsi="Cambria Math"/>
                      <w:b/>
                      <w:i/>
                    </w:rPr>
                  </m:ctrlPr>
                </m:eqArrPr>
                <m:e>
                  <m:f>
                    <m:fPr>
                      <m:ctrlPr>
                        <w:rPr>
                          <w:rFonts w:ascii="Cambria Math" w:hAnsi="Cambria Math"/>
                          <w:b/>
                          <w:i/>
                        </w:rPr>
                      </m:ctrlPr>
                    </m:fPr>
                    <m:num>
                      <m:r>
                        <m:rPr>
                          <m:sty m:val="p"/>
                        </m:rPr>
                        <w:rPr>
                          <w:rFonts w:ascii="Cambria Math" w:hAnsi="Cambria Math"/>
                        </w:rPr>
                        <m:t>MA</m:t>
                      </m:r>
                    </m:num>
                    <m:den>
                      <m:r>
                        <m:rPr>
                          <m:sty m:val="p"/>
                        </m:rPr>
                        <w:rPr>
                          <w:rFonts w:ascii="Cambria Math" w:hAnsi="Cambria Math"/>
                        </w:rPr>
                        <m:t>44</m:t>
                      </m:r>
                    </m:den>
                  </m:f>
                </m:e>
                <m:e/>
              </m:eqArr>
            </m:e>
          </m:rad>
        </m:oMath>
      </m:oMathPara>
    </w:p>
    <w:p>
      <w:pPr>
        <w:pStyle w:val="style157"/>
        <w:rPr>
          <w:b/>
          <w:i/>
        </w:rPr>
      </w:pPr>
      <w:r>
        <w:rPr>
          <w:b/>
          <w:i/>
        </w:rPr>
        <w:t>(1.27)</w:t>
      </w:r>
      <w:r>
        <w:rPr>
          <w:b/>
          <w:i/>
          <w:vertAlign w:val="superscript"/>
        </w:rPr>
        <w:t>2</w:t>
      </w:r>
      <w:r>
        <w:rPr>
          <w:b/>
          <w:i/>
        </w:rPr>
        <w:t xml:space="preserve"> =</w:t>
      </w:r>
      <m:oMath>
        <m:f>
          <m:fPr>
            <m:ctrlPr>
              <w:rPr>
                <w:rFonts w:ascii="Cambria Math" w:hAnsi="Cambria Math"/>
                <w:b/>
                <w:i/>
              </w:rPr>
            </m:ctrlPr>
          </m:fPr>
          <m:num>
            <m:r>
              <m:rPr>
                <m:sty m:val="p"/>
              </m:rPr>
              <w:rPr>
                <w:rFonts w:ascii="Cambria Math" w:hAnsi="Cambria Math"/>
              </w:rPr>
              <m:t xml:space="preserve"> MA</m:t>
            </m:r>
          </m:num>
          <m:den>
            <m:r>
              <m:rPr>
                <m:sty m:val="p"/>
              </m:rPr>
              <w:rPr>
                <w:rFonts w:ascii="Cambria Math" w:hAnsi="Cambria Math"/>
              </w:rPr>
              <m:t xml:space="preserve"> 44</m:t>
            </m:r>
          </m:den>
        </m:f>
      </m:oMath>
    </w:p>
    <w:p>
      <w:pPr>
        <w:pStyle w:val="style157"/>
        <w:rPr/>
      </w:pPr>
      <w:r>
        <w:t>MA</w:t>
      </w:r>
      <w:r>
        <w:t xml:space="preserve"> </w:t>
      </w:r>
      <w:r>
        <w:t>=</w:t>
      </w:r>
      <w:r>
        <w:t xml:space="preserve"> </w:t>
      </w:r>
      <w:r>
        <w:t>71. The molecular mass of A =</w:t>
      </w:r>
      <w:r>
        <w:t xml:space="preserve"> </w:t>
      </w:r>
      <w:r>
        <w:t>71.</w:t>
      </w:r>
    </w:p>
    <w:p>
      <w:pPr>
        <w:pStyle w:val="style157"/>
        <w:rPr/>
      </w:pPr>
    </w:p>
    <w:p>
      <w:pPr>
        <w:pStyle w:val="style0"/>
        <w:autoSpaceDE w:val="false"/>
        <w:autoSpaceDN w:val="false"/>
        <w:adjustRightInd w:val="false"/>
        <w:spacing w:after="0" w:lineRule="auto" w:line="240"/>
        <w:rPr>
          <w:rFonts w:cs="Times New Roman"/>
          <w:b/>
          <w:bCs/>
          <w:iCs/>
          <w:sz w:val="24"/>
          <w:szCs w:val="24"/>
        </w:rPr>
      </w:pPr>
      <w:r>
        <w:rPr>
          <w:rFonts w:cs="Times New Roman"/>
          <w:b/>
          <w:bCs/>
          <w:iCs/>
          <w:sz w:val="24"/>
          <w:szCs w:val="24"/>
        </w:rPr>
        <w:t>Self-Test</w:t>
      </w:r>
    </w:p>
    <w:p>
      <w:pPr>
        <w:pStyle w:val="style0"/>
        <w:autoSpaceDE w:val="false"/>
        <w:autoSpaceDN w:val="false"/>
        <w:adjustRightInd w:val="false"/>
        <w:spacing w:after="0" w:lineRule="auto" w:line="240"/>
        <w:rPr>
          <w:rFonts w:cs="Times New Roman"/>
          <w:iCs/>
          <w:sz w:val="24"/>
          <w:szCs w:val="24"/>
        </w:rPr>
      </w:pPr>
      <w:r>
        <w:rPr>
          <w:rFonts w:cs="Times New Roman"/>
          <w:iCs/>
          <w:sz w:val="24"/>
          <w:szCs w:val="24"/>
        </w:rPr>
        <w:t>75ml of gas A effuses through a pin hole in 73 seconds. The same volume of SO</w:t>
      </w:r>
      <w:r>
        <w:rPr>
          <w:rFonts w:cs="Times New Roman"/>
          <w:iCs/>
          <w:sz w:val="24"/>
          <w:szCs w:val="24"/>
          <w:vertAlign w:val="subscript"/>
        </w:rPr>
        <w:t>2</w:t>
      </w:r>
      <w:r>
        <w:rPr>
          <w:rFonts w:cs="Times New Roman"/>
          <w:iCs/>
          <w:sz w:val="24"/>
          <w:szCs w:val="24"/>
        </w:rPr>
        <w:t xml:space="preserve"> under identical conditions effuses in 75 seconds. Calculate the molecular mass of A.</w:t>
      </w:r>
    </w:p>
    <w:p>
      <w:pPr>
        <w:pStyle w:val="style157"/>
        <w:rPr>
          <w:b/>
          <w:i/>
        </w:rPr>
      </w:pPr>
      <w:r>
        <w:rPr>
          <w:b/>
          <w:i/>
        </w:rPr>
        <w:t>(Ans = 60.6)</w:t>
      </w:r>
    </w:p>
    <w:p>
      <w:pPr>
        <w:pStyle w:val="style157"/>
        <w:rPr>
          <w:b/>
          <w:i/>
        </w:rPr>
      </w:pPr>
    </w:p>
    <w:p>
      <w:pPr>
        <w:pStyle w:val="style157"/>
        <w:rPr>
          <w:b/>
          <w:i/>
        </w:rPr>
      </w:pPr>
      <w:r>
        <w:rPr>
          <w:b/>
          <w:i/>
        </w:rPr>
        <w:t xml:space="preserve">Generally, </w:t>
      </w:r>
      <m:oMath>
        <m:f>
          <m:fPr>
            <m:ctrlPr>
              <w:rPr>
                <w:rFonts w:ascii="Cambria Math" w:hAnsi="Cambria Math"/>
                <w:b/>
                <w:i/>
              </w:rPr>
            </m:ctrlPr>
          </m:fPr>
          <m:num>
            <m:r>
              <m:rPr>
                <m:sty m:val="p"/>
              </m:rPr>
              <w:rPr>
                <w:rFonts w:ascii="Cambria Math" w:hAnsi="Cambria Math"/>
              </w:rPr>
              <m:t>R1</m:t>
            </m:r>
          </m:num>
          <m:den>
            <m:r>
              <m:rPr>
                <m:sty m:val="p"/>
              </m:rPr>
              <w:rPr>
                <w:rFonts w:ascii="Cambria Math" w:hAnsi="Cambria Math"/>
              </w:rPr>
              <m:t>R2</m:t>
            </m:r>
          </m:den>
        </m:f>
        <m:r>
          <m:rPr>
            <m:sty m:val="p"/>
          </m:rPr>
          <w:rPr>
            <w:rFonts w:ascii="Cambria Math" w:hAnsi="Cambria Math"/>
          </w:rPr>
          <m:t>=</m:t>
        </m:r>
        <m:f>
          <m:fPr>
            <m:ctrlPr>
              <w:rPr>
                <w:rFonts w:ascii="Cambria Math" w:hAnsi="Cambria Math"/>
                <w:b/>
                <w:i/>
              </w:rPr>
            </m:ctrlPr>
          </m:fPr>
          <m:num>
            <m:r>
              <m:rPr>
                <m:sty m:val="p"/>
              </m:rPr>
              <w:rPr>
                <w:rFonts w:ascii="Cambria Math" w:hAnsi="Cambria Math"/>
              </w:rPr>
              <m:t>t2</m:t>
            </m:r>
          </m:num>
          <m:den>
            <m:r>
              <m:rPr>
                <m:sty m:val="p"/>
              </m:rPr>
              <w:rPr>
                <w:rFonts w:ascii="Cambria Math" w:hAnsi="Cambria Math"/>
              </w:rPr>
              <m:t>t1</m:t>
            </m:r>
          </m:den>
        </m:f>
        <m:r>
          <m:rPr>
            <m:sty m:val="p"/>
          </m:rPr>
          <w:rPr>
            <w:rFonts w:ascii="Cambria Math" w:hAnsi="Cambria Math"/>
          </w:rPr>
          <m:t>=</m:t>
        </m:r>
        <m:f>
          <m:fPr>
            <m:ctrlPr>
              <w:rPr>
                <w:rFonts w:ascii="Cambria Math" w:hAnsi="Cambria Math"/>
                <w:b/>
                <w:i/>
              </w:rPr>
            </m:ctrlPr>
          </m:fPr>
          <m:num>
            <m:r>
              <m:rPr>
                <m:sty m:val="p"/>
              </m:rPr>
              <w:rPr>
                <w:rFonts w:ascii="Cambria Math" w:hAnsi="Cambria Math"/>
              </w:rPr>
              <m:t>√d2</m:t>
            </m:r>
          </m:num>
          <m:den>
            <m:r>
              <m:rPr>
                <m:sty m:val="p"/>
              </m:rPr>
              <w:rPr>
                <w:rFonts w:ascii="Cambria Math" w:hAnsi="Cambria Math"/>
              </w:rPr>
              <m:t>d1</m:t>
            </m:r>
          </m:den>
        </m:f>
        <m:r>
          <m:rPr>
            <m:sty m:val="p"/>
          </m:rPr>
          <w:rPr>
            <w:rFonts w:ascii="Cambria Math" w:hAnsi="Cambria Math"/>
          </w:rPr>
          <m:t>=</m:t>
        </m:r>
        <m:f>
          <m:fPr>
            <m:ctrlPr>
              <w:rPr>
                <w:rFonts w:ascii="Cambria Math" w:hAnsi="Cambria Math"/>
                <w:b/>
                <w:i/>
              </w:rPr>
            </m:ctrlPr>
          </m:fPr>
          <m:num>
            <m:r>
              <m:rPr>
                <m:sty m:val="p"/>
              </m:rPr>
              <w:rPr>
                <w:rFonts w:ascii="Cambria Math" w:hAnsi="Cambria Math"/>
              </w:rPr>
              <m:t>√M2</m:t>
            </m:r>
          </m:num>
          <m:den>
            <m:r>
              <m:rPr>
                <m:sty m:val="p"/>
              </m:rPr>
              <w:rPr>
                <w:rFonts w:ascii="Cambria Math" w:hAnsi="Cambria Math"/>
              </w:rPr>
              <m:t>M1</m:t>
            </m:r>
          </m:den>
        </m:f>
      </m:oMath>
    </w:p>
    <w:p>
      <w:pPr>
        <w:pStyle w:val="style157"/>
        <w:rPr>
          <w:b/>
          <w:i/>
        </w:rPr>
      </w:pPr>
      <m:oMathPara>
        <m:oMathParaPr>
          <m:jc m:val="left"/>
        </m:oMathParaPr>
        <m:oMath>
          <m:r>
            <m:rPr>
              <m:sty m:val="p"/>
            </m:rPr>
            <w:rPr>
              <w:rFonts w:ascii="Cambria Math" w:hAnsi="Cambria Math"/>
            </w:rPr>
            <m:t xml:space="preserve">Where R=Rate of diffusion, t=time of diffusion, d=density of the gas, </m:t>
          </m:r>
        </m:oMath>
      </m:oMathPara>
    </w:p>
    <w:p>
      <w:pPr>
        <w:pStyle w:val="style157"/>
        <w:rPr>
          <w:b/>
          <w:i/>
        </w:rPr>
      </w:pPr>
      <m:oMathPara>
        <m:oMathParaPr>
          <m:jc m:val="left"/>
        </m:oMathParaPr>
        <m:oMath>
          <m:r>
            <m:rPr>
              <m:sty m:val="p"/>
            </m:rPr>
            <w:rPr>
              <w:rFonts w:ascii="Cambria Math" w:hAnsi="Cambria Math"/>
            </w:rPr>
            <m:t>M=Molar mass of the gas</m:t>
          </m:r>
        </m:oMath>
      </m:oMathPara>
    </w:p>
    <w:p>
      <w:pPr>
        <w:pStyle w:val="style157"/>
        <w:rPr>
          <w:b/>
          <w:i/>
        </w:rPr>
      </w:pPr>
    </w:p>
    <w:p>
      <w:pPr>
        <w:pStyle w:val="style157"/>
        <w:rPr>
          <w:b/>
          <w:i/>
        </w:rPr>
      </w:pPr>
    </w:p>
    <w:p>
      <w:pPr>
        <w:pStyle w:val="style157"/>
        <w:rPr>
          <w:b/>
          <w:i/>
        </w:rPr>
      </w:pPr>
      <w:r>
        <w:rPr>
          <w:b/>
          <w:i/>
        </w:rPr>
        <w:t>Problem 4</w:t>
      </w:r>
    </w:p>
    <w:p>
      <w:pPr>
        <w:pStyle w:val="style157"/>
        <w:rPr/>
      </w:pPr>
      <w:r>
        <w:t>200 cm</w:t>
      </w:r>
      <w:r>
        <w:rPr>
          <w:vertAlign w:val="superscript"/>
        </w:rPr>
        <w:t>3</w:t>
      </w:r>
      <w:r>
        <w:t xml:space="preserve"> of hydrogen diffused through a porous pot in 40 seconds. How long will it take 300 cm</w:t>
      </w:r>
      <w:r>
        <w:rPr>
          <w:vertAlign w:val="superscript"/>
        </w:rPr>
        <w:t>3</w:t>
      </w:r>
      <w:r>
        <w:t xml:space="preserve"> of chlorine to diffuse through the same pot?</w:t>
      </w:r>
    </w:p>
    <w:p>
      <w:pPr>
        <w:pStyle w:val="style157"/>
        <w:rPr/>
      </w:pPr>
      <w:r>
        <w:t>Solution</w:t>
      </w:r>
    </w:p>
    <w:p>
      <w:pPr>
        <w:pStyle w:val="style157"/>
        <w:rPr/>
      </w:pPr>
      <w:r>
        <w:t>200 cm</w:t>
      </w:r>
      <w:r>
        <w:rPr>
          <w:vertAlign w:val="superscript"/>
        </w:rPr>
        <w:t>3</w:t>
      </w:r>
      <w:r>
        <w:t xml:space="preserve"> of hydrogen diffused in 40 seconds.</w:t>
      </w:r>
    </w:p>
    <w:p>
      <w:pPr>
        <w:pStyle w:val="style157"/>
        <w:rPr/>
      </w:pPr>
      <w:r>
        <w:t>Therefore, 300 cm</w:t>
      </w:r>
      <w:r>
        <w:rPr>
          <w:vertAlign w:val="superscript"/>
        </w:rPr>
        <w:t>3</w:t>
      </w:r>
      <w:r>
        <w:t xml:space="preserve"> of hydrogen will diffuse in </w:t>
      </w:r>
      <m:oMath>
        <m:f>
          <m:fPr>
            <m:ctrlPr>
              <w:rPr>
                <w:rFonts w:ascii="Cambria Math" w:hAnsi="Cambria Math"/>
              </w:rPr>
            </m:ctrlPr>
          </m:fPr>
          <m:num>
            <m:r>
              <m:rPr>
                <m:sty m:val="p"/>
              </m:rPr>
              <w:rPr>
                <w:rFonts w:ascii="Cambria Math" w:hAnsi="Cambria Math"/>
              </w:rPr>
              <m:t>300</m:t>
            </m:r>
          </m:num>
          <m:den>
            <m:r>
              <m:rPr>
                <m:sty m:val="p"/>
              </m:rPr>
              <w:rPr>
                <w:rFonts w:ascii="Cambria Math" w:hAnsi="Cambria Math"/>
              </w:rPr>
              <m:t>200</m:t>
            </m:r>
          </m:den>
        </m:f>
        <m:r>
          <m:rPr>
            <m:sty m:val="p"/>
          </m:rPr>
          <w:rPr>
            <w:rFonts w:ascii="Cambria Math" w:hAnsi="Cambria Math"/>
          </w:rPr>
          <m:t xml:space="preserve"> ×40=60 seconds</m:t>
        </m:r>
      </m:oMath>
      <w:r>
        <w:t xml:space="preserve"> (t</w:t>
      </w:r>
      <w:r>
        <w:rPr>
          <w:vertAlign w:val="subscript"/>
        </w:rPr>
        <w:t>1</w:t>
      </w:r>
      <w:r>
        <w:t>)</w:t>
      </w:r>
    </w:p>
    <w:p>
      <w:pPr>
        <w:pStyle w:val="style157"/>
        <w:rPr/>
      </w:pPr>
      <w:r>
        <w:t xml:space="preserve">Using the equation </w:t>
      </w:r>
      <m:oMath>
        <m:f>
          <m:fPr>
            <m:ctrlPr>
              <w:rPr>
                <w:rFonts w:ascii="Cambria Math" w:hAnsi="Cambria Math"/>
              </w:rPr>
            </m:ctrlPr>
          </m:fPr>
          <m:num>
            <m:r>
              <m:rPr>
                <m:sty m:val="p"/>
              </m:rPr>
              <w:rPr>
                <w:rFonts w:ascii="Cambria Math" w:hAnsi="Cambria Math"/>
              </w:rPr>
              <m:t>t1</m:t>
            </m:r>
          </m:num>
          <m:den>
            <m:r>
              <m:rPr>
                <m:sty m:val="p"/>
              </m:rPr>
              <w:rPr>
                <w:rFonts w:ascii="Cambria Math" w:hAnsi="Cambria Math"/>
              </w:rPr>
              <m:t>t2</m:t>
            </m:r>
          </m:den>
        </m:f>
        <m:r>
          <m:rPr>
            <m:sty m:val="p"/>
          </m:rPr>
          <w:rPr>
            <w:rFonts w:ascii="Cambria Math" w:hAnsi="Cambria Math"/>
          </w:rPr>
          <m:t>=</m:t>
        </m:r>
        <m:f>
          <m:fPr>
            <m:ctrlPr>
              <w:rPr>
                <w:rFonts w:ascii="Cambria Math" w:hAnsi="Cambria Math"/>
              </w:rPr>
            </m:ctrlPr>
          </m:fPr>
          <m:num>
            <m:r>
              <m:rPr>
                <m:sty m:val="p"/>
              </m:rPr>
              <w:rPr>
                <w:rFonts w:ascii="Cambria Math" w:hAnsi="Cambria Math"/>
              </w:rPr>
              <m:t>√M1</m:t>
            </m:r>
          </m:num>
          <m:den>
            <m:rad>
              <m:radPr>
                <m:degHide m:val="1"/>
                <m:ctrlPr>
                  <w:rPr>
                    <w:rFonts w:ascii="Cambria Math" w:hAnsi="Cambria Math"/>
                  </w:rPr>
                </m:ctrlPr>
              </m:radPr>
              <m:deg/>
              <m:e>
                <m:r>
                  <m:rPr>
                    <m:sty m:val="p"/>
                  </m:rPr>
                  <w:rPr>
                    <w:rFonts w:ascii="Cambria Math" w:hAnsi="Cambria Math"/>
                  </w:rPr>
                  <m:t>M2</m:t>
                </m:r>
              </m:e>
            </m:rad>
          </m:den>
        </m:f>
      </m:oMath>
    </w:p>
    <w:p>
      <w:pPr>
        <w:pStyle w:val="style157"/>
        <w:rPr>
          <w:b/>
          <w:i/>
        </w:rPr>
      </w:pPr>
      <m:oMathPara>
        <m:oMathParaPr>
          <m:jc m:val="left"/>
        </m:oMathParaPr>
        <m:oMath>
          <m:r>
            <m:rPr>
              <m:sty m:val="p"/>
            </m:rPr>
            <w:rPr>
              <w:rFonts w:ascii="Cambria Math" w:hAnsi="Cambria Math"/>
            </w:rPr>
            <m:t>t2=t1</m:t>
          </m:r>
          <m:f>
            <m:fPr>
              <m:ctrlPr>
                <w:rPr>
                  <w:rFonts w:ascii="Cambria Math" w:hAnsi="Cambria Math"/>
                  <w:b/>
                  <w:i/>
                </w:rPr>
              </m:ctrlPr>
            </m:fPr>
            <m:num>
              <m:r>
                <m:rPr>
                  <m:sty m:val="p"/>
                </m:rPr>
                <w:rPr>
                  <w:rFonts w:ascii="Cambria Math" w:hAnsi="Cambria Math"/>
                </w:rPr>
                <m:t>√M2</m:t>
              </m:r>
            </m:num>
            <m:den>
              <m:r>
                <m:rPr>
                  <m:sty m:val="p"/>
                </m:rPr>
                <w:rPr>
                  <w:rFonts w:ascii="Cambria Math" w:hAnsi="Cambria Math"/>
                </w:rPr>
                <m:t>√M1</m:t>
              </m:r>
            </m:den>
          </m:f>
        </m:oMath>
      </m:oMathPara>
    </w:p>
    <w:p>
      <w:pPr>
        <w:pStyle w:val="style157"/>
        <w:rPr>
          <w:b/>
          <w:i/>
        </w:rPr>
      </w:pPr>
    </w:p>
    <w:p>
      <w:pPr>
        <w:pStyle w:val="style157"/>
        <w:rPr>
          <w:b/>
          <w:i/>
        </w:rPr>
      </w:pPr>
      <m:oMathPara>
        <m:oMathParaPr>
          <m:jc m:val="left"/>
        </m:oMathParaPr>
        <m:oMath>
          <m:r>
            <m:rPr>
              <m:sty m:val="p"/>
            </m:rPr>
            <w:rPr>
              <w:rFonts w:ascii="Cambria Math" w:hAnsi="Cambria Math"/>
            </w:rPr>
            <m:t>t2=60</m:t>
          </m:r>
          <m:r>
            <m:rPr>
              <m:sty m:val="bi"/>
            </m:rPr>
            <w:rPr>
              <w:rFonts w:ascii="Cambria Math" w:hAnsi="Cambria Math"/>
            </w:rPr>
            <m:t>√</m:t>
          </m:r>
          <m:f>
            <m:fPr>
              <m:ctrlPr>
                <w:rPr>
                  <w:rFonts w:ascii="Cambria Math" w:hAnsi="Cambria Math"/>
                  <w:i/>
                </w:rPr>
              </m:ctrlPr>
            </m:fPr>
            <m:num>
              <m:r>
                <w:rPr>
                  <w:rFonts w:ascii="Cambria Math" w:hAnsi="Cambria Math"/>
                </w:rPr>
                <m:t>71</m:t>
              </m:r>
            </m:num>
            <m:den>
              <m:r>
                <w:rPr>
                  <w:rFonts w:ascii="Cambria Math" w:hAnsi="Cambria Math"/>
                </w:rPr>
                <m:t>2</m:t>
              </m:r>
            </m:den>
          </m:f>
        </m:oMath>
      </m:oMathPara>
    </w:p>
    <w:p>
      <w:pPr>
        <w:pStyle w:val="style157"/>
        <w:rPr>
          <w:b/>
          <w:i/>
        </w:rPr>
      </w:pPr>
      <m:oMathPara>
        <m:oMathParaPr>
          <m:jc m:val="left"/>
        </m:oMathParaPr>
        <m:oMath>
          <m:r>
            <m:rPr>
              <m:sty m:val="p"/>
            </m:rPr>
            <w:rPr>
              <w:rFonts w:ascii="Cambria Math" w:hAnsi="Cambria Math"/>
            </w:rPr>
            <m:t>60√35.5</m:t>
          </m:r>
        </m:oMath>
      </m:oMathPara>
    </w:p>
    <w:p>
      <w:pPr>
        <w:pStyle w:val="style157"/>
        <w:rPr>
          <w:i/>
        </w:rPr>
      </w:pPr>
    </w:p>
    <w:p>
      <w:pPr>
        <w:pStyle w:val="style157"/>
        <w:rPr>
          <w:b/>
          <w:i/>
        </w:rPr>
      </w:pPr>
      <m:oMathPara>
        <m:oMathParaPr>
          <m:jc m:val="left"/>
        </m:oMathParaPr>
        <m:oMath>
          <m:r>
            <m:rPr>
              <m:sty m:val="p"/>
            </m:rPr>
            <w:rPr>
              <w:rFonts w:ascii="Cambria Math" w:hAnsi="Cambria Math"/>
            </w:rPr>
            <m:t>60×5.96=357.5 Seconds</m:t>
          </m:r>
        </m:oMath>
      </m:oMathPara>
    </w:p>
    <w:p>
      <w:pPr>
        <w:pStyle w:val="style157"/>
        <w:rPr>
          <w:b/>
          <w:i/>
        </w:rPr>
      </w:pPr>
      <w:r>
        <w:rPr>
          <w:b/>
          <w:i/>
        </w:rPr>
        <w:t xml:space="preserve">Therefore, the time of diffusion of chlorine = 358 </w:t>
      </w:r>
      <m:oMath>
        <m:r>
          <m:rPr>
            <m:sty m:val="p"/>
          </m:rPr>
          <w:rPr>
            <w:rFonts w:ascii="Cambria Math" w:hAnsi="Cambria Math"/>
          </w:rPr>
          <m:t>seconds.</m:t>
        </m:r>
      </m:oMath>
    </w:p>
    <w:p>
      <w:pPr>
        <w:pStyle w:val="style157"/>
        <w:rPr>
          <w:b/>
          <w:i/>
        </w:rPr>
      </w:pPr>
    </w:p>
    <w:p>
      <w:pPr>
        <w:pStyle w:val="style157"/>
        <w:rPr>
          <w:b/>
          <w:i/>
        </w:rPr>
      </w:pPr>
    </w:p>
    <w:p>
      <w:pPr>
        <w:pStyle w:val="style157"/>
        <w:rPr>
          <w:b/>
          <w:i/>
        </w:rPr>
      </w:pPr>
    </w:p>
    <w:p>
      <w:pPr>
        <w:pStyle w:val="style157"/>
        <w:rPr>
          <w:b/>
          <w:i/>
        </w:rPr>
      </w:pPr>
    </w:p>
    <w:p>
      <w:pPr>
        <w:pStyle w:val="style157"/>
        <w:jc w:val="center"/>
        <w:rPr>
          <w:i/>
          <w:color w:val="ff0000"/>
          <w:u w:val="single"/>
        </w:rPr>
      </w:pPr>
      <w:r>
        <w:rPr>
          <w:i/>
          <w:color w:val="ff0000"/>
          <w:u w:val="single"/>
        </w:rPr>
        <w:t>TAKE AWAY</w:t>
      </w: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b/>
          <w:i/>
        </w:rPr>
      </w:pPr>
    </w:p>
    <w:p>
      <w:pPr>
        <w:pStyle w:val="style157"/>
        <w:rPr/>
      </w:pPr>
    </w:p>
    <w:p>
      <w:pPr>
        <w:pStyle w:val="style157"/>
        <w:rPr/>
      </w:pPr>
    </w:p>
    <w:p>
      <w:pPr>
        <w:pStyle w:val="style157"/>
        <w:rPr/>
      </w:pPr>
    </w:p>
    <w:p>
      <w:pPr>
        <w:pStyle w:val="style0"/>
        <w:rPr>
          <w:sz w:val="24"/>
          <w:szCs w:val="24"/>
        </w:rPr>
      </w:pPr>
    </w:p>
    <w:p>
      <w:pPr>
        <w:pStyle w:val="style157"/>
        <w:rPr>
          <w:b/>
          <w:sz w:val="28"/>
          <w:szCs w:val="28"/>
        </w:rPr>
      </w:pPr>
      <w:r>
        <w:rPr>
          <w:b/>
          <w:sz w:val="28"/>
          <w:szCs w:val="28"/>
        </w:rPr>
        <w:t xml:space="preserve">WEEKS 8, 9 &amp; 10: </w:t>
      </w:r>
      <w:r>
        <w:rPr>
          <w:b/>
          <w:sz w:val="28"/>
          <w:szCs w:val="28"/>
        </w:rPr>
        <w:t>ACIDS,</w:t>
      </w:r>
      <w:r>
        <w:rPr>
          <w:b/>
          <w:sz w:val="28"/>
          <w:szCs w:val="28"/>
        </w:rPr>
        <w:t xml:space="preserve"> </w:t>
      </w:r>
      <w:r>
        <w:rPr>
          <w:b/>
          <w:caps/>
          <w:sz w:val="28"/>
          <w:szCs w:val="28"/>
        </w:rPr>
        <w:t xml:space="preserve">BASES </w:t>
      </w:r>
      <w:r>
        <w:rPr>
          <w:b/>
          <w:sz w:val="28"/>
          <w:szCs w:val="28"/>
        </w:rPr>
        <w:t>AN</w:t>
      </w:r>
      <w:r>
        <w:rPr>
          <w:b/>
          <w:caps/>
          <w:sz w:val="28"/>
          <w:szCs w:val="28"/>
        </w:rPr>
        <w:t xml:space="preserve">D </w:t>
      </w:r>
      <w:r>
        <w:rPr>
          <w:b/>
          <w:sz w:val="28"/>
          <w:szCs w:val="28"/>
        </w:rPr>
        <w:t>SALTS</w:t>
      </w:r>
    </w:p>
    <w:p>
      <w:pPr>
        <w:pStyle w:val="style157"/>
        <w:rPr/>
      </w:pPr>
    </w:p>
    <w:p>
      <w:pPr>
        <w:pStyle w:val="style157"/>
        <w:rPr>
          <w:sz w:val="24"/>
          <w:szCs w:val="24"/>
        </w:rPr>
      </w:pPr>
      <m:oMathPara>
        <m:oMath>
          <m:r>
            <m:rPr>
              <m:sty m:val="p"/>
            </m:rPr>
            <w:rPr>
              <w:rFonts w:ascii="Cambria Math" w:hAnsi="Cambria Math"/>
              <w:sz w:val="24"/>
              <w:szCs w:val="24"/>
            </w:rPr>
            <m:t xml:space="preserve">Acids have a pH of less than 7. Bases have a pH of more than 7. When bases  dissolved in water, </m:t>
          </m:r>
        </m:oMath>
      </m:oMathPara>
    </w:p>
    <w:p>
      <w:pPr>
        <w:pStyle w:val="style157"/>
        <w:rPr>
          <w:sz w:val="24"/>
          <w:szCs w:val="24"/>
        </w:rPr>
      </w:pPr>
      <m:oMathPara>
        <m:oMathParaPr>
          <m:jc m:val="left"/>
        </m:oMathParaPr>
        <m:oMath>
          <m:r>
            <m:rPr>
              <m:sty m:val="p"/>
            </m:rPr>
            <w:rPr>
              <w:rFonts w:ascii="Cambria Math" w:hAnsi="Cambria Math"/>
              <w:sz w:val="24"/>
              <w:szCs w:val="24"/>
            </w:rPr>
            <m:t>they are known as alkalis</m:t>
          </m:r>
          <m:d>
            <m:dPr>
              <m:endChr m:val=")"/>
              <m:ctrlPr>
                <w:rPr>
                  <w:rFonts w:ascii="Cambria Math" w:hAnsi="Cambria Math"/>
                  <w:sz w:val="24"/>
                  <w:szCs w:val="24"/>
                </w:rPr>
              </m:ctrlPr>
            </m:dPr>
            <m:e>
              <m:r>
                <m:rPr>
                  <m:sty m:val="p"/>
                </m:rPr>
                <w:rPr>
                  <w:rFonts w:ascii="Cambria Math" w:hAnsi="Cambria Math"/>
                  <w:sz w:val="24"/>
                  <w:szCs w:val="24"/>
                </w:rPr>
                <m:t>soluble bases</m:t>
              </m:r>
            </m:e>
          </m:d>
          <m:r>
            <m:rPr>
              <m:sty m:val="p"/>
            </m:rPr>
            <w:rPr>
              <w:rFonts w:ascii="Cambria Math" w:hAnsi="Cambria Math"/>
              <w:sz w:val="24"/>
              <w:szCs w:val="24"/>
            </w:rPr>
            <m:t xml:space="preserve">. Salts are made when an acid reacts with a base, </m:t>
          </m:r>
        </m:oMath>
      </m:oMathPara>
    </w:p>
    <w:p>
      <w:pPr>
        <w:pStyle w:val="style157"/>
        <w:rPr>
          <w:sz w:val="24"/>
          <w:szCs w:val="24"/>
        </w:rPr>
      </w:pPr>
      <m:oMathPara>
        <m:oMathParaPr>
          <m:jc m:val="left"/>
        </m:oMathParaPr>
        <m:oMath>
          <m:r>
            <m:rPr>
              <m:sty m:val="p"/>
            </m:rPr>
            <w:rPr>
              <w:rFonts w:ascii="Cambria Math" w:hAnsi="Cambria Math"/>
              <w:sz w:val="24"/>
              <w:szCs w:val="24"/>
            </w:rPr>
            <m:t>carbonate or metal. The name of the salt formed depends on the metal in the base and the acid</m:t>
          </m:r>
        </m:oMath>
      </m:oMathPara>
    </w:p>
    <w:p>
      <w:pPr>
        <w:pStyle w:val="style157"/>
        <w:rPr>
          <w:sz w:val="24"/>
          <w:szCs w:val="24"/>
        </w:rPr>
      </w:pPr>
      <m:oMathPara>
        <m:oMathParaPr>
          <m:jc m:val="left"/>
        </m:oMathParaPr>
        <m:oMath>
          <m:r>
            <m:rPr>
              <m:sty m:val="p"/>
            </m:rPr>
            <w:rPr>
              <w:rFonts w:ascii="Cambria Math" w:hAnsi="Cambria Math"/>
              <w:sz w:val="24"/>
              <w:szCs w:val="24"/>
            </w:rPr>
            <m:t xml:space="preserve"> used. For example, salts made using hydrochloric acid are called chlorides.</m:t>
          </m:r>
        </m:oMath>
      </m:oMathPara>
    </w:p>
    <w:p>
      <w:pPr>
        <w:pStyle w:val="style157"/>
        <w:rPr>
          <w:sz w:val="20"/>
          <w:szCs w:val="20"/>
          <w:highlight w:val="yellow"/>
        </w:rPr>
      </w:pPr>
    </w:p>
    <w:p>
      <w:pPr>
        <w:pStyle w:val="style157"/>
        <w:rPr>
          <w:b/>
        </w:rPr>
      </w:pPr>
      <w:r>
        <w:rPr>
          <w:b/>
        </w:rPr>
        <w:t xml:space="preserve">ACIDS </w:t>
      </w:r>
      <m:oMath>
        <m:r>
          <m:rPr>
            <m:sty m:val="b"/>
          </m:rPr>
          <w:rPr>
            <w:rFonts w:ascii="Cambria Math" w:hAnsi="Cambria Math"/>
          </w:rPr>
          <m:t>&amp;</m:t>
        </m:r>
        <m:r>
          <w:rPr>
            <w:rFonts w:ascii="Cambria Math" w:hAnsi="Cambria Math"/>
          </w:rPr>
          <m:t xml:space="preserve"> </m:t>
        </m:r>
        <m:r>
          <m:rPr>
            <m:sty m:val="bi"/>
          </m:rPr>
          <w:rPr>
            <w:rFonts w:ascii="Cambria Math" w:hAnsi="Cambria Math"/>
          </w:rPr>
          <m:t>BASES</m:t>
        </m:r>
      </m:oMath>
    </w:p>
    <w:p>
      <w:pPr>
        <w:pStyle w:val="style157"/>
        <w:rPr/>
      </w:pPr>
    </w:p>
    <w:p>
      <w:pPr>
        <w:pStyle w:val="style0"/>
        <w:autoSpaceDE w:val="false"/>
        <w:autoSpaceDN w:val="false"/>
        <w:adjustRightInd w:val="false"/>
        <w:spacing w:after="0" w:lineRule="auto" w:line="240"/>
        <w:rPr>
          <w:rFonts w:cs="Arial-BoldMT" w:eastAsia="Arial-BoldMT"/>
          <w:b/>
          <w:bCs/>
          <w:sz w:val="24"/>
          <w:szCs w:val="24"/>
        </w:rPr>
      </w:pPr>
      <w:r>
        <w:rPr>
          <w:rFonts w:cs="Arial-BoldMT" w:eastAsia="Arial-BoldMT"/>
          <w:b/>
          <w:bCs/>
          <w:sz w:val="24"/>
          <w:szCs w:val="24"/>
        </w:rPr>
        <w:t>Definition of Arrhenius Acid</w:t>
      </w:r>
    </w:p>
    <w:p>
      <w:pPr>
        <w:pStyle w:val="style0"/>
        <w:autoSpaceDE w:val="false"/>
        <w:autoSpaceDN w:val="false"/>
        <w:adjustRightInd w:val="false"/>
        <w:spacing w:after="0" w:lineRule="auto" w:line="240"/>
        <w:rPr>
          <w:rFonts w:cs="ArialMT" w:eastAsia="Arial-BoldMT"/>
          <w:sz w:val="24"/>
          <w:szCs w:val="24"/>
        </w:rPr>
      </w:pPr>
      <w:r>
        <w:rPr>
          <w:rFonts w:cs="ArialMT" w:eastAsia="Arial-BoldMT"/>
          <w:sz w:val="24"/>
          <w:szCs w:val="24"/>
        </w:rPr>
        <w:t>Take a look at all of the following chemical equations. What do you notice about them? What is common for each of the equations below?</w:t>
      </w:r>
    </w:p>
    <w:p>
      <w:pPr>
        <w:pStyle w:val="style0"/>
        <w:autoSpaceDE w:val="false"/>
        <w:autoSpaceDN w:val="false"/>
        <w:adjustRightInd w:val="false"/>
        <w:spacing w:after="0" w:lineRule="auto" w:line="240"/>
        <w:rPr>
          <w:rFonts w:cs="ArialMT" w:eastAsia="Arial-BoldMT"/>
          <w:color w:val="000000"/>
          <w:sz w:val="24"/>
          <w:szCs w:val="24"/>
        </w:rPr>
      </w:pPr>
      <m:oMath>
        <m:sSub>
          <m:sSubPr>
            <m:ctrlPr>
              <w:rPr>
                <w:rFonts w:ascii="Cambria Math" w:cs="ArialMT" w:eastAsia="Arial-BoldMT" w:hAnsi="Cambria Math"/>
                <w:i/>
                <w:color w:val="000000"/>
                <w:sz w:val="24"/>
                <w:szCs w:val="24"/>
              </w:rPr>
            </m:ctrlPr>
          </m:sSubPr>
          <m:e>
            <m:r>
              <w:rPr>
                <w:rFonts w:ascii="Cambria Math" w:cs="ArialMT" w:eastAsia="Arial-BoldMT" w:hAnsi="Cambria Math"/>
                <w:color w:val="000000"/>
                <w:sz w:val="24"/>
                <w:szCs w:val="24"/>
              </w:rPr>
              <m:t>HCl</m:t>
            </m:r>
          </m:e>
          <m:sub>
            <m:r>
              <w:rPr>
                <w:rFonts w:ascii="Cambria Math" w:cs="ArialMT" w:eastAsia="Arial-BoldMT" w:hAnsi="Cambria Math"/>
                <w:color w:val="000000"/>
                <w:sz w:val="24"/>
                <w:szCs w:val="24"/>
              </w:rPr>
              <m:t>(aq)</m:t>
            </m:r>
          </m:sub>
        </m:sSub>
        <m:r>
          <w:rPr>
            <w:rFonts w:ascii="Cambria Math" w:cs="ArialMT" w:eastAsia="Arial-BoldMT" w:hAnsi="Cambria Math"/>
            <w:color w:val="000000"/>
            <w:sz w:val="24"/>
            <w:szCs w:val="24"/>
          </w:rPr>
          <m:t xml:space="preserve">+ </m:t>
        </m:r>
        <m:sSub>
          <m:sSubPr>
            <m:ctrlPr>
              <w:rPr>
                <w:rFonts w:ascii="Cambria Math" w:cs="ArialMT" w:eastAsia="Arial-BoldMT" w:hAnsi="Cambria Math"/>
                <w:i/>
                <w:color w:val="000000"/>
                <w:sz w:val="24"/>
                <w:szCs w:val="24"/>
              </w:rPr>
            </m:ctrlPr>
          </m:sSubPr>
          <m:e>
            <m:sSup>
              <m:sSupPr>
                <m:ctrlPr>
                  <w:rPr>
                    <w:rFonts w:ascii="Cambria Math" w:cs="ArialMT" w:eastAsia="Arial-BoldMT" w:hAnsi="Cambria Math"/>
                    <w:i/>
                    <w:color w:val="000000"/>
                    <w:sz w:val="24"/>
                    <w:szCs w:val="24"/>
                  </w:rPr>
                </m:ctrlPr>
              </m:sSupPr>
              <m:e>
                <m:r>
                  <w:rPr>
                    <w:rFonts w:ascii="Cambria Math" w:cs="ArialMT" w:eastAsia="Arial-BoldMT" w:hAnsi="Cambria Math"/>
                    <w:color w:val="000000"/>
                    <w:sz w:val="24"/>
                    <w:szCs w:val="24"/>
                  </w:rPr>
                  <m:t>H</m:t>
                </m:r>
              </m:e>
              <m:sup>
                <m:r>
                  <w:rPr>
                    <w:rFonts w:ascii="Cambria Math" w:cs="ArialMT" w:eastAsia="Arial-BoldMT" w:hAnsi="Cambria Math"/>
                    <w:color w:val="000000"/>
                    <w:sz w:val="24"/>
                    <w:szCs w:val="24"/>
                  </w:rPr>
                  <m:t>+</m:t>
                </m:r>
              </m:sup>
            </m:sSup>
          </m:e>
          <m:sub>
            <m:r>
              <w:rPr>
                <w:rFonts w:ascii="Cambria Math" w:cs="ArialMT" w:eastAsia="Arial-BoldMT" w:hAnsi="Cambria Math"/>
                <w:color w:val="000000"/>
                <w:sz w:val="24"/>
                <w:szCs w:val="24"/>
              </w:rPr>
              <m:t>(aq)</m:t>
            </m:r>
          </m:sub>
        </m:sSub>
      </m:oMath>
      <w:r>
        <w:rPr>
          <w:rFonts w:cs="ArialMT" w:eastAsia="Arial-BoldMT"/>
          <w:color w:val="000000"/>
          <w:sz w:val="24"/>
          <w:szCs w:val="24"/>
        </w:rPr>
        <w:t>HCl</w:t>
      </w:r>
      <w:r>
        <w:rPr>
          <w:rFonts w:cs="ArialMT" w:eastAsia="Arial-BoldMT"/>
          <w:color w:val="000000"/>
          <w:sz w:val="24"/>
          <w:szCs w:val="24"/>
          <w:vertAlign w:val="subscript"/>
        </w:rPr>
        <w:t>(aq)</w:t>
      </w:r>
      <w:r>
        <w:rPr>
          <w:rFonts w:cs="ArialMT" w:eastAsia="Arial-BoldMT"/>
          <w:color w:val="000000"/>
          <w:sz w:val="24"/>
          <w:szCs w:val="24"/>
        </w:rPr>
        <w:t>→ H</w:t>
      </w:r>
      <w:r>
        <w:rPr>
          <w:rFonts w:cs="ArialMT" w:eastAsia="Arial-BoldMT"/>
          <w:color w:val="000000"/>
          <w:sz w:val="24"/>
          <w:szCs w:val="24"/>
          <w:vertAlign w:val="superscript"/>
        </w:rPr>
        <w:t>+</w:t>
      </w:r>
      <w:r>
        <w:rPr>
          <w:rFonts w:cs="ArialMT" w:eastAsia="Arial-BoldMT"/>
          <w:color w:val="000000"/>
          <w:sz w:val="24"/>
          <w:szCs w:val="24"/>
        </w:rPr>
        <w:t xml:space="preserve"> </w:t>
      </w:r>
      <w:r>
        <w:rPr>
          <w:rFonts w:cs="ArialMT" w:eastAsia="Arial-BoldMT"/>
          <w:color w:val="000000"/>
          <w:sz w:val="24"/>
          <w:szCs w:val="24"/>
          <w:vertAlign w:val="subscript"/>
        </w:rPr>
        <w:t>(aq)</w:t>
      </w:r>
      <w:r>
        <w:rPr>
          <w:rFonts w:cs="ArialMT" w:eastAsia="Arial-BoldMT"/>
          <w:color w:val="000000"/>
          <w:sz w:val="24"/>
          <w:szCs w:val="24"/>
        </w:rPr>
        <w:t xml:space="preserve"> + Cl</w:t>
      </w:r>
      <w:r>
        <w:rPr>
          <w:rFonts w:cs="ArialMT" w:eastAsia="Arial-BoldMT"/>
          <w:color w:val="000000"/>
          <w:sz w:val="24"/>
          <w:szCs w:val="24"/>
          <w:vertAlign w:val="superscript"/>
        </w:rPr>
        <w:t>-</w:t>
      </w:r>
      <w:r>
        <w:rPr>
          <w:rFonts w:cs="ArialMT" w:eastAsia="Arial-BoldMT"/>
          <w:color w:val="000000"/>
          <w:sz w:val="24"/>
          <w:szCs w:val="24"/>
          <w:vertAlign w:val="subscript"/>
        </w:rPr>
        <w:t xml:space="preserve">(aq) </w:t>
      </w:r>
      <w:r>
        <w:rPr>
          <w:rFonts w:cs="ArialMT" w:eastAsia="Arial-BoldMT"/>
          <w:color w:val="000000"/>
          <w:sz w:val="24"/>
          <w:szCs w:val="24"/>
        </w:rPr>
        <w:t xml:space="preserve">                                    (Equation 1)</w:t>
      </w:r>
    </w:p>
    <w:p>
      <w:pPr>
        <w:pStyle w:val="style0"/>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Hydrochloric acid</w:t>
      </w:r>
    </w:p>
    <w:p>
      <w:pPr>
        <w:pStyle w:val="style0"/>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HNO</w:t>
      </w:r>
      <w:r>
        <w:rPr>
          <w:rFonts w:cs="ArialMT" w:eastAsia="Arial-BoldMT"/>
          <w:color w:val="000000"/>
          <w:sz w:val="24"/>
          <w:szCs w:val="24"/>
          <w:vertAlign w:val="subscript"/>
        </w:rPr>
        <w:t>3</w:t>
      </w:r>
      <w:r>
        <w:rPr>
          <w:rFonts w:cs="ArialMT" w:eastAsia="Arial-BoldMT"/>
          <w:color w:val="000000"/>
          <w:sz w:val="24"/>
          <w:szCs w:val="24"/>
          <w:vertAlign w:val="subscript"/>
        </w:rPr>
        <w:t>(aq)</w:t>
      </w:r>
      <w:r>
        <w:rPr>
          <w:rFonts w:cs="ArialMT" w:eastAsia="Arial-BoldMT"/>
          <w:color w:val="000000"/>
          <w:sz w:val="24"/>
          <w:szCs w:val="24"/>
        </w:rPr>
        <w:t xml:space="preserve"> → H</w:t>
      </w:r>
      <w:r>
        <w:rPr>
          <w:rFonts w:cs="ArialMT" w:eastAsia="Arial-BoldMT"/>
          <w:color w:val="000000"/>
          <w:sz w:val="24"/>
          <w:szCs w:val="24"/>
          <w:vertAlign w:val="superscript"/>
        </w:rPr>
        <w:t>+</w:t>
      </w:r>
      <w:r>
        <w:rPr>
          <w:rFonts w:cs="ArialMT" w:eastAsia="Arial-BoldMT"/>
          <w:color w:val="000000"/>
          <w:sz w:val="24"/>
          <w:szCs w:val="24"/>
        </w:rPr>
        <w:t xml:space="preserve"> </w:t>
      </w:r>
      <w:r>
        <w:rPr>
          <w:rFonts w:cs="ArialMT" w:eastAsia="Arial-BoldMT"/>
          <w:color w:val="000000"/>
          <w:sz w:val="24"/>
          <w:szCs w:val="24"/>
          <w:vertAlign w:val="subscript"/>
        </w:rPr>
        <w:t>(aq)</w:t>
      </w:r>
      <w:r>
        <w:rPr>
          <w:rFonts w:cs="ArialMT" w:eastAsia="Arial-BoldMT"/>
          <w:color w:val="000000"/>
          <w:sz w:val="24"/>
          <w:szCs w:val="24"/>
        </w:rPr>
        <w:t xml:space="preserve"> + NO</w:t>
      </w:r>
      <w:r>
        <w:rPr>
          <w:rFonts w:cs="ArialMT" w:eastAsia="Arial-BoldMT"/>
          <w:color w:val="000000"/>
          <w:sz w:val="24"/>
          <w:szCs w:val="24"/>
          <w:vertAlign w:val="subscript"/>
        </w:rPr>
        <w:t>3</w:t>
      </w:r>
      <w:r>
        <w:rPr>
          <w:rFonts w:cs="ArialMT" w:eastAsia="Arial-BoldMT"/>
          <w:color w:val="000000"/>
          <w:sz w:val="24"/>
          <w:szCs w:val="24"/>
          <w:vertAlign w:val="superscript"/>
        </w:rPr>
        <w:t>-</w:t>
      </w:r>
      <w:r>
        <w:rPr>
          <w:rFonts w:cs="ArialMT" w:eastAsia="Arial-BoldMT"/>
          <w:color w:val="000000"/>
          <w:sz w:val="24"/>
          <w:szCs w:val="24"/>
          <w:vertAlign w:val="subscript"/>
        </w:rPr>
        <w:t xml:space="preserve">(aq)   </w:t>
      </w:r>
      <w:r>
        <w:rPr>
          <w:rFonts w:cs="ArialMT" w:eastAsia="Arial-BoldMT"/>
          <w:color w:val="000000"/>
          <w:sz w:val="24"/>
          <w:szCs w:val="24"/>
        </w:rPr>
        <w:t xml:space="preserve">                      </w:t>
      </w:r>
      <w:r>
        <w:rPr>
          <w:rFonts w:cs="ArialMT" w:eastAsia="Arial-BoldMT"/>
          <w:color w:val="000000"/>
          <w:sz w:val="24"/>
          <w:szCs w:val="24"/>
        </w:rPr>
        <w:t xml:space="preserve">                             </w:t>
      </w:r>
      <w:r>
        <w:rPr>
          <w:rFonts w:cs="ArialMT" w:eastAsia="Arial-BoldMT"/>
          <w:color w:val="000000"/>
          <w:sz w:val="24"/>
          <w:szCs w:val="24"/>
        </w:rPr>
        <w:t xml:space="preserve">        </w:t>
      </w:r>
      <w:r>
        <w:rPr>
          <w:rFonts w:cs="ArialMT" w:eastAsia="Arial-BoldMT"/>
          <w:color w:val="000000"/>
          <w:sz w:val="24"/>
          <w:szCs w:val="24"/>
        </w:rPr>
        <w:t>(Equation 2)</w:t>
      </w:r>
    </w:p>
    <w:p>
      <w:pPr>
        <w:pStyle w:val="style0"/>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Nitric acid</w:t>
      </w:r>
    </w:p>
    <w:p>
      <w:pPr>
        <w:pStyle w:val="style0"/>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HClO</w:t>
      </w:r>
      <w:r>
        <w:rPr>
          <w:rFonts w:cs="ArialMT" w:eastAsia="Arial-BoldMT"/>
          <w:color w:val="000000"/>
          <w:sz w:val="24"/>
          <w:szCs w:val="24"/>
          <w:vertAlign w:val="subscript"/>
        </w:rPr>
        <w:t xml:space="preserve">4 </w:t>
      </w:r>
      <w:r>
        <w:rPr>
          <w:rFonts w:cs="ArialMT" w:eastAsia="Arial-BoldMT"/>
          <w:color w:val="000000"/>
          <w:sz w:val="24"/>
          <w:szCs w:val="24"/>
          <w:vertAlign w:val="subscript"/>
        </w:rPr>
        <w:t>(aq)</w:t>
      </w:r>
      <w:r>
        <w:rPr>
          <w:rFonts w:cs="ArialMT" w:eastAsia="Arial-BoldMT"/>
          <w:color w:val="000000"/>
          <w:sz w:val="24"/>
          <w:szCs w:val="24"/>
        </w:rPr>
        <w:t xml:space="preserve"> → H</w:t>
      </w:r>
      <w:r>
        <w:rPr>
          <w:rFonts w:cs="ArialMT" w:eastAsia="Arial-BoldMT"/>
          <w:color w:val="000000"/>
          <w:sz w:val="24"/>
          <w:szCs w:val="24"/>
          <w:vertAlign w:val="superscript"/>
        </w:rPr>
        <w:t>+</w:t>
      </w:r>
      <w:r>
        <w:rPr>
          <w:rFonts w:cs="ArialMT" w:eastAsia="Arial-BoldMT"/>
          <w:color w:val="000000"/>
          <w:sz w:val="24"/>
          <w:szCs w:val="24"/>
          <w:vertAlign w:val="subscript"/>
        </w:rPr>
        <w:t xml:space="preserve"> (aq) </w:t>
      </w:r>
      <w:r>
        <w:rPr>
          <w:rFonts w:cs="ArialMT" w:eastAsia="Arial-BoldMT"/>
          <w:color w:val="000000"/>
          <w:sz w:val="24"/>
          <w:szCs w:val="24"/>
        </w:rPr>
        <w:t>+ ClO</w:t>
      </w:r>
      <w:r>
        <w:rPr>
          <w:rFonts w:cs="ArialMT" w:eastAsia="Arial-BoldMT"/>
          <w:color w:val="000000"/>
          <w:sz w:val="24"/>
          <w:szCs w:val="24"/>
          <w:vertAlign w:val="subscript"/>
        </w:rPr>
        <w:t>4</w:t>
      </w:r>
      <w:r>
        <w:rPr>
          <w:rFonts w:cs="ArialMT" w:eastAsia="Arial-BoldMT"/>
          <w:color w:val="000000"/>
          <w:sz w:val="24"/>
          <w:szCs w:val="24"/>
          <w:vertAlign w:val="superscript"/>
        </w:rPr>
        <w:t>-</w:t>
      </w:r>
      <w:r>
        <w:rPr>
          <w:rFonts w:cs="ArialMT" w:eastAsia="Arial-BoldMT"/>
          <w:color w:val="000000"/>
          <w:sz w:val="24"/>
          <w:szCs w:val="24"/>
        </w:rPr>
        <w:t xml:space="preserve"> </w:t>
      </w:r>
      <w:r>
        <w:rPr>
          <w:rFonts w:cs="ArialMT" w:eastAsia="Arial-BoldMT"/>
          <w:color w:val="000000"/>
          <w:sz w:val="24"/>
          <w:szCs w:val="24"/>
          <w:vertAlign w:val="subscript"/>
        </w:rPr>
        <w:t>(aq)</w:t>
      </w:r>
      <w:r>
        <w:rPr>
          <w:rFonts w:cs="ArialMT" w:eastAsia="Arial-BoldMT"/>
          <w:color w:val="000000"/>
          <w:sz w:val="24"/>
          <w:szCs w:val="24"/>
        </w:rPr>
        <w:t xml:space="preserve">                </w:t>
      </w:r>
      <w:r>
        <w:rPr>
          <w:rFonts w:cs="ArialMT" w:eastAsia="Arial-BoldMT"/>
          <w:color w:val="000000"/>
          <w:sz w:val="24"/>
          <w:szCs w:val="24"/>
        </w:rPr>
        <w:t xml:space="preserve">    </w:t>
      </w:r>
      <w:r>
        <w:rPr>
          <w:rFonts w:cs="ArialMT" w:eastAsia="Arial-BoldMT"/>
          <w:color w:val="000000"/>
          <w:sz w:val="24"/>
          <w:szCs w:val="24"/>
        </w:rPr>
        <w:tab/>
      </w:r>
      <w:r>
        <w:rPr>
          <w:rFonts w:cs="ArialMT" w:eastAsia="Arial-BoldMT"/>
          <w:color w:val="000000"/>
          <w:sz w:val="24"/>
          <w:szCs w:val="24"/>
        </w:rPr>
        <w:tab/>
      </w:r>
      <w:r>
        <w:rPr>
          <w:rFonts w:cs="ArialMT" w:eastAsia="Arial-BoldMT"/>
          <w:color w:val="000000"/>
          <w:sz w:val="24"/>
          <w:szCs w:val="24"/>
        </w:rPr>
        <w:tab/>
      </w:r>
      <w:r>
        <w:rPr>
          <w:rFonts w:cs="ArialMT" w:eastAsia="Arial-BoldMT"/>
          <w:color w:val="000000"/>
          <w:sz w:val="24"/>
          <w:szCs w:val="24"/>
        </w:rPr>
        <w:t xml:space="preserve">  </w:t>
      </w:r>
      <w:r>
        <w:rPr>
          <w:rFonts w:cs="ArialMT" w:eastAsia="Arial-BoldMT"/>
          <w:color w:val="000000"/>
          <w:sz w:val="24"/>
          <w:szCs w:val="24"/>
        </w:rPr>
        <w:t xml:space="preserve"> </w:t>
      </w:r>
      <w:r>
        <w:rPr>
          <w:rFonts w:cs="ArialMT" w:eastAsia="Arial-BoldMT"/>
          <w:color w:val="000000"/>
          <w:sz w:val="24"/>
          <w:szCs w:val="24"/>
        </w:rPr>
        <w:t>(Equation 3)</w:t>
      </w:r>
    </w:p>
    <w:p>
      <w:pPr>
        <w:pStyle w:val="style0"/>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Perchloric acid</w:t>
      </w:r>
    </w:p>
    <w:p>
      <w:pPr>
        <w:pStyle w:val="style0"/>
        <w:autoSpaceDE w:val="false"/>
        <w:autoSpaceDN w:val="false"/>
        <w:adjustRightInd w:val="false"/>
        <w:spacing w:after="0" w:lineRule="auto" w:line="240"/>
        <w:rPr>
          <w:rFonts w:cs="ArialMT" w:eastAsia="Arial-BoldMT"/>
          <w:color w:val="000000"/>
          <w:sz w:val="24"/>
          <w:szCs w:val="24"/>
        </w:rPr>
      </w:pPr>
    </w:p>
    <w:p>
      <w:pPr>
        <w:pStyle w:val="style0"/>
        <w:numPr>
          <w:ilvl w:val="0"/>
          <w:numId w:val="157"/>
        </w:numPr>
        <w:autoSpaceDE w:val="false"/>
        <w:autoSpaceDN w:val="false"/>
        <w:adjustRightInd w:val="false"/>
        <w:spacing w:after="0" w:lineRule="auto" w:line="240"/>
        <w:rPr>
          <w:rFonts w:cs="ArialMT"/>
          <w:sz w:val="24"/>
          <w:szCs w:val="24"/>
        </w:rPr>
      </w:pPr>
      <w:r>
        <w:rPr>
          <w:rFonts w:cs="ArialMT"/>
          <w:sz w:val="24"/>
          <w:szCs w:val="24"/>
        </w:rPr>
        <w:t>One of the distinguishable features about acids is the fact that acids donate H</w:t>
      </w:r>
      <w:r>
        <w:rPr>
          <w:rFonts w:cs="ArialMT"/>
          <w:sz w:val="24"/>
          <w:szCs w:val="24"/>
          <w:vertAlign w:val="superscript"/>
        </w:rPr>
        <w:t xml:space="preserve">+ </w:t>
      </w:r>
      <w:r>
        <w:rPr>
          <w:rFonts w:cs="ArialMT"/>
          <w:sz w:val="24"/>
          <w:szCs w:val="24"/>
        </w:rPr>
        <w:t xml:space="preserve">ions in solution. </w:t>
      </w:r>
    </w:p>
    <w:p>
      <w:pPr>
        <w:pStyle w:val="style0"/>
        <w:numPr>
          <w:ilvl w:val="0"/>
          <w:numId w:val="157"/>
        </w:numPr>
        <w:autoSpaceDE w:val="false"/>
        <w:autoSpaceDN w:val="false"/>
        <w:adjustRightInd w:val="false"/>
        <w:spacing w:after="0" w:lineRule="auto" w:line="240"/>
        <w:rPr>
          <w:rFonts w:cs="ArialMT"/>
          <w:sz w:val="24"/>
          <w:szCs w:val="24"/>
        </w:rPr>
      </w:pPr>
      <w:r>
        <w:rPr>
          <w:rFonts w:cs="ArialMT"/>
          <w:sz w:val="24"/>
          <w:szCs w:val="24"/>
        </w:rPr>
        <w:t>If you notice in all of the above chemical equations, all of the compounds ionized to produce H</w:t>
      </w:r>
      <w:r>
        <w:rPr>
          <w:rFonts w:cs="ArialMT"/>
          <w:sz w:val="24"/>
          <w:szCs w:val="24"/>
          <w:vertAlign w:val="superscript"/>
        </w:rPr>
        <w:t>+</w:t>
      </w:r>
      <w:r>
        <w:rPr>
          <w:rFonts w:cs="ArialMT"/>
          <w:sz w:val="24"/>
          <w:szCs w:val="24"/>
        </w:rPr>
        <w:t xml:space="preserve"> ions.</w:t>
      </w:r>
    </w:p>
    <w:p>
      <w:pPr>
        <w:pStyle w:val="style0"/>
        <w:numPr>
          <w:ilvl w:val="0"/>
          <w:numId w:val="157"/>
        </w:numPr>
        <w:autoSpaceDE w:val="false"/>
        <w:autoSpaceDN w:val="false"/>
        <w:adjustRightInd w:val="false"/>
        <w:spacing w:after="0" w:lineRule="auto" w:line="240"/>
        <w:rPr>
          <w:rFonts w:cs="ArialMT"/>
          <w:sz w:val="24"/>
          <w:szCs w:val="24"/>
        </w:rPr>
      </w:pPr>
      <w:r>
        <w:rPr>
          <w:rFonts w:cs="ArialMT"/>
          <w:sz w:val="24"/>
          <w:szCs w:val="24"/>
        </w:rPr>
        <w:t xml:space="preserve"> This is the one main, distinguishable characteristic of acids and the basis for the Arrhenius definition of acids. </w:t>
      </w:r>
      <w:r>
        <w:rPr>
          <w:rFonts w:cs="ArialMT"/>
          <w:b/>
          <w:sz w:val="24"/>
          <w:szCs w:val="24"/>
        </w:rPr>
        <w:t xml:space="preserve">Arrhenius defined an </w:t>
      </w:r>
      <w:r>
        <w:rPr>
          <w:rFonts w:cs="Arial-BoldMT" w:eastAsia="Arial-BoldMT"/>
          <w:b/>
          <w:bCs/>
          <w:sz w:val="24"/>
          <w:szCs w:val="24"/>
        </w:rPr>
        <w:t xml:space="preserve">acid </w:t>
      </w:r>
      <w:r>
        <w:rPr>
          <w:rFonts w:cs="ArialMT"/>
          <w:b/>
          <w:sz w:val="24"/>
          <w:szCs w:val="24"/>
        </w:rPr>
        <w:t>as a substance that produces H</w:t>
      </w:r>
      <w:r>
        <w:rPr>
          <w:rFonts w:cs="ArialMT"/>
          <w:b/>
          <w:sz w:val="24"/>
          <w:szCs w:val="24"/>
          <w:vertAlign w:val="superscript"/>
        </w:rPr>
        <w:t>+</w:t>
      </w:r>
      <w:r>
        <w:rPr>
          <w:rFonts w:cs="ArialMT"/>
          <w:b/>
          <w:sz w:val="24"/>
          <w:szCs w:val="24"/>
        </w:rPr>
        <w:t xml:space="preserve"> ions in solution.</w:t>
      </w:r>
    </w:p>
    <w:p>
      <w:pPr>
        <w:pStyle w:val="style0"/>
        <w:autoSpaceDE w:val="false"/>
        <w:autoSpaceDN w:val="false"/>
        <w:adjustRightInd w:val="false"/>
        <w:spacing w:after="0" w:lineRule="auto" w:line="240"/>
        <w:rPr>
          <w:rFonts w:cs="ArialMT"/>
          <w:sz w:val="24"/>
          <w:szCs w:val="24"/>
        </w:rPr>
      </w:pPr>
      <w:r>
        <w:rPr>
          <w:rFonts w:cs="ArialMT"/>
          <w:sz w:val="24"/>
          <w:szCs w:val="24"/>
        </w:rPr>
        <w:t>Most acids can be easily identified because their formula begins with H.</w:t>
      </w:r>
      <w:r>
        <w:rPr>
          <w:rFonts w:cs="ArialMT"/>
          <w:sz w:val="24"/>
          <w:szCs w:val="24"/>
        </w:rPr>
        <w:t xml:space="preserve"> </w:t>
      </w:r>
      <w:r>
        <w:rPr>
          <w:rFonts w:cs="ArialMT"/>
          <w:sz w:val="24"/>
          <w:szCs w:val="24"/>
        </w:rPr>
        <w:t>Notice this is the case with the three</w:t>
      </w:r>
      <w:r>
        <w:rPr>
          <w:rFonts w:cs="ArialMT"/>
          <w:sz w:val="24"/>
          <w:szCs w:val="24"/>
        </w:rPr>
        <w:t xml:space="preserve"> </w:t>
      </w:r>
      <w:r>
        <w:rPr>
          <w:rFonts w:cs="ArialMT"/>
          <w:sz w:val="24"/>
          <w:szCs w:val="24"/>
        </w:rPr>
        <w:t>acids in the equations above. This, of course, is not always the case. Sometimes acids are written a little</w:t>
      </w:r>
      <w:r>
        <w:rPr>
          <w:rFonts w:cs="ArialMT"/>
          <w:sz w:val="24"/>
          <w:szCs w:val="24"/>
        </w:rPr>
        <w:t xml:space="preserve"> </w:t>
      </w:r>
      <w:r>
        <w:rPr>
          <w:rFonts w:cs="ArialMT"/>
          <w:sz w:val="24"/>
          <w:szCs w:val="24"/>
        </w:rPr>
        <w:t>differently so that the H is not written first. Let’s look at the chemical equation for acetic acid (Equation 4).</w:t>
      </w:r>
    </w:p>
    <w:p>
      <w:pPr>
        <w:pStyle w:val="style0"/>
        <w:autoSpaceDE w:val="false"/>
        <w:autoSpaceDN w:val="false"/>
        <w:adjustRightInd w:val="false"/>
        <w:spacing w:after="0" w:lineRule="auto" w:line="240"/>
        <w:rPr>
          <w:rFonts w:cs="ArialMT"/>
          <w:sz w:val="24"/>
          <w:szCs w:val="24"/>
        </w:rPr>
      </w:pPr>
      <w:r>
        <w:rPr>
          <w:rFonts w:cs="ArialMT"/>
          <w:sz w:val="24"/>
          <w:szCs w:val="24"/>
        </w:rPr>
        <w:t>It can sometimes be written in a different manner (Equation 5), which is typical for weak</w:t>
      </w:r>
      <w:r>
        <w:rPr>
          <w:rFonts w:cs="ArialMT"/>
          <w:sz w:val="24"/>
          <w:szCs w:val="24"/>
        </w:rPr>
        <w:t xml:space="preserve"> </w:t>
      </w:r>
      <w:r>
        <w:rPr>
          <w:rFonts w:cs="ArialMT"/>
          <w:sz w:val="24"/>
          <w:szCs w:val="24"/>
        </w:rPr>
        <w:t>acids.</w:t>
      </w:r>
    </w:p>
    <w:p>
      <w:pPr>
        <w:pStyle w:val="style0"/>
        <w:autoSpaceDE w:val="false"/>
        <w:autoSpaceDN w:val="false"/>
        <w:adjustRightInd w:val="false"/>
        <w:spacing w:after="0" w:lineRule="auto" w:line="240"/>
        <w:rPr>
          <w:rFonts w:cs="ArialMT"/>
          <w:sz w:val="24"/>
          <w:szCs w:val="24"/>
          <w:vertAlign w:val="superscript"/>
        </w:rPr>
      </w:pPr>
      <w:r>
        <w:rPr>
          <w:rFonts w:cs="ArialMT"/>
          <w:sz w:val="24"/>
          <w:szCs w:val="24"/>
        </w:rPr>
        <w:t>HC</w:t>
      </w:r>
      <w:r>
        <w:rPr>
          <w:rFonts w:cs="ArialMT"/>
          <w:sz w:val="24"/>
          <w:szCs w:val="24"/>
          <w:vertAlign w:val="subscript"/>
        </w:rPr>
        <w:t>2</w:t>
      </w:r>
      <w:r>
        <w:rPr>
          <w:rFonts w:cs="ArialMT"/>
          <w:sz w:val="24"/>
          <w:szCs w:val="24"/>
        </w:rPr>
        <w:t>H</w:t>
      </w:r>
      <w:r>
        <w:rPr>
          <w:rFonts w:cs="ArialMT"/>
          <w:sz w:val="24"/>
          <w:szCs w:val="24"/>
          <w:vertAlign w:val="subscript"/>
        </w:rPr>
        <w:t>3</w:t>
      </w:r>
      <w:r>
        <w:rPr>
          <w:rFonts w:cs="ArialMT"/>
          <w:sz w:val="24"/>
          <w:szCs w:val="24"/>
        </w:rPr>
        <w:t>O</w:t>
      </w:r>
      <w:r>
        <w:rPr>
          <w:rFonts w:cs="ArialMT"/>
          <w:sz w:val="24"/>
          <w:szCs w:val="24"/>
          <w:vertAlign w:val="subscript"/>
        </w:rPr>
        <w:t>2(aq)</w:t>
      </w:r>
      <w:r>
        <w:rPr>
          <w:rFonts w:cs="ArialMT"/>
          <w:sz w:val="24"/>
          <w:szCs w:val="24"/>
        </w:rPr>
        <w:t xml:space="preserve"> →H</w:t>
      </w:r>
      <w:r>
        <w:rPr>
          <w:rFonts w:cs="ArialMT"/>
          <w:sz w:val="24"/>
          <w:szCs w:val="24"/>
          <w:vertAlign w:val="superscript"/>
        </w:rPr>
        <w:t>+</w:t>
      </w:r>
      <w:r>
        <w:rPr>
          <w:rFonts w:cs="ArialMT"/>
          <w:sz w:val="24"/>
          <w:szCs w:val="24"/>
          <w:vertAlign w:val="subscript"/>
        </w:rPr>
        <w:t>(aq)</w:t>
      </w:r>
      <w:r>
        <w:rPr>
          <w:rFonts w:cs="ArialMT"/>
          <w:sz w:val="24"/>
          <w:szCs w:val="24"/>
        </w:rPr>
        <w:t xml:space="preserve"> + C</w:t>
      </w:r>
      <w:r>
        <w:rPr>
          <w:rFonts w:cs="ArialMT"/>
          <w:sz w:val="24"/>
          <w:szCs w:val="24"/>
          <w:vertAlign w:val="subscript"/>
        </w:rPr>
        <w:t>2</w:t>
      </w:r>
      <w:r>
        <w:rPr>
          <w:rFonts w:cs="ArialMT"/>
          <w:sz w:val="24"/>
          <w:szCs w:val="24"/>
        </w:rPr>
        <w:t>H</w:t>
      </w:r>
      <w:r>
        <w:rPr>
          <w:rFonts w:cs="ArialMT"/>
          <w:sz w:val="24"/>
          <w:szCs w:val="24"/>
          <w:vertAlign w:val="subscript"/>
        </w:rPr>
        <w:t>3</w:t>
      </w:r>
      <w:r>
        <w:rPr>
          <w:rFonts w:cs="ArialMT"/>
          <w:sz w:val="24"/>
          <w:szCs w:val="24"/>
        </w:rPr>
        <w:t>O</w:t>
      </w:r>
      <w:r>
        <w:rPr>
          <w:rFonts w:cs="ArialMT"/>
          <w:sz w:val="24"/>
          <w:szCs w:val="24"/>
          <w:vertAlign w:val="subscript"/>
        </w:rPr>
        <w:t>2</w:t>
      </w:r>
      <w:r>
        <w:rPr>
          <w:rFonts w:cs="ArialMT"/>
          <w:sz w:val="24"/>
          <w:szCs w:val="24"/>
          <w:vertAlign w:val="superscript"/>
        </w:rPr>
        <w:t>-</w:t>
      </w:r>
      <w:r>
        <w:rPr>
          <w:rFonts w:cs="ArialMT"/>
          <w:sz w:val="24"/>
          <w:szCs w:val="24"/>
          <w:vertAlign w:val="subscript"/>
        </w:rPr>
        <w:t xml:space="preserve">(aq)  </w:t>
      </w:r>
      <w:r>
        <w:rPr>
          <w:rFonts w:cs="ArialMT"/>
          <w:sz w:val="24"/>
          <w:szCs w:val="24"/>
        </w:rPr>
        <w:t xml:space="preserve">                                                                             (Equation 4)</w:t>
      </w:r>
    </w:p>
    <w:p>
      <w:pPr>
        <w:pStyle w:val="style0"/>
        <w:autoSpaceDE w:val="false"/>
        <w:autoSpaceDN w:val="false"/>
        <w:adjustRightInd w:val="false"/>
        <w:spacing w:after="0" w:lineRule="auto" w:line="240"/>
        <w:rPr>
          <w:rFonts w:cs="ArialMT"/>
          <w:b/>
          <w:sz w:val="24"/>
          <w:szCs w:val="24"/>
        </w:rPr>
      </w:pPr>
      <w:r>
        <w:rPr>
          <w:rFonts w:cs="ArialMT"/>
          <w:sz w:val="24"/>
          <w:szCs w:val="24"/>
        </w:rPr>
        <w:t>CH</w:t>
      </w:r>
      <w:r>
        <w:rPr>
          <w:rFonts w:cs="ArialMT"/>
          <w:sz w:val="24"/>
          <w:szCs w:val="24"/>
          <w:vertAlign w:val="subscript"/>
        </w:rPr>
        <w:t>3</w:t>
      </w:r>
      <w:r>
        <w:rPr>
          <w:rFonts w:cs="ArialMT"/>
          <w:sz w:val="24"/>
          <w:szCs w:val="24"/>
        </w:rPr>
        <w:t>COOH</w:t>
      </w:r>
      <w:r>
        <w:rPr>
          <w:rFonts w:cs="ArialMT"/>
          <w:sz w:val="24"/>
          <w:szCs w:val="24"/>
          <w:vertAlign w:val="subscript"/>
        </w:rPr>
        <w:t>(aq)</w:t>
      </w:r>
      <w:r>
        <w:rPr>
          <w:rFonts w:cs="ArialMT"/>
          <w:sz w:val="24"/>
          <w:szCs w:val="24"/>
        </w:rPr>
        <w:t xml:space="preserve"> →H</w:t>
      </w:r>
      <w:r>
        <w:rPr>
          <w:rFonts w:cs="ArialMT"/>
          <w:sz w:val="24"/>
          <w:szCs w:val="24"/>
          <w:vertAlign w:val="superscript"/>
        </w:rPr>
        <w:t>+</w:t>
      </w:r>
      <w:r>
        <w:rPr>
          <w:rFonts w:cs="ArialMT"/>
          <w:sz w:val="24"/>
          <w:szCs w:val="24"/>
          <w:vertAlign w:val="subscript"/>
        </w:rPr>
        <w:t xml:space="preserve">(aq) </w:t>
      </w:r>
      <w:r>
        <w:rPr>
          <w:rFonts w:cs="ArialMT"/>
          <w:sz w:val="24"/>
          <w:szCs w:val="24"/>
        </w:rPr>
        <w:t>+ CH</w:t>
      </w:r>
      <w:r>
        <w:rPr>
          <w:rFonts w:cs="ArialMT"/>
          <w:sz w:val="24"/>
          <w:szCs w:val="24"/>
          <w:vertAlign w:val="subscript"/>
        </w:rPr>
        <w:t>3</w:t>
      </w:r>
      <w:r>
        <w:rPr>
          <w:rFonts w:cs="ArialMT"/>
          <w:sz w:val="24"/>
          <w:szCs w:val="24"/>
        </w:rPr>
        <w:t>COO</w:t>
      </w:r>
      <w:r>
        <w:rPr>
          <w:rFonts w:cs="ArialMT"/>
          <w:sz w:val="24"/>
          <w:szCs w:val="24"/>
          <w:vertAlign w:val="superscript"/>
        </w:rPr>
        <w:t xml:space="preserve">- </w:t>
      </w:r>
      <w:r>
        <w:rPr>
          <w:rFonts w:cs="ArialMT"/>
          <w:sz w:val="24"/>
          <w:szCs w:val="24"/>
          <w:vertAlign w:val="subscript"/>
        </w:rPr>
        <w:t xml:space="preserve">(aq) </w:t>
      </w:r>
      <w:r>
        <w:rPr>
          <w:rFonts w:cs="ArialMT"/>
          <w:sz w:val="24"/>
          <w:szCs w:val="24"/>
        </w:rPr>
        <w:t xml:space="preserve">                                                                     </w:t>
      </w:r>
      <w:r>
        <w:rPr>
          <w:rFonts w:cs="ArialMT"/>
          <w:sz w:val="24"/>
          <w:szCs w:val="24"/>
        </w:rPr>
        <w:t xml:space="preserve">    </w:t>
      </w:r>
      <w:r>
        <w:rPr>
          <w:rFonts w:cs="ArialMT"/>
          <w:sz w:val="24"/>
          <w:szCs w:val="24"/>
        </w:rPr>
        <w:t>(Equation 5)</w:t>
      </w:r>
    </w:p>
    <w:p>
      <w:pPr>
        <w:pStyle w:val="style0"/>
        <w:autoSpaceDE w:val="false"/>
        <w:autoSpaceDN w:val="false"/>
        <w:adjustRightInd w:val="false"/>
        <w:spacing w:after="0" w:lineRule="auto" w:line="240"/>
        <w:rPr>
          <w:rFonts w:cs="ArialMT"/>
          <w:b/>
          <w:color w:val="ff0000"/>
          <w:sz w:val="24"/>
          <w:szCs w:val="24"/>
        </w:rPr>
      </w:pPr>
    </w:p>
    <w:p>
      <w:pPr>
        <w:pStyle w:val="style0"/>
        <w:autoSpaceDE w:val="false"/>
        <w:autoSpaceDN w:val="false"/>
        <w:adjustRightInd w:val="false"/>
        <w:spacing w:after="0" w:lineRule="auto" w:line="240"/>
        <w:rPr>
          <w:rFonts w:cs="ArialMT"/>
          <w:sz w:val="24"/>
          <w:szCs w:val="24"/>
        </w:rPr>
      </w:pPr>
      <w:r>
        <w:rPr>
          <w:rFonts w:cs="ArialMT"/>
          <w:b/>
          <w:sz w:val="24"/>
          <w:szCs w:val="24"/>
        </w:rPr>
        <w:t>Thus, there are two ways you could identify an acid.</w:t>
      </w:r>
    </w:p>
    <w:p>
      <w:pPr>
        <w:pStyle w:val="style0"/>
        <w:numPr>
          <w:ilvl w:val="0"/>
          <w:numId w:val="158"/>
        </w:numPr>
        <w:autoSpaceDE w:val="false"/>
        <w:autoSpaceDN w:val="false"/>
        <w:adjustRightInd w:val="false"/>
        <w:spacing w:after="0" w:lineRule="auto" w:line="240"/>
        <w:rPr>
          <w:rFonts w:cs="ArialMT"/>
          <w:sz w:val="24"/>
          <w:szCs w:val="24"/>
        </w:rPr>
      </w:pPr>
      <w:r>
        <w:rPr>
          <w:rFonts w:cs="ArialMT"/>
          <w:sz w:val="24"/>
          <w:szCs w:val="24"/>
        </w:rPr>
        <w:t xml:space="preserve">You could check to see if the compound formula begins with an H, this would be a primary indicator. </w:t>
      </w:r>
    </w:p>
    <w:p>
      <w:pPr>
        <w:pStyle w:val="style0"/>
        <w:numPr>
          <w:ilvl w:val="0"/>
          <w:numId w:val="158"/>
        </w:numPr>
        <w:autoSpaceDE w:val="false"/>
        <w:autoSpaceDN w:val="false"/>
        <w:adjustRightInd w:val="false"/>
        <w:spacing w:after="0" w:lineRule="auto" w:line="240"/>
        <w:rPr>
          <w:rFonts w:cs="ArialMT"/>
          <w:sz w:val="24"/>
          <w:szCs w:val="24"/>
        </w:rPr>
      </w:pPr>
      <w:r>
        <w:rPr>
          <w:rFonts w:cs="ArialMT"/>
          <w:sz w:val="24"/>
          <w:szCs w:val="24"/>
        </w:rPr>
        <w:t>Then write the ionization equation, if the ionization equation reveals that the H</w:t>
      </w:r>
      <w:r>
        <w:rPr>
          <w:rFonts w:cs="ArialMT"/>
          <w:sz w:val="24"/>
          <w:szCs w:val="24"/>
          <w:vertAlign w:val="superscript"/>
        </w:rPr>
        <w:t>+</w:t>
      </w:r>
      <w:r>
        <w:rPr>
          <w:rFonts w:cs="ArialMT"/>
          <w:sz w:val="24"/>
          <w:szCs w:val="24"/>
        </w:rPr>
        <w:t xml:space="preserve"> ion is released, the compound is definitely an acid.</w:t>
      </w: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MT"/>
          <w:sz w:val="24"/>
          <w:szCs w:val="24"/>
        </w:rPr>
      </w:pPr>
      <w:r>
        <w:rPr>
          <w:rFonts w:cs="ArialMT"/>
          <w:b/>
          <w:sz w:val="24"/>
          <w:szCs w:val="24"/>
        </w:rPr>
        <w:t>Sample question 1:</w:t>
      </w:r>
      <w:r>
        <w:rPr>
          <w:rFonts w:cs="ArialMT"/>
          <w:b/>
          <w:color w:val="ff0000"/>
          <w:sz w:val="24"/>
          <w:szCs w:val="24"/>
        </w:rPr>
        <w:t xml:space="preserve"> </w:t>
      </w:r>
      <w:r>
        <w:rPr>
          <w:rFonts w:cs="ArialMT"/>
          <w:sz w:val="24"/>
          <w:szCs w:val="24"/>
        </w:rPr>
        <w:t>Which of the following compounds are acids? For those that are acids, write the ionization</w:t>
      </w:r>
      <w:r>
        <w:rPr>
          <w:rFonts w:cs="ArialMT"/>
          <w:sz w:val="24"/>
          <w:szCs w:val="24"/>
        </w:rPr>
        <w:t xml:space="preserve"> </w:t>
      </w:r>
      <w:r>
        <w:rPr>
          <w:rFonts w:cs="ArialMT"/>
          <w:sz w:val="24"/>
          <w:szCs w:val="24"/>
        </w:rPr>
        <w:t>reaction.</w:t>
      </w:r>
    </w:p>
    <w:p>
      <w:pPr>
        <w:pStyle w:val="style0"/>
        <w:autoSpaceDE w:val="false"/>
        <w:autoSpaceDN w:val="false"/>
        <w:adjustRightInd w:val="false"/>
        <w:spacing w:after="0" w:lineRule="auto" w:line="240"/>
        <w:rPr>
          <w:rFonts w:cs="ArialMT"/>
          <w:sz w:val="24"/>
          <w:szCs w:val="24"/>
        </w:rPr>
      </w:pPr>
      <w:r>
        <w:rPr>
          <w:rFonts w:cs="ArialMT"/>
          <w:sz w:val="24"/>
          <w:szCs w:val="24"/>
        </w:rPr>
        <w:t>(a) H</w:t>
      </w:r>
      <w:r>
        <w:rPr>
          <w:rFonts w:cs="ArialMT"/>
          <w:sz w:val="24"/>
          <w:szCs w:val="24"/>
          <w:vertAlign w:val="subscript"/>
        </w:rPr>
        <w:t>2</w:t>
      </w:r>
      <w:r>
        <w:rPr>
          <w:rFonts w:cs="ArialMT"/>
          <w:sz w:val="24"/>
          <w:szCs w:val="24"/>
        </w:rPr>
        <w:t>SO</w:t>
      </w:r>
      <w:r>
        <w:rPr>
          <w:rFonts w:cs="ArialMT"/>
          <w:sz w:val="24"/>
          <w:szCs w:val="24"/>
          <w:vertAlign w:val="subscript"/>
        </w:rPr>
        <w:t>4</w:t>
      </w:r>
    </w:p>
    <w:p>
      <w:pPr>
        <w:pStyle w:val="style0"/>
        <w:autoSpaceDE w:val="false"/>
        <w:autoSpaceDN w:val="false"/>
        <w:adjustRightInd w:val="false"/>
        <w:spacing w:after="0" w:lineRule="auto" w:line="240"/>
        <w:rPr>
          <w:rFonts w:cs="ArialMT"/>
          <w:sz w:val="24"/>
          <w:szCs w:val="24"/>
        </w:rPr>
      </w:pPr>
      <w:r>
        <w:rPr>
          <w:rFonts w:cs="ArialMT"/>
          <w:sz w:val="24"/>
          <w:szCs w:val="24"/>
        </w:rPr>
        <w:t>(b) NaOH</w:t>
      </w:r>
    </w:p>
    <w:p>
      <w:pPr>
        <w:pStyle w:val="style0"/>
        <w:autoSpaceDE w:val="false"/>
        <w:autoSpaceDN w:val="false"/>
        <w:adjustRightInd w:val="false"/>
        <w:spacing w:after="0" w:lineRule="auto" w:line="240"/>
        <w:rPr>
          <w:rFonts w:cs="ArialMT"/>
          <w:sz w:val="24"/>
          <w:szCs w:val="24"/>
        </w:rPr>
      </w:pPr>
      <w:r>
        <w:rPr>
          <w:rFonts w:cs="ArialMT"/>
          <w:sz w:val="24"/>
          <w:szCs w:val="24"/>
        </w:rPr>
        <w:t>(c) C</w:t>
      </w:r>
      <w:r>
        <w:rPr>
          <w:rFonts w:cs="ArialMT"/>
          <w:sz w:val="24"/>
          <w:szCs w:val="24"/>
          <w:vertAlign w:val="subscript"/>
        </w:rPr>
        <w:t>6</w:t>
      </w:r>
      <w:r>
        <w:rPr>
          <w:rFonts w:cs="ArialMT"/>
          <w:sz w:val="24"/>
          <w:szCs w:val="24"/>
        </w:rPr>
        <w:t>H</w:t>
      </w:r>
      <w:r>
        <w:rPr>
          <w:rFonts w:cs="ArialMT"/>
          <w:sz w:val="24"/>
          <w:szCs w:val="24"/>
          <w:vertAlign w:val="subscript"/>
        </w:rPr>
        <w:t>5</w:t>
      </w:r>
      <w:r>
        <w:rPr>
          <w:rFonts w:cs="ArialMT"/>
          <w:sz w:val="24"/>
          <w:szCs w:val="24"/>
        </w:rPr>
        <w:t>COOH</w:t>
      </w: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MT"/>
          <w:b/>
          <w:sz w:val="24"/>
          <w:szCs w:val="24"/>
        </w:rPr>
      </w:pPr>
      <w:r>
        <w:rPr>
          <w:rFonts w:cs="ArialMT"/>
          <w:b/>
          <w:sz w:val="24"/>
          <w:szCs w:val="24"/>
        </w:rPr>
        <w:t>Solution:</w:t>
      </w:r>
    </w:p>
    <w:p>
      <w:pPr>
        <w:pStyle w:val="style0"/>
        <w:autoSpaceDE w:val="false"/>
        <w:autoSpaceDN w:val="false"/>
        <w:adjustRightInd w:val="false"/>
        <w:spacing w:after="0" w:lineRule="auto" w:line="240"/>
        <w:rPr>
          <w:rFonts w:cs="ArialMT"/>
          <w:sz w:val="24"/>
          <w:szCs w:val="24"/>
        </w:rPr>
      </w:pPr>
      <w:r>
        <w:rPr>
          <w:rFonts w:cs="ArialMT"/>
          <w:sz w:val="24"/>
          <w:szCs w:val="24"/>
        </w:rPr>
        <w:t>(a) H</w:t>
      </w:r>
      <w:r>
        <w:rPr>
          <w:rFonts w:cs="ArialMT"/>
          <w:sz w:val="24"/>
          <w:szCs w:val="24"/>
          <w:vertAlign w:val="subscript"/>
        </w:rPr>
        <w:t>2</w:t>
      </w:r>
      <w:r>
        <w:rPr>
          <w:rFonts w:cs="ArialMT"/>
          <w:sz w:val="24"/>
          <w:szCs w:val="24"/>
        </w:rPr>
        <w:t>SO</w:t>
      </w:r>
      <w:r>
        <w:rPr>
          <w:rFonts w:cs="ArialMT"/>
          <w:sz w:val="24"/>
          <w:szCs w:val="24"/>
          <w:vertAlign w:val="subscript"/>
        </w:rPr>
        <w:t xml:space="preserve">4 </w:t>
      </w:r>
      <w:r>
        <w:rPr>
          <w:rFonts w:cs="ArialMT"/>
          <w:sz w:val="24"/>
          <w:szCs w:val="24"/>
        </w:rPr>
        <w:t xml:space="preserve">looks like it is an acid because the formula begins with an </w:t>
      </w:r>
      <w:r>
        <w:rPr>
          <w:rFonts w:cs="ArialMT"/>
          <w:b/>
          <w:sz w:val="24"/>
          <w:szCs w:val="24"/>
        </w:rPr>
        <w:t>H</w:t>
      </w:r>
      <w:r>
        <w:rPr>
          <w:rFonts w:cs="ArialMT"/>
          <w:sz w:val="24"/>
          <w:szCs w:val="24"/>
        </w:rPr>
        <w:t>. We check by writing the ionization</w:t>
      </w:r>
      <w:r>
        <w:rPr>
          <w:rFonts w:cs="ArialMT"/>
          <w:sz w:val="24"/>
          <w:szCs w:val="24"/>
        </w:rPr>
        <w:t xml:space="preserve"> </w:t>
      </w:r>
      <w:r>
        <w:rPr>
          <w:rFonts w:cs="ArialMT"/>
          <w:sz w:val="24"/>
          <w:szCs w:val="24"/>
        </w:rPr>
        <w:t xml:space="preserve">equation and see that the compound dissociates to give </w:t>
      </w:r>
      <w:r>
        <w:rPr>
          <w:rFonts w:cs="ArialMT"/>
          <w:b/>
          <w:sz w:val="24"/>
          <w:szCs w:val="24"/>
        </w:rPr>
        <w:t>H</w:t>
      </w:r>
      <w:r>
        <w:rPr>
          <w:rFonts w:cs="ArialMT"/>
          <w:b/>
          <w:sz w:val="24"/>
          <w:szCs w:val="24"/>
          <w:vertAlign w:val="superscript"/>
        </w:rPr>
        <w:t>+</w:t>
      </w:r>
      <w:r>
        <w:rPr>
          <w:rFonts w:cs="ArialMT"/>
          <w:sz w:val="24"/>
          <w:szCs w:val="24"/>
        </w:rPr>
        <w:t xml:space="preserve"> ions and therefore is definitely an acid.</w:t>
      </w:r>
    </w:p>
    <w:p>
      <w:pPr>
        <w:pStyle w:val="style0"/>
        <w:autoSpaceDE w:val="false"/>
        <w:autoSpaceDN w:val="false"/>
        <w:adjustRightInd w:val="false"/>
        <w:spacing w:after="0" w:lineRule="auto" w:line="240"/>
        <w:rPr>
          <w:rFonts w:cs="ArialMT"/>
          <w:sz w:val="24"/>
          <w:szCs w:val="24"/>
        </w:rPr>
      </w:pPr>
      <w:r>
        <w:rPr>
          <w:rFonts w:cs="ArialMT"/>
          <w:sz w:val="24"/>
          <w:szCs w:val="24"/>
        </w:rPr>
        <w:t>H</w:t>
      </w:r>
      <w:r>
        <w:rPr>
          <w:rFonts w:cs="ArialMT"/>
          <w:sz w:val="24"/>
          <w:szCs w:val="24"/>
          <w:vertAlign w:val="subscript"/>
        </w:rPr>
        <w:t>2</w:t>
      </w:r>
      <w:r>
        <w:rPr>
          <w:rFonts w:cs="ArialMT"/>
          <w:sz w:val="24"/>
          <w:szCs w:val="24"/>
        </w:rPr>
        <w:t>SO</w:t>
      </w:r>
      <w:r>
        <w:rPr>
          <w:rFonts w:cs="ArialMT"/>
          <w:sz w:val="24"/>
          <w:szCs w:val="24"/>
          <w:vertAlign w:val="subscript"/>
        </w:rPr>
        <w:t>4</w:t>
      </w:r>
      <w:r>
        <w:rPr>
          <w:rFonts w:cs="ArialMT"/>
          <w:sz w:val="24"/>
          <w:szCs w:val="24"/>
          <w:vertAlign w:val="subscript"/>
        </w:rPr>
        <w:t>(aq)</w:t>
      </w:r>
      <w:r>
        <w:rPr>
          <w:rFonts w:cs="ArialMT"/>
          <w:sz w:val="24"/>
          <w:szCs w:val="24"/>
        </w:rPr>
        <w:t xml:space="preserve"> →2H</w:t>
      </w:r>
      <w:r>
        <w:rPr>
          <w:rFonts w:cs="ArialMT"/>
          <w:sz w:val="24"/>
          <w:szCs w:val="24"/>
          <w:vertAlign w:val="superscript"/>
        </w:rPr>
        <w:t>+</w:t>
      </w:r>
      <w:r>
        <w:rPr>
          <w:rFonts w:cs="ArialMT"/>
          <w:sz w:val="24"/>
          <w:szCs w:val="24"/>
          <w:vertAlign w:val="subscript"/>
        </w:rPr>
        <w:t>(aq)</w:t>
      </w:r>
      <w:r>
        <w:rPr>
          <w:rFonts w:cs="ArialMT"/>
          <w:sz w:val="24"/>
          <w:szCs w:val="24"/>
        </w:rPr>
        <w:t xml:space="preserve"> + SO</w:t>
      </w:r>
      <w:r>
        <w:rPr>
          <w:rFonts w:cs="ArialMT"/>
          <w:sz w:val="24"/>
          <w:szCs w:val="24"/>
          <w:vertAlign w:val="subscript"/>
        </w:rPr>
        <w:t>4</w:t>
      </w:r>
      <w:r>
        <w:rPr>
          <w:rFonts w:cs="ArialMT"/>
          <w:sz w:val="24"/>
          <w:szCs w:val="24"/>
          <w:vertAlign w:val="superscript"/>
        </w:rPr>
        <w:t>2-</w:t>
      </w:r>
      <w:r>
        <w:rPr>
          <w:rFonts w:cs="ArialMT"/>
          <w:sz w:val="24"/>
          <w:szCs w:val="24"/>
        </w:rPr>
        <w:t xml:space="preserve"> </w:t>
      </w:r>
      <w:r>
        <w:rPr>
          <w:rFonts w:cs="ArialMT"/>
          <w:sz w:val="24"/>
          <w:szCs w:val="24"/>
          <w:vertAlign w:val="subscript"/>
        </w:rPr>
        <w:t>(aq)</w:t>
      </w:r>
    </w:p>
    <w:p>
      <w:pPr>
        <w:pStyle w:val="style0"/>
        <w:autoSpaceDE w:val="false"/>
        <w:autoSpaceDN w:val="false"/>
        <w:adjustRightInd w:val="false"/>
        <w:spacing w:after="0" w:lineRule="auto" w:line="240"/>
        <w:rPr>
          <w:rFonts w:cs="ArialMT"/>
          <w:sz w:val="24"/>
          <w:szCs w:val="24"/>
        </w:rPr>
      </w:pPr>
      <w:r>
        <w:rPr>
          <w:rFonts w:cs="ArialMT"/>
          <w:sz w:val="24"/>
          <w:szCs w:val="24"/>
        </w:rPr>
        <w:t>(b) NaOH has Na</w:t>
      </w:r>
      <w:r>
        <w:rPr>
          <w:rFonts w:cs="ArialMT"/>
          <w:sz w:val="24"/>
          <w:szCs w:val="24"/>
          <w:vertAlign w:val="superscript"/>
        </w:rPr>
        <w:t>+</w:t>
      </w:r>
      <w:r>
        <w:rPr>
          <w:rFonts w:cs="ArialMT"/>
          <w:sz w:val="24"/>
          <w:szCs w:val="24"/>
        </w:rPr>
        <w:t xml:space="preserve"> as a cation, not H</w:t>
      </w:r>
      <w:r>
        <w:rPr>
          <w:rFonts w:cs="ArialMT"/>
          <w:sz w:val="24"/>
          <w:szCs w:val="24"/>
          <w:vertAlign w:val="superscript"/>
        </w:rPr>
        <w:t>+</w:t>
      </w:r>
      <w:r>
        <w:rPr>
          <w:rFonts w:cs="ArialMT"/>
          <w:sz w:val="24"/>
          <w:szCs w:val="24"/>
        </w:rPr>
        <w:t xml:space="preserve"> (or starts with a cation other than H+) and is therefore not an acid. By writing the dissociation equation we see that NaOH is definitely not an acid.</w:t>
      </w:r>
    </w:p>
    <w:p>
      <w:pPr>
        <w:pStyle w:val="style0"/>
        <w:autoSpaceDE w:val="false"/>
        <w:autoSpaceDN w:val="false"/>
        <w:adjustRightInd w:val="false"/>
        <w:spacing w:after="0" w:lineRule="auto" w:line="240"/>
        <w:rPr>
          <w:rFonts w:cs="ArialMT"/>
          <w:sz w:val="24"/>
          <w:szCs w:val="24"/>
        </w:rPr>
      </w:pPr>
      <w:r>
        <w:rPr>
          <w:rFonts w:cs="ArialMT"/>
          <w:sz w:val="24"/>
          <w:szCs w:val="24"/>
        </w:rPr>
        <w:t>NaOH(s) → Na</w:t>
      </w:r>
      <w:r>
        <w:rPr>
          <w:rFonts w:cs="ArialMT"/>
          <w:sz w:val="24"/>
          <w:szCs w:val="24"/>
          <w:vertAlign w:val="superscript"/>
        </w:rPr>
        <w:t>+</w:t>
      </w:r>
      <w:r>
        <w:rPr>
          <w:rFonts w:cs="ArialMT"/>
          <w:sz w:val="24"/>
          <w:szCs w:val="24"/>
        </w:rPr>
        <w:t>(aq) + OH</w:t>
      </w:r>
      <w:r>
        <w:rPr>
          <w:rFonts w:cs="ArialMT"/>
          <w:sz w:val="24"/>
          <w:szCs w:val="24"/>
          <w:vertAlign w:val="superscript"/>
        </w:rPr>
        <w:t>-</w:t>
      </w:r>
      <w:r>
        <w:rPr>
          <w:rFonts w:cs="ArialMT"/>
          <w:sz w:val="24"/>
          <w:szCs w:val="24"/>
        </w:rPr>
        <w:t xml:space="preserve"> (aq)</w:t>
      </w:r>
    </w:p>
    <w:p>
      <w:pPr>
        <w:pStyle w:val="style0"/>
        <w:autoSpaceDE w:val="false"/>
        <w:autoSpaceDN w:val="false"/>
        <w:adjustRightInd w:val="false"/>
        <w:spacing w:after="0" w:lineRule="auto" w:line="240"/>
        <w:rPr>
          <w:rFonts w:cs="ArialMT"/>
          <w:sz w:val="24"/>
          <w:szCs w:val="24"/>
        </w:rPr>
      </w:pPr>
      <w:r>
        <w:rPr>
          <w:rFonts w:cs="ArialMT"/>
          <w:sz w:val="24"/>
          <w:szCs w:val="24"/>
        </w:rPr>
        <w:t>(c) C</w:t>
      </w:r>
      <w:r>
        <w:rPr>
          <w:rFonts w:cs="ArialMT"/>
          <w:sz w:val="24"/>
          <w:szCs w:val="24"/>
          <w:vertAlign w:val="subscript"/>
        </w:rPr>
        <w:t>6</w:t>
      </w:r>
      <w:r>
        <w:rPr>
          <w:rFonts w:cs="ArialMT"/>
          <w:sz w:val="24"/>
          <w:szCs w:val="24"/>
        </w:rPr>
        <w:t>H</w:t>
      </w:r>
      <w:r>
        <w:rPr>
          <w:rFonts w:cs="ArialMT"/>
          <w:sz w:val="24"/>
          <w:szCs w:val="24"/>
          <w:vertAlign w:val="subscript"/>
        </w:rPr>
        <w:t>5</w:t>
      </w:r>
      <w:r>
        <w:rPr>
          <w:rFonts w:cs="ArialMT"/>
          <w:sz w:val="24"/>
          <w:szCs w:val="24"/>
        </w:rPr>
        <w:t>COOH does not start with hydrogen but when we write the ionization equation, we reveal that the</w:t>
      </w:r>
      <w:r>
        <w:rPr>
          <w:rFonts w:cs="ArialMT"/>
          <w:sz w:val="24"/>
          <w:szCs w:val="24"/>
        </w:rPr>
        <w:t xml:space="preserve"> </w:t>
      </w:r>
      <w:r>
        <w:rPr>
          <w:rFonts w:cs="ArialMT"/>
          <w:sz w:val="24"/>
          <w:szCs w:val="24"/>
        </w:rPr>
        <w:t>compound ionizes to give H</w:t>
      </w:r>
      <w:r>
        <w:rPr>
          <w:rFonts w:cs="ArialMT"/>
          <w:sz w:val="24"/>
          <w:szCs w:val="24"/>
          <w:vertAlign w:val="superscript"/>
        </w:rPr>
        <w:t>+</w:t>
      </w:r>
      <w:r>
        <w:rPr>
          <w:rFonts w:cs="ArialMT"/>
          <w:sz w:val="24"/>
          <w:szCs w:val="24"/>
        </w:rPr>
        <w:t xml:space="preserve"> ions in solution and is therefore an acid.</w:t>
      </w:r>
    </w:p>
    <w:p>
      <w:pPr>
        <w:pStyle w:val="style0"/>
        <w:autoSpaceDE w:val="false"/>
        <w:autoSpaceDN w:val="false"/>
        <w:adjustRightInd w:val="false"/>
        <w:spacing w:after="0" w:lineRule="auto" w:line="240"/>
        <w:rPr>
          <w:rFonts w:cs="ArialMT"/>
          <w:sz w:val="24"/>
          <w:szCs w:val="24"/>
        </w:rPr>
      </w:pPr>
      <w:r>
        <w:rPr>
          <w:rFonts w:cs="ArialMT"/>
          <w:sz w:val="24"/>
          <w:szCs w:val="24"/>
        </w:rPr>
        <w:t>C</w:t>
      </w:r>
      <w:r>
        <w:rPr>
          <w:rFonts w:cs="ArialMT"/>
          <w:sz w:val="24"/>
          <w:szCs w:val="24"/>
          <w:vertAlign w:val="subscript"/>
        </w:rPr>
        <w:t>6</w:t>
      </w:r>
      <w:r>
        <w:rPr>
          <w:rFonts w:cs="ArialMT"/>
          <w:sz w:val="24"/>
          <w:szCs w:val="24"/>
        </w:rPr>
        <w:t>H</w:t>
      </w:r>
      <w:r>
        <w:rPr>
          <w:rFonts w:cs="ArialMT"/>
          <w:sz w:val="24"/>
          <w:szCs w:val="24"/>
          <w:vertAlign w:val="subscript"/>
        </w:rPr>
        <w:t>5</w:t>
      </w:r>
      <w:r>
        <w:rPr>
          <w:rFonts w:cs="ArialMT"/>
          <w:sz w:val="24"/>
          <w:szCs w:val="24"/>
        </w:rPr>
        <w:t>COOH(aq) →H</w:t>
      </w:r>
      <w:r>
        <w:rPr>
          <w:rFonts w:cs="ArialMT"/>
          <w:sz w:val="24"/>
          <w:szCs w:val="24"/>
          <w:vertAlign w:val="superscript"/>
        </w:rPr>
        <w:t>+</w:t>
      </w:r>
      <w:r>
        <w:rPr>
          <w:rFonts w:cs="ArialMT"/>
          <w:sz w:val="24"/>
          <w:szCs w:val="24"/>
        </w:rPr>
        <w:t>(aq) + C</w:t>
      </w:r>
      <w:r>
        <w:rPr>
          <w:rFonts w:cs="ArialMT"/>
          <w:sz w:val="24"/>
          <w:szCs w:val="24"/>
          <w:vertAlign w:val="subscript"/>
        </w:rPr>
        <w:t>6</w:t>
      </w:r>
      <w:r>
        <w:rPr>
          <w:rFonts w:cs="ArialMT"/>
          <w:sz w:val="24"/>
          <w:szCs w:val="24"/>
        </w:rPr>
        <w:t>H</w:t>
      </w:r>
      <w:r>
        <w:rPr>
          <w:rFonts w:cs="ArialMT"/>
          <w:sz w:val="24"/>
          <w:szCs w:val="24"/>
          <w:vertAlign w:val="subscript"/>
        </w:rPr>
        <w:t>5</w:t>
      </w:r>
      <w:r>
        <w:rPr>
          <w:rFonts w:cs="ArialMT"/>
          <w:sz w:val="24"/>
          <w:szCs w:val="24"/>
        </w:rPr>
        <w:t>COO</w:t>
      </w:r>
      <w:r>
        <w:rPr>
          <w:rFonts w:cs="ArialMT"/>
          <w:sz w:val="24"/>
          <w:szCs w:val="24"/>
          <w:vertAlign w:val="superscript"/>
        </w:rPr>
        <w:t>-</w:t>
      </w:r>
      <w:r>
        <w:rPr>
          <w:rFonts w:cs="ArialMT"/>
          <w:sz w:val="24"/>
          <w:szCs w:val="24"/>
        </w:rPr>
        <w:t>(aq)</w:t>
      </w: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MT"/>
          <w:b/>
          <w:color w:val="0000ff"/>
          <w:sz w:val="24"/>
          <w:szCs w:val="24"/>
        </w:rPr>
      </w:pPr>
      <w:r>
        <w:rPr>
          <w:rFonts w:cs="ArialMT"/>
          <w:b/>
          <w:color w:val="0000ff"/>
          <w:sz w:val="24"/>
          <w:szCs w:val="24"/>
        </w:rPr>
        <w:t>THE STRENGTH OF ACIDS AND BASES</w:t>
      </w:r>
    </w:p>
    <w:p>
      <w:pPr>
        <w:pStyle w:val="style157"/>
        <w:rPr>
          <w:b/>
        </w:rPr>
      </w:pPr>
      <w:r>
        <w:rPr>
          <w:b/>
        </w:rPr>
        <w:t>Strong And Weak Acids And Bases</w:t>
      </w:r>
    </w:p>
    <w:p>
      <w:pPr>
        <w:pStyle w:val="style157"/>
        <w:rPr>
          <w:b/>
        </w:rPr>
      </w:pPr>
    </w:p>
    <w:p>
      <w:pPr>
        <w:pStyle w:val="style157"/>
        <w:rPr>
          <w:b/>
        </w:rPr>
      </w:pPr>
      <m:oMathPara>
        <m:oMath>
          <m:r>
            <m:rPr>
              <m:sty m:val="bi"/>
            </m:rPr>
            <w:rPr>
              <w:rFonts w:ascii="Cambria Math" w:hAnsi="Cambria Math"/>
            </w:rPr>
            <m:t xml:space="preserve">A strong acid is an acid that ionizes completely in water; it is a strong electrolyte. </m:t>
          </m:r>
        </m:oMath>
      </m:oMathPara>
    </w:p>
    <w:p>
      <w:pPr>
        <w:pStyle w:val="style157"/>
        <w:rPr/>
      </w:pPr>
      <w:r>
        <w:t>Examples are HClO</w:t>
      </w:r>
      <w:r>
        <w:rPr>
          <w:vertAlign w:val="subscript"/>
        </w:rPr>
        <w:t>4</w:t>
      </w:r>
      <w:r>
        <w:t>, H</w:t>
      </w:r>
      <w:r>
        <w:rPr>
          <w:vertAlign w:val="subscript"/>
        </w:rPr>
        <w:t>2</w:t>
      </w:r>
      <w:r>
        <w:t>SO</w:t>
      </w:r>
      <w:r>
        <w:rPr>
          <w:vertAlign w:val="subscript"/>
        </w:rPr>
        <w:t>4</w:t>
      </w:r>
      <w:r>
        <w:t>, HI, HBr, HCl, HNO</w:t>
      </w:r>
      <w:r>
        <w:rPr>
          <w:vertAlign w:val="subscript"/>
        </w:rPr>
        <w:t>3</w:t>
      </w:r>
      <w:r>
        <w:t>. We can write the respective equations using the hydronium ion notation as follows:</w:t>
      </w:r>
    </w:p>
    <w:p>
      <w:pPr>
        <w:pStyle w:val="style157"/>
        <w:rPr/>
      </w:pPr>
      <w:r>
        <w:t>HCl</w:t>
      </w:r>
      <w:r>
        <w:rPr>
          <w:vertAlign w:val="subscript"/>
        </w:rPr>
        <w:t>(aq)</w:t>
      </w:r>
      <w:r>
        <w:t>+H</w:t>
      </w:r>
      <w:r>
        <w:rPr>
          <w:vertAlign w:val="subscript"/>
        </w:rPr>
        <w:t>2</w:t>
      </w:r>
      <w:r>
        <w:t>O</w:t>
      </w:r>
      <w:r>
        <w:rPr>
          <w:vertAlign w:val="subscript"/>
        </w:rPr>
        <w:t xml:space="preserve">(l) </w:t>
      </w:r>
      <w:r>
        <w:t>→ H</w:t>
      </w:r>
      <w:r>
        <w:rPr>
          <w:vertAlign w:val="subscript"/>
        </w:rPr>
        <w:t>3</w:t>
      </w:r>
      <w:r>
        <w:t>O</w:t>
      </w:r>
      <w:r>
        <w:rPr>
          <w:vertAlign w:val="superscript"/>
        </w:rPr>
        <w:t>+</w:t>
      </w:r>
      <w:r>
        <w:rPr>
          <w:vertAlign w:val="subscript"/>
        </w:rPr>
        <w:t>(aq)</w:t>
      </w:r>
      <w:r>
        <w:t>+Cl</w:t>
      </w:r>
      <w:r>
        <w:rPr>
          <w:vertAlign w:val="superscript"/>
        </w:rPr>
        <w:t>-</w:t>
      </w:r>
      <w:r>
        <w:rPr>
          <w:vertAlign w:val="subscript"/>
        </w:rPr>
        <w:t>(aq)</w:t>
      </w:r>
    </w:p>
    <w:p>
      <w:pPr>
        <w:pStyle w:val="style157"/>
        <w:rPr>
          <w:b/>
        </w:rPr>
      </w:pPr>
      <m:oMathPara>
        <m:oMath>
          <m:r>
            <m:rPr>
              <m:sty m:val="bi"/>
            </m:rPr>
            <w:rPr>
              <w:rFonts w:ascii="Cambria Math" w:hAnsi="Cambria Math"/>
            </w:rPr>
            <m:t xml:space="preserve">A weak acid is an acid that only partly ionizes in water; it is a weak electrolyte. </m:t>
          </m:r>
        </m:oMath>
      </m:oMathPara>
    </w:p>
    <w:p>
      <w:pPr>
        <w:pStyle w:val="style157"/>
        <w:rPr/>
      </w:pPr>
      <w:r>
        <w:t>Examples include HCN,</w:t>
      </w:r>
      <w:r>
        <w:t xml:space="preserve"> </w:t>
      </w:r>
      <w:r>
        <w:t>HF, and organic acids.</w:t>
      </w:r>
    </w:p>
    <w:p>
      <w:pPr>
        <w:pStyle w:val="style157"/>
        <w:rPr>
          <w:b/>
          <w:u w:val="thick"/>
        </w:rPr>
      </w:pPr>
    </w:p>
    <w:p>
      <w:pPr>
        <w:pStyle w:val="style157"/>
        <w:rPr/>
      </w:pPr>
      <w:r>
        <w:rPr>
          <w:b/>
          <w:u w:val="thick"/>
        </w:rPr>
        <w:t>N/B:</w:t>
      </w:r>
      <w:r>
        <w:t>Strong acids produce large amount of H</w:t>
      </w:r>
      <w:r>
        <w:rPr>
          <w:vertAlign w:val="subscript"/>
        </w:rPr>
        <w:t>3</w:t>
      </w:r>
      <w:r>
        <w:t>O</w:t>
      </w:r>
      <w:r>
        <w:rPr>
          <w:vertAlign w:val="superscript"/>
        </w:rPr>
        <w:t>+</w:t>
      </w:r>
      <w:r>
        <w:t xml:space="preserve"> while weak acids produce little H</w:t>
      </w:r>
      <w:r>
        <w:rPr>
          <w:vertAlign w:val="subscript"/>
        </w:rPr>
        <w:t>3</w:t>
      </w:r>
      <w:r>
        <w:t>O</w:t>
      </w:r>
      <w:r>
        <w:rPr>
          <w:vertAlign w:val="superscript"/>
        </w:rPr>
        <w:t>+</w:t>
      </w:r>
      <w:r>
        <w:t xml:space="preserve"> in solution.</w:t>
      </w:r>
    </w:p>
    <w:p>
      <w:pPr>
        <w:pStyle w:val="style157"/>
        <w:rPr>
          <w:vertAlign w:val="baseline"/>
        </w:rPr>
      </w:pPr>
      <m:oMath>
        <m:r>
          <m:rPr>
            <m:sty m:val="bi"/>
          </m:rPr>
          <w:rPr>
            <w:rFonts w:ascii="Cambria Math" w:hAnsi="Cambria Math"/>
          </w:rPr>
          <m:t xml:space="preserve">    A strong base is a base that ionizes completely in water; it is a strong electroly</m:t>
        </m:r>
        <m:r>
          <m:rPr>
            <m:sty m:val="bi"/>
          </m:rPr>
          <w:rPr>
            <w:rFonts w:ascii="Cambria Math" w:hAnsi="Cambria Math"/>
          </w:rPr>
          <m:t>te.</m:t>
        </m:r>
      </m:oMath>
      <w:r>
        <w:t xml:space="preserve"> NaOH dissolves in water as Na</w:t>
      </w:r>
      <w:r>
        <w:rPr>
          <w:vertAlign w:val="superscript"/>
        </w:rPr>
        <w:t>+</w:t>
      </w:r>
      <w:r>
        <w:t xml:space="preserve"> and OH</w:t>
      </w:r>
      <w:r>
        <w:rPr>
          <w:vertAlign w:val="superscript"/>
        </w:rPr>
        <w:t>—</w:t>
      </w:r>
      <w:r>
        <w:rPr>
          <w:vertAlign w:val="baseline"/>
          <w:lang w:val="en-US"/>
        </w:rPr>
        <w:t>.</w:t>
      </w:r>
    </w:p>
    <w:p>
      <w:pPr>
        <w:pStyle w:val="style157"/>
        <w:rPr/>
      </w:pPr>
      <w:r>
        <w:t>NaOH</w:t>
      </w:r>
      <w:r>
        <w:rPr>
          <w:vertAlign w:val="subscript"/>
        </w:rPr>
        <w:t>(s)</w:t>
      </w:r>
      <w:r>
        <w:t xml:space="preserve"> + H</w:t>
      </w:r>
      <w:r>
        <w:rPr>
          <w:vertAlign w:val="subscript"/>
        </w:rPr>
        <w:t>2</w:t>
      </w:r>
      <w:r>
        <w:t>O  → Na</w:t>
      </w:r>
      <w:r>
        <w:rPr>
          <w:vertAlign w:val="superscript"/>
        </w:rPr>
        <w:t>+</w:t>
      </w:r>
      <w:r>
        <w:rPr>
          <w:vertAlign w:val="subscript"/>
        </w:rPr>
        <w:t>(aq)</w:t>
      </w:r>
      <w:r>
        <w:t>+ OH</w:t>
      </w:r>
      <w:r>
        <w:rPr>
          <w:vertAlign w:val="superscript"/>
        </w:rPr>
        <w:t>-</w:t>
      </w:r>
      <w:r>
        <w:t>.hydroxides of groups I and II elements are strong bases except for beryllium hydroxide.</w:t>
      </w:r>
      <w:r>
        <w:t xml:space="preserve"> E</w:t>
      </w:r>
      <w:r>
        <w:t>xamples are LiOH,</w:t>
      </w:r>
      <w:r>
        <w:t xml:space="preserve"> </w:t>
      </w:r>
      <w:r>
        <w:t>NaOH,</w:t>
      </w:r>
      <w:r>
        <w:t xml:space="preserve"> </w:t>
      </w:r>
      <w:r>
        <w:t>KOH,</w:t>
      </w:r>
      <w:r>
        <w:t xml:space="preserve"> </w:t>
      </w:r>
      <w:r>
        <w:t>Ca(OH)</w:t>
      </w:r>
      <w:r>
        <w:rPr>
          <w:vertAlign w:val="subscript"/>
        </w:rPr>
        <w:t>2</w:t>
      </w:r>
      <w:r>
        <w:t>,</w:t>
      </w:r>
      <w:r>
        <w:t xml:space="preserve"> </w:t>
      </w:r>
      <w:r>
        <w:t>Sr(OH)</w:t>
      </w:r>
      <w:r>
        <w:rPr>
          <w:vertAlign w:val="subscript"/>
        </w:rPr>
        <w:t>2</w:t>
      </w:r>
      <w:r>
        <w:t>,</w:t>
      </w:r>
      <w:r>
        <w:t xml:space="preserve"> </w:t>
      </w:r>
      <w:r>
        <w:t>Ba(OH)</w:t>
      </w:r>
      <w:r>
        <w:rPr>
          <w:vertAlign w:val="subscript"/>
        </w:rPr>
        <w:t>2</w:t>
      </w:r>
      <w:r>
        <w:t xml:space="preserve">. </w:t>
      </w:r>
    </w:p>
    <w:p>
      <w:pPr>
        <w:pStyle w:val="style157"/>
        <w:rPr>
          <w:vertAlign w:val="subscript"/>
        </w:rPr>
      </w:pPr>
      <w:r>
        <w:t>A weak base is a base that is only partly ionized in water; it is a weak electrolyte. Ammonia is an example. NH</w:t>
      </w:r>
      <w:r>
        <w:rPr>
          <w:vertAlign w:val="subscript"/>
        </w:rPr>
        <w:t>3(aq)</w:t>
      </w:r>
      <w:r>
        <w:t xml:space="preserve"> + H</w:t>
      </w:r>
      <w:r>
        <w:rPr>
          <w:vertAlign w:val="subscript"/>
        </w:rPr>
        <w:t>2</w:t>
      </w:r>
      <w:r>
        <w:t>O͢↔NH</w:t>
      </w:r>
      <w:r>
        <w:rPr>
          <w:vertAlign w:val="subscript"/>
        </w:rPr>
        <w:t>4</w:t>
      </w:r>
      <w:r>
        <w:rPr>
          <w:vertAlign w:val="superscript"/>
        </w:rPr>
        <w:t>+</w:t>
      </w:r>
      <w:r>
        <w:rPr>
          <w:vertAlign w:val="subscript"/>
        </w:rPr>
        <w:t>(aq)</w:t>
      </w:r>
      <w:r>
        <w:t>+ OH</w:t>
      </w:r>
      <w:r>
        <w:rPr>
          <w:vertAlign w:val="superscript"/>
        </w:rPr>
        <w:t>-</w:t>
      </w:r>
      <w:r>
        <w:rPr>
          <w:vertAlign w:val="subscript"/>
        </w:rPr>
        <w:t>(aq)</w:t>
      </w:r>
    </w:p>
    <w:p>
      <w:pPr>
        <w:pStyle w:val="style157"/>
        <w:rPr/>
      </w:pPr>
      <w:r>
        <w:rPr>
          <w:b/>
          <w:u w:val="thick"/>
        </w:rPr>
        <w:t>N/B:</w:t>
      </w:r>
      <w:r>
        <w:rPr>
          <w:b/>
        </w:rPr>
        <w:t xml:space="preserve"> </w:t>
      </w:r>
      <w:r>
        <w:t>I</w:t>
      </w:r>
      <w:r>
        <w:t>n most cases, when chemists are thinking about strong versus weak bases in aqueous solution, they consider a weak base as a substance that can produce only limited amounts of OH</w:t>
      </w:r>
      <w:r>
        <w:rPr>
          <w:vertAlign w:val="superscript"/>
        </w:rPr>
        <w:t>-</w:t>
      </w:r>
      <w:r>
        <w:rPr>
          <w:vertAlign w:val="subscript"/>
        </w:rPr>
        <w:t>(aq)</w:t>
      </w:r>
      <w:r>
        <w:t xml:space="preserve"> and a strong base as a substance that can produce large amounts of OH</w:t>
      </w:r>
      <w:r>
        <w:rPr>
          <w:vertAlign w:val="superscript"/>
        </w:rPr>
        <w:t>-</w:t>
      </w:r>
      <w:r>
        <w:rPr>
          <w:vertAlign w:val="subscript"/>
        </w:rPr>
        <w:t>(aq)</w:t>
      </w:r>
    </w:p>
    <w:p>
      <w:pPr>
        <w:pStyle w:val="style0"/>
        <w:autoSpaceDE w:val="false"/>
        <w:autoSpaceDN w:val="false"/>
        <w:adjustRightInd w:val="false"/>
        <w:spacing w:after="0" w:lineRule="auto" w:line="240"/>
        <w:rPr>
          <w:rFonts w:cs="ArialMT"/>
          <w:b/>
          <w:i/>
          <w:sz w:val="24"/>
          <w:szCs w:val="24"/>
        </w:rPr>
      </w:pPr>
    </w:p>
    <w:p>
      <w:pPr>
        <w:pStyle w:val="style0"/>
        <w:autoSpaceDE w:val="false"/>
        <w:autoSpaceDN w:val="false"/>
        <w:adjustRightInd w:val="false"/>
        <w:spacing w:after="0" w:lineRule="auto" w:line="240"/>
        <w:rPr>
          <w:rFonts w:ascii="Cambria Math" w:cs="Arial-BoldMT" w:eastAsia="Arial-BoldMT" w:hAnsi="Cambria Math" w:hint="eastAsia"/>
          <w:sz w:val="28"/>
          <w:szCs w:val="28"/>
        </w:rPr>
      </w:pPr>
      <m:oMathPara>
        <m:oMathParaPr>
          <m:jc m:val="left"/>
        </m:oMathParaPr>
        <m:oMath>
          <m:r>
            <m:rPr>
              <m:sty m:val="bi"/>
            </m:rPr>
            <w:rPr>
              <w:rFonts w:ascii="Cambria Math" w:cs="Arial-BoldMT" w:eastAsia="Arial-BoldMT" w:hAnsi="Cambria Math"/>
              <w:sz w:val="28"/>
              <w:szCs w:val="28"/>
            </w:rPr>
            <m:t>Brønsted-Lowry Acids and Bases</m:t>
          </m:r>
        </m:oMath>
      </m:oMathPara>
    </w:p>
    <w:p>
      <w:pPr>
        <w:pStyle w:val="style0"/>
        <w:autoSpaceDE w:val="false"/>
        <w:autoSpaceDN w:val="false"/>
        <w:adjustRightInd w:val="false"/>
        <w:spacing w:after="0" w:lineRule="auto" w:line="240"/>
        <w:rPr>
          <w:rFonts w:cs="Arial-BoldMT" w:eastAsia="Arial-BoldMT"/>
          <w:b/>
          <w:bCs/>
          <w:color w:val="000000"/>
          <w:sz w:val="24"/>
          <w:szCs w:val="24"/>
        </w:rPr>
      </w:pPr>
      <w:r>
        <w:rPr>
          <w:rFonts w:cs="Arial-BoldMT" w:eastAsia="Arial-BoldMT"/>
          <w:b/>
          <w:bCs/>
          <w:color w:val="000000"/>
          <w:sz w:val="24"/>
          <w:szCs w:val="24"/>
        </w:rPr>
        <w:t>Bronsted-Lowry Definitions</w:t>
      </w:r>
    </w:p>
    <w:p>
      <w:pPr>
        <w:pStyle w:val="style0"/>
        <w:numPr>
          <w:ilvl w:val="0"/>
          <w:numId w:val="159"/>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Arrhenius made great in-roads into the understanding of acids and bases and how they behaved in chemical reactions. Brønsted and Lowry slightly altered the Arrhenius definition and greatly enlarged the number of compounds that qualify as bases.</w:t>
      </w:r>
    </w:p>
    <w:p>
      <w:pPr>
        <w:pStyle w:val="style0"/>
        <w:numPr>
          <w:ilvl w:val="0"/>
          <w:numId w:val="159"/>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 The Brønsted-Lowry theory defines an acid as a substance that is a proton donor and a base as a proton acceptor. Look at equation 1 in which hydrochloric acid is reacting with water:</w:t>
      </w:r>
    </w:p>
    <w:p>
      <w:pPr>
        <w:pStyle w:val="style0"/>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                 HCl(g) + H</w:t>
      </w:r>
      <w:r>
        <w:rPr>
          <w:rFonts w:cs="ArialMT" w:eastAsia="Arial-BoldMT"/>
          <w:color w:val="000000"/>
          <w:sz w:val="24"/>
          <w:szCs w:val="24"/>
          <w:vertAlign w:val="subscript"/>
        </w:rPr>
        <w:t>2</w:t>
      </w:r>
      <w:r>
        <w:rPr>
          <w:rFonts w:cs="ArialMT" w:eastAsia="Arial-BoldMT"/>
          <w:color w:val="000000"/>
          <w:sz w:val="24"/>
          <w:szCs w:val="24"/>
        </w:rPr>
        <w:t>O(L)</w:t>
      </w:r>
      <w:r>
        <w:rPr>
          <w:rFonts w:cs="ArialMT"/>
          <w:sz w:val="24"/>
          <w:szCs w:val="24"/>
        </w:rPr>
        <w:t xml:space="preserve"> →</w:t>
      </w:r>
      <w:r>
        <w:rPr>
          <w:rFonts w:cs="ArialMT" w:eastAsia="Arial-BoldMT"/>
          <w:color w:val="000000"/>
          <w:sz w:val="24"/>
          <w:szCs w:val="24"/>
        </w:rPr>
        <w:t xml:space="preserve"> H</w:t>
      </w:r>
      <w:r>
        <w:rPr>
          <w:rFonts w:cs="ArialMT" w:eastAsia="Arial-BoldMT"/>
          <w:color w:val="000000"/>
          <w:sz w:val="24"/>
          <w:szCs w:val="24"/>
          <w:vertAlign w:val="subscript"/>
        </w:rPr>
        <w:t>3</w:t>
      </w:r>
      <w:r>
        <w:rPr>
          <w:rFonts w:cs="ArialMT" w:eastAsia="Arial-BoldMT"/>
          <w:color w:val="000000"/>
          <w:sz w:val="24"/>
          <w:szCs w:val="24"/>
        </w:rPr>
        <w:t>O</w:t>
      </w:r>
      <w:r>
        <w:rPr>
          <w:rFonts w:cs="ArialMT" w:eastAsia="Arial-BoldMT"/>
          <w:color w:val="000000"/>
          <w:sz w:val="24"/>
          <w:szCs w:val="24"/>
          <w:vertAlign w:val="superscript"/>
        </w:rPr>
        <w:t>+</w:t>
      </w:r>
      <w:r>
        <w:rPr>
          <w:rFonts w:cs="ArialMT" w:eastAsia="Arial-BoldMT"/>
          <w:color w:val="000000"/>
          <w:sz w:val="24"/>
          <w:szCs w:val="24"/>
        </w:rPr>
        <w:t>(aq) + Cl</w:t>
      </w:r>
      <w:r>
        <w:rPr>
          <w:rFonts w:cs="ArialMT" w:eastAsia="Arial-BoldMT"/>
          <w:color w:val="000000"/>
          <w:sz w:val="24"/>
          <w:szCs w:val="24"/>
          <w:vertAlign w:val="superscript"/>
        </w:rPr>
        <w:t>-</w:t>
      </w:r>
      <w:r>
        <w:rPr>
          <w:rFonts w:cs="ArialMT" w:eastAsia="Arial-BoldMT"/>
          <w:color w:val="000000"/>
          <w:sz w:val="24"/>
          <w:szCs w:val="24"/>
        </w:rPr>
        <w:t>(aq)                                            (Equation 1)</w:t>
      </w:r>
    </w:p>
    <w:p>
      <w:pPr>
        <w:pStyle w:val="style0"/>
        <w:numPr>
          <w:ilvl w:val="0"/>
          <w:numId w:val="160"/>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What is happening is that the acid, HCl is losing a H</w:t>
      </w:r>
      <w:r>
        <w:rPr>
          <w:rFonts w:cs="ArialMT" w:eastAsia="Arial-BoldMT"/>
          <w:color w:val="000000"/>
          <w:sz w:val="24"/>
          <w:szCs w:val="24"/>
          <w:vertAlign w:val="superscript"/>
        </w:rPr>
        <w:t>+</w:t>
      </w:r>
      <w:r>
        <w:rPr>
          <w:rFonts w:cs="ArialMT" w:eastAsia="Arial-BoldMT"/>
          <w:color w:val="000000"/>
          <w:sz w:val="24"/>
          <w:szCs w:val="24"/>
        </w:rPr>
        <w:t xml:space="preserve"> ion to form Cl</w:t>
      </w:r>
      <w:r>
        <w:rPr>
          <w:rFonts w:cs="ArialMT" w:eastAsia="Arial-BoldMT"/>
          <w:color w:val="000000"/>
          <w:sz w:val="24"/>
          <w:szCs w:val="24"/>
          <w:vertAlign w:val="superscript"/>
        </w:rPr>
        <w:t>-</w:t>
      </w:r>
      <w:r>
        <w:rPr>
          <w:rFonts w:cs="ArialMT" w:eastAsia="Arial-BoldMT"/>
          <w:color w:val="000000"/>
          <w:sz w:val="24"/>
          <w:szCs w:val="24"/>
        </w:rPr>
        <w:t xml:space="preserve"> and the H</w:t>
      </w:r>
      <w:r>
        <w:rPr>
          <w:rFonts w:cs="ArialMT" w:eastAsia="Arial-BoldMT"/>
          <w:color w:val="000000"/>
          <w:sz w:val="24"/>
          <w:szCs w:val="24"/>
          <w:vertAlign w:val="subscript"/>
        </w:rPr>
        <w:t>2</w:t>
      </w:r>
      <w:r>
        <w:rPr>
          <w:rFonts w:cs="ArialMT" w:eastAsia="Arial-BoldMT"/>
          <w:color w:val="000000"/>
          <w:sz w:val="24"/>
          <w:szCs w:val="24"/>
        </w:rPr>
        <w:t>O is gaining a H</w:t>
      </w:r>
      <w:r>
        <w:rPr>
          <w:rFonts w:cs="ArialMT" w:eastAsia="Arial-BoldMT"/>
          <w:color w:val="000000"/>
          <w:sz w:val="24"/>
          <w:szCs w:val="24"/>
          <w:vertAlign w:val="superscript"/>
        </w:rPr>
        <w:t>+</w:t>
      </w:r>
      <w:r>
        <w:rPr>
          <w:rFonts w:cs="ArialMT" w:eastAsia="Arial-BoldMT"/>
          <w:color w:val="000000"/>
          <w:sz w:val="24"/>
          <w:szCs w:val="24"/>
        </w:rPr>
        <w:t xml:space="preserve"> ion to form</w:t>
      </w:r>
      <w:r>
        <w:rPr>
          <w:rFonts w:cs="ArialMT" w:eastAsia="Arial-BoldMT"/>
          <w:color w:val="000000"/>
          <w:sz w:val="24"/>
          <w:szCs w:val="24"/>
        </w:rPr>
        <w:t xml:space="preserve">  H</w:t>
      </w:r>
      <w:r>
        <w:rPr>
          <w:rFonts w:cs="ArialMT" w:eastAsia="Arial-BoldMT"/>
          <w:color w:val="000000"/>
          <w:sz w:val="24"/>
          <w:szCs w:val="24"/>
          <w:vertAlign w:val="subscript"/>
        </w:rPr>
        <w:t>3</w:t>
      </w:r>
      <w:r>
        <w:rPr>
          <w:rFonts w:cs="ArialMT" w:eastAsia="Arial-BoldMT"/>
          <w:color w:val="000000"/>
          <w:sz w:val="24"/>
          <w:szCs w:val="24"/>
        </w:rPr>
        <w:t>O</w:t>
      </w:r>
      <w:r>
        <w:rPr>
          <w:rFonts w:cs="ArialMT" w:eastAsia="Arial-BoldMT"/>
          <w:color w:val="000000"/>
          <w:sz w:val="24"/>
          <w:szCs w:val="24"/>
          <w:vertAlign w:val="superscript"/>
        </w:rPr>
        <w:t>+</w:t>
      </w:r>
      <w:r>
        <w:rPr>
          <w:rFonts w:cs="ArialMT" w:eastAsia="Arial-BoldMT"/>
          <w:color w:val="000000"/>
          <w:sz w:val="24"/>
          <w:szCs w:val="24"/>
        </w:rPr>
        <w:t xml:space="preserve">. </w:t>
      </w:r>
    </w:p>
    <w:p>
      <w:pPr>
        <w:pStyle w:val="style0"/>
        <w:numPr>
          <w:ilvl w:val="0"/>
          <w:numId w:val="160"/>
        </w:numPr>
        <w:autoSpaceDE w:val="false"/>
        <w:autoSpaceDN w:val="false"/>
        <w:adjustRightInd w:val="false"/>
        <w:spacing w:after="0" w:lineRule="auto" w:line="240"/>
        <w:rPr>
          <w:rFonts w:cs="Arial-BoldMT" w:eastAsia="Arial-BoldMT"/>
          <w:b/>
          <w:bCs/>
          <w:color w:val="000000"/>
          <w:sz w:val="24"/>
          <w:szCs w:val="24"/>
        </w:rPr>
      </w:pPr>
      <w:r>
        <w:rPr>
          <w:rFonts w:cs="ArialMT" w:eastAsia="Arial-BoldMT"/>
          <w:color w:val="000000"/>
          <w:sz w:val="24"/>
          <w:szCs w:val="24"/>
        </w:rPr>
        <w:t xml:space="preserve">The Brønsted-Lowry concept of acids and bases states that the </w:t>
      </w:r>
      <w:r>
        <w:rPr>
          <w:rFonts w:cs="Arial-BoldMT" w:eastAsia="Arial-BoldMT"/>
          <w:b/>
          <w:bCs/>
          <w:color w:val="000000"/>
          <w:sz w:val="24"/>
          <w:szCs w:val="24"/>
        </w:rPr>
        <w:t xml:space="preserve">acid </w:t>
      </w:r>
      <w:r>
        <w:rPr>
          <w:rFonts w:cs="ArialMT" w:eastAsia="Arial-BoldMT"/>
          <w:color w:val="000000"/>
          <w:sz w:val="24"/>
          <w:szCs w:val="24"/>
        </w:rPr>
        <w:t xml:space="preserve">donates a proton and the </w:t>
      </w:r>
      <w:r>
        <w:rPr>
          <w:rFonts w:cs="Arial-BoldMT" w:eastAsia="Arial-BoldMT"/>
          <w:b/>
          <w:bCs/>
          <w:color w:val="000000"/>
          <w:sz w:val="24"/>
          <w:szCs w:val="24"/>
        </w:rPr>
        <w:t>base</w:t>
      </w:r>
      <w:r>
        <w:rPr>
          <w:rFonts w:cs="ArialMT" w:eastAsia="Arial-BoldMT"/>
          <w:color w:val="000000"/>
          <w:sz w:val="24"/>
          <w:szCs w:val="24"/>
        </w:rPr>
        <w:t xml:space="preserve">  accepts a proton.</w:t>
      </w:r>
    </w:p>
    <w:p>
      <w:pPr>
        <w:pStyle w:val="style0"/>
        <w:numPr>
          <w:ilvl w:val="0"/>
          <w:numId w:val="160"/>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Therefore HCl is donating an H</w:t>
      </w:r>
      <w:r>
        <w:rPr>
          <w:rFonts w:cs="ArialMT" w:eastAsia="Arial-BoldMT"/>
          <w:color w:val="000000"/>
          <w:sz w:val="24"/>
          <w:szCs w:val="24"/>
          <w:vertAlign w:val="superscript"/>
        </w:rPr>
        <w:t>+</w:t>
      </w:r>
      <w:r>
        <w:rPr>
          <w:rFonts w:cs="ArialMT" w:eastAsia="Arial-BoldMT"/>
          <w:color w:val="000000"/>
          <w:sz w:val="24"/>
          <w:szCs w:val="24"/>
        </w:rPr>
        <w:t xml:space="preserve"> ion to H</w:t>
      </w:r>
      <w:r>
        <w:rPr>
          <w:rFonts w:cs="ArialMT" w:eastAsia="Arial-BoldMT"/>
          <w:color w:val="000000"/>
          <w:sz w:val="24"/>
          <w:szCs w:val="24"/>
          <w:vertAlign w:val="subscript"/>
        </w:rPr>
        <w:t>2</w:t>
      </w:r>
      <w:r>
        <w:rPr>
          <w:rFonts w:cs="ArialMT" w:eastAsia="Arial-BoldMT"/>
          <w:color w:val="000000"/>
          <w:sz w:val="24"/>
          <w:szCs w:val="24"/>
        </w:rPr>
        <w:t>O to form Cl</w:t>
      </w:r>
      <w:r>
        <w:rPr>
          <w:rFonts w:cs="ArialMT" w:eastAsia="Arial-BoldMT"/>
          <w:color w:val="000000"/>
          <w:sz w:val="24"/>
          <w:szCs w:val="24"/>
          <w:vertAlign w:val="superscript"/>
        </w:rPr>
        <w:t>-</w:t>
      </w:r>
      <w:r>
        <w:rPr>
          <w:rFonts w:cs="ArialMT" w:eastAsia="Arial-BoldMT"/>
          <w:color w:val="000000"/>
          <w:sz w:val="24"/>
          <w:szCs w:val="24"/>
        </w:rPr>
        <w:t xml:space="preserve"> and the H</w:t>
      </w:r>
      <w:r>
        <w:rPr>
          <w:rFonts w:cs="ArialMT" w:eastAsia="Arial-BoldMT"/>
          <w:color w:val="000000"/>
          <w:sz w:val="24"/>
          <w:szCs w:val="24"/>
          <w:vertAlign w:val="subscript"/>
        </w:rPr>
        <w:t>2</w:t>
      </w:r>
      <w:r>
        <w:rPr>
          <w:rFonts w:cs="ArialMT" w:eastAsia="Arial-BoldMT"/>
          <w:color w:val="000000"/>
          <w:sz w:val="24"/>
          <w:szCs w:val="24"/>
        </w:rPr>
        <w:t>O is accepting an H</w:t>
      </w:r>
      <w:r>
        <w:rPr>
          <w:rFonts w:cs="ArialMT" w:eastAsia="Arial-BoldMT"/>
          <w:color w:val="000000"/>
          <w:sz w:val="24"/>
          <w:szCs w:val="24"/>
          <w:vertAlign w:val="superscript"/>
        </w:rPr>
        <w:t>+</w:t>
      </w:r>
      <w:r>
        <w:rPr>
          <w:rFonts w:cs="ArialMT" w:eastAsia="Arial-BoldMT"/>
          <w:color w:val="000000"/>
          <w:sz w:val="24"/>
          <w:szCs w:val="24"/>
        </w:rPr>
        <w:t xml:space="preserve"> ion from HCl to form H3O</w:t>
      </w:r>
      <w:r>
        <w:rPr>
          <w:rFonts w:cs="ArialMT" w:eastAsia="Arial-BoldMT"/>
          <w:color w:val="000000"/>
          <w:sz w:val="24"/>
          <w:szCs w:val="24"/>
          <w:vertAlign w:val="superscript"/>
        </w:rPr>
        <w:t>+</w:t>
      </w:r>
      <w:r>
        <w:rPr>
          <w:rFonts w:cs="ArialMT" w:eastAsia="Arial-BoldMT"/>
          <w:color w:val="000000"/>
          <w:sz w:val="24"/>
          <w:szCs w:val="24"/>
        </w:rPr>
        <w:t>; HCl is acting as the acid and H</w:t>
      </w:r>
      <w:r>
        <w:rPr>
          <w:rFonts w:cs="ArialMT" w:eastAsia="Arial-BoldMT"/>
          <w:color w:val="000000"/>
          <w:sz w:val="24"/>
          <w:szCs w:val="24"/>
          <w:vertAlign w:val="subscript"/>
        </w:rPr>
        <w:t>2</w:t>
      </w:r>
      <w:r>
        <w:rPr>
          <w:rFonts w:cs="ArialMT" w:eastAsia="Arial-BoldMT"/>
          <w:color w:val="000000"/>
          <w:sz w:val="24"/>
          <w:szCs w:val="24"/>
        </w:rPr>
        <w:t>O(aq) is acting as the base. Look at equation 2 to see another example of the Brønsted-Lowry Theory in action.H</w:t>
      </w:r>
      <w:r>
        <w:rPr>
          <w:rFonts w:cs="ArialMT" w:eastAsia="Arial-BoldMT"/>
          <w:color w:val="000000"/>
          <w:sz w:val="24"/>
          <w:szCs w:val="24"/>
          <w:vertAlign w:val="subscript"/>
        </w:rPr>
        <w:t>2</w:t>
      </w:r>
      <w:r>
        <w:rPr>
          <w:rFonts w:cs="ArialMT" w:eastAsia="Arial-BoldMT"/>
          <w:color w:val="000000"/>
          <w:sz w:val="24"/>
          <w:szCs w:val="24"/>
        </w:rPr>
        <w:t>PO</w:t>
      </w:r>
      <w:r>
        <w:rPr>
          <w:rFonts w:cs="ArialMT" w:eastAsia="Arial-BoldMT"/>
          <w:color w:val="000000"/>
          <w:sz w:val="24"/>
          <w:szCs w:val="24"/>
          <w:vertAlign w:val="subscript"/>
        </w:rPr>
        <w:t>4</w:t>
      </w:r>
      <w:r>
        <w:rPr>
          <w:rFonts w:cs="ArialMT" w:eastAsia="Arial-BoldMT"/>
          <w:color w:val="000000"/>
          <w:sz w:val="24"/>
          <w:szCs w:val="24"/>
        </w:rPr>
        <w:t>(aq) + OH</w:t>
      </w:r>
      <w:r>
        <w:rPr>
          <w:rFonts w:cs="ArialMT" w:eastAsia="Arial-BoldMT"/>
          <w:color w:val="000000"/>
          <w:sz w:val="24"/>
          <w:szCs w:val="24"/>
          <w:vertAlign w:val="superscript"/>
        </w:rPr>
        <w:t>-</w:t>
      </w:r>
      <w:r>
        <w:rPr>
          <w:rFonts w:cs="ArialMT" w:eastAsia="Arial-BoldMT"/>
          <w:color w:val="000000"/>
          <w:sz w:val="24"/>
          <w:szCs w:val="24"/>
        </w:rPr>
        <w:t>(aq)</w:t>
      </w:r>
      <w:r>
        <w:rPr>
          <w:rFonts w:cs="ArialMT"/>
          <w:sz w:val="24"/>
          <w:szCs w:val="24"/>
        </w:rPr>
        <w:t xml:space="preserve"> →</w:t>
      </w:r>
      <w:r>
        <w:rPr>
          <w:rFonts w:cs="ArialMT" w:eastAsia="Arial-BoldMT"/>
          <w:color w:val="000000"/>
          <w:sz w:val="24"/>
          <w:szCs w:val="24"/>
        </w:rPr>
        <w:t xml:space="preserve"> HPO</w:t>
      </w:r>
      <w:r>
        <w:rPr>
          <w:rFonts w:cs="ArialMT" w:eastAsia="Arial-BoldMT"/>
          <w:color w:val="000000"/>
          <w:sz w:val="24"/>
          <w:szCs w:val="24"/>
          <w:vertAlign w:val="subscript"/>
        </w:rPr>
        <w:t>4</w:t>
      </w:r>
      <w:r>
        <w:rPr>
          <w:rFonts w:cs="ArialMT" w:eastAsia="Arial-BoldMT"/>
          <w:color w:val="000000"/>
          <w:sz w:val="24"/>
          <w:szCs w:val="24"/>
          <w:vertAlign w:val="superscript"/>
        </w:rPr>
        <w:t>2-</w:t>
      </w:r>
      <w:r>
        <w:rPr>
          <w:rFonts w:cs="ArialMT" w:eastAsia="Arial-BoldMT"/>
          <w:color w:val="000000"/>
          <w:sz w:val="24"/>
          <w:szCs w:val="24"/>
        </w:rPr>
        <w:t>(aq) + H</w:t>
      </w:r>
      <w:r>
        <w:rPr>
          <w:rFonts w:cs="ArialMT" w:eastAsia="Arial-BoldMT"/>
          <w:color w:val="000000"/>
          <w:sz w:val="24"/>
          <w:szCs w:val="24"/>
          <w:vertAlign w:val="subscript"/>
        </w:rPr>
        <w:t>2</w:t>
      </w:r>
      <w:r>
        <w:rPr>
          <w:rFonts w:cs="ArialMT" w:eastAsia="Arial-BoldMT"/>
          <w:color w:val="000000"/>
          <w:sz w:val="24"/>
          <w:szCs w:val="24"/>
        </w:rPr>
        <w:t xml:space="preserve">O(L)                 </w:t>
      </w:r>
      <w:r>
        <w:rPr>
          <w:rFonts w:cs="ArialMT" w:eastAsia="Arial-BoldMT"/>
          <w:color w:val="000000"/>
          <w:sz w:val="24"/>
          <w:szCs w:val="24"/>
        </w:rPr>
        <w:t xml:space="preserve">                                      (</w:t>
      </w:r>
      <w:r>
        <w:rPr>
          <w:rFonts w:cs="ArialMT" w:eastAsia="Arial-BoldMT"/>
          <w:color w:val="000000"/>
          <w:sz w:val="24"/>
          <w:szCs w:val="24"/>
        </w:rPr>
        <w:t>Equation 2)</w:t>
      </w:r>
    </w:p>
    <w:p>
      <w:pPr>
        <w:pStyle w:val="style0"/>
        <w:autoSpaceDE w:val="false"/>
        <w:autoSpaceDN w:val="false"/>
        <w:adjustRightInd w:val="false"/>
        <w:spacing w:after="0" w:lineRule="auto" w:line="240"/>
        <w:rPr>
          <w:rFonts w:cs="ArialMT" w:eastAsia="Arial-BoldMT"/>
          <w:color w:val="000000"/>
          <w:sz w:val="24"/>
          <w:szCs w:val="24"/>
        </w:rPr>
      </w:pPr>
    </w:p>
    <w:p>
      <w:pPr>
        <w:pStyle w:val="style0"/>
        <w:autoSpaceDE w:val="false"/>
        <w:autoSpaceDN w:val="false"/>
        <w:adjustRightInd w:val="false"/>
        <w:spacing w:after="0" w:lineRule="auto" w:line="240"/>
        <w:rPr>
          <w:rFonts w:cs="ArialMT"/>
          <w:b/>
          <w:sz w:val="24"/>
          <w:szCs w:val="24"/>
        </w:rPr>
      </w:pPr>
      <w:r>
        <w:rPr>
          <w:rFonts w:cs="ArialMT"/>
          <w:b/>
          <w:sz w:val="24"/>
          <w:szCs w:val="24"/>
        </w:rPr>
        <w:t>We can see that again, the equation shows H</w:t>
      </w:r>
      <w:r>
        <w:rPr>
          <w:rFonts w:cs="ArialMT"/>
          <w:b/>
          <w:sz w:val="24"/>
          <w:szCs w:val="24"/>
          <w:vertAlign w:val="subscript"/>
        </w:rPr>
        <w:t>2</w:t>
      </w:r>
      <w:r>
        <w:rPr>
          <w:rFonts w:cs="ArialMT"/>
          <w:b/>
          <w:sz w:val="24"/>
          <w:szCs w:val="24"/>
        </w:rPr>
        <w:t>PO</w:t>
      </w:r>
      <w:r>
        <w:rPr>
          <w:rFonts w:cs="ArialMT"/>
          <w:b/>
          <w:sz w:val="24"/>
          <w:szCs w:val="24"/>
          <w:vertAlign w:val="subscript"/>
        </w:rPr>
        <w:t>4</w:t>
      </w:r>
      <w:r>
        <w:rPr>
          <w:rFonts w:cs="ArialMT"/>
          <w:b/>
          <w:sz w:val="24"/>
          <w:szCs w:val="24"/>
        </w:rPr>
        <w:t xml:space="preserve"> is donating a proton to OH</w:t>
      </w:r>
      <w:r>
        <w:rPr>
          <w:rFonts w:cs="ArialMT"/>
          <w:b/>
          <w:sz w:val="24"/>
          <w:szCs w:val="24"/>
          <w:vertAlign w:val="superscript"/>
        </w:rPr>
        <w:t>-</w:t>
      </w:r>
      <w:r>
        <w:rPr>
          <w:rFonts w:cs="ArialMT"/>
          <w:b/>
          <w:sz w:val="24"/>
          <w:szCs w:val="24"/>
        </w:rPr>
        <w:t xml:space="preserve"> to form HPO</w:t>
      </w:r>
      <w:r>
        <w:rPr>
          <w:rFonts w:cs="ArialMT"/>
          <w:b/>
          <w:sz w:val="24"/>
          <w:szCs w:val="24"/>
          <w:vertAlign w:val="subscript"/>
        </w:rPr>
        <w:t>4</w:t>
      </w:r>
      <w:r>
        <w:rPr>
          <w:rFonts w:cs="ArialMT"/>
          <w:b/>
          <w:sz w:val="24"/>
          <w:szCs w:val="24"/>
          <w:vertAlign w:val="superscript"/>
        </w:rPr>
        <w:t xml:space="preserve">2- </w:t>
      </w:r>
      <w:r>
        <w:rPr>
          <w:rFonts w:cs="ArialMT"/>
          <w:b/>
          <w:sz w:val="24"/>
          <w:szCs w:val="24"/>
        </w:rPr>
        <w:t>and OH</w:t>
      </w:r>
      <w:r>
        <w:rPr>
          <w:rFonts w:cs="ArialMT"/>
          <w:b/>
          <w:sz w:val="24"/>
          <w:szCs w:val="24"/>
          <w:vertAlign w:val="superscript"/>
        </w:rPr>
        <w:t>-</w:t>
      </w:r>
      <w:r>
        <w:rPr>
          <w:rFonts w:cs="ArialMT"/>
          <w:b/>
          <w:sz w:val="24"/>
          <w:szCs w:val="24"/>
        </w:rPr>
        <w:t xml:space="preserve"> is accepting the proton to form H</w:t>
      </w:r>
      <w:r>
        <w:rPr>
          <w:rFonts w:cs="ArialMT"/>
          <w:b/>
          <w:sz w:val="24"/>
          <w:szCs w:val="24"/>
          <w:vertAlign w:val="subscript"/>
        </w:rPr>
        <w:t>2</w:t>
      </w:r>
      <w:r>
        <w:rPr>
          <w:rFonts w:cs="ArialMT"/>
          <w:b/>
          <w:sz w:val="24"/>
          <w:szCs w:val="24"/>
        </w:rPr>
        <w:t>O. Thus H</w:t>
      </w:r>
      <w:r>
        <w:rPr>
          <w:rFonts w:cs="ArialMT"/>
          <w:b/>
          <w:sz w:val="24"/>
          <w:szCs w:val="24"/>
          <w:vertAlign w:val="subscript"/>
        </w:rPr>
        <w:t>2</w:t>
      </w:r>
      <w:r>
        <w:rPr>
          <w:rFonts w:cs="ArialMT"/>
          <w:b/>
          <w:sz w:val="24"/>
          <w:szCs w:val="24"/>
        </w:rPr>
        <w:t>PO</w:t>
      </w:r>
      <w:r>
        <w:rPr>
          <w:rFonts w:cs="ArialMT"/>
          <w:b/>
          <w:sz w:val="24"/>
          <w:szCs w:val="24"/>
          <w:vertAlign w:val="subscript"/>
        </w:rPr>
        <w:t>4</w:t>
      </w:r>
      <w:r>
        <w:rPr>
          <w:rFonts w:cs="ArialMT"/>
          <w:b/>
          <w:sz w:val="24"/>
          <w:szCs w:val="24"/>
        </w:rPr>
        <w:t>(aq) is acting as the acid and OH</w:t>
      </w:r>
      <w:r>
        <w:rPr>
          <w:rFonts w:cs="ArialMT"/>
          <w:b/>
          <w:sz w:val="24"/>
          <w:szCs w:val="24"/>
          <w:vertAlign w:val="superscript"/>
        </w:rPr>
        <w:t>-</w:t>
      </w:r>
      <w:r>
        <w:rPr>
          <w:rFonts w:cs="ArialMT"/>
          <w:b/>
          <w:sz w:val="24"/>
          <w:szCs w:val="24"/>
        </w:rPr>
        <w:t>(aq) is acting as the base.</w:t>
      </w:r>
    </w:p>
    <w:p>
      <w:pPr>
        <w:pStyle w:val="style0"/>
        <w:autoSpaceDE w:val="false"/>
        <w:autoSpaceDN w:val="false"/>
        <w:adjustRightInd w:val="false"/>
        <w:spacing w:after="0" w:lineRule="auto" w:line="240"/>
        <w:rPr>
          <w:rFonts w:cs="ArialMT"/>
          <w:b/>
          <w:sz w:val="24"/>
          <w:szCs w:val="24"/>
          <w:highlight w:val="yellow"/>
        </w:rPr>
      </w:pPr>
    </w:p>
    <w:p>
      <w:pPr>
        <w:pStyle w:val="style0"/>
        <w:autoSpaceDE w:val="false"/>
        <w:autoSpaceDN w:val="false"/>
        <w:adjustRightInd w:val="false"/>
        <w:spacing w:after="0" w:lineRule="auto" w:line="240"/>
        <w:rPr>
          <w:rFonts w:cs="ArialMT"/>
          <w:sz w:val="24"/>
          <w:szCs w:val="24"/>
        </w:rPr>
      </w:pPr>
      <w:r>
        <w:rPr>
          <w:rFonts w:cs="ArialMT"/>
          <w:b/>
          <w:color w:val="ff0000"/>
          <w:sz w:val="24"/>
          <w:szCs w:val="24"/>
        </w:rPr>
        <w:t>Sample question:</w:t>
      </w:r>
      <w:r>
        <w:rPr>
          <w:rFonts w:cs="ArialMT"/>
          <w:sz w:val="24"/>
          <w:szCs w:val="24"/>
        </w:rPr>
        <w:t>Identify the Brønsted Lowry Acids and Bases from each of the following equations:</w:t>
      </w:r>
    </w:p>
    <w:p>
      <w:pPr>
        <w:pStyle w:val="style0"/>
        <w:autoSpaceDE w:val="false"/>
        <w:autoSpaceDN w:val="false"/>
        <w:adjustRightInd w:val="false"/>
        <w:spacing w:after="0" w:lineRule="auto" w:line="240"/>
        <w:rPr>
          <w:rFonts w:cs="ArialMT"/>
          <w:sz w:val="24"/>
          <w:szCs w:val="24"/>
        </w:rPr>
      </w:pPr>
      <w:r>
        <w:rPr>
          <w:rFonts w:cs="ArialMT"/>
          <w:sz w:val="24"/>
          <w:szCs w:val="24"/>
        </w:rPr>
        <w:t>(a) HC</w:t>
      </w:r>
      <w:r>
        <w:rPr>
          <w:rFonts w:cs="ArialMT"/>
          <w:sz w:val="24"/>
          <w:szCs w:val="24"/>
          <w:vertAlign w:val="subscript"/>
        </w:rPr>
        <w:t>2</w:t>
      </w:r>
      <w:r>
        <w:rPr>
          <w:rFonts w:cs="ArialMT"/>
          <w:sz w:val="24"/>
          <w:szCs w:val="24"/>
        </w:rPr>
        <w:t>H</w:t>
      </w:r>
      <w:r>
        <w:rPr>
          <w:rFonts w:cs="ArialMT"/>
          <w:sz w:val="24"/>
          <w:szCs w:val="24"/>
          <w:vertAlign w:val="subscript"/>
        </w:rPr>
        <w:t>3</w:t>
      </w:r>
      <w:r>
        <w:rPr>
          <w:rFonts w:cs="ArialMT"/>
          <w:sz w:val="24"/>
          <w:szCs w:val="24"/>
        </w:rPr>
        <w:t>O</w:t>
      </w:r>
      <w:r>
        <w:rPr>
          <w:rFonts w:cs="ArialMT"/>
          <w:sz w:val="24"/>
          <w:szCs w:val="24"/>
          <w:vertAlign w:val="subscript"/>
        </w:rPr>
        <w:t>2</w:t>
      </w:r>
      <w:r>
        <w:rPr>
          <w:rFonts w:cs="ArialMT"/>
          <w:sz w:val="24"/>
          <w:szCs w:val="24"/>
        </w:rPr>
        <w:t>(aq) + H</w:t>
      </w:r>
      <w:r>
        <w:rPr>
          <w:rFonts w:cs="ArialMT"/>
          <w:sz w:val="24"/>
          <w:szCs w:val="24"/>
          <w:vertAlign w:val="subscript"/>
        </w:rPr>
        <w:t>2</w:t>
      </w:r>
      <w:r>
        <w:rPr>
          <w:rFonts w:cs="ArialMT"/>
          <w:sz w:val="24"/>
          <w:szCs w:val="24"/>
        </w:rPr>
        <w:t>O(L) → C</w:t>
      </w:r>
      <w:r>
        <w:rPr>
          <w:rFonts w:cs="ArialMT"/>
          <w:sz w:val="24"/>
          <w:szCs w:val="24"/>
          <w:vertAlign w:val="subscript"/>
        </w:rPr>
        <w:t>2</w:t>
      </w:r>
      <w:r>
        <w:rPr>
          <w:rFonts w:cs="ArialMT"/>
          <w:sz w:val="24"/>
          <w:szCs w:val="24"/>
        </w:rPr>
        <w:t>H</w:t>
      </w:r>
      <w:r>
        <w:rPr>
          <w:rFonts w:cs="ArialMT"/>
          <w:sz w:val="24"/>
          <w:szCs w:val="24"/>
          <w:vertAlign w:val="subscript"/>
        </w:rPr>
        <w:t>3</w:t>
      </w:r>
      <w:r>
        <w:rPr>
          <w:rFonts w:cs="ArialMT"/>
          <w:sz w:val="24"/>
          <w:szCs w:val="24"/>
        </w:rPr>
        <w:t>O</w:t>
      </w:r>
      <w:r>
        <w:rPr>
          <w:rFonts w:cs="ArialMT"/>
          <w:sz w:val="24"/>
          <w:szCs w:val="24"/>
          <w:vertAlign w:val="subscript"/>
        </w:rPr>
        <w:t>2</w:t>
      </w:r>
      <w:r>
        <w:rPr>
          <w:rFonts w:cs="ArialMT"/>
          <w:sz w:val="24"/>
          <w:szCs w:val="24"/>
          <w:vertAlign w:val="superscript"/>
        </w:rPr>
        <w:t>-</w:t>
      </w:r>
      <w:r>
        <w:rPr>
          <w:rFonts w:cs="ArialMT"/>
          <w:sz w:val="24"/>
          <w:szCs w:val="24"/>
        </w:rPr>
        <w:t>(aq) + H</w:t>
      </w:r>
      <w:r>
        <w:rPr>
          <w:rFonts w:cs="ArialMT"/>
          <w:sz w:val="24"/>
          <w:szCs w:val="24"/>
          <w:vertAlign w:val="subscript"/>
        </w:rPr>
        <w:t>3</w:t>
      </w:r>
      <w:r>
        <w:rPr>
          <w:rFonts w:cs="ArialMT"/>
          <w:sz w:val="24"/>
          <w:szCs w:val="24"/>
        </w:rPr>
        <w:t>O</w:t>
      </w:r>
      <w:r>
        <w:rPr>
          <w:rFonts w:cs="ArialMT"/>
          <w:sz w:val="24"/>
          <w:szCs w:val="24"/>
          <w:vertAlign w:val="superscript"/>
        </w:rPr>
        <w:t>+</w:t>
      </w:r>
      <w:r>
        <w:rPr>
          <w:rFonts w:cs="ArialMT"/>
          <w:sz w:val="24"/>
          <w:szCs w:val="24"/>
        </w:rPr>
        <w:t>(aq)</w:t>
      </w:r>
    </w:p>
    <w:p>
      <w:pPr>
        <w:pStyle w:val="style0"/>
        <w:autoSpaceDE w:val="false"/>
        <w:autoSpaceDN w:val="false"/>
        <w:adjustRightInd w:val="false"/>
        <w:spacing w:after="0" w:lineRule="auto" w:line="240"/>
        <w:rPr>
          <w:rFonts w:cs="ArialMT"/>
          <w:sz w:val="24"/>
          <w:szCs w:val="24"/>
        </w:rPr>
      </w:pPr>
      <w:r>
        <w:rPr>
          <w:rFonts w:cs="ArialMT"/>
          <w:sz w:val="24"/>
          <w:szCs w:val="24"/>
        </w:rPr>
        <w:t>(b) HCN(aq) + H</w:t>
      </w:r>
      <w:r>
        <w:rPr>
          <w:rFonts w:cs="ArialMT"/>
          <w:sz w:val="24"/>
          <w:szCs w:val="24"/>
          <w:vertAlign w:val="subscript"/>
        </w:rPr>
        <w:t>2</w:t>
      </w:r>
      <w:r>
        <w:rPr>
          <w:rFonts w:cs="ArialMT"/>
          <w:sz w:val="24"/>
          <w:szCs w:val="24"/>
        </w:rPr>
        <w:t>O(L) → CN</w:t>
      </w:r>
      <w:r>
        <w:rPr>
          <w:rFonts w:cs="ArialMT"/>
          <w:sz w:val="24"/>
          <w:szCs w:val="24"/>
          <w:vertAlign w:val="superscript"/>
        </w:rPr>
        <w:t>-</w:t>
      </w:r>
      <w:r>
        <w:rPr>
          <w:rFonts w:cs="ArialMT"/>
          <w:sz w:val="24"/>
          <w:szCs w:val="24"/>
        </w:rPr>
        <w:t>(aq) + H</w:t>
      </w:r>
      <w:r>
        <w:rPr>
          <w:rFonts w:cs="ArialMT"/>
          <w:sz w:val="24"/>
          <w:szCs w:val="24"/>
          <w:vertAlign w:val="subscript"/>
        </w:rPr>
        <w:t>3</w:t>
      </w:r>
      <w:r>
        <w:rPr>
          <w:rFonts w:cs="ArialMT"/>
          <w:sz w:val="24"/>
          <w:szCs w:val="24"/>
        </w:rPr>
        <w:t>O</w:t>
      </w:r>
      <w:r>
        <w:rPr>
          <w:rFonts w:cs="ArialMT"/>
          <w:sz w:val="24"/>
          <w:szCs w:val="24"/>
          <w:vertAlign w:val="superscript"/>
        </w:rPr>
        <w:t>+</w:t>
      </w:r>
      <w:r>
        <w:rPr>
          <w:rFonts w:cs="ArialMT"/>
          <w:sz w:val="24"/>
          <w:szCs w:val="24"/>
        </w:rPr>
        <w:t>(aq)</w:t>
      </w: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MT"/>
          <w:b/>
          <w:color w:val="0000ff"/>
          <w:sz w:val="24"/>
          <w:szCs w:val="24"/>
        </w:rPr>
      </w:pPr>
      <w:r>
        <w:rPr>
          <w:rFonts w:cs="ArialMT"/>
          <w:b/>
          <w:color w:val="0000ff"/>
          <w:sz w:val="24"/>
          <w:szCs w:val="24"/>
        </w:rPr>
        <w:t>Solution:</w:t>
      </w:r>
    </w:p>
    <w:p>
      <w:pPr>
        <w:pStyle w:val="style0"/>
        <w:autoSpaceDE w:val="false"/>
        <w:autoSpaceDN w:val="false"/>
        <w:adjustRightInd w:val="false"/>
        <w:spacing w:after="0" w:lineRule="auto" w:line="240"/>
        <w:rPr>
          <w:rFonts w:cs="ArialMT"/>
          <w:sz w:val="24"/>
          <w:szCs w:val="24"/>
        </w:rPr>
      </w:pPr>
      <w:r>
        <w:rPr>
          <w:rFonts w:cs="ArialMT"/>
          <w:sz w:val="24"/>
          <w:szCs w:val="24"/>
        </w:rPr>
        <w:t>(a) HC</w:t>
      </w:r>
      <w:r>
        <w:rPr>
          <w:rFonts w:cs="ArialMT"/>
          <w:sz w:val="24"/>
          <w:szCs w:val="24"/>
          <w:vertAlign w:val="subscript"/>
        </w:rPr>
        <w:t>2</w:t>
      </w:r>
      <w:r>
        <w:rPr>
          <w:rFonts w:cs="ArialMT"/>
          <w:sz w:val="24"/>
          <w:szCs w:val="24"/>
        </w:rPr>
        <w:t>H</w:t>
      </w:r>
      <w:r>
        <w:rPr>
          <w:rFonts w:cs="ArialMT"/>
          <w:sz w:val="24"/>
          <w:szCs w:val="24"/>
          <w:vertAlign w:val="subscript"/>
        </w:rPr>
        <w:t>3</w:t>
      </w:r>
      <w:r>
        <w:rPr>
          <w:rFonts w:cs="ArialMT"/>
          <w:sz w:val="24"/>
          <w:szCs w:val="24"/>
        </w:rPr>
        <w:t>O</w:t>
      </w:r>
      <w:r>
        <w:rPr>
          <w:rFonts w:cs="ArialMT"/>
          <w:sz w:val="24"/>
          <w:szCs w:val="24"/>
          <w:vertAlign w:val="subscript"/>
        </w:rPr>
        <w:t xml:space="preserve">2 </w:t>
      </w:r>
      <w:r>
        <w:rPr>
          <w:rFonts w:cs="ArialMT"/>
          <w:sz w:val="24"/>
          <w:szCs w:val="24"/>
        </w:rPr>
        <w:t>(aq) + H</w:t>
      </w:r>
      <w:r>
        <w:rPr>
          <w:rFonts w:cs="ArialMT"/>
          <w:sz w:val="24"/>
          <w:szCs w:val="24"/>
          <w:vertAlign w:val="subscript"/>
        </w:rPr>
        <w:t>2</w:t>
      </w:r>
      <w:r>
        <w:rPr>
          <w:rFonts w:cs="ArialMT"/>
          <w:sz w:val="24"/>
          <w:szCs w:val="24"/>
        </w:rPr>
        <w:t>O(L) → C</w:t>
      </w:r>
      <w:r>
        <w:rPr>
          <w:rFonts w:cs="ArialMT"/>
          <w:sz w:val="24"/>
          <w:szCs w:val="24"/>
          <w:vertAlign w:val="subscript"/>
        </w:rPr>
        <w:t>2</w:t>
      </w:r>
      <w:r>
        <w:rPr>
          <w:rFonts w:cs="ArialMT"/>
          <w:sz w:val="24"/>
          <w:szCs w:val="24"/>
        </w:rPr>
        <w:t>H</w:t>
      </w:r>
      <w:r>
        <w:rPr>
          <w:rFonts w:cs="ArialMT"/>
          <w:sz w:val="24"/>
          <w:szCs w:val="24"/>
          <w:vertAlign w:val="subscript"/>
        </w:rPr>
        <w:t>3</w:t>
      </w:r>
      <w:r>
        <w:rPr>
          <w:rFonts w:cs="ArialMT"/>
          <w:sz w:val="24"/>
          <w:szCs w:val="24"/>
        </w:rPr>
        <w:t>O</w:t>
      </w:r>
      <w:r>
        <w:rPr>
          <w:rFonts w:cs="ArialMT"/>
          <w:sz w:val="24"/>
          <w:szCs w:val="24"/>
          <w:vertAlign w:val="subscript"/>
        </w:rPr>
        <w:t>2</w:t>
      </w:r>
      <w:r>
        <w:rPr>
          <w:rFonts w:cs="ArialMT"/>
          <w:sz w:val="24"/>
          <w:szCs w:val="24"/>
          <w:vertAlign w:val="superscript"/>
        </w:rPr>
        <w:t>-</w:t>
      </w:r>
      <w:r>
        <w:rPr>
          <w:rFonts w:cs="ArialMT"/>
          <w:sz w:val="24"/>
          <w:szCs w:val="24"/>
        </w:rPr>
        <w:t>(aq) + H</w:t>
      </w:r>
      <w:r>
        <w:rPr>
          <w:rFonts w:cs="ArialMT"/>
          <w:sz w:val="24"/>
          <w:szCs w:val="24"/>
          <w:vertAlign w:val="subscript"/>
        </w:rPr>
        <w:t>3</w:t>
      </w:r>
      <w:r>
        <w:rPr>
          <w:rFonts w:cs="ArialMT"/>
          <w:sz w:val="24"/>
          <w:szCs w:val="24"/>
        </w:rPr>
        <w:t>O</w:t>
      </w:r>
      <w:r>
        <w:rPr>
          <w:rFonts w:cs="ArialMT"/>
          <w:sz w:val="24"/>
          <w:szCs w:val="24"/>
          <w:vertAlign w:val="superscript"/>
        </w:rPr>
        <w:t>+</w:t>
      </w:r>
      <w:r>
        <w:rPr>
          <w:rFonts w:cs="ArialMT"/>
          <w:sz w:val="24"/>
          <w:szCs w:val="24"/>
        </w:rPr>
        <w:t>(aq)</w:t>
      </w:r>
    </w:p>
    <w:p>
      <w:pPr>
        <w:pStyle w:val="style0"/>
        <w:autoSpaceDE w:val="false"/>
        <w:autoSpaceDN w:val="false"/>
        <w:adjustRightInd w:val="false"/>
        <w:spacing w:after="0" w:lineRule="auto" w:line="240"/>
        <w:rPr>
          <w:rFonts w:cs="ArialMT"/>
          <w:sz w:val="24"/>
          <w:szCs w:val="24"/>
        </w:rPr>
      </w:pPr>
      <w:r>
        <w:rPr>
          <w:rFonts w:cs="ArialMT"/>
          <w:sz w:val="24"/>
          <w:szCs w:val="24"/>
        </w:rPr>
        <w:t xml:space="preserve">      Acid               base</w:t>
      </w:r>
    </w:p>
    <w:p>
      <w:pPr>
        <w:pStyle w:val="style0"/>
        <w:autoSpaceDE w:val="false"/>
        <w:autoSpaceDN w:val="false"/>
        <w:adjustRightInd w:val="false"/>
        <w:spacing w:after="0" w:lineRule="auto" w:line="240"/>
        <w:rPr>
          <w:rFonts w:cs="ArialMT"/>
          <w:sz w:val="24"/>
          <w:szCs w:val="24"/>
        </w:rPr>
      </w:pPr>
      <w:r>
        <w:rPr>
          <w:rFonts w:cs="ArialMT"/>
          <w:sz w:val="24"/>
          <w:szCs w:val="24"/>
        </w:rPr>
        <w:t>(b) HCN(aq) + H</w:t>
      </w:r>
      <w:r>
        <w:rPr>
          <w:rFonts w:cs="ArialMT"/>
          <w:sz w:val="24"/>
          <w:szCs w:val="24"/>
          <w:vertAlign w:val="subscript"/>
        </w:rPr>
        <w:t>2</w:t>
      </w:r>
      <w:r>
        <w:rPr>
          <w:rFonts w:cs="ArialMT"/>
          <w:sz w:val="24"/>
          <w:szCs w:val="24"/>
        </w:rPr>
        <w:t>O(L) →CN</w:t>
      </w:r>
      <w:r>
        <w:rPr>
          <w:rFonts w:cs="ArialMT"/>
          <w:sz w:val="24"/>
          <w:szCs w:val="24"/>
          <w:vertAlign w:val="superscript"/>
        </w:rPr>
        <w:t>-</w:t>
      </w:r>
      <w:r>
        <w:rPr>
          <w:rFonts w:cs="ArialMT"/>
          <w:sz w:val="24"/>
          <w:szCs w:val="24"/>
        </w:rPr>
        <w:t>(aq) + H</w:t>
      </w:r>
      <w:r>
        <w:rPr>
          <w:rFonts w:cs="ArialMT"/>
          <w:sz w:val="24"/>
          <w:szCs w:val="24"/>
          <w:vertAlign w:val="subscript"/>
        </w:rPr>
        <w:t>3</w:t>
      </w:r>
      <w:r>
        <w:rPr>
          <w:rFonts w:cs="ArialMT"/>
          <w:sz w:val="24"/>
          <w:szCs w:val="24"/>
        </w:rPr>
        <w:t>O</w:t>
      </w:r>
      <w:r>
        <w:rPr>
          <w:rFonts w:cs="ArialMT"/>
          <w:sz w:val="24"/>
          <w:szCs w:val="24"/>
          <w:vertAlign w:val="superscript"/>
        </w:rPr>
        <w:t>+</w:t>
      </w:r>
      <w:r>
        <w:rPr>
          <w:rFonts w:cs="ArialMT"/>
          <w:sz w:val="24"/>
          <w:szCs w:val="24"/>
        </w:rPr>
        <w:t>(aq)</w:t>
      </w:r>
    </w:p>
    <w:p>
      <w:pPr>
        <w:pStyle w:val="style0"/>
        <w:autoSpaceDE w:val="false"/>
        <w:autoSpaceDN w:val="false"/>
        <w:adjustRightInd w:val="false"/>
        <w:spacing w:after="0" w:lineRule="auto" w:line="240"/>
        <w:rPr>
          <w:rFonts w:cs="ArialMT"/>
          <w:sz w:val="24"/>
          <w:szCs w:val="24"/>
        </w:rPr>
      </w:pPr>
      <w:r>
        <w:rPr>
          <w:rFonts w:cs="ArialMT"/>
          <w:sz w:val="24"/>
          <w:szCs w:val="24"/>
        </w:rPr>
        <w:t xml:space="preserve">     Acid          base</w:t>
      </w:r>
    </w:p>
    <w:p>
      <w:pPr>
        <w:pStyle w:val="style0"/>
        <w:autoSpaceDE w:val="false"/>
        <w:autoSpaceDN w:val="false"/>
        <w:adjustRightInd w:val="false"/>
        <w:spacing w:after="0" w:lineRule="auto" w:line="240"/>
        <w:rPr>
          <w:rFonts w:cs="Arial-BoldMT" w:eastAsia="Arial-BoldMT"/>
          <w:b/>
          <w:bCs/>
          <w:sz w:val="24"/>
          <w:szCs w:val="24"/>
        </w:rPr>
      </w:pPr>
    </w:p>
    <w:p>
      <w:pPr>
        <w:pStyle w:val="style0"/>
        <w:autoSpaceDE w:val="false"/>
        <w:autoSpaceDN w:val="false"/>
        <w:adjustRightInd w:val="false"/>
        <w:spacing w:after="0" w:lineRule="auto" w:line="240"/>
        <w:rPr>
          <w:rFonts w:cs="Arial-BoldMT" w:eastAsia="Arial-BoldMT"/>
          <w:b/>
          <w:bCs/>
          <w:sz w:val="24"/>
          <w:szCs w:val="24"/>
        </w:rPr>
      </w:pPr>
    </w:p>
    <w:p>
      <w:pPr>
        <w:pStyle w:val="style0"/>
        <w:autoSpaceDE w:val="false"/>
        <w:autoSpaceDN w:val="false"/>
        <w:adjustRightInd w:val="false"/>
        <w:spacing w:after="0" w:lineRule="auto" w:line="240"/>
        <w:rPr>
          <w:rFonts w:cs="Arial-BoldMT" w:eastAsia="Arial-BoldMT"/>
          <w:b/>
          <w:bCs/>
          <w:sz w:val="24"/>
          <w:szCs w:val="24"/>
        </w:rPr>
      </w:pPr>
      <w:r>
        <w:rPr>
          <w:rFonts w:cs="Arial-BoldMT" w:eastAsia="Arial-BoldMT"/>
          <w:b/>
          <w:bCs/>
          <w:sz w:val="24"/>
          <w:szCs w:val="24"/>
        </w:rPr>
        <w:t>Brønsted–Lowry Acids/Bases Definitions Includes More Compounds</w:t>
      </w:r>
    </w:p>
    <w:p>
      <w:pPr>
        <w:pStyle w:val="style0"/>
        <w:autoSpaceDE w:val="false"/>
        <w:autoSpaceDN w:val="false"/>
        <w:adjustRightInd w:val="false"/>
        <w:spacing w:after="0" w:lineRule="auto" w:line="240"/>
        <w:rPr>
          <w:rFonts w:cs="ArialMT"/>
          <w:i/>
          <w:sz w:val="24"/>
          <w:szCs w:val="24"/>
        </w:rPr>
      </w:pPr>
    </w:p>
    <w:p>
      <w:pPr>
        <w:pStyle w:val="style0"/>
        <w:autoSpaceDE w:val="false"/>
        <w:autoSpaceDN w:val="false"/>
        <w:adjustRightInd w:val="false"/>
        <w:spacing w:after="0" w:lineRule="auto" w:line="240"/>
        <w:rPr>
          <w:rFonts w:cs="ArialMT"/>
          <w:i/>
          <w:sz w:val="24"/>
          <w:szCs w:val="24"/>
        </w:rPr>
      </w:pPr>
      <w:r>
        <w:rPr>
          <w:rFonts w:cs="ArialMT"/>
          <w:i/>
          <w:sz w:val="24"/>
          <w:szCs w:val="24"/>
        </w:rPr>
        <w:t>If you think about the definition of an Arrhenius acid, it includes substances such as HCl, HNO</w:t>
      </w:r>
      <w:r>
        <w:rPr>
          <w:rFonts w:cs="ArialMT"/>
          <w:i/>
          <w:sz w:val="24"/>
          <w:szCs w:val="24"/>
          <w:vertAlign w:val="subscript"/>
        </w:rPr>
        <w:t>3</w:t>
      </w:r>
      <w:r>
        <w:rPr>
          <w:rFonts w:cs="ArialMT"/>
          <w:i/>
          <w:sz w:val="24"/>
          <w:szCs w:val="24"/>
        </w:rPr>
        <w:t>, HC</w:t>
      </w:r>
      <w:r>
        <w:rPr>
          <w:rFonts w:cs="ArialMT"/>
          <w:i/>
          <w:sz w:val="24"/>
          <w:szCs w:val="24"/>
          <w:vertAlign w:val="subscript"/>
        </w:rPr>
        <w:t>2</w:t>
      </w:r>
      <w:r>
        <w:rPr>
          <w:rFonts w:cs="ArialMT"/>
          <w:i/>
          <w:sz w:val="24"/>
          <w:szCs w:val="24"/>
        </w:rPr>
        <w:t>H</w:t>
      </w:r>
      <w:r>
        <w:rPr>
          <w:rFonts w:cs="ArialMT"/>
          <w:i/>
          <w:sz w:val="24"/>
          <w:szCs w:val="24"/>
          <w:vertAlign w:val="subscript"/>
        </w:rPr>
        <w:t>3</w:t>
      </w:r>
      <w:r>
        <w:rPr>
          <w:rFonts w:cs="ArialMT"/>
          <w:i/>
          <w:sz w:val="24"/>
          <w:szCs w:val="24"/>
        </w:rPr>
        <w:t>O</w:t>
      </w:r>
      <w:r>
        <w:rPr>
          <w:rFonts w:cs="ArialMT"/>
          <w:i/>
          <w:sz w:val="24"/>
          <w:szCs w:val="24"/>
          <w:vertAlign w:val="subscript"/>
        </w:rPr>
        <w:t>2</w:t>
      </w:r>
      <w:r>
        <w:rPr>
          <w:rFonts w:cs="ArialMT"/>
          <w:i/>
          <w:sz w:val="24"/>
          <w:szCs w:val="24"/>
        </w:rPr>
        <w:t>,in essence all substances that contain H</w:t>
      </w:r>
      <w:r>
        <w:rPr>
          <w:rFonts w:cs="ArialMT"/>
          <w:i/>
          <w:sz w:val="24"/>
          <w:szCs w:val="24"/>
          <w:vertAlign w:val="superscript"/>
        </w:rPr>
        <w:t>+</w:t>
      </w:r>
      <w:r>
        <w:rPr>
          <w:rFonts w:cs="ArialMT"/>
          <w:i/>
          <w:sz w:val="24"/>
          <w:szCs w:val="24"/>
        </w:rPr>
        <w:t xml:space="preserve"> ions. This is because according to Arrhenius, the acid ionizes in</w:t>
      </w:r>
      <w:r>
        <w:rPr>
          <w:rFonts w:cs="ArialMT"/>
          <w:i/>
          <w:sz w:val="24"/>
          <w:szCs w:val="24"/>
        </w:rPr>
        <w:t xml:space="preserve"> </w:t>
      </w:r>
      <w:r>
        <w:rPr>
          <w:rFonts w:cs="ArialMT"/>
          <w:i/>
          <w:sz w:val="24"/>
          <w:szCs w:val="24"/>
        </w:rPr>
        <w:t>water to produce H</w:t>
      </w:r>
      <w:r>
        <w:rPr>
          <w:rFonts w:cs="ArialMT"/>
          <w:i/>
          <w:sz w:val="24"/>
          <w:szCs w:val="24"/>
          <w:vertAlign w:val="superscript"/>
        </w:rPr>
        <w:t>+</w:t>
      </w:r>
      <w:r>
        <w:rPr>
          <w:rFonts w:cs="ArialMT"/>
          <w:i/>
          <w:sz w:val="24"/>
          <w:szCs w:val="24"/>
        </w:rPr>
        <w:t xml:space="preserve"> ions. This definition limits what can fit under the umbrella of the definition of acid. The Brønsted-Lowry definition of the acid is broader in that it defines the acid as a proton donor. With this broader definition there is the ability to include more compounds in the category of acid. Consider the reaction Equation 3:</w:t>
      </w:r>
    </w:p>
    <w:p>
      <w:pPr>
        <w:pStyle w:val="style0"/>
        <w:autoSpaceDE w:val="false"/>
        <w:autoSpaceDN w:val="false"/>
        <w:adjustRightInd w:val="false"/>
        <w:spacing w:after="0" w:lineRule="auto" w:line="240"/>
        <w:rPr>
          <w:rFonts w:cs="ArialMT"/>
          <w:i/>
          <w:sz w:val="24"/>
          <w:szCs w:val="24"/>
        </w:rPr>
      </w:pPr>
      <w:r>
        <w:rPr>
          <w:rFonts w:cs="ArialMT"/>
          <w:i/>
          <w:sz w:val="24"/>
          <w:szCs w:val="24"/>
        </w:rPr>
        <w:t>HSO</w:t>
      </w:r>
      <w:r>
        <w:rPr>
          <w:rFonts w:cs="ArialMT"/>
          <w:i/>
          <w:sz w:val="24"/>
          <w:szCs w:val="24"/>
          <w:vertAlign w:val="subscript"/>
        </w:rPr>
        <w:t>4</w:t>
      </w:r>
      <w:r>
        <w:rPr>
          <w:rFonts w:cs="ArialMT"/>
          <w:i/>
          <w:sz w:val="24"/>
          <w:szCs w:val="24"/>
          <w:vertAlign w:val="superscript"/>
        </w:rPr>
        <w:t>-</w:t>
      </w:r>
      <w:r>
        <w:rPr>
          <w:rFonts w:cs="ArialMT"/>
          <w:i/>
          <w:sz w:val="24"/>
          <w:szCs w:val="24"/>
        </w:rPr>
        <w:t>(aq) + OH</w:t>
      </w:r>
      <w:r>
        <w:rPr>
          <w:rFonts w:cs="ArialMT"/>
          <w:i/>
          <w:sz w:val="24"/>
          <w:szCs w:val="24"/>
          <w:vertAlign w:val="superscript"/>
        </w:rPr>
        <w:t>-</w:t>
      </w:r>
      <w:r>
        <w:rPr>
          <w:rFonts w:cs="ArialMT"/>
          <w:i/>
          <w:sz w:val="24"/>
          <w:szCs w:val="24"/>
        </w:rPr>
        <w:t>(aq) → H</w:t>
      </w:r>
      <w:r>
        <w:rPr>
          <w:rFonts w:cs="ArialMT"/>
          <w:i/>
          <w:sz w:val="24"/>
          <w:szCs w:val="24"/>
          <w:vertAlign w:val="subscript"/>
        </w:rPr>
        <w:t>2</w:t>
      </w:r>
      <w:r>
        <w:rPr>
          <w:rFonts w:cs="ArialMT"/>
          <w:i/>
          <w:sz w:val="24"/>
          <w:szCs w:val="24"/>
        </w:rPr>
        <w:t>O(L) + SO</w:t>
      </w:r>
      <w:r>
        <w:rPr>
          <w:rFonts w:cs="ArialMT"/>
          <w:i/>
          <w:sz w:val="24"/>
          <w:szCs w:val="24"/>
          <w:vertAlign w:val="subscript"/>
        </w:rPr>
        <w:t>4</w:t>
      </w:r>
      <w:r>
        <w:rPr>
          <w:rFonts w:cs="ArialMT"/>
          <w:i/>
          <w:sz w:val="24"/>
          <w:szCs w:val="24"/>
          <w:vertAlign w:val="superscript"/>
        </w:rPr>
        <w:t>2-</w:t>
      </w:r>
      <w:r>
        <w:rPr>
          <w:rFonts w:cs="ArialMT"/>
          <w:i/>
          <w:sz w:val="24"/>
          <w:szCs w:val="24"/>
        </w:rPr>
        <w:t xml:space="preserve">(aq)                                                               (Equation 3) </w:t>
      </w:r>
    </w:p>
    <w:p>
      <w:pPr>
        <w:pStyle w:val="style0"/>
        <w:autoSpaceDE w:val="false"/>
        <w:autoSpaceDN w:val="false"/>
        <w:adjustRightInd w:val="false"/>
        <w:spacing w:after="0" w:lineRule="auto" w:line="240"/>
        <w:rPr>
          <w:rFonts w:cs="ArialMT"/>
          <w:i/>
          <w:sz w:val="24"/>
          <w:szCs w:val="24"/>
        </w:rPr>
      </w:pPr>
      <w:r>
        <w:rPr>
          <w:rFonts w:cs="ArialMT"/>
          <w:i/>
          <w:sz w:val="24"/>
          <w:szCs w:val="24"/>
        </w:rPr>
        <w:t>It needs to be pointed out that if a substance is an acid in the Arrhenius definition, it will be an acid in the Brønsted–Lowry definition. However, the reverse is not true. Nor, do Brønsted–Lowry acids now have the properties of an Arrhenius acid. The same is true for bases. In equation 3, the hydroxide ion, OH-, is both an Arrhenius base and in the reaction a Brønsted–Lowry base. In other words, the Brønsted-Lowry definition can be viewed as an extension to the Arrhenius definition rather than a replacement for it.</w:t>
      </w:r>
    </w:p>
    <w:p>
      <w:pPr>
        <w:pStyle w:val="style0"/>
        <w:autoSpaceDE w:val="false"/>
        <w:autoSpaceDN w:val="false"/>
        <w:adjustRightInd w:val="false"/>
        <w:spacing w:after="0" w:lineRule="auto" w:line="240"/>
        <w:rPr>
          <w:rFonts w:cs="Arial-BoldMT" w:eastAsia="Arial-BoldMT"/>
          <w:b/>
          <w:bCs/>
          <w:sz w:val="24"/>
          <w:szCs w:val="24"/>
        </w:rPr>
      </w:pPr>
    </w:p>
    <w:p>
      <w:pPr>
        <w:pStyle w:val="style0"/>
        <w:autoSpaceDE w:val="false"/>
        <w:autoSpaceDN w:val="false"/>
        <w:adjustRightInd w:val="false"/>
        <w:spacing w:after="0" w:lineRule="auto" w:line="240"/>
        <w:rPr>
          <w:rFonts w:cs="Arial-BoldMT" w:eastAsia="Arial-BoldMT"/>
          <w:b/>
          <w:bCs/>
          <w:sz w:val="24"/>
          <w:szCs w:val="24"/>
        </w:rPr>
      </w:pPr>
      <w:r>
        <w:rPr>
          <w:rFonts w:cs="Arial-BoldMT" w:eastAsia="Arial-BoldMT"/>
          <w:b/>
          <w:bCs/>
          <w:sz w:val="24"/>
          <w:szCs w:val="24"/>
        </w:rPr>
        <w:t>May or May Not be in Water Solution</w:t>
      </w:r>
    </w:p>
    <w:p>
      <w:pPr>
        <w:pStyle w:val="style0"/>
        <w:autoSpaceDE w:val="false"/>
        <w:autoSpaceDN w:val="false"/>
        <w:adjustRightInd w:val="false"/>
        <w:spacing w:after="0" w:lineRule="auto" w:line="240"/>
        <w:rPr>
          <w:rFonts w:cs="ArialMT"/>
          <w:sz w:val="24"/>
          <w:szCs w:val="24"/>
        </w:rPr>
      </w:pPr>
      <w:r>
        <w:rPr>
          <w:rFonts w:cs="ArialMT"/>
          <w:sz w:val="24"/>
          <w:szCs w:val="24"/>
        </w:rPr>
        <w:t>With the Arrhenius theory, one aspect that is consistent, is that water was part of the equation.</w:t>
      </w:r>
    </w:p>
    <w:p>
      <w:pPr>
        <w:pStyle w:val="style0"/>
        <w:numPr>
          <w:ilvl w:val="0"/>
          <w:numId w:val="160"/>
        </w:numPr>
        <w:autoSpaceDE w:val="false"/>
        <w:autoSpaceDN w:val="false"/>
        <w:adjustRightInd w:val="false"/>
        <w:spacing w:after="0" w:lineRule="auto" w:line="240"/>
        <w:rPr>
          <w:rFonts w:cs="ArialMT"/>
          <w:sz w:val="24"/>
          <w:szCs w:val="24"/>
        </w:rPr>
      </w:pPr>
      <w:r>
        <w:rPr>
          <w:rFonts w:cs="ArialMT"/>
          <w:sz w:val="24"/>
          <w:szCs w:val="24"/>
        </w:rPr>
        <w:t>Arrhenius said that an acid must produce H</w:t>
      </w:r>
      <w:r>
        <w:rPr>
          <w:rFonts w:cs="ArialMT"/>
          <w:sz w:val="24"/>
          <w:szCs w:val="24"/>
          <w:vertAlign w:val="superscript"/>
        </w:rPr>
        <w:t>+</w:t>
      </w:r>
      <w:r>
        <w:rPr>
          <w:rFonts w:cs="ArialMT"/>
          <w:sz w:val="24"/>
          <w:szCs w:val="24"/>
        </w:rPr>
        <w:t xml:space="preserve"> ions in a water solution. </w:t>
      </w:r>
    </w:p>
    <w:p>
      <w:pPr>
        <w:pStyle w:val="style0"/>
        <w:numPr>
          <w:ilvl w:val="0"/>
          <w:numId w:val="160"/>
        </w:numPr>
        <w:autoSpaceDE w:val="false"/>
        <w:autoSpaceDN w:val="false"/>
        <w:adjustRightInd w:val="false"/>
        <w:spacing w:after="0" w:lineRule="auto" w:line="240"/>
        <w:rPr>
          <w:rFonts w:cs="ArialMT"/>
          <w:sz w:val="24"/>
          <w:szCs w:val="24"/>
        </w:rPr>
      </w:pPr>
      <w:r>
        <w:rPr>
          <w:rFonts w:cs="ArialMT"/>
          <w:sz w:val="24"/>
          <w:szCs w:val="24"/>
        </w:rPr>
        <w:t>Therefore, according to Arrhenius, the following equation would be representative of an Arrhenius acid.</w:t>
      </w:r>
    </w:p>
    <w:p>
      <w:pPr>
        <w:pStyle w:val="style0"/>
        <w:autoSpaceDE w:val="false"/>
        <w:autoSpaceDN w:val="false"/>
        <w:adjustRightInd w:val="false"/>
        <w:spacing w:after="0" w:lineRule="auto" w:line="240"/>
        <w:rPr>
          <w:rFonts w:cs="ArialMT"/>
          <w:sz w:val="24"/>
          <w:szCs w:val="24"/>
        </w:rPr>
      </w:pPr>
      <w:r>
        <w:rPr>
          <w:rFonts w:cs="ArialMT"/>
          <w:sz w:val="24"/>
          <w:szCs w:val="24"/>
        </w:rPr>
        <w:t>HCl(g) + H</w:t>
      </w:r>
      <w:r>
        <w:rPr>
          <w:rFonts w:cs="ArialMT"/>
          <w:sz w:val="24"/>
          <w:szCs w:val="24"/>
          <w:vertAlign w:val="subscript"/>
        </w:rPr>
        <w:t>2</w:t>
      </w:r>
      <w:r>
        <w:rPr>
          <w:rFonts w:cs="ArialMT"/>
          <w:sz w:val="24"/>
          <w:szCs w:val="24"/>
        </w:rPr>
        <w:t>O(L) →H</w:t>
      </w:r>
      <w:r>
        <w:rPr>
          <w:rFonts w:cs="ArialMT"/>
          <w:sz w:val="24"/>
          <w:szCs w:val="24"/>
          <w:vertAlign w:val="subscript"/>
        </w:rPr>
        <w:t>3</w:t>
      </w:r>
      <w:r>
        <w:rPr>
          <w:rFonts w:cs="ArialMT"/>
          <w:sz w:val="24"/>
          <w:szCs w:val="24"/>
        </w:rPr>
        <w:t>O</w:t>
      </w:r>
      <w:r>
        <w:rPr>
          <w:rFonts w:cs="ArialMT"/>
          <w:sz w:val="24"/>
          <w:szCs w:val="24"/>
          <w:vertAlign w:val="superscript"/>
        </w:rPr>
        <w:t>+</w:t>
      </w:r>
      <w:r>
        <w:rPr>
          <w:rFonts w:cs="ArialMT"/>
          <w:sz w:val="24"/>
          <w:szCs w:val="24"/>
        </w:rPr>
        <w:t xml:space="preserve">(aq) + </w:t>
      </w:r>
      <w:r>
        <w:rPr>
          <w:rFonts w:cs="ArialMT"/>
          <w:sz w:val="24"/>
          <w:szCs w:val="24"/>
        </w:rPr>
        <w:t>Cl</w:t>
      </w:r>
      <w:r>
        <w:rPr>
          <w:rFonts w:cs="ArialMT"/>
          <w:sz w:val="24"/>
          <w:szCs w:val="24"/>
          <w:vertAlign w:val="superscript"/>
        </w:rPr>
        <w:t>-</w:t>
      </w:r>
      <w:r>
        <w:rPr>
          <w:rFonts w:cs="ArialMT"/>
          <w:sz w:val="24"/>
          <w:szCs w:val="24"/>
        </w:rPr>
        <w:t xml:space="preserve">(aq)    </w:t>
      </w:r>
      <w:r>
        <w:rPr>
          <w:rFonts w:cs="ArialMT"/>
          <w:sz w:val="24"/>
          <w:szCs w:val="24"/>
        </w:rPr>
        <w:t xml:space="preserve">                                                       </w:t>
      </w:r>
      <w:r>
        <w:rPr>
          <w:rFonts w:cs="ArialMT"/>
          <w:sz w:val="24"/>
          <w:szCs w:val="24"/>
        </w:rPr>
        <w:t xml:space="preserve"> (Equation 4)</w:t>
      </w:r>
    </w:p>
    <w:p>
      <w:pPr>
        <w:pStyle w:val="style0"/>
        <w:numPr>
          <w:ilvl w:val="0"/>
          <w:numId w:val="161"/>
        </w:numPr>
        <w:autoSpaceDE w:val="false"/>
        <w:autoSpaceDN w:val="false"/>
        <w:adjustRightInd w:val="false"/>
        <w:spacing w:after="0" w:lineRule="auto" w:line="240"/>
        <w:rPr>
          <w:rFonts w:cs="ArialMT"/>
          <w:sz w:val="24"/>
          <w:szCs w:val="24"/>
        </w:rPr>
      </w:pPr>
      <w:r>
        <w:rPr>
          <w:rFonts w:cs="ArialMT"/>
          <w:sz w:val="24"/>
          <w:szCs w:val="24"/>
        </w:rPr>
        <w:t>If you look at all of</w:t>
      </w:r>
      <w:r>
        <w:rPr>
          <w:rFonts w:cs="ArialMT"/>
          <w:sz w:val="24"/>
          <w:szCs w:val="24"/>
        </w:rPr>
        <w:t xml:space="preserve"> the equations we have used so</w:t>
      </w:r>
      <w:r>
        <w:rPr>
          <w:rFonts w:cs="ArialMT"/>
          <w:sz w:val="24"/>
          <w:szCs w:val="24"/>
        </w:rPr>
        <w:t xml:space="preserve"> far for Arrhenius, and even the definitions in Arrhenius theory, one commonality shows through: water must be in the equation. Here is where the Brønsted-Lowry definition again varies from Arrhenius theory. Look at the equation below.</w:t>
      </w:r>
    </w:p>
    <w:p>
      <w:pPr>
        <w:pStyle w:val="style0"/>
        <w:autoSpaceDE w:val="false"/>
        <w:autoSpaceDN w:val="false"/>
        <w:adjustRightInd w:val="false"/>
        <w:spacing w:after="0" w:lineRule="auto" w:line="240"/>
        <w:rPr>
          <w:rFonts w:cs="ArialMT"/>
          <w:b/>
          <w:sz w:val="24"/>
          <w:szCs w:val="24"/>
        </w:rPr>
      </w:pPr>
      <w:r>
        <w:rPr>
          <w:rFonts w:cs="ArialMT"/>
          <w:b/>
          <w:sz w:val="24"/>
          <w:szCs w:val="24"/>
        </w:rPr>
        <w:t>NH</w:t>
      </w:r>
      <w:r>
        <w:rPr>
          <w:rFonts w:cs="ArialMT"/>
          <w:b/>
          <w:sz w:val="24"/>
          <w:szCs w:val="24"/>
          <w:vertAlign w:val="subscript"/>
        </w:rPr>
        <w:t>3</w:t>
      </w:r>
      <w:r>
        <w:rPr>
          <w:rFonts w:cs="ArialMT"/>
          <w:b/>
          <w:sz w:val="24"/>
          <w:szCs w:val="24"/>
        </w:rPr>
        <w:t>(aq) + NH</w:t>
      </w:r>
      <w:r>
        <w:rPr>
          <w:rFonts w:cs="ArialMT"/>
          <w:b/>
          <w:sz w:val="24"/>
          <w:szCs w:val="24"/>
          <w:vertAlign w:val="subscript"/>
        </w:rPr>
        <w:t>3</w:t>
      </w:r>
      <w:r>
        <w:rPr>
          <w:rFonts w:cs="ArialMT"/>
          <w:b/>
          <w:sz w:val="24"/>
          <w:szCs w:val="24"/>
        </w:rPr>
        <w:t>(aq)→ NH</w:t>
      </w:r>
      <w:r>
        <w:rPr>
          <w:rFonts w:cs="ArialMT"/>
          <w:b/>
          <w:sz w:val="24"/>
          <w:szCs w:val="24"/>
          <w:vertAlign w:val="subscript"/>
        </w:rPr>
        <w:t>4</w:t>
      </w:r>
      <w:r>
        <w:rPr>
          <w:rFonts w:cs="ArialMT"/>
          <w:b/>
          <w:sz w:val="24"/>
          <w:szCs w:val="24"/>
          <w:vertAlign w:val="superscript"/>
        </w:rPr>
        <w:t>+</w:t>
      </w:r>
      <w:r>
        <w:rPr>
          <w:rFonts w:cs="ArialMT"/>
          <w:b/>
          <w:sz w:val="24"/>
          <w:szCs w:val="24"/>
        </w:rPr>
        <w:t>(aq) + NH</w:t>
      </w:r>
      <w:r>
        <w:rPr>
          <w:rFonts w:cs="ArialMT"/>
          <w:b/>
          <w:sz w:val="24"/>
          <w:szCs w:val="24"/>
          <w:vertAlign w:val="subscript"/>
        </w:rPr>
        <w:t>2</w:t>
      </w:r>
      <w:r>
        <w:rPr>
          <w:rFonts w:cs="ArialMT"/>
          <w:b/>
          <w:sz w:val="24"/>
          <w:szCs w:val="24"/>
          <w:vertAlign w:val="superscript"/>
        </w:rPr>
        <w:t>-</w:t>
      </w:r>
      <w:r>
        <w:rPr>
          <w:rFonts w:cs="ArialMT"/>
          <w:b/>
          <w:sz w:val="24"/>
          <w:szCs w:val="24"/>
        </w:rPr>
        <w:t xml:space="preserve">(aq)        </w:t>
      </w:r>
      <w:r>
        <w:rPr>
          <w:rFonts w:cs="ArialMT"/>
          <w:b/>
          <w:sz w:val="24"/>
          <w:szCs w:val="24"/>
        </w:rPr>
        <w:t xml:space="preserve">                                          </w:t>
      </w:r>
      <w:r>
        <w:rPr>
          <w:rFonts w:cs="ArialMT"/>
          <w:b/>
          <w:sz w:val="24"/>
          <w:szCs w:val="24"/>
        </w:rPr>
        <w:t xml:space="preserve">  </w:t>
      </w:r>
      <w:r>
        <w:rPr>
          <w:rFonts w:cs="ArialMT"/>
          <w:sz w:val="24"/>
          <w:szCs w:val="24"/>
        </w:rPr>
        <w:t>(Equation 5)</w:t>
      </w:r>
    </w:p>
    <w:p>
      <w:pPr>
        <w:pStyle w:val="style0"/>
        <w:autoSpaceDE w:val="false"/>
        <w:autoSpaceDN w:val="false"/>
        <w:adjustRightInd w:val="false"/>
        <w:spacing w:after="0" w:lineRule="auto" w:line="240"/>
        <w:rPr>
          <w:rFonts w:cs="ArialMT"/>
          <w:sz w:val="24"/>
          <w:szCs w:val="24"/>
        </w:rPr>
      </w:pPr>
    </w:p>
    <w:p>
      <w:pPr>
        <w:pStyle w:val="style0"/>
        <w:numPr>
          <w:ilvl w:val="0"/>
          <w:numId w:val="161"/>
        </w:numPr>
        <w:autoSpaceDE w:val="false"/>
        <w:autoSpaceDN w:val="false"/>
        <w:adjustRightInd w:val="false"/>
        <w:spacing w:after="0" w:lineRule="auto" w:line="240"/>
        <w:rPr>
          <w:rFonts w:cs="ArialMT"/>
          <w:color w:val="000000"/>
          <w:sz w:val="24"/>
          <w:szCs w:val="24"/>
        </w:rPr>
      </w:pPr>
      <w:r>
        <w:rPr>
          <w:rFonts w:cs="ArialMT"/>
          <w:color w:val="000000"/>
          <w:sz w:val="24"/>
          <w:szCs w:val="24"/>
        </w:rPr>
        <w:t>When you look at Equation 5, the first NH</w:t>
      </w:r>
      <w:r>
        <w:rPr>
          <w:rFonts w:cs="ArialMT"/>
          <w:color w:val="000000"/>
          <w:sz w:val="24"/>
          <w:szCs w:val="24"/>
          <w:vertAlign w:val="subscript"/>
        </w:rPr>
        <w:t>3</w:t>
      </w:r>
      <w:r>
        <w:rPr>
          <w:rFonts w:cs="ArialMT"/>
          <w:color w:val="000000"/>
          <w:sz w:val="24"/>
          <w:szCs w:val="24"/>
        </w:rPr>
        <w:t xml:space="preserve"> molecule is accepting a proton to form NH</w:t>
      </w:r>
      <w:r>
        <w:rPr>
          <w:rFonts w:cs="ArialMT"/>
          <w:color w:val="000000"/>
          <w:sz w:val="24"/>
          <w:szCs w:val="24"/>
          <w:vertAlign w:val="subscript"/>
        </w:rPr>
        <w:t>4</w:t>
      </w:r>
      <w:r>
        <w:rPr>
          <w:rFonts w:cs="ArialMT"/>
          <w:color w:val="000000"/>
          <w:sz w:val="24"/>
          <w:szCs w:val="24"/>
          <w:vertAlign w:val="superscript"/>
        </w:rPr>
        <w:t>+</w:t>
      </w:r>
      <w:r>
        <w:rPr>
          <w:rFonts w:cs="ArialMT"/>
          <w:color w:val="000000"/>
          <w:sz w:val="24"/>
          <w:szCs w:val="24"/>
        </w:rPr>
        <w:t xml:space="preserve"> and is therefore a Brønsted-Lowry base, the second NH</w:t>
      </w:r>
      <w:r>
        <w:rPr>
          <w:rFonts w:cs="ArialMT"/>
          <w:color w:val="000000"/>
          <w:sz w:val="24"/>
          <w:szCs w:val="24"/>
          <w:vertAlign w:val="subscript"/>
        </w:rPr>
        <w:t>3</w:t>
      </w:r>
      <w:r>
        <w:rPr>
          <w:rFonts w:cs="ArialMT"/>
          <w:color w:val="000000"/>
          <w:sz w:val="24"/>
          <w:szCs w:val="24"/>
        </w:rPr>
        <w:t>(aq) molecule is donating a proton to form NH</w:t>
      </w:r>
      <w:r>
        <w:rPr>
          <w:rFonts w:cs="ArialMT"/>
          <w:color w:val="000000"/>
          <w:sz w:val="24"/>
          <w:szCs w:val="24"/>
          <w:vertAlign w:val="subscript"/>
        </w:rPr>
        <w:t>2</w:t>
      </w:r>
      <w:r>
        <w:rPr>
          <w:rFonts w:cs="ArialMT"/>
          <w:color w:val="000000"/>
          <w:sz w:val="24"/>
          <w:szCs w:val="24"/>
          <w:vertAlign w:val="superscript"/>
        </w:rPr>
        <w:t xml:space="preserve"> -</w:t>
      </w:r>
      <w:r>
        <w:rPr>
          <w:rFonts w:cs="ArialMT"/>
          <w:color w:val="000000"/>
          <w:sz w:val="24"/>
          <w:szCs w:val="24"/>
        </w:rPr>
        <w:t xml:space="preserve">and is therefore a Brønsted-Lowry acid. </w:t>
      </w:r>
    </w:p>
    <w:p>
      <w:pPr>
        <w:pStyle w:val="style0"/>
        <w:numPr>
          <w:ilvl w:val="0"/>
          <w:numId w:val="161"/>
        </w:numPr>
        <w:autoSpaceDE w:val="false"/>
        <w:autoSpaceDN w:val="false"/>
        <w:adjustRightInd w:val="false"/>
        <w:spacing w:after="0" w:lineRule="auto" w:line="240"/>
        <w:rPr>
          <w:rFonts w:cs="ArialMT"/>
          <w:color w:val="000000"/>
          <w:sz w:val="24"/>
          <w:szCs w:val="24"/>
        </w:rPr>
      </w:pPr>
      <w:r>
        <w:rPr>
          <w:rFonts w:cs="ArialMT"/>
          <w:color w:val="000000"/>
          <w:sz w:val="24"/>
          <w:szCs w:val="24"/>
        </w:rPr>
        <w:t xml:space="preserve">Ammonia molecules, however, do not donate hydrogen ions in water and therefore, do not qualify as Arrhenius acids. </w:t>
      </w:r>
    </w:p>
    <w:p>
      <w:pPr>
        <w:pStyle w:val="style0"/>
        <w:autoSpaceDE w:val="false"/>
        <w:autoSpaceDN w:val="false"/>
        <w:adjustRightInd w:val="false"/>
        <w:spacing w:after="0" w:lineRule="auto" w:line="240"/>
        <w:ind w:left="720"/>
        <w:rPr>
          <w:rFonts w:cs="ArialMT"/>
          <w:b/>
          <w:color w:val="000000"/>
          <w:sz w:val="24"/>
          <w:szCs w:val="24"/>
        </w:rPr>
      </w:pPr>
      <w:r>
        <w:rPr>
          <w:rFonts w:cs="ArialMT"/>
          <w:b/>
          <w:color w:val="000000"/>
          <w:sz w:val="24"/>
          <w:szCs w:val="24"/>
        </w:rPr>
        <w:t>The Brønsted-Lowry theory has provided a broader theory for acid-base chemistry.</w:t>
      </w:r>
    </w:p>
    <w:p>
      <w:pPr>
        <w:pStyle w:val="style0"/>
        <w:numPr>
          <w:ilvl w:val="0"/>
          <w:numId w:val="161"/>
        </w:numPr>
        <w:autoSpaceDE w:val="false"/>
        <w:autoSpaceDN w:val="false"/>
        <w:adjustRightInd w:val="false"/>
        <w:spacing w:after="0" w:lineRule="auto" w:line="240"/>
        <w:rPr>
          <w:rFonts w:cs="ArialMT"/>
          <w:color w:val="000000"/>
          <w:sz w:val="24"/>
          <w:szCs w:val="24"/>
        </w:rPr>
      </w:pPr>
      <w:r>
        <w:rPr>
          <w:rFonts w:cs="ArialMT"/>
          <w:color w:val="000000"/>
          <w:sz w:val="24"/>
          <w:szCs w:val="24"/>
        </w:rPr>
        <w:t>It should be noted that NH</w:t>
      </w:r>
      <w:r>
        <w:rPr>
          <w:rFonts w:cs="ArialMT"/>
          <w:color w:val="000000"/>
          <w:sz w:val="24"/>
          <w:szCs w:val="24"/>
          <w:vertAlign w:val="subscript"/>
        </w:rPr>
        <w:t>3</w:t>
      </w:r>
      <w:r>
        <w:rPr>
          <w:rFonts w:cs="ArialMT"/>
          <w:color w:val="000000"/>
          <w:sz w:val="24"/>
          <w:szCs w:val="24"/>
        </w:rPr>
        <w:t xml:space="preserve"> is an example of an </w:t>
      </w:r>
      <w:r>
        <w:rPr>
          <w:rFonts w:cs="Arial-BoldMT" w:eastAsia="Arial-BoldMT"/>
          <w:b/>
          <w:bCs/>
          <w:color w:val="000000"/>
          <w:sz w:val="24"/>
          <w:szCs w:val="24"/>
        </w:rPr>
        <w:t xml:space="preserve">amphoteric </w:t>
      </w:r>
      <w:r>
        <w:rPr>
          <w:rFonts w:cs="ArialMT"/>
          <w:color w:val="000000"/>
          <w:sz w:val="24"/>
          <w:szCs w:val="24"/>
        </w:rPr>
        <w:t>species.</w:t>
      </w:r>
    </w:p>
    <w:p>
      <w:pPr>
        <w:pStyle w:val="style0"/>
        <w:numPr>
          <w:ilvl w:val="0"/>
          <w:numId w:val="161"/>
        </w:numPr>
        <w:autoSpaceDE w:val="false"/>
        <w:autoSpaceDN w:val="false"/>
        <w:adjustRightInd w:val="false"/>
        <w:spacing w:after="0" w:lineRule="auto" w:line="240"/>
        <w:rPr>
          <w:rFonts w:cs="ArialMT"/>
          <w:color w:val="000000"/>
          <w:sz w:val="24"/>
          <w:szCs w:val="24"/>
        </w:rPr>
      </w:pPr>
      <w:r>
        <w:rPr>
          <w:rFonts w:ascii="Consolas" w:cs="Consolas" w:hAnsi="Consolas"/>
          <w:b/>
          <w:i/>
          <w:color w:val="000000"/>
          <w:sz w:val="24"/>
          <w:szCs w:val="24"/>
        </w:rPr>
        <w:t xml:space="preserve"> Amphoteric species are those that in different situations can act as either an acid or a base.</w:t>
      </w:r>
      <w:r>
        <w:rPr>
          <w:rFonts w:cs="ArialMT"/>
          <w:color w:val="000000"/>
          <w:sz w:val="24"/>
          <w:szCs w:val="24"/>
        </w:rPr>
        <w:t xml:space="preserve"> That is, in some circumstances, they donate a proton and in other circumstances, they accept a proton. </w:t>
      </w:r>
    </w:p>
    <w:p>
      <w:pPr>
        <w:pStyle w:val="style0"/>
        <w:numPr>
          <w:ilvl w:val="0"/>
          <w:numId w:val="161"/>
        </w:numPr>
        <w:autoSpaceDE w:val="false"/>
        <w:autoSpaceDN w:val="false"/>
        <w:adjustRightInd w:val="false"/>
        <w:spacing w:after="0" w:lineRule="auto" w:line="240"/>
        <w:rPr>
          <w:rFonts w:cs="ArialMT"/>
          <w:b/>
          <w:sz w:val="24"/>
          <w:szCs w:val="24"/>
        </w:rPr>
      </w:pPr>
      <w:r>
        <w:rPr>
          <w:rFonts w:cs="ArialMT"/>
          <w:b/>
          <w:sz w:val="24"/>
          <w:szCs w:val="24"/>
        </w:rPr>
        <w:t>Here in Equation 5, NH</w:t>
      </w:r>
      <w:r>
        <w:rPr>
          <w:rFonts w:cs="ArialMT"/>
          <w:b/>
          <w:sz w:val="24"/>
          <w:szCs w:val="24"/>
          <w:vertAlign w:val="subscript"/>
        </w:rPr>
        <w:t>3</w:t>
      </w:r>
      <w:r>
        <w:rPr>
          <w:rFonts w:cs="ArialMT"/>
          <w:b/>
          <w:sz w:val="24"/>
          <w:szCs w:val="24"/>
        </w:rPr>
        <w:t xml:space="preserve"> is doing just this. Water is also an amphoteric species.</w:t>
      </w:r>
    </w:p>
    <w:p>
      <w:pPr>
        <w:pStyle w:val="style0"/>
        <w:autoSpaceDE w:val="false"/>
        <w:autoSpaceDN w:val="false"/>
        <w:adjustRightInd w:val="false"/>
        <w:spacing w:after="0" w:lineRule="auto" w:line="240"/>
        <w:ind w:left="720"/>
        <w:rPr>
          <w:rFonts w:cs="ArialMT"/>
          <w:b/>
          <w:sz w:val="24"/>
          <w:szCs w:val="24"/>
        </w:rPr>
      </w:pPr>
    </w:p>
    <w:p>
      <w:pPr>
        <w:pStyle w:val="style0"/>
        <w:autoSpaceDE w:val="false"/>
        <w:autoSpaceDN w:val="false"/>
        <w:adjustRightInd w:val="false"/>
        <w:spacing w:after="0" w:lineRule="auto" w:line="240"/>
        <w:ind w:left="720"/>
        <w:jc w:val="center"/>
        <w:rPr>
          <w:rFonts w:cs="Arial-BoldMT" w:eastAsia="Arial-BoldMT"/>
          <w:b/>
          <w:bCs/>
          <w:color w:val="6b83c5"/>
          <w:sz w:val="24"/>
          <w:szCs w:val="24"/>
        </w:rPr>
      </w:pPr>
    </w:p>
    <w:p>
      <w:pPr>
        <w:pStyle w:val="style0"/>
        <w:autoSpaceDE w:val="false"/>
        <w:autoSpaceDN w:val="false"/>
        <w:adjustRightInd w:val="false"/>
        <w:spacing w:after="0" w:lineRule="auto" w:line="240"/>
        <w:ind w:left="720"/>
        <w:rPr>
          <w:rFonts w:ascii="Consolas" w:cs="Consolas" w:eastAsia="Arial-BoldMT" w:hAnsi="Consolas"/>
          <w:b/>
          <w:bCs/>
          <w:sz w:val="24"/>
          <w:szCs w:val="24"/>
        </w:rPr>
      </w:pPr>
      <w:r>
        <w:rPr>
          <w:rFonts w:ascii="Consolas" w:cs="Consolas" w:eastAsia="Arial-BoldMT" w:hAnsi="Consolas"/>
          <w:b/>
          <w:bCs/>
          <w:sz w:val="24"/>
          <w:szCs w:val="24"/>
        </w:rPr>
        <w:t>Acid-Base Conjugate Pairs Definition</w:t>
      </w:r>
    </w:p>
    <w:p>
      <w:pPr>
        <w:pStyle w:val="style0"/>
        <w:autoSpaceDE w:val="false"/>
        <w:autoSpaceDN w:val="false"/>
        <w:adjustRightInd w:val="false"/>
        <w:spacing w:after="0" w:lineRule="auto" w:line="240"/>
        <w:rPr>
          <w:rFonts w:cs="ArialMT"/>
          <w:i/>
          <w:color w:val="000000"/>
          <w:spacing w:val="10"/>
          <w:sz w:val="24"/>
          <w:szCs w:val="24"/>
        </w:rPr>
      </w:pPr>
      <w:r>
        <w:rPr>
          <w:rFonts w:cs="ArialMT"/>
          <w:i/>
          <w:color w:val="000000"/>
          <w:spacing w:val="10"/>
          <w:sz w:val="24"/>
          <w:szCs w:val="24"/>
        </w:rPr>
        <w:t xml:space="preserve">There is one more aspect of the Brønsted-Lowry theory that was a significant breakthrough to acid-base chemistry. Brønsted and Lowry said that in acid-base reactions, there are actually pairs of acids and bases in the reaction itself. According to Brønsted-Lowry, for every acid there is a conjugate base associated with that acid. The </w:t>
      </w:r>
      <w:r>
        <w:rPr>
          <w:rFonts w:cs="Arial-BoldMT" w:eastAsia="Arial-BoldMT"/>
          <w:bCs/>
          <w:i/>
          <w:color w:val="000000"/>
          <w:spacing w:val="10"/>
          <w:sz w:val="24"/>
          <w:szCs w:val="24"/>
        </w:rPr>
        <w:t xml:space="preserve">conjugate base </w:t>
      </w:r>
      <w:r>
        <w:rPr>
          <w:rFonts w:cs="ArialMT"/>
          <w:i/>
          <w:color w:val="000000"/>
          <w:spacing w:val="10"/>
          <w:sz w:val="24"/>
          <w:szCs w:val="24"/>
        </w:rPr>
        <w:t>is the result of the acid losing (or donating) a proton. Therefore, if you look at the table below , you can see on the left, the acid and on the right the conjugate base.</w:t>
      </w:r>
    </w:p>
    <w:p>
      <w:pPr>
        <w:pStyle w:val="style0"/>
        <w:autoSpaceDE w:val="false"/>
        <w:autoSpaceDN w:val="false"/>
        <w:adjustRightInd w:val="false"/>
        <w:spacing w:after="0" w:lineRule="auto" w:line="240"/>
        <w:ind w:left="720"/>
        <w:rPr>
          <w:rFonts w:cs="ArialMT"/>
          <w:sz w:val="24"/>
          <w:szCs w:val="24"/>
        </w:rPr>
      </w:pPr>
      <w:r>
        <w:rPr>
          <w:rFonts w:cs="ArialMT"/>
          <w:noProof/>
          <w:sz w:val="24"/>
          <w:szCs w:val="24"/>
        </w:rPr>
        <w:drawing>
          <wp:inline distL="0" distT="0" distB="0" distR="0">
            <wp:extent cx="2622550" cy="1240155"/>
            <wp:effectExtent l="0" t="0" r="6350" b="0"/>
            <wp:docPr id="1412" name="Picture 3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6" name="Picture 302"/>
                    <pic:cNvPicPr/>
                  </pic:nvPicPr>
                  <pic:blipFill>
                    <a:blip r:embed="rId191" cstate="print"/>
                    <a:srcRect l="0" t="0" r="0" b="0"/>
                    <a:stretch/>
                  </pic:blipFill>
                  <pic:spPr>
                    <a:xfrm rot="0">
                      <a:off x="0" y="0"/>
                      <a:ext cx="2622550" cy="1240155"/>
                    </a:xfrm>
                    <a:prstGeom prst="rect"/>
                    <a:ln>
                      <a:noFill/>
                    </a:ln>
                  </pic:spPr>
                </pic:pic>
              </a:graphicData>
            </a:graphic>
          </wp:inline>
        </w:drawing>
      </w:r>
    </w:p>
    <w:p>
      <w:pPr>
        <w:pStyle w:val="style0"/>
        <w:autoSpaceDE w:val="false"/>
        <w:autoSpaceDN w:val="false"/>
        <w:adjustRightInd w:val="false"/>
        <w:spacing w:after="0" w:lineRule="auto" w:line="240"/>
        <w:ind w:left="720"/>
        <w:rPr>
          <w:rFonts w:cs="ArialMT"/>
          <w:b/>
          <w:color w:val="000000"/>
          <w:sz w:val="24"/>
          <w:szCs w:val="24"/>
        </w:rPr>
      </w:pPr>
      <w:r>
        <w:rPr>
          <w:rFonts w:cs="ArialMT"/>
          <w:b/>
          <w:color w:val="000000"/>
          <w:sz w:val="24"/>
          <w:szCs w:val="24"/>
        </w:rPr>
        <w:t>Acids and their conjugate bases</w:t>
      </w:r>
    </w:p>
    <w:p>
      <w:pPr>
        <w:pStyle w:val="style0"/>
        <w:autoSpaceDE w:val="false"/>
        <w:autoSpaceDN w:val="false"/>
        <w:adjustRightInd w:val="false"/>
        <w:spacing w:after="0" w:lineRule="auto" w:line="240"/>
        <w:ind w:left="720"/>
        <w:rPr>
          <w:rFonts w:cs="ArialMT"/>
          <w:color w:val="000000"/>
          <w:sz w:val="24"/>
          <w:szCs w:val="24"/>
        </w:rPr>
      </w:pPr>
    </w:p>
    <w:p>
      <w:pPr>
        <w:pStyle w:val="style0"/>
        <w:autoSpaceDE w:val="false"/>
        <w:autoSpaceDN w:val="false"/>
        <w:adjustRightInd w:val="false"/>
        <w:spacing w:after="0" w:lineRule="auto" w:line="240"/>
        <w:ind w:left="720"/>
        <w:rPr>
          <w:rFonts w:cs="ArialMT"/>
          <w:color w:val="000000"/>
          <w:sz w:val="24"/>
          <w:szCs w:val="24"/>
        </w:rPr>
      </w:pP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HC</w:t>
      </w:r>
      <w:r>
        <w:rPr>
          <w:rFonts w:cs="ArialMT"/>
          <w:color w:val="000000"/>
          <w:sz w:val="24"/>
          <w:szCs w:val="24"/>
          <w:vertAlign w:val="subscript"/>
        </w:rPr>
        <w:t>2</w:t>
      </w:r>
      <w:r>
        <w:rPr>
          <w:rFonts w:cs="ArialMT"/>
          <w:color w:val="000000"/>
          <w:sz w:val="24"/>
          <w:szCs w:val="24"/>
        </w:rPr>
        <w:t>H</w:t>
      </w:r>
      <w:r>
        <w:rPr>
          <w:rFonts w:cs="ArialMT"/>
          <w:color w:val="000000"/>
          <w:sz w:val="24"/>
          <w:szCs w:val="24"/>
          <w:vertAlign w:val="subscript"/>
        </w:rPr>
        <w:t>3</w:t>
      </w:r>
      <w:r>
        <w:rPr>
          <w:rFonts w:cs="ArialMT"/>
          <w:color w:val="000000"/>
          <w:sz w:val="24"/>
          <w:szCs w:val="24"/>
        </w:rPr>
        <w:t>O</w:t>
      </w:r>
      <w:r>
        <w:rPr>
          <w:rFonts w:cs="ArialMT"/>
          <w:color w:val="000000"/>
          <w:sz w:val="24"/>
          <w:szCs w:val="24"/>
          <w:vertAlign w:val="subscript"/>
        </w:rPr>
        <w:t>2</w:t>
      </w:r>
      <w:r>
        <w:rPr>
          <w:rFonts w:cs="ArialMT"/>
          <w:color w:val="000000"/>
          <w:sz w:val="24"/>
          <w:szCs w:val="24"/>
        </w:rPr>
        <w:t>(aq) + H</w:t>
      </w:r>
      <w:r>
        <w:rPr>
          <w:rFonts w:cs="ArialMT"/>
          <w:color w:val="000000"/>
          <w:sz w:val="24"/>
          <w:szCs w:val="24"/>
          <w:vertAlign w:val="subscript"/>
        </w:rPr>
        <w:t>2</w:t>
      </w:r>
      <w:r>
        <w:rPr>
          <w:rFonts w:cs="ArialMT"/>
          <w:color w:val="000000"/>
          <w:sz w:val="24"/>
          <w:szCs w:val="24"/>
        </w:rPr>
        <w:t>O(L)→ C</w:t>
      </w:r>
      <w:r>
        <w:rPr>
          <w:rFonts w:cs="ArialMT"/>
          <w:color w:val="000000"/>
          <w:sz w:val="24"/>
          <w:szCs w:val="24"/>
          <w:vertAlign w:val="subscript"/>
        </w:rPr>
        <w:t>2</w:t>
      </w:r>
      <w:r>
        <w:rPr>
          <w:rFonts w:cs="ArialMT"/>
          <w:color w:val="000000"/>
          <w:sz w:val="24"/>
          <w:szCs w:val="24"/>
        </w:rPr>
        <w:t>H</w:t>
      </w:r>
      <w:r>
        <w:rPr>
          <w:rFonts w:cs="ArialMT"/>
          <w:color w:val="000000"/>
          <w:sz w:val="24"/>
          <w:szCs w:val="24"/>
          <w:vertAlign w:val="subscript"/>
        </w:rPr>
        <w:t>3</w:t>
      </w:r>
      <w:r>
        <w:rPr>
          <w:rFonts w:cs="ArialMT"/>
          <w:color w:val="000000"/>
          <w:sz w:val="24"/>
          <w:szCs w:val="24"/>
        </w:rPr>
        <w:t>O</w:t>
      </w:r>
      <w:r>
        <w:rPr>
          <w:rFonts w:cs="ArialMT"/>
          <w:color w:val="000000"/>
          <w:sz w:val="24"/>
          <w:szCs w:val="24"/>
          <w:vertAlign w:val="subscript"/>
        </w:rPr>
        <w:t>2</w:t>
      </w:r>
      <w:r>
        <w:rPr>
          <w:rFonts w:cs="ArialMT"/>
          <w:color w:val="000000"/>
          <w:sz w:val="24"/>
          <w:szCs w:val="24"/>
          <w:vertAlign w:val="superscript"/>
        </w:rPr>
        <w:t>-</w:t>
      </w:r>
      <w:r>
        <w:rPr>
          <w:rFonts w:cs="ArialMT"/>
          <w:color w:val="000000"/>
          <w:sz w:val="24"/>
          <w:szCs w:val="24"/>
        </w:rPr>
        <w:t>(aq) + H</w:t>
      </w:r>
      <w:r>
        <w:rPr>
          <w:rFonts w:cs="ArialMT"/>
          <w:color w:val="000000"/>
          <w:sz w:val="24"/>
          <w:szCs w:val="24"/>
          <w:vertAlign w:val="subscript"/>
        </w:rPr>
        <w:t>3</w:t>
      </w:r>
      <w:r>
        <w:rPr>
          <w:rFonts w:cs="ArialMT"/>
          <w:color w:val="000000"/>
          <w:sz w:val="24"/>
          <w:szCs w:val="24"/>
        </w:rPr>
        <w:t>O</w:t>
      </w:r>
      <w:r>
        <w:rPr>
          <w:rFonts w:cs="ArialMT"/>
          <w:color w:val="000000"/>
          <w:sz w:val="24"/>
          <w:szCs w:val="24"/>
          <w:vertAlign w:val="superscript"/>
        </w:rPr>
        <w:t>+</w:t>
      </w:r>
      <w:r>
        <w:rPr>
          <w:rFonts w:cs="ArialMT"/>
          <w:color w:val="000000"/>
          <w:sz w:val="24"/>
          <w:szCs w:val="24"/>
        </w:rPr>
        <w:t>(aq)</w:t>
      </w:r>
    </w:p>
    <w:p>
      <w:pPr>
        <w:pStyle w:val="style0"/>
        <w:autoSpaceDE w:val="false"/>
        <w:autoSpaceDN w:val="false"/>
        <w:adjustRightInd w:val="false"/>
        <w:spacing w:after="0" w:lineRule="auto" w:line="240"/>
        <w:rPr>
          <w:rFonts w:cs="ArialMT"/>
          <w:color w:val="000000"/>
          <w:sz w:val="24"/>
          <w:szCs w:val="24"/>
        </w:rPr>
      </w:pPr>
      <w:r>
        <w:rPr>
          <w:rFonts w:cs="ArialMT"/>
          <w:b/>
          <w:color w:val="000000"/>
          <w:sz w:val="24"/>
          <w:szCs w:val="24"/>
        </w:rPr>
        <w:t xml:space="preserve">Step 1: </w:t>
      </w:r>
      <w:r>
        <w:rPr>
          <w:rFonts w:cs="ArialMT"/>
          <w:color w:val="000000"/>
          <w:sz w:val="24"/>
          <w:szCs w:val="24"/>
        </w:rPr>
        <w:t xml:space="preserve">Identify the acid and base on the reactant side. </w:t>
      </w: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HC</w:t>
      </w:r>
      <w:r>
        <w:rPr>
          <w:rFonts w:cs="ArialMT"/>
          <w:color w:val="000000"/>
          <w:sz w:val="24"/>
          <w:szCs w:val="24"/>
          <w:vertAlign w:val="subscript"/>
        </w:rPr>
        <w:t>2</w:t>
      </w:r>
      <w:r>
        <w:rPr>
          <w:rFonts w:cs="ArialMT"/>
          <w:color w:val="000000"/>
          <w:sz w:val="24"/>
          <w:szCs w:val="24"/>
        </w:rPr>
        <w:t>H</w:t>
      </w:r>
      <w:r>
        <w:rPr>
          <w:rFonts w:cs="ArialMT"/>
          <w:color w:val="000000"/>
          <w:sz w:val="24"/>
          <w:szCs w:val="24"/>
          <w:vertAlign w:val="subscript"/>
        </w:rPr>
        <w:t>3</w:t>
      </w:r>
      <w:r>
        <w:rPr>
          <w:rFonts w:cs="ArialMT"/>
          <w:color w:val="000000"/>
          <w:sz w:val="24"/>
          <w:szCs w:val="24"/>
        </w:rPr>
        <w:t>O</w:t>
      </w:r>
      <w:r>
        <w:rPr>
          <w:rFonts w:cs="ArialMT"/>
          <w:color w:val="000000"/>
          <w:sz w:val="24"/>
          <w:szCs w:val="24"/>
          <w:vertAlign w:val="subscript"/>
        </w:rPr>
        <w:t>2</w:t>
      </w:r>
      <w:r>
        <w:rPr>
          <w:rFonts w:cs="ArialMT"/>
          <w:color w:val="000000"/>
          <w:sz w:val="24"/>
          <w:szCs w:val="24"/>
        </w:rPr>
        <w:t>(aq)</w:t>
      </w:r>
      <w:r>
        <w:rPr>
          <w:rFonts w:cs="ArialMT"/>
          <w:color w:val="000000"/>
          <w:sz w:val="24"/>
          <w:szCs w:val="24"/>
        </w:rPr>
        <w:t xml:space="preserve"> </w:t>
      </w:r>
      <w:r>
        <w:rPr>
          <w:rFonts w:cs="ArialMT"/>
          <w:color w:val="000000"/>
          <w:sz w:val="24"/>
          <w:szCs w:val="24"/>
        </w:rPr>
        <w:t xml:space="preserve"> + </w:t>
      </w:r>
      <w:r>
        <w:rPr>
          <w:rFonts w:cs="ArialMT"/>
          <w:color w:val="000000"/>
          <w:sz w:val="24"/>
          <w:szCs w:val="24"/>
        </w:rPr>
        <w:t xml:space="preserve">  </w:t>
      </w:r>
      <w:r>
        <w:rPr>
          <w:rFonts w:cs="ArialMT"/>
          <w:color w:val="000000"/>
          <w:sz w:val="24"/>
          <w:szCs w:val="24"/>
        </w:rPr>
        <w:t>H</w:t>
      </w:r>
      <w:r>
        <w:rPr>
          <w:rFonts w:cs="ArialMT"/>
          <w:color w:val="000000"/>
          <w:sz w:val="24"/>
          <w:szCs w:val="24"/>
          <w:vertAlign w:val="subscript"/>
        </w:rPr>
        <w:t>2</w:t>
      </w:r>
      <w:r>
        <w:rPr>
          <w:rFonts w:cs="ArialMT"/>
          <w:color w:val="000000"/>
          <w:sz w:val="24"/>
          <w:szCs w:val="24"/>
        </w:rPr>
        <w:t>O(L)→ C</w:t>
      </w:r>
      <w:r>
        <w:rPr>
          <w:rFonts w:cs="ArialMT"/>
          <w:color w:val="000000"/>
          <w:sz w:val="24"/>
          <w:szCs w:val="24"/>
          <w:vertAlign w:val="subscript"/>
        </w:rPr>
        <w:t>2</w:t>
      </w:r>
      <w:r>
        <w:rPr>
          <w:rFonts w:cs="ArialMT"/>
          <w:color w:val="000000"/>
          <w:sz w:val="24"/>
          <w:szCs w:val="24"/>
        </w:rPr>
        <w:t>H</w:t>
      </w:r>
      <w:r>
        <w:rPr>
          <w:rFonts w:cs="ArialMT"/>
          <w:color w:val="000000"/>
          <w:sz w:val="24"/>
          <w:szCs w:val="24"/>
          <w:vertAlign w:val="subscript"/>
        </w:rPr>
        <w:t>3</w:t>
      </w:r>
      <w:r>
        <w:rPr>
          <w:rFonts w:cs="ArialMT"/>
          <w:color w:val="000000"/>
          <w:sz w:val="24"/>
          <w:szCs w:val="24"/>
        </w:rPr>
        <w:t>O</w:t>
      </w:r>
      <w:r>
        <w:rPr>
          <w:rFonts w:cs="ArialMT"/>
          <w:color w:val="000000"/>
          <w:sz w:val="24"/>
          <w:szCs w:val="24"/>
          <w:vertAlign w:val="subscript"/>
        </w:rPr>
        <w:t>2</w:t>
      </w:r>
      <w:r>
        <w:rPr>
          <w:rFonts w:cs="ArialMT"/>
          <w:color w:val="000000"/>
          <w:sz w:val="24"/>
          <w:szCs w:val="24"/>
          <w:vertAlign w:val="superscript"/>
        </w:rPr>
        <w:t>-</w:t>
      </w:r>
      <w:r>
        <w:rPr>
          <w:rFonts w:cs="ArialMT"/>
          <w:color w:val="000000"/>
          <w:sz w:val="24"/>
          <w:szCs w:val="24"/>
        </w:rPr>
        <w:t>(aq) + H</w:t>
      </w:r>
      <w:r>
        <w:rPr>
          <w:rFonts w:cs="ArialMT"/>
          <w:color w:val="000000"/>
          <w:sz w:val="24"/>
          <w:szCs w:val="24"/>
          <w:vertAlign w:val="subscript"/>
        </w:rPr>
        <w:t>3</w:t>
      </w:r>
      <w:r>
        <w:rPr>
          <w:rFonts w:cs="ArialMT"/>
          <w:color w:val="000000"/>
          <w:sz w:val="24"/>
          <w:szCs w:val="24"/>
        </w:rPr>
        <w:t>O</w:t>
      </w:r>
      <w:r>
        <w:rPr>
          <w:rFonts w:cs="ArialMT"/>
          <w:color w:val="000000"/>
          <w:sz w:val="24"/>
          <w:szCs w:val="24"/>
          <w:vertAlign w:val="superscript"/>
        </w:rPr>
        <w:t>+</w:t>
      </w:r>
      <w:r>
        <w:rPr>
          <w:rFonts w:cs="ArialMT"/>
          <w:color w:val="000000"/>
          <w:sz w:val="24"/>
          <w:szCs w:val="24"/>
        </w:rPr>
        <w:t>(aq)</w:t>
      </w: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 xml:space="preserve">Acid                </w:t>
      </w:r>
      <w:r>
        <w:rPr>
          <w:rFonts w:cs="ArialMT"/>
          <w:color w:val="000000"/>
          <w:sz w:val="24"/>
          <w:szCs w:val="24"/>
        </w:rPr>
        <w:t xml:space="preserve">       </w:t>
      </w:r>
      <w:r>
        <w:rPr>
          <w:rFonts w:cs="ArialMT"/>
          <w:color w:val="000000"/>
          <w:sz w:val="24"/>
          <w:szCs w:val="24"/>
        </w:rPr>
        <w:t>Base</w:t>
      </w:r>
    </w:p>
    <w:p>
      <w:pPr>
        <w:pStyle w:val="style0"/>
        <w:autoSpaceDE w:val="false"/>
        <w:autoSpaceDN w:val="false"/>
        <w:adjustRightInd w:val="false"/>
        <w:spacing w:after="0" w:lineRule="auto" w:line="240"/>
        <w:rPr>
          <w:rFonts w:cs="ArialMT"/>
          <w:color w:val="000000"/>
          <w:sz w:val="24"/>
          <w:szCs w:val="24"/>
        </w:rPr>
      </w:pPr>
    </w:p>
    <w:p>
      <w:pPr>
        <w:pStyle w:val="style0"/>
        <w:autoSpaceDE w:val="false"/>
        <w:autoSpaceDN w:val="false"/>
        <w:adjustRightInd w:val="false"/>
        <w:spacing w:after="0" w:lineRule="auto" w:line="240"/>
        <w:rPr>
          <w:rFonts w:cs="ArialMT"/>
          <w:color w:val="000000"/>
          <w:sz w:val="24"/>
          <w:szCs w:val="24"/>
        </w:rPr>
      </w:pPr>
      <w:r>
        <w:rPr>
          <w:rFonts w:cs="ArialMT"/>
          <w:b/>
          <w:color w:val="000000"/>
          <w:sz w:val="24"/>
          <w:szCs w:val="24"/>
        </w:rPr>
        <w:t>Step 2:</w:t>
      </w:r>
      <w:r>
        <w:rPr>
          <w:rFonts w:cs="ArialMT"/>
          <w:color w:val="000000"/>
          <w:sz w:val="24"/>
          <w:szCs w:val="24"/>
        </w:rPr>
        <w:t xml:space="preserve"> Identify the conjugate acid and base on the product side of the equation. Look at the product side to see what product has gained a prot</w:t>
      </w:r>
      <w:r>
        <w:rPr>
          <w:rFonts w:cs="ArialMT"/>
          <w:color w:val="000000"/>
          <w:sz w:val="24"/>
          <w:szCs w:val="24"/>
        </w:rPr>
        <w:t>on (this is the conjugate acid</w:t>
      </w:r>
      <w:r>
        <w:rPr>
          <w:rFonts w:cs="ArialMT"/>
          <w:color w:val="000000"/>
          <w:sz w:val="24"/>
          <w:szCs w:val="24"/>
        </w:rPr>
        <w:t xml:space="preserve">) and which product has lost a proton (this is the conjugate </w:t>
      </w:r>
      <w:r>
        <w:rPr>
          <w:rFonts w:cs="ArialMT"/>
          <w:color w:val="000000"/>
          <w:sz w:val="24"/>
          <w:szCs w:val="24"/>
        </w:rPr>
        <w:t>base</w:t>
      </w:r>
      <w:r>
        <w:rPr>
          <w:rFonts w:cs="ArialMT"/>
          <w:color w:val="000000"/>
          <w:sz w:val="24"/>
          <w:szCs w:val="24"/>
        </w:rPr>
        <w:t>).</w:t>
      </w:r>
    </w:p>
    <w:p>
      <w:pPr>
        <w:pStyle w:val="style0"/>
        <w:autoSpaceDE w:val="false"/>
        <w:autoSpaceDN w:val="false"/>
        <w:adjustRightInd w:val="false"/>
        <w:spacing w:after="0" w:lineRule="auto" w:line="240"/>
        <w:rPr>
          <w:rFonts w:cs="ArialMT"/>
          <w:sz w:val="24"/>
          <w:szCs w:val="24"/>
        </w:rPr>
      </w:pPr>
      <w:r>
        <w:rPr>
          <w:rFonts w:cs="Arial-BoldMT" w:eastAsia="Arial-BoldMT"/>
          <w:b/>
          <w:bCs/>
          <w:sz w:val="24"/>
          <w:szCs w:val="24"/>
        </w:rPr>
        <w:t>C</w:t>
      </w:r>
      <w:r>
        <w:rPr>
          <w:rFonts w:cs="Arial-BoldMT" w:eastAsia="Arial-BoldMT"/>
          <w:b/>
          <w:bCs/>
          <w:sz w:val="24"/>
          <w:szCs w:val="24"/>
        </w:rPr>
        <w:t>onjugate acid</w:t>
      </w:r>
      <w:r>
        <w:rPr>
          <w:rFonts w:cs="Arial-BoldMT" w:eastAsia="Arial-BoldMT"/>
          <w:b/>
          <w:bCs/>
          <w:sz w:val="24"/>
          <w:szCs w:val="24"/>
        </w:rPr>
        <w:t>:</w:t>
      </w:r>
      <w:r>
        <w:rPr>
          <w:rFonts w:cs="Arial-BoldMT" w:eastAsia="Arial-BoldMT"/>
          <w:b/>
          <w:bCs/>
          <w:sz w:val="24"/>
          <w:szCs w:val="24"/>
        </w:rPr>
        <w:t xml:space="preserve"> </w:t>
      </w:r>
      <w:r>
        <w:rPr>
          <w:rFonts w:cs="ArialMT" w:eastAsia="Arial-BoldMT"/>
          <w:b/>
          <w:sz w:val="24"/>
          <w:szCs w:val="24"/>
        </w:rPr>
        <w:t>The substance that results when a base gains (or accepts) a proton</w:t>
      </w:r>
      <w:r>
        <w:rPr>
          <w:rFonts w:cs="ArialMT" w:eastAsia="Arial-BoldMT"/>
          <w:sz w:val="24"/>
          <w:szCs w:val="24"/>
        </w:rPr>
        <w:t>.</w:t>
      </w:r>
    </w:p>
    <w:p>
      <w:pPr>
        <w:pStyle w:val="style0"/>
        <w:autoSpaceDE w:val="false"/>
        <w:autoSpaceDN w:val="false"/>
        <w:adjustRightInd w:val="false"/>
        <w:spacing w:after="0" w:lineRule="auto" w:line="240"/>
        <w:rPr>
          <w:rFonts w:cs="ArialMT" w:eastAsia="Arial-BoldMT"/>
          <w:b/>
          <w:sz w:val="24"/>
          <w:szCs w:val="24"/>
        </w:rPr>
      </w:pPr>
      <w:r>
        <w:rPr>
          <w:rFonts w:cs="Arial-BoldMT" w:eastAsia="Arial-BoldMT"/>
          <w:b/>
          <w:bCs/>
          <w:sz w:val="24"/>
          <w:szCs w:val="24"/>
        </w:rPr>
        <w:t>C</w:t>
      </w:r>
      <w:r>
        <w:rPr>
          <w:rFonts w:cs="Arial-BoldMT" w:eastAsia="Arial-BoldMT"/>
          <w:b/>
          <w:bCs/>
          <w:sz w:val="24"/>
          <w:szCs w:val="24"/>
        </w:rPr>
        <w:t>onjugate base</w:t>
      </w:r>
      <w:r>
        <w:rPr>
          <w:rFonts w:cs="Arial-BoldMT" w:eastAsia="Arial-BoldMT"/>
          <w:b/>
          <w:bCs/>
          <w:sz w:val="24"/>
          <w:szCs w:val="24"/>
        </w:rPr>
        <w:t>:</w:t>
      </w:r>
      <w:r>
        <w:rPr>
          <w:rFonts w:cs="ArialMT" w:eastAsia="Arial-BoldMT"/>
          <w:b/>
          <w:sz w:val="24"/>
          <w:szCs w:val="24"/>
        </w:rPr>
        <w:t xml:space="preserve"> The substance that results when an acid loses (or donates) a proton.</w:t>
      </w: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MT"/>
          <w:sz w:val="24"/>
          <w:szCs w:val="24"/>
        </w:rPr>
      </w:pPr>
      <w:r>
        <w:rPr>
          <w:rFonts w:cs="ArialMT"/>
          <w:b/>
          <w:sz w:val="24"/>
          <w:szCs w:val="24"/>
        </w:rPr>
        <w:t>HC</w:t>
      </w:r>
      <w:r>
        <w:rPr>
          <w:rFonts w:cs="ArialMT"/>
          <w:b/>
          <w:sz w:val="24"/>
          <w:szCs w:val="24"/>
          <w:vertAlign w:val="subscript"/>
        </w:rPr>
        <w:t>2</w:t>
      </w:r>
      <w:r>
        <w:rPr>
          <w:rFonts w:cs="ArialMT"/>
          <w:b/>
          <w:sz w:val="24"/>
          <w:szCs w:val="24"/>
        </w:rPr>
        <w:t>H</w:t>
      </w:r>
      <w:r>
        <w:rPr>
          <w:rFonts w:cs="ArialMT"/>
          <w:b/>
          <w:sz w:val="24"/>
          <w:szCs w:val="24"/>
          <w:vertAlign w:val="subscript"/>
        </w:rPr>
        <w:t>3</w:t>
      </w:r>
      <w:r>
        <w:rPr>
          <w:rFonts w:cs="ArialMT"/>
          <w:b/>
          <w:sz w:val="24"/>
          <w:szCs w:val="24"/>
        </w:rPr>
        <w:t>O</w:t>
      </w:r>
      <w:r>
        <w:rPr>
          <w:rFonts w:cs="ArialMT"/>
          <w:b/>
          <w:sz w:val="24"/>
          <w:szCs w:val="24"/>
          <w:vertAlign w:val="subscript"/>
        </w:rPr>
        <w:t>2</w:t>
      </w:r>
      <w:r>
        <w:rPr>
          <w:rFonts w:cs="ArialMT"/>
          <w:b/>
          <w:sz w:val="24"/>
          <w:szCs w:val="24"/>
        </w:rPr>
        <w:t>(aq)</w:t>
      </w:r>
      <w:r>
        <w:rPr>
          <w:rFonts w:cs="ArialMT"/>
          <w:b/>
          <w:sz w:val="24"/>
          <w:szCs w:val="24"/>
        </w:rPr>
        <w:t xml:space="preserve">   </w:t>
      </w:r>
      <w:r>
        <w:rPr>
          <w:rFonts w:cs="ArialMT"/>
          <w:sz w:val="24"/>
          <w:szCs w:val="24"/>
        </w:rPr>
        <w:t xml:space="preserve">+ </w:t>
      </w:r>
      <w:r>
        <w:rPr>
          <w:rFonts w:cs="ArialMT"/>
          <w:b/>
          <w:sz w:val="24"/>
          <w:szCs w:val="24"/>
        </w:rPr>
        <w:t>H</w:t>
      </w:r>
      <w:r>
        <w:rPr>
          <w:rFonts w:cs="ArialMT"/>
          <w:b/>
          <w:sz w:val="24"/>
          <w:szCs w:val="24"/>
          <w:vertAlign w:val="subscript"/>
        </w:rPr>
        <w:t>2</w:t>
      </w:r>
      <w:r>
        <w:rPr>
          <w:rFonts w:cs="ArialMT"/>
          <w:b/>
          <w:sz w:val="24"/>
          <w:szCs w:val="24"/>
        </w:rPr>
        <w:t>O(L)</w:t>
      </w:r>
      <w:r>
        <w:rPr>
          <w:rFonts w:cs="ArialMT"/>
          <w:b/>
          <w:sz w:val="24"/>
          <w:szCs w:val="24"/>
        </w:rPr>
        <w:t xml:space="preserve">    </w:t>
      </w:r>
      <w:r>
        <w:rPr>
          <w:rFonts w:cs="ArialMT"/>
          <w:sz w:val="24"/>
          <w:szCs w:val="24"/>
        </w:rPr>
        <w:t xml:space="preserve">→    </w:t>
      </w:r>
      <w:r>
        <w:rPr>
          <w:rFonts w:cs="ArialMT"/>
          <w:b/>
          <w:sz w:val="24"/>
          <w:szCs w:val="24"/>
        </w:rPr>
        <w:t>C</w:t>
      </w:r>
      <w:r>
        <w:rPr>
          <w:rFonts w:cs="ArialMT"/>
          <w:b/>
          <w:sz w:val="24"/>
          <w:szCs w:val="24"/>
          <w:vertAlign w:val="subscript"/>
        </w:rPr>
        <w:t>2</w:t>
      </w:r>
      <w:r>
        <w:rPr>
          <w:rFonts w:cs="ArialMT"/>
          <w:b/>
          <w:sz w:val="24"/>
          <w:szCs w:val="24"/>
        </w:rPr>
        <w:t>H</w:t>
      </w:r>
      <w:r>
        <w:rPr>
          <w:rFonts w:cs="ArialMT"/>
          <w:b/>
          <w:sz w:val="24"/>
          <w:szCs w:val="24"/>
          <w:vertAlign w:val="subscript"/>
        </w:rPr>
        <w:t>3</w:t>
      </w:r>
      <w:r>
        <w:rPr>
          <w:rFonts w:cs="ArialMT"/>
          <w:b/>
          <w:sz w:val="24"/>
          <w:szCs w:val="24"/>
        </w:rPr>
        <w:t>O</w:t>
      </w:r>
      <w:r>
        <w:rPr>
          <w:rFonts w:cs="ArialMT"/>
          <w:b/>
          <w:sz w:val="24"/>
          <w:szCs w:val="24"/>
          <w:vertAlign w:val="subscript"/>
        </w:rPr>
        <w:t>2</w:t>
      </w:r>
      <w:r>
        <w:rPr>
          <w:rFonts w:cs="ArialMT"/>
          <w:b/>
          <w:sz w:val="24"/>
          <w:szCs w:val="24"/>
          <w:vertAlign w:val="superscript"/>
        </w:rPr>
        <w:t>-</w:t>
      </w:r>
      <w:r>
        <w:rPr>
          <w:rFonts w:cs="ArialMT"/>
          <w:b/>
          <w:sz w:val="24"/>
          <w:szCs w:val="24"/>
        </w:rPr>
        <w:t>(aq)</w:t>
      </w:r>
      <w:r>
        <w:rPr>
          <w:rFonts w:cs="ArialMT"/>
          <w:b/>
          <w:sz w:val="24"/>
          <w:szCs w:val="24"/>
        </w:rPr>
        <w:t xml:space="preserve">        </w:t>
      </w:r>
      <w:r>
        <w:rPr>
          <w:rFonts w:cs="ArialMT"/>
          <w:sz w:val="24"/>
          <w:szCs w:val="24"/>
        </w:rPr>
        <w:t xml:space="preserve">+  </w:t>
      </w:r>
      <w:r>
        <w:rPr>
          <w:rFonts w:cs="ArialMT"/>
          <w:b/>
          <w:sz w:val="24"/>
          <w:szCs w:val="24"/>
        </w:rPr>
        <w:t xml:space="preserve"> H</w:t>
      </w:r>
      <w:r>
        <w:rPr>
          <w:rFonts w:cs="ArialMT"/>
          <w:b/>
          <w:sz w:val="24"/>
          <w:szCs w:val="24"/>
          <w:vertAlign w:val="subscript"/>
        </w:rPr>
        <w:t>3</w:t>
      </w:r>
      <w:r>
        <w:rPr>
          <w:rFonts w:cs="ArialMT"/>
          <w:b/>
          <w:sz w:val="24"/>
          <w:szCs w:val="24"/>
        </w:rPr>
        <w:t>O</w:t>
      </w:r>
      <w:r>
        <w:rPr>
          <w:rFonts w:cs="ArialMT"/>
          <w:b/>
          <w:sz w:val="24"/>
          <w:szCs w:val="24"/>
          <w:vertAlign w:val="superscript"/>
        </w:rPr>
        <w:t>+</w:t>
      </w:r>
      <w:r>
        <w:rPr>
          <w:rFonts w:cs="ArialMT"/>
          <w:b/>
          <w:sz w:val="24"/>
          <w:szCs w:val="24"/>
        </w:rPr>
        <w:t>(aq)</w:t>
      </w:r>
    </w:p>
    <w:p>
      <w:pPr>
        <w:pStyle w:val="style0"/>
        <w:autoSpaceDE w:val="false"/>
        <w:autoSpaceDN w:val="false"/>
        <w:adjustRightInd w:val="false"/>
        <w:spacing w:after="0" w:lineRule="auto" w:line="240"/>
        <w:rPr>
          <w:rFonts w:cs="ArialMT"/>
          <w:sz w:val="24"/>
          <w:szCs w:val="24"/>
        </w:rPr>
      </w:pPr>
      <w:r>
        <w:rPr>
          <w:rFonts w:cs="ArialMT"/>
          <w:b/>
          <w:sz w:val="24"/>
          <w:szCs w:val="24"/>
        </w:rPr>
        <w:t xml:space="preserve">Acid  </w:t>
      </w:r>
      <w:r>
        <w:rPr>
          <w:rFonts w:cs="ArialMT"/>
          <w:b/>
          <w:sz w:val="24"/>
          <w:szCs w:val="24"/>
        </w:rPr>
        <w:t xml:space="preserve">                    </w:t>
      </w:r>
      <w:r>
        <w:rPr>
          <w:rFonts w:cs="ArialMT"/>
          <w:b/>
          <w:sz w:val="24"/>
          <w:szCs w:val="24"/>
        </w:rPr>
        <w:t xml:space="preserve">Base </w:t>
      </w:r>
      <w:r>
        <w:rPr>
          <w:rFonts w:cs="ArialMT"/>
          <w:b/>
          <w:sz w:val="24"/>
          <w:szCs w:val="24"/>
        </w:rPr>
        <w:t xml:space="preserve">              </w:t>
      </w:r>
      <w:r>
        <w:rPr>
          <w:rFonts w:cs="ArialMT"/>
          <w:b/>
          <w:sz w:val="24"/>
          <w:szCs w:val="24"/>
        </w:rPr>
        <w:t>Conjugate Base</w:t>
      </w:r>
      <w:r>
        <w:rPr>
          <w:rFonts w:cs="ArialMT"/>
          <w:b/>
          <w:sz w:val="24"/>
          <w:szCs w:val="24"/>
        </w:rPr>
        <w:t xml:space="preserve">     </w:t>
      </w:r>
      <w:r>
        <w:rPr>
          <w:rFonts w:cs="ArialMT"/>
          <w:b/>
          <w:sz w:val="24"/>
          <w:szCs w:val="24"/>
        </w:rPr>
        <w:t>Conjugate Acid</w:t>
      </w:r>
    </w:p>
    <w:p>
      <w:pPr>
        <w:pStyle w:val="style0"/>
        <w:autoSpaceDE w:val="false"/>
        <w:autoSpaceDN w:val="false"/>
        <w:adjustRightInd w:val="false"/>
        <w:spacing w:after="0" w:lineRule="auto" w:line="240"/>
        <w:rPr>
          <w:rFonts w:cs="ArialMT"/>
          <w:color w:val="000000"/>
          <w:sz w:val="24"/>
          <w:szCs w:val="24"/>
        </w:rPr>
      </w:pPr>
    </w:p>
    <w:p>
      <w:pPr>
        <w:pStyle w:val="style0"/>
        <w:numPr>
          <w:ilvl w:val="0"/>
          <w:numId w:val="20"/>
        </w:numPr>
        <w:autoSpaceDE w:val="false"/>
        <w:autoSpaceDN w:val="false"/>
        <w:adjustRightInd w:val="false"/>
        <w:spacing w:after="0" w:lineRule="auto" w:line="240"/>
        <w:rPr>
          <w:rFonts w:cs="ArialMT"/>
          <w:color w:val="000000"/>
          <w:sz w:val="24"/>
          <w:szCs w:val="24"/>
        </w:rPr>
      </w:pPr>
      <w:r>
        <w:rPr>
          <w:rFonts w:cs="ArialMT"/>
          <w:color w:val="000000"/>
          <w:sz w:val="24"/>
          <w:szCs w:val="24"/>
        </w:rPr>
        <w:t>Now you try. Identify the conjugate acid-base pairs in the following equation.</w:t>
      </w:r>
    </w:p>
    <w:p>
      <w:pPr>
        <w:pStyle w:val="style0"/>
        <w:autoSpaceDE w:val="false"/>
        <w:autoSpaceDN w:val="false"/>
        <w:adjustRightInd w:val="false"/>
        <w:spacing w:after="0" w:lineRule="auto" w:line="240"/>
        <w:ind w:left="360"/>
        <w:rPr>
          <w:rFonts w:cs="ArialMT"/>
          <w:color w:val="000000"/>
          <w:sz w:val="24"/>
          <w:szCs w:val="24"/>
        </w:rPr>
      </w:pPr>
      <w:r>
        <w:rPr>
          <w:rFonts w:cs="ArialMT"/>
          <w:b/>
          <w:color w:val="000000"/>
          <w:sz w:val="24"/>
          <w:szCs w:val="24"/>
        </w:rPr>
        <w:t>CH</w:t>
      </w:r>
      <w:r>
        <w:rPr>
          <w:rFonts w:cs="ArialMT"/>
          <w:b/>
          <w:color w:val="000000"/>
          <w:sz w:val="24"/>
          <w:szCs w:val="24"/>
          <w:vertAlign w:val="subscript"/>
        </w:rPr>
        <w:t>3</w:t>
      </w:r>
      <w:r>
        <w:rPr>
          <w:rFonts w:cs="ArialMT"/>
          <w:b/>
          <w:color w:val="000000"/>
          <w:sz w:val="24"/>
          <w:szCs w:val="24"/>
        </w:rPr>
        <w:t>NH</w:t>
      </w:r>
      <w:r>
        <w:rPr>
          <w:rFonts w:cs="ArialMT"/>
          <w:b/>
          <w:color w:val="000000"/>
          <w:sz w:val="24"/>
          <w:szCs w:val="24"/>
          <w:vertAlign w:val="subscript"/>
        </w:rPr>
        <w:t>2</w:t>
      </w:r>
      <w:r>
        <w:rPr>
          <w:rFonts w:cs="ArialMT"/>
          <w:b/>
          <w:color w:val="000000"/>
          <w:sz w:val="24"/>
          <w:szCs w:val="24"/>
        </w:rPr>
        <w:t xml:space="preserve"> (aq) + HClO(aq)   </w:t>
      </w:r>
      <w:r>
        <w:rPr>
          <w:rFonts w:cs="ArialMT"/>
          <w:color w:val="000000"/>
          <w:sz w:val="24"/>
          <w:szCs w:val="24"/>
        </w:rPr>
        <w:t xml:space="preserve">→    </w:t>
      </w:r>
      <w:r>
        <w:rPr>
          <w:rFonts w:cs="ArialMT"/>
          <w:b/>
          <w:color w:val="000000"/>
          <w:sz w:val="24"/>
          <w:szCs w:val="24"/>
        </w:rPr>
        <w:t>ClO</w:t>
      </w:r>
      <w:r>
        <w:rPr>
          <w:rFonts w:cs="ArialMT"/>
          <w:b/>
          <w:color w:val="000000"/>
          <w:sz w:val="24"/>
          <w:szCs w:val="24"/>
          <w:vertAlign w:val="superscript"/>
        </w:rPr>
        <w:t>-</w:t>
      </w:r>
      <w:r>
        <w:rPr>
          <w:rFonts w:cs="ArialMT"/>
          <w:b/>
          <w:color w:val="000000"/>
          <w:sz w:val="24"/>
          <w:szCs w:val="24"/>
        </w:rPr>
        <w:t>(aq) + CH</w:t>
      </w:r>
      <w:r>
        <w:rPr>
          <w:rFonts w:cs="ArialMT"/>
          <w:b/>
          <w:color w:val="000000"/>
          <w:sz w:val="24"/>
          <w:szCs w:val="24"/>
          <w:vertAlign w:val="subscript"/>
        </w:rPr>
        <w:t>3</w:t>
      </w:r>
      <w:r>
        <w:rPr>
          <w:rFonts w:cs="ArialMT"/>
          <w:b/>
          <w:color w:val="000000"/>
          <w:sz w:val="24"/>
          <w:szCs w:val="24"/>
        </w:rPr>
        <w:t>NH</w:t>
      </w:r>
      <w:r>
        <w:rPr>
          <w:rFonts w:cs="ArialMT"/>
          <w:b/>
          <w:color w:val="000000"/>
          <w:sz w:val="24"/>
          <w:szCs w:val="24"/>
          <w:vertAlign w:val="subscript"/>
        </w:rPr>
        <w:t>3</w:t>
      </w:r>
      <w:r>
        <w:rPr>
          <w:rFonts w:cs="ArialMT"/>
          <w:b/>
          <w:color w:val="000000"/>
          <w:sz w:val="24"/>
          <w:szCs w:val="24"/>
          <w:vertAlign w:val="superscript"/>
        </w:rPr>
        <w:t>+</w:t>
      </w:r>
      <w:r>
        <w:rPr>
          <w:rFonts w:cs="ArialMT"/>
          <w:b/>
          <w:color w:val="000000"/>
          <w:sz w:val="24"/>
          <w:szCs w:val="24"/>
        </w:rPr>
        <w:t>(aq)</w:t>
      </w:r>
      <w:r>
        <w:rPr>
          <w:rFonts w:cs="ArialMT"/>
          <w:color w:val="000000"/>
          <w:sz w:val="24"/>
          <w:szCs w:val="24"/>
        </w:rPr>
        <w:t xml:space="preserve">                                           (Equation 7)</w:t>
      </w: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First, identify the acid and base on the reactant side.</w:t>
      </w:r>
    </w:p>
    <w:p>
      <w:pPr>
        <w:pStyle w:val="style0"/>
        <w:autoSpaceDE w:val="false"/>
        <w:autoSpaceDN w:val="false"/>
        <w:adjustRightInd w:val="false"/>
        <w:spacing w:after="0" w:lineRule="auto" w:line="240"/>
        <w:ind w:left="720"/>
        <w:rPr>
          <w:rFonts w:cs="ArialMT"/>
          <w:color w:val="000000"/>
          <w:sz w:val="24"/>
          <w:szCs w:val="24"/>
        </w:rPr>
      </w:pPr>
      <w:r>
        <w:rPr>
          <w:rFonts w:cs="ArialMT"/>
          <w:b/>
          <w:color w:val="000000"/>
          <w:sz w:val="24"/>
          <w:szCs w:val="24"/>
        </w:rPr>
        <w:t>Step 1:</w:t>
      </w:r>
      <w:r>
        <w:rPr>
          <w:rFonts w:cs="ArialMT"/>
          <w:color w:val="000000"/>
          <w:sz w:val="24"/>
          <w:szCs w:val="24"/>
        </w:rPr>
        <w:t xml:space="preserve"> CH</w:t>
      </w:r>
      <w:r>
        <w:rPr>
          <w:rFonts w:cs="ArialMT"/>
          <w:color w:val="000000"/>
          <w:sz w:val="24"/>
          <w:szCs w:val="24"/>
          <w:vertAlign w:val="subscript"/>
        </w:rPr>
        <w:t>3</w:t>
      </w:r>
      <w:r>
        <w:rPr>
          <w:rFonts w:cs="ArialMT"/>
          <w:color w:val="000000"/>
          <w:sz w:val="24"/>
          <w:szCs w:val="24"/>
        </w:rPr>
        <w:t>NH</w:t>
      </w:r>
      <w:r>
        <w:rPr>
          <w:rFonts w:cs="ArialMT"/>
          <w:color w:val="000000"/>
          <w:sz w:val="24"/>
          <w:szCs w:val="24"/>
          <w:vertAlign w:val="subscript"/>
        </w:rPr>
        <w:t xml:space="preserve">2 </w:t>
      </w:r>
      <w:r>
        <w:rPr>
          <w:rFonts w:cs="ArialMT"/>
          <w:color w:val="000000"/>
          <w:sz w:val="24"/>
          <w:szCs w:val="24"/>
        </w:rPr>
        <w:t>(aq) + HClO(aq)     →    ClO</w:t>
      </w:r>
      <w:r>
        <w:rPr>
          <w:rFonts w:cs="ArialMT"/>
          <w:color w:val="000000"/>
          <w:sz w:val="24"/>
          <w:szCs w:val="24"/>
          <w:vertAlign w:val="superscript"/>
        </w:rPr>
        <w:t>-</w:t>
      </w:r>
      <w:r>
        <w:rPr>
          <w:rFonts w:cs="ArialMT"/>
          <w:color w:val="000000"/>
          <w:sz w:val="24"/>
          <w:szCs w:val="24"/>
        </w:rPr>
        <w:t>(aq)     +   CH</w:t>
      </w:r>
      <w:r>
        <w:rPr>
          <w:rFonts w:cs="ArialMT"/>
          <w:color w:val="000000"/>
          <w:sz w:val="24"/>
          <w:szCs w:val="24"/>
          <w:vertAlign w:val="subscript"/>
        </w:rPr>
        <w:t>3</w:t>
      </w:r>
      <w:r>
        <w:rPr>
          <w:rFonts w:cs="ArialMT"/>
          <w:color w:val="000000"/>
          <w:sz w:val="24"/>
          <w:szCs w:val="24"/>
        </w:rPr>
        <w:t>NH</w:t>
      </w:r>
      <w:r>
        <w:rPr>
          <w:rFonts w:cs="ArialMT"/>
          <w:color w:val="000000"/>
          <w:sz w:val="24"/>
          <w:szCs w:val="24"/>
          <w:vertAlign w:val="subscript"/>
        </w:rPr>
        <w:t>3</w:t>
      </w:r>
      <w:r>
        <w:rPr>
          <w:rFonts w:cs="ArialMT"/>
          <w:color w:val="000000"/>
          <w:sz w:val="24"/>
          <w:szCs w:val="24"/>
          <w:vertAlign w:val="superscript"/>
        </w:rPr>
        <w:t>+</w:t>
      </w:r>
      <w:r>
        <w:rPr>
          <w:rFonts w:cs="ArialMT"/>
          <w:color w:val="000000"/>
          <w:sz w:val="24"/>
          <w:szCs w:val="24"/>
        </w:rPr>
        <w:t>(aq)</w:t>
      </w:r>
    </w:p>
    <w:p>
      <w:pPr>
        <w:pStyle w:val="style0"/>
        <w:autoSpaceDE w:val="false"/>
        <w:autoSpaceDN w:val="false"/>
        <w:adjustRightInd w:val="false"/>
        <w:spacing w:after="0" w:lineRule="auto" w:line="240"/>
        <w:rPr>
          <w:rFonts w:cs="ArialMT"/>
          <w:b/>
          <w:sz w:val="24"/>
          <w:szCs w:val="24"/>
        </w:rPr>
      </w:pPr>
      <w:r>
        <w:rPr>
          <w:rFonts w:cs="ArialMT"/>
          <w:b/>
          <w:sz w:val="24"/>
          <w:szCs w:val="24"/>
        </w:rPr>
        <w:t xml:space="preserve">                                Base</w:t>
      </w:r>
      <w:r>
        <w:rPr>
          <w:rFonts w:cs="ArialMT"/>
          <w:b/>
          <w:sz w:val="24"/>
          <w:szCs w:val="24"/>
        </w:rPr>
        <w:t xml:space="preserve">             </w:t>
      </w:r>
      <w:r>
        <w:rPr>
          <w:rFonts w:cs="ArialMT"/>
          <w:b/>
          <w:sz w:val="24"/>
          <w:szCs w:val="24"/>
        </w:rPr>
        <w:t>Acid</w:t>
      </w: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ind w:left="720"/>
        <w:rPr>
          <w:rFonts w:cs="ArialMT"/>
          <w:color w:val="000000"/>
          <w:sz w:val="24"/>
          <w:szCs w:val="24"/>
        </w:rPr>
      </w:pP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Then identify the conjugate acid and base in the products.</w:t>
      </w:r>
    </w:p>
    <w:p>
      <w:pPr>
        <w:pStyle w:val="style0"/>
        <w:autoSpaceDE w:val="false"/>
        <w:autoSpaceDN w:val="false"/>
        <w:adjustRightInd w:val="false"/>
        <w:spacing w:after="0" w:lineRule="auto" w:line="240"/>
        <w:ind w:left="720"/>
        <w:rPr>
          <w:rFonts w:cs="ArialMT"/>
          <w:color w:val="000000"/>
          <w:sz w:val="24"/>
          <w:szCs w:val="24"/>
        </w:rPr>
      </w:pPr>
      <w:r>
        <w:rPr>
          <w:rFonts w:cs="ArialMT"/>
          <w:b/>
          <w:color w:val="000000"/>
          <w:sz w:val="24"/>
          <w:szCs w:val="24"/>
        </w:rPr>
        <w:t>Step 2:</w:t>
      </w:r>
      <w:r>
        <w:rPr>
          <w:rFonts w:cs="ArialMT"/>
          <w:color w:val="000000"/>
          <w:sz w:val="24"/>
          <w:szCs w:val="24"/>
        </w:rPr>
        <w:t xml:space="preserve"> CH</w:t>
      </w:r>
      <w:r>
        <w:rPr>
          <w:rFonts w:cs="ArialMT"/>
          <w:color w:val="000000"/>
          <w:sz w:val="24"/>
          <w:szCs w:val="24"/>
          <w:vertAlign w:val="subscript"/>
        </w:rPr>
        <w:t>3</w:t>
      </w:r>
      <w:r>
        <w:rPr>
          <w:rFonts w:cs="ArialMT"/>
          <w:color w:val="000000"/>
          <w:sz w:val="24"/>
          <w:szCs w:val="24"/>
        </w:rPr>
        <w:t>NH</w:t>
      </w:r>
      <w:r>
        <w:rPr>
          <w:rFonts w:cs="ArialMT"/>
          <w:color w:val="000000"/>
          <w:sz w:val="24"/>
          <w:szCs w:val="24"/>
          <w:vertAlign w:val="subscript"/>
        </w:rPr>
        <w:t>2</w:t>
      </w:r>
      <w:r>
        <w:rPr>
          <w:rFonts w:cs="ArialMT"/>
          <w:color w:val="000000"/>
          <w:sz w:val="24"/>
          <w:szCs w:val="24"/>
        </w:rPr>
        <w:t xml:space="preserve"> (aq)</w:t>
      </w:r>
      <w:r>
        <w:rPr>
          <w:rFonts w:cs="ArialMT"/>
          <w:color w:val="000000"/>
          <w:sz w:val="24"/>
          <w:szCs w:val="24"/>
        </w:rPr>
        <w:t xml:space="preserve">    </w:t>
      </w:r>
      <w:r>
        <w:rPr>
          <w:rFonts w:cs="ArialMT"/>
          <w:color w:val="000000"/>
          <w:sz w:val="24"/>
          <w:szCs w:val="24"/>
        </w:rPr>
        <w:t xml:space="preserve"> +</w:t>
      </w:r>
      <w:r>
        <w:rPr>
          <w:rFonts w:cs="ArialMT"/>
          <w:color w:val="000000"/>
          <w:sz w:val="24"/>
          <w:szCs w:val="24"/>
        </w:rPr>
        <w:t xml:space="preserve">    </w:t>
      </w:r>
      <w:r>
        <w:rPr>
          <w:rFonts w:cs="ArialMT"/>
          <w:color w:val="000000"/>
          <w:sz w:val="24"/>
          <w:szCs w:val="24"/>
        </w:rPr>
        <w:t xml:space="preserve"> HClO(aq)   →    ClO</w:t>
      </w:r>
      <w:r>
        <w:rPr>
          <w:rFonts w:cs="ArialMT"/>
          <w:color w:val="000000"/>
          <w:sz w:val="24"/>
          <w:szCs w:val="24"/>
          <w:vertAlign w:val="superscript"/>
        </w:rPr>
        <w:t>-</w:t>
      </w:r>
      <w:r>
        <w:rPr>
          <w:rFonts w:cs="ArialMT"/>
          <w:color w:val="000000"/>
          <w:sz w:val="24"/>
          <w:szCs w:val="24"/>
        </w:rPr>
        <w:t>(aq)         +      CH</w:t>
      </w:r>
      <w:r>
        <w:rPr>
          <w:rFonts w:cs="ArialMT"/>
          <w:color w:val="000000"/>
          <w:sz w:val="24"/>
          <w:szCs w:val="24"/>
          <w:vertAlign w:val="subscript"/>
        </w:rPr>
        <w:t>3</w:t>
      </w:r>
      <w:r>
        <w:rPr>
          <w:rFonts w:cs="ArialMT"/>
          <w:color w:val="000000"/>
          <w:sz w:val="24"/>
          <w:szCs w:val="24"/>
        </w:rPr>
        <w:t>NH</w:t>
      </w:r>
      <w:r>
        <w:rPr>
          <w:rFonts w:cs="ArialMT"/>
          <w:color w:val="000000"/>
          <w:sz w:val="24"/>
          <w:szCs w:val="24"/>
          <w:vertAlign w:val="subscript"/>
        </w:rPr>
        <w:t>3</w:t>
      </w:r>
      <w:r>
        <w:rPr>
          <w:rFonts w:cs="ArialMT"/>
          <w:color w:val="000000"/>
          <w:sz w:val="24"/>
          <w:szCs w:val="24"/>
          <w:vertAlign w:val="superscript"/>
        </w:rPr>
        <w:t>+</w:t>
      </w:r>
      <w:r>
        <w:rPr>
          <w:rFonts w:cs="ArialMT"/>
          <w:color w:val="000000"/>
          <w:sz w:val="24"/>
          <w:szCs w:val="24"/>
        </w:rPr>
        <w:t>(aq)</w:t>
      </w:r>
    </w:p>
    <w:p>
      <w:pPr>
        <w:pStyle w:val="style0"/>
        <w:autoSpaceDE w:val="false"/>
        <w:autoSpaceDN w:val="false"/>
        <w:adjustRightInd w:val="false"/>
        <w:spacing w:after="0" w:lineRule="auto" w:line="240"/>
        <w:rPr>
          <w:rFonts w:cs="ArialMT"/>
          <w:sz w:val="24"/>
          <w:szCs w:val="24"/>
        </w:rPr>
      </w:pPr>
      <w:r>
        <w:rPr>
          <w:rFonts w:cs="ArialMT"/>
          <w:b/>
          <w:sz w:val="24"/>
          <w:szCs w:val="24"/>
        </w:rPr>
        <w:t xml:space="preserve">                            </w:t>
      </w:r>
      <w:r>
        <w:rPr>
          <w:rFonts w:cs="ArialMT"/>
          <w:b/>
          <w:sz w:val="24"/>
          <w:szCs w:val="24"/>
        </w:rPr>
        <w:t>Base</w:t>
      </w:r>
      <w:r>
        <w:rPr>
          <w:rFonts w:cs="ArialMT"/>
          <w:b/>
          <w:sz w:val="24"/>
          <w:szCs w:val="24"/>
        </w:rPr>
        <w:t xml:space="preserve">                         </w:t>
      </w:r>
      <w:r>
        <w:rPr>
          <w:rFonts w:cs="ArialMT"/>
          <w:b/>
          <w:sz w:val="24"/>
          <w:szCs w:val="24"/>
        </w:rPr>
        <w:t>Acid</w:t>
      </w:r>
      <w:r>
        <w:rPr>
          <w:rFonts w:cs="ArialMT"/>
          <w:b/>
          <w:sz w:val="24"/>
          <w:szCs w:val="24"/>
        </w:rPr>
        <w:t xml:space="preserve">                   </w:t>
      </w:r>
      <w:r>
        <w:rPr>
          <w:rFonts w:cs="ArialMT"/>
          <w:b/>
          <w:sz w:val="24"/>
          <w:szCs w:val="24"/>
        </w:rPr>
        <w:t>Conjug. Base</w:t>
      </w:r>
      <w:r>
        <w:rPr>
          <w:rFonts w:cs="ArialMT"/>
          <w:b/>
          <w:sz w:val="24"/>
          <w:szCs w:val="24"/>
        </w:rPr>
        <w:t xml:space="preserve">        </w:t>
      </w:r>
      <w:r>
        <w:rPr>
          <w:rFonts w:cs="ArialMT"/>
          <w:b/>
          <w:sz w:val="24"/>
          <w:szCs w:val="24"/>
        </w:rPr>
        <w:t>Conjug. Acid</w:t>
      </w:r>
    </w:p>
    <w:p>
      <w:pPr>
        <w:pStyle w:val="style0"/>
        <w:autoSpaceDE w:val="false"/>
        <w:autoSpaceDN w:val="false"/>
        <w:adjustRightInd w:val="false"/>
        <w:spacing w:after="0" w:lineRule="auto" w:line="240"/>
        <w:rPr>
          <w:rFonts w:cs="ArialMT"/>
          <w:color w:val="ff0000"/>
          <w:sz w:val="24"/>
          <w:szCs w:val="24"/>
        </w:rPr>
      </w:pPr>
      <w:r>
        <w:rPr>
          <w:rFonts w:cs="ArialMT"/>
          <w:color w:val="000000"/>
          <w:sz w:val="24"/>
          <w:szCs w:val="24"/>
        </w:rPr>
        <w:t>Hence, the conjugate acid/base pairs are CH</w:t>
      </w:r>
      <w:r>
        <w:rPr>
          <w:rFonts w:cs="ArialMT"/>
          <w:color w:val="000000"/>
          <w:sz w:val="24"/>
          <w:szCs w:val="24"/>
          <w:vertAlign w:val="subscript"/>
        </w:rPr>
        <w:t>3</w:t>
      </w:r>
      <w:r>
        <w:rPr>
          <w:rFonts w:cs="ArialMT"/>
          <w:color w:val="000000"/>
          <w:sz w:val="24"/>
          <w:szCs w:val="24"/>
        </w:rPr>
        <w:t>NH</w:t>
      </w:r>
      <w:r>
        <w:rPr>
          <w:rFonts w:cs="ArialMT"/>
          <w:color w:val="000000"/>
          <w:sz w:val="24"/>
          <w:szCs w:val="24"/>
          <w:vertAlign w:val="subscript"/>
        </w:rPr>
        <w:t>2</w:t>
      </w:r>
      <w:r>
        <w:rPr>
          <w:rFonts w:cs="ArialMT"/>
          <w:color w:val="000000"/>
          <w:sz w:val="24"/>
          <w:szCs w:val="24"/>
        </w:rPr>
        <w:t xml:space="preserve"> / CH</w:t>
      </w:r>
      <w:r>
        <w:rPr>
          <w:rFonts w:cs="ArialMT"/>
          <w:color w:val="000000"/>
          <w:sz w:val="24"/>
          <w:szCs w:val="24"/>
          <w:vertAlign w:val="subscript"/>
        </w:rPr>
        <w:t>3</w:t>
      </w:r>
      <w:r>
        <w:rPr>
          <w:rFonts w:cs="ArialMT"/>
          <w:color w:val="000000"/>
          <w:sz w:val="24"/>
          <w:szCs w:val="24"/>
        </w:rPr>
        <w:t>NH</w:t>
      </w:r>
      <w:r>
        <w:rPr>
          <w:rFonts w:cs="ArialMT"/>
          <w:color w:val="000000"/>
          <w:sz w:val="24"/>
          <w:szCs w:val="24"/>
          <w:vertAlign w:val="subscript"/>
        </w:rPr>
        <w:t>3</w:t>
      </w:r>
      <w:r>
        <w:rPr>
          <w:rFonts w:cs="ArialMT"/>
          <w:color w:val="000000"/>
          <w:sz w:val="24"/>
          <w:szCs w:val="24"/>
          <w:vertAlign w:val="superscript"/>
        </w:rPr>
        <w:t>+</w:t>
      </w:r>
      <w:r>
        <w:rPr>
          <w:rFonts w:cs="ArialMT"/>
          <w:color w:val="000000"/>
          <w:sz w:val="24"/>
          <w:szCs w:val="24"/>
        </w:rPr>
        <w:t xml:space="preserve"> and HClO / ClO</w:t>
      </w:r>
      <w:r>
        <w:rPr>
          <w:rFonts w:cs="ArialMT"/>
          <w:color w:val="000000"/>
          <w:sz w:val="24"/>
          <w:szCs w:val="24"/>
          <w:vertAlign w:val="superscript"/>
        </w:rPr>
        <w:t>-</w:t>
      </w:r>
      <w:r>
        <w:rPr>
          <w:rFonts w:cs="ArialMT"/>
          <w:color w:val="000000"/>
          <w:sz w:val="24"/>
          <w:szCs w:val="24"/>
        </w:rPr>
        <w:t>.</w:t>
      </w:r>
    </w:p>
    <w:p>
      <w:pPr>
        <w:pStyle w:val="style0"/>
        <w:autoSpaceDE w:val="false"/>
        <w:autoSpaceDN w:val="false"/>
        <w:adjustRightInd w:val="false"/>
        <w:spacing w:after="0" w:lineRule="auto" w:line="240"/>
        <w:ind w:left="720"/>
        <w:rPr>
          <w:rFonts w:cs="ArialMT"/>
          <w:color w:val="000000"/>
          <w:sz w:val="24"/>
          <w:szCs w:val="24"/>
        </w:rPr>
      </w:pPr>
    </w:p>
    <w:p>
      <w:pPr>
        <w:pStyle w:val="style0"/>
        <w:autoSpaceDE w:val="false"/>
        <w:autoSpaceDN w:val="false"/>
        <w:adjustRightInd w:val="false"/>
        <w:spacing w:after="0" w:lineRule="auto" w:line="240"/>
        <w:ind w:left="720"/>
        <w:rPr>
          <w:rFonts w:cs="ArialMT"/>
          <w:color w:val="000000"/>
          <w:sz w:val="24"/>
          <w:szCs w:val="24"/>
        </w:rPr>
      </w:pPr>
      <w:r>
        <w:rPr>
          <w:rFonts w:cs="ArialMT"/>
          <w:b/>
          <w:sz w:val="24"/>
          <w:szCs w:val="24"/>
        </w:rPr>
        <w:t>Sample Problem:</w:t>
      </w:r>
      <w:r>
        <w:rPr>
          <w:rFonts w:cs="ArialMT"/>
          <w:b/>
          <w:color w:val="ff0000"/>
          <w:sz w:val="24"/>
          <w:szCs w:val="24"/>
        </w:rPr>
        <w:t xml:space="preserve"> </w:t>
      </w:r>
      <w:r>
        <w:rPr>
          <w:rFonts w:cs="ArialMT"/>
          <w:color w:val="000000"/>
          <w:sz w:val="24"/>
          <w:szCs w:val="24"/>
        </w:rPr>
        <w:t>Identify the conjugate acid-base conjugate pairs in each of the following equations:</w:t>
      </w: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(a) NH</w:t>
      </w:r>
      <w:r>
        <w:rPr>
          <w:rFonts w:cs="ArialMT"/>
          <w:color w:val="000000"/>
          <w:sz w:val="24"/>
          <w:szCs w:val="24"/>
          <w:vertAlign w:val="subscript"/>
        </w:rPr>
        <w:t>3</w:t>
      </w:r>
      <w:r>
        <w:rPr>
          <w:rFonts w:cs="ArialMT"/>
          <w:color w:val="000000"/>
          <w:sz w:val="24"/>
          <w:szCs w:val="24"/>
        </w:rPr>
        <w:t xml:space="preserve"> (aq) + HCN(aq)   →    NH</w:t>
      </w:r>
      <w:r>
        <w:rPr>
          <w:rFonts w:cs="ArialMT"/>
          <w:color w:val="000000"/>
          <w:sz w:val="24"/>
          <w:szCs w:val="24"/>
          <w:vertAlign w:val="subscript"/>
        </w:rPr>
        <w:t>4</w:t>
      </w:r>
      <w:r>
        <w:rPr>
          <w:rFonts w:cs="ArialMT"/>
          <w:color w:val="000000"/>
          <w:sz w:val="24"/>
          <w:szCs w:val="24"/>
          <w:vertAlign w:val="superscript"/>
        </w:rPr>
        <w:t>+</w:t>
      </w:r>
      <w:r>
        <w:rPr>
          <w:rFonts w:cs="ArialMT"/>
          <w:color w:val="000000"/>
          <w:sz w:val="24"/>
          <w:szCs w:val="24"/>
        </w:rPr>
        <w:t>(aq) + CN</w:t>
      </w:r>
      <w:r>
        <w:rPr>
          <w:rFonts w:cs="ArialMT"/>
          <w:color w:val="000000"/>
          <w:sz w:val="24"/>
          <w:szCs w:val="24"/>
          <w:vertAlign w:val="superscript"/>
        </w:rPr>
        <w:t>-</w:t>
      </w:r>
      <w:r>
        <w:rPr>
          <w:rFonts w:cs="ArialMT"/>
          <w:color w:val="000000"/>
          <w:sz w:val="24"/>
          <w:szCs w:val="24"/>
        </w:rPr>
        <w:t>(aq)</w:t>
      </w:r>
    </w:p>
    <w:p>
      <w:pPr>
        <w:pStyle w:val="style0"/>
        <w:autoSpaceDE w:val="false"/>
        <w:autoSpaceDN w:val="false"/>
        <w:adjustRightInd w:val="false"/>
        <w:spacing w:after="0" w:lineRule="auto" w:line="240"/>
        <w:ind w:left="720"/>
        <w:rPr>
          <w:rFonts w:cs="ArialMT"/>
          <w:color w:val="000000"/>
          <w:sz w:val="24"/>
          <w:szCs w:val="24"/>
          <w:vertAlign w:val="superscript"/>
        </w:rPr>
      </w:pPr>
      <w:r>
        <w:rPr>
          <w:rFonts w:cs="ArialMT"/>
          <w:color w:val="000000"/>
          <w:sz w:val="24"/>
          <w:szCs w:val="24"/>
        </w:rPr>
        <w:t>(b) CO</w:t>
      </w:r>
      <w:r>
        <w:rPr>
          <w:rFonts w:cs="ArialMT"/>
          <w:color w:val="000000"/>
          <w:sz w:val="24"/>
          <w:szCs w:val="24"/>
          <w:vertAlign w:val="subscript"/>
        </w:rPr>
        <w:t>3</w:t>
      </w:r>
      <w:r>
        <w:rPr>
          <w:rFonts w:cs="ArialMT"/>
          <w:color w:val="000000"/>
          <w:sz w:val="24"/>
          <w:szCs w:val="24"/>
          <w:vertAlign w:val="superscript"/>
        </w:rPr>
        <w:t>2-</w:t>
      </w:r>
      <w:r>
        <w:rPr>
          <w:rFonts w:cs="ArialMT"/>
          <w:color w:val="000000"/>
          <w:sz w:val="24"/>
          <w:szCs w:val="24"/>
        </w:rPr>
        <w:t>(aq) + H</w:t>
      </w:r>
      <w:r>
        <w:rPr>
          <w:rFonts w:cs="ArialMT"/>
          <w:color w:val="000000"/>
          <w:sz w:val="24"/>
          <w:szCs w:val="24"/>
          <w:vertAlign w:val="subscript"/>
        </w:rPr>
        <w:t>2</w:t>
      </w:r>
      <w:r>
        <w:rPr>
          <w:rFonts w:cs="ArialMT"/>
          <w:color w:val="000000"/>
          <w:sz w:val="24"/>
          <w:szCs w:val="24"/>
        </w:rPr>
        <w:t>O(L)  →    HCO</w:t>
      </w:r>
      <w:r>
        <w:rPr>
          <w:rFonts w:cs="ArialMT"/>
          <w:color w:val="000000"/>
          <w:sz w:val="24"/>
          <w:szCs w:val="24"/>
          <w:vertAlign w:val="subscript"/>
        </w:rPr>
        <w:t>3</w:t>
      </w:r>
      <w:r>
        <w:rPr>
          <w:rFonts w:cs="ArialMT"/>
          <w:color w:val="000000"/>
          <w:sz w:val="24"/>
          <w:szCs w:val="24"/>
          <w:vertAlign w:val="superscript"/>
        </w:rPr>
        <w:t>-</w:t>
      </w:r>
      <w:r>
        <w:rPr>
          <w:rFonts w:cs="ArialMT"/>
          <w:color w:val="000000"/>
          <w:sz w:val="24"/>
          <w:szCs w:val="24"/>
        </w:rPr>
        <w:t>(aq) + OH-(aq)</w:t>
      </w:r>
    </w:p>
    <w:p>
      <w:pPr>
        <w:pStyle w:val="style0"/>
        <w:autoSpaceDE w:val="false"/>
        <w:autoSpaceDN w:val="false"/>
        <w:adjustRightInd w:val="false"/>
        <w:spacing w:after="0" w:lineRule="auto" w:line="240"/>
        <w:ind w:left="720"/>
        <w:rPr>
          <w:rFonts w:cs="ArialMT"/>
          <w:color w:val="000000"/>
          <w:sz w:val="24"/>
          <w:szCs w:val="24"/>
        </w:rPr>
      </w:pPr>
    </w:p>
    <w:p>
      <w:pPr>
        <w:pStyle w:val="style0"/>
        <w:autoSpaceDE w:val="false"/>
        <w:autoSpaceDN w:val="false"/>
        <w:adjustRightInd w:val="false"/>
        <w:spacing w:after="0" w:lineRule="auto" w:line="240"/>
        <w:ind w:left="720"/>
        <w:rPr>
          <w:rFonts w:cs="ArialMT"/>
          <w:b/>
          <w:sz w:val="24"/>
          <w:szCs w:val="24"/>
        </w:rPr>
      </w:pPr>
      <w:r>
        <w:rPr>
          <w:rFonts w:cs="ArialMT"/>
          <w:b/>
          <w:sz w:val="24"/>
          <w:szCs w:val="24"/>
        </w:rPr>
        <w:t>Solution:</w:t>
      </w: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(a)</w:t>
      </w:r>
      <w:r>
        <w:rPr>
          <w:rFonts w:cs="ArialMT"/>
          <w:color w:val="000000"/>
          <w:sz w:val="24"/>
          <w:szCs w:val="24"/>
        </w:rPr>
        <w:t xml:space="preserve"> Base - </w:t>
      </w:r>
      <w:r>
        <w:rPr>
          <w:rFonts w:cs="ArialMT"/>
          <w:color w:val="000000"/>
          <w:sz w:val="24"/>
          <w:szCs w:val="24"/>
        </w:rPr>
        <w:t>NH</w:t>
      </w:r>
      <w:r>
        <w:rPr>
          <w:rFonts w:cs="ArialMT"/>
          <w:color w:val="000000"/>
          <w:sz w:val="24"/>
          <w:szCs w:val="24"/>
          <w:vertAlign w:val="subscript"/>
        </w:rPr>
        <w:t>3</w:t>
      </w:r>
      <w:r>
        <w:rPr>
          <w:rFonts w:cs="ArialMT"/>
          <w:color w:val="000000"/>
          <w:sz w:val="24"/>
          <w:szCs w:val="24"/>
        </w:rPr>
        <w:t xml:space="preserve">, Conjugate Acid - </w:t>
      </w:r>
      <w:r>
        <w:rPr>
          <w:rFonts w:cs="ArialMT"/>
          <w:color w:val="000000"/>
          <w:sz w:val="24"/>
          <w:szCs w:val="24"/>
        </w:rPr>
        <w:t>NH</w:t>
      </w:r>
      <w:r>
        <w:rPr>
          <w:rFonts w:cs="ArialMT"/>
          <w:color w:val="000000"/>
          <w:sz w:val="24"/>
          <w:szCs w:val="24"/>
          <w:vertAlign w:val="subscript"/>
        </w:rPr>
        <w:t>4</w:t>
      </w:r>
      <w:r>
        <w:rPr>
          <w:rFonts w:cs="ArialMT"/>
          <w:color w:val="000000"/>
          <w:sz w:val="24"/>
          <w:szCs w:val="24"/>
          <w:vertAlign w:val="superscript"/>
        </w:rPr>
        <w:t>+</w:t>
      </w:r>
      <w:r>
        <w:rPr>
          <w:rFonts w:cs="ArialMT"/>
          <w:color w:val="000000"/>
          <w:sz w:val="24"/>
          <w:szCs w:val="24"/>
        </w:rPr>
        <w:t xml:space="preserve">, Acid – HCN and conjugate base - </w:t>
      </w:r>
      <w:r>
        <w:rPr>
          <w:rFonts w:cs="ArialMT"/>
          <w:color w:val="000000"/>
          <w:sz w:val="24"/>
          <w:szCs w:val="24"/>
        </w:rPr>
        <w:t>CN</w:t>
      </w:r>
      <w:r>
        <w:rPr>
          <w:rFonts w:cs="ArialMT"/>
          <w:color w:val="000000"/>
          <w:sz w:val="24"/>
          <w:szCs w:val="24"/>
          <w:vertAlign w:val="superscript"/>
        </w:rPr>
        <w:t>-</w:t>
      </w:r>
      <w:r>
        <w:rPr>
          <w:rFonts w:cs="ArialMT"/>
          <w:color w:val="000000"/>
          <w:sz w:val="24"/>
          <w:szCs w:val="24"/>
        </w:rPr>
        <w:t>.</w:t>
      </w: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(b)</w:t>
      </w:r>
      <w:r>
        <w:rPr>
          <w:rFonts w:cs="ArialMT"/>
          <w:color w:val="000000"/>
          <w:sz w:val="24"/>
          <w:szCs w:val="24"/>
        </w:rPr>
        <w:t xml:space="preserve"> Base - </w:t>
      </w:r>
      <w:r>
        <w:rPr>
          <w:rFonts w:cs="ArialMT"/>
          <w:color w:val="000000"/>
          <w:sz w:val="24"/>
          <w:szCs w:val="24"/>
        </w:rPr>
        <w:t>CO</w:t>
      </w:r>
      <w:r>
        <w:rPr>
          <w:rFonts w:cs="ArialMT"/>
          <w:color w:val="000000"/>
          <w:sz w:val="24"/>
          <w:szCs w:val="24"/>
          <w:vertAlign w:val="subscript"/>
        </w:rPr>
        <w:t>3</w:t>
      </w:r>
      <w:r>
        <w:rPr>
          <w:rFonts w:cs="ArialMT"/>
          <w:color w:val="000000"/>
          <w:sz w:val="24"/>
          <w:szCs w:val="24"/>
          <w:vertAlign w:val="superscript"/>
        </w:rPr>
        <w:t>2-</w:t>
      </w:r>
      <w:r>
        <w:rPr>
          <w:rFonts w:cs="ArialMT"/>
          <w:color w:val="000000"/>
          <w:sz w:val="24"/>
          <w:szCs w:val="24"/>
        </w:rPr>
        <w:t xml:space="preserve">, Conjugate Acid - </w:t>
      </w:r>
      <w:r>
        <w:rPr>
          <w:rFonts w:cs="ArialMT"/>
          <w:color w:val="000000"/>
          <w:sz w:val="24"/>
          <w:szCs w:val="24"/>
        </w:rPr>
        <w:t>HCO</w:t>
      </w:r>
      <w:r>
        <w:rPr>
          <w:rFonts w:cs="ArialMT"/>
          <w:color w:val="000000"/>
          <w:sz w:val="24"/>
          <w:szCs w:val="24"/>
          <w:vertAlign w:val="subscript"/>
        </w:rPr>
        <w:t>3</w:t>
      </w:r>
      <w:r>
        <w:rPr>
          <w:rFonts w:cs="ArialMT"/>
          <w:color w:val="000000"/>
          <w:sz w:val="24"/>
          <w:szCs w:val="24"/>
          <w:vertAlign w:val="superscript"/>
        </w:rPr>
        <w:t>-</w:t>
      </w:r>
      <w:r>
        <w:rPr>
          <w:rFonts w:cs="ArialMT"/>
          <w:color w:val="000000"/>
          <w:sz w:val="24"/>
          <w:szCs w:val="24"/>
        </w:rPr>
        <w:t xml:space="preserve">, Acid - </w:t>
      </w:r>
      <w:r>
        <w:rPr>
          <w:rFonts w:cs="ArialMT"/>
          <w:color w:val="000000"/>
          <w:sz w:val="24"/>
          <w:szCs w:val="24"/>
        </w:rPr>
        <w:t>H</w:t>
      </w:r>
      <w:r>
        <w:rPr>
          <w:rFonts w:cs="ArialMT"/>
          <w:color w:val="000000"/>
          <w:sz w:val="24"/>
          <w:szCs w:val="24"/>
          <w:vertAlign w:val="subscript"/>
        </w:rPr>
        <w:t>2</w:t>
      </w:r>
      <w:r>
        <w:rPr>
          <w:rFonts w:cs="ArialMT"/>
          <w:color w:val="000000"/>
          <w:sz w:val="24"/>
          <w:szCs w:val="24"/>
        </w:rPr>
        <w:t>O and conjugate base -</w:t>
      </w:r>
      <w:r>
        <w:rPr>
          <w:rFonts w:cs="ArialMT"/>
          <w:color w:val="000000"/>
          <w:sz w:val="24"/>
          <w:szCs w:val="24"/>
        </w:rPr>
        <w:t xml:space="preserve"> OH</w:t>
      </w:r>
    </w:p>
    <w:p>
      <w:pPr>
        <w:pStyle w:val="style0"/>
        <w:autoSpaceDE w:val="false"/>
        <w:autoSpaceDN w:val="false"/>
        <w:adjustRightInd w:val="false"/>
        <w:spacing w:after="0" w:lineRule="auto" w:line="240"/>
        <w:ind w:left="720"/>
        <w:rPr>
          <w:rFonts w:cs="ArialMT"/>
          <w:color w:val="000000"/>
          <w:sz w:val="24"/>
          <w:szCs w:val="24"/>
        </w:rPr>
      </w:pPr>
    </w:p>
    <w:p>
      <w:pPr>
        <w:pStyle w:val="style94"/>
        <w:numPr>
          <w:ilvl w:val="0"/>
          <w:numId w:val="169"/>
        </w:numPr>
        <w:jc w:val="both"/>
        <w:rPr>
          <w:rFonts w:ascii="Calibri" w:hAnsi="Calibri"/>
        </w:rPr>
      </w:pPr>
      <w:r>
        <w:rPr>
          <w:rFonts w:ascii="Calibri" w:hAnsi="Calibri"/>
        </w:rPr>
        <w:t xml:space="preserve">In aqueous solutions, acids and bases can be defined in terms of the transfer of a proton from an acid to a base. </w:t>
      </w:r>
    </w:p>
    <w:p>
      <w:pPr>
        <w:pStyle w:val="style94"/>
        <w:numPr>
          <w:ilvl w:val="0"/>
          <w:numId w:val="169"/>
        </w:numPr>
        <w:jc w:val="both"/>
        <w:rPr>
          <w:rFonts w:ascii="Calibri" w:hAnsi="Calibri"/>
        </w:rPr>
      </w:pPr>
      <w:r>
        <w:rPr>
          <w:rFonts w:ascii="Calibri" w:hAnsi="Calibri"/>
        </w:rPr>
        <w:t>Thus for every acidic species in an aqueous solution, there exists a species derived from the acid by the loss of a proton</w:t>
      </w:r>
      <w:r>
        <w:rPr>
          <w:rFonts w:ascii="Calibri" w:hAnsi="Calibri"/>
        </w:rPr>
        <w:t xml:space="preserve"> </w:t>
      </w:r>
      <w:r>
        <w:rPr>
          <w:rFonts w:ascii="Calibri" w:hAnsi="Calibri"/>
        </w:rPr>
        <w:t xml:space="preserve">(conjugate base). </w:t>
      </w:r>
    </w:p>
    <w:p>
      <w:pPr>
        <w:pStyle w:val="style94"/>
        <w:numPr>
          <w:ilvl w:val="0"/>
          <w:numId w:val="169"/>
        </w:numPr>
        <w:jc w:val="both"/>
        <w:rPr>
          <w:rFonts w:ascii="Calibri" w:hAnsi="Calibri"/>
        </w:rPr>
      </w:pPr>
      <w:r>
        <w:rPr>
          <w:rFonts w:ascii="Calibri" w:hAnsi="Calibri"/>
        </w:rPr>
        <w:t xml:space="preserve">These two species that differ by only a proton constitute a conjugate acid–base pair. </w:t>
      </w:r>
    </w:p>
    <w:p>
      <w:pPr>
        <w:pStyle w:val="style94"/>
        <w:numPr>
          <w:ilvl w:val="0"/>
          <w:numId w:val="169"/>
        </w:numPr>
        <w:jc w:val="both"/>
        <w:rPr>
          <w:rFonts w:ascii="Calibri" w:hAnsi="Calibri"/>
        </w:rPr>
      </w:pPr>
      <w:r>
        <w:rPr>
          <w:rFonts w:ascii="Calibri" w:hAnsi="Calibri"/>
        </w:rPr>
        <w:t xml:space="preserve">For example, in the reaction of </w:t>
      </w:r>
      <w:r>
        <w:rPr>
          <w:rStyle w:val="style4142"/>
          <w:rFonts w:ascii="Calibri" w:hAnsi="Calibri"/>
          <w:i/>
          <w:iCs w:val="false"/>
        </w:rPr>
        <w:t>HCl</w:t>
      </w:r>
      <w:r>
        <w:rPr>
          <w:rFonts w:ascii="Calibri" w:hAnsi="Calibri"/>
        </w:rPr>
        <w:t xml:space="preserve"> with water, </w:t>
      </w:r>
      <w:r>
        <w:rPr>
          <w:rStyle w:val="style4142"/>
          <w:rFonts w:ascii="Calibri" w:hAnsi="Calibri"/>
          <w:i/>
          <w:iCs w:val="false"/>
        </w:rPr>
        <w:t>HCl</w:t>
      </w:r>
      <w:r>
        <w:rPr>
          <w:rFonts w:ascii="Calibri" w:hAnsi="Calibri"/>
        </w:rPr>
        <w:t xml:space="preserve">, the parent acid, donates a proton to a water molecule, the parent base, thereby forming </w:t>
      </w:r>
      <w:r>
        <w:rPr>
          <w:rStyle w:val="style4142"/>
          <w:rFonts w:ascii="Calibri" w:hAnsi="Calibri"/>
          <w:i/>
          <w:iCs w:val="false"/>
        </w:rPr>
        <w:t>Cl</w:t>
      </w:r>
      <w:r>
        <w:rPr>
          <w:rStyle w:val="style4144"/>
          <w:rFonts w:ascii="Calibri" w:hAnsi="Calibri"/>
          <w:vertAlign w:val="superscript"/>
        </w:rPr>
        <w:t>−</w:t>
      </w:r>
      <w:r>
        <w:rPr>
          <w:rFonts w:ascii="Calibri" w:hAnsi="Calibri"/>
        </w:rPr>
        <w:t xml:space="preserve">. </w:t>
      </w:r>
    </w:p>
    <w:p>
      <w:pPr>
        <w:pStyle w:val="style94"/>
        <w:numPr>
          <w:ilvl w:val="0"/>
          <w:numId w:val="169"/>
        </w:numPr>
        <w:jc w:val="both"/>
        <w:rPr>
          <w:rFonts w:ascii="Calibri" w:hAnsi="Calibri"/>
        </w:rPr>
      </w:pPr>
      <w:r>
        <w:rPr>
          <w:rFonts w:ascii="Calibri" w:hAnsi="Calibri"/>
        </w:rPr>
        <w:t xml:space="preserve">Thus </w:t>
      </w:r>
      <w:r>
        <w:rPr>
          <w:rStyle w:val="style4142"/>
          <w:rFonts w:ascii="Calibri" w:hAnsi="Calibri"/>
          <w:i/>
          <w:iCs w:val="false"/>
        </w:rPr>
        <w:t>HCl</w:t>
      </w:r>
      <w:r>
        <w:rPr>
          <w:rFonts w:ascii="Calibri" w:hAnsi="Calibri"/>
        </w:rPr>
        <w:t xml:space="preserve"> and </w:t>
      </w:r>
      <w:r>
        <w:rPr>
          <w:rStyle w:val="style4142"/>
          <w:rFonts w:ascii="Calibri" w:hAnsi="Calibri"/>
          <w:i/>
          <w:iCs w:val="false"/>
        </w:rPr>
        <w:t>Cl</w:t>
      </w:r>
      <w:r>
        <w:rPr>
          <w:rStyle w:val="style4144"/>
          <w:rFonts w:ascii="Calibri" w:hAnsi="Calibri"/>
          <w:vertAlign w:val="superscript"/>
        </w:rPr>
        <w:t>−</w:t>
      </w:r>
      <w:r>
        <w:rPr>
          <w:rFonts w:ascii="Calibri" w:hAnsi="Calibri"/>
        </w:rPr>
        <w:t xml:space="preserve"> constitute a conjugate acid–base pair. By convention, we always write a conjugate acid–base pair as the acid followed by its conjugate base.</w:t>
      </w:r>
    </w:p>
    <w:p>
      <w:pPr>
        <w:pStyle w:val="style94"/>
        <w:numPr>
          <w:ilvl w:val="0"/>
          <w:numId w:val="169"/>
        </w:numPr>
        <w:jc w:val="both"/>
        <w:rPr>
          <w:rFonts w:ascii="Calibri" w:hAnsi="Calibri"/>
        </w:rPr>
      </w:pPr>
      <w:r>
        <w:rPr>
          <w:rFonts w:ascii="Calibri" w:hAnsi="Calibri"/>
        </w:rPr>
        <w:t xml:space="preserve"> In the reverse reaction, the </w:t>
      </w:r>
      <w:r>
        <w:rPr>
          <w:rStyle w:val="style4142"/>
          <w:rFonts w:ascii="Calibri" w:hAnsi="Calibri"/>
          <w:i/>
          <w:iCs w:val="false"/>
        </w:rPr>
        <w:t>Cl</w:t>
      </w:r>
      <w:r>
        <w:rPr>
          <w:rStyle w:val="style4144"/>
          <w:rFonts w:ascii="Calibri" w:hAnsi="Calibri"/>
          <w:vertAlign w:val="superscript"/>
        </w:rPr>
        <w:t>−</w:t>
      </w:r>
      <w:r>
        <w:rPr>
          <w:rFonts w:ascii="Calibri" w:hAnsi="Calibri"/>
        </w:rPr>
        <w:t xml:space="preserve"> ion in solution acts as a base to accept a proton from </w:t>
      </w:r>
      <w:r>
        <w:rPr>
          <w:rStyle w:val="style4142"/>
          <w:rFonts w:ascii="Calibri" w:hAnsi="Calibri"/>
          <w:i/>
          <w:iCs w:val="false"/>
        </w:rPr>
        <w:t>H</w:t>
      </w:r>
      <w:r>
        <w:rPr>
          <w:rStyle w:val="style4143"/>
          <w:rFonts w:ascii="Calibri" w:hAnsi="Calibri"/>
          <w:vertAlign w:val="subscript"/>
        </w:rPr>
        <w:t>3</w:t>
      </w:r>
      <w:r>
        <w:rPr>
          <w:rStyle w:val="style4142"/>
          <w:rFonts w:ascii="Calibri" w:hAnsi="Calibri"/>
          <w:i/>
          <w:iCs w:val="false"/>
        </w:rPr>
        <w:t>O</w:t>
      </w:r>
      <w:r>
        <w:rPr>
          <w:rStyle w:val="style4144"/>
          <w:rFonts w:ascii="Calibri" w:hAnsi="Calibri"/>
          <w:vertAlign w:val="superscript"/>
        </w:rPr>
        <w:t>+</w:t>
      </w:r>
      <w:r>
        <w:rPr>
          <w:rFonts w:ascii="Calibri" w:hAnsi="Calibri"/>
          <w:vertAlign w:val="superscript"/>
        </w:rPr>
        <w:t>,</w:t>
      </w:r>
      <w:r>
        <w:rPr>
          <w:rFonts w:ascii="Calibri" w:hAnsi="Calibri"/>
        </w:rPr>
        <w:t xml:space="preserve"> forming </w:t>
      </w:r>
      <w:r>
        <w:rPr>
          <w:rStyle w:val="style4142"/>
          <w:rFonts w:ascii="Calibri" w:hAnsi="Calibri"/>
          <w:i/>
          <w:iCs w:val="false"/>
        </w:rPr>
        <w:t>H</w:t>
      </w:r>
      <w:r>
        <w:rPr>
          <w:rStyle w:val="style4143"/>
          <w:rFonts w:ascii="Calibri" w:hAnsi="Calibri"/>
          <w:vertAlign w:val="subscript"/>
        </w:rPr>
        <w:t>2</w:t>
      </w:r>
      <w:r>
        <w:rPr>
          <w:rStyle w:val="style4142"/>
          <w:rFonts w:ascii="Calibri" w:hAnsi="Calibri"/>
          <w:i/>
          <w:iCs w:val="false"/>
        </w:rPr>
        <w:t>O</w:t>
      </w:r>
      <w:r>
        <w:rPr>
          <w:rFonts w:ascii="Calibri" w:hAnsi="Calibri"/>
        </w:rPr>
        <w:t xml:space="preserve"> and </w:t>
      </w:r>
      <w:r>
        <w:rPr>
          <w:rStyle w:val="style4142"/>
          <w:rFonts w:ascii="Calibri" w:hAnsi="Calibri"/>
          <w:i/>
          <w:iCs w:val="false"/>
        </w:rPr>
        <w:t>HCl</w:t>
      </w:r>
      <w:r>
        <w:rPr>
          <w:rFonts w:ascii="Calibri" w:hAnsi="Calibri"/>
        </w:rPr>
        <w:t xml:space="preserve">. Thus </w:t>
      </w:r>
      <w:r>
        <w:rPr>
          <w:rStyle w:val="style4142"/>
          <w:rFonts w:ascii="Calibri" w:hAnsi="Calibri"/>
          <w:i/>
          <w:iCs w:val="false"/>
        </w:rPr>
        <w:t>H</w:t>
      </w:r>
      <w:r>
        <w:rPr>
          <w:rStyle w:val="style4143"/>
          <w:rFonts w:ascii="Calibri" w:hAnsi="Calibri"/>
          <w:vertAlign w:val="subscript"/>
        </w:rPr>
        <w:t>3</w:t>
      </w:r>
      <w:r>
        <w:rPr>
          <w:rStyle w:val="style4142"/>
          <w:rFonts w:ascii="Calibri" w:hAnsi="Calibri"/>
          <w:i/>
          <w:iCs w:val="false"/>
        </w:rPr>
        <w:t>O</w:t>
      </w:r>
      <w:r>
        <w:rPr>
          <w:rStyle w:val="style4144"/>
          <w:rFonts w:ascii="Calibri" w:hAnsi="Calibri"/>
          <w:vertAlign w:val="superscript"/>
        </w:rPr>
        <w:t>+</w:t>
      </w:r>
      <w:r>
        <w:rPr>
          <w:rFonts w:ascii="Calibri" w:hAnsi="Calibri"/>
        </w:rPr>
        <w:t xml:space="preserve"> and </w:t>
      </w:r>
      <w:r>
        <w:rPr>
          <w:rStyle w:val="style4142"/>
          <w:rFonts w:ascii="Calibri" w:hAnsi="Calibri"/>
          <w:i/>
          <w:iCs w:val="false"/>
        </w:rPr>
        <w:t>H</w:t>
      </w:r>
      <w:r>
        <w:rPr>
          <w:rStyle w:val="style4143"/>
          <w:rFonts w:ascii="Calibri" w:hAnsi="Calibri"/>
          <w:vertAlign w:val="subscript"/>
        </w:rPr>
        <w:t>2</w:t>
      </w:r>
      <w:r>
        <w:rPr>
          <w:rStyle w:val="style4142"/>
          <w:rFonts w:ascii="Calibri" w:hAnsi="Calibri"/>
          <w:i/>
          <w:iCs w:val="false"/>
        </w:rPr>
        <w:t>O</w:t>
      </w:r>
      <w:r>
        <w:rPr>
          <w:rFonts w:ascii="Calibri" w:hAnsi="Calibri"/>
        </w:rPr>
        <w:t xml:space="preserve"> constitute a second conjugate acid–base pair. In general, any acid–base reaction must contain two conjugate acid–base pairs, which in this case are </w:t>
      </w:r>
      <w:r>
        <w:rPr>
          <w:rStyle w:val="style4142"/>
          <w:rFonts w:ascii="Calibri" w:hAnsi="Calibri"/>
          <w:i/>
          <w:iCs w:val="false"/>
        </w:rPr>
        <w:t>HCl</w:t>
      </w:r>
      <w:r>
        <w:rPr>
          <w:rStyle w:val="style4144"/>
          <w:rFonts w:ascii="Calibri" w:hAnsi="Calibri"/>
        </w:rPr>
        <w:t>/</w:t>
      </w:r>
      <w:r>
        <w:rPr>
          <w:rStyle w:val="style4142"/>
          <w:rFonts w:ascii="Calibri" w:hAnsi="Calibri"/>
          <w:i/>
          <w:iCs w:val="false"/>
        </w:rPr>
        <w:t>Cl</w:t>
      </w:r>
      <w:r>
        <w:rPr>
          <w:rStyle w:val="style4144"/>
          <w:rFonts w:ascii="Calibri" w:hAnsi="Calibri"/>
          <w:b/>
          <w:vertAlign w:val="superscript"/>
        </w:rPr>
        <w:t>−</w:t>
      </w:r>
      <w:r>
        <w:rPr>
          <w:rFonts w:ascii="Calibri" w:hAnsi="Calibri"/>
        </w:rPr>
        <w:t xml:space="preserve">and </w:t>
      </w:r>
      <w:r>
        <w:rPr>
          <w:rStyle w:val="style4142"/>
          <w:rFonts w:ascii="Calibri" w:hAnsi="Calibri"/>
          <w:i/>
          <w:iCs w:val="false"/>
        </w:rPr>
        <w:t>H</w:t>
      </w:r>
      <w:r>
        <w:rPr>
          <w:rStyle w:val="style4143"/>
          <w:rFonts w:ascii="Calibri" w:hAnsi="Calibri"/>
          <w:vertAlign w:val="subscript"/>
        </w:rPr>
        <w:t>3</w:t>
      </w:r>
      <w:r>
        <w:rPr>
          <w:rStyle w:val="style4142"/>
          <w:rFonts w:ascii="Calibri" w:hAnsi="Calibri"/>
          <w:i/>
          <w:iCs w:val="false"/>
        </w:rPr>
        <w:t>O</w:t>
      </w:r>
      <w:r>
        <w:rPr>
          <w:rStyle w:val="style4144"/>
          <w:rFonts w:ascii="Calibri" w:hAnsi="Calibri"/>
          <w:b/>
          <w:vertAlign w:val="superscript"/>
        </w:rPr>
        <w:t>+</w:t>
      </w:r>
      <w:r>
        <w:rPr>
          <w:rStyle w:val="style4144"/>
          <w:rFonts w:ascii="Calibri" w:hAnsi="Calibri"/>
        </w:rPr>
        <w:t>/</w:t>
      </w:r>
      <w:r>
        <w:rPr>
          <w:rStyle w:val="style4142"/>
          <w:rFonts w:ascii="Calibri" w:hAnsi="Calibri"/>
          <w:i/>
          <w:iCs w:val="false"/>
        </w:rPr>
        <w:t>H</w:t>
      </w:r>
      <w:r>
        <w:rPr>
          <w:rStyle w:val="style4143"/>
          <w:rFonts w:ascii="Calibri" w:hAnsi="Calibri"/>
          <w:vertAlign w:val="subscript"/>
        </w:rPr>
        <w:t>2</w:t>
      </w:r>
      <w:r>
        <w:rPr>
          <w:rStyle w:val="style4142"/>
          <w:rFonts w:ascii="Calibri" w:hAnsi="Calibri"/>
          <w:i/>
          <w:iCs w:val="false"/>
        </w:rPr>
        <w:t>O</w:t>
      </w:r>
      <w:r>
        <w:rPr>
          <w:rFonts w:ascii="Calibri" w:hAnsi="Calibri"/>
        </w:rPr>
        <w:t>.</w:t>
      </w:r>
    </w:p>
    <w:p>
      <w:pPr>
        <w:pStyle w:val="style94"/>
        <w:jc w:val="center"/>
        <w:rPr>
          <w:rFonts w:ascii="Calibri" w:hAnsi="Calibri"/>
        </w:rPr>
      </w:pPr>
      <w:r>
        <w:rPr>
          <w:rFonts w:ascii="Calibri" w:hAnsi="Calibri"/>
          <w:noProof/>
        </w:rPr>
        <w:drawing>
          <wp:inline distL="0" distT="0" distB="0" distR="0">
            <wp:extent cx="5025390" cy="1616075"/>
            <wp:effectExtent l="38100" t="0" r="22860" b="479425"/>
            <wp:docPr id="1413" name="Picture 428" descr="http://chemwiki.ucdavis.edu/@api/deki/files/43414/13307049a0af1fc2a8588ee638396963.jpg?revision=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7" name="Picture 428"/>
                    <pic:cNvPicPr/>
                  </pic:nvPicPr>
                  <pic:blipFill>
                    <a:blip r:embed="rId192" cstate="print"/>
                    <a:srcRect l="0" t="0" r="0" b="0"/>
                    <a:stretch/>
                  </pic:blipFill>
                  <pic:spPr>
                    <a:xfrm rot="0">
                      <a:off x="0" y="0"/>
                      <a:ext cx="5025390" cy="1616075"/>
                    </a:xfrm>
                    <a:prstGeom prst="roundRect">
                      <a:avLst>
                        <a:gd name="adj" fmla="val 8594"/>
                      </a:avLst>
                    </a:prstGeom>
                    <a:solidFill>
                      <a:srgbClr val="ededed"/>
                    </a:solidFill>
                    <a:ln>
                      <a:noFill/>
                    </a:ln>
                    <a:effectLst>
                      <a:reflection blurRad="12700" stA="38000" stPos="0" endA="0" endPos="28000" dist="5000" dir="5400000" fadeDir="5400000" sx="100000" sy="-100000" kx="0" ky="0" algn="bl" rotWithShape="false"/>
                    </a:effectLst>
                  </pic:spPr>
                </pic:pic>
              </a:graphicData>
            </a:graphic>
          </wp:inline>
        </w:drawing>
      </w:r>
    </w:p>
    <w:p>
      <w:pPr>
        <w:pStyle w:val="style94"/>
        <w:jc w:val="center"/>
        <w:rPr>
          <w:rFonts w:ascii="Calibri" w:hAnsi="Calibri"/>
        </w:rPr>
      </w:pPr>
      <w:r>
        <w:rPr>
          <w:rFonts w:ascii="Calibri" w:hAnsi="Calibri"/>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1"/>
      </w:tblGrid>
      <w:tr>
        <w:trPr>
          <w:tblCellSpacing w:w="15" w:type="dxa"/>
        </w:trPr>
        <w:tc>
          <w:tcPr>
            <w:tcW w:w="0" w:type="auto"/>
            <w:tcBorders/>
            <w:vAlign w:val="center"/>
            <w:hideMark/>
          </w:tcPr>
          <w:p>
            <w:pPr>
              <w:pStyle w:val="style0"/>
              <w:jc w:val="center"/>
              <w:rPr>
                <w:b/>
                <w:bCs/>
                <w:sz w:val="24"/>
                <w:szCs w:val="24"/>
                <w:u w:val="dash"/>
              </w:rPr>
            </w:pPr>
          </w:p>
        </w:tc>
      </w:tr>
      <w:tr>
        <w:tblPrEx/>
        <w:trPr>
          <w:tblCellSpacing w:w="15" w:type="dxa"/>
        </w:trPr>
        <w:tc>
          <w:tcPr>
            <w:tcW w:w="0" w:type="auto"/>
            <w:tcBorders/>
            <w:vAlign w:val="center"/>
            <w:hideMark/>
          </w:tcPr>
          <w:p>
            <w:pPr>
              <w:pStyle w:val="style94"/>
              <w:jc w:val="both"/>
              <w:rPr>
                <w:rFonts w:ascii="Calibri" w:hAnsi="Calibri"/>
                <w:b/>
              </w:rPr>
            </w:pPr>
            <w:r>
              <w:rPr>
                <w:b/>
                <w:bCs/>
                <w:sz w:val="28"/>
                <w:szCs w:val="28"/>
                <w:u w:val="dash"/>
              </w:rPr>
              <w:t>Note :</w:t>
            </w:r>
            <w:r>
              <w:rPr>
                <w:rFonts w:ascii="Calibri" w:hAnsi="Calibri"/>
                <w:b/>
              </w:rPr>
              <w:t>All acid–base reactions contain two conjugate acid</w:t>
            </w:r>
            <w:r>
              <w:rPr>
                <w:rFonts w:ascii="Calibri" w:hAnsi="Calibri"/>
                <w:b/>
              </w:rPr>
              <w:t xml:space="preserve"> </w:t>
            </w:r>
            <w:r>
              <w:rPr>
                <w:rFonts w:ascii="Calibri" w:hAnsi="Calibri"/>
                <w:b/>
              </w:rPr>
              <w:t>–</w:t>
            </w:r>
            <w:r>
              <w:rPr>
                <w:rFonts w:ascii="Calibri" w:hAnsi="Calibri"/>
                <w:b/>
              </w:rPr>
              <w:t xml:space="preserve"> </w:t>
            </w:r>
            <w:r>
              <w:rPr>
                <w:rFonts w:ascii="Calibri" w:hAnsi="Calibri"/>
                <w:b/>
              </w:rPr>
              <w:t>base pairs.</w:t>
            </w:r>
          </w:p>
        </w:tc>
      </w:tr>
    </w:tbl>
    <w:p>
      <w:pPr>
        <w:pStyle w:val="style94"/>
        <w:jc w:val="both"/>
        <w:rPr>
          <w:rFonts w:ascii="Calibri" w:hAnsi="Calibri"/>
        </w:rPr>
      </w:pPr>
      <w:r>
        <w:rPr>
          <w:rFonts w:ascii="Calibri" w:hAnsi="Calibri"/>
        </w:rPr>
        <w:t xml:space="preserve">Similarly, in the reaction of acetic acid with water, acetic acid donates a proton to water, which acts as the base. In the reverse reaction, </w:t>
      </w:r>
      <w:r>
        <w:rPr>
          <w:rStyle w:val="style4142"/>
          <w:rFonts w:ascii="Calibri" w:hAnsi="Calibri"/>
          <w:i/>
          <w:iCs w:val="false"/>
        </w:rPr>
        <w:t>H</w:t>
      </w:r>
      <w:r>
        <w:rPr>
          <w:rStyle w:val="style4143"/>
          <w:rFonts w:ascii="Calibri" w:hAnsi="Calibri"/>
          <w:vertAlign w:val="subscript"/>
        </w:rPr>
        <w:t>3</w:t>
      </w:r>
      <w:r>
        <w:rPr>
          <w:rStyle w:val="style4142"/>
          <w:rFonts w:ascii="Calibri" w:hAnsi="Calibri"/>
          <w:i/>
          <w:iCs w:val="false"/>
        </w:rPr>
        <w:t>O</w:t>
      </w:r>
      <w:r>
        <w:rPr>
          <w:rStyle w:val="style4144"/>
          <w:rFonts w:ascii="Calibri" w:hAnsi="Calibri"/>
          <w:vertAlign w:val="superscript"/>
        </w:rPr>
        <w:t>+</w:t>
      </w:r>
      <w:r>
        <w:rPr>
          <w:rFonts w:ascii="Calibri" w:hAnsi="Calibri"/>
        </w:rPr>
        <w:t xml:space="preserve"> is the acid that donates a proton to the acetate ion, which acts as the base. Once again, we have two conjugate acid</w:t>
      </w:r>
      <w:r>
        <w:rPr>
          <w:rFonts w:ascii="Calibri" w:hAnsi="Calibri"/>
        </w:rPr>
        <w:t xml:space="preserve"> </w:t>
      </w:r>
      <w:r>
        <w:rPr>
          <w:rFonts w:ascii="Calibri" w:hAnsi="Calibri"/>
        </w:rPr>
        <w:t>–</w:t>
      </w:r>
      <w:r>
        <w:rPr>
          <w:rFonts w:ascii="Calibri" w:hAnsi="Calibri"/>
        </w:rPr>
        <w:t xml:space="preserve"> </w:t>
      </w:r>
      <w:r>
        <w:rPr>
          <w:rFonts w:ascii="Calibri" w:hAnsi="Calibri"/>
        </w:rPr>
        <w:t>base pairs: the parent acid and its conjugate base (</w:t>
      </w:r>
      <w:r>
        <w:rPr>
          <w:rStyle w:val="style4142"/>
          <w:rFonts w:ascii="Calibri" w:hAnsi="Calibri"/>
          <w:i/>
          <w:iCs w:val="false"/>
        </w:rPr>
        <w:t>CH</w:t>
      </w:r>
      <w:r>
        <w:rPr>
          <w:rStyle w:val="style4143"/>
          <w:rFonts w:ascii="Calibri" w:hAnsi="Calibri"/>
          <w:vertAlign w:val="subscript"/>
        </w:rPr>
        <w:t>3</w:t>
      </w:r>
      <w:r>
        <w:rPr>
          <w:rStyle w:val="style4142"/>
          <w:rFonts w:ascii="Calibri" w:hAnsi="Calibri"/>
          <w:i/>
          <w:iCs w:val="false"/>
        </w:rPr>
        <w:t>CO</w:t>
      </w:r>
      <w:r>
        <w:rPr>
          <w:rStyle w:val="style4143"/>
          <w:rFonts w:ascii="Calibri" w:hAnsi="Calibri"/>
          <w:vertAlign w:val="subscript"/>
        </w:rPr>
        <w:t>2</w:t>
      </w:r>
      <w:r>
        <w:rPr>
          <w:rStyle w:val="style4142"/>
          <w:rFonts w:ascii="Calibri" w:hAnsi="Calibri"/>
          <w:i/>
          <w:iCs w:val="false"/>
        </w:rPr>
        <w:t>H</w:t>
      </w:r>
      <w:r>
        <w:rPr>
          <w:rStyle w:val="style4144"/>
          <w:rFonts w:ascii="Calibri" w:hAnsi="Calibri"/>
        </w:rPr>
        <w:t>/</w:t>
      </w:r>
      <w:r>
        <w:rPr>
          <w:rStyle w:val="style4142"/>
          <w:rFonts w:ascii="Calibri" w:hAnsi="Calibri"/>
          <w:i/>
          <w:iCs w:val="false"/>
        </w:rPr>
        <w:t>CH</w:t>
      </w:r>
      <w:r>
        <w:rPr>
          <w:rStyle w:val="style4143"/>
          <w:rFonts w:ascii="Calibri" w:hAnsi="Calibri"/>
          <w:vertAlign w:val="subscript"/>
        </w:rPr>
        <w:t>3</w:t>
      </w:r>
      <w:r>
        <w:rPr>
          <w:rStyle w:val="style4142"/>
          <w:rFonts w:ascii="Calibri" w:hAnsi="Calibri"/>
          <w:i/>
          <w:iCs w:val="false"/>
        </w:rPr>
        <w:t>CO</w:t>
      </w:r>
      <w:r>
        <w:rPr>
          <w:rStyle w:val="style4142"/>
          <w:rFonts w:ascii="Calibri" w:hAnsi="Calibri"/>
          <w:i/>
          <w:iCs w:val="false"/>
          <w:vertAlign w:val="subscript"/>
        </w:rPr>
        <w:t>2</w:t>
      </w:r>
      <w:r>
        <w:rPr>
          <w:rStyle w:val="style4142"/>
          <w:rFonts w:ascii="Calibri" w:hAnsi="Calibri"/>
          <w:b/>
          <w:i/>
          <w:iCs w:val="false"/>
          <w:vertAlign w:val="superscript"/>
        </w:rPr>
        <w:t>-</w:t>
      </w:r>
      <w:r>
        <w:rPr>
          <w:rFonts w:ascii="Calibri" w:hAnsi="Calibri"/>
          <w:vertAlign w:val="subscript"/>
        </w:rPr>
        <w:t>)</w:t>
      </w:r>
      <w:r>
        <w:rPr>
          <w:rFonts w:ascii="Calibri" w:hAnsi="Calibri"/>
        </w:rPr>
        <w:t xml:space="preserve"> and the parent base and its conjugate acid (</w:t>
      </w:r>
      <w:r>
        <w:rPr>
          <w:rStyle w:val="style4142"/>
          <w:rFonts w:ascii="Calibri" w:hAnsi="Calibri"/>
          <w:i/>
          <w:iCs w:val="false"/>
        </w:rPr>
        <w:t>H</w:t>
      </w:r>
      <w:r>
        <w:rPr>
          <w:rStyle w:val="style4143"/>
          <w:rFonts w:ascii="Calibri" w:hAnsi="Calibri"/>
          <w:vertAlign w:val="subscript"/>
        </w:rPr>
        <w:t>3</w:t>
      </w:r>
      <w:r>
        <w:rPr>
          <w:rStyle w:val="style4142"/>
          <w:rFonts w:ascii="Calibri" w:hAnsi="Calibri"/>
          <w:i/>
          <w:iCs w:val="false"/>
        </w:rPr>
        <w:t>O</w:t>
      </w:r>
      <w:r>
        <w:rPr>
          <w:rStyle w:val="style4144"/>
          <w:rFonts w:ascii="Calibri" w:hAnsi="Calibri"/>
          <w:vertAlign w:val="superscript"/>
        </w:rPr>
        <w:t>+</w:t>
      </w:r>
      <w:r>
        <w:rPr>
          <w:rStyle w:val="style4144"/>
          <w:rFonts w:ascii="Calibri" w:hAnsi="Calibri"/>
        </w:rPr>
        <w:t>/</w:t>
      </w:r>
      <w:r>
        <w:rPr>
          <w:rStyle w:val="style4142"/>
          <w:rFonts w:ascii="Calibri" w:hAnsi="Calibri"/>
          <w:i/>
          <w:iCs w:val="false"/>
        </w:rPr>
        <w:t>H</w:t>
      </w:r>
      <w:r>
        <w:rPr>
          <w:rStyle w:val="style4143"/>
          <w:rFonts w:ascii="Calibri" w:hAnsi="Calibri"/>
          <w:vertAlign w:val="subscript"/>
        </w:rPr>
        <w:t>2</w:t>
      </w:r>
      <w:r>
        <w:rPr>
          <w:rStyle w:val="style4142"/>
          <w:rFonts w:ascii="Calibri" w:hAnsi="Calibri"/>
          <w:i/>
          <w:iCs w:val="false"/>
        </w:rPr>
        <w:t>O</w:t>
      </w:r>
      <w:r>
        <w:rPr>
          <w:rFonts w:ascii="Calibri" w:hAnsi="Calibri"/>
        </w:rPr>
        <w:t>).</w:t>
      </w:r>
    </w:p>
    <w:p>
      <w:pPr>
        <w:pStyle w:val="style94"/>
        <w:jc w:val="center"/>
        <w:rPr>
          <w:rFonts w:ascii="Calibri" w:hAnsi="Calibri"/>
        </w:rPr>
      </w:pPr>
      <w:r>
        <w:rPr>
          <w:rFonts w:ascii="Calibri" w:hAnsi="Calibri"/>
          <w:noProof/>
        </w:rPr>
        <w:drawing>
          <wp:inline distL="0" distT="0" distB="0" distR="0">
            <wp:extent cx="4784725" cy="1573530"/>
            <wp:effectExtent l="0" t="0" r="0" b="7620"/>
            <wp:docPr id="1414" name="Picture 421" descr="http://chemwiki.ucdavis.edu/@api/deki/files/43415/0976fc4b1971263ab1f1bf651617f1a6.jpg?revision=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8" name="Picture 421"/>
                    <pic:cNvPicPr/>
                  </pic:nvPicPr>
                  <pic:blipFill>
                    <a:blip r:embed="rId193" cstate="print"/>
                    <a:srcRect l="0" t="0" r="0" b="0"/>
                    <a:stretch/>
                  </pic:blipFill>
                  <pic:spPr>
                    <a:xfrm rot="0">
                      <a:off x="0" y="0"/>
                      <a:ext cx="4784725" cy="1573530"/>
                    </a:xfrm>
                    <a:prstGeom prst="rect"/>
                    <a:ln>
                      <a:noFill/>
                    </a:ln>
                  </pic:spPr>
                </pic:pic>
              </a:graphicData>
            </a:graphic>
          </wp:inline>
        </w:drawing>
      </w:r>
    </w:p>
    <w:p>
      <w:pPr>
        <w:pStyle w:val="style94"/>
        <w:numPr>
          <w:ilvl w:val="0"/>
          <w:numId w:val="176"/>
        </w:numPr>
        <w:jc w:val="both"/>
        <w:rPr>
          <w:rFonts w:ascii="Calibri" w:hAnsi="Calibri"/>
        </w:rPr>
      </w:pPr>
      <w:r>
        <w:rPr>
          <w:rFonts w:ascii="Calibri" w:hAnsi="Calibri"/>
        </w:rPr>
        <w:t xml:space="preserve">In the reaction of ammonia with water to give ammonium ions and hydroxide ions ammonia acts as a base by accepting a proton from a water molecule, which in this case means that water is acting as an acid. </w:t>
      </w:r>
    </w:p>
    <w:p>
      <w:pPr>
        <w:pStyle w:val="style94"/>
        <w:numPr>
          <w:ilvl w:val="0"/>
          <w:numId w:val="176"/>
        </w:numPr>
        <w:jc w:val="both"/>
        <w:rPr>
          <w:rFonts w:ascii="Calibri" w:hAnsi="Calibri"/>
        </w:rPr>
      </w:pPr>
      <w:r>
        <w:rPr>
          <w:rFonts w:ascii="Calibri" w:hAnsi="Calibri"/>
        </w:rPr>
        <w:t xml:space="preserve">In the reverse reaction, an ammonium ion acts as an acid by donating a proton to a hydroxide ion, and the hydroxide ion acts as a base. The conjugate acid–base pairs for this reaction are </w:t>
      </w:r>
      <w:r>
        <w:rPr>
          <w:rStyle w:val="style4142"/>
          <w:rFonts w:ascii="Calibri" w:hAnsi="Calibri"/>
          <w:i/>
          <w:iCs w:val="false"/>
        </w:rPr>
        <w:t>NH</w:t>
      </w:r>
      <w:r>
        <w:rPr>
          <w:rStyle w:val="style4142"/>
          <w:rFonts w:ascii="Calibri" w:hAnsi="Calibri"/>
          <w:i/>
          <w:iCs w:val="false"/>
          <w:vertAlign w:val="subscript"/>
        </w:rPr>
        <w:t>4</w:t>
      </w:r>
      <w:r>
        <w:rPr>
          <w:rStyle w:val="style4144"/>
          <w:rFonts w:ascii="Calibri" w:hAnsi="Calibri"/>
          <w:vertAlign w:val="superscript"/>
        </w:rPr>
        <w:t>+</w:t>
      </w:r>
      <w:r>
        <w:rPr>
          <w:rStyle w:val="style4144"/>
          <w:rFonts w:ascii="Calibri" w:hAnsi="Calibri"/>
        </w:rPr>
        <w:t>/</w:t>
      </w:r>
      <w:r>
        <w:rPr>
          <w:rStyle w:val="style4142"/>
          <w:rFonts w:ascii="Calibri" w:hAnsi="Calibri"/>
          <w:i/>
          <w:iCs w:val="false"/>
        </w:rPr>
        <w:t>NH</w:t>
      </w:r>
      <w:r>
        <w:rPr>
          <w:rStyle w:val="style4143"/>
          <w:rFonts w:ascii="Calibri" w:hAnsi="Calibri"/>
          <w:vertAlign w:val="subscript"/>
        </w:rPr>
        <w:t>3</w:t>
      </w:r>
      <w:r>
        <w:rPr>
          <w:rFonts w:ascii="Calibri" w:hAnsi="Calibri"/>
        </w:rPr>
        <w:t xml:space="preserve"> and </w:t>
      </w:r>
      <w:r>
        <w:rPr>
          <w:rStyle w:val="style4142"/>
          <w:rFonts w:ascii="Calibri" w:hAnsi="Calibri"/>
          <w:i/>
          <w:iCs w:val="false"/>
        </w:rPr>
        <w:t>H</w:t>
      </w:r>
      <w:r>
        <w:rPr>
          <w:rStyle w:val="style4143"/>
          <w:rFonts w:ascii="Calibri" w:hAnsi="Calibri"/>
          <w:vertAlign w:val="subscript"/>
        </w:rPr>
        <w:t>2</w:t>
      </w:r>
      <w:r>
        <w:rPr>
          <w:rStyle w:val="style4142"/>
          <w:rFonts w:ascii="Calibri" w:hAnsi="Calibri"/>
          <w:i/>
          <w:iCs w:val="false"/>
        </w:rPr>
        <w:t>O</w:t>
      </w:r>
      <w:r>
        <w:rPr>
          <w:rStyle w:val="style4144"/>
          <w:rFonts w:ascii="Calibri" w:hAnsi="Calibri"/>
        </w:rPr>
        <w:t>/</w:t>
      </w:r>
      <w:r>
        <w:rPr>
          <w:rStyle w:val="style4142"/>
          <w:rFonts w:ascii="Calibri" w:hAnsi="Calibri"/>
          <w:i/>
          <w:iCs w:val="false"/>
        </w:rPr>
        <w:t>OH</w:t>
      </w:r>
      <w:r>
        <w:rPr>
          <w:rStyle w:val="style4144"/>
          <w:rFonts w:ascii="Calibri" w:hAnsi="Calibri"/>
          <w:vertAlign w:val="superscript"/>
        </w:rPr>
        <w:t>−</w:t>
      </w:r>
      <w:r>
        <w:rPr>
          <w:rFonts w:ascii="Calibri" w:hAnsi="Calibri"/>
        </w:rPr>
        <w:t xml:space="preserve">. </w:t>
      </w:r>
    </w:p>
    <w:p>
      <w:pPr>
        <w:pStyle w:val="style0"/>
        <w:autoSpaceDE w:val="false"/>
        <w:autoSpaceDN w:val="false"/>
        <w:adjustRightInd w:val="false"/>
        <w:spacing w:after="0" w:lineRule="auto" w:line="240"/>
        <w:ind w:left="720"/>
        <w:rPr>
          <w:rFonts w:cs="ArialMT"/>
          <w:color w:val="000000"/>
          <w:sz w:val="24"/>
          <w:szCs w:val="24"/>
        </w:rPr>
      </w:pPr>
      <w:r>
        <w:rPr>
          <w:noProof/>
          <w:sz w:val="24"/>
          <w:szCs w:val="24"/>
        </w:rPr>
        <w:drawing>
          <wp:inline distL="0" distT="0" distB="0" distR="0">
            <wp:extent cx="5238115" cy="1715135"/>
            <wp:effectExtent l="0" t="0" r="635" b="0"/>
            <wp:docPr id="1415" name="Picture 420" descr="http://chemwiki.ucdavis.edu/@api/deki/files/43416/d74ff3bb2b8f11ddd4804cc71e8fcb32.jpg?revision=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9" name="Picture 420"/>
                    <pic:cNvPicPr/>
                  </pic:nvPicPr>
                  <pic:blipFill>
                    <a:blip r:embed="rId194" cstate="print"/>
                    <a:srcRect l="0" t="0" r="0" b="0"/>
                    <a:stretch/>
                  </pic:blipFill>
                  <pic:spPr>
                    <a:xfrm rot="0">
                      <a:off x="0" y="0"/>
                      <a:ext cx="5238115" cy="1715135"/>
                    </a:xfrm>
                    <a:prstGeom prst="rect"/>
                    <a:ln>
                      <a:noFill/>
                    </a:ln>
                  </pic:spPr>
                </pic:pic>
              </a:graphicData>
            </a:graphic>
          </wp:inline>
        </w:drawing>
      </w:r>
    </w:p>
    <w:p>
      <w:pPr>
        <w:pStyle w:val="style0"/>
        <w:autoSpaceDE w:val="false"/>
        <w:autoSpaceDN w:val="false"/>
        <w:adjustRightInd w:val="false"/>
        <w:spacing w:after="0" w:lineRule="auto" w:line="240"/>
        <w:ind w:left="720"/>
        <w:rPr>
          <w:rFonts w:cs="ArialMT"/>
          <w:color w:val="000000"/>
          <w:sz w:val="24"/>
          <w:szCs w:val="24"/>
        </w:rPr>
      </w:pPr>
    </w:p>
    <w:p>
      <w:pPr>
        <w:pStyle w:val="style0"/>
        <w:autoSpaceDE w:val="false"/>
        <w:autoSpaceDN w:val="false"/>
        <w:adjustRightInd w:val="false"/>
        <w:spacing w:after="0" w:lineRule="auto" w:line="240"/>
        <w:ind w:left="720"/>
        <w:rPr>
          <w:rFonts w:cs="ArialMT"/>
          <w:color w:val="000000"/>
          <w:sz w:val="24"/>
          <w:szCs w:val="24"/>
        </w:rPr>
      </w:pPr>
    </w:p>
    <w:p>
      <w:pPr>
        <w:pStyle w:val="style0"/>
        <w:autoSpaceDE w:val="false"/>
        <w:autoSpaceDN w:val="false"/>
        <w:adjustRightInd w:val="false"/>
        <w:spacing w:after="0" w:lineRule="auto" w:line="240"/>
        <w:ind w:left="720"/>
        <w:rPr>
          <w:rFonts w:cs="Arial-BoldMT" w:eastAsia="Arial-BoldMT"/>
          <w:b/>
          <w:bCs/>
          <w:color w:val="6b83c5"/>
          <w:sz w:val="24"/>
          <w:szCs w:val="24"/>
        </w:rPr>
      </w:pPr>
    </w:p>
    <w:p>
      <w:pPr>
        <w:pStyle w:val="style0"/>
        <w:autoSpaceDE w:val="false"/>
        <w:autoSpaceDN w:val="false"/>
        <w:adjustRightInd w:val="false"/>
        <w:spacing w:after="0" w:lineRule="auto" w:line="240"/>
        <w:ind w:left="720"/>
        <w:rPr>
          <w:rFonts w:ascii="Consolas" w:cs="Consolas" w:eastAsia="Arial-BoldMT" w:hAnsi="Consolas"/>
          <w:b/>
          <w:bCs/>
          <w:sz w:val="26"/>
          <w:szCs w:val="26"/>
        </w:rPr>
      </w:pPr>
      <w:r>
        <w:rPr>
          <w:rFonts w:ascii="Consolas" w:cs="Consolas" w:eastAsia="Arial-BoldMT" w:hAnsi="Consolas"/>
          <w:b/>
          <w:bCs/>
          <w:sz w:val="26"/>
          <w:szCs w:val="26"/>
        </w:rPr>
        <w:t>Lewis Acids and Bases</w:t>
      </w:r>
    </w:p>
    <w:p>
      <w:pPr>
        <w:pStyle w:val="style0"/>
        <w:autoSpaceDE w:val="false"/>
        <w:autoSpaceDN w:val="false"/>
        <w:adjustRightInd w:val="false"/>
        <w:spacing w:after="0" w:lineRule="auto" w:line="240"/>
        <w:ind w:left="720"/>
        <w:rPr>
          <w:rFonts w:cs="ArialMT" w:eastAsia="Arial-BoldMT"/>
          <w:sz w:val="24"/>
          <w:szCs w:val="24"/>
        </w:rPr>
      </w:pPr>
      <w:r>
        <w:rPr>
          <w:rFonts w:cs="ArialMT" w:eastAsia="Arial-BoldMT"/>
          <w:sz w:val="24"/>
          <w:szCs w:val="24"/>
        </w:rPr>
        <w:t>Lewis is known for the shared-pair chemical bond and his work with electrons. We will be concentrating on his work with electrons. Look at the example below for a quick refresher.</w:t>
      </w:r>
    </w:p>
    <w:p>
      <w:pPr>
        <w:pStyle w:val="style0"/>
        <w:autoSpaceDE w:val="false"/>
        <w:autoSpaceDN w:val="false"/>
        <w:adjustRightInd w:val="false"/>
        <w:spacing w:after="0" w:lineRule="auto" w:line="240"/>
        <w:ind w:left="720"/>
        <w:rPr>
          <w:rFonts w:cs="ArialMT"/>
          <w:sz w:val="24"/>
          <w:szCs w:val="24"/>
          <w:highlight w:val="yellow"/>
        </w:rPr>
      </w:pPr>
      <w:r>
        <w:rPr>
          <w:rFonts w:cs="ArialMT"/>
          <w:noProof/>
          <w:sz w:val="24"/>
          <w:szCs w:val="24"/>
          <w:highlight w:val="yellow"/>
        </w:rPr>
        <w:drawing>
          <wp:inline distL="0" distT="0" distB="0" distR="0">
            <wp:extent cx="1708150" cy="850900"/>
            <wp:effectExtent l="0" t="0" r="6350" b="6350"/>
            <wp:docPr id="1416" name="Picture 3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0" name="Picture 396"/>
                    <pic:cNvPicPr/>
                  </pic:nvPicPr>
                  <pic:blipFill>
                    <a:blip r:embed="rId195" cstate="print"/>
                    <a:srcRect l="0" t="0" r="0" b="0"/>
                    <a:stretch/>
                  </pic:blipFill>
                  <pic:spPr>
                    <a:xfrm rot="0">
                      <a:off x="0" y="0"/>
                      <a:ext cx="1708150" cy="850900"/>
                    </a:xfrm>
                    <a:prstGeom prst="rect"/>
                    <a:ln>
                      <a:noFill/>
                    </a:ln>
                  </pic:spPr>
                </pic:pic>
              </a:graphicData>
            </a:graphic>
          </wp:inline>
        </w:drawing>
      </w:r>
    </w:p>
    <w:p>
      <w:pPr>
        <w:pStyle w:val="style0"/>
        <w:autoSpaceDE w:val="false"/>
        <w:autoSpaceDN w:val="false"/>
        <w:adjustRightInd w:val="false"/>
        <w:spacing w:after="0" w:lineRule="auto" w:line="240"/>
        <w:ind w:left="720"/>
        <w:rPr>
          <w:rFonts w:cs="ArialMT"/>
          <w:i/>
          <w:color w:val="000000"/>
          <w:sz w:val="24"/>
          <w:szCs w:val="24"/>
        </w:rPr>
      </w:pPr>
      <w:r>
        <w:rPr>
          <w:rFonts w:cs="ArialMT"/>
          <w:i/>
          <w:color w:val="000000"/>
          <w:sz w:val="24"/>
          <w:szCs w:val="24"/>
        </w:rPr>
        <w:t>In the early 1930s, Gilbert Lewis saw the need for a more general definition for acids and bases that involve the use of electrons. Using the work of Bronsted and Lowry, he saw that in some cases the acids may not have protons to donate, but may have electron pairs to donate. We will give a look at the contribution of Lewis to the theory of acids and bases</w:t>
      </w:r>
      <w:r>
        <w:rPr>
          <w:rFonts w:cs="ArialMT"/>
          <w:i/>
          <w:color w:val="000000"/>
          <w:sz w:val="24"/>
          <w:szCs w:val="24"/>
        </w:rPr>
        <w:t>. It should be noted that most C</w:t>
      </w:r>
      <w:r>
        <w:rPr>
          <w:rFonts w:cs="ArialMT"/>
          <w:i/>
          <w:color w:val="000000"/>
          <w:sz w:val="24"/>
          <w:szCs w:val="24"/>
        </w:rPr>
        <w:t>hemists today use the Bronsted-Lowry definitions of acids-bases and the Lewis definitions in more specialized situations.</w:t>
      </w:r>
    </w:p>
    <w:p>
      <w:pPr>
        <w:pStyle w:val="style0"/>
        <w:autoSpaceDE w:val="false"/>
        <w:autoSpaceDN w:val="false"/>
        <w:adjustRightInd w:val="false"/>
        <w:spacing w:after="0" w:lineRule="auto" w:line="240"/>
        <w:ind w:left="720"/>
        <w:rPr>
          <w:rFonts w:cs="Arial-BoldMT" w:eastAsia="Arial-BoldMT"/>
          <w:b/>
          <w:bCs/>
          <w:color w:val="6b83c5"/>
          <w:sz w:val="24"/>
          <w:szCs w:val="24"/>
        </w:rPr>
      </w:pPr>
    </w:p>
    <w:p>
      <w:pPr>
        <w:pStyle w:val="style0"/>
        <w:autoSpaceDE w:val="false"/>
        <w:autoSpaceDN w:val="false"/>
        <w:adjustRightInd w:val="false"/>
        <w:spacing w:after="0" w:lineRule="auto" w:line="240"/>
        <w:ind w:left="720"/>
        <w:rPr>
          <w:rFonts w:cs="Arial-BoldMT" w:eastAsia="Arial-BoldMT"/>
          <w:b/>
          <w:bCs/>
          <w:sz w:val="24"/>
          <w:szCs w:val="24"/>
        </w:rPr>
      </w:pPr>
      <w:r>
        <w:rPr>
          <w:rFonts w:cs="Arial-BoldMT" w:eastAsia="Arial-BoldMT"/>
          <w:b/>
          <w:bCs/>
          <w:sz w:val="24"/>
          <w:szCs w:val="24"/>
        </w:rPr>
        <w:t>Lewis Acids</w:t>
      </w:r>
    </w:p>
    <w:p>
      <w:pPr>
        <w:pStyle w:val="style0"/>
        <w:numPr>
          <w:ilvl w:val="0"/>
          <w:numId w:val="20"/>
        </w:numPr>
        <w:autoSpaceDE w:val="false"/>
        <w:autoSpaceDN w:val="false"/>
        <w:adjustRightInd w:val="false"/>
        <w:spacing w:after="0" w:lineRule="auto" w:line="240"/>
        <w:rPr>
          <w:rFonts w:cs="ArialMT"/>
          <w:color w:val="000000"/>
          <w:sz w:val="24"/>
          <w:szCs w:val="24"/>
        </w:rPr>
      </w:pPr>
      <w:r>
        <w:rPr>
          <w:rFonts w:cs="ArialMT"/>
          <w:color w:val="000000"/>
          <w:sz w:val="24"/>
          <w:szCs w:val="24"/>
        </w:rPr>
        <w:t xml:space="preserve">Lewis defined an acid as a substance that accepts a pair of electrons from another substance. Therefore, </w:t>
      </w:r>
      <w:r>
        <w:rPr>
          <w:rFonts w:cs="Arial-BoldMT" w:eastAsia="Arial-BoldMT"/>
          <w:b/>
          <w:bCs/>
          <w:color w:val="000000"/>
          <w:sz w:val="24"/>
          <w:szCs w:val="24"/>
        </w:rPr>
        <w:t xml:space="preserve">Lewis acids </w:t>
      </w:r>
      <w:r>
        <w:rPr>
          <w:rFonts w:cs="ArialMT"/>
          <w:color w:val="000000"/>
          <w:sz w:val="24"/>
          <w:szCs w:val="24"/>
        </w:rPr>
        <w:t xml:space="preserve">must have room in their structure to accept a pair of electrons. </w:t>
      </w:r>
    </w:p>
    <w:p>
      <w:pPr>
        <w:pStyle w:val="style0"/>
        <w:numPr>
          <w:ilvl w:val="0"/>
          <w:numId w:val="20"/>
        </w:numPr>
        <w:autoSpaceDE w:val="false"/>
        <w:autoSpaceDN w:val="false"/>
        <w:adjustRightInd w:val="false"/>
        <w:spacing w:after="0" w:lineRule="auto" w:line="240"/>
        <w:rPr>
          <w:rFonts w:cs="ArialMT"/>
          <w:color w:val="000000"/>
          <w:sz w:val="24"/>
          <w:szCs w:val="24"/>
        </w:rPr>
      </w:pPr>
      <w:r>
        <w:rPr>
          <w:rFonts w:cs="ArialMT"/>
          <w:color w:val="000000"/>
          <w:sz w:val="24"/>
          <w:szCs w:val="24"/>
        </w:rPr>
        <w:t xml:space="preserve">Remember that each central atom can hold eight electrons. What this means is that if the atom does not have eight electrons, but six electrons, then it can accept one more pair. Look at the structure of methane above. </w:t>
      </w:r>
    </w:p>
    <w:p>
      <w:pPr>
        <w:pStyle w:val="style0"/>
        <w:numPr>
          <w:ilvl w:val="0"/>
          <w:numId w:val="20"/>
        </w:numPr>
        <w:autoSpaceDE w:val="false"/>
        <w:autoSpaceDN w:val="false"/>
        <w:adjustRightInd w:val="false"/>
        <w:spacing w:after="0" w:lineRule="auto" w:line="240"/>
        <w:rPr>
          <w:rFonts w:cs="ArialMT"/>
          <w:color w:val="000000"/>
          <w:sz w:val="24"/>
          <w:szCs w:val="24"/>
        </w:rPr>
      </w:pPr>
      <w:r>
        <w:rPr>
          <w:rFonts w:cs="ArialMT"/>
          <w:color w:val="000000"/>
          <w:sz w:val="24"/>
          <w:szCs w:val="24"/>
        </w:rPr>
        <w:t xml:space="preserve">Notice how, in each case, there is room to accept a pair of electrons. The Lewis acid will accept the electron pair in order to form a bond. The bond that forms between the two atoms will be covalent bonds. </w:t>
      </w:r>
    </w:p>
    <w:p>
      <w:pPr>
        <w:pStyle w:val="style0"/>
        <w:numPr>
          <w:ilvl w:val="0"/>
          <w:numId w:val="20"/>
        </w:numPr>
        <w:autoSpaceDE w:val="false"/>
        <w:autoSpaceDN w:val="false"/>
        <w:adjustRightInd w:val="false"/>
        <w:spacing w:after="0" w:lineRule="auto" w:line="240"/>
        <w:rPr>
          <w:rFonts w:cs="ArialMT"/>
          <w:color w:val="000000"/>
          <w:sz w:val="24"/>
          <w:szCs w:val="24"/>
        </w:rPr>
      </w:pPr>
      <w:r>
        <w:rPr>
          <w:rFonts w:cs="ArialMT"/>
          <w:color w:val="000000"/>
          <w:sz w:val="24"/>
          <w:szCs w:val="24"/>
        </w:rPr>
        <w:t>Covalent bonds are formed when electrons are shared between two atoms.</w:t>
      </w:r>
    </w:p>
    <w:p>
      <w:pPr>
        <w:pStyle w:val="style0"/>
        <w:autoSpaceDE w:val="false"/>
        <w:autoSpaceDN w:val="false"/>
        <w:adjustRightInd w:val="false"/>
        <w:spacing w:after="0" w:lineRule="auto" w:line="240"/>
        <w:ind w:left="720"/>
        <w:rPr>
          <w:rFonts w:cs="ArialMT"/>
          <w:sz w:val="24"/>
          <w:szCs w:val="24"/>
        </w:rPr>
      </w:pPr>
      <w:r>
        <w:rPr>
          <w:rFonts w:cs="ArialMT"/>
          <w:noProof/>
          <w:sz w:val="24"/>
          <w:szCs w:val="24"/>
        </w:rPr>
        <w:drawing>
          <wp:inline distL="0" distT="0" distB="0" distR="0">
            <wp:extent cx="4522470" cy="2402840"/>
            <wp:effectExtent l="0" t="0" r="0" b="0"/>
            <wp:docPr id="1417" name="Picture 4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1" name="Picture 402"/>
                    <pic:cNvPicPr/>
                  </pic:nvPicPr>
                  <pic:blipFill>
                    <a:blip r:embed="rId196" cstate="print"/>
                    <a:srcRect l="0" t="0" r="0" b="0"/>
                    <a:stretch/>
                  </pic:blipFill>
                  <pic:spPr>
                    <a:xfrm rot="0">
                      <a:off x="0" y="0"/>
                      <a:ext cx="4522470" cy="2402840"/>
                    </a:xfrm>
                    <a:prstGeom prst="rect"/>
                    <a:ln>
                      <a:noFill/>
                    </a:ln>
                  </pic:spPr>
                </pic:pic>
              </a:graphicData>
            </a:graphic>
          </wp:inline>
        </w:drawing>
      </w:r>
    </w:p>
    <w:p>
      <w:pPr>
        <w:pStyle w:val="style0"/>
        <w:autoSpaceDE w:val="false"/>
        <w:autoSpaceDN w:val="false"/>
        <w:adjustRightInd w:val="false"/>
        <w:spacing w:after="0" w:lineRule="auto" w:line="240"/>
        <w:ind w:left="720"/>
        <w:rPr>
          <w:rFonts w:cs="Arial-BoldMT" w:eastAsia="Arial-BoldMT"/>
          <w:b/>
          <w:bCs/>
          <w:color w:val="6b83c5"/>
          <w:sz w:val="24"/>
          <w:szCs w:val="24"/>
        </w:rPr>
      </w:pPr>
    </w:p>
    <w:p>
      <w:pPr>
        <w:pStyle w:val="style0"/>
        <w:autoSpaceDE w:val="false"/>
        <w:autoSpaceDN w:val="false"/>
        <w:adjustRightInd w:val="false"/>
        <w:spacing w:after="0" w:lineRule="auto" w:line="240"/>
        <w:ind w:left="720"/>
        <w:rPr>
          <w:rFonts w:cs="Arial-BoldMT" w:eastAsia="Arial-BoldMT"/>
          <w:b/>
          <w:bCs/>
          <w:sz w:val="24"/>
          <w:szCs w:val="24"/>
        </w:rPr>
      </w:pPr>
      <w:r>
        <w:rPr>
          <w:rFonts w:cs="Arial-BoldMT" w:eastAsia="Arial-BoldMT"/>
          <w:b/>
          <w:bCs/>
          <w:sz w:val="24"/>
          <w:szCs w:val="24"/>
        </w:rPr>
        <w:t>Lewis Bases</w:t>
      </w:r>
    </w:p>
    <w:p>
      <w:pPr>
        <w:pStyle w:val="style0"/>
        <w:numPr>
          <w:ilvl w:val="0"/>
          <w:numId w:val="20"/>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 xml:space="preserve">Lewis defined a base as a substance that donates a pair of electrons to a substance. Lewis bases have a lone pair of electrons that they can share with another species when they donate them as part of their performance as a base. </w:t>
      </w:r>
    </w:p>
    <w:p>
      <w:pPr>
        <w:pStyle w:val="style0"/>
        <w:numPr>
          <w:ilvl w:val="0"/>
          <w:numId w:val="20"/>
        </w:numPr>
        <w:autoSpaceDE w:val="false"/>
        <w:autoSpaceDN w:val="false"/>
        <w:adjustRightInd w:val="false"/>
        <w:spacing w:after="0" w:lineRule="auto" w:line="240"/>
        <w:rPr>
          <w:rFonts w:cs="ArialMT" w:eastAsia="Arial-BoldMT"/>
          <w:color w:val="000000"/>
          <w:sz w:val="24"/>
          <w:szCs w:val="24"/>
        </w:rPr>
      </w:pPr>
      <w:r>
        <w:rPr>
          <w:rFonts w:cs="ArialMT" w:eastAsia="Arial-BoldMT"/>
          <w:color w:val="000000"/>
          <w:sz w:val="24"/>
          <w:szCs w:val="24"/>
        </w:rPr>
        <w:t>If we look at the example of bases in the Diagram below, we can see that each of them has a lone pair of electrons available to donate.</w:t>
      </w:r>
    </w:p>
    <w:p>
      <w:pPr>
        <w:pStyle w:val="style0"/>
        <w:autoSpaceDE w:val="false"/>
        <w:autoSpaceDN w:val="false"/>
        <w:adjustRightInd w:val="false"/>
        <w:spacing w:after="0" w:lineRule="auto" w:line="240"/>
        <w:ind w:left="720"/>
        <w:rPr>
          <w:rFonts w:cs="ArialMT"/>
          <w:sz w:val="24"/>
          <w:szCs w:val="24"/>
        </w:rPr>
      </w:pPr>
      <w:r>
        <w:rPr>
          <w:rFonts w:cs="ArialMT"/>
          <w:noProof/>
          <w:sz w:val="24"/>
          <w:szCs w:val="24"/>
        </w:rPr>
        <w:drawing>
          <wp:inline distL="0" distT="0" distB="0" distR="0">
            <wp:extent cx="4522470" cy="2501900"/>
            <wp:effectExtent l="0" t="0" r="0" b="0"/>
            <wp:docPr id="1418" name="Picture 4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2" name="Picture 422"/>
                    <pic:cNvPicPr/>
                  </pic:nvPicPr>
                  <pic:blipFill>
                    <a:blip r:embed="rId197" cstate="print"/>
                    <a:srcRect l="0" t="0" r="0" b="0"/>
                    <a:stretch/>
                  </pic:blipFill>
                  <pic:spPr>
                    <a:xfrm rot="0">
                      <a:off x="0" y="0"/>
                      <a:ext cx="4522470" cy="2501900"/>
                    </a:xfrm>
                    <a:prstGeom prst="rect"/>
                    <a:ln>
                      <a:noFill/>
                    </a:ln>
                  </pic:spPr>
                </pic:pic>
              </a:graphicData>
            </a:graphic>
          </wp:inline>
        </w:drawing>
      </w:r>
    </w:p>
    <w:p>
      <w:pPr>
        <w:pStyle w:val="style0"/>
        <w:autoSpaceDE w:val="false"/>
        <w:autoSpaceDN w:val="false"/>
        <w:adjustRightInd w:val="false"/>
        <w:spacing w:after="0" w:lineRule="auto" w:line="240"/>
        <w:ind w:left="720"/>
        <w:rPr>
          <w:rFonts w:cs="ArialMT"/>
          <w:b/>
          <w:color w:val="0070c0"/>
          <w:sz w:val="24"/>
          <w:szCs w:val="24"/>
        </w:rPr>
      </w:pPr>
    </w:p>
    <w:p>
      <w:pPr>
        <w:pStyle w:val="style0"/>
        <w:autoSpaceDE w:val="false"/>
        <w:autoSpaceDN w:val="false"/>
        <w:adjustRightInd w:val="false"/>
        <w:spacing w:after="0" w:lineRule="auto" w:line="240"/>
        <w:ind w:left="720"/>
        <w:rPr>
          <w:rFonts w:cs="ArialMT"/>
          <w:b/>
          <w:sz w:val="24"/>
          <w:szCs w:val="24"/>
        </w:rPr>
      </w:pPr>
      <w:r>
        <w:rPr>
          <w:rFonts w:cs="ArialMT"/>
          <w:b/>
          <w:sz w:val="24"/>
          <w:szCs w:val="24"/>
        </w:rPr>
        <w:t>Again, since the base will share the electrons with the corresponding acid when it do</w:t>
      </w:r>
      <w:r>
        <w:rPr>
          <w:rFonts w:cs="ArialMT"/>
          <w:b/>
          <w:sz w:val="24"/>
          <w:szCs w:val="24"/>
        </w:rPr>
        <w:t xml:space="preserve">nates this pair, the resulting </w:t>
      </w:r>
      <w:r>
        <w:rPr>
          <w:rFonts w:cs="ArialMT"/>
          <w:b/>
          <w:sz w:val="24"/>
          <w:szCs w:val="24"/>
        </w:rPr>
        <w:t>bond that forms between the acid and the base will be a covalent bond.</w:t>
      </w:r>
    </w:p>
    <w:p>
      <w:pPr>
        <w:pStyle w:val="style0"/>
        <w:autoSpaceDE w:val="false"/>
        <w:autoSpaceDN w:val="false"/>
        <w:adjustRightInd w:val="false"/>
        <w:spacing w:after="0" w:lineRule="auto" w:line="240"/>
        <w:ind w:left="720"/>
        <w:rPr>
          <w:rFonts w:cs="Arial-BoldMT" w:eastAsia="Arial-BoldMT"/>
          <w:b/>
          <w:bCs/>
          <w:color w:val="ff0000"/>
          <w:sz w:val="24"/>
          <w:szCs w:val="24"/>
        </w:rPr>
      </w:pPr>
    </w:p>
    <w:p>
      <w:pPr>
        <w:pStyle w:val="style0"/>
        <w:autoSpaceDE w:val="false"/>
        <w:autoSpaceDN w:val="false"/>
        <w:adjustRightInd w:val="false"/>
        <w:spacing w:after="0" w:lineRule="auto" w:line="240"/>
        <w:ind w:left="720"/>
        <w:rPr>
          <w:rFonts w:cs="Arial-BoldMT" w:eastAsia="Arial-BoldMT"/>
          <w:b/>
          <w:bCs/>
          <w:sz w:val="24"/>
          <w:szCs w:val="24"/>
        </w:rPr>
      </w:pPr>
      <w:r>
        <w:rPr>
          <w:rFonts w:cs="Arial-BoldMT" w:eastAsia="Arial-BoldMT"/>
          <w:b/>
          <w:bCs/>
          <w:sz w:val="24"/>
          <w:szCs w:val="24"/>
        </w:rPr>
        <w:t>Lewis Acid-Base Neutralization</w:t>
      </w:r>
    </w:p>
    <w:p>
      <w:pPr>
        <w:pStyle w:val="style0"/>
        <w:numPr>
          <w:ilvl w:val="0"/>
          <w:numId w:val="20"/>
        </w:numPr>
        <w:autoSpaceDE w:val="false"/>
        <w:autoSpaceDN w:val="false"/>
        <w:adjustRightInd w:val="false"/>
        <w:spacing w:after="0" w:lineRule="auto" w:line="240"/>
        <w:rPr>
          <w:rFonts w:cs="ArialMT"/>
          <w:color w:val="000000"/>
          <w:sz w:val="24"/>
          <w:szCs w:val="24"/>
        </w:rPr>
      </w:pPr>
      <w:r>
        <w:rPr>
          <w:rFonts w:cs="ArialMT"/>
          <w:color w:val="000000"/>
          <w:sz w:val="24"/>
          <w:szCs w:val="24"/>
        </w:rPr>
        <w:t xml:space="preserve">We have said already that the Lewis acid accepts a pair of electrons from a Lewis base that donates the pair of electrons. </w:t>
      </w:r>
    </w:p>
    <w:p>
      <w:pPr>
        <w:pStyle w:val="style0"/>
        <w:numPr>
          <w:ilvl w:val="0"/>
          <w:numId w:val="20"/>
        </w:numPr>
        <w:autoSpaceDE w:val="false"/>
        <w:autoSpaceDN w:val="false"/>
        <w:adjustRightInd w:val="false"/>
        <w:spacing w:after="0" w:lineRule="auto" w:line="240"/>
        <w:rPr>
          <w:rFonts w:cs="ArialMT"/>
          <w:color w:val="000000"/>
          <w:sz w:val="24"/>
          <w:szCs w:val="24"/>
        </w:rPr>
      </w:pPr>
      <w:r>
        <w:rPr>
          <w:rFonts w:cs="ArialMT"/>
          <w:color w:val="000000"/>
          <w:sz w:val="24"/>
          <w:szCs w:val="24"/>
        </w:rPr>
        <w:t>The resulting bond that forms is a covalent bond. In a regular covalent bond, each of the</w:t>
      </w: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bonded atoms contributes one of the shared pair of electrons. In certain cases, it is possible for one of the bonded atoms to contribute both of the shared electrons and the other atom contributes no electrons.</w:t>
      </w:r>
    </w:p>
    <w:p>
      <w:pPr>
        <w:pStyle w:val="style0"/>
        <w:numPr>
          <w:ilvl w:val="0"/>
          <w:numId w:val="20"/>
        </w:numPr>
        <w:autoSpaceDE w:val="false"/>
        <w:autoSpaceDN w:val="false"/>
        <w:adjustRightInd w:val="false"/>
        <w:spacing w:after="0" w:lineRule="auto" w:line="240"/>
        <w:rPr>
          <w:rFonts w:cs="ArialMT"/>
          <w:color w:val="000000"/>
          <w:sz w:val="24"/>
          <w:szCs w:val="24"/>
        </w:rPr>
      </w:pPr>
      <w:r>
        <w:rPr>
          <w:rFonts w:cs="Arial-BoldMT" w:eastAsia="Arial-BoldMT"/>
          <w:b/>
          <w:bCs/>
          <w:color w:val="000000"/>
          <w:sz w:val="24"/>
          <w:szCs w:val="24"/>
        </w:rPr>
        <w:t>Coordinate</w:t>
      </w:r>
      <w:r>
        <w:rPr>
          <w:rFonts w:cs="Arial-BoldMT" w:eastAsia="Arial-BoldMT"/>
          <w:b/>
          <w:bCs/>
          <w:color w:val="000000"/>
          <w:sz w:val="24"/>
          <w:szCs w:val="24"/>
        </w:rPr>
        <w:t xml:space="preserve"> </w:t>
      </w:r>
      <w:r>
        <w:rPr>
          <w:rFonts w:cs="Arial-BoldMT" w:eastAsia="Arial-BoldMT"/>
          <w:b/>
          <w:bCs/>
          <w:color w:val="000000"/>
          <w:sz w:val="24"/>
          <w:szCs w:val="24"/>
        </w:rPr>
        <w:t xml:space="preserve">covalent bond </w:t>
      </w:r>
      <w:r>
        <w:rPr>
          <w:rFonts w:cs="ArialMT"/>
          <w:color w:val="000000"/>
          <w:sz w:val="24"/>
          <w:szCs w:val="24"/>
        </w:rPr>
        <w:t>is the term given to bonds formed when both electrons come from the same atom.</w:t>
      </w:r>
    </w:p>
    <w:p>
      <w:pPr>
        <w:pStyle w:val="style0"/>
        <w:autoSpaceDE w:val="false"/>
        <w:autoSpaceDN w:val="false"/>
        <w:adjustRightInd w:val="false"/>
        <w:spacing w:after="0" w:lineRule="auto" w:line="240"/>
        <w:ind w:left="720"/>
        <w:rPr>
          <w:rFonts w:cs="ArialMT"/>
          <w:color w:val="000000"/>
          <w:sz w:val="24"/>
          <w:szCs w:val="24"/>
        </w:rPr>
      </w:pPr>
      <w:r>
        <w:rPr>
          <w:rFonts w:cs="ArialMT"/>
          <w:color w:val="000000"/>
          <w:sz w:val="24"/>
          <w:szCs w:val="24"/>
        </w:rPr>
        <w:t>Look at the equation below.</w:t>
      </w:r>
    </w:p>
    <w:p>
      <w:pPr>
        <w:pStyle w:val="style0"/>
        <w:autoSpaceDE w:val="false"/>
        <w:autoSpaceDN w:val="false"/>
        <w:adjustRightInd w:val="false"/>
        <w:spacing w:after="0" w:lineRule="auto" w:line="240"/>
        <w:ind w:left="720"/>
        <w:rPr>
          <w:rFonts w:cs="ArialMT"/>
          <w:sz w:val="24"/>
          <w:szCs w:val="24"/>
        </w:rPr>
      </w:pPr>
      <w:r>
        <w:rPr>
          <w:rFonts w:cs="ArialMT"/>
          <w:noProof/>
          <w:sz w:val="24"/>
          <w:szCs w:val="24"/>
        </w:rPr>
        <w:drawing>
          <wp:inline distL="0" distT="0" distB="0" distR="0">
            <wp:extent cx="4025900" cy="1028065"/>
            <wp:effectExtent l="0" t="0" r="0" b="635"/>
            <wp:docPr id="1419" name="Picture 4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3" name="Picture 486"/>
                    <pic:cNvPicPr/>
                  </pic:nvPicPr>
                  <pic:blipFill>
                    <a:blip r:embed="rId198" cstate="print"/>
                    <a:srcRect l="0" t="0" r="0" b="0"/>
                    <a:stretch/>
                  </pic:blipFill>
                  <pic:spPr>
                    <a:xfrm rot="0">
                      <a:off x="0" y="0"/>
                      <a:ext cx="4025900" cy="1028065"/>
                    </a:xfrm>
                    <a:prstGeom prst="rect"/>
                    <a:ln>
                      <a:noFill/>
                    </a:ln>
                  </pic:spPr>
                </pic:pic>
              </a:graphicData>
            </a:graphic>
          </wp:inline>
        </w:drawing>
      </w:r>
    </w:p>
    <w:p>
      <w:pPr>
        <w:pStyle w:val="style0"/>
        <w:autoSpaceDE w:val="false"/>
        <w:autoSpaceDN w:val="false"/>
        <w:adjustRightInd w:val="false"/>
        <w:spacing w:after="0" w:lineRule="auto" w:line="240"/>
        <w:ind w:left="720"/>
        <w:rPr>
          <w:rFonts w:cs="ArialMT"/>
          <w:b/>
          <w:sz w:val="24"/>
          <w:szCs w:val="24"/>
        </w:rPr>
      </w:pPr>
      <w:r>
        <w:rPr>
          <w:rFonts w:cs="ArialMT"/>
          <w:b/>
          <w:sz w:val="24"/>
          <w:szCs w:val="24"/>
        </w:rPr>
        <w:t>This is a Lewis acid combining with a Lewis base and therefore, this reaction represents a Lewis acid-base neutralization reaction. Since both of the electrons that participate in the bond between N and B have come from the Lewis base NH3, the N─B bond is a coordinate covalent bond.</w:t>
      </w:r>
    </w:p>
    <w:p>
      <w:pPr>
        <w:pStyle w:val="style0"/>
        <w:autoSpaceDE w:val="false"/>
        <w:autoSpaceDN w:val="false"/>
        <w:adjustRightInd w:val="false"/>
        <w:spacing w:after="0" w:lineRule="auto" w:line="240"/>
        <w:ind w:left="720"/>
        <w:rPr>
          <w:rFonts w:cs="ArialMT"/>
          <w:b/>
          <w:sz w:val="24"/>
          <w:szCs w:val="24"/>
        </w:rPr>
      </w:pPr>
    </w:p>
    <w:p>
      <w:pPr>
        <w:pStyle w:val="style0"/>
        <w:autoSpaceDE w:val="false"/>
        <w:autoSpaceDN w:val="false"/>
        <w:adjustRightInd w:val="false"/>
        <w:spacing w:after="0" w:lineRule="auto" w:line="240"/>
        <w:ind w:left="720"/>
        <w:rPr>
          <w:rFonts w:cs="ArialMT"/>
          <w:sz w:val="24"/>
          <w:szCs w:val="24"/>
        </w:rPr>
      </w:pPr>
      <w:r>
        <w:rPr>
          <w:rFonts w:cs="ArialMT"/>
          <w:b/>
          <w:sz w:val="24"/>
          <w:szCs w:val="24"/>
        </w:rPr>
        <w:t>Sample question:</w:t>
      </w:r>
      <w:r>
        <w:rPr>
          <w:rFonts w:cs="ArialMT"/>
          <w:b/>
          <w:color w:val="ff0000"/>
          <w:sz w:val="24"/>
          <w:szCs w:val="24"/>
        </w:rPr>
        <w:t xml:space="preserve"> </w:t>
      </w:r>
      <w:r>
        <w:rPr>
          <w:rFonts w:cs="ArialMT"/>
          <w:sz w:val="24"/>
          <w:szCs w:val="24"/>
        </w:rPr>
        <w:t>Identify the Lewis acid and Lewis base in each of the following reactions. Then write the reactions to show that these reactions involve coordinate covalent bonds.</w:t>
      </w:r>
    </w:p>
    <w:p>
      <w:pPr>
        <w:pStyle w:val="style0"/>
        <w:autoSpaceDE w:val="false"/>
        <w:autoSpaceDN w:val="false"/>
        <w:adjustRightInd w:val="false"/>
        <w:spacing w:after="0" w:lineRule="auto" w:line="240"/>
        <w:ind w:left="720"/>
        <w:rPr>
          <w:rFonts w:cs="ArialMT"/>
          <w:sz w:val="24"/>
          <w:szCs w:val="24"/>
        </w:rPr>
      </w:pPr>
      <w:r>
        <w:rPr>
          <w:rFonts w:cs="ArialMT"/>
          <w:sz w:val="24"/>
          <w:szCs w:val="24"/>
        </w:rPr>
        <w:t>(a) Ag</w:t>
      </w:r>
      <w:r>
        <w:rPr>
          <w:rFonts w:cs="ArialMT"/>
          <w:sz w:val="24"/>
          <w:szCs w:val="24"/>
          <w:vertAlign w:val="superscript"/>
        </w:rPr>
        <w:t>+</w:t>
      </w:r>
      <w:r>
        <w:rPr>
          <w:rFonts w:cs="ArialMT"/>
          <w:sz w:val="24"/>
          <w:szCs w:val="24"/>
        </w:rPr>
        <w:t>(aq) + 2</w:t>
      </w:r>
      <w:r>
        <w:rPr>
          <w:rFonts w:cs="ArialMT"/>
          <w:sz w:val="24"/>
          <w:szCs w:val="24"/>
        </w:rPr>
        <w:t>NH</w:t>
      </w:r>
      <w:r>
        <w:rPr>
          <w:rFonts w:cs="ArialMT"/>
          <w:sz w:val="24"/>
          <w:szCs w:val="24"/>
          <w:vertAlign w:val="subscript"/>
        </w:rPr>
        <w:t>3</w:t>
      </w:r>
      <w:r>
        <w:rPr>
          <w:rFonts w:cs="ArialMT"/>
          <w:sz w:val="24"/>
          <w:szCs w:val="24"/>
        </w:rPr>
        <w:t xml:space="preserve"> (aq) </w:t>
      </w:r>
      <w:r>
        <w:rPr>
          <w:rFonts w:cs="ArialMT"/>
          <w:color w:val="000000"/>
          <w:sz w:val="24"/>
          <w:szCs w:val="24"/>
        </w:rPr>
        <w:t xml:space="preserve"> →   </w:t>
      </w:r>
      <w:r>
        <w:rPr>
          <w:rFonts w:cs="ArialMT"/>
          <w:sz w:val="24"/>
          <w:szCs w:val="24"/>
        </w:rPr>
        <w:t xml:space="preserve"> Ag(NH</w:t>
      </w:r>
      <w:r>
        <w:rPr>
          <w:rFonts w:cs="ArialMT"/>
          <w:sz w:val="24"/>
          <w:szCs w:val="24"/>
          <w:vertAlign w:val="subscript"/>
        </w:rPr>
        <w:t>3</w:t>
      </w:r>
      <w:r>
        <w:rPr>
          <w:rFonts w:cs="ArialMT"/>
          <w:sz w:val="24"/>
          <w:szCs w:val="24"/>
        </w:rPr>
        <w:t>)</w:t>
      </w:r>
      <w:r>
        <w:rPr>
          <w:rFonts w:cs="ArialMT"/>
          <w:sz w:val="24"/>
          <w:szCs w:val="24"/>
          <w:vertAlign w:val="subscript"/>
        </w:rPr>
        <w:t>2</w:t>
      </w:r>
      <w:r>
        <w:rPr>
          <w:rFonts w:cs="ArialMT"/>
          <w:sz w:val="24"/>
          <w:szCs w:val="24"/>
        </w:rPr>
        <w:t xml:space="preserve"> (aq)</w:t>
      </w:r>
    </w:p>
    <w:p>
      <w:pPr>
        <w:pStyle w:val="style0"/>
        <w:autoSpaceDE w:val="false"/>
        <w:autoSpaceDN w:val="false"/>
        <w:adjustRightInd w:val="false"/>
        <w:spacing w:after="0" w:lineRule="auto" w:line="240"/>
        <w:ind w:left="720"/>
        <w:rPr>
          <w:rFonts w:cs="ArialMT"/>
          <w:sz w:val="24"/>
          <w:szCs w:val="24"/>
        </w:rPr>
      </w:pPr>
      <w:r>
        <w:rPr>
          <w:rFonts w:cs="ArialMT"/>
          <w:sz w:val="24"/>
          <w:szCs w:val="24"/>
        </w:rPr>
        <w:t>(b) H</w:t>
      </w:r>
      <w:r>
        <w:rPr>
          <w:rFonts w:cs="ArialMT"/>
          <w:sz w:val="24"/>
          <w:szCs w:val="24"/>
          <w:vertAlign w:val="subscript"/>
        </w:rPr>
        <w:t>2</w:t>
      </w:r>
      <w:r>
        <w:rPr>
          <w:rFonts w:cs="ArialMT"/>
          <w:sz w:val="24"/>
          <w:szCs w:val="24"/>
        </w:rPr>
        <w:t>O(L) + NH</w:t>
      </w:r>
      <w:r>
        <w:rPr>
          <w:rFonts w:cs="ArialMT"/>
          <w:sz w:val="24"/>
          <w:szCs w:val="24"/>
          <w:vertAlign w:val="subscript"/>
        </w:rPr>
        <w:t>3</w:t>
      </w:r>
      <w:r>
        <w:rPr>
          <w:rFonts w:cs="ArialMT"/>
          <w:sz w:val="24"/>
          <w:szCs w:val="24"/>
        </w:rPr>
        <w:t xml:space="preserve"> (aq) </w:t>
      </w:r>
      <w:r>
        <w:rPr>
          <w:rFonts w:cs="ArialMT"/>
          <w:color w:val="000000"/>
          <w:sz w:val="24"/>
          <w:szCs w:val="24"/>
        </w:rPr>
        <w:t xml:space="preserve"> →   </w:t>
      </w:r>
      <w:r>
        <w:rPr>
          <w:rFonts w:cs="ArialMT"/>
          <w:sz w:val="24"/>
          <w:szCs w:val="24"/>
        </w:rPr>
        <w:t xml:space="preserve"> NH</w:t>
      </w:r>
      <w:r>
        <w:rPr>
          <w:rFonts w:cs="ArialMT"/>
          <w:sz w:val="24"/>
          <w:szCs w:val="24"/>
          <w:vertAlign w:val="subscript"/>
        </w:rPr>
        <w:t>4</w:t>
      </w:r>
      <w:r>
        <w:rPr>
          <w:rFonts w:cs="ArialMT"/>
          <w:sz w:val="24"/>
          <w:szCs w:val="24"/>
        </w:rPr>
        <w:t>OH(aq)</w:t>
      </w:r>
    </w:p>
    <w:p>
      <w:pPr>
        <w:pStyle w:val="style0"/>
        <w:autoSpaceDE w:val="false"/>
        <w:autoSpaceDN w:val="false"/>
        <w:adjustRightInd w:val="false"/>
        <w:spacing w:after="0" w:lineRule="auto" w:line="240"/>
        <w:ind w:left="720"/>
        <w:rPr>
          <w:rFonts w:cs="ArialMT"/>
          <w:b/>
          <w:color w:val="009900"/>
          <w:sz w:val="24"/>
          <w:szCs w:val="24"/>
        </w:rPr>
      </w:pPr>
    </w:p>
    <w:p>
      <w:pPr>
        <w:pStyle w:val="style0"/>
        <w:autoSpaceDE w:val="false"/>
        <w:autoSpaceDN w:val="false"/>
        <w:adjustRightInd w:val="false"/>
        <w:spacing w:after="0" w:lineRule="auto" w:line="240"/>
        <w:ind w:left="720"/>
        <w:rPr>
          <w:rFonts w:cs="ArialMT"/>
          <w:b/>
          <w:color w:val="0000ff"/>
          <w:sz w:val="24"/>
          <w:szCs w:val="24"/>
        </w:rPr>
      </w:pPr>
      <w:r>
        <w:rPr>
          <w:rFonts w:cs="ArialMT"/>
          <w:b/>
          <w:color w:val="0000ff"/>
          <w:sz w:val="24"/>
          <w:szCs w:val="24"/>
        </w:rPr>
        <w:t>Solution:</w:t>
      </w:r>
    </w:p>
    <w:p>
      <w:pPr>
        <w:pStyle w:val="style0"/>
        <w:autoSpaceDE w:val="false"/>
        <w:autoSpaceDN w:val="false"/>
        <w:adjustRightInd w:val="false"/>
        <w:spacing w:after="0" w:lineRule="auto" w:line="240"/>
        <w:ind w:left="720"/>
        <w:rPr>
          <w:rFonts w:cs="ArialMT"/>
          <w:sz w:val="24"/>
          <w:szCs w:val="24"/>
        </w:rPr>
      </w:pPr>
      <w:r>
        <w:rPr>
          <w:rFonts w:cs="ArialMT"/>
          <w:sz w:val="24"/>
          <w:szCs w:val="24"/>
        </w:rPr>
        <w:t>(a) Ag</w:t>
      </w:r>
      <w:r>
        <w:rPr>
          <w:rFonts w:cs="ArialMT"/>
          <w:sz w:val="24"/>
          <w:szCs w:val="24"/>
          <w:vertAlign w:val="superscript"/>
        </w:rPr>
        <w:t>+</w:t>
      </w:r>
      <w:r>
        <w:rPr>
          <w:rFonts w:cs="ArialMT"/>
          <w:sz w:val="24"/>
          <w:szCs w:val="24"/>
          <w:vertAlign w:val="subscript"/>
        </w:rPr>
        <w:t>(aq)</w:t>
      </w:r>
      <w:r>
        <w:rPr>
          <w:rFonts w:cs="ArialMT"/>
          <w:sz w:val="24"/>
          <w:szCs w:val="24"/>
        </w:rPr>
        <w:t xml:space="preserve"> +</w:t>
      </w:r>
      <w:r>
        <w:rPr>
          <w:rFonts w:cs="ArialMT"/>
          <w:sz w:val="24"/>
          <w:szCs w:val="24"/>
        </w:rPr>
        <w:t xml:space="preserve">   </w:t>
      </w:r>
      <w:r>
        <w:rPr>
          <w:rFonts w:cs="ArialMT"/>
          <w:sz w:val="24"/>
          <w:szCs w:val="24"/>
        </w:rPr>
        <w:t>2</w:t>
      </w:r>
      <w:r>
        <w:rPr>
          <w:rFonts w:cs="ArialMT"/>
          <w:sz w:val="24"/>
          <w:szCs w:val="24"/>
        </w:rPr>
        <w:t>NH</w:t>
      </w:r>
      <w:r>
        <w:rPr>
          <w:rFonts w:cs="ArialMT"/>
          <w:sz w:val="24"/>
          <w:szCs w:val="24"/>
          <w:vertAlign w:val="subscript"/>
        </w:rPr>
        <w:t>3</w:t>
      </w:r>
      <w:r>
        <w:rPr>
          <w:rFonts w:cs="ArialMT"/>
          <w:sz w:val="24"/>
          <w:szCs w:val="24"/>
          <w:vertAlign w:val="subscript"/>
        </w:rPr>
        <w:t>(aq)</w:t>
      </w:r>
      <w:r>
        <w:rPr>
          <w:rFonts w:cs="ArialMT"/>
          <w:sz w:val="24"/>
          <w:szCs w:val="24"/>
        </w:rPr>
        <w:t xml:space="preserve"> </w:t>
      </w:r>
      <w:r>
        <w:rPr>
          <w:rFonts w:cs="ArialMT"/>
          <w:color w:val="000000"/>
          <w:sz w:val="24"/>
          <w:szCs w:val="24"/>
        </w:rPr>
        <w:t xml:space="preserve"> →   </w:t>
      </w:r>
      <w:r>
        <w:rPr>
          <w:rFonts w:cs="ArialMT"/>
          <w:sz w:val="24"/>
          <w:szCs w:val="24"/>
        </w:rPr>
        <w:t xml:space="preserve"> Ag(NH</w:t>
      </w:r>
      <w:r>
        <w:rPr>
          <w:rFonts w:cs="ArialMT"/>
          <w:sz w:val="24"/>
          <w:szCs w:val="24"/>
          <w:vertAlign w:val="subscript"/>
        </w:rPr>
        <w:t>3</w:t>
      </w:r>
      <w:r>
        <w:rPr>
          <w:rFonts w:cs="ArialMT"/>
          <w:sz w:val="24"/>
          <w:szCs w:val="24"/>
        </w:rPr>
        <w:t>)</w:t>
      </w:r>
      <w:r>
        <w:rPr>
          <w:rFonts w:cs="ArialMT"/>
          <w:sz w:val="24"/>
          <w:szCs w:val="24"/>
          <w:vertAlign w:val="subscript"/>
        </w:rPr>
        <w:t>2</w:t>
      </w:r>
      <w:r>
        <w:rPr>
          <w:rFonts w:cs="ArialMT"/>
          <w:sz w:val="24"/>
          <w:szCs w:val="24"/>
          <w:vertAlign w:val="subscript"/>
        </w:rPr>
        <w:t>(aq)</w:t>
      </w:r>
    </w:p>
    <w:p>
      <w:pPr>
        <w:pStyle w:val="style0"/>
        <w:autoSpaceDE w:val="false"/>
        <w:autoSpaceDN w:val="false"/>
        <w:adjustRightInd w:val="false"/>
        <w:spacing w:after="0" w:lineRule="auto" w:line="240"/>
        <w:ind w:left="720"/>
        <w:rPr>
          <w:rFonts w:cs="ArialMT"/>
          <w:sz w:val="24"/>
          <w:szCs w:val="24"/>
        </w:rPr>
      </w:pPr>
      <w:r>
        <w:rPr>
          <w:rFonts w:cs="ArialMT"/>
          <w:sz w:val="24"/>
          <w:szCs w:val="24"/>
        </w:rPr>
        <w:t xml:space="preserve">     Acid       </w:t>
      </w:r>
      <w:r>
        <w:rPr>
          <w:rFonts w:cs="ArialMT"/>
          <w:sz w:val="24"/>
          <w:szCs w:val="24"/>
        </w:rPr>
        <w:t xml:space="preserve">     </w:t>
      </w:r>
      <w:r>
        <w:rPr>
          <w:rFonts w:cs="ArialMT"/>
          <w:sz w:val="24"/>
          <w:szCs w:val="24"/>
        </w:rPr>
        <w:t>Base</w:t>
      </w:r>
    </w:p>
    <w:p>
      <w:pPr>
        <w:pStyle w:val="style0"/>
        <w:autoSpaceDE w:val="false"/>
        <w:autoSpaceDN w:val="false"/>
        <w:adjustRightInd w:val="false"/>
        <w:spacing w:after="0" w:lineRule="auto" w:line="240"/>
        <w:ind w:left="720"/>
        <w:rPr>
          <w:rFonts w:cs="ArialMT"/>
          <w:sz w:val="24"/>
          <w:szCs w:val="24"/>
        </w:rPr>
      </w:pPr>
      <w:r>
        <w:rPr>
          <w:rFonts w:cs="ArialMT"/>
          <w:sz w:val="24"/>
          <w:szCs w:val="24"/>
        </w:rPr>
        <w:t>(b)</w:t>
      </w:r>
      <w:r>
        <w:rPr>
          <w:rFonts w:cs="ArialMT"/>
          <w:noProof/>
          <w:sz w:val="24"/>
          <w:szCs w:val="24"/>
        </w:rPr>
        <w:drawing>
          <wp:inline distL="0" distT="0" distB="0" distR="0">
            <wp:extent cx="3648075" cy="857250"/>
            <wp:effectExtent l="0" t="0" r="9525" b="0"/>
            <wp:docPr id="1420" name="Picture 4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4" name="Picture 490"/>
                    <pic:cNvPicPr/>
                  </pic:nvPicPr>
                  <pic:blipFill>
                    <a:blip r:embed="rId199" cstate="print"/>
                    <a:srcRect l="0" t="0" r="0" b="0"/>
                    <a:stretch/>
                  </pic:blipFill>
                  <pic:spPr>
                    <a:xfrm rot="0">
                      <a:off x="0" y="0"/>
                      <a:ext cx="3648075" cy="857250"/>
                    </a:xfrm>
                    <a:prstGeom prst="rect"/>
                    <a:ln>
                      <a:noFill/>
                    </a:ln>
                  </pic:spPr>
                </pic:pic>
              </a:graphicData>
            </a:graphic>
          </wp:inline>
        </w:drawing>
      </w:r>
    </w:p>
    <w:p>
      <w:pPr>
        <w:pStyle w:val="style0"/>
        <w:autoSpaceDE w:val="false"/>
        <w:autoSpaceDN w:val="false"/>
        <w:adjustRightInd w:val="false"/>
        <w:spacing w:after="0" w:lineRule="auto" w:line="240"/>
        <w:ind w:left="720"/>
        <w:rPr>
          <w:rFonts w:cs="ArialMT"/>
          <w:sz w:val="24"/>
          <w:szCs w:val="24"/>
        </w:rPr>
      </w:pPr>
    </w:p>
    <w:p>
      <w:pPr>
        <w:pStyle w:val="style0"/>
        <w:autoSpaceDE w:val="false"/>
        <w:autoSpaceDN w:val="false"/>
        <w:adjustRightInd w:val="false"/>
        <w:spacing w:after="0" w:lineRule="auto" w:line="240"/>
        <w:ind w:left="720"/>
        <w:rPr>
          <w:rFonts w:cs="Times New Roman" w:eastAsia="Times New Roman"/>
          <w:b/>
          <w:iCs/>
          <w:sz w:val="24"/>
          <w:szCs w:val="24"/>
        </w:rPr>
      </w:pPr>
    </w:p>
    <w:p>
      <w:pPr>
        <w:pStyle w:val="style0"/>
        <w:autoSpaceDE w:val="false"/>
        <w:autoSpaceDN w:val="false"/>
        <w:adjustRightInd w:val="false"/>
        <w:spacing w:after="0" w:lineRule="auto" w:line="240"/>
        <w:ind w:left="720"/>
        <w:rPr>
          <w:rFonts w:cs="ArialMT"/>
          <w:b/>
          <w:sz w:val="24"/>
          <w:szCs w:val="24"/>
        </w:rPr>
      </w:pPr>
      <w:r>
        <w:rPr>
          <w:rFonts w:cs="Times New Roman" w:eastAsia="Times New Roman"/>
          <w:b/>
          <w:iCs/>
          <w:sz w:val="24"/>
          <w:szCs w:val="24"/>
        </w:rPr>
        <w:t>SOME COMMON ACIDS</w:t>
      </w:r>
    </w:p>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 xml:space="preserve">Some common acids that are found in laboratories are Hydrochloric acid </w:t>
      </w:r>
      <w:r>
        <w:rPr>
          <w:rFonts w:cs="Times New Roman" w:eastAsia="Times New Roman"/>
          <w:b/>
          <w:bCs/>
          <w:iCs/>
          <w:sz w:val="24"/>
          <w:szCs w:val="24"/>
        </w:rPr>
        <w:t>(HCl)</w:t>
      </w:r>
      <w:r>
        <w:rPr>
          <w:rFonts w:cs="Times New Roman" w:eastAsia="Times New Roman"/>
          <w:iCs/>
          <w:sz w:val="24"/>
          <w:szCs w:val="24"/>
        </w:rPr>
        <w:t xml:space="preserve">, Sulphuric acid </w:t>
      </w:r>
      <w:r>
        <w:rPr>
          <w:rFonts w:cs="Times New Roman" w:eastAsia="Times New Roman"/>
          <w:b/>
          <w:bCs/>
          <w:iCs/>
          <w:sz w:val="24"/>
          <w:szCs w:val="24"/>
        </w:rPr>
        <w:t>(H</w:t>
      </w:r>
      <w:r>
        <w:rPr>
          <w:rFonts w:cs="Times New Roman" w:eastAsia="Times New Roman"/>
          <w:b/>
          <w:bCs/>
          <w:iCs/>
          <w:sz w:val="24"/>
          <w:szCs w:val="24"/>
          <w:vertAlign w:val="subscript"/>
        </w:rPr>
        <w:t>2</w:t>
      </w:r>
      <w:r>
        <w:rPr>
          <w:rFonts w:cs="Times New Roman" w:eastAsia="Times New Roman"/>
          <w:b/>
          <w:bCs/>
          <w:iCs/>
          <w:sz w:val="24"/>
          <w:szCs w:val="24"/>
        </w:rPr>
        <w:t>SO</w:t>
      </w:r>
      <w:r>
        <w:rPr>
          <w:rFonts w:cs="Times New Roman" w:eastAsia="Times New Roman"/>
          <w:b/>
          <w:bCs/>
          <w:iCs/>
          <w:sz w:val="24"/>
          <w:szCs w:val="24"/>
          <w:vertAlign w:val="subscript"/>
        </w:rPr>
        <w:t>4</w:t>
      </w:r>
      <w:r>
        <w:rPr>
          <w:rFonts w:cs="Times New Roman" w:eastAsia="Times New Roman"/>
          <w:b/>
          <w:bCs/>
          <w:iCs/>
          <w:sz w:val="24"/>
          <w:szCs w:val="24"/>
        </w:rPr>
        <w:t>)</w:t>
      </w:r>
      <w:r>
        <w:rPr>
          <w:rFonts w:cs="Times New Roman" w:eastAsia="Times New Roman"/>
          <w:iCs/>
          <w:sz w:val="24"/>
          <w:szCs w:val="24"/>
        </w:rPr>
        <w:t xml:space="preserve"> and Nitric acid </w:t>
      </w:r>
      <w:r>
        <w:rPr>
          <w:rFonts w:cs="Times New Roman" w:eastAsia="Times New Roman"/>
          <w:b/>
          <w:bCs/>
          <w:iCs/>
          <w:sz w:val="24"/>
          <w:szCs w:val="24"/>
        </w:rPr>
        <w:t>(HNO</w:t>
      </w:r>
      <w:r>
        <w:rPr>
          <w:rFonts w:cs="Times New Roman" w:eastAsia="Times New Roman"/>
          <w:b/>
          <w:bCs/>
          <w:iCs/>
          <w:sz w:val="24"/>
          <w:szCs w:val="24"/>
          <w:vertAlign w:val="subscript"/>
        </w:rPr>
        <w:t>3</w:t>
      </w:r>
      <w:r>
        <w:rPr>
          <w:rFonts w:cs="Times New Roman" w:eastAsia="Times New Roman"/>
          <w:b/>
          <w:bCs/>
          <w:iCs/>
          <w:sz w:val="24"/>
          <w:szCs w:val="24"/>
        </w:rPr>
        <w:t>)</w:t>
      </w:r>
      <w:r>
        <w:rPr>
          <w:rFonts w:cs="Times New Roman" w:eastAsia="Times New Roman"/>
          <w:iCs/>
          <w:sz w:val="24"/>
          <w:szCs w:val="24"/>
        </w:rPr>
        <w:t xml:space="preserve">. Some of the lesser used acids are Acetic acid </w:t>
      </w:r>
      <w:r>
        <w:rPr>
          <w:rFonts w:cs="Times New Roman" w:eastAsia="Times New Roman"/>
          <w:b/>
          <w:bCs/>
          <w:iCs/>
          <w:sz w:val="24"/>
          <w:szCs w:val="24"/>
        </w:rPr>
        <w:t>(CH</w:t>
      </w:r>
      <w:r>
        <w:rPr>
          <w:rFonts w:cs="Times New Roman" w:eastAsia="Times New Roman"/>
          <w:b/>
          <w:bCs/>
          <w:iCs/>
          <w:sz w:val="24"/>
          <w:szCs w:val="24"/>
          <w:vertAlign w:val="subscript"/>
        </w:rPr>
        <w:t>3</w:t>
      </w:r>
      <w:r>
        <w:rPr>
          <w:rFonts w:cs="Times New Roman" w:eastAsia="Times New Roman"/>
          <w:b/>
          <w:bCs/>
          <w:iCs/>
          <w:sz w:val="24"/>
          <w:szCs w:val="24"/>
        </w:rPr>
        <w:t>COOH)</w:t>
      </w:r>
      <w:r>
        <w:rPr>
          <w:rFonts w:cs="Times New Roman" w:eastAsia="Times New Roman"/>
          <w:iCs/>
          <w:sz w:val="24"/>
          <w:szCs w:val="24"/>
        </w:rPr>
        <w:t>, Hydrofluoric acid</w:t>
      </w:r>
      <w:r>
        <w:rPr>
          <w:rFonts w:cs="Times New Roman" w:eastAsia="Times New Roman"/>
          <w:b/>
          <w:bCs/>
          <w:iCs/>
          <w:sz w:val="24"/>
          <w:szCs w:val="24"/>
        </w:rPr>
        <w:t xml:space="preserve"> (HF),</w:t>
      </w:r>
      <w:r>
        <w:rPr>
          <w:rFonts w:cs="Times New Roman" w:eastAsia="Times New Roman"/>
          <w:iCs/>
          <w:sz w:val="24"/>
          <w:szCs w:val="24"/>
        </w:rPr>
        <w:t xml:space="preserve"> Carbonic acid </w:t>
      </w:r>
      <w:r>
        <w:rPr>
          <w:rFonts w:cs="Times New Roman" w:eastAsia="Times New Roman"/>
          <w:b/>
          <w:bCs/>
          <w:iCs/>
          <w:sz w:val="24"/>
          <w:szCs w:val="24"/>
        </w:rPr>
        <w:t>(H</w:t>
      </w:r>
      <w:r>
        <w:rPr>
          <w:rFonts w:cs="Times New Roman" w:eastAsia="Times New Roman"/>
          <w:b/>
          <w:bCs/>
          <w:iCs/>
          <w:sz w:val="24"/>
          <w:szCs w:val="24"/>
          <w:vertAlign w:val="subscript"/>
        </w:rPr>
        <w:t>2</w:t>
      </w:r>
      <w:r>
        <w:rPr>
          <w:rFonts w:cs="Times New Roman" w:eastAsia="Times New Roman"/>
          <w:b/>
          <w:bCs/>
          <w:iCs/>
          <w:sz w:val="24"/>
          <w:szCs w:val="24"/>
        </w:rPr>
        <w:t>CO</w:t>
      </w:r>
      <w:r>
        <w:rPr>
          <w:rFonts w:cs="Times New Roman" w:eastAsia="Times New Roman"/>
          <w:b/>
          <w:bCs/>
          <w:iCs/>
          <w:sz w:val="24"/>
          <w:szCs w:val="24"/>
          <w:vertAlign w:val="subscript"/>
        </w:rPr>
        <w:t>3</w:t>
      </w:r>
      <w:r>
        <w:rPr>
          <w:rFonts w:cs="Times New Roman" w:eastAsia="Times New Roman"/>
          <w:b/>
          <w:bCs/>
          <w:iCs/>
          <w:sz w:val="24"/>
          <w:szCs w:val="24"/>
        </w:rPr>
        <w:t>).</w:t>
      </w:r>
      <w:r>
        <w:rPr>
          <w:rFonts w:cs="Times New Roman" w:eastAsia="Times New Roman"/>
          <w:iCs/>
          <w:sz w:val="24"/>
          <w:szCs w:val="24"/>
        </w:rPr>
        <w:t xml:space="preserve"> Hydrofluoric acid is a highly corrosive acid and is used to etch glass. Some acids are found in nature, like citric acid in certain fruits. These acids are called</w:t>
      </w:r>
      <w:r>
        <w:rPr>
          <w:rFonts w:cs="Times New Roman" w:eastAsia="Times New Roman"/>
          <w:iCs/>
          <w:sz w:val="24"/>
          <w:szCs w:val="24"/>
        </w:rPr>
        <w:t xml:space="preserve"> </w:t>
      </w:r>
      <w:r>
        <w:rPr>
          <w:rFonts w:cs="Times New Roman" w:eastAsia="Times New Roman"/>
          <w:b/>
          <w:bCs/>
          <w:iCs/>
          <w:sz w:val="24"/>
          <w:szCs w:val="24"/>
        </w:rPr>
        <w:t>'organic acids'</w:t>
      </w:r>
      <w:r>
        <w:rPr>
          <w:rFonts w:cs="Times New Roman" w:eastAsia="Times New Roman"/>
          <w:iCs/>
          <w:sz w:val="24"/>
          <w:szCs w:val="24"/>
        </w:rPr>
        <w:t>.</w:t>
      </w:r>
      <w:r>
        <w:rPr>
          <w:rFonts w:cs="Times New Roman" w:eastAsia="Times New Roman"/>
          <w:iCs/>
          <w:sz w:val="24"/>
          <w:szCs w:val="24"/>
        </w:rPr>
        <w:t xml:space="preserve"> </w:t>
      </w:r>
    </w:p>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b/>
          <w:bCs/>
          <w:iCs/>
          <w:sz w:val="24"/>
          <w:szCs w:val="24"/>
        </w:rPr>
        <w:t>Examples are:</w:t>
      </w:r>
    </w:p>
    <w:p>
      <w:pPr>
        <w:pStyle w:val="style0"/>
        <w:numPr>
          <w:ilvl w:val="0"/>
          <w:numId w:val="163"/>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Citric acid (from citrus fruits and vegetables,)</w:t>
      </w:r>
    </w:p>
    <w:p>
      <w:pPr>
        <w:pStyle w:val="style0"/>
        <w:numPr>
          <w:ilvl w:val="0"/>
          <w:numId w:val="163"/>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Ascorbic acid (vitamin C, as from certain fruits)</w:t>
      </w:r>
    </w:p>
    <w:p>
      <w:pPr>
        <w:pStyle w:val="style0"/>
        <w:numPr>
          <w:ilvl w:val="0"/>
          <w:numId w:val="163"/>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Acetic acid (Vinegar)</w:t>
      </w:r>
    </w:p>
    <w:p>
      <w:pPr>
        <w:pStyle w:val="style0"/>
        <w:numPr>
          <w:ilvl w:val="0"/>
          <w:numId w:val="163"/>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Lactic acid (in butter</w:t>
      </w:r>
      <w:r>
        <w:rPr>
          <w:rFonts w:cs="Times New Roman" w:eastAsia="Times New Roman"/>
          <w:iCs/>
          <w:sz w:val="24"/>
          <w:szCs w:val="24"/>
        </w:rPr>
        <w:t xml:space="preserve">, </w:t>
      </w:r>
      <w:r>
        <w:rPr>
          <w:rFonts w:cs="Times New Roman" w:eastAsia="Times New Roman"/>
          <w:iCs/>
          <w:sz w:val="24"/>
          <w:szCs w:val="24"/>
        </w:rPr>
        <w:t>milk)</w:t>
      </w:r>
    </w:p>
    <w:p>
      <w:pPr>
        <w:pStyle w:val="style0"/>
        <w:numPr>
          <w:ilvl w:val="0"/>
          <w:numId w:val="163"/>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Tartaric acid (Tamarind)</w:t>
      </w:r>
    </w:p>
    <w:p>
      <w:pPr>
        <w:pStyle w:val="style0"/>
        <w:numPr>
          <w:ilvl w:val="0"/>
          <w:numId w:val="163"/>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Oxalic acid (Tomatoes)</w:t>
      </w:r>
    </w:p>
    <w:p>
      <w:pPr>
        <w:pStyle w:val="style157"/>
        <w:rPr/>
      </w:pPr>
    </w:p>
    <w:p>
      <w:pPr>
        <w:pStyle w:val="style157"/>
        <w:rPr>
          <w:b/>
        </w:rPr>
      </w:pPr>
      <w:r>
        <w:rPr>
          <w:b/>
        </w:rPr>
        <w:t>PHYSICAL PROPERTIES OF ACIDS</w:t>
      </w:r>
    </w:p>
    <w:p>
      <w:pPr>
        <w:pStyle w:val="style0"/>
        <w:numPr>
          <w:ilvl w:val="0"/>
          <w:numId w:val="20"/>
        </w:numPr>
        <w:spacing w:after="0" w:lineRule="auto" w:line="240"/>
        <w:rPr>
          <w:rFonts w:cs="Times New Roman" w:eastAsia="Times New Roman"/>
          <w:iCs/>
          <w:sz w:val="24"/>
          <w:szCs w:val="24"/>
        </w:rPr>
      </w:pPr>
      <w:r>
        <w:rPr>
          <w:rFonts w:cs="Times New Roman" w:eastAsia="Times New Roman"/>
          <w:iCs/>
          <w:sz w:val="24"/>
          <w:szCs w:val="24"/>
        </w:rPr>
        <w:t xml:space="preserve">It has a sour taste. </w:t>
      </w:r>
    </w:p>
    <w:p>
      <w:pPr>
        <w:pStyle w:val="style0"/>
        <w:numPr>
          <w:ilvl w:val="0"/>
          <w:numId w:val="20"/>
        </w:numPr>
        <w:spacing w:after="0" w:lineRule="auto" w:line="240"/>
        <w:rPr>
          <w:rFonts w:cs="Times New Roman" w:eastAsia="Times New Roman"/>
          <w:iCs/>
          <w:sz w:val="24"/>
          <w:szCs w:val="24"/>
        </w:rPr>
      </w:pPr>
      <w:r>
        <w:rPr>
          <w:rFonts w:cs="Times New Roman" w:eastAsia="Times New Roman"/>
          <w:iCs/>
          <w:sz w:val="24"/>
          <w:szCs w:val="24"/>
        </w:rPr>
        <w:t xml:space="preserve">It turns blue litmus to red. </w:t>
      </w:r>
    </w:p>
    <w:p>
      <w:pPr>
        <w:pStyle w:val="style0"/>
        <w:numPr>
          <w:ilvl w:val="0"/>
          <w:numId w:val="20"/>
        </w:numPr>
        <w:spacing w:after="0" w:lineRule="auto" w:line="240"/>
        <w:rPr>
          <w:rFonts w:cs="Times New Roman" w:eastAsia="Times New Roman"/>
          <w:iCs/>
          <w:sz w:val="24"/>
          <w:szCs w:val="24"/>
        </w:rPr>
      </w:pPr>
      <w:r>
        <w:rPr>
          <w:rFonts w:cs="Times New Roman" w:eastAsia="Times New Roman"/>
          <w:iCs/>
          <w:sz w:val="24"/>
          <w:szCs w:val="24"/>
        </w:rPr>
        <w:t xml:space="preserve">It turns methyl orange to red. </w:t>
      </w:r>
    </w:p>
    <w:p>
      <w:pPr>
        <w:pStyle w:val="style0"/>
        <w:numPr>
          <w:ilvl w:val="0"/>
          <w:numId w:val="20"/>
        </w:numPr>
        <w:spacing w:after="0" w:lineRule="auto" w:line="240"/>
        <w:rPr>
          <w:rFonts w:cs="Times New Roman" w:eastAsia="Times New Roman"/>
          <w:iCs/>
          <w:sz w:val="24"/>
          <w:szCs w:val="24"/>
        </w:rPr>
      </w:pPr>
      <w:r>
        <w:rPr>
          <w:rFonts w:cs="Times New Roman" w:eastAsia="Times New Roman"/>
          <w:iCs/>
          <w:sz w:val="24"/>
          <w:szCs w:val="24"/>
        </w:rPr>
        <w:t xml:space="preserve">Acids are electrolyte. </w:t>
      </w:r>
    </w:p>
    <w:p>
      <w:pPr>
        <w:pStyle w:val="style0"/>
        <w:numPr>
          <w:ilvl w:val="0"/>
          <w:numId w:val="20"/>
        </w:numPr>
        <w:spacing w:after="0" w:lineRule="auto" w:line="240"/>
        <w:rPr>
          <w:rFonts w:cs="Times New Roman" w:eastAsia="Times New Roman"/>
          <w:iCs/>
          <w:sz w:val="24"/>
          <w:szCs w:val="24"/>
        </w:rPr>
      </w:pPr>
      <w:r>
        <w:rPr>
          <w:rFonts w:cs="Times New Roman" w:eastAsia="Times New Roman"/>
          <w:iCs/>
          <w:sz w:val="24"/>
          <w:szCs w:val="24"/>
        </w:rPr>
        <w:t xml:space="preserve">Strong acids destroy fabric. </w:t>
      </w:r>
    </w:p>
    <w:p>
      <w:pPr>
        <w:pStyle w:val="style157"/>
        <w:numPr>
          <w:ilvl w:val="0"/>
          <w:numId w:val="20"/>
        </w:numPr>
        <w:rPr/>
      </w:pPr>
      <w:r>
        <w:rPr>
          <w:b/>
          <w:i/>
        </w:rPr>
        <w:t>Strong acids cause burn on skin</w:t>
      </w:r>
      <w:r>
        <w:t>.</w:t>
      </w:r>
    </w:p>
    <w:p>
      <w:pPr>
        <w:pStyle w:val="style157"/>
        <w:rPr/>
      </w:pPr>
    </w:p>
    <w:p>
      <w:pPr>
        <w:pStyle w:val="style157"/>
        <w:rPr/>
      </w:pPr>
    </w:p>
    <w:tbl>
      <w:tblPr>
        <w:tblW w:w="5000" w:type="pct"/>
        <w:tblCellSpacing w:w="0" w:type="dxa"/>
        <w:tblCellMar>
          <w:left w:w="0" w:type="dxa"/>
          <w:right w:w="0" w:type="dxa"/>
        </w:tblCellMar>
        <w:tblLook w:val="04A0" w:firstRow="1" w:lastRow="0" w:firstColumn="1" w:lastColumn="0" w:noHBand="0" w:noVBand="1"/>
      </w:tblPr>
      <w:tblGrid>
        <w:gridCol w:w="3438"/>
        <w:gridCol w:w="833"/>
        <w:gridCol w:w="5089"/>
      </w:tblGrid>
      <w:tr>
        <w:trPr>
          <w:tblCellSpacing w:w="0" w:type="dxa"/>
        </w:trPr>
        <w:tc>
          <w:tcPr>
            <w:tcW w:w="1842" w:type="pct"/>
            <w:tcBorders/>
            <w:shd w:val="clear" w:color="auto" w:fill="ffcc66"/>
            <w:vAlign w:val="center"/>
            <w:hideMark/>
          </w:tcPr>
          <w:p>
            <w:pPr>
              <w:pStyle w:val="style0"/>
              <w:spacing w:after="0" w:lineRule="auto" w:line="240"/>
              <w:jc w:val="center"/>
              <w:rPr>
                <w:rFonts w:cs="Times New Roman" w:eastAsia="Times New Roman"/>
                <w:iCs/>
                <w:sz w:val="24"/>
                <w:szCs w:val="24"/>
              </w:rPr>
            </w:pPr>
            <w:r>
              <w:rPr>
                <w:rFonts w:cs="Times New Roman" w:eastAsia="Times New Roman"/>
                <w:b/>
                <w:bCs/>
                <w:iCs/>
                <w:sz w:val="24"/>
                <w:szCs w:val="24"/>
              </w:rPr>
              <w:t>CHEMICAL PROPERTIES OF ACIDS</w:t>
            </w:r>
          </w:p>
        </w:tc>
        <w:tc>
          <w:tcPr>
            <w:tcW w:w="3158" w:type="pct"/>
            <w:gridSpan w:val="2"/>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 </w:t>
            </w:r>
          </w:p>
        </w:tc>
      </w:tr>
      <w:tr>
        <w:tblPrEx/>
        <w:trPr>
          <w:tblCellSpacing w:w="0" w:type="dxa"/>
        </w:trPr>
        <w:tc>
          <w:tcPr>
            <w:tcW w:w="0" w:type="auto"/>
            <w:tcBorders/>
            <w:shd w:val="clear" w:color="auto" w:fill="99ffff"/>
            <w:vAlign w:val="center"/>
            <w:hideMark/>
          </w:tcPr>
          <w:p>
            <w:pPr>
              <w:pStyle w:val="style0"/>
              <w:numPr>
                <w:ilvl w:val="0"/>
                <w:numId w:val="262"/>
              </w:numPr>
              <w:spacing w:after="0" w:lineRule="auto" w:line="240"/>
              <w:jc w:val="center"/>
              <w:rPr>
                <w:rFonts w:cs="Times New Roman" w:eastAsia="Times New Roman"/>
                <w:iCs/>
                <w:sz w:val="24"/>
                <w:szCs w:val="24"/>
              </w:rPr>
            </w:pPr>
            <w:r>
              <w:rPr>
                <w:rFonts w:cs="Times New Roman" w:eastAsia="Times New Roman"/>
                <w:b/>
                <w:bCs/>
                <w:iCs/>
                <w:sz w:val="24"/>
                <w:szCs w:val="24"/>
              </w:rPr>
              <w:t>NEUTRALIZATION</w:t>
            </w:r>
          </w:p>
        </w:tc>
        <w:tc>
          <w:tcPr>
            <w:tcW w:w="0" w:type="auto"/>
            <w:gridSpan w:val="2"/>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 </w:t>
            </w:r>
          </w:p>
        </w:tc>
      </w:tr>
      <w:tr>
        <w:tblPrEx/>
        <w:trPr>
          <w:tblCellSpacing w:w="0" w:type="dxa"/>
        </w:trPr>
        <w:tc>
          <w:tcPr>
            <w:tcW w:w="0" w:type="auto"/>
            <w:gridSpan w:val="3"/>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An acid when reacts with a base, salt and water are produced. This reaction is called neutralization</w:t>
            </w:r>
          </w:p>
        </w:tc>
      </w:tr>
      <w:tr>
        <w:tblPrEx/>
        <w:trPr>
          <w:tblCellSpacing w:w="0" w:type="dxa"/>
        </w:trPr>
        <w:tc>
          <w:tcPr>
            <w:tcW w:w="0" w:type="auto"/>
            <w:gridSpan w:val="3"/>
            <w:tcBorders/>
            <w:shd w:val="clear" w:color="auto" w:fill="ffffff"/>
            <w:vAlign w:val="center"/>
            <w:hideMark/>
          </w:tcPr>
          <w:p>
            <w:pPr>
              <w:pStyle w:val="style0"/>
              <w:spacing w:after="0" w:lineRule="auto" w:line="240"/>
              <w:jc w:val="center"/>
              <w:rPr>
                <w:rFonts w:cs="Times New Roman" w:eastAsia="Times New Roman"/>
                <w:iCs/>
                <w:sz w:val="24"/>
                <w:szCs w:val="24"/>
              </w:rPr>
            </w:pPr>
            <w:r>
              <w:rPr>
                <w:rFonts w:cs="Times New Roman" w:eastAsia="Times New Roman"/>
                <w:b/>
                <w:bCs/>
                <w:iCs/>
                <w:sz w:val="24"/>
                <w:szCs w:val="24"/>
              </w:rPr>
              <w:t xml:space="preserve">HCl + NaOH </w:t>
            </w:r>
            <w:r>
              <w:rPr>
                <w:rFonts w:cs="Times New Roman" w:eastAsia="Times New Roman"/>
                <w:b/>
                <w:bCs/>
                <w:iCs/>
                <w:sz w:val="24"/>
                <w:szCs w:val="24"/>
              </w:rPr>
              <w:t>→</w:t>
            </w:r>
            <w:r>
              <w:rPr>
                <w:rFonts w:cs="Times New Roman" w:eastAsia="Times New Roman"/>
                <w:b/>
                <w:bCs/>
                <w:iCs/>
                <w:sz w:val="24"/>
                <w:szCs w:val="24"/>
              </w:rPr>
              <w:t xml:space="preserve"> NaCl + H</w:t>
            </w:r>
            <w:r>
              <w:rPr>
                <w:rFonts w:cs="Times New Roman" w:eastAsia="Times New Roman"/>
                <w:b/>
                <w:bCs/>
                <w:iCs/>
                <w:sz w:val="24"/>
                <w:szCs w:val="24"/>
                <w:vertAlign w:val="subscript"/>
              </w:rPr>
              <w:t>2</w:t>
            </w:r>
            <w:r>
              <w:rPr>
                <w:rFonts w:cs="Times New Roman" w:eastAsia="Times New Roman"/>
                <w:b/>
                <w:bCs/>
                <w:iCs/>
                <w:sz w:val="24"/>
                <w:szCs w:val="24"/>
              </w:rPr>
              <w:t xml:space="preserve">O </w:t>
            </w:r>
            <w:r>
              <w:rPr>
                <w:rFonts w:cs="Times New Roman" w:eastAsia="Times New Roman"/>
                <w:b/>
                <w:bCs/>
                <w:iCs/>
                <w:sz w:val="24"/>
                <w:szCs w:val="24"/>
              </w:rPr>
              <w:br/>
            </w:r>
            <w:r>
              <w:rPr>
                <w:rFonts w:cs="Times New Roman" w:eastAsia="Times New Roman"/>
                <w:b/>
                <w:bCs/>
                <w:iCs/>
                <w:sz w:val="24"/>
                <w:szCs w:val="24"/>
              </w:rPr>
              <w:br/>
            </w:r>
            <w:r>
              <w:rPr>
                <w:rFonts w:cs="Times New Roman" w:eastAsia="Times New Roman"/>
                <w:b/>
                <w:bCs/>
                <w:iCs/>
                <w:sz w:val="24"/>
                <w:szCs w:val="24"/>
              </w:rPr>
              <w:t>HNO</w:t>
            </w:r>
            <w:r>
              <w:rPr>
                <w:rFonts w:cs="Times New Roman" w:eastAsia="Times New Roman"/>
                <w:b/>
                <w:bCs/>
                <w:iCs/>
                <w:sz w:val="24"/>
                <w:szCs w:val="24"/>
                <w:vertAlign w:val="subscript"/>
              </w:rPr>
              <w:t>3</w:t>
            </w:r>
            <w:r>
              <w:rPr>
                <w:rFonts w:cs="Times New Roman" w:eastAsia="Times New Roman"/>
                <w:b/>
                <w:bCs/>
                <w:iCs/>
                <w:sz w:val="24"/>
                <w:szCs w:val="24"/>
              </w:rPr>
              <w:t xml:space="preserve"> + NaOH</w:t>
            </w:r>
            <w:r>
              <w:rPr>
                <w:rFonts w:cs="Times New Roman" w:eastAsia="Times New Roman"/>
                <w:b/>
                <w:bCs/>
                <w:iCs/>
                <w:sz w:val="24"/>
                <w:szCs w:val="24"/>
              </w:rPr>
              <w:t>→</w:t>
            </w:r>
            <w:r>
              <w:rPr>
                <w:rFonts w:cs="Times New Roman" w:eastAsia="Times New Roman"/>
                <w:b/>
                <w:bCs/>
                <w:iCs/>
                <w:sz w:val="24"/>
                <w:szCs w:val="24"/>
              </w:rPr>
              <w:t xml:space="preserve"> NaNO</w:t>
            </w:r>
            <w:r>
              <w:rPr>
                <w:rFonts w:cs="Times New Roman" w:eastAsia="Times New Roman"/>
                <w:b/>
                <w:bCs/>
                <w:iCs/>
                <w:sz w:val="24"/>
                <w:szCs w:val="24"/>
                <w:vertAlign w:val="subscript"/>
              </w:rPr>
              <w:t>3</w:t>
            </w:r>
            <w:r>
              <w:rPr>
                <w:rFonts w:cs="Times New Roman" w:eastAsia="Times New Roman"/>
                <w:b/>
                <w:bCs/>
                <w:iCs/>
                <w:sz w:val="24"/>
                <w:szCs w:val="24"/>
              </w:rPr>
              <w:t xml:space="preserve"> + H</w:t>
            </w:r>
            <w:r>
              <w:rPr>
                <w:rFonts w:cs="Times New Roman" w:eastAsia="Times New Roman"/>
                <w:b/>
                <w:bCs/>
                <w:iCs/>
                <w:sz w:val="24"/>
                <w:szCs w:val="24"/>
                <w:vertAlign w:val="subscript"/>
              </w:rPr>
              <w:t>2</w:t>
            </w:r>
            <w:r>
              <w:rPr>
                <w:rFonts w:cs="Times New Roman" w:eastAsia="Times New Roman"/>
                <w:b/>
                <w:bCs/>
                <w:iCs/>
                <w:sz w:val="24"/>
                <w:szCs w:val="24"/>
              </w:rPr>
              <w:t>O</w:t>
            </w:r>
            <w:r>
              <w:rPr>
                <w:rFonts w:cs="Times New Roman" w:eastAsia="Times New Roman"/>
                <w:b/>
                <w:bCs/>
                <w:iCs/>
                <w:sz w:val="24"/>
                <w:szCs w:val="24"/>
              </w:rPr>
              <w:br/>
            </w:r>
            <w:r>
              <w:rPr>
                <w:rFonts w:cs="Times New Roman" w:eastAsia="Times New Roman"/>
                <w:b/>
                <w:bCs/>
                <w:iCs/>
                <w:sz w:val="24"/>
                <w:szCs w:val="24"/>
              </w:rPr>
              <w:br/>
            </w:r>
            <w:r>
              <w:rPr>
                <w:rFonts w:cs="Times New Roman" w:eastAsia="Times New Roman"/>
                <w:b/>
                <w:bCs/>
                <w:iCs/>
                <w:sz w:val="24"/>
                <w:szCs w:val="24"/>
              </w:rPr>
              <w:t xml:space="preserve">HCl + KOH </w:t>
            </w:r>
            <w:r>
              <w:rPr>
                <w:rFonts w:cs="Times New Roman" w:eastAsia="Times New Roman"/>
                <w:b/>
                <w:bCs/>
                <w:iCs/>
                <w:sz w:val="24"/>
                <w:szCs w:val="24"/>
              </w:rPr>
              <w:t xml:space="preserve">→ </w:t>
            </w:r>
            <w:r>
              <w:rPr>
                <w:rFonts w:cs="Times New Roman" w:eastAsia="Times New Roman"/>
                <w:b/>
                <w:bCs/>
                <w:iCs/>
                <w:sz w:val="24"/>
                <w:szCs w:val="24"/>
              </w:rPr>
              <w:t>KCl + H</w:t>
            </w:r>
            <w:r>
              <w:rPr>
                <w:rFonts w:cs="Times New Roman" w:eastAsia="Times New Roman"/>
                <w:b/>
                <w:bCs/>
                <w:iCs/>
                <w:sz w:val="24"/>
                <w:szCs w:val="24"/>
                <w:vertAlign w:val="subscript"/>
              </w:rPr>
              <w:t>2</w:t>
            </w:r>
            <w:r>
              <w:rPr>
                <w:rFonts w:cs="Times New Roman" w:eastAsia="Times New Roman"/>
                <w:b/>
                <w:bCs/>
                <w:iCs/>
                <w:sz w:val="24"/>
                <w:szCs w:val="24"/>
              </w:rPr>
              <w:t>O</w:t>
            </w:r>
          </w:p>
        </w:tc>
      </w:tr>
      <w:tr>
        <w:tblPrEx/>
        <w:trPr>
          <w:tblCellSpacing w:w="0" w:type="dxa"/>
        </w:trPr>
        <w:tc>
          <w:tcPr>
            <w:tcW w:w="2212" w:type="pct"/>
            <w:gridSpan w:val="2"/>
            <w:tcBorders/>
            <w:shd w:val="clear" w:color="auto" w:fill="99ffff"/>
            <w:vAlign w:val="center"/>
            <w:hideMark/>
          </w:tcPr>
          <w:p>
            <w:pPr>
              <w:pStyle w:val="style0"/>
              <w:numPr>
                <w:ilvl w:val="0"/>
                <w:numId w:val="262"/>
              </w:numPr>
              <w:spacing w:after="0" w:lineRule="auto" w:line="240"/>
              <w:jc w:val="center"/>
              <w:rPr>
                <w:rFonts w:cs="Times New Roman" w:eastAsia="Times New Roman"/>
                <w:iCs/>
                <w:sz w:val="24"/>
                <w:szCs w:val="24"/>
              </w:rPr>
            </w:pPr>
            <w:r>
              <w:rPr>
                <w:rFonts w:cs="Times New Roman" w:eastAsia="Times New Roman"/>
                <w:b/>
                <w:bCs/>
                <w:iCs/>
                <w:sz w:val="24"/>
                <w:szCs w:val="24"/>
              </w:rPr>
              <w:t xml:space="preserve">REACTION WITH </w:t>
            </w:r>
            <w:r>
              <w:rPr>
                <w:rFonts w:cs="Times New Roman" w:eastAsia="Times New Roman"/>
                <w:b/>
                <w:bCs/>
                <w:iCs/>
                <w:sz w:val="24"/>
                <w:szCs w:val="24"/>
              </w:rPr>
              <w:t>CARBONATES</w:t>
            </w:r>
          </w:p>
        </w:tc>
        <w:tc>
          <w:tcPr>
            <w:tcW w:w="2788" w:type="pct"/>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 </w:t>
            </w:r>
          </w:p>
        </w:tc>
      </w:tr>
      <w:tr>
        <w:tblPrEx/>
        <w:trPr>
          <w:tblCellSpacing w:w="0" w:type="dxa"/>
        </w:trPr>
        <w:tc>
          <w:tcPr>
            <w:tcW w:w="0" w:type="auto"/>
            <w:gridSpan w:val="3"/>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Acid and carbonates are combined to produce salt, water and carbon dioxide</w:t>
            </w:r>
          </w:p>
        </w:tc>
      </w:tr>
      <w:tr>
        <w:tblPrEx/>
        <w:trPr>
          <w:tblCellSpacing w:w="0" w:type="dxa"/>
        </w:trPr>
        <w:tc>
          <w:tcPr>
            <w:tcW w:w="0" w:type="auto"/>
            <w:gridSpan w:val="3"/>
            <w:tcBorders/>
            <w:shd w:val="clear" w:color="auto" w:fill="ffffff"/>
            <w:vAlign w:val="center"/>
            <w:hideMark/>
          </w:tcPr>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
                <w:bCs/>
                <w:iCs/>
                <w:sz w:val="24"/>
                <w:szCs w:val="24"/>
              </w:rPr>
              <w:t>MgCO</w:t>
            </w:r>
            <w:r>
              <w:rPr>
                <w:rFonts w:cs="Times New Roman" w:eastAsia="Times New Roman"/>
                <w:b/>
                <w:bCs/>
                <w:iCs/>
                <w:sz w:val="24"/>
                <w:szCs w:val="24"/>
                <w:vertAlign w:val="subscript"/>
              </w:rPr>
              <w:t>3</w:t>
            </w:r>
            <w:r>
              <w:rPr>
                <w:rFonts w:cs="Times New Roman" w:eastAsia="Times New Roman"/>
                <w:b/>
                <w:bCs/>
                <w:iCs/>
                <w:sz w:val="24"/>
                <w:szCs w:val="24"/>
              </w:rPr>
              <w:t xml:space="preserve"> + 2HCl </w:t>
            </w:r>
            <w:r>
              <w:rPr>
                <w:rFonts w:cs="Times New Roman" w:eastAsia="Times New Roman"/>
                <w:b/>
                <w:bCs/>
                <w:iCs/>
                <w:sz w:val="24"/>
                <w:szCs w:val="24"/>
              </w:rPr>
              <w:t xml:space="preserve">→ </w:t>
            </w:r>
            <w:r>
              <w:rPr>
                <w:rFonts w:cs="Times New Roman" w:eastAsia="Times New Roman"/>
                <w:b/>
                <w:bCs/>
                <w:iCs/>
                <w:sz w:val="24"/>
                <w:szCs w:val="24"/>
              </w:rPr>
              <w:t>MgCl</w:t>
            </w:r>
            <w:r>
              <w:rPr>
                <w:rFonts w:cs="Times New Roman" w:eastAsia="Times New Roman"/>
                <w:b/>
                <w:bCs/>
                <w:iCs/>
                <w:sz w:val="24"/>
                <w:szCs w:val="24"/>
                <w:vertAlign w:val="subscript"/>
              </w:rPr>
              <w:t>2</w:t>
            </w:r>
            <w:r>
              <w:rPr>
                <w:rFonts w:cs="Times New Roman" w:eastAsia="Times New Roman"/>
                <w:b/>
                <w:bCs/>
                <w:iCs/>
                <w:sz w:val="24"/>
                <w:szCs w:val="24"/>
              </w:rPr>
              <w:t xml:space="preserve"> + CO</w:t>
            </w:r>
            <w:r>
              <w:rPr>
                <w:rFonts w:cs="Times New Roman" w:eastAsia="Times New Roman"/>
                <w:b/>
                <w:bCs/>
                <w:iCs/>
                <w:sz w:val="24"/>
                <w:szCs w:val="24"/>
                <w:vertAlign w:val="subscript"/>
              </w:rPr>
              <w:t>2</w:t>
            </w:r>
            <w:r>
              <w:rPr>
                <w:rFonts w:cs="Times New Roman" w:eastAsia="Times New Roman"/>
                <w:b/>
                <w:bCs/>
                <w:iCs/>
                <w:sz w:val="24"/>
                <w:szCs w:val="24"/>
              </w:rPr>
              <w:t xml:space="preserve"> + H</w:t>
            </w:r>
            <w:r>
              <w:rPr>
                <w:rFonts w:cs="Times New Roman" w:eastAsia="Times New Roman"/>
                <w:b/>
                <w:bCs/>
                <w:iCs/>
                <w:sz w:val="24"/>
                <w:szCs w:val="24"/>
                <w:vertAlign w:val="subscript"/>
              </w:rPr>
              <w:t>2</w:t>
            </w:r>
            <w:r>
              <w:rPr>
                <w:rFonts w:cs="Times New Roman" w:eastAsia="Times New Roman"/>
                <w:b/>
                <w:bCs/>
                <w:iCs/>
                <w:sz w:val="24"/>
                <w:szCs w:val="24"/>
              </w:rPr>
              <w:t>O</w:t>
            </w:r>
          </w:p>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
                <w:bCs/>
                <w:iCs/>
                <w:sz w:val="24"/>
                <w:szCs w:val="24"/>
              </w:rPr>
              <w:t>CaCO</w:t>
            </w:r>
            <w:r>
              <w:rPr>
                <w:rFonts w:cs="Times New Roman" w:eastAsia="Times New Roman"/>
                <w:b/>
                <w:bCs/>
                <w:iCs/>
                <w:sz w:val="24"/>
                <w:szCs w:val="24"/>
                <w:vertAlign w:val="subscript"/>
              </w:rPr>
              <w:t xml:space="preserve">3 </w:t>
            </w:r>
            <w:r>
              <w:rPr>
                <w:rFonts w:cs="Times New Roman" w:eastAsia="Times New Roman"/>
                <w:b/>
                <w:bCs/>
                <w:iCs/>
                <w:sz w:val="24"/>
                <w:szCs w:val="24"/>
              </w:rPr>
              <w:t xml:space="preserve">+ 2HCl </w:t>
            </w:r>
            <w:r>
              <w:rPr>
                <w:rFonts w:cs="Times New Roman" w:eastAsia="Times New Roman"/>
                <w:b/>
                <w:bCs/>
                <w:iCs/>
                <w:sz w:val="24"/>
                <w:szCs w:val="24"/>
              </w:rPr>
              <w:t xml:space="preserve">→ </w:t>
            </w:r>
            <w:r>
              <w:rPr>
                <w:rFonts w:cs="Times New Roman" w:eastAsia="Times New Roman"/>
                <w:b/>
                <w:bCs/>
                <w:iCs/>
                <w:sz w:val="24"/>
                <w:szCs w:val="24"/>
              </w:rPr>
              <w:t>CaCl</w:t>
            </w:r>
            <w:r>
              <w:rPr>
                <w:rFonts w:cs="Times New Roman" w:eastAsia="Times New Roman"/>
                <w:b/>
                <w:bCs/>
                <w:iCs/>
                <w:sz w:val="24"/>
                <w:szCs w:val="24"/>
                <w:vertAlign w:val="subscript"/>
              </w:rPr>
              <w:t>2</w:t>
            </w:r>
            <w:r>
              <w:rPr>
                <w:rFonts w:cs="Times New Roman" w:eastAsia="Times New Roman"/>
                <w:b/>
                <w:bCs/>
                <w:iCs/>
                <w:sz w:val="24"/>
                <w:szCs w:val="24"/>
              </w:rPr>
              <w:t xml:space="preserve"> + CO</w:t>
            </w:r>
            <w:r>
              <w:rPr>
                <w:rFonts w:cs="Times New Roman" w:eastAsia="Times New Roman"/>
                <w:b/>
                <w:bCs/>
                <w:iCs/>
                <w:sz w:val="24"/>
                <w:szCs w:val="24"/>
                <w:vertAlign w:val="subscript"/>
              </w:rPr>
              <w:t>2</w:t>
            </w:r>
            <w:r>
              <w:rPr>
                <w:rFonts w:cs="Times New Roman" w:eastAsia="Times New Roman"/>
                <w:b/>
                <w:bCs/>
                <w:iCs/>
                <w:sz w:val="24"/>
                <w:szCs w:val="24"/>
              </w:rPr>
              <w:t xml:space="preserve"> + H</w:t>
            </w:r>
            <w:r>
              <w:rPr>
                <w:rFonts w:cs="Times New Roman" w:eastAsia="Times New Roman"/>
                <w:b/>
                <w:bCs/>
                <w:iCs/>
                <w:sz w:val="24"/>
                <w:szCs w:val="24"/>
                <w:vertAlign w:val="subscript"/>
              </w:rPr>
              <w:t>2</w:t>
            </w:r>
            <w:r>
              <w:rPr>
                <w:rFonts w:cs="Times New Roman" w:eastAsia="Times New Roman"/>
                <w:b/>
                <w:bCs/>
                <w:iCs/>
                <w:sz w:val="24"/>
                <w:szCs w:val="24"/>
              </w:rPr>
              <w:t>O</w:t>
            </w:r>
          </w:p>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
                <w:bCs/>
                <w:iCs/>
                <w:sz w:val="24"/>
                <w:szCs w:val="24"/>
              </w:rPr>
              <w:t>Na</w:t>
            </w:r>
            <w:r>
              <w:rPr>
                <w:rFonts w:cs="Times New Roman" w:eastAsia="Times New Roman"/>
                <w:b/>
                <w:bCs/>
                <w:iCs/>
                <w:sz w:val="24"/>
                <w:szCs w:val="24"/>
                <w:vertAlign w:val="subscript"/>
              </w:rPr>
              <w:t>2</w:t>
            </w:r>
            <w:r>
              <w:rPr>
                <w:rFonts w:cs="Times New Roman" w:eastAsia="Times New Roman"/>
                <w:b/>
                <w:bCs/>
                <w:iCs/>
                <w:sz w:val="24"/>
                <w:szCs w:val="24"/>
              </w:rPr>
              <w:t>CO</w:t>
            </w:r>
            <w:r>
              <w:rPr>
                <w:rFonts w:cs="Times New Roman" w:eastAsia="Times New Roman"/>
                <w:b/>
                <w:bCs/>
                <w:iCs/>
                <w:sz w:val="24"/>
                <w:szCs w:val="24"/>
                <w:vertAlign w:val="subscript"/>
              </w:rPr>
              <w:t>3</w:t>
            </w:r>
            <w:r>
              <w:rPr>
                <w:rFonts w:cs="Times New Roman" w:eastAsia="Times New Roman"/>
                <w:b/>
                <w:bCs/>
                <w:iCs/>
                <w:sz w:val="24"/>
                <w:szCs w:val="24"/>
              </w:rPr>
              <w:t xml:space="preserve"> + H</w:t>
            </w:r>
            <w:r>
              <w:rPr>
                <w:rFonts w:cs="Times New Roman" w:eastAsia="Times New Roman"/>
                <w:b/>
                <w:bCs/>
                <w:iCs/>
                <w:sz w:val="24"/>
                <w:szCs w:val="24"/>
                <w:vertAlign w:val="subscript"/>
              </w:rPr>
              <w:t>2</w:t>
            </w:r>
            <w:r>
              <w:rPr>
                <w:rFonts w:cs="Times New Roman" w:eastAsia="Times New Roman"/>
                <w:b/>
                <w:bCs/>
                <w:iCs/>
                <w:sz w:val="24"/>
                <w:szCs w:val="24"/>
              </w:rPr>
              <w:t>SO</w:t>
            </w:r>
            <w:r>
              <w:rPr>
                <w:rFonts w:cs="Times New Roman" w:eastAsia="Times New Roman"/>
                <w:b/>
                <w:bCs/>
                <w:iCs/>
                <w:sz w:val="24"/>
                <w:szCs w:val="24"/>
                <w:vertAlign w:val="subscript"/>
              </w:rPr>
              <w:t>4</w:t>
            </w:r>
            <w:r>
              <w:rPr>
                <w:rFonts w:cs="Times New Roman" w:eastAsia="Times New Roman"/>
                <w:b/>
                <w:bCs/>
                <w:iCs/>
                <w:sz w:val="24"/>
                <w:szCs w:val="24"/>
              </w:rPr>
              <w:t xml:space="preserve">→ </w:t>
            </w:r>
            <w:r>
              <w:rPr>
                <w:rFonts w:cs="Times New Roman" w:eastAsia="Times New Roman"/>
                <w:b/>
                <w:bCs/>
                <w:iCs/>
                <w:sz w:val="24"/>
                <w:szCs w:val="24"/>
              </w:rPr>
              <w:t>Na</w:t>
            </w:r>
            <w:r>
              <w:rPr>
                <w:rFonts w:cs="Times New Roman" w:eastAsia="Times New Roman"/>
                <w:b/>
                <w:bCs/>
                <w:iCs/>
                <w:sz w:val="24"/>
                <w:szCs w:val="24"/>
                <w:vertAlign w:val="subscript"/>
              </w:rPr>
              <w:t>2</w:t>
            </w:r>
            <w:r>
              <w:rPr>
                <w:rFonts w:cs="Times New Roman" w:eastAsia="Times New Roman"/>
                <w:b/>
                <w:bCs/>
                <w:iCs/>
                <w:sz w:val="24"/>
                <w:szCs w:val="24"/>
              </w:rPr>
              <w:t>SO</w:t>
            </w:r>
            <w:r>
              <w:rPr>
                <w:rFonts w:cs="Times New Roman" w:eastAsia="Times New Roman"/>
                <w:b/>
                <w:bCs/>
                <w:iCs/>
                <w:sz w:val="24"/>
                <w:szCs w:val="24"/>
                <w:vertAlign w:val="subscript"/>
              </w:rPr>
              <w:t>4</w:t>
            </w:r>
            <w:r>
              <w:rPr>
                <w:rFonts w:cs="Times New Roman" w:eastAsia="Times New Roman"/>
                <w:b/>
                <w:bCs/>
                <w:iCs/>
                <w:sz w:val="24"/>
                <w:szCs w:val="24"/>
              </w:rPr>
              <w:t xml:space="preserve"> + CO</w:t>
            </w:r>
            <w:r>
              <w:rPr>
                <w:rFonts w:cs="Times New Roman" w:eastAsia="Times New Roman"/>
                <w:b/>
                <w:bCs/>
                <w:iCs/>
                <w:sz w:val="24"/>
                <w:szCs w:val="24"/>
                <w:vertAlign w:val="subscript"/>
              </w:rPr>
              <w:t>2</w:t>
            </w:r>
            <w:r>
              <w:rPr>
                <w:rFonts w:cs="Times New Roman" w:eastAsia="Times New Roman"/>
                <w:b/>
                <w:bCs/>
                <w:iCs/>
                <w:sz w:val="24"/>
                <w:szCs w:val="24"/>
              </w:rPr>
              <w:t xml:space="preserve"> + H</w:t>
            </w:r>
            <w:r>
              <w:rPr>
                <w:rFonts w:cs="Times New Roman" w:eastAsia="Times New Roman"/>
                <w:b/>
                <w:bCs/>
                <w:iCs/>
                <w:sz w:val="24"/>
                <w:szCs w:val="24"/>
                <w:vertAlign w:val="subscript"/>
              </w:rPr>
              <w:t>2</w:t>
            </w:r>
            <w:r>
              <w:rPr>
                <w:rFonts w:cs="Times New Roman" w:eastAsia="Times New Roman"/>
                <w:b/>
                <w:bCs/>
                <w:iCs/>
                <w:sz w:val="24"/>
                <w:szCs w:val="24"/>
              </w:rPr>
              <w:t>O</w:t>
            </w:r>
          </w:p>
          <w:p>
            <w:pPr>
              <w:pStyle w:val="style0"/>
              <w:spacing w:before="100" w:beforeAutospacing="true" w:after="100" w:afterAutospacing="true" w:lineRule="auto" w:line="240"/>
              <w:jc w:val="center"/>
              <w:rPr>
                <w:rFonts w:cs="Times New Roman" w:eastAsia="Times New Roman"/>
                <w:iCs/>
                <w:sz w:val="24"/>
                <w:szCs w:val="24"/>
              </w:rPr>
            </w:pPr>
            <w:r>
              <w:rPr>
                <w:rFonts w:cs="Times New Roman" w:eastAsia="Times New Roman"/>
                <w:b/>
                <w:bCs/>
                <w:iCs/>
                <w:sz w:val="24"/>
                <w:szCs w:val="24"/>
              </w:rPr>
              <w:t>CaCO</w:t>
            </w:r>
            <w:r>
              <w:rPr>
                <w:rFonts w:cs="Times New Roman" w:eastAsia="Times New Roman"/>
                <w:b/>
                <w:bCs/>
                <w:iCs/>
                <w:sz w:val="24"/>
                <w:szCs w:val="24"/>
                <w:vertAlign w:val="subscript"/>
              </w:rPr>
              <w:t>3</w:t>
            </w:r>
            <w:r>
              <w:rPr>
                <w:rFonts w:cs="Times New Roman" w:eastAsia="Times New Roman"/>
                <w:b/>
                <w:bCs/>
                <w:iCs/>
                <w:sz w:val="24"/>
                <w:szCs w:val="24"/>
              </w:rPr>
              <w:t xml:space="preserve"> + H</w:t>
            </w:r>
            <w:r>
              <w:rPr>
                <w:rFonts w:cs="Times New Roman" w:eastAsia="Times New Roman"/>
                <w:b/>
                <w:bCs/>
                <w:iCs/>
                <w:sz w:val="24"/>
                <w:szCs w:val="24"/>
                <w:vertAlign w:val="subscript"/>
              </w:rPr>
              <w:t>2</w:t>
            </w:r>
            <w:r>
              <w:rPr>
                <w:rFonts w:cs="Times New Roman" w:eastAsia="Times New Roman"/>
                <w:b/>
                <w:bCs/>
                <w:iCs/>
                <w:sz w:val="24"/>
                <w:szCs w:val="24"/>
              </w:rPr>
              <w:t>SO</w:t>
            </w:r>
            <w:r>
              <w:rPr>
                <w:rFonts w:cs="Times New Roman" w:eastAsia="Times New Roman"/>
                <w:b/>
                <w:bCs/>
                <w:iCs/>
                <w:sz w:val="24"/>
                <w:szCs w:val="24"/>
                <w:vertAlign w:val="subscript"/>
              </w:rPr>
              <w:t>4</w:t>
            </w:r>
            <w:r>
              <w:rPr>
                <w:rFonts w:cs="Times New Roman" w:eastAsia="Times New Roman"/>
                <w:b/>
                <w:bCs/>
                <w:iCs/>
                <w:sz w:val="24"/>
                <w:szCs w:val="24"/>
              </w:rPr>
              <w:t xml:space="preserve">→ </w:t>
            </w:r>
            <w:r>
              <w:rPr>
                <w:rFonts w:cs="Times New Roman" w:eastAsia="Times New Roman"/>
                <w:b/>
                <w:bCs/>
                <w:iCs/>
                <w:sz w:val="24"/>
                <w:szCs w:val="24"/>
              </w:rPr>
              <w:t>CaSO</w:t>
            </w:r>
            <w:r>
              <w:rPr>
                <w:rFonts w:cs="Times New Roman" w:eastAsia="Times New Roman"/>
                <w:b/>
                <w:bCs/>
                <w:iCs/>
                <w:sz w:val="24"/>
                <w:szCs w:val="24"/>
                <w:vertAlign w:val="subscript"/>
              </w:rPr>
              <w:t>4</w:t>
            </w:r>
            <w:r>
              <w:rPr>
                <w:rFonts w:cs="Times New Roman" w:eastAsia="Times New Roman"/>
                <w:b/>
                <w:bCs/>
                <w:iCs/>
                <w:sz w:val="24"/>
                <w:szCs w:val="24"/>
              </w:rPr>
              <w:t xml:space="preserve"> + CO</w:t>
            </w:r>
            <w:r>
              <w:rPr>
                <w:rFonts w:cs="Times New Roman" w:eastAsia="Times New Roman"/>
                <w:b/>
                <w:bCs/>
                <w:iCs/>
                <w:sz w:val="24"/>
                <w:szCs w:val="24"/>
                <w:vertAlign w:val="subscript"/>
              </w:rPr>
              <w:t>2</w:t>
            </w:r>
            <w:r>
              <w:rPr>
                <w:rFonts w:cs="Times New Roman" w:eastAsia="Times New Roman"/>
                <w:b/>
                <w:bCs/>
                <w:iCs/>
                <w:sz w:val="24"/>
                <w:szCs w:val="24"/>
              </w:rPr>
              <w:t xml:space="preserve"> + H</w:t>
            </w:r>
            <w:r>
              <w:rPr>
                <w:rFonts w:cs="Times New Roman" w:eastAsia="Times New Roman"/>
                <w:b/>
                <w:bCs/>
                <w:iCs/>
                <w:sz w:val="24"/>
                <w:szCs w:val="24"/>
                <w:vertAlign w:val="subscript"/>
              </w:rPr>
              <w:t>2</w:t>
            </w:r>
            <w:r>
              <w:rPr>
                <w:rFonts w:cs="Times New Roman" w:eastAsia="Times New Roman"/>
                <w:b/>
                <w:bCs/>
                <w:iCs/>
                <w:sz w:val="24"/>
                <w:szCs w:val="24"/>
              </w:rPr>
              <w:t>O</w:t>
            </w:r>
          </w:p>
        </w:tc>
      </w:tr>
      <w:tr>
        <w:tblPrEx/>
        <w:trPr>
          <w:tblCellSpacing w:w="0" w:type="dxa"/>
        </w:trPr>
        <w:tc>
          <w:tcPr>
            <w:tcW w:w="2212" w:type="pct"/>
            <w:gridSpan w:val="2"/>
            <w:tcBorders/>
            <w:shd w:val="clear" w:color="auto" w:fill="99ffff"/>
            <w:vAlign w:val="center"/>
            <w:hideMark/>
          </w:tcPr>
          <w:p>
            <w:pPr>
              <w:pStyle w:val="style0"/>
              <w:numPr>
                <w:ilvl w:val="0"/>
                <w:numId w:val="262"/>
              </w:numPr>
              <w:spacing w:after="0" w:lineRule="auto" w:line="240"/>
              <w:jc w:val="center"/>
              <w:rPr>
                <w:rFonts w:cs="Times New Roman" w:eastAsia="Times New Roman"/>
                <w:iCs/>
                <w:sz w:val="24"/>
                <w:szCs w:val="24"/>
              </w:rPr>
            </w:pPr>
            <w:r>
              <w:rPr>
                <w:rFonts w:cs="Times New Roman" w:eastAsia="Times New Roman"/>
                <w:b/>
                <w:bCs/>
                <w:iCs/>
                <w:sz w:val="24"/>
                <w:szCs w:val="24"/>
              </w:rPr>
              <w:t>REACTION WITH BICARBONATES</w:t>
            </w:r>
          </w:p>
        </w:tc>
        <w:tc>
          <w:tcPr>
            <w:tcW w:w="2788" w:type="pct"/>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 </w:t>
            </w:r>
          </w:p>
        </w:tc>
      </w:tr>
      <w:tr>
        <w:tblPrEx/>
        <w:trPr>
          <w:tblCellSpacing w:w="0" w:type="dxa"/>
        </w:trPr>
        <w:tc>
          <w:tcPr>
            <w:tcW w:w="0" w:type="auto"/>
            <w:gridSpan w:val="3"/>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Acid and bicarbonates are combined to produce salt, water and carbon dioxide</w:t>
            </w:r>
          </w:p>
        </w:tc>
      </w:tr>
      <w:tr>
        <w:tblPrEx/>
        <w:trPr>
          <w:tblCellSpacing w:w="0" w:type="dxa"/>
        </w:trPr>
        <w:tc>
          <w:tcPr>
            <w:tcW w:w="0" w:type="auto"/>
            <w:gridSpan w:val="3"/>
            <w:tcBorders/>
            <w:shd w:val="clear" w:color="auto" w:fill="ffffff"/>
            <w:vAlign w:val="center"/>
            <w:hideMark/>
          </w:tcPr>
          <w:p>
            <w:pPr>
              <w:pStyle w:val="style0"/>
              <w:spacing w:after="0" w:lineRule="auto" w:line="240"/>
              <w:jc w:val="center"/>
              <w:rPr>
                <w:rFonts w:cs="Times New Roman" w:eastAsia="Times New Roman"/>
                <w:iCs/>
                <w:sz w:val="24"/>
                <w:szCs w:val="24"/>
              </w:rPr>
            </w:pPr>
            <w:r>
              <w:rPr>
                <w:rFonts w:cs="Times New Roman" w:eastAsia="Times New Roman"/>
                <w:b/>
                <w:bCs/>
                <w:iCs/>
                <w:sz w:val="24"/>
                <w:szCs w:val="24"/>
              </w:rPr>
              <w:t>NaHCO</w:t>
            </w:r>
            <w:r>
              <w:rPr>
                <w:rFonts w:cs="Times New Roman" w:eastAsia="Times New Roman"/>
                <w:b/>
                <w:bCs/>
                <w:iCs/>
                <w:sz w:val="24"/>
                <w:szCs w:val="24"/>
                <w:vertAlign w:val="subscript"/>
              </w:rPr>
              <w:t>3</w:t>
            </w:r>
            <w:r>
              <w:rPr>
                <w:rFonts w:cs="Times New Roman" w:eastAsia="Times New Roman"/>
                <w:b/>
                <w:bCs/>
                <w:iCs/>
                <w:sz w:val="24"/>
                <w:szCs w:val="24"/>
              </w:rPr>
              <w:t xml:space="preserve"> + HCl </w:t>
            </w:r>
            <w:r>
              <w:rPr>
                <w:rFonts w:cs="Times New Roman" w:eastAsia="Times New Roman"/>
                <w:b/>
                <w:bCs/>
                <w:iCs/>
                <w:sz w:val="24"/>
                <w:szCs w:val="24"/>
              </w:rPr>
              <w:t>→</w:t>
            </w:r>
            <w:r>
              <w:rPr>
                <w:rFonts w:cs="Times New Roman" w:eastAsia="Times New Roman"/>
                <w:b/>
                <w:bCs/>
                <w:iCs/>
                <w:sz w:val="24"/>
                <w:szCs w:val="24"/>
              </w:rPr>
              <w:t xml:space="preserve"> NaCl + CO</w:t>
            </w:r>
            <w:r>
              <w:rPr>
                <w:rFonts w:cs="Times New Roman" w:eastAsia="Times New Roman"/>
                <w:b/>
                <w:bCs/>
                <w:iCs/>
                <w:sz w:val="24"/>
                <w:szCs w:val="24"/>
                <w:vertAlign w:val="subscript"/>
              </w:rPr>
              <w:t>2</w:t>
            </w:r>
            <w:r>
              <w:rPr>
                <w:rFonts w:cs="Times New Roman" w:eastAsia="Times New Roman"/>
                <w:b/>
                <w:bCs/>
                <w:iCs/>
                <w:sz w:val="24"/>
                <w:szCs w:val="24"/>
              </w:rPr>
              <w:t xml:space="preserve"> + H</w:t>
            </w:r>
            <w:r>
              <w:rPr>
                <w:rFonts w:cs="Times New Roman" w:eastAsia="Times New Roman"/>
                <w:b/>
                <w:bCs/>
                <w:iCs/>
                <w:sz w:val="24"/>
                <w:szCs w:val="24"/>
                <w:vertAlign w:val="subscript"/>
              </w:rPr>
              <w:t>2</w:t>
            </w:r>
            <w:r>
              <w:rPr>
                <w:rFonts w:cs="Times New Roman" w:eastAsia="Times New Roman"/>
                <w:b/>
                <w:bCs/>
                <w:iCs/>
                <w:sz w:val="24"/>
                <w:szCs w:val="24"/>
              </w:rPr>
              <w:t>O</w:t>
            </w:r>
          </w:p>
        </w:tc>
      </w:tr>
      <w:tr>
        <w:tblPrEx/>
        <w:trPr>
          <w:tblCellSpacing w:w="0" w:type="dxa"/>
        </w:trPr>
        <w:tc>
          <w:tcPr>
            <w:tcW w:w="0" w:type="auto"/>
            <w:tcBorders/>
            <w:shd w:val="clear" w:color="auto" w:fill="99ffff"/>
            <w:vAlign w:val="center"/>
            <w:hideMark/>
          </w:tcPr>
          <w:p>
            <w:pPr>
              <w:pStyle w:val="style0"/>
              <w:numPr>
                <w:ilvl w:val="0"/>
                <w:numId w:val="262"/>
              </w:numPr>
              <w:spacing w:after="0" w:lineRule="auto" w:line="240"/>
              <w:jc w:val="center"/>
              <w:rPr>
                <w:rFonts w:cs="Times New Roman" w:eastAsia="Times New Roman"/>
                <w:iCs/>
                <w:sz w:val="24"/>
                <w:szCs w:val="24"/>
              </w:rPr>
            </w:pPr>
            <w:r>
              <w:rPr>
                <w:rFonts w:cs="Times New Roman" w:eastAsia="Times New Roman"/>
                <w:b/>
                <w:bCs/>
                <w:iCs/>
                <w:sz w:val="24"/>
                <w:szCs w:val="24"/>
              </w:rPr>
              <w:t>REACTION WITH METAL</w:t>
            </w:r>
          </w:p>
        </w:tc>
        <w:tc>
          <w:tcPr>
            <w:tcW w:w="0" w:type="auto"/>
            <w:gridSpan w:val="2"/>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 </w:t>
            </w:r>
          </w:p>
          <w:p>
            <w:pPr>
              <w:pStyle w:val="style0"/>
              <w:spacing w:after="0" w:lineRule="auto" w:line="240"/>
              <w:rPr>
                <w:rFonts w:cs="Times New Roman" w:eastAsia="Times New Roman"/>
                <w:iCs/>
                <w:sz w:val="24"/>
                <w:szCs w:val="24"/>
              </w:rPr>
            </w:pPr>
            <w:r>
              <w:rPr>
                <w:rFonts w:cs="Times New Roman" w:eastAsia="Times New Roman"/>
                <w:iCs/>
                <w:sz w:val="24"/>
                <w:szCs w:val="24"/>
              </w:rPr>
              <w:t>Metals above copper in the reactivity series will react with acids, giving off hydrogen gas.</w:t>
            </w:r>
            <w:r>
              <w:rPr>
                <w:rFonts w:cs="Times New Roman" w:eastAsia="Times New Roman"/>
                <w:iCs/>
                <w:sz w:val="24"/>
                <w:szCs w:val="24"/>
              </w:rPr>
              <w:t xml:space="preserve"> </w:t>
            </w:r>
            <w:r>
              <w:rPr>
                <w:rFonts w:cs="Times New Roman" w:eastAsia="Times New Roman"/>
                <w:b/>
                <w:iCs/>
                <w:sz w:val="24"/>
                <w:szCs w:val="24"/>
              </w:rPr>
              <w:t xml:space="preserve">The metal dissolves giving a </w:t>
            </w:r>
            <w:r>
              <w:rPr>
                <w:rFonts w:cs="Times New Roman" w:eastAsia="Times New Roman"/>
                <w:b/>
                <w:iCs/>
                <w:color w:val="009900"/>
                <w:sz w:val="24"/>
                <w:szCs w:val="24"/>
              </w:rPr>
              <w:t>salt</w:t>
            </w:r>
            <w:r>
              <w:rPr>
                <w:rFonts w:cs="Times New Roman" w:eastAsia="Times New Roman"/>
                <w:b/>
                <w:iCs/>
                <w:sz w:val="24"/>
                <w:szCs w:val="24"/>
              </w:rPr>
              <w:t xml:space="preserve">. </w:t>
            </w:r>
            <w:r>
              <w:rPr>
                <w:rFonts w:cs="Times New Roman" w:eastAsia="Times New Roman"/>
                <w:iCs/>
                <w:sz w:val="24"/>
                <w:szCs w:val="24"/>
              </w:rPr>
              <w:t>This is why acids corrode metals and must be stored in glass containers.</w:t>
            </w:r>
          </w:p>
        </w:tc>
      </w:tr>
      <w:tr>
        <w:tblPrEx/>
        <w:trPr>
          <w:tblCellSpacing w:w="0" w:type="dxa"/>
        </w:trPr>
        <w:tc>
          <w:tcPr>
            <w:tcW w:w="0" w:type="auto"/>
            <w:gridSpan w:val="3"/>
            <w:tcBorders/>
            <w:shd w:val="clear" w:color="auto" w:fill="ffffff"/>
            <w:vAlign w:val="center"/>
            <w:hideMark/>
          </w:tcPr>
          <w:p>
            <w:pPr>
              <w:pStyle w:val="style0"/>
              <w:spacing w:after="0" w:lineRule="auto" w:line="240"/>
              <w:rPr>
                <w:rFonts w:cs="Times New Roman" w:eastAsia="Times New Roman"/>
                <w:iCs/>
                <w:sz w:val="24"/>
                <w:szCs w:val="24"/>
              </w:rPr>
            </w:pPr>
          </w:p>
          <w:p>
            <w:pPr>
              <w:pStyle w:val="style0"/>
              <w:spacing w:after="0" w:lineRule="auto" w:line="240"/>
              <w:rPr>
                <w:rFonts w:cs="Times New Roman" w:eastAsia="Times New Roman"/>
                <w:iCs/>
                <w:sz w:val="24"/>
                <w:szCs w:val="24"/>
              </w:rPr>
            </w:pPr>
            <w:r>
              <w:rPr>
                <w:rFonts w:cs="Times New Roman" w:eastAsia="Times New Roman"/>
                <w:iCs/>
                <w:sz w:val="24"/>
                <w:szCs w:val="24"/>
              </w:rPr>
              <w:t>With Zinc:</w:t>
            </w:r>
          </w:p>
        </w:tc>
      </w:tr>
      <w:tr>
        <w:tblPrEx/>
        <w:trPr>
          <w:tblCellSpacing w:w="0" w:type="dxa"/>
        </w:trPr>
        <w:tc>
          <w:tcPr>
            <w:tcW w:w="0" w:type="auto"/>
            <w:gridSpan w:val="3"/>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b/>
                <w:bCs/>
                <w:iCs/>
                <w:sz w:val="24"/>
                <w:szCs w:val="24"/>
              </w:rPr>
              <w:t xml:space="preserve">Zn + 2HCl </w:t>
            </w:r>
            <w:r>
              <w:rPr>
                <w:rFonts w:cs="Times New Roman" w:eastAsia="Times New Roman"/>
                <w:b/>
                <w:bCs/>
                <w:iCs/>
                <w:sz w:val="24"/>
                <w:szCs w:val="24"/>
              </w:rPr>
              <w:t xml:space="preserve">→ </w:t>
            </w:r>
            <w:r>
              <w:rPr>
                <w:rFonts w:cs="Times New Roman" w:eastAsia="Times New Roman"/>
                <w:b/>
                <w:bCs/>
                <w:iCs/>
                <w:sz w:val="24"/>
                <w:szCs w:val="24"/>
              </w:rPr>
              <w:t>ZnCl</w:t>
            </w:r>
            <w:r>
              <w:rPr>
                <w:rFonts w:cs="Times New Roman" w:eastAsia="Times New Roman"/>
                <w:b/>
                <w:bCs/>
                <w:iCs/>
                <w:sz w:val="24"/>
                <w:szCs w:val="24"/>
                <w:vertAlign w:val="subscript"/>
              </w:rPr>
              <w:t>2</w:t>
            </w:r>
            <w:r>
              <w:rPr>
                <w:rFonts w:cs="Times New Roman" w:eastAsia="Times New Roman"/>
                <w:b/>
                <w:bCs/>
                <w:iCs/>
                <w:sz w:val="24"/>
                <w:szCs w:val="24"/>
              </w:rPr>
              <w:t xml:space="preserve"> + H</w:t>
            </w:r>
            <w:r>
              <w:rPr>
                <w:rFonts w:cs="Times New Roman" w:eastAsia="Times New Roman"/>
                <w:b/>
                <w:bCs/>
                <w:iCs/>
                <w:sz w:val="24"/>
                <w:szCs w:val="24"/>
                <w:vertAlign w:val="subscript"/>
              </w:rPr>
              <w:t>2</w:t>
            </w:r>
          </w:p>
        </w:tc>
      </w:tr>
      <w:tr>
        <w:tblPrEx/>
        <w:trPr>
          <w:tblCellSpacing w:w="0" w:type="dxa"/>
        </w:trPr>
        <w:tc>
          <w:tcPr>
            <w:tcW w:w="0" w:type="auto"/>
            <w:gridSpan w:val="3"/>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With Aluminum:</w:t>
            </w:r>
          </w:p>
        </w:tc>
      </w:tr>
      <w:tr>
        <w:tblPrEx/>
        <w:trPr>
          <w:tblCellSpacing w:w="0" w:type="dxa"/>
        </w:trPr>
        <w:tc>
          <w:tcPr>
            <w:tcW w:w="0" w:type="auto"/>
            <w:gridSpan w:val="3"/>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b/>
                <w:bCs/>
                <w:iCs/>
                <w:sz w:val="24"/>
                <w:szCs w:val="24"/>
              </w:rPr>
              <w:t xml:space="preserve">2Al + 6HCl </w:t>
            </w:r>
            <w:r>
              <w:rPr>
                <w:rFonts w:cs="Times New Roman" w:eastAsia="Times New Roman"/>
                <w:b/>
                <w:bCs/>
                <w:iCs/>
                <w:sz w:val="24"/>
                <w:szCs w:val="24"/>
              </w:rPr>
              <w:t>→</w:t>
            </w:r>
            <w:r>
              <w:rPr>
                <w:rFonts w:cs="Times New Roman" w:eastAsia="Times New Roman"/>
                <w:b/>
                <w:bCs/>
                <w:iCs/>
                <w:sz w:val="24"/>
                <w:szCs w:val="24"/>
              </w:rPr>
              <w:t xml:space="preserve"> 2AlCl</w:t>
            </w:r>
            <w:r>
              <w:rPr>
                <w:rFonts w:cs="Times New Roman" w:eastAsia="Times New Roman"/>
                <w:b/>
                <w:bCs/>
                <w:iCs/>
                <w:sz w:val="24"/>
                <w:szCs w:val="24"/>
                <w:vertAlign w:val="subscript"/>
              </w:rPr>
              <w:t>3</w:t>
            </w:r>
            <w:r>
              <w:rPr>
                <w:rFonts w:cs="Times New Roman" w:eastAsia="Times New Roman"/>
                <w:b/>
                <w:bCs/>
                <w:iCs/>
                <w:sz w:val="24"/>
                <w:szCs w:val="24"/>
              </w:rPr>
              <w:t xml:space="preserve"> + 3H</w:t>
            </w:r>
            <w:r>
              <w:rPr>
                <w:rFonts w:cs="Times New Roman" w:eastAsia="Times New Roman"/>
                <w:b/>
                <w:bCs/>
                <w:iCs/>
                <w:sz w:val="24"/>
                <w:szCs w:val="24"/>
                <w:vertAlign w:val="subscript"/>
              </w:rPr>
              <w:t>2</w:t>
            </w:r>
          </w:p>
        </w:tc>
      </w:tr>
      <w:tr>
        <w:tblPrEx/>
        <w:trPr>
          <w:tblCellSpacing w:w="0" w:type="dxa"/>
        </w:trPr>
        <w:tc>
          <w:tcPr>
            <w:tcW w:w="0" w:type="auto"/>
            <w:gridSpan w:val="3"/>
            <w:tcBorders/>
            <w:shd w:val="clear" w:color="auto" w:fill="ffffff"/>
            <w:vAlign w:val="center"/>
            <w:hideMark/>
          </w:tcPr>
          <w:p>
            <w:pPr>
              <w:pStyle w:val="style0"/>
              <w:spacing w:after="0" w:lineRule="auto" w:line="240"/>
              <w:rPr>
                <w:rFonts w:cs="Times New Roman" w:eastAsia="Times New Roman"/>
                <w:iCs/>
                <w:sz w:val="24"/>
                <w:szCs w:val="24"/>
              </w:rPr>
            </w:pPr>
          </w:p>
          <w:p>
            <w:pPr>
              <w:pStyle w:val="style0"/>
              <w:spacing w:after="0" w:lineRule="auto" w:line="240"/>
              <w:rPr>
                <w:rFonts w:cs="Times New Roman" w:eastAsia="Times New Roman"/>
                <w:iCs/>
                <w:sz w:val="24"/>
                <w:szCs w:val="24"/>
              </w:rPr>
            </w:pPr>
            <w:r>
              <w:rPr>
                <w:rFonts w:cs="Times New Roman" w:eastAsia="Times New Roman"/>
                <w:iCs/>
                <w:sz w:val="24"/>
                <w:szCs w:val="24"/>
              </w:rPr>
              <w:t>Reaction with iron oxide:</w:t>
            </w:r>
          </w:p>
        </w:tc>
      </w:tr>
      <w:tr>
        <w:tblPrEx/>
        <w:trPr>
          <w:tblCellSpacing w:w="0" w:type="dxa"/>
        </w:trPr>
        <w:tc>
          <w:tcPr>
            <w:tcW w:w="0" w:type="auto"/>
            <w:gridSpan w:val="3"/>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b/>
                <w:bCs/>
                <w:iCs/>
                <w:sz w:val="24"/>
                <w:szCs w:val="24"/>
              </w:rPr>
              <w:t>6HCl + Fe</w:t>
            </w:r>
            <w:r>
              <w:rPr>
                <w:rFonts w:cs="Times New Roman" w:eastAsia="Times New Roman"/>
                <w:b/>
                <w:bCs/>
                <w:iCs/>
                <w:sz w:val="24"/>
                <w:szCs w:val="24"/>
                <w:vertAlign w:val="subscript"/>
              </w:rPr>
              <w:t>2</w:t>
            </w:r>
            <w:r>
              <w:rPr>
                <w:rFonts w:cs="Times New Roman" w:eastAsia="Times New Roman"/>
                <w:b/>
                <w:bCs/>
                <w:iCs/>
                <w:sz w:val="24"/>
                <w:szCs w:val="24"/>
              </w:rPr>
              <w:t>O</w:t>
            </w:r>
            <w:r>
              <w:rPr>
                <w:rFonts w:cs="Times New Roman" w:eastAsia="Times New Roman"/>
                <w:b/>
                <w:bCs/>
                <w:iCs/>
                <w:sz w:val="24"/>
                <w:szCs w:val="24"/>
                <w:vertAlign w:val="subscript"/>
              </w:rPr>
              <w:t>3</w:t>
            </w:r>
            <w:r>
              <w:rPr>
                <w:rFonts w:cs="Times New Roman" w:eastAsia="Times New Roman"/>
                <w:b/>
                <w:bCs/>
                <w:iCs/>
                <w:sz w:val="24"/>
                <w:szCs w:val="24"/>
              </w:rPr>
              <w:t xml:space="preserve">→ </w:t>
            </w:r>
            <w:r>
              <w:rPr>
                <w:rFonts w:cs="Times New Roman" w:eastAsia="Times New Roman"/>
                <w:b/>
                <w:bCs/>
                <w:iCs/>
                <w:sz w:val="24"/>
                <w:szCs w:val="24"/>
              </w:rPr>
              <w:t>2FeCl</w:t>
            </w:r>
            <w:r>
              <w:rPr>
                <w:rFonts w:cs="Times New Roman" w:eastAsia="Times New Roman"/>
                <w:b/>
                <w:bCs/>
                <w:iCs/>
                <w:sz w:val="24"/>
                <w:szCs w:val="24"/>
                <w:vertAlign w:val="subscript"/>
              </w:rPr>
              <w:t>3</w:t>
            </w:r>
            <w:r>
              <w:rPr>
                <w:rFonts w:cs="Times New Roman" w:eastAsia="Times New Roman"/>
                <w:b/>
                <w:bCs/>
                <w:iCs/>
                <w:sz w:val="24"/>
                <w:szCs w:val="24"/>
              </w:rPr>
              <w:t xml:space="preserve"> + 3H</w:t>
            </w:r>
            <w:r>
              <w:rPr>
                <w:rFonts w:cs="Times New Roman" w:eastAsia="Times New Roman"/>
                <w:b/>
                <w:bCs/>
                <w:iCs/>
                <w:sz w:val="24"/>
                <w:szCs w:val="24"/>
                <w:vertAlign w:val="subscript"/>
              </w:rPr>
              <w:t>2</w:t>
            </w:r>
            <w:r>
              <w:rPr>
                <w:rFonts w:cs="Times New Roman" w:eastAsia="Times New Roman"/>
                <w:b/>
                <w:bCs/>
                <w:iCs/>
                <w:sz w:val="24"/>
                <w:szCs w:val="24"/>
              </w:rPr>
              <w:t>O</w:t>
            </w:r>
          </w:p>
        </w:tc>
      </w:tr>
    </w:tbl>
    <w:p>
      <w:pPr>
        <w:pStyle w:val="style157"/>
        <w:rPr/>
      </w:pPr>
    </w:p>
    <w:p>
      <w:pPr>
        <w:pStyle w:val="style157"/>
        <w:numPr>
          <w:ilvl w:val="0"/>
          <w:numId w:val="262"/>
        </w:numPr>
        <w:rPr>
          <w:b/>
        </w:rPr>
      </w:pPr>
      <w:r>
        <w:rPr>
          <w:b/>
          <w:shd w:val="clear" w:color="auto" w:fill="ffccff"/>
        </w:rPr>
        <w:t>REACTIONS OF ACIDS WITH AMMONIA</w:t>
      </w:r>
    </w:p>
    <w:p>
      <w:pPr>
        <w:pStyle w:val="style157"/>
        <w:numPr>
          <w:ilvl w:val="0"/>
          <w:numId w:val="182"/>
        </w:numPr>
        <w:rPr/>
      </w:pPr>
      <w:r>
        <w:t xml:space="preserve">Ammonia gas is very soluble in water to form an alkaline solution that can be neutralised by acids to form ammonium salts. </w:t>
      </w:r>
    </w:p>
    <w:p>
      <w:pPr>
        <w:pStyle w:val="style157"/>
        <w:numPr>
          <w:ilvl w:val="0"/>
          <w:numId w:val="182"/>
        </w:numPr>
        <w:rPr/>
      </w:pPr>
      <w:r>
        <w:t>All solutions involved here are colourless and all the salts form colourless crystal if the solution is carefully evaporated to cause crystallisation.</w:t>
      </w:r>
    </w:p>
    <w:p>
      <w:pPr>
        <w:pStyle w:val="style157"/>
        <w:rPr/>
      </w:pPr>
      <w:r>
        <w:t>A</w:t>
      </w:r>
      <w:r>
        <w:t>mmonia + acid ==&gt; ammonium salt</w:t>
      </w:r>
    </w:p>
    <w:p>
      <w:pPr>
        <w:pStyle w:val="style157"/>
        <w:rPr/>
      </w:pPr>
    </w:p>
    <w:p>
      <w:pPr>
        <w:pStyle w:val="style157"/>
        <w:rPr>
          <w:b/>
        </w:rPr>
      </w:pPr>
      <w:r>
        <w:rPr>
          <w:b/>
        </w:rPr>
        <w:t>Note that no water is formed.</w:t>
      </w:r>
    </w:p>
    <w:p>
      <w:pPr>
        <w:pStyle w:val="style157"/>
        <w:rPr/>
      </w:pPr>
      <w:r>
        <w:t>e.g. (i) ammonia + hydrochloric acid ==&gt; ammonium chloride</w:t>
      </w:r>
    </w:p>
    <w:p>
      <w:pPr>
        <w:pStyle w:val="style157"/>
        <w:rPr/>
      </w:pPr>
      <w:r>
        <w:t>NH</w:t>
      </w:r>
      <w:r>
        <w:rPr>
          <w:vertAlign w:val="subscript"/>
        </w:rPr>
        <w:t>3</w:t>
      </w:r>
      <w:r>
        <w:t xml:space="preserve"> + HCl ==&gt; NH</w:t>
      </w:r>
      <w:r>
        <w:rPr>
          <w:vertAlign w:val="subscript"/>
        </w:rPr>
        <w:t>4</w:t>
      </w:r>
      <w:r>
        <w:t>Cl</w:t>
      </w:r>
    </w:p>
    <w:p>
      <w:pPr>
        <w:pStyle w:val="style157"/>
        <w:rPr/>
      </w:pPr>
      <w:r>
        <w:t>NH</w:t>
      </w:r>
      <w:r>
        <w:rPr>
          <w:vertAlign w:val="subscript"/>
        </w:rPr>
        <w:t>3</w:t>
      </w:r>
      <w:r>
        <w:t>(aq) + HCl(aq) ==&gt; NH</w:t>
      </w:r>
      <w:r>
        <w:rPr>
          <w:vertAlign w:val="subscript"/>
        </w:rPr>
        <w:t>4</w:t>
      </w:r>
      <w:r>
        <w:t>Cl(aq)</w:t>
      </w:r>
    </w:p>
    <w:p>
      <w:pPr>
        <w:pStyle w:val="style157"/>
        <w:rPr/>
      </w:pPr>
      <w:r>
        <w:t>or (ii) ammonia + nitric acid ==&gt; ammonium nitrate</w:t>
      </w:r>
    </w:p>
    <w:p>
      <w:pPr>
        <w:pStyle w:val="style157"/>
        <w:rPr/>
      </w:pPr>
      <w:r>
        <w:t>NH</w:t>
      </w:r>
      <w:r>
        <w:rPr>
          <w:vertAlign w:val="subscript"/>
        </w:rPr>
        <w:t>3</w:t>
      </w:r>
      <w:r>
        <w:t xml:space="preserve"> + HNO</w:t>
      </w:r>
      <w:r>
        <w:rPr>
          <w:vertAlign w:val="subscript"/>
        </w:rPr>
        <w:t>3</w:t>
      </w:r>
      <w:r>
        <w:t xml:space="preserve"> ==&gt; NH</w:t>
      </w:r>
      <w:r>
        <w:rPr>
          <w:vertAlign w:val="subscript"/>
        </w:rPr>
        <w:t>4</w:t>
      </w:r>
      <w:r>
        <w:t>NO</w:t>
      </w:r>
      <w:r>
        <w:rPr>
          <w:vertAlign w:val="subscript"/>
        </w:rPr>
        <w:t>3</w:t>
      </w:r>
    </w:p>
    <w:p>
      <w:pPr>
        <w:pStyle w:val="style157"/>
        <w:rPr/>
      </w:pPr>
      <w:r>
        <w:t>NH</w:t>
      </w:r>
      <w:r>
        <w:rPr>
          <w:vertAlign w:val="subscript"/>
        </w:rPr>
        <w:t>3</w:t>
      </w:r>
      <w:r>
        <w:t>(aq) + HNO</w:t>
      </w:r>
      <w:r>
        <w:rPr>
          <w:vertAlign w:val="subscript"/>
        </w:rPr>
        <w:t>3</w:t>
      </w:r>
      <w:r>
        <w:t>(aq) ==&gt; NH</w:t>
      </w:r>
      <w:r>
        <w:rPr>
          <w:vertAlign w:val="subscript"/>
        </w:rPr>
        <w:t>4</w:t>
      </w:r>
      <w:r>
        <w:t>NO</w:t>
      </w:r>
      <w:r>
        <w:rPr>
          <w:vertAlign w:val="subscript"/>
        </w:rPr>
        <w:t>3</w:t>
      </w:r>
      <w:r>
        <w:t>(aq)</w:t>
      </w:r>
    </w:p>
    <w:p>
      <w:pPr>
        <w:pStyle w:val="style157"/>
        <w:rPr/>
      </w:pPr>
      <w:r>
        <w:t>or (iii) ammonia + sulphuric acid ==&gt; ammonium sulphate</w:t>
      </w:r>
    </w:p>
    <w:p>
      <w:pPr>
        <w:pStyle w:val="style157"/>
        <w:rPr/>
      </w:pPr>
      <w:r>
        <w:t>2NH</w:t>
      </w:r>
      <w:r>
        <w:rPr>
          <w:vertAlign w:val="subscript"/>
        </w:rPr>
        <w:t>3</w:t>
      </w:r>
      <w:r>
        <w:t xml:space="preserve"> + H</w:t>
      </w:r>
      <w:r>
        <w:rPr>
          <w:vertAlign w:val="subscript"/>
        </w:rPr>
        <w:t>2</w:t>
      </w:r>
      <w:r>
        <w:t>SO</w:t>
      </w:r>
      <w:r>
        <w:rPr>
          <w:vertAlign w:val="subscript"/>
        </w:rPr>
        <w:t>4</w:t>
      </w:r>
      <w:r>
        <w:t xml:space="preserve"> ==&gt; (NH</w:t>
      </w:r>
      <w:r>
        <w:rPr>
          <w:vertAlign w:val="subscript"/>
        </w:rPr>
        <w:t>4</w:t>
      </w:r>
      <w:r>
        <w:t>)</w:t>
      </w:r>
      <w:r>
        <w:rPr>
          <w:vertAlign w:val="subscript"/>
        </w:rPr>
        <w:t>2</w:t>
      </w:r>
      <w:r>
        <w:t>SO</w:t>
      </w:r>
      <w:r>
        <w:rPr>
          <w:vertAlign w:val="subscript"/>
        </w:rPr>
        <w:t>4</w:t>
      </w:r>
    </w:p>
    <w:p>
      <w:pPr>
        <w:pStyle w:val="style157"/>
        <w:rPr/>
      </w:pPr>
      <w:r>
        <w:t>2NH</w:t>
      </w:r>
      <w:r>
        <w:rPr>
          <w:vertAlign w:val="subscript"/>
        </w:rPr>
        <w:t>3</w:t>
      </w:r>
      <w:r>
        <w:t>(aq) + H</w:t>
      </w:r>
      <w:r>
        <w:rPr>
          <w:vertAlign w:val="subscript"/>
        </w:rPr>
        <w:t>2</w:t>
      </w:r>
      <w:r>
        <w:t>SO</w:t>
      </w:r>
      <w:r>
        <w:rPr>
          <w:vertAlign w:val="subscript"/>
        </w:rPr>
        <w:t>4</w:t>
      </w:r>
      <w:r>
        <w:t>(aq) ==&gt; (NH</w:t>
      </w:r>
      <w:r>
        <w:rPr>
          <w:vertAlign w:val="subscript"/>
        </w:rPr>
        <w:t>4</w:t>
      </w:r>
      <w:r>
        <w:t>)</w:t>
      </w:r>
      <w:r>
        <w:rPr>
          <w:vertAlign w:val="subscript"/>
        </w:rPr>
        <w:t>2</w:t>
      </w:r>
      <w:r>
        <w:t>SO</w:t>
      </w:r>
      <w:r>
        <w:rPr>
          <w:vertAlign w:val="subscript"/>
        </w:rPr>
        <w:t>4</w:t>
      </w:r>
      <w:r>
        <w:t>(aq)</w:t>
      </w:r>
    </w:p>
    <w:p>
      <w:pPr>
        <w:pStyle w:val="style157"/>
        <w:rPr/>
      </w:pPr>
    </w:p>
    <w:p>
      <w:pPr>
        <w:pStyle w:val="style157"/>
        <w:rPr>
          <w:b/>
        </w:rPr>
      </w:pPr>
      <w:r>
        <w:rPr>
          <w:b/>
        </w:rPr>
        <w:t xml:space="preserve">NOTE: </w:t>
      </w:r>
    </w:p>
    <w:p>
      <w:pPr>
        <w:pStyle w:val="style157"/>
        <w:rPr>
          <w:i/>
        </w:rPr>
      </w:pPr>
      <w:r>
        <w:rPr>
          <w:i/>
        </w:rPr>
        <w:t>NH</w:t>
      </w:r>
      <w:r>
        <w:rPr>
          <w:i/>
          <w:vertAlign w:val="subscript"/>
        </w:rPr>
        <w:t>3</w:t>
      </w:r>
      <w:r>
        <w:rPr>
          <w:i/>
        </w:rPr>
        <w:t xml:space="preserve"> is used in equations, </w:t>
      </w:r>
      <w:r>
        <w:rPr>
          <w:b/>
          <w:i/>
        </w:rPr>
        <w:t>NOT NH</w:t>
      </w:r>
      <w:r>
        <w:rPr>
          <w:b/>
          <w:i/>
          <w:vertAlign w:val="subscript"/>
        </w:rPr>
        <w:t>4</w:t>
      </w:r>
      <w:r>
        <w:rPr>
          <w:b/>
          <w:i/>
        </w:rPr>
        <w:t>OH</w:t>
      </w:r>
      <w:r>
        <w:rPr>
          <w:i/>
        </w:rPr>
        <w:t xml:space="preserve"> which doesn't exist.</w:t>
      </w:r>
    </w:p>
    <w:p>
      <w:pPr>
        <w:pStyle w:val="style157"/>
        <w:rPr>
          <w:i/>
        </w:rPr>
      </w:pPr>
      <w:r>
        <w:rPr>
          <w:i/>
        </w:rPr>
        <w:t xml:space="preserve">Therefore, theoretically, </w:t>
      </w:r>
      <w:r>
        <w:rPr>
          <w:bCs/>
          <w:i/>
        </w:rPr>
        <w:t>no water is produced</w:t>
      </w:r>
      <w:r>
        <w:rPr>
          <w:i/>
        </w:rPr>
        <w:t xml:space="preserve"> when ammonia solution is neutralised with acids, BUT it is still a neutralisation reaction because </w:t>
      </w:r>
      <w:r>
        <w:rPr>
          <w:bCs/>
          <w:i/>
        </w:rPr>
        <w:t>ammonia is a base/alkali</w:t>
      </w:r>
      <w:r>
        <w:rPr>
          <w:i/>
        </w:rPr>
        <w:t>.</w:t>
      </w:r>
    </w:p>
    <w:p>
      <w:pPr>
        <w:pStyle w:val="style157"/>
        <w:rPr/>
      </w:pPr>
    </w:p>
    <w:p>
      <w:pPr>
        <w:pStyle w:val="style157"/>
        <w:rPr/>
      </w:pPr>
    </w:p>
    <w:p>
      <w:pPr>
        <w:pStyle w:val="style157"/>
        <w:rPr/>
      </w:pPr>
    </w:p>
    <w:p>
      <w:pPr>
        <w:pStyle w:val="style157"/>
        <w:rPr>
          <w:b/>
        </w:rPr>
      </w:pPr>
      <w:r>
        <w:rPr>
          <w:b/>
        </w:rPr>
        <w:t>Activity :</w:t>
      </w:r>
    </w:p>
    <w:p>
      <w:pPr>
        <w:pStyle w:val="style157"/>
        <w:rPr/>
      </w:pPr>
      <w:r>
        <w:t> </w:t>
      </w:r>
    </w:p>
    <w:p>
      <w:pPr>
        <w:pStyle w:val="style157"/>
        <w:rPr>
          <w:b/>
        </w:rPr>
      </w:pPr>
      <w:r>
        <w:rPr>
          <w:b/>
        </w:rPr>
        <w:t>Make solutions of the following substances:</w:t>
      </w:r>
    </w:p>
    <w:p>
      <w:pPr>
        <w:pStyle w:val="style157"/>
        <w:rPr/>
      </w:pPr>
      <w:r>
        <w:t>'Blood', 'Milk', 'caustic soda', 'Lemon Juice', 'Bleaching powder', 'Tomatoes', 'Vinegar', 'detergent', 'Pure  Water', 'Coffee', Baking Soda'.</w:t>
      </w:r>
    </w:p>
    <w:p>
      <w:pPr>
        <w:pStyle w:val="style157"/>
        <w:rPr/>
      </w:pPr>
      <w:r>
        <w:t>Put a drop of each of the above solutions on a watch-glass and test by adding a drop of litmus to it.</w:t>
      </w:r>
    </w:p>
    <w:p>
      <w:pPr>
        <w:pStyle w:val="style157"/>
        <w:rPr>
          <w:b/>
        </w:rPr>
      </w:pPr>
    </w:p>
    <w:p>
      <w:pPr>
        <w:pStyle w:val="style157"/>
        <w:rPr>
          <w:b/>
        </w:rPr>
      </w:pPr>
      <w:r>
        <w:rPr>
          <w:b/>
        </w:rPr>
        <w:t>Answer :</w:t>
      </w:r>
    </w:p>
    <w:p>
      <w:pPr>
        <w:pStyle w:val="style157"/>
        <w:rPr/>
      </w:pPr>
      <w:r>
        <w:t>Lemon juice, vinegar, tomatoes, coffee and milk turn litmus colour red indicating the acidic nature of these substances.</w:t>
      </w:r>
    </w:p>
    <w:p>
      <w:pPr>
        <w:pStyle w:val="style157"/>
        <w:rPr/>
      </w:pPr>
      <w:r>
        <w:t>Pure Water does not show any change in colour of the litmus indicating its neutral character.</w:t>
      </w:r>
    </w:p>
    <w:p>
      <w:pPr>
        <w:pStyle w:val="style157"/>
        <w:rPr/>
      </w:pPr>
      <w:r>
        <w:t>Blood, baking soda, detergent, household ammonia, bleaching powder, caustic soda turn litmus colour blue showing the basic nature of these substances.</w:t>
      </w:r>
    </w:p>
    <w:p>
      <w:pPr>
        <w:pStyle w:val="style157"/>
        <w:rPr>
          <w:b/>
          <w:i/>
        </w:rPr>
      </w:pPr>
    </w:p>
    <w:p>
      <w:pPr>
        <w:pStyle w:val="style157"/>
        <w:rPr>
          <w:i/>
          <w:color w:val="ff0000"/>
        </w:rPr>
      </w:pPr>
    </w:p>
    <w:p>
      <w:pPr>
        <w:pStyle w:val="style157"/>
        <w:rPr>
          <w:i/>
          <w:color w:val="ff0000"/>
        </w:rPr>
      </w:pPr>
    </w:p>
    <w:p>
      <w:pPr>
        <w:pStyle w:val="style157"/>
        <w:rPr>
          <w:b/>
          <w:i/>
          <w:sz w:val="24"/>
          <w:szCs w:val="24"/>
        </w:rPr>
      </w:pPr>
      <w:r>
        <w:rPr>
          <w:b/>
          <w:i/>
          <w:sz w:val="24"/>
          <w:szCs w:val="24"/>
        </w:rPr>
        <w:t>Basicity</w:t>
      </w:r>
      <w:r>
        <w:rPr>
          <w:b/>
          <w:i/>
          <w:sz w:val="24"/>
          <w:szCs w:val="24"/>
        </w:rPr>
        <w:t xml:space="preserve"> (P</w:t>
      </w:r>
      <w:r>
        <w:rPr>
          <w:b/>
          <w:i/>
          <w:sz w:val="24"/>
          <w:szCs w:val="24"/>
        </w:rPr>
        <w:t>roticity) Of An Acid</w:t>
      </w:r>
    </w:p>
    <w:p>
      <w:pPr>
        <w:pStyle w:val="style157"/>
        <w:rPr>
          <w:i/>
        </w:rPr>
      </w:pPr>
      <w:r>
        <w:rPr>
          <w:i/>
        </w:rPr>
        <w:t xml:space="preserve">The basicity of an acid is the number of </w:t>
      </w:r>
      <w:r>
        <w:rPr>
          <w:i/>
        </w:rPr>
        <w:t>replaceable</w:t>
      </w:r>
      <w:r>
        <w:rPr>
          <w:i/>
        </w:rPr>
        <w:t xml:space="preserve"> or ionizable hydrogen ions, which can be produced by one molecule of the acid. The table below shows some acids and their basicity.</w:t>
      </w:r>
    </w:p>
    <w:tbl>
      <w:tblPr>
        <w:tblW w:w="471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51"/>
        <w:gridCol w:w="1759"/>
      </w:tblGrid>
      <w:tr>
        <w:trPr>
          <w:trHeight w:val="390" w:hRule="atLeast"/>
          <w:tblCellSpacing w:w="0" w:type="dxa"/>
          <w:jc w:val="center"/>
        </w:trPr>
        <w:tc>
          <w:tcPr>
            <w:tcW w:w="2895" w:type="dxa"/>
            <w:tcBorders>
              <w:top w:val="outset" w:sz="6" w:space="0" w:color="auto"/>
              <w:left w:val="outset" w:sz="6" w:space="0" w:color="auto"/>
              <w:bottom w:val="outset" w:sz="6" w:space="0" w:color="auto"/>
              <w:right w:val="outset" w:sz="6" w:space="0" w:color="auto"/>
            </w:tcBorders>
            <w:vAlign w:val="center"/>
            <w:hideMark/>
          </w:tcPr>
          <w:p>
            <w:pPr>
              <w:pStyle w:val="style157"/>
              <w:rPr>
                <w:b/>
                <w:i/>
              </w:rPr>
            </w:pPr>
            <w:r>
              <w:rPr>
                <w:b/>
                <w:bCs/>
                <w:i/>
              </w:rPr>
              <w:t>Acid</w:t>
            </w:r>
          </w:p>
        </w:tc>
        <w:tc>
          <w:tcPr>
            <w:tcW w:w="1725" w:type="dxa"/>
            <w:tcBorders>
              <w:top w:val="outset" w:sz="6" w:space="0" w:color="auto"/>
              <w:left w:val="outset" w:sz="6" w:space="0" w:color="auto"/>
              <w:bottom w:val="outset" w:sz="6" w:space="0" w:color="auto"/>
              <w:right w:val="outset" w:sz="6" w:space="0" w:color="auto"/>
            </w:tcBorders>
            <w:vAlign w:val="center"/>
            <w:hideMark/>
          </w:tcPr>
          <w:p>
            <w:pPr>
              <w:pStyle w:val="style157"/>
              <w:rPr>
                <w:b/>
                <w:i/>
              </w:rPr>
            </w:pPr>
            <w:r>
              <w:rPr>
                <w:b/>
                <w:bCs/>
                <w:i/>
              </w:rPr>
              <w:t>Basicity</w:t>
            </w:r>
          </w:p>
        </w:tc>
      </w:tr>
      <w:tr>
        <w:tblPrEx/>
        <w:trPr>
          <w:trHeight w:val="2175" w:hRule="atLeast"/>
          <w:tblCellSpacing w:w="0" w:type="dxa"/>
          <w:jc w:val="center"/>
        </w:trPr>
        <w:tc>
          <w:tcPr>
            <w:tcW w:w="2895" w:type="dxa"/>
            <w:tcBorders>
              <w:top w:val="outset" w:sz="6" w:space="0" w:color="auto"/>
              <w:left w:val="outset" w:sz="6" w:space="0" w:color="auto"/>
              <w:bottom w:val="outset" w:sz="6" w:space="0" w:color="auto"/>
              <w:right w:val="outset" w:sz="6" w:space="0" w:color="auto"/>
            </w:tcBorders>
            <w:vAlign w:val="center"/>
            <w:hideMark/>
          </w:tcPr>
          <w:p>
            <w:pPr>
              <w:pStyle w:val="style157"/>
              <w:rPr/>
            </w:pPr>
            <w:r>
              <w:t>HCl   =&gt;</w:t>
            </w:r>
            <w:r>
              <w:rPr>
                <w:noProof/>
              </w:rPr>
            </w:r>
            <w:r>
              <w:rPr>
                <w:noProof/>
              </w:rPr>
            </w:r>
            <w:r>
              <w:rPr>
                <w:noProof/>
              </w:rPr>
            </w:r>
            <w:r>
              <w:rPr>
                <w:noProof/>
              </w:rPr>
              <w:pict>
                <v:rect id="1421" filled="f" stroked="f" alt="Description: C:\Users\Mr-Innocent\Desktop\free chemistry online\images\reversible-arrows.jpg" style="margin-left:0.0pt;margin-top:0.0pt;width:6.45pt;height:9.15pt;mso-wrap-distance-left:0.0pt;mso-wrap-distance-right:0.0pt;visibility:visible;">
                  <w10:anchorlock/>
                  <v:stroke on="f"/>
                  <v:fill rotate="true"/>
                </v:rect>
              </w:pict>
            </w:r>
            <w:r>
              <w:rPr>
                <w:noProof/>
              </w:rPr>
            </w:r>
            <w:r>
              <w:rPr>
                <w:noProof/>
              </w:rPr>
            </w:r>
            <w:r>
              <w:t>    H</w:t>
            </w:r>
            <w:r>
              <w:rPr>
                <w:vertAlign w:val="superscript"/>
              </w:rPr>
              <w:t>+</w:t>
            </w:r>
            <w:r>
              <w:t xml:space="preserve"> + Cl</w:t>
            </w:r>
            <w:r>
              <w:rPr>
                <w:vertAlign w:val="superscript"/>
              </w:rPr>
              <w:t>-</w:t>
            </w:r>
          </w:p>
          <w:p>
            <w:pPr>
              <w:pStyle w:val="style157"/>
              <w:rPr/>
            </w:pPr>
            <w:r>
              <w:t>H</w:t>
            </w:r>
            <w:r>
              <w:rPr>
                <w:vertAlign w:val="subscript"/>
              </w:rPr>
              <w:t>2</w:t>
            </w:r>
            <w:r>
              <w:t>SO</w:t>
            </w:r>
            <w:r>
              <w:rPr>
                <w:vertAlign w:val="subscript"/>
              </w:rPr>
              <w:t>4</w:t>
            </w:r>
            <w:r>
              <w:t xml:space="preserve"> =&gt;</w:t>
            </w:r>
            <w:r>
              <w:rPr>
                <w:noProof/>
              </w:rPr>
            </w:r>
            <w:r>
              <w:rPr>
                <w:noProof/>
              </w:rPr>
            </w:r>
            <w:r>
              <w:rPr>
                <w:noProof/>
              </w:rPr>
            </w:r>
            <w:r>
              <w:rPr>
                <w:noProof/>
              </w:rPr>
              <w:pict>
                <v:rect id="1423" filled="f" stroked="f" alt="Description: C:\Users\Mr-Innocent\Desktop\free chemistry online\images\reversible-arrows.jpg" style="margin-left:0.0pt;margin-top:0.0pt;width:6.45pt;height:9.15pt;mso-wrap-distance-left:0.0pt;mso-wrap-distance-right:0.0pt;visibility:visible;">
                  <w10:anchorlock/>
                  <v:stroke on="f"/>
                  <v:fill rotate="true"/>
                </v:rect>
              </w:pict>
            </w:r>
            <w:r>
              <w:rPr>
                <w:noProof/>
              </w:rPr>
            </w:r>
            <w:r>
              <w:rPr>
                <w:noProof/>
              </w:rPr>
            </w:r>
            <w:r>
              <w:t>2H</w:t>
            </w:r>
            <w:r>
              <w:rPr>
                <w:vertAlign w:val="superscript"/>
              </w:rPr>
              <w:t>+</w:t>
            </w:r>
            <w:r>
              <w:t xml:space="preserve"> + SO</w:t>
            </w:r>
            <w:r>
              <w:rPr>
                <w:vertAlign w:val="subscript"/>
              </w:rPr>
              <w:t>4</w:t>
            </w:r>
            <w:r>
              <w:rPr>
                <w:vertAlign w:val="superscript"/>
              </w:rPr>
              <w:t>2-</w:t>
            </w:r>
          </w:p>
          <w:p>
            <w:pPr>
              <w:pStyle w:val="style157"/>
              <w:rPr/>
            </w:pPr>
            <w:r>
              <w:t>H</w:t>
            </w:r>
            <w:r>
              <w:rPr>
                <w:vertAlign w:val="subscript"/>
              </w:rPr>
              <w:t>3</w:t>
            </w:r>
            <w:r>
              <w:t>PO</w:t>
            </w:r>
            <w:r>
              <w:rPr>
                <w:vertAlign w:val="subscript"/>
              </w:rPr>
              <w:t>4</w:t>
            </w:r>
            <w:r>
              <w:t>  =&gt;</w:t>
            </w:r>
            <w:r>
              <w:rPr>
                <w:noProof/>
              </w:rPr>
            </w:r>
            <w:r>
              <w:rPr>
                <w:noProof/>
              </w:rPr>
            </w:r>
            <w:r>
              <w:rPr>
                <w:noProof/>
              </w:rPr>
            </w:r>
            <w:r>
              <w:rPr>
                <w:noProof/>
              </w:rPr>
              <w:pict>
                <v:rect id="1425" filled="f" stroked="f" alt="Description: C:\Users\Mr-Innocent\Desktop\free chemistry online\images\reversible-arrows.jpg" style="margin-left:0.0pt;margin-top:0.0pt;width:6.45pt;height:9.15pt;mso-wrap-distance-left:0.0pt;mso-wrap-distance-right:0.0pt;visibility:visible;">
                  <w10:anchorlock/>
                  <v:stroke on="f"/>
                  <v:fill rotate="true"/>
                </v:rect>
              </w:pict>
            </w:r>
            <w:r>
              <w:rPr>
                <w:noProof/>
              </w:rPr>
            </w:r>
            <w:r>
              <w:rPr>
                <w:noProof/>
              </w:rPr>
            </w:r>
            <w:r>
              <w:t>   3H</w:t>
            </w:r>
            <w:r>
              <w:rPr>
                <w:vertAlign w:val="superscript"/>
              </w:rPr>
              <w:t>+</w:t>
            </w:r>
            <w:r>
              <w:t xml:space="preserve"> + PO</w:t>
            </w:r>
            <w:r>
              <w:rPr>
                <w:vertAlign w:val="subscript"/>
              </w:rPr>
              <w:t>4</w:t>
            </w:r>
            <w:r>
              <w:rPr>
                <w:vertAlign w:val="superscript"/>
              </w:rPr>
              <w:t>2-</w:t>
            </w:r>
          </w:p>
          <w:p>
            <w:pPr>
              <w:pStyle w:val="style157"/>
              <w:rPr/>
            </w:pPr>
            <w:r>
              <w:t>CH</w:t>
            </w:r>
            <w:r>
              <w:rPr>
                <w:vertAlign w:val="subscript"/>
              </w:rPr>
              <w:t>3</w:t>
            </w:r>
            <w:r>
              <w:t xml:space="preserve">COOH </w:t>
            </w:r>
            <w:r>
              <w:rPr>
                <w:noProof/>
              </w:rPr>
            </w:r>
            <w:r>
              <w:rPr>
                <w:noProof/>
              </w:rPr>
            </w:r>
            <w:r>
              <w:rPr>
                <w:noProof/>
              </w:rPr>
            </w:r>
            <w:r>
              <w:rPr>
                <w:noProof/>
              </w:rPr>
              <w:pict>
                <v:rect id="1427" filled="f" stroked="f" alt="Description: C:\Users\Mr-Innocent\Desktop\free chemistry online\images\reversible-arrows.jpg" style="margin-left:0.0pt;margin-top:0.0pt;width:6.45pt;height:9.15pt;mso-wrap-distance-left:0.0pt;mso-wrap-distance-right:0.0pt;visibility:visible;">
                  <w10:anchorlock/>
                  <v:stroke on="f"/>
                  <v:fill rotate="true"/>
                </v:rect>
              </w:pict>
            </w:r>
            <w:r>
              <w:rPr>
                <w:noProof/>
              </w:rPr>
            </w:r>
            <w:r>
              <w:rPr>
                <w:noProof/>
              </w:rPr>
            </w:r>
            <w:r>
              <w:t>=&gt;  H</w:t>
            </w:r>
            <w:r>
              <w:rPr>
                <w:vertAlign w:val="superscript"/>
              </w:rPr>
              <w:t xml:space="preserve">+ </w:t>
            </w:r>
            <w:r>
              <w:t>+ CH</w:t>
            </w:r>
            <w:r>
              <w:rPr>
                <w:vertAlign w:val="subscript"/>
              </w:rPr>
              <w:t>3</w:t>
            </w:r>
            <w:r>
              <w:t>COO</w:t>
            </w:r>
            <w:r>
              <w:rPr>
                <w:vertAlign w:val="superscript"/>
              </w:rPr>
              <w:t>-</w:t>
            </w:r>
          </w:p>
        </w:tc>
        <w:tc>
          <w:tcPr>
            <w:tcW w:w="1725" w:type="dxa"/>
            <w:tcBorders>
              <w:top w:val="outset" w:sz="6" w:space="0" w:color="auto"/>
              <w:left w:val="outset" w:sz="6" w:space="0" w:color="auto"/>
              <w:bottom w:val="outset" w:sz="6" w:space="0" w:color="auto"/>
              <w:right w:val="outset" w:sz="6" w:space="0" w:color="auto"/>
            </w:tcBorders>
            <w:vAlign w:val="center"/>
            <w:hideMark/>
          </w:tcPr>
          <w:p>
            <w:pPr>
              <w:pStyle w:val="style157"/>
              <w:rPr/>
            </w:pPr>
            <w:r>
              <w:t>1- Monobasic</w:t>
            </w:r>
          </w:p>
          <w:p>
            <w:pPr>
              <w:pStyle w:val="style157"/>
              <w:rPr/>
            </w:pPr>
            <w:r>
              <w:t>2-dibasic</w:t>
            </w:r>
          </w:p>
          <w:p>
            <w:pPr>
              <w:pStyle w:val="style157"/>
              <w:rPr/>
            </w:pPr>
            <w:r>
              <w:t>3-tribasic</w:t>
            </w:r>
          </w:p>
          <w:p>
            <w:pPr>
              <w:pStyle w:val="style157"/>
              <w:rPr/>
            </w:pPr>
            <w:r>
              <w:t>1- Monobasic</w:t>
            </w:r>
          </w:p>
        </w:tc>
      </w:tr>
    </w:tbl>
    <w:p>
      <w:pPr>
        <w:pStyle w:val="style157"/>
        <w:rPr/>
      </w:pPr>
      <w:r>
        <w:t> </w:t>
      </w:r>
    </w:p>
    <w:p>
      <w:pPr>
        <w:pStyle w:val="style157"/>
        <w:rPr>
          <w:u w:val="dash"/>
        </w:rPr>
      </w:pPr>
      <w:r>
        <w:rPr>
          <w:b/>
          <w:u w:val="dash"/>
        </w:rPr>
        <w:t>Note:</w:t>
      </w:r>
      <w:r>
        <w:rPr>
          <w:u w:val="dash"/>
        </w:rPr>
        <w:t xml:space="preserve"> It is not in all cases that a compound furnishes all its containing hydrogen atoms as ions. For example</w:t>
      </w:r>
      <w:r>
        <w:rPr>
          <w:u w:val="dash"/>
        </w:rPr>
        <w:t xml:space="preserve"> </w:t>
      </w:r>
      <w:r>
        <w:rPr>
          <w:u w:val="dash"/>
        </w:rPr>
        <w:t>in ethanoic acid. When 1 mole of hydrogen ions is furnished from 1 mole of an acid, the acid is monobasic; it is dibasic when 2 moles of hydrogen ions are furnished, and tribasic when 3 moles of hydrogen ions are furnished from 1 mole of its solution.</w:t>
      </w:r>
    </w:p>
    <w:p>
      <w:pPr>
        <w:pStyle w:val="style157"/>
        <w:rPr/>
      </w:pPr>
    </w:p>
    <w:p>
      <w:pPr>
        <w:pStyle w:val="style157"/>
        <w:rPr/>
      </w:pPr>
    </w:p>
    <w:p>
      <w:pPr>
        <w:pStyle w:val="style157"/>
        <w:rPr/>
      </w:pPr>
    </w:p>
    <w:p>
      <w:pPr>
        <w:pStyle w:val="style157"/>
        <w:rPr>
          <w:b/>
        </w:rPr>
      </w:pPr>
      <w:r>
        <w:rPr>
          <w:b/>
        </w:rPr>
        <w:t>Bases</w:t>
      </w:r>
    </w:p>
    <w:p>
      <w:pPr>
        <w:pStyle w:val="style157"/>
        <w:numPr>
          <w:ilvl w:val="0"/>
          <w:numId w:val="162"/>
        </w:numPr>
        <w:rPr/>
      </w:pPr>
      <w:r>
        <w:t xml:space="preserve">Substances that can react with acids and </w:t>
      </w:r>
      <w:r>
        <w:rPr>
          <w:rStyle w:val="style4126"/>
        </w:rPr>
        <w:t>neutralise</w:t>
      </w:r>
      <w:r>
        <w:t xml:space="preserve"> them to make a </w:t>
      </w:r>
      <w:r>
        <w:rPr>
          <w:rStyle w:val="style4126"/>
        </w:rPr>
        <w:t>salt</w:t>
      </w:r>
      <w:r>
        <w:t xml:space="preserve"> and water are called </w:t>
      </w:r>
      <w:r>
        <w:rPr>
          <w:rStyle w:val="style4126"/>
          <w:b/>
        </w:rPr>
        <w:t>bases</w:t>
      </w:r>
      <w:r>
        <w:rPr>
          <w:b/>
        </w:rPr>
        <w:t>.</w:t>
      </w:r>
      <w:r>
        <w:t xml:space="preserve"> </w:t>
      </w:r>
    </w:p>
    <w:p>
      <w:pPr>
        <w:pStyle w:val="style157"/>
        <w:numPr>
          <w:ilvl w:val="0"/>
          <w:numId w:val="162"/>
        </w:numPr>
        <w:rPr/>
      </w:pPr>
      <w:r>
        <w:t>They are usually metal oxides or metal hydroxides. For example, copper oxide and sodium hydroxide are bases.</w:t>
      </w:r>
    </w:p>
    <w:p>
      <w:pPr>
        <w:pStyle w:val="style157"/>
        <w:rPr>
          <w:b/>
        </w:rPr>
      </w:pPr>
      <w:r>
        <w:rPr>
          <w:b/>
        </w:rPr>
        <w:t>Alkalis</w:t>
      </w:r>
    </w:p>
    <w:p>
      <w:pPr>
        <w:pStyle w:val="style157"/>
        <w:numPr>
          <w:ilvl w:val="0"/>
          <w:numId w:val="166"/>
        </w:numPr>
        <w:rPr/>
      </w:pPr>
      <w:r>
        <w:t xml:space="preserve">Bases that dissolve in water are called </w:t>
      </w:r>
      <w:r>
        <w:rPr>
          <w:rStyle w:val="style4126"/>
          <w:b/>
        </w:rPr>
        <w:t>alkalis</w:t>
      </w:r>
      <w:r>
        <w:rPr>
          <w:color w:val="0070c0"/>
        </w:rPr>
        <w:t>.</w:t>
      </w:r>
      <w:r>
        <w:t xml:space="preserve"> Copper oxide is not an alkali because it does not dissolve in water. </w:t>
      </w:r>
    </w:p>
    <w:p>
      <w:pPr>
        <w:pStyle w:val="style157"/>
        <w:numPr>
          <w:ilvl w:val="0"/>
          <w:numId w:val="166"/>
        </w:numPr>
        <w:rPr/>
      </w:pPr>
      <w:r>
        <w:t>Sodium hydroxide is an alkali because it does dissolve in water.</w:t>
      </w:r>
    </w:p>
    <w:p>
      <w:pPr>
        <w:pStyle w:val="style157"/>
        <w:rPr/>
      </w:pPr>
      <w:r>
        <w:t xml:space="preserve">Alkaline solutions have a pH of more than 7. The stronger the alkali, the higher the pH number. </w:t>
      </w:r>
    </w:p>
    <w:p>
      <w:pPr>
        <w:pStyle w:val="style157"/>
        <w:numPr>
          <w:ilvl w:val="0"/>
          <w:numId w:val="167"/>
        </w:numPr>
        <w:rPr/>
      </w:pPr>
      <w:r>
        <w:t xml:space="preserve">Alkalis turn </w:t>
      </w:r>
      <w:r>
        <w:rPr>
          <w:b/>
          <w:color w:val="ff0000"/>
        </w:rPr>
        <w:t>red</w:t>
      </w:r>
      <w:r>
        <w:rPr>
          <w:b/>
        </w:rPr>
        <w:t xml:space="preserve"> </w:t>
      </w:r>
      <w:r>
        <w:t xml:space="preserve">litmus paper </w:t>
      </w:r>
      <w:r>
        <w:rPr>
          <w:b/>
          <w:color w:val="0033cc"/>
        </w:rPr>
        <w:t>blue</w:t>
      </w:r>
      <w:r>
        <w:t xml:space="preserve">. </w:t>
      </w:r>
    </w:p>
    <w:p>
      <w:pPr>
        <w:pStyle w:val="style157"/>
        <w:numPr>
          <w:ilvl w:val="0"/>
          <w:numId w:val="167"/>
        </w:numPr>
        <w:rPr/>
      </w:pPr>
      <w:r>
        <w:t xml:space="preserve">They turn universal indicator paper </w:t>
      </w:r>
      <w:r>
        <w:rPr>
          <w:rStyle w:val="style87"/>
          <w:b w:val="false"/>
          <w:color w:val="0070c0"/>
        </w:rPr>
        <w:t xml:space="preserve">dark blue </w:t>
      </w:r>
      <w:r>
        <w:rPr>
          <w:rStyle w:val="style87"/>
          <w:b w:val="false"/>
        </w:rPr>
        <w:t>or purple</w:t>
      </w:r>
      <w:r>
        <w:t xml:space="preserve"> if they are </w:t>
      </w:r>
      <w:r>
        <w:rPr>
          <w:rStyle w:val="style87"/>
          <w:b w:val="false"/>
        </w:rPr>
        <w:t>strongly alkaline</w:t>
      </w:r>
      <w:r>
        <w:t xml:space="preserve">, and </w:t>
      </w:r>
      <w:r>
        <w:rPr>
          <w:rStyle w:val="style87"/>
          <w:color w:val="0033cc"/>
        </w:rPr>
        <w:t>blue</w:t>
      </w:r>
      <w:r>
        <w:rPr>
          <w:rStyle w:val="style87"/>
          <w:b w:val="false"/>
        </w:rPr>
        <w:t>-</w:t>
      </w:r>
      <w:r>
        <w:rPr>
          <w:rStyle w:val="style87"/>
          <w:color w:val="008000"/>
        </w:rPr>
        <w:t>green</w:t>
      </w:r>
      <w:r>
        <w:t xml:space="preserve"> if they are </w:t>
      </w:r>
      <w:r>
        <w:rPr>
          <w:rStyle w:val="style87"/>
          <w:b w:val="false"/>
        </w:rPr>
        <w:t>weakly alkaline</w:t>
      </w:r>
      <w:r>
        <w:t>.</w:t>
      </w:r>
    </w:p>
    <w:p>
      <w:pPr>
        <w:pStyle w:val="style157"/>
        <w:numPr>
          <w:ilvl w:val="0"/>
          <w:numId w:val="167"/>
        </w:numPr>
        <w:rPr/>
      </w:pPr>
      <w:r>
        <w:t>When alkalis dissolve in water they produce aqueous hydroxide ions, OH</w:t>
      </w:r>
      <w:r>
        <w:rPr>
          <w:vertAlign w:val="superscript"/>
        </w:rPr>
        <w:t>–</w:t>
      </w:r>
      <w:r>
        <w:t>(aq). For example, looking at sodium hydroxide:</w:t>
      </w:r>
    </w:p>
    <w:p>
      <w:pPr>
        <w:pStyle w:val="style157"/>
        <w:rPr>
          <w:vertAlign w:val="subscript"/>
        </w:rPr>
      </w:pPr>
      <w:r>
        <w:t xml:space="preserve">                     NaOH</w:t>
      </w:r>
      <w:r>
        <w:rPr>
          <w:vertAlign w:val="subscript"/>
        </w:rPr>
        <w:t>(aq)</w:t>
      </w:r>
      <w:r>
        <w:t xml:space="preserve"> → Na</w:t>
      </w:r>
      <w:r>
        <w:rPr>
          <w:vertAlign w:val="superscript"/>
        </w:rPr>
        <w:t>+</w:t>
      </w:r>
      <w:r>
        <w:rPr>
          <w:vertAlign w:val="subscript"/>
        </w:rPr>
        <w:t>(aq)</w:t>
      </w:r>
      <w:r>
        <w:t xml:space="preserve"> + OH</w:t>
      </w:r>
      <w:r>
        <w:rPr>
          <w:vertAlign w:val="superscript"/>
        </w:rPr>
        <w:t>–</w:t>
      </w:r>
      <w:r>
        <w:rPr>
          <w:vertAlign w:val="subscript"/>
        </w:rPr>
        <w:t>(aq)</w:t>
      </w:r>
    </w:p>
    <w:p>
      <w:pPr>
        <w:pStyle w:val="style157"/>
        <w:rPr>
          <w:highlight w:val="magenta"/>
        </w:rPr>
      </w:pPr>
    </w:p>
    <w:p>
      <w:pPr>
        <w:pStyle w:val="style157"/>
        <w:rPr>
          <w:b/>
        </w:rPr>
      </w:pPr>
      <w:r>
        <w:rPr>
          <w:b/>
        </w:rPr>
        <w:t>Ammonia is slightly different. This is the equation for ammonia in solution:</w:t>
      </w:r>
    </w:p>
    <w:p>
      <w:pPr>
        <w:pStyle w:val="style157"/>
        <w:rPr/>
      </w:pPr>
      <w:r>
        <w:t>NH</w:t>
      </w:r>
      <w:r>
        <w:rPr>
          <w:vertAlign w:val="subscript"/>
        </w:rPr>
        <w:t>3</w:t>
      </w:r>
      <w:r>
        <w:rPr>
          <w:vertAlign w:val="subscript"/>
        </w:rPr>
        <w:t>(aq)</w:t>
      </w:r>
      <w:r>
        <w:t xml:space="preserve"> + H</w:t>
      </w:r>
      <w:r>
        <w:rPr>
          <w:vertAlign w:val="subscript"/>
        </w:rPr>
        <w:t>2</w:t>
      </w:r>
      <w:r>
        <w:t>O</w:t>
      </w:r>
      <w:r>
        <w:rPr>
          <w:vertAlign w:val="subscript"/>
        </w:rPr>
        <w:t>(l)</w:t>
      </w:r>
      <w:r>
        <w:t xml:space="preserve"> → NH</w:t>
      </w:r>
      <w:r>
        <w:rPr>
          <w:vertAlign w:val="subscript"/>
        </w:rPr>
        <w:t>4</w:t>
      </w:r>
      <w:r>
        <w:rPr>
          <w:vertAlign w:val="superscript"/>
        </w:rPr>
        <w:t>+</w:t>
      </w:r>
      <w:r>
        <w:rPr>
          <w:vertAlign w:val="subscript"/>
        </w:rPr>
        <w:t>(aq)</w:t>
      </w:r>
      <w:r>
        <w:t xml:space="preserve"> + OH</w:t>
      </w:r>
      <w:r>
        <w:rPr>
          <w:vertAlign w:val="superscript"/>
        </w:rPr>
        <w:t>–</w:t>
      </w:r>
      <w:r>
        <w:rPr>
          <w:vertAlign w:val="subscript"/>
        </w:rPr>
        <w:t>(aq)</w:t>
      </w:r>
    </w:p>
    <w:p>
      <w:pPr>
        <w:pStyle w:val="style157"/>
        <w:rPr/>
      </w:pPr>
      <w:r>
        <w:t xml:space="preserve">Be careful to write </w:t>
      </w:r>
      <w:r>
        <w:rPr>
          <w:b/>
        </w:rPr>
        <w:t>OH</w:t>
      </w:r>
      <w:r>
        <w:rPr>
          <w:b/>
          <w:vertAlign w:val="superscript"/>
        </w:rPr>
        <w:t>–</w:t>
      </w:r>
      <w:r>
        <w:t xml:space="preserve"> and not </w:t>
      </w:r>
      <w:r>
        <w:rPr>
          <w:b/>
        </w:rPr>
        <w:t>Oh</w:t>
      </w:r>
      <w:r>
        <w:rPr>
          <w:b/>
          <w:vertAlign w:val="superscript"/>
        </w:rPr>
        <w:t>–</w:t>
      </w:r>
      <w:r>
        <w:t xml:space="preserve"> or </w:t>
      </w:r>
      <w:r>
        <w:rPr>
          <w:b/>
        </w:rPr>
        <w:t>oh</w:t>
      </w:r>
      <w:r>
        <w:rPr>
          <w:b/>
          <w:vertAlign w:val="superscript"/>
        </w:rPr>
        <w:t>–</w:t>
      </w:r>
      <w:r>
        <w:t>.</w:t>
      </w:r>
    </w:p>
    <w:p>
      <w:pPr>
        <w:pStyle w:val="style157"/>
        <w:rPr/>
      </w:pPr>
    </w:p>
    <w:p>
      <w:pPr>
        <w:pStyle w:val="style157"/>
        <w:rPr>
          <w:i/>
        </w:rPr>
      </w:pPr>
    </w:p>
    <w:tbl>
      <w:tblPr>
        <w:tblW w:w="5000" w:type="pct"/>
        <w:tblCellSpacing w:w="0" w:type="dxa"/>
        <w:tblCellMar>
          <w:left w:w="0" w:type="dxa"/>
          <w:right w:w="0" w:type="dxa"/>
        </w:tblCellMar>
        <w:tblLook w:val="04A0" w:firstRow="1" w:lastRow="0" w:firstColumn="1" w:lastColumn="0" w:noHBand="0" w:noVBand="1"/>
      </w:tblPr>
      <w:tblGrid>
        <w:gridCol w:w="3218"/>
        <w:gridCol w:w="5773"/>
        <w:gridCol w:w="103"/>
      </w:tblGrid>
      <w:tr>
        <w:trPr>
          <w:tblCellSpacing w:w="0" w:type="dxa"/>
        </w:trPr>
        <w:tc>
          <w:tcPr>
            <w:tcW w:w="0" w:type="auto"/>
            <w:gridSpan w:val="2"/>
            <w:tcBorders/>
            <w:shd w:val="clear" w:color="auto" w:fill="000000"/>
            <w:vAlign w:val="center"/>
            <w:hideMark/>
          </w:tcPr>
          <w:p>
            <w:pPr>
              <w:pStyle w:val="style0"/>
              <w:spacing w:after="0" w:lineRule="auto" w:line="240"/>
              <w:jc w:val="center"/>
              <w:rPr>
                <w:rFonts w:cs="Times New Roman" w:eastAsia="Times New Roman"/>
                <w:iCs/>
                <w:sz w:val="24"/>
                <w:szCs w:val="24"/>
              </w:rPr>
            </w:pPr>
            <w:r>
              <w:rPr>
                <w:rFonts w:cs="Times New Roman" w:eastAsia="Times New Roman"/>
                <w:b/>
                <w:bCs/>
                <w:iCs/>
                <w:color w:val="ffffff"/>
                <w:sz w:val="24"/>
                <w:szCs w:val="24"/>
              </w:rPr>
              <w:t>PHYSICAL PROPERTIES OF BASE</w:t>
            </w:r>
          </w:p>
        </w:tc>
        <w:tc>
          <w:tcPr>
            <w:tcW w:w="103" w:type="pct"/>
            <w:vMerge w:val="restart"/>
            <w:tcBorders/>
            <w:shd w:val="clear" w:color="auto" w:fill="99ccff"/>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0" w:type="auto"/>
            <w:gridSpan w:val="2"/>
            <w:tcBorders/>
            <w:shd w:val="clear" w:color="auto" w:fill="99ccff"/>
            <w:vAlign w:val="center"/>
            <w:hideMark/>
          </w:tcPr>
          <w:p>
            <w:pPr>
              <w:pStyle w:val="style0"/>
              <w:spacing w:after="0" w:lineRule="auto" w:line="240"/>
              <w:rPr>
                <w:rFonts w:cs="Times New Roman" w:eastAsia="Times New Roman"/>
                <w:iCs/>
                <w:sz w:val="24"/>
                <w:szCs w:val="24"/>
              </w:rPr>
            </w:pP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0" w:type="auto"/>
            <w:gridSpan w:val="2"/>
            <w:tcBorders/>
            <w:shd w:val="clear" w:color="auto" w:fill="ffffff"/>
            <w:vAlign w:val="center"/>
            <w:hideMark/>
          </w:tcPr>
          <w:p>
            <w:pPr>
              <w:pStyle w:val="style0"/>
              <w:numPr>
                <w:ilvl w:val="0"/>
                <w:numId w:val="164"/>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 xml:space="preserve">They have a bitter taste. </w:t>
            </w:r>
          </w:p>
          <w:p>
            <w:pPr>
              <w:pStyle w:val="style0"/>
              <w:numPr>
                <w:ilvl w:val="0"/>
                <w:numId w:val="164"/>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 xml:space="preserve">They have slippery touch. </w:t>
            </w:r>
          </w:p>
          <w:p>
            <w:pPr>
              <w:pStyle w:val="style0"/>
              <w:numPr>
                <w:ilvl w:val="0"/>
                <w:numId w:val="164"/>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 xml:space="preserve">They conduct electrically. </w:t>
            </w:r>
          </w:p>
          <w:p>
            <w:pPr>
              <w:pStyle w:val="style0"/>
              <w:numPr>
                <w:ilvl w:val="0"/>
                <w:numId w:val="164"/>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 xml:space="preserve">It turns red litmus to blue. </w:t>
            </w:r>
          </w:p>
          <w:p>
            <w:pPr>
              <w:pStyle w:val="style0"/>
              <w:numPr>
                <w:ilvl w:val="0"/>
                <w:numId w:val="164"/>
              </w:numPr>
              <w:spacing w:before="100" w:beforeAutospacing="true" w:after="100" w:afterAutospacing="true" w:lineRule="auto" w:line="240"/>
              <w:rPr>
                <w:rFonts w:cs="Times New Roman" w:eastAsia="Times New Roman"/>
                <w:iCs/>
                <w:sz w:val="24"/>
                <w:szCs w:val="24"/>
              </w:rPr>
            </w:pPr>
            <w:r>
              <w:rPr>
                <w:rFonts w:cs="Times New Roman" w:eastAsia="Times New Roman"/>
                <w:iCs/>
                <w:sz w:val="24"/>
                <w:szCs w:val="24"/>
              </w:rPr>
              <w:t>It turns colorless phenolphthalein to pink</w:t>
            </w: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1753" w:type="pct"/>
            <w:tcBorders/>
            <w:shd w:val="clear" w:color="auto" w:fill="cccc99"/>
            <w:vAlign w:val="center"/>
            <w:hideMark/>
          </w:tcPr>
          <w:p>
            <w:pPr>
              <w:pStyle w:val="style0"/>
              <w:spacing w:after="0" w:lineRule="auto" w:line="240"/>
              <w:jc w:val="center"/>
              <w:rPr>
                <w:rFonts w:cs="Times New Roman" w:eastAsia="Times New Roman"/>
                <w:iCs/>
                <w:sz w:val="24"/>
                <w:szCs w:val="24"/>
                <w:highlight w:val="yellow"/>
              </w:rPr>
            </w:pPr>
            <w:r>
              <w:rPr>
                <w:rFonts w:cs="Times New Roman" w:eastAsia="Times New Roman"/>
                <w:b/>
                <w:bCs/>
                <w:iCs/>
                <w:sz w:val="24"/>
                <w:szCs w:val="24"/>
                <w:highlight w:val="yellow"/>
              </w:rPr>
              <w:t>CHEMICAL PROPERTIES OF BASE</w:t>
            </w:r>
          </w:p>
        </w:tc>
        <w:tc>
          <w:tcPr>
            <w:tcW w:w="3144" w:type="pct"/>
            <w:tcBorders/>
            <w:shd w:val="clear" w:color="auto" w:fill="ffffff"/>
            <w:vAlign w:val="center"/>
            <w:hideMark/>
          </w:tcPr>
          <w:p>
            <w:pPr>
              <w:pStyle w:val="style0"/>
              <w:spacing w:after="0" w:lineRule="auto" w:line="240"/>
              <w:rPr>
                <w:rFonts w:cs="Times New Roman" w:eastAsia="Times New Roman"/>
                <w:iCs/>
                <w:sz w:val="24"/>
                <w:szCs w:val="24"/>
                <w:highlight w:val="yellow"/>
              </w:rPr>
            </w:pPr>
            <w:r>
              <w:rPr>
                <w:rFonts w:cs="Times New Roman" w:eastAsia="Times New Roman"/>
                <w:iCs/>
                <w:sz w:val="24"/>
                <w:szCs w:val="24"/>
                <w:highlight w:val="yellow"/>
              </w:rPr>
              <w:t> </w:t>
            </w: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0" w:type="auto"/>
            <w:gridSpan w:val="2"/>
            <w:tcBorders/>
            <w:shd w:val="clear" w:color="auto" w:fill="ffffff"/>
            <w:vAlign w:val="center"/>
            <w:hideMark/>
          </w:tcPr>
          <w:p>
            <w:pPr>
              <w:pStyle w:val="style0"/>
              <w:numPr>
                <w:ilvl w:val="0"/>
                <w:numId w:val="263"/>
              </w:numPr>
              <w:spacing w:after="0" w:lineRule="auto" w:line="240"/>
              <w:rPr>
                <w:rFonts w:cs="Times New Roman" w:eastAsia="Times New Roman"/>
                <w:iCs/>
                <w:sz w:val="24"/>
                <w:szCs w:val="24"/>
              </w:rPr>
            </w:pPr>
            <w:r>
              <w:rPr>
                <w:rFonts w:cs="Times New Roman" w:eastAsia="Times New Roman"/>
                <w:b/>
                <w:iCs/>
                <w:sz w:val="24"/>
                <w:szCs w:val="24"/>
              </w:rPr>
              <w:t>REACTION WITH ACIDS</w:t>
            </w:r>
            <w:r>
              <w:rPr>
                <w:rFonts w:cs="Times New Roman" w:eastAsia="Times New Roman"/>
                <w:iCs/>
                <w:sz w:val="24"/>
                <w:szCs w:val="24"/>
              </w:rPr>
              <w:t>:</w:t>
            </w: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0" w:type="auto"/>
            <w:gridSpan w:val="2"/>
            <w:tcBorders/>
            <w:shd w:val="clear" w:color="auto" w:fill="ffffff"/>
            <w:vAlign w:val="center"/>
            <w:hideMark/>
          </w:tcPr>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bCs/>
                <w:iCs/>
                <w:sz w:val="24"/>
                <w:szCs w:val="24"/>
              </w:rPr>
              <w:t>BASE + ACID→SALT + WATER</w:t>
            </w:r>
          </w:p>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bCs/>
                <w:iCs/>
                <w:sz w:val="24"/>
                <w:szCs w:val="24"/>
              </w:rPr>
              <w:t>KOH + HCl → KCl + H</w:t>
            </w:r>
            <w:r>
              <w:rPr>
                <w:rFonts w:cs="Times New Roman" w:eastAsia="Times New Roman"/>
                <w:bCs/>
                <w:iCs/>
                <w:sz w:val="24"/>
                <w:szCs w:val="24"/>
                <w:vertAlign w:val="subscript"/>
              </w:rPr>
              <w:t>2</w:t>
            </w:r>
            <w:r>
              <w:rPr>
                <w:rFonts w:cs="Times New Roman" w:eastAsia="Times New Roman"/>
                <w:bCs/>
                <w:iCs/>
                <w:sz w:val="24"/>
                <w:szCs w:val="24"/>
              </w:rPr>
              <w:t xml:space="preserve">O </w:t>
            </w:r>
          </w:p>
          <w:p>
            <w:pPr>
              <w:pStyle w:val="style0"/>
              <w:spacing w:before="100" w:beforeAutospacing="true" w:after="100" w:afterAutospacing="true" w:lineRule="auto" w:line="240"/>
              <w:rPr>
                <w:rFonts w:cs="Times New Roman" w:eastAsia="Times New Roman"/>
                <w:bCs/>
                <w:iCs/>
                <w:sz w:val="24"/>
                <w:szCs w:val="24"/>
              </w:rPr>
            </w:pPr>
            <w:r>
              <w:rPr>
                <w:rFonts w:cs="Times New Roman" w:eastAsia="Times New Roman"/>
                <w:bCs/>
                <w:iCs/>
                <w:sz w:val="24"/>
                <w:szCs w:val="24"/>
              </w:rPr>
              <w:t>NaOH + HCl</w:t>
            </w:r>
            <w:r>
              <w:rPr>
                <w:rFonts w:cs="Times New Roman" w:eastAsia="Times New Roman"/>
                <w:bCs/>
                <w:iCs/>
                <w:sz w:val="24"/>
                <w:szCs w:val="24"/>
              </w:rPr>
              <w:t xml:space="preserve"> </w:t>
            </w:r>
            <w:r>
              <w:rPr>
                <w:rFonts w:cs="Times New Roman" w:eastAsia="Times New Roman"/>
                <w:bCs/>
                <w:iCs/>
                <w:sz w:val="24"/>
                <w:szCs w:val="24"/>
              </w:rPr>
              <w:t>→</w:t>
            </w:r>
            <w:r>
              <w:rPr>
                <w:rFonts w:cs="Times New Roman" w:eastAsia="Times New Roman"/>
                <w:bCs/>
                <w:iCs/>
                <w:sz w:val="24"/>
                <w:szCs w:val="24"/>
              </w:rPr>
              <w:t xml:space="preserve"> </w:t>
            </w:r>
            <w:r>
              <w:rPr>
                <w:rFonts w:cs="Times New Roman" w:eastAsia="Times New Roman"/>
                <w:bCs/>
                <w:iCs/>
                <w:sz w:val="24"/>
                <w:szCs w:val="24"/>
              </w:rPr>
              <w:t>NaCl + H</w:t>
            </w:r>
            <w:r>
              <w:rPr>
                <w:rFonts w:cs="Times New Roman" w:eastAsia="Times New Roman"/>
                <w:bCs/>
                <w:iCs/>
                <w:sz w:val="24"/>
                <w:szCs w:val="24"/>
                <w:vertAlign w:val="subscript"/>
              </w:rPr>
              <w:t>2</w:t>
            </w:r>
            <w:r>
              <w:rPr>
                <w:rFonts w:cs="Times New Roman" w:eastAsia="Times New Roman"/>
                <w:bCs/>
                <w:iCs/>
                <w:sz w:val="24"/>
                <w:szCs w:val="24"/>
              </w:rPr>
              <w:t>O</w:t>
            </w:r>
          </w:p>
          <w:p>
            <w:pPr>
              <w:pStyle w:val="style0"/>
              <w:spacing w:before="100" w:beforeAutospacing="true" w:after="100" w:afterAutospacing="true" w:lineRule="auto" w:line="240"/>
              <w:rPr>
                <w:rFonts w:cs="Times New Roman" w:eastAsia="Times New Roman"/>
                <w:iCs/>
                <w:sz w:val="24"/>
                <w:szCs w:val="24"/>
              </w:rPr>
            </w:pP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1753" w:type="pct"/>
            <w:tcBorders/>
            <w:shd w:val="clear" w:color="auto" w:fill="cccc99"/>
            <w:vAlign w:val="center"/>
            <w:hideMark/>
          </w:tcPr>
          <w:p>
            <w:pPr>
              <w:pStyle w:val="style0"/>
              <w:numPr>
                <w:ilvl w:val="0"/>
                <w:numId w:val="263"/>
              </w:numPr>
              <w:spacing w:after="0" w:lineRule="auto" w:line="240"/>
              <w:jc w:val="center"/>
              <w:rPr>
                <w:rFonts w:cs="Times New Roman" w:eastAsia="Times New Roman"/>
                <w:iCs/>
                <w:sz w:val="24"/>
                <w:szCs w:val="24"/>
              </w:rPr>
            </w:pPr>
            <w:r>
              <w:rPr>
                <w:rFonts w:cs="Times New Roman" w:eastAsia="Times New Roman"/>
                <w:b/>
                <w:bCs/>
                <w:iCs/>
                <w:sz w:val="24"/>
                <w:szCs w:val="24"/>
              </w:rPr>
              <w:t>REACTION WITH SALTS</w:t>
            </w:r>
          </w:p>
        </w:tc>
        <w:tc>
          <w:tcPr>
            <w:tcW w:w="3144" w:type="pct"/>
            <w:tcBorders/>
            <w:shd w:val="clear" w:color="auto" w:fill="ffffff"/>
            <w:vAlign w:val="center"/>
            <w:hideMark/>
          </w:tcPr>
          <w:p>
            <w:pPr>
              <w:pStyle w:val="style0"/>
              <w:spacing w:after="0" w:lineRule="auto" w:line="240"/>
              <w:rPr>
                <w:rFonts w:cs="Times New Roman" w:eastAsia="Times New Roman"/>
                <w:iCs/>
                <w:sz w:val="24"/>
                <w:szCs w:val="24"/>
              </w:rPr>
            </w:pP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0" w:type="auto"/>
            <w:gridSpan w:val="2"/>
            <w:tcBorders/>
            <w:shd w:val="clear" w:color="auto" w:fill="ffffff"/>
            <w:vAlign w:val="center"/>
            <w:hideMark/>
          </w:tcPr>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b/>
                <w:bCs/>
                <w:iCs/>
                <w:sz w:val="24"/>
                <w:szCs w:val="24"/>
              </w:rPr>
              <w:t>FeCl</w:t>
            </w:r>
            <w:r>
              <w:rPr>
                <w:rFonts w:cs="Times New Roman" w:eastAsia="Times New Roman"/>
                <w:b/>
                <w:bCs/>
                <w:iCs/>
                <w:sz w:val="24"/>
                <w:szCs w:val="24"/>
                <w:vertAlign w:val="subscript"/>
              </w:rPr>
              <w:t>3</w:t>
            </w:r>
            <w:r>
              <w:rPr>
                <w:rFonts w:cs="Times New Roman" w:eastAsia="Times New Roman"/>
                <w:b/>
                <w:bCs/>
                <w:iCs/>
                <w:sz w:val="24"/>
                <w:szCs w:val="24"/>
              </w:rPr>
              <w:t xml:space="preserve"> + 3NaOH </w:t>
            </w:r>
            <w:r>
              <w:rPr>
                <w:rFonts w:cs="Times New Roman" w:eastAsia="Times New Roman"/>
                <w:b/>
                <w:bCs/>
                <w:iCs/>
                <w:sz w:val="24"/>
                <w:szCs w:val="24"/>
              </w:rPr>
              <w:t>→</w:t>
            </w:r>
            <w:r>
              <w:rPr>
                <w:rFonts w:cs="Times New Roman" w:eastAsia="Times New Roman"/>
                <w:b/>
                <w:bCs/>
                <w:iCs/>
                <w:sz w:val="24"/>
                <w:szCs w:val="24"/>
              </w:rPr>
              <w:t xml:space="preserve"> Fe(OH)</w:t>
            </w:r>
            <w:r>
              <w:rPr>
                <w:rFonts w:cs="Times New Roman" w:eastAsia="Times New Roman"/>
                <w:b/>
                <w:bCs/>
                <w:iCs/>
                <w:sz w:val="24"/>
                <w:szCs w:val="24"/>
                <w:vertAlign w:val="subscript"/>
              </w:rPr>
              <w:t>3</w:t>
            </w:r>
            <w:r>
              <w:rPr>
                <w:rFonts w:cs="Times New Roman" w:eastAsia="Times New Roman"/>
                <w:b/>
                <w:bCs/>
                <w:iCs/>
                <w:sz w:val="24"/>
                <w:szCs w:val="24"/>
              </w:rPr>
              <w:t xml:space="preserve"> + 3NaCl</w:t>
            </w:r>
          </w:p>
          <w:p>
            <w:pPr>
              <w:pStyle w:val="style0"/>
              <w:spacing w:before="100" w:beforeAutospacing="true" w:after="100" w:afterAutospacing="true" w:lineRule="auto" w:line="240"/>
              <w:rPr>
                <w:rFonts w:cs="Times New Roman" w:eastAsia="Times New Roman"/>
                <w:iCs/>
                <w:sz w:val="24"/>
                <w:szCs w:val="24"/>
              </w:rPr>
            </w:pPr>
            <w:r>
              <w:rPr>
                <w:rFonts w:cs="Times New Roman" w:eastAsia="Times New Roman"/>
                <w:b/>
                <w:bCs/>
                <w:iCs/>
                <w:sz w:val="24"/>
                <w:szCs w:val="24"/>
              </w:rPr>
              <w:t>2CrCl</w:t>
            </w:r>
            <w:r>
              <w:rPr>
                <w:rFonts w:cs="Times New Roman" w:eastAsia="Times New Roman"/>
                <w:b/>
                <w:bCs/>
                <w:iCs/>
                <w:sz w:val="24"/>
                <w:szCs w:val="24"/>
                <w:vertAlign w:val="subscript"/>
              </w:rPr>
              <w:t>3</w:t>
            </w:r>
            <w:r>
              <w:rPr>
                <w:rFonts w:cs="Times New Roman" w:eastAsia="Times New Roman"/>
                <w:b/>
                <w:bCs/>
                <w:iCs/>
                <w:sz w:val="24"/>
                <w:szCs w:val="24"/>
              </w:rPr>
              <w:t xml:space="preserve"> + 6NaOH </w:t>
            </w:r>
            <w:r>
              <w:rPr>
                <w:rFonts w:cs="Times New Roman" w:eastAsia="Times New Roman"/>
                <w:b/>
                <w:bCs/>
                <w:iCs/>
                <w:sz w:val="24"/>
                <w:szCs w:val="24"/>
              </w:rPr>
              <w:t>→</w:t>
            </w:r>
            <w:r>
              <w:rPr>
                <w:rFonts w:cs="Times New Roman" w:eastAsia="Times New Roman"/>
                <w:b/>
                <w:bCs/>
                <w:iCs/>
                <w:sz w:val="24"/>
                <w:szCs w:val="24"/>
              </w:rPr>
              <w:t xml:space="preserve"> 2Cr(OH)</w:t>
            </w:r>
            <w:r>
              <w:rPr>
                <w:rFonts w:cs="Times New Roman" w:eastAsia="Times New Roman"/>
                <w:b/>
                <w:bCs/>
                <w:iCs/>
                <w:sz w:val="24"/>
                <w:szCs w:val="24"/>
                <w:vertAlign w:val="subscript"/>
              </w:rPr>
              <w:t>3</w:t>
            </w:r>
            <w:r>
              <w:rPr>
                <w:rFonts w:cs="Times New Roman" w:eastAsia="Times New Roman"/>
                <w:b/>
                <w:bCs/>
                <w:iCs/>
                <w:sz w:val="24"/>
                <w:szCs w:val="24"/>
              </w:rPr>
              <w:t xml:space="preserve"> + 6NaCl</w:t>
            </w:r>
          </w:p>
          <w:p>
            <w:pPr>
              <w:pStyle w:val="style0"/>
              <w:spacing w:before="100" w:beforeAutospacing="true" w:after="100" w:afterAutospacing="true" w:lineRule="auto" w:line="240"/>
              <w:rPr>
                <w:rFonts w:cs="Times New Roman" w:eastAsia="Times New Roman"/>
                <w:b/>
                <w:bCs/>
                <w:iCs/>
                <w:sz w:val="24"/>
                <w:szCs w:val="24"/>
              </w:rPr>
            </w:pPr>
            <w:r>
              <w:rPr>
                <w:rFonts w:cs="Times New Roman" w:eastAsia="Times New Roman"/>
                <w:b/>
                <w:bCs/>
                <w:iCs/>
                <w:sz w:val="24"/>
                <w:szCs w:val="24"/>
              </w:rPr>
              <w:t>MgCl</w:t>
            </w:r>
            <w:r>
              <w:rPr>
                <w:rFonts w:cs="Times New Roman" w:eastAsia="Times New Roman"/>
                <w:b/>
                <w:bCs/>
                <w:iCs/>
                <w:sz w:val="24"/>
                <w:szCs w:val="24"/>
                <w:vertAlign w:val="subscript"/>
              </w:rPr>
              <w:t>2</w:t>
            </w:r>
            <w:r>
              <w:rPr>
                <w:rFonts w:cs="Times New Roman" w:eastAsia="Times New Roman"/>
                <w:b/>
                <w:bCs/>
                <w:iCs/>
                <w:sz w:val="24"/>
                <w:szCs w:val="24"/>
              </w:rPr>
              <w:t xml:space="preserve"> + 2NaOH </w:t>
            </w:r>
            <w:r>
              <w:rPr>
                <w:rFonts w:cs="Times New Roman" w:eastAsia="Times New Roman"/>
                <w:b/>
                <w:bCs/>
                <w:iCs/>
                <w:sz w:val="24"/>
                <w:szCs w:val="24"/>
              </w:rPr>
              <w:t>→</w:t>
            </w:r>
            <w:r>
              <w:rPr>
                <w:rFonts w:cs="Times New Roman" w:eastAsia="Times New Roman"/>
                <w:b/>
                <w:bCs/>
                <w:iCs/>
                <w:sz w:val="24"/>
                <w:szCs w:val="24"/>
              </w:rPr>
              <w:t>Mg(OH)</w:t>
            </w:r>
            <w:r>
              <w:rPr>
                <w:rFonts w:cs="Times New Roman" w:eastAsia="Times New Roman"/>
                <w:b/>
                <w:bCs/>
                <w:iCs/>
                <w:sz w:val="24"/>
                <w:szCs w:val="24"/>
                <w:vertAlign w:val="subscript"/>
              </w:rPr>
              <w:t>2</w:t>
            </w:r>
            <w:r>
              <w:rPr>
                <w:rFonts w:cs="Times New Roman" w:eastAsia="Times New Roman"/>
                <w:b/>
                <w:bCs/>
                <w:iCs/>
                <w:sz w:val="24"/>
                <w:szCs w:val="24"/>
              </w:rPr>
              <w:t xml:space="preserve"> + 2NaCl</w:t>
            </w:r>
          </w:p>
          <w:p>
            <w:pPr>
              <w:pStyle w:val="style0"/>
              <w:spacing w:before="100" w:beforeAutospacing="true" w:after="100" w:afterAutospacing="true" w:lineRule="auto" w:line="240"/>
              <w:rPr>
                <w:rFonts w:cs="Times New Roman" w:eastAsia="Times New Roman"/>
                <w:iCs/>
                <w:sz w:val="24"/>
                <w:szCs w:val="24"/>
              </w:rPr>
            </w:pP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rHeight w:val="300" w:hRule="atLeast"/>
          <w:tblCellSpacing w:w="0" w:type="dxa"/>
        </w:trPr>
        <w:tc>
          <w:tcPr>
            <w:tcW w:w="0" w:type="auto"/>
            <w:tcBorders/>
            <w:shd w:val="clear" w:color="auto" w:fill="cccc99"/>
            <w:vAlign w:val="center"/>
            <w:hideMark/>
          </w:tcPr>
          <w:p>
            <w:pPr>
              <w:pStyle w:val="style0"/>
              <w:numPr>
                <w:ilvl w:val="0"/>
                <w:numId w:val="263"/>
              </w:numPr>
              <w:spacing w:after="0" w:lineRule="auto" w:line="240"/>
              <w:rPr>
                <w:rFonts w:cs="Times New Roman" w:eastAsia="Times New Roman"/>
                <w:iCs/>
                <w:sz w:val="24"/>
                <w:szCs w:val="24"/>
              </w:rPr>
            </w:pPr>
            <w:r>
              <w:rPr>
                <w:rFonts w:cs="Times New Roman" w:eastAsia="Times New Roman"/>
                <w:b/>
                <w:bCs/>
                <w:iCs/>
                <w:sz w:val="24"/>
                <w:szCs w:val="24"/>
              </w:rPr>
              <w:t xml:space="preserve">REACTION WITH  </w:t>
            </w:r>
            <w:r>
              <w:rPr>
                <w:rFonts w:cs="Times New Roman" w:eastAsia="Times New Roman"/>
                <w:b/>
                <w:bCs/>
                <w:iCs/>
                <w:sz w:val="24"/>
                <w:szCs w:val="24"/>
              </w:rPr>
              <w:t>METALS</w:t>
            </w:r>
          </w:p>
        </w:tc>
        <w:tc>
          <w:tcPr>
            <w:tcW w:w="0" w:type="auto"/>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iCs/>
                <w:sz w:val="24"/>
                <w:szCs w:val="24"/>
              </w:rPr>
              <w:t> </w:t>
            </w: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0" w:type="auto"/>
            <w:gridSpan w:val="2"/>
            <w:tcBorders/>
            <w:shd w:val="clear" w:color="auto" w:fill="ffffff"/>
            <w:vAlign w:val="center"/>
            <w:hideMark/>
          </w:tcPr>
          <w:p>
            <w:pPr>
              <w:pStyle w:val="style0"/>
              <w:spacing w:after="0" w:lineRule="auto" w:line="240"/>
              <w:rPr>
                <w:rFonts w:cs="Times New Roman" w:eastAsia="Times New Roman"/>
                <w:iCs/>
                <w:sz w:val="24"/>
                <w:szCs w:val="24"/>
              </w:rPr>
            </w:pPr>
            <w:r>
              <w:rPr>
                <w:rFonts w:cs="Times New Roman" w:eastAsia="Times New Roman"/>
                <w:b/>
                <w:bCs/>
                <w:iCs/>
                <w:sz w:val="24"/>
                <w:szCs w:val="24"/>
              </w:rPr>
              <w:t>2Al + 2NaOH + 2H</w:t>
            </w:r>
            <w:r>
              <w:rPr>
                <w:rFonts w:cs="Times New Roman" w:eastAsia="Times New Roman"/>
                <w:b/>
                <w:bCs/>
                <w:iCs/>
                <w:sz w:val="24"/>
                <w:szCs w:val="24"/>
                <w:vertAlign w:val="subscript"/>
              </w:rPr>
              <w:t>2</w:t>
            </w:r>
            <w:r>
              <w:rPr>
                <w:rFonts w:cs="Times New Roman" w:eastAsia="Times New Roman"/>
                <w:b/>
                <w:bCs/>
                <w:iCs/>
                <w:sz w:val="24"/>
                <w:szCs w:val="24"/>
              </w:rPr>
              <w:t xml:space="preserve">O </w:t>
            </w:r>
            <w:r>
              <w:rPr>
                <w:rFonts w:cs="Times New Roman" w:eastAsia="Times New Roman"/>
                <w:b/>
                <w:bCs/>
                <w:iCs/>
                <w:sz w:val="24"/>
                <w:szCs w:val="24"/>
              </w:rPr>
              <w:t>→</w:t>
            </w:r>
            <w:r>
              <w:rPr>
                <w:rFonts w:cs="Times New Roman" w:eastAsia="Times New Roman"/>
                <w:b/>
                <w:bCs/>
                <w:iCs/>
                <w:sz w:val="24"/>
                <w:szCs w:val="24"/>
              </w:rPr>
              <w:t xml:space="preserve"> 2NaAlO</w:t>
            </w:r>
            <w:r>
              <w:rPr>
                <w:rFonts w:cs="Times New Roman" w:eastAsia="Times New Roman"/>
                <w:b/>
                <w:bCs/>
                <w:iCs/>
                <w:sz w:val="24"/>
                <w:szCs w:val="24"/>
                <w:vertAlign w:val="subscript"/>
              </w:rPr>
              <w:t>2</w:t>
            </w:r>
            <w:r>
              <w:rPr>
                <w:rFonts w:cs="Times New Roman" w:eastAsia="Times New Roman"/>
                <w:b/>
                <w:bCs/>
                <w:iCs/>
                <w:sz w:val="24"/>
                <w:szCs w:val="24"/>
              </w:rPr>
              <w:t xml:space="preserve"> + 3H</w:t>
            </w:r>
            <w:r>
              <w:rPr>
                <w:rFonts w:cs="Times New Roman" w:eastAsia="Times New Roman"/>
                <w:b/>
                <w:bCs/>
                <w:iCs/>
                <w:sz w:val="24"/>
                <w:szCs w:val="24"/>
                <w:vertAlign w:val="subscript"/>
              </w:rPr>
              <w:t>2</w:t>
            </w: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0" w:type="auto"/>
            <w:gridSpan w:val="2"/>
            <w:tcBorders/>
            <w:shd w:val="clear" w:color="auto" w:fill="ffffff"/>
            <w:vAlign w:val="center"/>
            <w:hideMark/>
          </w:tcPr>
          <w:p>
            <w:pPr>
              <w:pStyle w:val="style0"/>
              <w:spacing w:after="0" w:lineRule="auto" w:line="240"/>
              <w:rPr>
                <w:rFonts w:cs="Times New Roman" w:eastAsia="Times New Roman"/>
                <w:b/>
                <w:bCs/>
                <w:iCs/>
                <w:sz w:val="24"/>
                <w:szCs w:val="24"/>
              </w:rPr>
            </w:pPr>
          </w:p>
          <w:p>
            <w:pPr>
              <w:pStyle w:val="style0"/>
              <w:spacing w:after="0" w:lineRule="auto" w:line="240"/>
              <w:rPr>
                <w:rFonts w:cs="Times New Roman" w:eastAsia="Times New Roman"/>
                <w:iCs/>
                <w:sz w:val="24"/>
                <w:szCs w:val="24"/>
              </w:rPr>
            </w:pPr>
            <w:r>
              <w:rPr>
                <w:rFonts w:cs="Times New Roman" w:eastAsia="Times New Roman"/>
                <w:b/>
                <w:bCs/>
                <w:iCs/>
                <w:sz w:val="24"/>
                <w:szCs w:val="24"/>
              </w:rPr>
              <w:t>Zn + NaOH + H</w:t>
            </w:r>
            <w:r>
              <w:rPr>
                <w:rFonts w:cs="Times New Roman" w:eastAsia="Times New Roman"/>
                <w:b/>
                <w:bCs/>
                <w:iCs/>
                <w:sz w:val="24"/>
                <w:szCs w:val="24"/>
                <w:vertAlign w:val="subscript"/>
              </w:rPr>
              <w:t>2</w:t>
            </w:r>
            <w:r>
              <w:rPr>
                <w:rFonts w:cs="Times New Roman" w:eastAsia="Times New Roman"/>
                <w:b/>
                <w:bCs/>
                <w:iCs/>
                <w:sz w:val="24"/>
                <w:szCs w:val="24"/>
              </w:rPr>
              <w:t xml:space="preserve">O </w:t>
            </w:r>
            <w:r>
              <w:rPr>
                <w:rFonts w:cs="Times New Roman" w:eastAsia="Times New Roman"/>
                <w:b/>
                <w:bCs/>
                <w:iCs/>
                <w:sz w:val="24"/>
                <w:szCs w:val="24"/>
              </w:rPr>
              <w:t xml:space="preserve">→ </w:t>
            </w:r>
            <w:r>
              <w:rPr>
                <w:rFonts w:cs="Times New Roman" w:eastAsia="Times New Roman"/>
                <w:b/>
                <w:bCs/>
                <w:iCs/>
                <w:sz w:val="24"/>
                <w:szCs w:val="24"/>
              </w:rPr>
              <w:t>Na</w:t>
            </w:r>
            <w:r>
              <w:rPr>
                <w:rFonts w:cs="Times New Roman" w:eastAsia="Times New Roman"/>
                <w:b/>
                <w:bCs/>
                <w:iCs/>
                <w:sz w:val="24"/>
                <w:szCs w:val="24"/>
                <w:vertAlign w:val="subscript"/>
              </w:rPr>
              <w:t>2</w:t>
            </w:r>
            <w:r>
              <w:rPr>
                <w:rFonts w:cs="Times New Roman" w:eastAsia="Times New Roman"/>
                <w:b/>
                <w:bCs/>
                <w:iCs/>
                <w:sz w:val="24"/>
                <w:szCs w:val="24"/>
              </w:rPr>
              <w:t>ZnO</w:t>
            </w:r>
            <w:r>
              <w:rPr>
                <w:rFonts w:cs="Times New Roman" w:eastAsia="Times New Roman"/>
                <w:b/>
                <w:bCs/>
                <w:iCs/>
                <w:sz w:val="24"/>
                <w:szCs w:val="24"/>
                <w:vertAlign w:val="subscript"/>
              </w:rPr>
              <w:t>2</w:t>
            </w:r>
            <w:r>
              <w:rPr>
                <w:rFonts w:cs="Times New Roman" w:eastAsia="Times New Roman"/>
                <w:b/>
                <w:bCs/>
                <w:iCs/>
                <w:sz w:val="24"/>
                <w:szCs w:val="24"/>
              </w:rPr>
              <w:t xml:space="preserve"> + 2H</w:t>
            </w:r>
            <w:r>
              <w:rPr>
                <w:rFonts w:cs="Times New Roman" w:eastAsia="Times New Roman"/>
                <w:b/>
                <w:bCs/>
                <w:iCs/>
                <w:sz w:val="24"/>
                <w:szCs w:val="24"/>
                <w:vertAlign w:val="subscript"/>
              </w:rPr>
              <w:t>2</w:t>
            </w: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0" w:type="auto"/>
            <w:gridSpan w:val="2"/>
            <w:tcBorders/>
            <w:shd w:val="clear" w:color="auto" w:fill="ffffff"/>
            <w:vAlign w:val="center"/>
            <w:hideMark/>
          </w:tcPr>
          <w:p>
            <w:pPr>
              <w:pStyle w:val="style0"/>
              <w:spacing w:after="0" w:lineRule="auto" w:line="240"/>
              <w:rPr>
                <w:rFonts w:cs="Times New Roman" w:eastAsia="Times New Roman"/>
                <w:b/>
                <w:bCs/>
                <w:iCs/>
                <w:sz w:val="24"/>
                <w:szCs w:val="24"/>
              </w:rPr>
            </w:pPr>
          </w:p>
          <w:p>
            <w:pPr>
              <w:pStyle w:val="style0"/>
              <w:spacing w:after="0" w:lineRule="auto" w:line="240"/>
              <w:rPr>
                <w:rFonts w:cs="Times New Roman" w:eastAsia="Times New Roman"/>
                <w:iCs/>
                <w:sz w:val="24"/>
                <w:szCs w:val="24"/>
              </w:rPr>
            </w:pPr>
            <w:r>
              <w:rPr>
                <w:rFonts w:cs="Times New Roman" w:eastAsia="Times New Roman"/>
                <w:b/>
                <w:bCs/>
                <w:iCs/>
                <w:sz w:val="24"/>
                <w:szCs w:val="24"/>
              </w:rPr>
              <w:t>Si + 2NaOH + H</w:t>
            </w:r>
            <w:r>
              <w:rPr>
                <w:rFonts w:cs="Times New Roman" w:eastAsia="Times New Roman"/>
                <w:b/>
                <w:bCs/>
                <w:iCs/>
                <w:sz w:val="24"/>
                <w:szCs w:val="24"/>
                <w:vertAlign w:val="subscript"/>
              </w:rPr>
              <w:t>2</w:t>
            </w:r>
            <w:r>
              <w:rPr>
                <w:rFonts w:cs="Times New Roman" w:eastAsia="Times New Roman"/>
                <w:b/>
                <w:bCs/>
                <w:iCs/>
                <w:sz w:val="24"/>
                <w:szCs w:val="24"/>
              </w:rPr>
              <w:t xml:space="preserve">O </w:t>
            </w:r>
            <w:r>
              <w:rPr>
                <w:rFonts w:cs="Times New Roman" w:eastAsia="Times New Roman"/>
                <w:b/>
                <w:bCs/>
                <w:iCs/>
                <w:sz w:val="24"/>
                <w:szCs w:val="24"/>
              </w:rPr>
              <w:t xml:space="preserve">→ </w:t>
            </w:r>
            <w:r>
              <w:rPr>
                <w:rFonts w:cs="Times New Roman" w:eastAsia="Times New Roman"/>
                <w:b/>
                <w:bCs/>
                <w:iCs/>
                <w:sz w:val="24"/>
                <w:szCs w:val="24"/>
              </w:rPr>
              <w:t>Na</w:t>
            </w:r>
            <w:r>
              <w:rPr>
                <w:rFonts w:cs="Times New Roman" w:eastAsia="Times New Roman"/>
                <w:b/>
                <w:bCs/>
                <w:iCs/>
                <w:sz w:val="24"/>
                <w:szCs w:val="24"/>
                <w:vertAlign w:val="subscript"/>
              </w:rPr>
              <w:t>2</w:t>
            </w:r>
            <w:r>
              <w:rPr>
                <w:rFonts w:cs="Times New Roman" w:eastAsia="Times New Roman"/>
                <w:b/>
                <w:bCs/>
                <w:iCs/>
                <w:sz w:val="24"/>
                <w:szCs w:val="24"/>
              </w:rPr>
              <w:t>SiO</w:t>
            </w:r>
            <w:r>
              <w:rPr>
                <w:rFonts w:cs="Times New Roman" w:eastAsia="Times New Roman"/>
                <w:b/>
                <w:bCs/>
                <w:iCs/>
                <w:sz w:val="24"/>
                <w:szCs w:val="24"/>
                <w:vertAlign w:val="subscript"/>
              </w:rPr>
              <w:t>3</w:t>
            </w:r>
            <w:r>
              <w:rPr>
                <w:rFonts w:cs="Times New Roman" w:eastAsia="Times New Roman"/>
                <w:b/>
                <w:bCs/>
                <w:iCs/>
                <w:sz w:val="24"/>
                <w:szCs w:val="24"/>
              </w:rPr>
              <w:t xml:space="preserve"> + 2H</w:t>
            </w:r>
            <w:r>
              <w:rPr>
                <w:rFonts w:cs="Times New Roman" w:eastAsia="Times New Roman"/>
                <w:b/>
                <w:bCs/>
                <w:iCs/>
                <w:sz w:val="24"/>
                <w:szCs w:val="24"/>
                <w:vertAlign w:val="subscript"/>
              </w:rPr>
              <w:t>2</w:t>
            </w: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r>
        <w:tblPrEx/>
        <w:trPr>
          <w:tblCellSpacing w:w="0" w:type="dxa"/>
        </w:trPr>
        <w:tc>
          <w:tcPr>
            <w:tcW w:w="0" w:type="auto"/>
            <w:gridSpan w:val="2"/>
            <w:tcBorders/>
            <w:shd w:val="clear" w:color="auto" w:fill="ffffff"/>
            <w:vAlign w:val="center"/>
            <w:hideMark/>
          </w:tcPr>
          <w:p>
            <w:pPr>
              <w:pStyle w:val="style0"/>
              <w:spacing w:after="0" w:lineRule="auto" w:line="240"/>
              <w:rPr>
                <w:rFonts w:cs="Times New Roman" w:eastAsia="Times New Roman"/>
                <w:iCs/>
                <w:sz w:val="24"/>
                <w:szCs w:val="24"/>
              </w:rPr>
            </w:pPr>
          </w:p>
        </w:tc>
        <w:tc>
          <w:tcPr>
            <w:tcW w:w="0" w:type="auto"/>
            <w:vMerge w:val="continue"/>
            <w:tcBorders/>
            <w:vAlign w:val="center"/>
            <w:hideMark/>
          </w:tcPr>
          <w:p>
            <w:pPr>
              <w:pStyle w:val="style0"/>
              <w:spacing w:after="0" w:lineRule="auto" w:line="240"/>
              <w:rPr>
                <w:rFonts w:cs="Times New Roman" w:eastAsia="Times New Roman"/>
                <w:iCs/>
                <w:sz w:val="24"/>
                <w:szCs w:val="24"/>
              </w:rPr>
            </w:pPr>
          </w:p>
        </w:tc>
      </w:tr>
    </w:tbl>
    <w:p>
      <w:pPr>
        <w:pStyle w:val="style157"/>
        <w:rPr/>
      </w:pPr>
    </w:p>
    <w:p>
      <w:pPr>
        <w:pStyle w:val="style157"/>
        <w:numPr>
          <w:ilvl w:val="0"/>
          <w:numId w:val="262"/>
        </w:numPr>
        <w:rPr>
          <w:highlight w:val="yellow"/>
        </w:rPr>
      </w:pPr>
      <w:r>
        <w:rPr>
          <w:highlight w:val="yellow"/>
        </w:rPr>
        <w:t xml:space="preserve">Commonly found bases in laboratories and in our daily life are: Caustic soda, </w:t>
      </w:r>
      <w:r>
        <w:rPr>
          <w:bCs/>
          <w:highlight w:val="yellow"/>
        </w:rPr>
        <w:t>NaOH;</w:t>
      </w:r>
      <w:r>
        <w:rPr>
          <w:highlight w:val="yellow"/>
        </w:rPr>
        <w:t xml:space="preserve"> Caustic potash, </w:t>
      </w:r>
      <w:r>
        <w:rPr>
          <w:bCs/>
          <w:highlight w:val="yellow"/>
        </w:rPr>
        <w:t>KOH</w:t>
      </w:r>
      <w:r>
        <w:rPr>
          <w:highlight w:val="yellow"/>
        </w:rPr>
        <w:t xml:space="preserve">; Milk of magnesia, </w:t>
      </w:r>
      <w:r>
        <w:rPr>
          <w:bCs/>
          <w:highlight w:val="yellow"/>
        </w:rPr>
        <w:t>Mg(OH)</w:t>
      </w:r>
      <w:r>
        <w:rPr>
          <w:bCs/>
          <w:highlight w:val="yellow"/>
          <w:vertAlign w:val="subscript"/>
        </w:rPr>
        <w:t>2</w:t>
      </w:r>
      <w:r>
        <w:rPr>
          <w:highlight w:val="yellow"/>
        </w:rPr>
        <w:t xml:space="preserve">; Liquor ammonia, </w:t>
      </w:r>
      <w:r>
        <w:rPr>
          <w:bCs/>
          <w:highlight w:val="yellow"/>
        </w:rPr>
        <w:t>NH</w:t>
      </w:r>
      <w:r>
        <w:rPr>
          <w:bCs/>
          <w:highlight w:val="yellow"/>
          <w:vertAlign w:val="subscript"/>
        </w:rPr>
        <w:t>3</w:t>
      </w:r>
      <w:r>
        <w:rPr>
          <w:highlight w:val="yellow"/>
        </w:rPr>
        <w:t>; Washing powder, Tooth paste.</w:t>
      </w:r>
      <w:r>
        <w:rPr>
          <w:highlight w:val="yellow"/>
        </w:rPr>
        <w:t xml:space="preserve"> </w:t>
      </w:r>
      <w:r>
        <w:rPr>
          <w:highlight w:val="yellow"/>
        </w:rPr>
        <w:t>One can familiarize with the acid</w:t>
      </w:r>
      <w:r>
        <w:rPr>
          <w:highlight w:val="yellow"/>
        </w:rPr>
        <w:t>-</w:t>
      </w:r>
      <w:r>
        <w:rPr>
          <w:highlight w:val="yellow"/>
        </w:rPr>
        <w:t>base nature of some of the common substances by using litmus solution.</w:t>
      </w:r>
    </w:p>
    <w:p>
      <w:pPr>
        <w:pStyle w:val="style3"/>
        <w:jc w:val="both"/>
        <w:rPr>
          <w:rFonts w:ascii="Calibri" w:hAnsi="Calibri"/>
          <w:color w:val="auto"/>
          <w:sz w:val="24"/>
          <w:szCs w:val="24"/>
        </w:rPr>
      </w:pPr>
      <w:r>
        <w:rPr>
          <w:rFonts w:ascii="Calibri" w:hAnsi="Calibri"/>
          <w:color w:val="auto"/>
          <w:sz w:val="24"/>
          <w:szCs w:val="24"/>
        </w:rPr>
        <w:t>Polyprotic Acids and Bases</w:t>
      </w:r>
    </w:p>
    <w:p>
      <w:pPr>
        <w:pStyle w:val="style157"/>
        <w:numPr>
          <w:ilvl w:val="0"/>
          <w:numId w:val="169"/>
        </w:numPr>
        <w:rPr/>
      </w:pPr>
      <w:r>
        <w:t xml:space="preserve">Polyprotic acids such as </w:t>
      </w:r>
      <w:r>
        <w:rPr>
          <w:rStyle w:val="style4142"/>
          <w:i/>
          <w:iCs/>
        </w:rPr>
        <w:t>H</w:t>
      </w:r>
      <w:r>
        <w:rPr>
          <w:rStyle w:val="style4143"/>
          <w:vertAlign w:val="subscript"/>
        </w:rPr>
        <w:t>2</w:t>
      </w:r>
      <w:r>
        <w:rPr>
          <w:rStyle w:val="style4142"/>
          <w:i/>
          <w:iCs/>
        </w:rPr>
        <w:t>SO</w:t>
      </w:r>
      <w:r>
        <w:rPr>
          <w:rStyle w:val="style4143"/>
          <w:vertAlign w:val="subscript"/>
        </w:rPr>
        <w:t>4</w:t>
      </w:r>
      <w:r>
        <w:t xml:space="preserve">, </w:t>
      </w:r>
      <w:r>
        <w:rPr>
          <w:rStyle w:val="style4142"/>
          <w:i/>
          <w:iCs/>
        </w:rPr>
        <w:t>H</w:t>
      </w:r>
      <w:r>
        <w:rPr>
          <w:rStyle w:val="style4143"/>
          <w:vertAlign w:val="subscript"/>
        </w:rPr>
        <w:t>3</w:t>
      </w:r>
      <w:r>
        <w:rPr>
          <w:rStyle w:val="style4142"/>
          <w:i/>
          <w:iCs/>
        </w:rPr>
        <w:t>PO</w:t>
      </w:r>
      <w:r>
        <w:rPr>
          <w:rStyle w:val="style4143"/>
          <w:vertAlign w:val="subscript"/>
        </w:rPr>
        <w:t>4</w:t>
      </w:r>
      <w:r>
        <w:t xml:space="preserve">, and </w:t>
      </w:r>
      <w:r>
        <w:rPr>
          <w:rStyle w:val="style4142"/>
          <w:i/>
          <w:iCs/>
        </w:rPr>
        <w:t>H</w:t>
      </w:r>
      <w:r>
        <w:rPr>
          <w:rStyle w:val="style4143"/>
          <w:vertAlign w:val="subscript"/>
        </w:rPr>
        <w:t>2</w:t>
      </w:r>
      <w:r>
        <w:rPr>
          <w:rStyle w:val="style4142"/>
          <w:i/>
          <w:iCs/>
        </w:rPr>
        <w:t>CO</w:t>
      </w:r>
      <w:r>
        <w:rPr>
          <w:rStyle w:val="style4143"/>
          <w:vertAlign w:val="subscript"/>
        </w:rPr>
        <w:t>3</w:t>
      </w:r>
      <w:r>
        <w:t xml:space="preserve"> contain more than one ionizable proton, and the protons are lost in a stepwise manner. </w:t>
      </w:r>
    </w:p>
    <w:p>
      <w:pPr>
        <w:pStyle w:val="style157"/>
        <w:numPr>
          <w:ilvl w:val="0"/>
          <w:numId w:val="169"/>
        </w:numPr>
        <w:rPr/>
      </w:pPr>
      <w:r>
        <w:t xml:space="preserve">The fully protonated species is always the strongest acid because it is easier to remove a proton from a neutral molecule than from a negatively charged ion. </w:t>
      </w:r>
    </w:p>
    <w:p>
      <w:pPr>
        <w:pStyle w:val="style157"/>
        <w:numPr>
          <w:ilvl w:val="0"/>
          <w:numId w:val="169"/>
        </w:numPr>
        <w:rPr/>
      </w:pPr>
      <w:r>
        <w:t xml:space="preserve">Thus acid strength decreases with the loss of subsequent protons, Consider </w:t>
      </w:r>
      <w:r>
        <w:rPr>
          <w:rStyle w:val="style4142"/>
          <w:i/>
          <w:iCs/>
        </w:rPr>
        <w:t>H</w:t>
      </w:r>
      <w:r>
        <w:rPr>
          <w:rStyle w:val="style4143"/>
          <w:vertAlign w:val="subscript"/>
        </w:rPr>
        <w:t>2</w:t>
      </w:r>
      <w:r>
        <w:rPr>
          <w:rStyle w:val="style4142"/>
          <w:i/>
          <w:iCs/>
        </w:rPr>
        <w:t>SO</w:t>
      </w:r>
      <w:r>
        <w:rPr>
          <w:rStyle w:val="style4143"/>
          <w:vertAlign w:val="subscript"/>
        </w:rPr>
        <w:t>4</w:t>
      </w:r>
      <w:r>
        <w:t>, for example:</w:t>
      </w:r>
    </w:p>
    <w:p>
      <w:pPr>
        <w:pStyle w:val="style0"/>
        <w:jc w:val="center"/>
        <w:rPr>
          <w:sz w:val="24"/>
          <w:szCs w:val="24"/>
        </w:rPr>
      </w:pPr>
      <w:r>
        <w:rPr>
          <w:rStyle w:val="style4142"/>
          <w:i/>
          <w:iCs/>
          <w:sz w:val="24"/>
          <w:szCs w:val="24"/>
        </w:rPr>
        <w:t>HSO</w:t>
      </w:r>
      <w:r>
        <w:rPr>
          <w:rStyle w:val="style4144"/>
          <w:sz w:val="24"/>
          <w:szCs w:val="24"/>
          <w:vertAlign w:val="subscript"/>
        </w:rPr>
        <w:t>4</w:t>
      </w:r>
      <w:r>
        <w:rPr>
          <w:rStyle w:val="style4144"/>
          <w:b/>
          <w:sz w:val="24"/>
          <w:szCs w:val="24"/>
          <w:vertAlign w:val="superscript"/>
        </w:rPr>
        <w:t>-</w:t>
      </w:r>
      <w:r>
        <w:rPr>
          <w:rStyle w:val="style4144"/>
          <w:sz w:val="24"/>
          <w:szCs w:val="24"/>
        </w:rPr>
        <w:t>(</w:t>
      </w:r>
      <w:r>
        <w:rPr>
          <w:rStyle w:val="style4142"/>
          <w:i/>
          <w:iCs/>
          <w:sz w:val="24"/>
          <w:szCs w:val="24"/>
        </w:rPr>
        <w:t>aq</w:t>
      </w:r>
      <w:r>
        <w:rPr>
          <w:rStyle w:val="style4144"/>
          <w:sz w:val="24"/>
          <w:szCs w:val="24"/>
        </w:rPr>
        <w:t>)</w:t>
      </w:r>
      <w:r>
        <w:rPr>
          <w:rStyle w:val="style4144"/>
          <w:rFonts w:ascii="Cambria Math" w:cs="Cambria Math" w:hAnsi="Cambria Math"/>
          <w:sz w:val="24"/>
          <w:szCs w:val="24"/>
        </w:rPr>
        <w:t>↽</w:t>
      </w:r>
      <w:r>
        <w:rPr>
          <w:rStyle w:val="style4144"/>
          <w:sz w:val="24"/>
          <w:szCs w:val="24"/>
        </w:rPr>
        <w:t>−</w:t>
      </w:r>
      <w:r>
        <w:rPr>
          <w:rStyle w:val="style4144"/>
          <w:rFonts w:ascii="Cambria Math" w:cs="Cambria Math" w:hAnsi="Cambria Math"/>
          <w:sz w:val="24"/>
          <w:szCs w:val="24"/>
        </w:rPr>
        <w:t>⇀</w:t>
      </w:r>
      <w:r>
        <w:rPr>
          <w:rStyle w:val="style4142"/>
          <w:i/>
          <w:iCs/>
          <w:sz w:val="24"/>
          <w:szCs w:val="24"/>
        </w:rPr>
        <w:t>SO</w:t>
      </w:r>
      <w:r>
        <w:rPr>
          <w:rStyle w:val="style4143"/>
          <w:sz w:val="24"/>
          <w:szCs w:val="24"/>
          <w:vertAlign w:val="subscript"/>
        </w:rPr>
        <w:t>4</w:t>
      </w:r>
      <w:r>
        <w:rPr>
          <w:rStyle w:val="style4144"/>
          <w:b/>
          <w:sz w:val="24"/>
          <w:szCs w:val="24"/>
          <w:vertAlign w:val="superscript"/>
        </w:rPr>
        <w:t>-</w:t>
      </w:r>
      <w:r>
        <w:rPr>
          <w:rStyle w:val="style4144"/>
          <w:sz w:val="24"/>
          <w:szCs w:val="24"/>
        </w:rPr>
        <w:t>(</w:t>
      </w:r>
      <w:r>
        <w:rPr>
          <w:rStyle w:val="style4142"/>
          <w:i/>
          <w:iCs/>
          <w:sz w:val="24"/>
          <w:szCs w:val="24"/>
        </w:rPr>
        <w:t>aq</w:t>
      </w:r>
      <w:r>
        <w:rPr>
          <w:rStyle w:val="style4144"/>
          <w:sz w:val="24"/>
          <w:szCs w:val="24"/>
        </w:rPr>
        <w:t>)</w:t>
      </w:r>
      <w:r>
        <w:rPr>
          <w:rStyle w:val="style4144"/>
          <w:sz w:val="24"/>
          <w:szCs w:val="24"/>
        </w:rPr>
        <w:t xml:space="preserve"> </w:t>
      </w:r>
      <w:r>
        <w:rPr>
          <w:rStyle w:val="style4144"/>
          <w:sz w:val="24"/>
          <w:szCs w:val="24"/>
        </w:rPr>
        <w:t>+</w:t>
      </w:r>
      <w:r>
        <w:rPr>
          <w:rStyle w:val="style4144"/>
          <w:sz w:val="24"/>
          <w:szCs w:val="24"/>
        </w:rPr>
        <w:t xml:space="preserve"> </w:t>
      </w:r>
      <w:r>
        <w:rPr>
          <w:rStyle w:val="style4142"/>
          <w:i/>
          <w:iCs/>
          <w:sz w:val="24"/>
          <w:szCs w:val="24"/>
        </w:rPr>
        <w:t>H</w:t>
      </w:r>
      <w:r>
        <w:rPr>
          <w:rStyle w:val="style4144"/>
          <w:b/>
          <w:sz w:val="24"/>
          <w:szCs w:val="24"/>
          <w:vertAlign w:val="superscript"/>
        </w:rPr>
        <w:t>+</w:t>
      </w:r>
      <w:r>
        <w:rPr>
          <w:rStyle w:val="style4144"/>
          <w:sz w:val="24"/>
          <w:szCs w:val="24"/>
        </w:rPr>
        <w:t>(</w:t>
      </w:r>
      <w:r>
        <w:rPr>
          <w:rStyle w:val="style4142"/>
          <w:i/>
          <w:iCs/>
          <w:sz w:val="24"/>
          <w:szCs w:val="24"/>
        </w:rPr>
        <w:t>aq</w:t>
      </w:r>
      <w:r>
        <w:rPr>
          <w:rStyle w:val="style4144"/>
          <w:sz w:val="24"/>
          <w:szCs w:val="24"/>
        </w:rPr>
        <w:t xml:space="preserve">) </w:t>
      </w:r>
      <w:r>
        <w:rPr>
          <w:rStyle w:val="style4142"/>
          <w:i/>
          <w:iCs/>
          <w:sz w:val="24"/>
          <w:szCs w:val="24"/>
        </w:rPr>
        <w:t>pKa</w:t>
      </w:r>
      <w:r>
        <w:rPr>
          <w:rStyle w:val="style4142"/>
          <w:i/>
          <w:iCs/>
          <w:sz w:val="24"/>
          <w:szCs w:val="24"/>
        </w:rPr>
        <w:t xml:space="preserve"> </w:t>
      </w:r>
      <w:r>
        <w:rPr>
          <w:rStyle w:val="style4144"/>
          <w:sz w:val="24"/>
          <w:szCs w:val="24"/>
        </w:rPr>
        <w:t>=</w:t>
      </w:r>
      <w:r>
        <w:rPr>
          <w:rStyle w:val="style4144"/>
          <w:sz w:val="24"/>
          <w:szCs w:val="24"/>
        </w:rPr>
        <w:t xml:space="preserve"> </w:t>
      </w:r>
      <w:r>
        <w:rPr>
          <w:rStyle w:val="style4144"/>
          <w:sz w:val="24"/>
          <w:szCs w:val="24"/>
        </w:rPr>
        <w:t>−</w:t>
      </w:r>
      <w:r>
        <w:rPr>
          <w:rStyle w:val="style4143"/>
          <w:sz w:val="24"/>
          <w:szCs w:val="24"/>
        </w:rPr>
        <w:t>2</w:t>
      </w:r>
    </w:p>
    <w:p>
      <w:pPr>
        <w:pStyle w:val="style94"/>
        <w:numPr>
          <w:ilvl w:val="0"/>
          <w:numId w:val="177"/>
        </w:numPr>
        <w:jc w:val="both"/>
        <w:rPr>
          <w:rFonts w:ascii="Calibri" w:hAnsi="Calibri"/>
        </w:rPr>
      </w:pPr>
      <w:r>
        <w:rPr>
          <w:rFonts w:ascii="Calibri" w:hAnsi="Calibri"/>
        </w:rPr>
        <w:t xml:space="preserve">The equilibrium in the first reaction lies far to the right, consistent with </w:t>
      </w:r>
      <w:r>
        <w:rPr>
          <w:rStyle w:val="style4142"/>
          <w:rFonts w:ascii="Calibri" w:hAnsi="Calibri"/>
          <w:i/>
          <w:iCs w:val="false"/>
        </w:rPr>
        <w:t>H</w:t>
      </w:r>
      <w:r>
        <w:rPr>
          <w:rStyle w:val="style4143"/>
          <w:rFonts w:ascii="Calibri" w:hAnsi="Calibri"/>
          <w:vertAlign w:val="subscript"/>
        </w:rPr>
        <w:t>2</w:t>
      </w:r>
      <w:r>
        <w:rPr>
          <w:rStyle w:val="style4142"/>
          <w:rFonts w:ascii="Calibri" w:hAnsi="Calibri"/>
          <w:i/>
          <w:iCs w:val="false"/>
        </w:rPr>
        <w:t>SO</w:t>
      </w:r>
      <w:r>
        <w:rPr>
          <w:rStyle w:val="style4143"/>
          <w:rFonts w:ascii="Calibri" w:hAnsi="Calibri"/>
          <w:vertAlign w:val="subscript"/>
        </w:rPr>
        <w:t>4</w:t>
      </w:r>
      <w:r>
        <w:rPr>
          <w:rFonts w:ascii="Calibri" w:hAnsi="Calibri"/>
        </w:rPr>
        <w:t xml:space="preserve"> being a strong acid. In contrast, in the second reaction, appreciable quantities of both </w:t>
      </w:r>
      <w:r>
        <w:rPr>
          <w:rStyle w:val="style4142"/>
          <w:rFonts w:ascii="Calibri" w:hAnsi="Calibri"/>
          <w:i/>
          <w:iCs w:val="false"/>
        </w:rPr>
        <w:t>HSO</w:t>
      </w:r>
      <w:r>
        <w:rPr>
          <w:rStyle w:val="style4144"/>
          <w:rFonts w:ascii="Calibri" w:hAnsi="Calibri"/>
          <w:vertAlign w:val="subscript"/>
        </w:rPr>
        <w:t>4</w:t>
      </w:r>
      <w:r>
        <w:rPr>
          <w:rStyle w:val="style4144"/>
          <w:rFonts w:ascii="Calibri" w:hAnsi="Calibri"/>
          <w:b/>
          <w:vertAlign w:val="superscript"/>
        </w:rPr>
        <w:t>-</w:t>
      </w:r>
      <w:r>
        <w:rPr>
          <w:rFonts w:ascii="Calibri" w:hAnsi="Calibri"/>
        </w:rPr>
        <w:t xml:space="preserve">  and </w:t>
      </w:r>
      <w:r>
        <w:rPr>
          <w:rStyle w:val="style4142"/>
          <w:rFonts w:ascii="Calibri" w:hAnsi="Calibri"/>
          <w:i/>
          <w:iCs w:val="false"/>
        </w:rPr>
        <w:t>SO</w:t>
      </w:r>
      <w:r>
        <w:rPr>
          <w:rStyle w:val="style4142"/>
          <w:rFonts w:ascii="Calibri" w:hAnsi="Calibri"/>
          <w:i/>
          <w:iCs w:val="false"/>
          <w:vertAlign w:val="subscript"/>
        </w:rPr>
        <w:t>4</w:t>
      </w:r>
      <w:r>
        <w:rPr>
          <w:rStyle w:val="style4142"/>
          <w:rFonts w:ascii="Calibri" w:hAnsi="Calibri"/>
          <w:i/>
          <w:iCs w:val="false"/>
          <w:vertAlign w:val="superscript"/>
        </w:rPr>
        <w:t>2-</w:t>
      </w:r>
      <w:r>
        <w:rPr>
          <w:rFonts w:ascii="Calibri" w:hAnsi="Calibri"/>
        </w:rPr>
        <w:t>are present at equilibrium.</w:t>
      </w:r>
    </w:p>
    <w:p>
      <w:pPr>
        <w:pStyle w:val="style94"/>
        <w:numPr>
          <w:ilvl w:val="0"/>
          <w:numId w:val="177"/>
        </w:numPr>
        <w:jc w:val="both"/>
        <w:rPr>
          <w:rFonts w:ascii="Calibri" w:hAnsi="Calibri"/>
        </w:rPr>
      </w:pPr>
      <w:r>
        <w:rPr>
          <w:rFonts w:ascii="Calibri" w:hAnsi="Calibri"/>
        </w:rPr>
        <w:t>The hydrogen sulfate ion (</w:t>
      </w:r>
      <w:r>
        <w:rPr>
          <w:rStyle w:val="style4142"/>
          <w:rFonts w:ascii="Calibri" w:hAnsi="Calibri"/>
          <w:i/>
          <w:iCs w:val="false"/>
        </w:rPr>
        <w:t>HSO</w:t>
      </w:r>
      <w:r>
        <w:rPr>
          <w:rStyle w:val="style4144"/>
          <w:rFonts w:ascii="Calibri" w:hAnsi="Calibri"/>
          <w:vertAlign w:val="subscript"/>
        </w:rPr>
        <w:t>4</w:t>
      </w:r>
      <w:r>
        <w:rPr>
          <w:rStyle w:val="style4144"/>
          <w:rFonts w:ascii="Calibri" w:hAnsi="Calibri"/>
          <w:b/>
          <w:vertAlign w:val="superscript"/>
        </w:rPr>
        <w:t>-</w:t>
      </w:r>
      <w:r>
        <w:rPr>
          <w:rFonts w:ascii="Calibri" w:hAnsi="Calibri"/>
        </w:rPr>
        <w:t xml:space="preserve">) is both the conjugate base of </w:t>
      </w:r>
      <w:r>
        <w:rPr>
          <w:rStyle w:val="style4142"/>
          <w:rFonts w:ascii="Calibri" w:hAnsi="Calibri"/>
          <w:i/>
          <w:iCs w:val="false"/>
        </w:rPr>
        <w:t>H</w:t>
      </w:r>
      <w:r>
        <w:rPr>
          <w:rStyle w:val="style4143"/>
          <w:rFonts w:ascii="Calibri" w:hAnsi="Calibri"/>
          <w:vertAlign w:val="subscript"/>
        </w:rPr>
        <w:t>2</w:t>
      </w:r>
      <w:r>
        <w:rPr>
          <w:rStyle w:val="style4142"/>
          <w:rFonts w:ascii="Calibri" w:hAnsi="Calibri"/>
          <w:i/>
          <w:iCs w:val="false"/>
        </w:rPr>
        <w:t>SO</w:t>
      </w:r>
      <w:r>
        <w:rPr>
          <w:rStyle w:val="style4143"/>
          <w:rFonts w:ascii="Calibri" w:hAnsi="Calibri"/>
          <w:vertAlign w:val="subscript"/>
        </w:rPr>
        <w:t>4</w:t>
      </w:r>
      <w:r>
        <w:rPr>
          <w:rFonts w:ascii="Calibri" w:hAnsi="Calibri"/>
        </w:rPr>
        <w:t xml:space="preserve"> and the conjugate acid of </w:t>
      </w:r>
      <w:r>
        <w:rPr>
          <w:rStyle w:val="style4142"/>
          <w:rFonts w:ascii="Calibri" w:hAnsi="Calibri"/>
          <w:i/>
          <w:iCs w:val="false"/>
        </w:rPr>
        <w:t>SO</w:t>
      </w:r>
      <w:r>
        <w:rPr>
          <w:rStyle w:val="style4142"/>
          <w:rFonts w:ascii="Calibri" w:hAnsi="Calibri"/>
          <w:i/>
          <w:iCs w:val="false"/>
          <w:vertAlign w:val="subscript"/>
        </w:rPr>
        <w:t>4</w:t>
      </w:r>
      <w:r>
        <w:rPr>
          <w:rStyle w:val="style4142"/>
          <w:rFonts w:ascii="Calibri" w:hAnsi="Calibri"/>
          <w:i/>
          <w:iCs w:val="false"/>
          <w:vertAlign w:val="superscript"/>
        </w:rPr>
        <w:t>2-</w:t>
      </w:r>
      <w:r>
        <w:rPr>
          <w:rFonts w:ascii="Calibri" w:hAnsi="Calibri"/>
        </w:rPr>
        <w:t xml:space="preserve">. Just like water, </w:t>
      </w:r>
      <w:r>
        <w:rPr>
          <w:rStyle w:val="style4142"/>
          <w:rFonts w:ascii="Calibri" w:hAnsi="Calibri"/>
          <w:i/>
          <w:iCs w:val="false"/>
        </w:rPr>
        <w:t>HSO</w:t>
      </w:r>
      <w:r>
        <w:rPr>
          <w:rStyle w:val="style4144"/>
          <w:rFonts w:ascii="Calibri" w:hAnsi="Calibri"/>
          <w:vertAlign w:val="subscript"/>
        </w:rPr>
        <w:t>4</w:t>
      </w:r>
      <w:r>
        <w:rPr>
          <w:rStyle w:val="style4144"/>
          <w:rFonts w:ascii="Calibri" w:hAnsi="Calibri"/>
          <w:b/>
          <w:vertAlign w:val="superscript"/>
        </w:rPr>
        <w:t>-</w:t>
      </w:r>
      <w:r>
        <w:rPr>
          <w:rFonts w:ascii="Calibri" w:hAnsi="Calibri"/>
        </w:rPr>
        <w:t xml:space="preserve">can therefore act as either an acid or a base, depending on whether the other reactant is a stronger acid or a stronger base. </w:t>
      </w:r>
    </w:p>
    <w:p>
      <w:pPr>
        <w:pStyle w:val="style94"/>
        <w:numPr>
          <w:ilvl w:val="0"/>
          <w:numId w:val="177"/>
        </w:numPr>
        <w:jc w:val="both"/>
        <w:rPr>
          <w:rFonts w:ascii="Calibri" w:hAnsi="Calibri"/>
        </w:rPr>
      </w:pPr>
      <w:r>
        <w:rPr>
          <w:rFonts w:ascii="Calibri" w:hAnsi="Calibri"/>
        </w:rPr>
        <w:t>Conversely, the sulfate ion (</w:t>
      </w:r>
      <w:r>
        <w:rPr>
          <w:rStyle w:val="style4142"/>
          <w:rFonts w:ascii="Calibri" w:hAnsi="Calibri"/>
          <w:i/>
          <w:iCs w:val="false"/>
        </w:rPr>
        <w:t>SO</w:t>
      </w:r>
      <w:r>
        <w:rPr>
          <w:rStyle w:val="style4142"/>
          <w:rFonts w:ascii="Calibri" w:hAnsi="Calibri"/>
          <w:i/>
          <w:iCs w:val="false"/>
          <w:vertAlign w:val="subscript"/>
        </w:rPr>
        <w:t>4</w:t>
      </w:r>
      <w:r>
        <w:rPr>
          <w:rStyle w:val="style4142"/>
          <w:rFonts w:ascii="Calibri" w:hAnsi="Calibri"/>
          <w:i/>
          <w:iCs w:val="false"/>
          <w:vertAlign w:val="superscript"/>
        </w:rPr>
        <w:t>2-</w:t>
      </w:r>
      <w:r>
        <w:rPr>
          <w:rFonts w:ascii="Calibri" w:hAnsi="Calibri"/>
        </w:rPr>
        <w:t>) is a polyprotic base that is capable of accepting two protons in a stepwise manner:</w:t>
      </w:r>
    </w:p>
    <w:p>
      <w:pPr>
        <w:pStyle w:val="style0"/>
        <w:jc w:val="center"/>
        <w:rPr>
          <w:sz w:val="24"/>
          <w:szCs w:val="24"/>
        </w:rPr>
      </w:pPr>
      <w:r>
        <w:rPr>
          <w:rStyle w:val="style4142"/>
          <w:i/>
          <w:iCs/>
          <w:sz w:val="24"/>
          <w:szCs w:val="24"/>
        </w:rPr>
        <w:t>SO</w:t>
      </w:r>
      <w:r>
        <w:rPr>
          <w:rStyle w:val="style4142"/>
          <w:i/>
          <w:iCs/>
          <w:sz w:val="24"/>
          <w:szCs w:val="24"/>
          <w:vertAlign w:val="subscript"/>
        </w:rPr>
        <w:t>4</w:t>
      </w:r>
      <w:r>
        <w:rPr>
          <w:rStyle w:val="style4142"/>
          <w:i/>
          <w:iCs/>
          <w:sz w:val="24"/>
          <w:szCs w:val="24"/>
          <w:vertAlign w:val="superscript"/>
        </w:rPr>
        <w:t>2-</w:t>
      </w:r>
      <w:r>
        <w:rPr>
          <w:rStyle w:val="style4144"/>
          <w:sz w:val="24"/>
          <w:szCs w:val="24"/>
        </w:rPr>
        <w:t xml:space="preserve"> (</w:t>
      </w:r>
      <w:r>
        <w:rPr>
          <w:rStyle w:val="style4142"/>
          <w:i/>
          <w:iCs/>
          <w:sz w:val="24"/>
          <w:szCs w:val="24"/>
        </w:rPr>
        <w:t>aq</w:t>
      </w:r>
      <w:r>
        <w:rPr>
          <w:rStyle w:val="style4144"/>
          <w:sz w:val="24"/>
          <w:szCs w:val="24"/>
        </w:rPr>
        <w:t>)+</w:t>
      </w:r>
      <w:r>
        <w:rPr>
          <w:rStyle w:val="style4142"/>
          <w:i/>
          <w:iCs/>
          <w:sz w:val="24"/>
          <w:szCs w:val="24"/>
        </w:rPr>
        <w:t>H</w:t>
      </w:r>
      <w:r>
        <w:rPr>
          <w:rStyle w:val="style4143"/>
          <w:sz w:val="24"/>
          <w:szCs w:val="24"/>
          <w:vertAlign w:val="subscript"/>
        </w:rPr>
        <w:t>2</w:t>
      </w:r>
      <w:r>
        <w:rPr>
          <w:rStyle w:val="style4142"/>
          <w:i/>
          <w:iCs/>
          <w:sz w:val="24"/>
          <w:szCs w:val="24"/>
        </w:rPr>
        <w:t>O</w:t>
      </w:r>
      <w:r>
        <w:rPr>
          <w:rStyle w:val="style4144"/>
          <w:sz w:val="24"/>
          <w:szCs w:val="24"/>
        </w:rPr>
        <w:t>(</w:t>
      </w:r>
      <w:r>
        <w:rPr>
          <w:rStyle w:val="style4142"/>
          <w:i/>
          <w:iCs/>
          <w:sz w:val="24"/>
          <w:szCs w:val="24"/>
        </w:rPr>
        <w:t>aq</w:t>
      </w:r>
      <w:r>
        <w:rPr>
          <w:rStyle w:val="style4144"/>
          <w:sz w:val="24"/>
          <w:szCs w:val="24"/>
        </w:rPr>
        <w:t>)</w:t>
      </w:r>
      <w:r>
        <w:rPr>
          <w:rStyle w:val="style4144"/>
          <w:rFonts w:ascii="Cambria Math" w:cs="Cambria Math" w:hAnsi="Cambria Math"/>
          <w:sz w:val="24"/>
          <w:szCs w:val="24"/>
        </w:rPr>
        <w:t>↽</w:t>
      </w:r>
      <w:r>
        <w:rPr>
          <w:rStyle w:val="style4144"/>
          <w:sz w:val="24"/>
          <w:szCs w:val="24"/>
        </w:rPr>
        <w:t>−</w:t>
      </w:r>
      <w:r>
        <w:rPr>
          <w:rStyle w:val="style4144"/>
          <w:rFonts w:ascii="Cambria Math" w:cs="Cambria Math" w:hAnsi="Cambria Math"/>
          <w:sz w:val="24"/>
          <w:szCs w:val="24"/>
        </w:rPr>
        <w:t>⇀</w:t>
      </w:r>
      <w:r>
        <w:rPr>
          <w:rStyle w:val="style4142"/>
          <w:i/>
          <w:iCs/>
          <w:sz w:val="24"/>
          <w:szCs w:val="24"/>
        </w:rPr>
        <w:t>HSO</w:t>
      </w:r>
      <w:r>
        <w:rPr>
          <w:rStyle w:val="style4144"/>
          <w:sz w:val="24"/>
          <w:szCs w:val="24"/>
          <w:vertAlign w:val="subscript"/>
        </w:rPr>
        <w:t>4</w:t>
      </w:r>
      <w:r>
        <w:rPr>
          <w:rStyle w:val="style4144"/>
          <w:b/>
          <w:sz w:val="24"/>
          <w:szCs w:val="24"/>
          <w:vertAlign w:val="superscript"/>
        </w:rPr>
        <w:t>-</w:t>
      </w:r>
      <w:r>
        <w:rPr>
          <w:rStyle w:val="style4144"/>
          <w:sz w:val="24"/>
          <w:szCs w:val="24"/>
        </w:rPr>
        <w:t xml:space="preserve"> (</w:t>
      </w:r>
      <w:r>
        <w:rPr>
          <w:rStyle w:val="style4142"/>
          <w:i/>
          <w:iCs/>
          <w:sz w:val="24"/>
          <w:szCs w:val="24"/>
        </w:rPr>
        <w:t>aq</w:t>
      </w:r>
      <w:r>
        <w:rPr>
          <w:rStyle w:val="style4144"/>
          <w:sz w:val="24"/>
          <w:szCs w:val="24"/>
        </w:rPr>
        <w:t>)+</w:t>
      </w:r>
      <w:r>
        <w:rPr>
          <w:rStyle w:val="style4142"/>
          <w:i/>
          <w:iCs/>
          <w:sz w:val="24"/>
          <w:szCs w:val="24"/>
        </w:rPr>
        <w:t>OH</w:t>
      </w:r>
      <w:r>
        <w:rPr>
          <w:rStyle w:val="style4144"/>
          <w:b/>
          <w:sz w:val="24"/>
          <w:szCs w:val="24"/>
          <w:vertAlign w:val="superscript"/>
        </w:rPr>
        <w:t>−</w:t>
      </w:r>
      <w:r>
        <w:rPr>
          <w:rStyle w:val="style4144"/>
          <w:sz w:val="24"/>
          <w:szCs w:val="24"/>
        </w:rPr>
        <w:t>(</w:t>
      </w:r>
      <w:r>
        <w:rPr>
          <w:rStyle w:val="style4142"/>
          <w:i/>
          <w:iCs/>
          <w:sz w:val="24"/>
          <w:szCs w:val="24"/>
        </w:rPr>
        <w:t>aq</w:t>
      </w:r>
      <w:r>
        <w:rPr>
          <w:rStyle w:val="style4144"/>
          <w:sz w:val="24"/>
          <w:szCs w:val="24"/>
        </w:rPr>
        <w:t>)</w:t>
      </w:r>
    </w:p>
    <w:p>
      <w:pPr>
        <w:pStyle w:val="style0"/>
        <w:jc w:val="center"/>
        <w:rPr>
          <w:rStyle w:val="style4144"/>
          <w:sz w:val="24"/>
          <w:szCs w:val="24"/>
        </w:rPr>
      </w:pPr>
      <w:r>
        <w:rPr>
          <w:rStyle w:val="style4142"/>
          <w:i/>
          <w:iCs/>
          <w:sz w:val="24"/>
          <w:szCs w:val="24"/>
        </w:rPr>
        <w:t>HSO</w:t>
      </w:r>
      <w:r>
        <w:rPr>
          <w:rStyle w:val="style4144"/>
          <w:sz w:val="24"/>
          <w:szCs w:val="24"/>
          <w:vertAlign w:val="subscript"/>
        </w:rPr>
        <w:t>4</w:t>
      </w:r>
      <w:r>
        <w:rPr>
          <w:rStyle w:val="style4144"/>
          <w:b/>
          <w:sz w:val="24"/>
          <w:szCs w:val="24"/>
          <w:vertAlign w:val="superscript"/>
        </w:rPr>
        <w:t>-</w:t>
      </w:r>
      <w:r>
        <w:rPr>
          <w:rStyle w:val="style4144"/>
          <w:sz w:val="24"/>
          <w:szCs w:val="24"/>
        </w:rPr>
        <w:t xml:space="preserve"> (</w:t>
      </w:r>
      <w:r>
        <w:rPr>
          <w:rStyle w:val="style4142"/>
          <w:i/>
          <w:iCs/>
          <w:sz w:val="24"/>
          <w:szCs w:val="24"/>
        </w:rPr>
        <w:t>aq</w:t>
      </w:r>
      <w:r>
        <w:rPr>
          <w:rStyle w:val="style4144"/>
          <w:sz w:val="24"/>
          <w:szCs w:val="24"/>
        </w:rPr>
        <w:t>)+</w:t>
      </w:r>
      <w:r>
        <w:rPr>
          <w:rStyle w:val="style4142"/>
          <w:i/>
          <w:iCs/>
          <w:sz w:val="24"/>
          <w:szCs w:val="24"/>
        </w:rPr>
        <w:t>H</w:t>
      </w:r>
      <w:r>
        <w:rPr>
          <w:rStyle w:val="style4143"/>
          <w:sz w:val="24"/>
          <w:szCs w:val="24"/>
          <w:vertAlign w:val="subscript"/>
        </w:rPr>
        <w:t>2</w:t>
      </w:r>
      <w:r>
        <w:rPr>
          <w:rStyle w:val="style4142"/>
          <w:i/>
          <w:iCs/>
          <w:sz w:val="24"/>
          <w:szCs w:val="24"/>
        </w:rPr>
        <w:t>O</w:t>
      </w:r>
      <w:r>
        <w:rPr>
          <w:rStyle w:val="style4144"/>
          <w:sz w:val="24"/>
          <w:szCs w:val="24"/>
        </w:rPr>
        <w:t>(</w:t>
      </w:r>
      <w:r>
        <w:rPr>
          <w:rStyle w:val="style4142"/>
          <w:i/>
          <w:iCs/>
          <w:sz w:val="24"/>
          <w:szCs w:val="24"/>
        </w:rPr>
        <w:t>aq</w:t>
      </w:r>
      <w:r>
        <w:rPr>
          <w:rStyle w:val="style4144"/>
          <w:sz w:val="24"/>
          <w:szCs w:val="24"/>
        </w:rPr>
        <w:t>)</w:t>
      </w:r>
      <w:r>
        <w:rPr>
          <w:rStyle w:val="style4144"/>
          <w:rFonts w:ascii="Cambria Math" w:cs="Cambria Math" w:hAnsi="Cambria Math"/>
          <w:sz w:val="24"/>
          <w:szCs w:val="24"/>
        </w:rPr>
        <w:t>↽</w:t>
      </w:r>
      <w:r>
        <w:rPr>
          <w:rStyle w:val="style4144"/>
          <w:sz w:val="24"/>
          <w:szCs w:val="24"/>
        </w:rPr>
        <w:t>−</w:t>
      </w:r>
      <w:r>
        <w:rPr>
          <w:rStyle w:val="style4144"/>
          <w:rFonts w:ascii="Cambria Math" w:cs="Cambria Math" w:hAnsi="Cambria Math"/>
          <w:sz w:val="24"/>
          <w:szCs w:val="24"/>
        </w:rPr>
        <w:t>⇀</w:t>
      </w:r>
      <w:r>
        <w:rPr>
          <w:rStyle w:val="style4142"/>
          <w:i/>
          <w:iCs/>
          <w:sz w:val="24"/>
          <w:szCs w:val="24"/>
        </w:rPr>
        <w:t>H</w:t>
      </w:r>
      <w:r>
        <w:rPr>
          <w:rStyle w:val="style4143"/>
          <w:sz w:val="24"/>
          <w:szCs w:val="24"/>
          <w:vertAlign w:val="subscript"/>
        </w:rPr>
        <w:t>2</w:t>
      </w:r>
      <w:r>
        <w:rPr>
          <w:rStyle w:val="style4142"/>
          <w:i/>
          <w:iCs/>
          <w:sz w:val="24"/>
          <w:szCs w:val="24"/>
        </w:rPr>
        <w:t>SO</w:t>
      </w:r>
      <w:r>
        <w:rPr>
          <w:rStyle w:val="style4143"/>
          <w:sz w:val="24"/>
          <w:szCs w:val="24"/>
          <w:vertAlign w:val="subscript"/>
        </w:rPr>
        <w:t>4</w:t>
      </w:r>
      <w:r>
        <w:rPr>
          <w:rStyle w:val="style4144"/>
          <w:sz w:val="24"/>
          <w:szCs w:val="24"/>
        </w:rPr>
        <w:t>(</w:t>
      </w:r>
      <w:r>
        <w:rPr>
          <w:rStyle w:val="style4142"/>
          <w:i/>
          <w:iCs/>
          <w:sz w:val="24"/>
          <w:szCs w:val="24"/>
        </w:rPr>
        <w:t>aq</w:t>
      </w:r>
      <w:r>
        <w:rPr>
          <w:rStyle w:val="style4144"/>
          <w:sz w:val="24"/>
          <w:szCs w:val="24"/>
        </w:rPr>
        <w:t>)+</w:t>
      </w:r>
      <w:r>
        <w:rPr>
          <w:rStyle w:val="style4142"/>
          <w:i/>
          <w:iCs/>
          <w:sz w:val="24"/>
          <w:szCs w:val="24"/>
        </w:rPr>
        <w:t>OH</w:t>
      </w:r>
      <w:r>
        <w:rPr>
          <w:rStyle w:val="style4144"/>
          <w:sz w:val="24"/>
          <w:szCs w:val="24"/>
          <w:vertAlign w:val="superscript"/>
        </w:rPr>
        <w:t>−</w:t>
      </w:r>
      <w:r>
        <w:rPr>
          <w:rStyle w:val="style4144"/>
          <w:sz w:val="24"/>
          <w:szCs w:val="24"/>
        </w:rPr>
        <w:t>(</w:t>
      </w:r>
      <w:r>
        <w:rPr>
          <w:rStyle w:val="style4142"/>
          <w:i/>
          <w:iCs/>
          <w:sz w:val="24"/>
          <w:szCs w:val="24"/>
        </w:rPr>
        <w:t>aq</w:t>
      </w:r>
      <w:r>
        <w:rPr>
          <w:rStyle w:val="style4144"/>
          <w:sz w:val="24"/>
          <w:szCs w:val="24"/>
        </w:rPr>
        <w:t>)</w:t>
      </w:r>
    </w:p>
    <w:p>
      <w:pPr>
        <w:pStyle w:val="style157"/>
        <w:rPr/>
      </w:pPr>
    </w:p>
    <w:p>
      <w:pPr>
        <w:pStyle w:val="style157"/>
        <w:rPr/>
      </w:pPr>
    </w:p>
    <w:p>
      <w:pPr>
        <w:pStyle w:val="style157"/>
        <w:rPr/>
      </w:pPr>
    </w:p>
    <w:p>
      <w:pPr>
        <w:pStyle w:val="style157"/>
        <w:rPr/>
      </w:pPr>
      <w:r>
        <w:rPr>
          <w:b/>
        </w:rPr>
        <w:t>SALTS:</w:t>
      </w:r>
      <w:r>
        <w:rPr>
          <w:color w:val="009900"/>
        </w:rPr>
        <w:t xml:space="preserve"> </w:t>
      </w:r>
      <w:r>
        <w:t xml:space="preserve">These are substances formed as a result a neutralization reaction between an acid and an alkali in the correct proportion. </w:t>
      </w:r>
    </w:p>
    <w:p>
      <w:pPr>
        <w:pStyle w:val="style157"/>
        <w:rPr/>
      </w:pPr>
      <w:r>
        <w:t xml:space="preserve">Example </w:t>
      </w:r>
      <w:r>
        <w:t>HNO</w:t>
      </w:r>
      <w:r>
        <w:rPr>
          <w:vertAlign w:val="subscript"/>
        </w:rPr>
        <w:t xml:space="preserve">3 </w:t>
      </w:r>
      <w:r>
        <w:t>+ KNO</w:t>
      </w:r>
      <w:r>
        <w:rPr>
          <w:vertAlign w:val="subscript"/>
        </w:rPr>
        <w:t xml:space="preserve">3 </w:t>
      </w:r>
      <w:r>
        <w:t>→ KNO</w:t>
      </w:r>
      <w:r>
        <w:rPr>
          <w:vertAlign w:val="subscript"/>
        </w:rPr>
        <w:t xml:space="preserve">3 </w:t>
      </w:r>
      <w:r>
        <w:t>+ H</w:t>
      </w:r>
      <w:r>
        <w:rPr>
          <w:vertAlign w:val="subscript"/>
        </w:rPr>
        <w:t>2</w:t>
      </w:r>
      <w:r>
        <w:t>O</w:t>
      </w:r>
    </w:p>
    <w:p>
      <w:pPr>
        <w:pStyle w:val="style157"/>
        <w:rPr/>
      </w:pPr>
    </w:p>
    <w:p>
      <w:pPr>
        <w:pStyle w:val="style0"/>
        <w:autoSpaceDE w:val="false"/>
        <w:autoSpaceDN w:val="false"/>
        <w:adjustRightInd w:val="false"/>
        <w:spacing w:after="0" w:lineRule="auto" w:line="240"/>
        <w:rPr>
          <w:rFonts w:cs="Calibri,Bold"/>
          <w:b/>
          <w:bCs/>
          <w:iCs/>
          <w:color w:val="000000"/>
          <w:sz w:val="24"/>
          <w:szCs w:val="24"/>
        </w:rPr>
      </w:pPr>
      <w:r>
        <w:rPr>
          <w:rFonts w:cs="Calibri,Bold"/>
          <w:b/>
          <w:bCs/>
          <w:iCs/>
          <w:color w:val="000000"/>
          <w:sz w:val="24"/>
          <w:szCs w:val="24"/>
        </w:rPr>
        <w:t>WHAT IS THE SALT?</w:t>
      </w:r>
    </w:p>
    <w:p>
      <w:pPr>
        <w:pStyle w:val="style0"/>
        <w:autoSpaceDE w:val="false"/>
        <w:autoSpaceDN w:val="false"/>
        <w:adjustRightInd w:val="false"/>
        <w:spacing w:after="0" w:lineRule="auto" w:line="240"/>
        <w:rPr>
          <w:rFonts w:cs="Calibri"/>
          <w:iCs/>
          <w:color w:val="000000"/>
          <w:sz w:val="24"/>
          <w:szCs w:val="24"/>
        </w:rPr>
      </w:pPr>
      <w:r>
        <w:rPr>
          <w:rFonts w:cs="Calibri"/>
          <w:iCs/>
          <w:color w:val="000000"/>
          <w:sz w:val="24"/>
          <w:szCs w:val="24"/>
        </w:rPr>
        <w:t>To work out which salt is formed during neutralisation reactions you need to know the ions formed by</w:t>
      </w:r>
      <w:r>
        <w:rPr>
          <w:rFonts w:cs="Calibri"/>
          <w:iCs/>
          <w:color w:val="000000"/>
          <w:sz w:val="24"/>
          <w:szCs w:val="24"/>
        </w:rPr>
        <w:t xml:space="preserve"> </w:t>
      </w:r>
      <w:r>
        <w:rPr>
          <w:rFonts w:cs="Calibri"/>
          <w:iCs/>
          <w:color w:val="000000"/>
          <w:sz w:val="24"/>
          <w:szCs w:val="24"/>
        </w:rPr>
        <w:t xml:space="preserve">the acid or alkali when it dissolves. Working out the name is easy, you just combine the name of the </w:t>
      </w:r>
      <w:r>
        <w:rPr>
          <w:rFonts w:cs="Calibri,Bold"/>
          <w:b/>
          <w:bCs/>
          <w:iCs/>
          <w:color w:val="000000"/>
          <w:sz w:val="24"/>
          <w:szCs w:val="24"/>
        </w:rPr>
        <w:t>cation from</w:t>
      </w:r>
      <w:r>
        <w:rPr>
          <w:rFonts w:cs="Calibri,Bold"/>
          <w:b/>
          <w:bCs/>
          <w:iCs/>
          <w:color w:val="000000"/>
          <w:sz w:val="24"/>
          <w:szCs w:val="24"/>
        </w:rPr>
        <w:t xml:space="preserve"> </w:t>
      </w:r>
      <w:r>
        <w:rPr>
          <w:rFonts w:cs="Calibri,Bold"/>
          <w:b/>
          <w:bCs/>
          <w:iCs/>
          <w:color w:val="000000"/>
          <w:sz w:val="24"/>
          <w:szCs w:val="24"/>
        </w:rPr>
        <w:t xml:space="preserve">the alkali </w:t>
      </w:r>
      <w:r>
        <w:rPr>
          <w:rFonts w:cs="Calibri"/>
          <w:iCs/>
          <w:color w:val="000000"/>
          <w:sz w:val="24"/>
          <w:szCs w:val="24"/>
        </w:rPr>
        <w:t xml:space="preserve">with the </w:t>
      </w:r>
      <w:r>
        <w:rPr>
          <w:rFonts w:cs="Calibri,Bold"/>
          <w:b/>
          <w:bCs/>
          <w:iCs/>
          <w:color w:val="000000"/>
          <w:sz w:val="24"/>
          <w:szCs w:val="24"/>
        </w:rPr>
        <w:t>anion</w:t>
      </w:r>
      <w:r>
        <w:rPr>
          <w:rFonts w:cs="Calibri,Bold"/>
          <w:b/>
          <w:bCs/>
          <w:iCs/>
          <w:color w:val="000000"/>
          <w:sz w:val="24"/>
          <w:szCs w:val="24"/>
        </w:rPr>
        <w:t xml:space="preserve"> </w:t>
      </w:r>
      <w:r>
        <w:rPr>
          <w:rFonts w:cs="Calibri,Bold"/>
          <w:b/>
          <w:bCs/>
          <w:iCs/>
          <w:color w:val="000000"/>
          <w:sz w:val="24"/>
          <w:szCs w:val="24"/>
        </w:rPr>
        <w:t>from the acid</w:t>
      </w:r>
      <w:r>
        <w:rPr>
          <w:rFonts w:cs="Calibri"/>
          <w:iCs/>
          <w:color w:val="000000"/>
          <w:sz w:val="24"/>
          <w:szCs w:val="24"/>
        </w:rPr>
        <w:t>.</w:t>
      </w:r>
    </w:p>
    <w:p>
      <w:pPr>
        <w:pStyle w:val="style0"/>
        <w:autoSpaceDE w:val="false"/>
        <w:autoSpaceDN w:val="false"/>
        <w:adjustRightInd w:val="false"/>
        <w:spacing w:after="0" w:lineRule="auto" w:line="240"/>
        <w:rPr>
          <w:rFonts w:cs="Calibri"/>
          <w:iCs/>
          <w:color w:val="000000"/>
          <w:sz w:val="24"/>
          <w:szCs w:val="24"/>
        </w:rPr>
      </w:pPr>
    </w:p>
    <w:p>
      <w:pPr>
        <w:pStyle w:val="style157"/>
        <w:rPr/>
      </w:pPr>
    </w:p>
    <w:p>
      <w:pPr>
        <w:pStyle w:val="style157"/>
        <w:rPr>
          <w:b/>
        </w:rPr>
      </w:pPr>
      <w:r>
        <w:rPr>
          <w:b/>
        </w:rPr>
        <w:t>TYPES OF SALTS</w:t>
      </w:r>
    </w:p>
    <w:p>
      <w:pPr>
        <w:pStyle w:val="style157"/>
        <w:rPr>
          <w:b/>
        </w:rPr>
      </w:pPr>
    </w:p>
    <w:p>
      <w:pPr>
        <w:pStyle w:val="style157"/>
        <w:rPr>
          <w:b/>
          <w:i/>
        </w:rPr>
      </w:pPr>
      <w:r>
        <w:rPr>
          <w:b/>
          <w:i/>
        </w:rPr>
        <w:t>Normal salts</w:t>
      </w:r>
    </w:p>
    <w:p>
      <w:pPr>
        <w:pStyle w:val="style157"/>
        <w:numPr>
          <w:ilvl w:val="0"/>
          <w:numId w:val="243"/>
        </w:numPr>
        <w:rPr/>
      </w:pPr>
      <w:r>
        <w:t>Normal salts are formed when all the replaceable hydrogen ions in the acid have been completely replaced by metallic ions.</w:t>
      </w:r>
    </w:p>
    <w:p>
      <w:pPr>
        <w:pStyle w:val="style157"/>
        <w:rPr>
          <w:vertAlign w:val="subscript"/>
        </w:rPr>
      </w:pPr>
      <m:oMath>
        <m:sSub>
          <m:sSubPr>
            <m:ctrlPr>
              <w:rPr>
                <w:rFonts w:ascii="Cambria Math" w:hAnsi="Cambria Math"/>
                <w:color w:val="ff0000"/>
              </w:rPr>
            </m:ctrlPr>
          </m:sSubPr>
          <m:e>
            <m:r>
              <m:rPr>
                <m:sty m:val="p"/>
              </m:rPr>
              <w:rPr>
                <w:rFonts w:ascii="Cambria Math" w:hAnsi="Cambria Math"/>
                <w:color w:val="ff0000"/>
              </w:rPr>
              <m:t>HCl</m:t>
            </m:r>
          </m:e>
          <m:sub>
            <m:d>
              <m:dPr>
                <m:endChr m:val=")"/>
                <m:ctrlPr>
                  <w:rPr>
                    <w:rFonts w:ascii="Cambria Math" w:hAnsi="Cambria Math"/>
                    <w:color w:val="ff0000"/>
                  </w:rPr>
                </m:ctrlPr>
              </m:dPr>
              <m:e>
                <m:r>
                  <m:rPr>
                    <m:sty m:val="p"/>
                  </m:rPr>
                  <w:rPr>
                    <w:rFonts w:ascii="Cambria Math" w:hAnsi="Cambria Math"/>
                    <w:color w:val="ff0000"/>
                  </w:rPr>
                  <m:t>aq</m:t>
                </m:r>
              </m:e>
            </m:d>
          </m:sub>
        </m:sSub>
      </m:oMath>
      <w:r>
        <w:t xml:space="preserve">+ </w:t>
      </w:r>
      <m:oMath>
        <m:sSub>
          <m:sSubPr>
            <m:ctrlPr>
              <w:rPr>
                <w:rFonts w:ascii="Cambria Math" w:hAnsi="Cambria Math"/>
                <w:color w:val="0070c0"/>
              </w:rPr>
            </m:ctrlPr>
          </m:sSubPr>
          <m:e>
            <m:r>
              <m:rPr>
                <m:sty m:val="p"/>
              </m:rPr>
              <w:rPr>
                <w:rFonts w:ascii="Cambria Math" w:hAnsi="Cambria Math"/>
                <w:color w:val="0070c0"/>
              </w:rPr>
              <m:t>NaOH</m:t>
            </m:r>
          </m:e>
          <m:sub>
            <m:r>
              <m:rPr>
                <m:sty m:val="p"/>
              </m:rPr>
              <w:rPr>
                <w:rFonts w:ascii="Cambria Math" w:hAnsi="Cambria Math"/>
                <w:color w:val="0070c0"/>
              </w:rPr>
              <m:t>(aq)</m:t>
            </m:r>
          </m:sub>
        </m:sSub>
      </m:oMath>
      <w:r>
        <w:t xml:space="preserve"> → </w:t>
      </w:r>
      <m:oMath>
        <m:sSub>
          <m:sSubPr>
            <m:ctrlPr>
              <w:rPr>
                <w:rFonts w:ascii="Cambria Math" w:hAnsi="Cambria Math"/>
                <w:color w:val="009900"/>
              </w:rPr>
            </m:ctrlPr>
          </m:sSubPr>
          <m:e>
            <m:r>
              <m:rPr>
                <m:sty m:val="p"/>
              </m:rPr>
              <w:rPr>
                <w:rFonts w:ascii="Cambria Math" w:hAnsi="Cambria Math"/>
                <w:color w:val="009900"/>
              </w:rPr>
              <m:t>NaCl</m:t>
            </m:r>
          </m:e>
          <m:sub>
            <m:r>
              <m:rPr>
                <m:sty m:val="p"/>
              </m:rPr>
              <w:rPr>
                <w:rFonts w:ascii="Cambria Math" w:hAnsi="Cambria Math"/>
                <w:color w:val="009900"/>
              </w:rPr>
              <m:t>(aq)</m:t>
            </m:r>
          </m:sub>
        </m:sSub>
      </m:oMath>
      <w:r>
        <w:t xml:space="preserve"> +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Pr>
          <w:vertAlign w:val="subscript"/>
        </w:rPr>
        <w:t>(l)</w:t>
      </w:r>
    </w:p>
    <w:p>
      <w:pPr>
        <w:pStyle w:val="style157"/>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4(aq)</m:t>
            </m:r>
          </m:sub>
        </m:sSub>
      </m:oMath>
      <w:r>
        <w:t xml:space="preserve"> + </w:t>
      </w:r>
      <m:oMath>
        <m:sSub>
          <m:sSubPr>
            <m:ctrlPr>
              <w:rPr>
                <w:rFonts w:ascii="Cambria Math" w:hAnsi="Cambria Math"/>
                <w:color w:val="0070c0"/>
              </w:rPr>
            </m:ctrlPr>
          </m:sSubPr>
          <m:e>
            <m:r>
              <m:rPr>
                <m:sty m:val="p"/>
              </m:rPr>
              <w:rPr>
                <w:rFonts w:ascii="Cambria Math" w:hAnsi="Cambria Math"/>
                <w:color w:val="0070c0"/>
              </w:rPr>
              <m:t>ZnO</m:t>
            </m:r>
          </m:e>
          <m:sub>
            <m:r>
              <m:rPr>
                <m:sty m:val="p"/>
              </m:rPr>
              <w:rPr>
                <w:rFonts w:ascii="Cambria Math" w:hAnsi="Cambria Math"/>
                <w:color w:val="0070c0"/>
              </w:rPr>
              <m:t>(aq)</m:t>
            </m:r>
          </m:sub>
        </m:sSub>
      </m:oMath>
      <w:r>
        <w:t xml:space="preserve"> → </w:t>
      </w:r>
      <m:oMath>
        <m:sSub>
          <m:sSubPr>
            <m:ctrlPr>
              <w:rPr>
                <w:rFonts w:ascii="Cambria Math" w:hAnsi="Cambria Math"/>
                <w:color w:val="009900"/>
              </w:rPr>
            </m:ctrlPr>
          </m:sSubPr>
          <m:e>
            <m:r>
              <m:rPr>
                <m:sty m:val="p"/>
              </m:rPr>
              <w:rPr>
                <w:rFonts w:ascii="Cambria Math" w:hAnsi="Cambria Math"/>
                <w:color w:val="009900"/>
              </w:rPr>
              <m:t>ZnSO</m:t>
            </m:r>
          </m:e>
          <m:sub>
            <m:r>
              <m:rPr>
                <m:sty m:val="p"/>
              </m:rPr>
              <w:rPr>
                <w:rFonts w:ascii="Cambria Math" w:hAnsi="Cambria Math"/>
                <w:color w:val="009900"/>
              </w:rPr>
              <m:t>4(aq)</m:t>
            </m:r>
          </m:sub>
        </m:sSub>
      </m:oMath>
      <w:r>
        <w:t xml:space="preserve"> +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Pr>
          <w:vertAlign w:val="subscript"/>
        </w:rPr>
        <w:t>(l)</w:t>
      </w:r>
    </w:p>
    <w:p>
      <w:pPr>
        <w:pStyle w:val="style157"/>
        <w:rPr/>
      </w:pPr>
      <w:r>
        <w:t>Normal salts are neutral to litmus paper</w:t>
      </w:r>
    </w:p>
    <w:p>
      <w:pPr>
        <w:pStyle w:val="style157"/>
        <w:rPr>
          <w:b/>
          <w:i/>
        </w:rPr>
      </w:pPr>
    </w:p>
    <w:p>
      <w:pPr>
        <w:pStyle w:val="style157"/>
        <w:rPr>
          <w:b/>
        </w:rPr>
      </w:pPr>
      <w:r>
        <w:rPr>
          <w:b/>
        </w:rPr>
        <w:t>Acid salts</w:t>
      </w:r>
    </w:p>
    <w:p>
      <w:pPr>
        <w:pStyle w:val="style157"/>
        <w:numPr>
          <w:ilvl w:val="0"/>
          <w:numId w:val="243"/>
        </w:numPr>
        <w:rPr/>
      </w:pPr>
      <w:r>
        <w:t>Acid salts are salts formed when the replaceable hydrogen ions in the acid are only partially replaced by metallic ions.</w:t>
      </w:r>
    </w:p>
    <w:p>
      <w:pPr>
        <w:pStyle w:val="style157"/>
        <w:numPr>
          <w:ilvl w:val="0"/>
          <w:numId w:val="243"/>
        </w:numPr>
        <w:rPr/>
      </w:pPr>
      <w:r>
        <w:t>Acid salts are only produce by acids containing more than one replaceable hydrogen ions.</w:t>
      </w:r>
    </w:p>
    <w:p>
      <w:pPr>
        <w:pStyle w:val="style157"/>
        <w:numPr>
          <w:ilvl w:val="0"/>
          <w:numId w:val="243"/>
        </w:numPr>
        <w:rPr/>
      </w:pPr>
      <w:r>
        <w:t xml:space="preserve">Therefore, an acid with two replaceable hydrogen ions e.g </w:t>
      </w:r>
      <m:oMath>
        <m:sSub>
          <m:sSubPr>
            <m:ctrlPr>
              <w:rPr>
                <w:rFonts w:ascii="Cambria Math" w:hAnsi="Cambria Math"/>
                <w:color w:val="ff0000"/>
              </w:rPr>
            </m:ctrlPr>
          </m:sSubPr>
          <m:e>
            <m:r>
              <m:rPr>
                <m:sty m:val="p"/>
              </m:rPr>
              <w:rPr>
                <w:rFonts w:ascii="Cambria Math" w:hAnsi="Cambria Math"/>
                <w:color w:val="ff0000"/>
              </w:rPr>
              <m:t>H</m:t>
            </m:r>
          </m:e>
          <m:sub>
            <m:r>
              <m:rPr>
                <m:sty m:val="p"/>
              </m:rPr>
              <w:rPr>
                <w:rFonts w:ascii="Cambria Math" w:hAnsi="Cambria Math"/>
                <w:color w:val="ff0000"/>
              </w:rPr>
              <m:t>2</m:t>
            </m:r>
          </m:sub>
        </m:sSub>
        <m:sSub>
          <m:sSubPr>
            <m:ctrlPr>
              <w:rPr>
                <w:rFonts w:ascii="Cambria Math" w:hAnsi="Cambria Math"/>
                <w:color w:val="ff0000"/>
              </w:rPr>
            </m:ctrlPr>
          </m:sSubPr>
          <m:e>
            <m:r>
              <m:rPr>
                <m:sty m:val="p"/>
              </m:rPr>
              <w:rPr>
                <w:rFonts w:ascii="Cambria Math" w:hAnsi="Cambria Math"/>
                <w:color w:val="ff0000"/>
              </w:rPr>
              <m:t>SO</m:t>
            </m:r>
          </m:e>
          <m:sub>
            <m:r>
              <m:rPr>
                <m:sty m:val="p"/>
              </m:rPr>
              <w:rPr>
                <w:rFonts w:ascii="Cambria Math" w:hAnsi="Cambria Math"/>
                <w:color w:val="ff0000"/>
              </w:rPr>
              <m:t>4(aq)</m:t>
            </m:r>
          </m:sub>
        </m:sSub>
      </m:oMath>
      <w:r>
        <w:t xml:space="preserve">will form only one acid salt, while acid with three replaceable hydrogen ions e.g </w:t>
      </w:r>
      <m:oMath>
        <m:sSub>
          <m:sSubPr>
            <m:ctrlPr>
              <w:rPr>
                <w:rFonts w:ascii="Cambria Math" w:hAnsi="Cambria Math"/>
                <w:color w:val="ff0000"/>
              </w:rPr>
            </m:ctrlPr>
          </m:sSubPr>
          <m:e>
            <m:r>
              <m:rPr>
                <m:sty m:val="p"/>
              </m:rPr>
              <w:rPr>
                <w:rFonts w:ascii="Cambria Math" w:hAnsi="Cambria Math"/>
                <w:color w:val="ff0000"/>
              </w:rPr>
              <m:t>H</m:t>
            </m:r>
          </m:e>
          <m:sub>
            <m:r>
              <m:rPr>
                <m:sty m:val="p"/>
              </m:rPr>
              <w:rPr>
                <w:rFonts w:ascii="Cambria Math" w:hAnsi="Cambria Math"/>
                <w:color w:val="ff0000"/>
              </w:rPr>
              <m:t>3</m:t>
            </m:r>
          </m:sub>
        </m:sSub>
        <m:sSub>
          <m:sSubPr>
            <m:ctrlPr>
              <w:rPr>
                <w:rFonts w:ascii="Cambria Math" w:hAnsi="Cambria Math"/>
                <w:color w:val="ff0000"/>
              </w:rPr>
            </m:ctrlPr>
          </m:sSubPr>
          <m:e>
            <m:r>
              <m:rPr>
                <m:sty m:val="p"/>
              </m:rPr>
              <w:rPr>
                <w:rFonts w:ascii="Cambria Math" w:hAnsi="Cambria Math"/>
                <w:color w:val="ff0000"/>
              </w:rPr>
              <m:t>PO</m:t>
            </m:r>
          </m:e>
          <m:sub>
            <m:r>
              <m:rPr>
                <m:sty m:val="p"/>
              </m:rPr>
              <w:rPr>
                <w:rFonts w:ascii="Cambria Math" w:hAnsi="Cambria Math"/>
                <w:color w:val="ff0000"/>
              </w:rPr>
              <m:t>4(aq)</m:t>
            </m:r>
          </m:sub>
        </m:sSub>
      </m:oMath>
      <w:r>
        <w:t xml:space="preserve"> will form two different acid salts.</w:t>
      </w:r>
    </w:p>
    <w:p>
      <w:pPr>
        <w:pStyle w:val="style157"/>
        <w:numPr>
          <w:ilvl w:val="0"/>
          <w:numId w:val="243"/>
        </w:numPr>
        <w:rPr>
          <w:color w:val="009900"/>
          <w:highlight w:val="lightGray"/>
        </w:rPr>
      </w:pPr>
      <m:oMath>
        <m:sSub>
          <m:sSubPr>
            <m:ctrlPr>
              <w:rPr>
                <w:rFonts w:ascii="Cambria Math" w:hAnsi="Cambria Math"/>
                <w:highlight w:val="lightGray"/>
              </w:rPr>
            </m:ctrlPr>
          </m:sSubPr>
          <m:e>
            <m:r>
              <m:rPr>
                <m:sty m:val="p"/>
              </m:rPr>
              <w:rPr>
                <w:rFonts w:ascii="Cambria Math" w:hAnsi="Cambria Math"/>
                <w:highlight w:val="lightGray"/>
              </w:rPr>
              <m:t>H</m:t>
            </m:r>
          </m:e>
          <m:sub>
            <m:r>
              <m:rPr>
                <m:sty m:val="p"/>
              </m:rPr>
              <w:rPr>
                <w:rFonts w:ascii="Cambria Math" w:hAnsi="Cambria Math"/>
                <w:highlight w:val="lightGray"/>
              </w:rPr>
              <m:t>2</m:t>
            </m:r>
          </m:sub>
        </m:sSub>
        <m:sSub>
          <m:sSubPr>
            <m:ctrlPr>
              <w:rPr>
                <w:rFonts w:ascii="Cambria Math" w:hAnsi="Cambria Math"/>
                <w:highlight w:val="lightGray"/>
              </w:rPr>
            </m:ctrlPr>
          </m:sSubPr>
          <m:e>
            <m:r>
              <m:rPr>
                <m:sty m:val="p"/>
              </m:rPr>
              <w:rPr>
                <w:rFonts w:ascii="Cambria Math" w:hAnsi="Cambria Math"/>
                <w:highlight w:val="lightGray"/>
              </w:rPr>
              <m:t>SO</m:t>
            </m:r>
          </m:e>
          <m:sub>
            <m:r>
              <m:rPr>
                <m:sty m:val="p"/>
              </m:rPr>
              <w:rPr>
                <w:rFonts w:ascii="Cambria Math" w:hAnsi="Cambria Math"/>
                <w:highlight w:val="lightGray"/>
              </w:rPr>
              <m:t>4(aq)</m:t>
            </m:r>
          </m:sub>
        </m:sSub>
      </m:oMath>
      <w:r>
        <w:rPr>
          <w:highlight w:val="lightGray"/>
        </w:rPr>
        <w:t xml:space="preserve">+ </w:t>
      </w:r>
      <m:oMath>
        <m:sSub>
          <m:sSubPr>
            <m:ctrlPr>
              <w:rPr>
                <w:rFonts w:ascii="Cambria Math" w:hAnsi="Cambria Math"/>
                <w:color w:val="0070c0"/>
                <w:highlight w:val="lightGray"/>
              </w:rPr>
            </m:ctrlPr>
          </m:sSubPr>
          <m:e>
            <m:r>
              <m:rPr>
                <m:sty m:val="p"/>
              </m:rPr>
              <w:rPr>
                <w:rFonts w:ascii="Cambria Math" w:hAnsi="Cambria Math"/>
                <w:color w:val="0070c0"/>
                <w:highlight w:val="lightGray"/>
              </w:rPr>
              <m:t>KOH</m:t>
            </m:r>
          </m:e>
          <m:sub>
            <m:r>
              <m:rPr>
                <m:sty m:val="p"/>
              </m:rPr>
              <w:rPr>
                <w:rFonts w:ascii="Cambria Math" w:hAnsi="Cambria Math"/>
                <w:color w:val="0070c0"/>
                <w:highlight w:val="lightGray"/>
              </w:rPr>
              <m:t>(aq)</m:t>
            </m:r>
          </m:sub>
        </m:sSub>
      </m:oMath>
      <w:r>
        <w:rPr>
          <w:highlight w:val="lightGray"/>
        </w:rPr>
        <w:t xml:space="preserve">→ </w:t>
      </w:r>
      <m:oMath>
        <m:sSub>
          <m:sSubPr>
            <m:ctrlPr>
              <w:rPr>
                <w:rFonts w:ascii="Cambria Math" w:hAnsi="Cambria Math"/>
                <w:color w:val="ff0000"/>
                <w:highlight w:val="lightGray"/>
              </w:rPr>
            </m:ctrlPr>
          </m:sSubPr>
          <m:e>
            <m:r>
              <m:rPr>
                <m:sty m:val="p"/>
              </m:rPr>
              <w:rPr>
                <w:rFonts w:ascii="Cambria Math" w:hAnsi="Cambria Math"/>
                <w:color w:val="ff0000"/>
                <w:highlight w:val="lightGray"/>
              </w:rPr>
              <m:t>KHSO</m:t>
            </m:r>
          </m:e>
          <m:sub>
            <m:r>
              <m:rPr>
                <m:sty m:val="p"/>
              </m:rPr>
              <w:rPr>
                <w:rFonts w:ascii="Cambria Math" w:hAnsi="Cambria Math"/>
                <w:color w:val="ff0000"/>
                <w:highlight w:val="lightGray"/>
              </w:rPr>
              <m:t>4</m:t>
            </m:r>
            <m:d>
              <m:dPr>
                <m:endChr m:val=")"/>
                <m:ctrlPr>
                  <w:rPr>
                    <w:rFonts w:ascii="Cambria Math" w:hAnsi="Cambria Math"/>
                    <w:color w:val="ff0000"/>
                    <w:highlight w:val="lightGray"/>
                  </w:rPr>
                </m:ctrlPr>
              </m:dPr>
              <m:e>
                <m:r>
                  <m:rPr>
                    <m:sty m:val="p"/>
                  </m:rPr>
                  <w:rPr>
                    <w:rFonts w:ascii="Cambria Math" w:hAnsi="Cambria Math"/>
                    <w:color w:val="ff0000"/>
                    <w:highlight w:val="lightGray"/>
                  </w:rPr>
                  <m:t>aq</m:t>
                </m:r>
              </m:e>
            </m:d>
          </m:sub>
        </m:sSub>
      </m:oMath>
      <w:r>
        <w:rPr>
          <w:highlight w:val="lightGray"/>
        </w:rPr>
        <w:t xml:space="preserve"> + </w:t>
      </w:r>
      <m:oMath>
        <m:sSub>
          <m:sSubPr>
            <m:ctrlPr>
              <w:rPr>
                <w:rFonts w:ascii="Cambria Math" w:hAnsi="Cambria Math"/>
                <w:color w:val="009900"/>
                <w:highlight w:val="lightGray"/>
              </w:rPr>
            </m:ctrlPr>
          </m:sSubPr>
          <m:e>
            <m:sSub>
              <m:sSubPr>
                <m:ctrlPr>
                  <w:rPr>
                    <w:rFonts w:ascii="Cambria Math" w:hAnsi="Cambria Math"/>
                    <w:color w:val="009900"/>
                    <w:highlight w:val="lightGray"/>
                  </w:rPr>
                </m:ctrlPr>
              </m:sSubPr>
              <m:e>
                <m:r>
                  <m:rPr>
                    <m:sty m:val="p"/>
                  </m:rPr>
                  <w:rPr>
                    <w:rFonts w:ascii="Cambria Math" w:hAnsi="Cambria Math"/>
                    <w:color w:val="009900"/>
                    <w:highlight w:val="lightGray"/>
                  </w:rPr>
                  <m:t>H</m:t>
                </m:r>
              </m:e>
              <m:sub>
                <m:r>
                  <m:rPr>
                    <m:sty m:val="p"/>
                  </m:rPr>
                  <w:rPr>
                    <w:rFonts w:ascii="Cambria Math" w:hAnsi="Cambria Math"/>
                    <w:color w:val="009900"/>
                    <w:highlight w:val="lightGray"/>
                  </w:rPr>
                  <m:t>2</m:t>
                </m:r>
              </m:sub>
            </m:sSub>
            <m:r>
              <m:rPr>
                <m:sty m:val="p"/>
              </m:rPr>
              <w:rPr>
                <w:rFonts w:ascii="Cambria Math" w:hAnsi="Cambria Math"/>
                <w:color w:val="009900"/>
                <w:highlight w:val="lightGray"/>
              </w:rPr>
              <m:t>O</m:t>
            </m:r>
          </m:e>
          <m:sub>
            <m:r>
              <m:rPr>
                <m:sty m:val="p"/>
              </m:rPr>
              <w:rPr>
                <w:rFonts w:ascii="Cambria Math" w:hAnsi="Cambria Math"/>
                <w:color w:val="009900"/>
                <w:highlight w:val="lightGray"/>
              </w:rPr>
              <m:t>(l)</m:t>
            </m:r>
          </m:sub>
        </m:sSub>
      </m:oMath>
    </w:p>
    <w:p>
      <w:pPr>
        <w:pStyle w:val="style157"/>
        <w:numPr>
          <w:ilvl w:val="0"/>
          <w:numId w:val="243"/>
        </w:numPr>
        <w:rPr>
          <w:color w:val="009900"/>
          <w:highlight w:val="lightGray"/>
        </w:rPr>
      </w:pPr>
      <m:oMath>
        <m:sSub>
          <m:sSubPr>
            <m:ctrlPr>
              <w:rPr>
                <w:rFonts w:ascii="Cambria Math" w:hAnsi="Cambria Math"/>
                <w:color w:val="ff0000"/>
                <w:highlight w:val="lightGray"/>
              </w:rPr>
            </m:ctrlPr>
          </m:sSubPr>
          <m:e>
            <m:r>
              <m:rPr>
                <m:sty m:val="p"/>
              </m:rPr>
              <w:rPr>
                <w:rFonts w:ascii="Cambria Math" w:hAnsi="Cambria Math"/>
                <w:color w:val="ff0000"/>
                <w:highlight w:val="lightGray"/>
              </w:rPr>
              <m:t>H</m:t>
            </m:r>
          </m:e>
          <m:sub>
            <m:r>
              <m:rPr>
                <m:sty m:val="p"/>
              </m:rPr>
              <w:rPr>
                <w:rFonts w:ascii="Cambria Math" w:hAnsi="Cambria Math"/>
                <w:color w:val="ff0000"/>
                <w:highlight w:val="lightGray"/>
              </w:rPr>
              <m:t>3</m:t>
            </m:r>
          </m:sub>
        </m:sSub>
        <m:sSub>
          <m:sSubPr>
            <m:ctrlPr>
              <w:rPr>
                <w:rFonts w:ascii="Cambria Math" w:hAnsi="Cambria Math"/>
                <w:color w:val="ff0000"/>
                <w:highlight w:val="lightGray"/>
              </w:rPr>
            </m:ctrlPr>
          </m:sSubPr>
          <m:e>
            <m:r>
              <m:rPr>
                <m:sty m:val="p"/>
              </m:rPr>
              <w:rPr>
                <w:rFonts w:ascii="Cambria Math" w:hAnsi="Cambria Math"/>
                <w:color w:val="ff0000"/>
                <w:highlight w:val="lightGray"/>
              </w:rPr>
              <m:t>PO</m:t>
            </m:r>
          </m:e>
          <m:sub>
            <m:r>
              <m:rPr>
                <m:sty m:val="p"/>
              </m:rPr>
              <w:rPr>
                <w:rFonts w:ascii="Cambria Math" w:hAnsi="Cambria Math"/>
                <w:color w:val="ff0000"/>
                <w:highlight w:val="lightGray"/>
              </w:rPr>
              <m:t>4(aq)</m:t>
            </m:r>
          </m:sub>
        </m:sSub>
      </m:oMath>
      <w:r>
        <w:rPr>
          <w:highlight w:val="lightGray"/>
        </w:rPr>
        <w:t xml:space="preserve">+ </w:t>
      </w:r>
      <m:oMath>
        <m:sSub>
          <m:sSubPr>
            <m:ctrlPr>
              <w:rPr>
                <w:rFonts w:ascii="Cambria Math" w:hAnsi="Cambria Math"/>
                <w:color w:val="0070c0"/>
                <w:highlight w:val="lightGray"/>
              </w:rPr>
            </m:ctrlPr>
          </m:sSubPr>
          <m:e>
            <m:r>
              <m:rPr>
                <m:sty m:val="p"/>
              </m:rPr>
              <w:rPr>
                <w:rFonts w:ascii="Cambria Math" w:hAnsi="Cambria Math"/>
                <w:color w:val="0070c0"/>
                <w:highlight w:val="lightGray"/>
              </w:rPr>
              <m:t>NaOH</m:t>
            </m:r>
          </m:e>
          <m:sub>
            <m:r>
              <m:rPr>
                <m:sty m:val="p"/>
              </m:rPr>
              <w:rPr>
                <w:rFonts w:ascii="Cambria Math" w:hAnsi="Cambria Math"/>
                <w:color w:val="0070c0"/>
                <w:highlight w:val="lightGray"/>
              </w:rPr>
              <m:t>(aq)</m:t>
            </m:r>
          </m:sub>
        </m:sSub>
      </m:oMath>
      <w:r>
        <w:rPr>
          <w:highlight w:val="lightGray"/>
        </w:rPr>
        <w:t xml:space="preserve">→ </w:t>
      </w:r>
      <m:oMath>
        <m:sSub>
          <m:sSubPr>
            <m:ctrlPr>
              <w:rPr>
                <w:rFonts w:ascii="Cambria Math" w:hAnsi="Cambria Math"/>
                <w:highlight w:val="lightGray"/>
              </w:rPr>
            </m:ctrlPr>
          </m:sSubPr>
          <m:e>
            <m:r>
              <m:rPr>
                <m:sty m:val="p"/>
              </m:rPr>
              <w:rPr>
                <w:rFonts w:ascii="Cambria Math" w:hAnsi="Cambria Math"/>
                <w:highlight w:val="lightGray"/>
              </w:rPr>
              <m:t>NaH</m:t>
            </m:r>
          </m:e>
          <m:sub>
            <m:r>
              <m:rPr>
                <m:sty m:val="p"/>
              </m:rPr>
              <w:rPr>
                <w:rFonts w:ascii="Cambria Math" w:hAnsi="Cambria Math"/>
                <w:highlight w:val="lightGray"/>
              </w:rPr>
              <m:t>2</m:t>
            </m:r>
          </m:sub>
        </m:sSub>
        <m:sSub>
          <m:sSubPr>
            <m:ctrlPr>
              <w:rPr>
                <w:rFonts w:ascii="Cambria Math" w:hAnsi="Cambria Math"/>
                <w:highlight w:val="lightGray"/>
              </w:rPr>
            </m:ctrlPr>
          </m:sSubPr>
          <m:e>
            <m:r>
              <m:rPr>
                <m:sty m:val="p"/>
              </m:rPr>
              <w:rPr>
                <w:rFonts w:ascii="Cambria Math" w:hAnsi="Cambria Math"/>
                <w:highlight w:val="lightGray"/>
              </w:rPr>
              <m:t>PO</m:t>
            </m:r>
          </m:e>
          <m:sub>
            <m:r>
              <m:rPr>
                <m:sty m:val="p"/>
              </m:rPr>
              <w:rPr>
                <w:rFonts w:ascii="Cambria Math" w:hAnsi="Cambria Math"/>
                <w:highlight w:val="lightGray"/>
              </w:rPr>
              <m:t>4(aq)</m:t>
            </m:r>
          </m:sub>
        </m:sSub>
      </m:oMath>
      <w:r>
        <w:rPr>
          <w:highlight w:val="lightGray"/>
        </w:rPr>
        <w:t xml:space="preserve"> + </w:t>
      </w:r>
      <m:oMath>
        <m:sSub>
          <m:sSubPr>
            <m:ctrlPr>
              <w:rPr>
                <w:rFonts w:ascii="Cambria Math" w:hAnsi="Cambria Math"/>
                <w:color w:val="009900"/>
                <w:highlight w:val="lightGray"/>
              </w:rPr>
            </m:ctrlPr>
          </m:sSubPr>
          <m:e>
            <m:sSub>
              <m:sSubPr>
                <m:ctrlPr>
                  <w:rPr>
                    <w:rFonts w:ascii="Cambria Math" w:hAnsi="Cambria Math"/>
                    <w:color w:val="009900"/>
                    <w:highlight w:val="lightGray"/>
                  </w:rPr>
                </m:ctrlPr>
              </m:sSubPr>
              <m:e>
                <m:r>
                  <m:rPr>
                    <m:sty m:val="p"/>
                  </m:rPr>
                  <w:rPr>
                    <w:rFonts w:ascii="Cambria Math" w:hAnsi="Cambria Math"/>
                    <w:color w:val="009900"/>
                    <w:highlight w:val="lightGray"/>
                  </w:rPr>
                  <m:t>H</m:t>
                </m:r>
              </m:e>
              <m:sub>
                <m:r>
                  <m:rPr>
                    <m:sty m:val="p"/>
                  </m:rPr>
                  <w:rPr>
                    <w:rFonts w:ascii="Cambria Math" w:hAnsi="Cambria Math"/>
                    <w:color w:val="009900"/>
                    <w:highlight w:val="lightGray"/>
                  </w:rPr>
                  <m:t>2</m:t>
                </m:r>
              </m:sub>
            </m:sSub>
            <m:r>
              <m:rPr>
                <m:sty m:val="p"/>
              </m:rPr>
              <w:rPr>
                <w:rFonts w:ascii="Cambria Math" w:hAnsi="Cambria Math"/>
                <w:color w:val="009900"/>
                <w:highlight w:val="lightGray"/>
              </w:rPr>
              <m:t>O</m:t>
            </m:r>
          </m:e>
          <m:sub>
            <m:r>
              <m:rPr>
                <m:sty m:val="p"/>
              </m:rPr>
              <w:rPr>
                <w:rFonts w:ascii="Cambria Math" w:hAnsi="Cambria Math"/>
                <w:color w:val="009900"/>
                <w:highlight w:val="lightGray"/>
              </w:rPr>
              <m:t>(l)</m:t>
            </m:r>
          </m:sub>
        </m:sSub>
      </m:oMath>
    </w:p>
    <w:p>
      <w:pPr>
        <w:pStyle w:val="style157"/>
        <w:numPr>
          <w:ilvl w:val="0"/>
          <w:numId w:val="243"/>
        </w:numPr>
        <w:rPr>
          <w:color w:val="009900"/>
          <w:highlight w:val="lightGray"/>
        </w:rPr>
      </w:pPr>
      <m:oMath>
        <m:sSub>
          <m:sSubPr>
            <m:ctrlPr>
              <w:rPr>
                <w:rFonts w:ascii="Cambria Math" w:hAnsi="Cambria Math"/>
                <w:color w:val="ff0000"/>
                <w:highlight w:val="lightGray"/>
              </w:rPr>
            </m:ctrlPr>
          </m:sSubPr>
          <m:e>
            <m:r>
              <m:rPr>
                <m:sty m:val="p"/>
              </m:rPr>
              <w:rPr>
                <w:rFonts w:ascii="Cambria Math" w:hAnsi="Cambria Math"/>
                <w:color w:val="ff0000"/>
                <w:highlight w:val="lightGray"/>
              </w:rPr>
              <m:t>H</m:t>
            </m:r>
          </m:e>
          <m:sub>
            <m:r>
              <m:rPr>
                <m:sty m:val="p"/>
              </m:rPr>
              <w:rPr>
                <w:rFonts w:ascii="Cambria Math" w:hAnsi="Cambria Math"/>
                <w:color w:val="ff0000"/>
                <w:highlight w:val="lightGray"/>
              </w:rPr>
              <m:t>3</m:t>
            </m:r>
          </m:sub>
        </m:sSub>
        <m:sSub>
          <m:sSubPr>
            <m:ctrlPr>
              <w:rPr>
                <w:rFonts w:ascii="Cambria Math" w:hAnsi="Cambria Math"/>
                <w:color w:val="ff0000"/>
                <w:highlight w:val="lightGray"/>
              </w:rPr>
            </m:ctrlPr>
          </m:sSubPr>
          <m:e>
            <m:r>
              <m:rPr>
                <m:sty m:val="p"/>
              </m:rPr>
              <w:rPr>
                <w:rFonts w:ascii="Cambria Math" w:hAnsi="Cambria Math"/>
                <w:color w:val="ff0000"/>
                <w:highlight w:val="lightGray"/>
              </w:rPr>
              <m:t>PO</m:t>
            </m:r>
          </m:e>
          <m:sub>
            <m:r>
              <m:rPr>
                <m:sty m:val="p"/>
              </m:rPr>
              <w:rPr>
                <w:rFonts w:ascii="Cambria Math" w:hAnsi="Cambria Math"/>
                <w:color w:val="ff0000"/>
                <w:highlight w:val="lightGray"/>
              </w:rPr>
              <m:t>4(aq)</m:t>
            </m:r>
          </m:sub>
        </m:sSub>
      </m:oMath>
      <w:r>
        <w:rPr>
          <w:highlight w:val="lightGray"/>
        </w:rPr>
        <w:t xml:space="preserve">+ </w:t>
      </w:r>
      <m:oMath>
        <m:sSub>
          <m:sSubPr>
            <m:ctrlPr>
              <w:rPr>
                <w:rFonts w:ascii="Cambria Math" w:hAnsi="Cambria Math"/>
                <w:color w:val="0070c0"/>
                <w:highlight w:val="lightGray"/>
              </w:rPr>
            </m:ctrlPr>
          </m:sSubPr>
          <m:e>
            <m:r>
              <m:rPr>
                <m:sty m:val="p"/>
              </m:rPr>
              <w:rPr>
                <w:rFonts w:ascii="Cambria Math" w:hAnsi="Cambria Math"/>
                <w:color w:val="0070c0"/>
                <w:highlight w:val="lightGray"/>
              </w:rPr>
              <m:t>2NaOH</m:t>
            </m:r>
          </m:e>
          <m:sub>
            <m:r>
              <m:rPr>
                <m:sty m:val="p"/>
              </m:rPr>
              <w:rPr>
                <w:rFonts w:ascii="Cambria Math" w:hAnsi="Cambria Math"/>
                <w:color w:val="0070c0"/>
                <w:highlight w:val="lightGray"/>
              </w:rPr>
              <m:t>(aq)</m:t>
            </m:r>
          </m:sub>
        </m:sSub>
      </m:oMath>
      <w:r>
        <w:rPr>
          <w:highlight w:val="lightGray"/>
        </w:rPr>
        <w:t xml:space="preserve">→ </w:t>
      </w:r>
      <m:oMath>
        <m:sSub>
          <m:sSubPr>
            <m:ctrlPr>
              <w:rPr>
                <w:rFonts w:ascii="Cambria Math" w:hAnsi="Cambria Math"/>
                <w:highlight w:val="lightGray"/>
              </w:rPr>
            </m:ctrlPr>
          </m:sSubPr>
          <m:e>
            <m:sSub>
              <m:sSubPr>
                <m:ctrlPr>
                  <w:rPr>
                    <w:rFonts w:ascii="Cambria Math" w:hAnsi="Cambria Math"/>
                  </w:rPr>
                </m:ctrlPr>
              </m:sSubPr>
              <m:e>
                <m:r>
                  <m:rPr>
                    <m:sty m:val="p"/>
                  </m:rPr>
                  <w:rPr>
                    <w:rFonts w:ascii="Cambria Math" w:hAnsi="Cambria Math"/>
                    <w:highlight w:val="lightGray"/>
                  </w:rPr>
                  <m:t>Na</m:t>
                </m:r>
              </m:e>
              <m:sub>
                <m:r>
                  <m:rPr>
                    <m:sty m:val="p"/>
                  </m:rPr>
                  <w:rPr>
                    <w:rFonts w:ascii="Cambria Math" w:hAnsi="Cambria Math"/>
                  </w:rPr>
                  <m:t>2</m:t>
                </m:r>
              </m:sub>
            </m:sSub>
            <m:r>
              <m:rPr>
                <m:sty m:val="p"/>
              </m:rPr>
              <w:rPr>
                <w:rFonts w:ascii="Cambria Math" w:hAnsi="Cambria Math"/>
                <w:highlight w:val="lightGray"/>
              </w:rPr>
              <m:t>HPO</m:t>
            </m:r>
          </m:e>
          <m:sub>
            <m:r>
              <m:rPr>
                <m:sty m:val="p"/>
              </m:rPr>
              <w:rPr>
                <w:rFonts w:ascii="Cambria Math" w:hAnsi="Cambria Math"/>
                <w:highlight w:val="lightGray"/>
              </w:rPr>
              <m:t>4(aq)</m:t>
            </m:r>
          </m:sub>
        </m:sSub>
      </m:oMath>
      <w:r>
        <w:rPr>
          <w:highlight w:val="lightGray"/>
        </w:rPr>
        <w:t xml:space="preserve"> + </w:t>
      </w:r>
      <m:oMath>
        <m:sSub>
          <m:sSubPr>
            <m:ctrlPr>
              <w:rPr>
                <w:rFonts w:ascii="Cambria Math" w:hAnsi="Cambria Math"/>
                <w:color w:val="009900"/>
                <w:highlight w:val="lightGray"/>
              </w:rPr>
            </m:ctrlPr>
          </m:sSubPr>
          <m:e>
            <m:sSub>
              <m:sSubPr>
                <m:ctrlPr>
                  <w:rPr>
                    <w:rFonts w:ascii="Cambria Math" w:hAnsi="Cambria Math"/>
                    <w:color w:val="009900"/>
                    <w:highlight w:val="lightGray"/>
                  </w:rPr>
                </m:ctrlPr>
              </m:sSubPr>
              <m:e>
                <m:r>
                  <m:rPr>
                    <m:sty m:val="p"/>
                  </m:rPr>
                  <w:rPr>
                    <w:rFonts w:ascii="Cambria Math" w:hAnsi="Cambria Math"/>
                    <w:color w:val="009900"/>
                    <w:highlight w:val="lightGray"/>
                  </w:rPr>
                  <m:t>2H</m:t>
                </m:r>
              </m:e>
              <m:sub>
                <m:r>
                  <m:rPr>
                    <m:sty m:val="p"/>
                  </m:rPr>
                  <w:rPr>
                    <w:rFonts w:ascii="Cambria Math" w:hAnsi="Cambria Math"/>
                    <w:color w:val="009900"/>
                    <w:highlight w:val="lightGray"/>
                  </w:rPr>
                  <m:t>2</m:t>
                </m:r>
              </m:sub>
            </m:sSub>
            <m:r>
              <m:rPr>
                <m:sty m:val="p"/>
              </m:rPr>
              <w:rPr>
                <w:rFonts w:ascii="Cambria Math" w:hAnsi="Cambria Math"/>
                <w:color w:val="009900"/>
                <w:highlight w:val="lightGray"/>
              </w:rPr>
              <m:t>O</m:t>
            </m:r>
          </m:e>
          <m:sub>
            <m:r>
              <m:rPr>
                <m:sty m:val="p"/>
              </m:rPr>
              <w:rPr>
                <w:rFonts w:ascii="Cambria Math" w:hAnsi="Cambria Math"/>
                <w:color w:val="009900"/>
                <w:highlight w:val="lightGray"/>
              </w:rPr>
              <m:t>(l)</m:t>
            </m:r>
          </m:sub>
        </m:sSub>
      </m:oMath>
    </w:p>
    <w:p>
      <w:pPr>
        <w:pStyle w:val="style157"/>
        <w:numPr>
          <w:ilvl w:val="0"/>
          <w:numId w:val="243"/>
        </w:numPr>
        <w:rPr/>
      </w:pPr>
      <w:r>
        <w:t xml:space="preserve">An acid salt will turn </w:t>
      </w:r>
      <w:r>
        <w:rPr>
          <w:color w:val="0070c0"/>
        </w:rPr>
        <w:t>blue</w:t>
      </w:r>
      <w:r>
        <w:t xml:space="preserve"> litmus paper </w:t>
      </w:r>
      <w:r>
        <w:rPr>
          <w:color w:val="ff0000"/>
        </w:rPr>
        <w:t xml:space="preserve">red. </w:t>
      </w:r>
      <w:r>
        <w:t>In the presence of excess metallic ions, an acid salt will be converted into a normal salt as its replaceable hydrogen ions become replaced.</w:t>
      </w:r>
    </w:p>
    <w:p>
      <w:pPr>
        <w:pStyle w:val="style157"/>
        <w:rPr>
          <w:b/>
          <w:i/>
        </w:rPr>
      </w:pPr>
    </w:p>
    <w:p>
      <w:pPr>
        <w:pStyle w:val="style157"/>
        <w:rPr>
          <w:b/>
        </w:rPr>
      </w:pPr>
      <w:r>
        <w:rPr>
          <w:b/>
        </w:rPr>
        <w:t>Basic Salts</w:t>
      </w:r>
    </w:p>
    <w:p>
      <w:pPr>
        <w:pStyle w:val="style157"/>
        <w:numPr>
          <w:ilvl w:val="0"/>
          <w:numId w:val="244"/>
        </w:numPr>
        <w:rPr>
          <w:i/>
          <w:u w:val="dash"/>
        </w:rPr>
      </w:pPr>
      <w:r>
        <w:rPr>
          <w:i/>
        </w:rPr>
        <w:t>Basic salts contain the hydroxide ions, OH</w:t>
      </w:r>
      <w:r>
        <w:rPr>
          <w:i/>
          <w:vertAlign w:val="superscript"/>
        </w:rPr>
        <w:t>-</w:t>
      </w:r>
      <w:r>
        <w:rPr>
          <w:i/>
        </w:rPr>
        <w:t>. They are formed when there is insufficient supply of acid for the complete neutralization of the base.</w:t>
      </w:r>
    </w:p>
    <w:p>
      <w:pPr>
        <w:pStyle w:val="style157"/>
        <w:numPr>
          <w:ilvl w:val="0"/>
          <w:numId w:val="244"/>
        </w:numPr>
        <w:rPr>
          <w:i/>
          <w:u w:val="dash"/>
        </w:rPr>
      </w:pPr>
      <w:r>
        <w:rPr>
          <w:i/>
        </w:rPr>
        <w:t>A basic salt will turn red litmus paper blue and will react with excess acid to form normal salt.</w:t>
      </w:r>
    </w:p>
    <w:p>
      <w:pPr>
        <w:pStyle w:val="style157"/>
        <w:numPr>
          <w:ilvl w:val="0"/>
          <w:numId w:val="244"/>
        </w:numPr>
        <w:rPr>
          <w:i/>
        </w:rPr>
      </w:pPr>
      <m:oMath>
        <m:sSub>
          <m:sSubPr>
            <m:ctrlPr>
              <w:rPr>
                <w:rFonts w:ascii="Cambria Math" w:hAnsi="Cambria Math"/>
                <w:i/>
                <w:color w:val="0070c0"/>
              </w:rPr>
            </m:ctrlPr>
          </m:sSubPr>
          <m:e>
            <m:r>
              <m:rPr>
                <m:sty m:val="p"/>
              </m:rPr>
              <w:rPr>
                <w:rFonts w:ascii="Cambria Math" w:hAnsi="Cambria Math"/>
                <w:color w:val="0070c0"/>
              </w:rPr>
              <m:t>Zn(OH)</m:t>
            </m:r>
          </m:e>
          <m:sub>
            <m:r>
              <m:rPr>
                <m:sty m:val="p"/>
              </m:rPr>
              <w:rPr>
                <w:rFonts w:ascii="Cambria Math" w:hAnsi="Cambria Math"/>
                <w:color w:val="0070c0"/>
              </w:rPr>
              <m:t>2</m:t>
            </m:r>
            <m:d>
              <m:dPr>
                <m:endChr m:val=")"/>
                <m:ctrlPr>
                  <w:rPr>
                    <w:rFonts w:ascii="Cambria Math" w:hAnsi="Cambria Math"/>
                    <w:i/>
                    <w:color w:val="0070c0"/>
                  </w:rPr>
                </m:ctrlPr>
              </m:dPr>
              <m:e>
                <m:r>
                  <m:rPr>
                    <m:sty m:val="p"/>
                  </m:rPr>
                  <w:rPr>
                    <w:rFonts w:ascii="Cambria Math" w:hAnsi="Cambria Math"/>
                    <w:color w:val="0070c0"/>
                  </w:rPr>
                  <m:t>aq</m:t>
                </m:r>
              </m:e>
            </m:d>
          </m:sub>
        </m:sSub>
      </m:oMath>
      <w:r>
        <w:rPr>
          <w:i/>
          <w:color w:val="ff0000"/>
        </w:rPr>
        <w:t xml:space="preserve">+ </w:t>
      </w:r>
      <m:oMath>
        <m:sSub>
          <m:sSubPr>
            <m:ctrlPr>
              <w:rPr>
                <w:rFonts w:ascii="Cambria Math" w:hAnsi="Cambria Math"/>
                <w:i/>
                <w:color w:val="ff0000"/>
              </w:rPr>
            </m:ctrlPr>
          </m:sSubPr>
          <m:e>
            <m:r>
              <m:rPr>
                <m:sty m:val="p"/>
              </m:rPr>
              <w:rPr>
                <w:rFonts w:ascii="Cambria Math" w:hAnsi="Cambria Math"/>
                <w:color w:val="ff0000"/>
              </w:rPr>
              <m:t>HCl</m:t>
            </m:r>
          </m:e>
          <m:sub>
            <m:r>
              <m:rPr>
                <m:sty m:val="p"/>
              </m:rPr>
              <w:rPr>
                <w:rFonts w:ascii="Cambria Math" w:hAnsi="Cambria Math"/>
                <w:color w:val="ff0000"/>
              </w:rPr>
              <m:t>(aq)</m:t>
            </m:r>
          </m:sub>
        </m:sSub>
      </m:oMath>
      <w:r>
        <w:rPr>
          <w:i/>
          <w:highlight w:val="lightGray"/>
        </w:rPr>
        <w:t>→</w:t>
      </w:r>
      <m:oMath>
        <m:sSub>
          <m:sSubPr>
            <m:ctrlPr>
              <w:rPr>
                <w:rFonts w:ascii="Cambria Math" w:hAnsi="Cambria Math"/>
                <w:i/>
              </w:rPr>
            </m:ctrlPr>
          </m:sSubPr>
          <m:e>
            <m:r>
              <m:rPr>
                <m:sty m:val="p"/>
              </m:rPr>
              <w:rPr>
                <w:rFonts w:ascii="Cambria Math" w:hAnsi="Cambria Math"/>
              </w:rPr>
              <m:t>Zn(OH)Cl</m:t>
            </m:r>
          </m:e>
          <m:sub>
            <m:r>
              <m:rPr>
                <m:sty m:val="p"/>
              </m:rPr>
              <w:rPr>
                <w:rFonts w:ascii="Cambria Math" w:hAnsi="Cambria Math"/>
              </w:rPr>
              <m:t>(aq)</m:t>
            </m:r>
          </m:sub>
        </m:sSub>
      </m:oMath>
      <w:r>
        <w:rPr>
          <w:i/>
        </w:rPr>
        <w:t xml:space="preserve"> + </w:t>
      </w:r>
      <m:oMath>
        <m:sSub>
          <m:sSubPr>
            <m:ctrlPr>
              <w:rPr>
                <w:rFonts w:ascii="Cambria Math" w:hAnsi="Cambria Math"/>
                <w:i/>
                <w:color w:val="009900"/>
              </w:rPr>
            </m:ctrlPr>
          </m:sSubPr>
          <m:e>
            <m:sSub>
              <m:sSubPr>
                <m:ctrlPr>
                  <w:rPr>
                    <w:rFonts w:ascii="Cambria Math" w:hAnsi="Cambria Math"/>
                    <w:i/>
                    <w:color w:val="009900"/>
                  </w:rPr>
                </m:ctrlPr>
              </m:sSubPr>
              <m:e>
                <m:r>
                  <m:rPr>
                    <m:sty m:val="p"/>
                  </m:rPr>
                  <w:rPr>
                    <w:rFonts w:ascii="Cambria Math" w:hAnsi="Cambria Math"/>
                    <w:color w:val="009900"/>
                  </w:rPr>
                  <m:t>H</m:t>
                </m:r>
              </m:e>
              <m:sub>
                <m:r>
                  <m:rPr>
                    <m:sty m:val="p"/>
                  </m:rPr>
                  <w:rPr>
                    <w:rFonts w:ascii="Cambria Math" w:hAnsi="Cambria Math"/>
                    <w:color w:val="009900"/>
                  </w:rPr>
                  <m:t>2</m:t>
                </m:r>
              </m:sub>
            </m:sSub>
            <m:r>
              <m:rPr>
                <m:sty m:val="p"/>
              </m:rPr>
              <w:rPr>
                <w:rFonts w:ascii="Cambria Math" w:hAnsi="Cambria Math"/>
                <w:color w:val="009900"/>
              </w:rPr>
              <m:t>O</m:t>
            </m:r>
          </m:e>
          <m:sub>
            <m:r>
              <m:rPr>
                <m:sty m:val="p"/>
              </m:rPr>
              <w:rPr>
                <w:rFonts w:ascii="Cambria Math" w:hAnsi="Cambria Math"/>
                <w:color w:val="009900"/>
              </w:rPr>
              <m:t>(l)</m:t>
            </m:r>
          </m:sub>
        </m:sSub>
      </m:oMath>
    </w:p>
    <w:p>
      <w:pPr>
        <w:pStyle w:val="style157"/>
        <w:numPr>
          <w:ilvl w:val="0"/>
          <w:numId w:val="244"/>
        </w:numPr>
        <w:rPr>
          <w:i/>
        </w:rPr>
      </w:pPr>
      <m:oMath>
        <m:sSub>
          <m:sSubPr>
            <m:ctrlPr>
              <w:rPr>
                <w:rFonts w:ascii="Cambria Math" w:hAnsi="Cambria Math"/>
                <w:i/>
              </w:rPr>
            </m:ctrlPr>
          </m:sSubPr>
          <m:e>
            <m:r>
              <m:rPr>
                <m:sty m:val="p"/>
              </m:rPr>
              <w:rPr>
                <w:rFonts w:ascii="Cambria Math" w:hAnsi="Cambria Math"/>
              </w:rPr>
              <m:t>Zn(OH)Cl</m:t>
            </m:r>
          </m:e>
          <m:sub>
            <m:r>
              <m:rPr>
                <m:sty m:val="p"/>
              </m:rPr>
              <w:rPr>
                <w:rFonts w:ascii="Cambria Math" w:hAnsi="Cambria Math"/>
              </w:rPr>
              <m:t>(aq)</m:t>
            </m:r>
          </m:sub>
        </m:sSub>
      </m:oMath>
      <w:r>
        <w:rPr>
          <w:i/>
        </w:rPr>
        <w:t xml:space="preserve"> (a basic salt reacts with excess </w:t>
      </w:r>
      <m:oMath>
        <m:sSub>
          <m:sSubPr>
            <m:ctrlPr>
              <w:rPr>
                <w:rFonts w:ascii="Cambria Math" w:hAnsi="Cambria Math"/>
                <w:i/>
                <w:color w:val="ff0000"/>
              </w:rPr>
            </m:ctrlPr>
          </m:sSubPr>
          <m:e>
            <m:r>
              <m:rPr>
                <m:sty m:val="p"/>
              </m:rPr>
              <w:rPr>
                <w:rFonts w:ascii="Cambria Math" w:hAnsi="Cambria Math"/>
                <w:color w:val="ff0000"/>
              </w:rPr>
              <m:t>HCl</m:t>
            </m:r>
          </m:e>
          <m:sub>
            <m:r>
              <m:rPr>
                <m:sty m:val="p"/>
              </m:rPr>
              <w:rPr>
                <w:rFonts w:ascii="Cambria Math" w:hAnsi="Cambria Math"/>
                <w:color w:val="ff0000"/>
              </w:rPr>
              <m:t>(aq)</m:t>
            </m:r>
          </m:sub>
        </m:sSub>
      </m:oMath>
      <w:r>
        <w:rPr>
          <w:i/>
        </w:rPr>
        <w:t xml:space="preserve"> to give a normal salt );</w:t>
      </w:r>
    </w:p>
    <w:p>
      <w:pPr>
        <w:pStyle w:val="style157"/>
        <w:rPr>
          <w:i/>
        </w:rPr>
      </w:pPr>
      <m:oMath>
        <m:sSub>
          <m:sSubPr>
            <m:ctrlPr>
              <w:rPr>
                <w:rFonts w:ascii="Cambria Math" w:hAnsi="Cambria Math"/>
                <w:i/>
                <w:color w:val="002060"/>
              </w:rPr>
            </m:ctrlPr>
          </m:sSubPr>
          <m:e>
            <m:r>
              <m:rPr>
                <m:sty m:val="p"/>
              </m:rPr>
              <w:rPr>
                <w:rFonts w:ascii="Cambria Math" w:hAnsi="Cambria Math"/>
                <w:color w:val="002060"/>
              </w:rPr>
              <m:t>Zn(OH)Cl</m:t>
            </m:r>
          </m:e>
          <m:sub>
            <m:r>
              <m:rPr>
                <m:sty m:val="p"/>
              </m:rPr>
              <w:rPr>
                <w:rFonts w:ascii="Cambria Math" w:hAnsi="Cambria Math"/>
                <w:color w:val="002060"/>
              </w:rPr>
              <m:t>(aq)</m:t>
            </m:r>
          </m:sub>
        </m:sSub>
      </m:oMath>
      <w:r>
        <w:rPr>
          <w:i/>
          <w:color w:val="ff0000"/>
        </w:rPr>
        <w:t xml:space="preserve">+ </w:t>
      </w:r>
      <m:oMath>
        <m:sSub>
          <m:sSubPr>
            <m:ctrlPr>
              <w:rPr>
                <w:rFonts w:ascii="Cambria Math" w:hAnsi="Cambria Math"/>
                <w:i/>
                <w:color w:val="ff0000"/>
              </w:rPr>
            </m:ctrlPr>
          </m:sSubPr>
          <m:e>
            <m:r>
              <m:rPr>
                <m:sty m:val="p"/>
              </m:rPr>
              <w:rPr>
                <w:rFonts w:ascii="Cambria Math" w:hAnsi="Cambria Math"/>
                <w:color w:val="ff0000"/>
              </w:rPr>
              <m:t>HCl</m:t>
            </m:r>
          </m:e>
          <m:sub>
            <m:r>
              <m:rPr>
                <m:sty m:val="p"/>
              </m:rPr>
              <w:rPr>
                <w:rFonts w:ascii="Cambria Math" w:hAnsi="Cambria Math"/>
                <w:color w:val="ff0000"/>
              </w:rPr>
              <m:t>(aq)</m:t>
            </m:r>
          </m:sub>
        </m:sSub>
      </m:oMath>
      <w:r>
        <w:rPr>
          <w:i/>
          <w:highlight w:val="lightGray"/>
        </w:rPr>
        <w:t>→</w:t>
      </w:r>
      <m:oMath>
        <m:sSub>
          <m:sSubPr>
            <m:ctrlPr>
              <w:rPr>
                <w:rFonts w:ascii="Cambria Math" w:hAnsi="Cambria Math"/>
                <w:i/>
              </w:rPr>
            </m:ctrlPr>
          </m:sSubPr>
          <m:e>
            <m:r>
              <m:rPr>
                <m:sty m:val="p"/>
              </m:rPr>
              <w:rPr>
                <w:rFonts w:ascii="Cambria Math" w:hAnsi="Cambria Math"/>
              </w:rPr>
              <m:t>ZnCl</m:t>
            </m:r>
          </m:e>
          <m:sub>
            <m:r>
              <m:rPr>
                <m:sty m:val="p"/>
              </m:rPr>
              <w:rPr>
                <w:rFonts w:ascii="Cambria Math" w:hAnsi="Cambria Math"/>
              </w:rPr>
              <m:t>2(aq)</m:t>
            </m:r>
          </m:sub>
        </m:sSub>
      </m:oMath>
      <w:r>
        <w:rPr>
          <w:i/>
        </w:rPr>
        <w:t xml:space="preserve"> + </w:t>
      </w:r>
      <m:oMath>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e>
          <m:sub>
            <m:r>
              <m:rPr>
                <m:sty m:val="p"/>
              </m:rPr>
              <w:rPr>
                <w:rFonts w:ascii="Cambria Math" w:hAnsi="Cambria Math"/>
              </w:rPr>
              <m:t>(l)</m:t>
            </m:r>
          </m:sub>
        </m:sSub>
      </m:oMath>
    </w:p>
    <w:p>
      <w:pPr>
        <w:pStyle w:val="style157"/>
        <w:numPr>
          <w:ilvl w:val="0"/>
          <w:numId w:val="244"/>
        </w:numPr>
        <w:rPr>
          <w:i/>
        </w:rPr>
      </w:pPr>
      <w:r>
        <w:rPr>
          <w:i/>
        </w:rPr>
        <w:t>Another example is</w:t>
      </w:r>
      <m:oMath>
        <m:sSub>
          <m:sSubPr>
            <m:ctrlPr>
              <w:rPr>
                <w:rFonts w:ascii="Cambria Math" w:hAnsi="Cambria Math"/>
                <w:i/>
                <w:color w:val="0070c0"/>
              </w:rPr>
            </m:ctrlPr>
          </m:sSubPr>
          <m:e>
            <m:r>
              <m:rPr>
                <m:sty m:val="p"/>
              </m:rPr>
              <w:rPr>
                <w:rFonts w:ascii="Cambria Math" w:hAnsi="Cambria Math"/>
                <w:color w:val="0070c0"/>
              </w:rPr>
              <m:t>Mg(OH)</m:t>
            </m:r>
          </m:e>
          <m:sub>
            <m:r>
              <m:rPr>
                <m:sty m:val="p"/>
              </m:rPr>
              <w:rPr>
                <w:rFonts w:ascii="Cambria Math" w:hAnsi="Cambria Math"/>
                <w:color w:val="0070c0"/>
              </w:rPr>
              <m:t>2</m:t>
            </m:r>
            <m:d>
              <m:dPr>
                <m:endChr m:val=")"/>
                <m:ctrlPr>
                  <w:rPr>
                    <w:rFonts w:ascii="Cambria Math" w:hAnsi="Cambria Math"/>
                    <w:i/>
                    <w:color w:val="0070c0"/>
                  </w:rPr>
                </m:ctrlPr>
              </m:dPr>
              <m:e>
                <m:r>
                  <m:rPr>
                    <m:sty m:val="p"/>
                  </m:rPr>
                  <w:rPr>
                    <w:rFonts w:ascii="Cambria Math" w:hAnsi="Cambria Math"/>
                    <w:color w:val="0070c0"/>
                  </w:rPr>
                  <m:t>s</m:t>
                </m:r>
              </m:e>
            </m:d>
          </m:sub>
        </m:sSub>
      </m:oMath>
      <w:r>
        <w:rPr>
          <w:i/>
          <w:color w:val="ff0000"/>
        </w:rPr>
        <w:t xml:space="preserve">+ </w:t>
      </w:r>
      <m:oMath>
        <m:sSub>
          <m:sSubPr>
            <m:ctrlPr>
              <w:rPr>
                <w:rFonts w:ascii="Cambria Math" w:hAnsi="Cambria Math"/>
                <w:i/>
                <w:color w:val="ff0000"/>
              </w:rPr>
            </m:ctrlPr>
          </m:sSubPr>
          <m:e>
            <m:r>
              <m:rPr>
                <m:sty m:val="p"/>
              </m:rPr>
              <w:rPr>
                <w:rFonts w:ascii="Cambria Math" w:hAnsi="Cambria Math"/>
                <w:color w:val="ff0000"/>
              </w:rPr>
              <m:t>HNO</m:t>
            </m:r>
          </m:e>
          <m:sub>
            <m:r>
              <m:rPr>
                <m:sty m:val="p"/>
              </m:rPr>
              <w:rPr>
                <w:rFonts w:ascii="Cambria Math" w:hAnsi="Cambria Math"/>
                <w:color w:val="ff0000"/>
              </w:rPr>
              <m:t>3(aq)</m:t>
            </m:r>
          </m:sub>
        </m:sSub>
      </m:oMath>
      <w:r>
        <w:rPr>
          <w:i/>
          <w:highlight w:val="lightGray"/>
        </w:rPr>
        <w:t>→</w:t>
      </w:r>
      <m:oMath>
        <m:sSub>
          <m:sSubPr>
            <m:ctrlPr>
              <w:rPr>
                <w:rFonts w:ascii="Cambria Math" w:hAnsi="Cambria Math"/>
                <w:i/>
              </w:rPr>
            </m:ctrlPr>
          </m:sSubPr>
          <m:e>
            <m:r>
              <m:rPr>
                <m:sty m:val="p"/>
              </m:rPr>
              <w:rPr>
                <w:rFonts w:ascii="Cambria Math" w:hAnsi="Cambria Math"/>
              </w:rPr>
              <m:t>Mg(OH)NO</m:t>
            </m:r>
          </m:e>
          <m:sub>
            <m:r>
              <m:rPr>
                <m:sty m:val="p"/>
              </m:rPr>
              <w:rPr>
                <w:rFonts w:ascii="Cambria Math" w:hAnsi="Cambria Math"/>
              </w:rPr>
              <m:t>3(aq)</m:t>
            </m:r>
          </m:sub>
        </m:sSub>
      </m:oMath>
      <w:r>
        <w:rPr>
          <w:i/>
        </w:rPr>
        <w:t xml:space="preserve"> + </w:t>
      </w:r>
      <m:oMath>
        <m:sSub>
          <m:sSubPr>
            <m:ctrlPr>
              <w:rPr>
                <w:rFonts w:ascii="Cambria Math" w:hAnsi="Cambria Math"/>
                <w:i/>
                <w:color w:val="009900"/>
              </w:rPr>
            </m:ctrlPr>
          </m:sSubPr>
          <m:e>
            <m:sSub>
              <m:sSubPr>
                <m:ctrlPr>
                  <w:rPr>
                    <w:rFonts w:ascii="Cambria Math" w:hAnsi="Cambria Math"/>
                    <w:i/>
                    <w:color w:val="009900"/>
                  </w:rPr>
                </m:ctrlPr>
              </m:sSubPr>
              <m:e>
                <m:r>
                  <m:rPr>
                    <m:sty m:val="p"/>
                  </m:rPr>
                  <w:rPr>
                    <w:rFonts w:ascii="Cambria Math" w:hAnsi="Cambria Math"/>
                    <w:color w:val="009900"/>
                  </w:rPr>
                  <m:t>H</m:t>
                </m:r>
              </m:e>
              <m:sub>
                <m:r>
                  <m:rPr>
                    <m:sty m:val="p"/>
                  </m:rPr>
                  <w:rPr>
                    <w:rFonts w:ascii="Cambria Math" w:hAnsi="Cambria Math"/>
                    <w:color w:val="009900"/>
                  </w:rPr>
                  <m:t>2</m:t>
                </m:r>
              </m:sub>
            </m:sSub>
            <m:r>
              <m:rPr>
                <m:sty m:val="p"/>
              </m:rPr>
              <w:rPr>
                <w:rFonts w:ascii="Cambria Math" w:hAnsi="Cambria Math"/>
                <w:color w:val="009900"/>
              </w:rPr>
              <m:t>O</m:t>
            </m:r>
          </m:e>
          <m:sub>
            <m:r>
              <m:rPr>
                <m:sty m:val="p"/>
              </m:rPr>
              <w:rPr>
                <w:rFonts w:ascii="Cambria Math" w:hAnsi="Cambria Math"/>
                <w:color w:val="009900"/>
              </w:rPr>
              <m:t>(l)</m:t>
            </m:r>
          </m:sub>
        </m:sSub>
      </m:oMath>
    </w:p>
    <w:p>
      <w:pPr>
        <w:pStyle w:val="style157"/>
        <w:numPr>
          <w:ilvl w:val="0"/>
          <w:numId w:val="244"/>
        </w:numPr>
        <w:rPr>
          <w:i/>
        </w:rPr>
      </w:pPr>
      <m:oMath>
        <m:sSub>
          <m:sSubPr>
            <m:ctrlPr>
              <w:rPr>
                <w:rFonts w:ascii="Cambria Math" w:hAnsi="Cambria Math"/>
                <w:i/>
                <w:color w:val="002060"/>
              </w:rPr>
            </m:ctrlPr>
          </m:sSubPr>
          <m:e>
            <m:r>
              <m:rPr>
                <m:sty m:val="p"/>
              </m:rPr>
              <w:rPr>
                <w:rFonts w:ascii="Cambria Math" w:hAnsi="Cambria Math"/>
                <w:color w:val="002060"/>
              </w:rPr>
              <m:t>Mg(OH)NO</m:t>
            </m:r>
          </m:e>
          <m:sub>
            <m:r>
              <m:rPr>
                <m:sty m:val="p"/>
              </m:rPr>
              <w:rPr>
                <w:rFonts w:ascii="Cambria Math" w:hAnsi="Cambria Math"/>
                <w:color w:val="002060"/>
              </w:rPr>
              <m:t>3(aq)</m:t>
            </m:r>
          </m:sub>
        </m:sSub>
      </m:oMath>
      <w:r>
        <w:rPr>
          <w:i/>
          <w:color w:val="ff0000"/>
        </w:rPr>
        <w:t xml:space="preserve">+ </w:t>
      </w:r>
      <m:oMath>
        <m:sSub>
          <m:sSubPr>
            <m:ctrlPr>
              <w:rPr>
                <w:rFonts w:ascii="Cambria Math" w:hAnsi="Cambria Math"/>
                <w:i/>
                <w:color w:val="ff0000"/>
              </w:rPr>
            </m:ctrlPr>
          </m:sSubPr>
          <m:e>
            <m:r>
              <m:rPr>
                <m:sty m:val="p"/>
              </m:rPr>
              <w:rPr>
                <w:rFonts w:ascii="Cambria Math" w:hAnsi="Cambria Math"/>
                <w:color w:val="ff0000"/>
              </w:rPr>
              <m:t>HNO</m:t>
            </m:r>
          </m:e>
          <m:sub>
            <m:r>
              <m:rPr>
                <m:sty m:val="p"/>
              </m:rPr>
              <w:rPr>
                <w:rFonts w:ascii="Cambria Math" w:hAnsi="Cambria Math"/>
                <w:color w:val="ff0000"/>
              </w:rPr>
              <m:t>3(aq)</m:t>
            </m:r>
          </m:sub>
        </m:sSub>
      </m:oMath>
      <w:r>
        <w:rPr>
          <w:i/>
          <w:highlight w:val="lightGray"/>
        </w:rPr>
        <w:t>→</w:t>
      </w:r>
      <m:oMath>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 xml:space="preserve"> Mg(NO</m:t>
                </m:r>
              </m:e>
              <m:sub>
                <m:r>
                  <m:rPr>
                    <m:sty m:val="p"/>
                  </m:rPr>
                  <w:rPr>
                    <w:rFonts w:ascii="Cambria Math" w:hAnsi="Cambria Math"/>
                  </w:rPr>
                  <m:t>3</m:t>
                </m:r>
              </m:sub>
            </m:sSub>
            <m:r>
              <m:rPr>
                <m:sty m:val="p"/>
              </m:rPr>
              <w:rPr>
                <w:rFonts w:ascii="Cambria Math" w:hAnsi="Cambria Math"/>
              </w:rPr>
              <m:t>)</m:t>
            </m:r>
          </m:e>
          <m:sub>
            <m:r>
              <m:rPr>
                <m:sty m:val="p"/>
              </m:rPr>
              <w:rPr>
                <w:rFonts w:ascii="Cambria Math" w:hAnsi="Cambria Math"/>
              </w:rPr>
              <m:t>2(aq)</m:t>
            </m:r>
          </m:sub>
        </m:sSub>
      </m:oMath>
      <w:r>
        <w:rPr>
          <w:i/>
        </w:rPr>
        <w:t xml:space="preserve"> + </w:t>
      </w:r>
      <m:oMath>
        <m:sSub>
          <m:sSubPr>
            <m:ctrlPr>
              <w:rPr>
                <w:rFonts w:ascii="Cambria Math" w:hAnsi="Cambria Math"/>
                <w:i/>
                <w:color w:val="009900"/>
              </w:rPr>
            </m:ctrlPr>
          </m:sSubPr>
          <m:e>
            <m:sSub>
              <m:sSubPr>
                <m:ctrlPr>
                  <w:rPr>
                    <w:rFonts w:ascii="Cambria Math" w:hAnsi="Cambria Math"/>
                    <w:i/>
                    <w:color w:val="009900"/>
                  </w:rPr>
                </m:ctrlPr>
              </m:sSubPr>
              <m:e>
                <m:r>
                  <m:rPr>
                    <m:sty m:val="p"/>
                  </m:rPr>
                  <w:rPr>
                    <w:rFonts w:ascii="Cambria Math" w:hAnsi="Cambria Math"/>
                    <w:color w:val="009900"/>
                  </w:rPr>
                  <m:t>H</m:t>
                </m:r>
              </m:e>
              <m:sub>
                <m:r>
                  <m:rPr>
                    <m:sty m:val="p"/>
                  </m:rPr>
                  <w:rPr>
                    <w:rFonts w:ascii="Cambria Math" w:hAnsi="Cambria Math"/>
                    <w:color w:val="009900"/>
                  </w:rPr>
                  <m:t>2</m:t>
                </m:r>
              </m:sub>
            </m:sSub>
            <m:r>
              <m:rPr>
                <m:sty m:val="p"/>
              </m:rPr>
              <w:rPr>
                <w:rFonts w:ascii="Cambria Math" w:hAnsi="Cambria Math"/>
                <w:color w:val="009900"/>
              </w:rPr>
              <m:t>O</m:t>
            </m:r>
          </m:e>
          <m:sub>
            <m:r>
              <m:rPr>
                <m:sty m:val="p"/>
              </m:rPr>
              <w:rPr>
                <w:rFonts w:ascii="Cambria Math" w:hAnsi="Cambria Math"/>
                <w:color w:val="009900"/>
              </w:rPr>
              <m:t>(l)</m:t>
            </m:r>
          </m:sub>
        </m:sSub>
      </m:oMath>
    </w:p>
    <w:p>
      <w:pPr>
        <w:pStyle w:val="style157"/>
        <w:numPr>
          <w:ilvl w:val="0"/>
          <w:numId w:val="244"/>
        </w:numPr>
        <w:rPr>
          <w:i/>
        </w:rPr>
      </w:pPr>
      <w:r>
        <w:rPr>
          <w:i/>
        </w:rPr>
        <w:t>The basic salt (</w:t>
      </w:r>
      <m:oMath>
        <m:sSub>
          <m:sSubPr>
            <m:ctrlPr>
              <w:rPr>
                <w:rFonts w:ascii="Cambria Math" w:hAnsi="Cambria Math"/>
                <w:i/>
                <w:color w:val="002060"/>
              </w:rPr>
            </m:ctrlPr>
          </m:sSubPr>
          <m:e>
            <m:r>
              <m:rPr>
                <m:sty m:val="p"/>
              </m:rPr>
              <w:rPr>
                <w:rFonts w:ascii="Cambria Math" w:hAnsi="Cambria Math"/>
                <w:color w:val="002060"/>
              </w:rPr>
              <m:t>Mg(OH)NO</m:t>
            </m:r>
          </m:e>
          <m:sub>
            <m:r>
              <m:rPr>
                <m:sty m:val="p"/>
              </m:rPr>
              <w:rPr>
                <w:rFonts w:ascii="Cambria Math" w:hAnsi="Cambria Math"/>
                <w:color w:val="002060"/>
              </w:rPr>
              <m:t>3(aq)</m:t>
            </m:r>
          </m:sub>
        </m:sSub>
      </m:oMath>
      <w:r>
        <w:rPr>
          <w:i/>
        </w:rPr>
        <w:t xml:space="preserve">) reacts with excess </w:t>
      </w:r>
      <m:oMath>
        <m:sSub>
          <m:sSubPr>
            <m:ctrlPr>
              <w:rPr>
                <w:rFonts w:ascii="Cambria Math" w:hAnsi="Cambria Math"/>
                <w:i/>
                <w:color w:val="ff0000"/>
              </w:rPr>
            </m:ctrlPr>
          </m:sSubPr>
          <m:e>
            <m:r>
              <m:rPr>
                <m:sty m:val="p"/>
              </m:rPr>
              <w:rPr>
                <w:rFonts w:ascii="Cambria Math" w:hAnsi="Cambria Math"/>
                <w:color w:val="ff0000"/>
              </w:rPr>
              <m:t>HNO</m:t>
            </m:r>
          </m:e>
          <m:sub>
            <m:r>
              <m:rPr>
                <m:sty m:val="p"/>
              </m:rPr>
              <w:rPr>
                <w:rFonts w:ascii="Cambria Math" w:hAnsi="Cambria Math"/>
                <w:color w:val="ff0000"/>
              </w:rPr>
              <m:t>3(aq)</m:t>
            </m:r>
          </m:sub>
        </m:sSub>
      </m:oMath>
      <w:r>
        <w:rPr>
          <w:i/>
        </w:rPr>
        <w:t>to produce a normal salt (</w:t>
      </w:r>
      <m:oMath>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 xml:space="preserve"> Mg(NO</m:t>
                </m:r>
              </m:e>
              <m:sub>
                <m:r>
                  <m:rPr>
                    <m:sty m:val="p"/>
                  </m:rPr>
                  <w:rPr>
                    <w:rFonts w:ascii="Cambria Math" w:hAnsi="Cambria Math"/>
                  </w:rPr>
                  <m:t>3</m:t>
                </m:r>
              </m:sub>
            </m:sSub>
            <m:r>
              <m:rPr>
                <m:sty m:val="p"/>
              </m:rPr>
              <w:rPr>
                <w:rFonts w:ascii="Cambria Math" w:hAnsi="Cambria Math"/>
              </w:rPr>
              <m:t>)</m:t>
            </m:r>
          </m:e>
          <m:sub>
            <m:r>
              <m:rPr>
                <m:sty m:val="p"/>
              </m:rPr>
              <w:rPr>
                <w:rFonts w:ascii="Cambria Math" w:hAnsi="Cambria Math"/>
              </w:rPr>
              <m:t>2(aq)</m:t>
            </m:r>
          </m:sub>
        </m:sSub>
      </m:oMath>
      <w:r>
        <w:rPr>
          <w:i/>
        </w:rPr>
        <w:t>) and water.</w:t>
      </w:r>
    </w:p>
    <w:p>
      <w:pPr>
        <w:pStyle w:val="style157"/>
        <w:rPr>
          <w:b/>
          <w:i/>
        </w:rPr>
      </w:pPr>
    </w:p>
    <w:p>
      <w:pPr>
        <w:pStyle w:val="style157"/>
        <w:rPr>
          <w:b/>
        </w:rPr>
      </w:pPr>
      <w:r>
        <w:rPr>
          <w:b/>
        </w:rPr>
        <w:t>Double salts</w:t>
      </w:r>
    </w:p>
    <w:p>
      <w:pPr>
        <w:pStyle w:val="style157"/>
        <w:rPr>
          <w:i/>
        </w:rPr>
      </w:pPr>
      <w:r>
        <w:rPr>
          <w:b/>
          <w:i/>
        </w:rPr>
        <w:tab/>
      </w:r>
      <w:r>
        <w:rPr>
          <w:i/>
        </w:rPr>
        <w:t>A "double salt"has two different cations in their crystal lattice, in a definite proportion. Double salts commonly form large crystals more readily than do the single salts that make them up. Double salts are salts containing more than one cation or anion, and are obtained by combination of two different salts which were crystallized in the same regular ionic lattice.</w:t>
      </w:r>
    </w:p>
    <w:p>
      <w:pPr>
        <w:pStyle w:val="style157"/>
        <w:rPr>
          <w:i/>
        </w:rPr>
      </w:pPr>
      <w:r>
        <w:rPr>
          <w:i/>
        </w:rPr>
        <w:t>Examples of double salts are Ammonium cobalt(II) sulfate, (NH</w:t>
      </w:r>
      <w:r>
        <w:rPr>
          <w:i/>
          <w:vertAlign w:val="subscript"/>
        </w:rPr>
        <w:t>4</w:t>
      </w:r>
      <w:r>
        <w:rPr>
          <w:i/>
        </w:rPr>
        <w:t>)</w:t>
      </w:r>
      <w:r>
        <w:rPr>
          <w:i/>
          <w:vertAlign w:val="subscript"/>
        </w:rPr>
        <w:t>2</w:t>
      </w:r>
      <w:r>
        <w:rPr>
          <w:i/>
        </w:rPr>
        <w:t>Co(SO</w:t>
      </w:r>
      <w:r>
        <w:rPr>
          <w:i/>
          <w:vertAlign w:val="subscript"/>
        </w:rPr>
        <w:t>4</w:t>
      </w:r>
      <w:r>
        <w:rPr>
          <w:i/>
        </w:rPr>
        <w:t>)</w:t>
      </w:r>
      <w:r>
        <w:rPr>
          <w:i/>
          <w:vertAlign w:val="subscript"/>
        </w:rPr>
        <w:t>2</w:t>
      </w:r>
      <w:r>
        <w:rPr>
          <w:i/>
        </w:rPr>
        <w:t>.6H</w:t>
      </w:r>
      <w:r>
        <w:rPr>
          <w:i/>
          <w:vertAlign w:val="subscript"/>
        </w:rPr>
        <w:t>2</w:t>
      </w:r>
      <w:r>
        <w:rPr>
          <w:i/>
        </w:rPr>
        <w:t>O, ammonium nickel sulfate, (NH</w:t>
      </w:r>
      <w:r>
        <w:rPr>
          <w:i/>
          <w:vertAlign w:val="subscript"/>
        </w:rPr>
        <w:t>4</w:t>
      </w:r>
      <w:r>
        <w:rPr>
          <w:i/>
        </w:rPr>
        <w:t>)</w:t>
      </w:r>
      <w:r>
        <w:rPr>
          <w:i/>
          <w:vertAlign w:val="subscript"/>
        </w:rPr>
        <w:t>2</w:t>
      </w:r>
      <w:r>
        <w:rPr>
          <w:i/>
        </w:rPr>
        <w:t>Ni(SO</w:t>
      </w:r>
      <w:r>
        <w:rPr>
          <w:i/>
          <w:vertAlign w:val="subscript"/>
        </w:rPr>
        <w:t>4</w:t>
      </w:r>
      <w:r>
        <w:rPr>
          <w:i/>
        </w:rPr>
        <w:t>)</w:t>
      </w:r>
      <w:r>
        <w:rPr>
          <w:i/>
          <w:vertAlign w:val="subscript"/>
        </w:rPr>
        <w:t>2</w:t>
      </w:r>
      <w:r>
        <w:rPr>
          <w:i/>
        </w:rPr>
        <w:t>.6H</w:t>
      </w:r>
      <w:r>
        <w:rPr>
          <w:i/>
          <w:vertAlign w:val="subscript"/>
        </w:rPr>
        <w:t>2</w:t>
      </w:r>
      <w:r>
        <w:rPr>
          <w:i/>
        </w:rPr>
        <w:t>O, Alum(K), potassium aluminium sulphate hydrate KAl(SO</w:t>
      </w:r>
      <w:r>
        <w:rPr>
          <w:i/>
          <w:vertAlign w:val="subscript"/>
        </w:rPr>
        <w:t>4</w:t>
      </w:r>
      <w:r>
        <w:rPr>
          <w:i/>
        </w:rPr>
        <w:t>)</w:t>
      </w:r>
      <w:r>
        <w:rPr>
          <w:i/>
          <w:vertAlign w:val="subscript"/>
        </w:rPr>
        <w:t>2</w:t>
      </w:r>
      <w:r>
        <w:rPr>
          <w:i/>
        </w:rPr>
        <w:t>•12(H</w:t>
      </w:r>
      <w:r>
        <w:rPr>
          <w:i/>
          <w:vertAlign w:val="subscript"/>
        </w:rPr>
        <w:t>2</w:t>
      </w:r>
      <w:r>
        <w:rPr>
          <w:i/>
        </w:rPr>
        <w:t>O) ,CaBa(CO</w:t>
      </w:r>
      <w:r>
        <w:rPr>
          <w:i/>
          <w:vertAlign w:val="subscript"/>
        </w:rPr>
        <w:t>3</w:t>
      </w:r>
      <w:r>
        <w:rPr>
          <w:i/>
        </w:rPr>
        <w:t>)</w:t>
      </w:r>
      <w:r>
        <w:rPr>
          <w:i/>
          <w:vertAlign w:val="subscript"/>
        </w:rPr>
        <w:t>2</w:t>
      </w:r>
      <w:r>
        <w:rPr>
          <w:i/>
        </w:rPr>
        <w:t xml:space="preserve"> - Alstonite, calcium barium carbonate and mohr's salt- FeSO</w:t>
      </w:r>
      <w:r>
        <w:rPr>
          <w:i/>
          <w:vertAlign w:val="subscript"/>
        </w:rPr>
        <w:t>4</w:t>
      </w:r>
      <w:r>
        <w:rPr>
          <w:i/>
        </w:rPr>
        <w:t>.(NH</w:t>
      </w:r>
      <w:r>
        <w:rPr>
          <w:i/>
          <w:vertAlign w:val="subscript"/>
        </w:rPr>
        <w:t>4</w:t>
      </w:r>
      <w:r>
        <w:rPr>
          <w:i/>
        </w:rPr>
        <w:t>)</w:t>
      </w:r>
      <w:r>
        <w:rPr>
          <w:i/>
          <w:vertAlign w:val="subscript"/>
        </w:rPr>
        <w:t>2</w:t>
      </w:r>
      <w:r>
        <w:rPr>
          <w:i/>
        </w:rPr>
        <w:t>SO</w:t>
      </w:r>
      <w:r>
        <w:rPr>
          <w:i/>
          <w:vertAlign w:val="subscript"/>
        </w:rPr>
        <w:t>4</w:t>
      </w:r>
      <w:r>
        <w:rPr>
          <w:i/>
        </w:rPr>
        <w:t>.6H</w:t>
      </w:r>
      <w:r>
        <w:rPr>
          <w:i/>
          <w:vertAlign w:val="subscript"/>
        </w:rPr>
        <w:t>2</w:t>
      </w:r>
      <w:r>
        <w:rPr>
          <w:i/>
        </w:rPr>
        <w:t>O</w:t>
      </w:r>
    </w:p>
    <w:p>
      <w:pPr>
        <w:pStyle w:val="style157"/>
        <w:rPr>
          <w:i/>
        </w:rPr>
      </w:pPr>
    </w:p>
    <w:p>
      <w:pPr>
        <w:pStyle w:val="style157"/>
        <w:rPr>
          <w:b/>
        </w:rPr>
      </w:pPr>
      <w:r>
        <w:rPr>
          <w:b/>
        </w:rPr>
        <w:t>Complex salts</w:t>
      </w:r>
    </w:p>
    <w:p>
      <w:pPr>
        <w:pStyle w:val="style157"/>
        <w:rPr>
          <w:i/>
        </w:rPr>
      </w:pPr>
      <w:r>
        <w:rPr>
          <w:i/>
        </w:rPr>
        <w:t xml:space="preserve">A salt that contains two different types of metal atoms, one of which does not ionize when in solution. It  contains one or more complex ions. </w:t>
      </w:r>
    </w:p>
    <w:p>
      <w:pPr>
        <w:pStyle w:val="style157"/>
        <w:rPr>
          <w:i/>
        </w:rPr>
      </w:pPr>
      <w:r>
        <w:rPr>
          <w:i/>
        </w:rPr>
        <w:t>Examples are K</w:t>
      </w:r>
      <w:r>
        <w:rPr>
          <w:i/>
          <w:vertAlign w:val="subscript"/>
        </w:rPr>
        <w:t>4</w:t>
      </w:r>
      <w:r>
        <w:rPr>
          <w:i/>
        </w:rPr>
        <w:t>Fe(CN)</w:t>
      </w:r>
      <w:r>
        <w:rPr>
          <w:i/>
          <w:vertAlign w:val="subscript"/>
        </w:rPr>
        <w:t>6</w:t>
      </w:r>
      <w:r>
        <w:rPr>
          <w:i/>
        </w:rPr>
        <w:t>,Co(NH</w:t>
      </w:r>
      <w:r>
        <w:rPr>
          <w:i/>
          <w:vertAlign w:val="subscript"/>
        </w:rPr>
        <w:t>3</w:t>
      </w:r>
      <w:r>
        <w:rPr>
          <w:i/>
        </w:rPr>
        <w:t>)</w:t>
      </w:r>
      <w:r>
        <w:rPr>
          <w:i/>
          <w:vertAlign w:val="subscript"/>
        </w:rPr>
        <w:t>6</w:t>
      </w:r>
      <w:r>
        <w:rPr>
          <w:i/>
        </w:rPr>
        <w:t>Cl</w:t>
      </w:r>
      <w:r>
        <w:rPr>
          <w:i/>
          <w:vertAlign w:val="subscript"/>
        </w:rPr>
        <w:t>3</w:t>
      </w:r>
      <w:r>
        <w:rPr>
          <w:i/>
        </w:rPr>
        <w:t>,Cr(NH</w:t>
      </w:r>
      <w:r>
        <w:rPr>
          <w:i/>
          <w:vertAlign w:val="subscript"/>
        </w:rPr>
        <w:t>3</w:t>
      </w:r>
      <w:r>
        <w:rPr>
          <w:i/>
        </w:rPr>
        <w:t>)</w:t>
      </w:r>
      <w:r>
        <w:rPr>
          <w:i/>
          <w:vertAlign w:val="subscript"/>
        </w:rPr>
        <w:t>6</w:t>
      </w:r>
      <w:r>
        <w:rPr>
          <w:i/>
        </w:rPr>
        <w:t>Cl</w:t>
      </w:r>
      <w:r>
        <w:rPr>
          <w:i/>
          <w:vertAlign w:val="subscript"/>
        </w:rPr>
        <w:t>3</w:t>
      </w:r>
      <w:r>
        <w:rPr>
          <w:i/>
        </w:rPr>
        <w:t>.</w:t>
      </w:r>
    </w:p>
    <w:p>
      <w:pPr>
        <w:pStyle w:val="style157"/>
        <w:rPr>
          <w:b/>
          <w:i/>
        </w:rPr>
      </w:pPr>
    </w:p>
    <w:p>
      <w:pPr>
        <w:pStyle w:val="style157"/>
        <w:rPr>
          <w:b/>
        </w:rPr>
      </w:pPr>
      <w:r>
        <w:rPr>
          <w:b/>
        </w:rPr>
        <w:t xml:space="preserve">PREDICTION WHETHER A SALT SOLUTION IS ACDIC, BASIC, OR NEUTRAL </w:t>
      </w:r>
    </w:p>
    <w:p>
      <w:pPr>
        <w:pStyle w:val="style157"/>
        <w:rPr/>
      </w:pPr>
    </w:p>
    <w:p>
      <w:pPr>
        <w:pStyle w:val="style157"/>
        <w:numPr>
          <w:ilvl w:val="0"/>
          <w:numId w:val="196"/>
        </w:numPr>
        <w:rPr>
          <w:highlight w:val="yellow"/>
        </w:rPr>
      </w:pPr>
      <w:r>
        <w:rPr>
          <w:highlight w:val="yellow"/>
        </w:rPr>
        <w:t>A salt of a strong base and a strong acid: the salt has no hydrolysable ions and so gives a neutral aqueous solution. E.g is NaCl.</w:t>
      </w:r>
    </w:p>
    <w:p>
      <w:pPr>
        <w:pStyle w:val="style157"/>
        <w:numPr>
          <w:ilvl w:val="0"/>
          <w:numId w:val="196"/>
        </w:numPr>
        <w:rPr>
          <w:highlight w:val="yellow"/>
        </w:rPr>
      </w:pPr>
      <w:r>
        <w:rPr>
          <w:highlight w:val="yellow"/>
        </w:rPr>
        <w:t>A salt of a strong base and a weak acid: the anion of the salt is the conjugate of the weak acid. It hydrolyzes to give a basic solution. E.g NaCN.</w:t>
      </w:r>
    </w:p>
    <w:p>
      <w:pPr>
        <w:pStyle w:val="style157"/>
        <w:numPr>
          <w:ilvl w:val="0"/>
          <w:numId w:val="196"/>
        </w:numPr>
        <w:rPr>
          <w:b/>
          <w:i/>
          <w:highlight w:val="yellow"/>
        </w:rPr>
      </w:pPr>
      <w:r>
        <w:rPr>
          <w:highlight w:val="yellow"/>
        </w:rPr>
        <w:t>A salt of a weak base and a strong acid: the cation of the salt is the conjugate of the weak base. It hydrolyzes to give an acidic solution. E.g NH</w:t>
      </w:r>
      <w:r>
        <w:rPr>
          <w:highlight w:val="yellow"/>
          <w:vertAlign w:val="subscript"/>
        </w:rPr>
        <w:t>4</w:t>
      </w:r>
      <w:r>
        <w:rPr>
          <w:highlight w:val="yellow"/>
        </w:rPr>
        <w:t>Cl</w:t>
      </w:r>
    </w:p>
    <w:p>
      <w:pPr>
        <w:pStyle w:val="style157"/>
        <w:rPr>
          <w:b/>
          <w:i/>
        </w:rPr>
      </w:pPr>
    </w:p>
    <w:p>
      <w:pPr>
        <w:pStyle w:val="style157"/>
        <w:rPr>
          <w:b/>
          <w:u w:val="single"/>
        </w:rPr>
      </w:pPr>
      <w:r>
        <w:rPr>
          <w:b/>
          <w:u w:val="single"/>
        </w:rPr>
        <w:t>Solved Problems</w:t>
      </w:r>
    </w:p>
    <w:p>
      <w:pPr>
        <w:pStyle w:val="style157"/>
        <w:numPr>
          <w:ilvl w:val="0"/>
          <w:numId w:val="197"/>
        </w:numPr>
        <w:rPr/>
      </w:pPr>
      <w:r>
        <w:t>Decide whether aqueous solution of the following salts are acidic, basic or neutral:</w:t>
      </w:r>
    </w:p>
    <w:p>
      <w:pPr>
        <w:pStyle w:val="style157"/>
        <w:numPr>
          <w:ilvl w:val="1"/>
          <w:numId w:val="165"/>
        </w:numPr>
        <w:rPr/>
      </w:pPr>
      <w:r>
        <w:t>KCl</w:t>
      </w:r>
    </w:p>
    <w:p>
      <w:pPr>
        <w:pStyle w:val="style157"/>
        <w:numPr>
          <w:ilvl w:val="1"/>
          <w:numId w:val="165"/>
        </w:numPr>
        <w:rPr/>
      </w:pPr>
      <w:r>
        <w:t>NaF</w:t>
      </w:r>
    </w:p>
    <w:p>
      <w:pPr>
        <w:pStyle w:val="style157"/>
        <w:numPr>
          <w:ilvl w:val="1"/>
          <w:numId w:val="165"/>
        </w:numPr>
        <w:rPr/>
      </w:pPr>
      <w:r>
        <w:t>Zn(NO</w:t>
      </w:r>
      <w:r>
        <w:rPr>
          <w:vertAlign w:val="subscript"/>
        </w:rPr>
        <w:t>3</w:t>
      </w:r>
      <w:r>
        <w:t>)</w:t>
      </w:r>
    </w:p>
    <w:p>
      <w:pPr>
        <w:pStyle w:val="style157"/>
        <w:rPr>
          <w:b/>
          <w:i/>
        </w:rPr>
      </w:pPr>
      <w:r>
        <w:rPr>
          <w:b/>
          <w:i/>
        </w:rPr>
        <w:t>Solution</w:t>
      </w:r>
    </w:p>
    <w:p>
      <w:pPr>
        <w:pStyle w:val="style157"/>
        <w:rPr>
          <w:i/>
        </w:rPr>
      </w:pPr>
      <w:r>
        <w:rPr>
          <w:i/>
        </w:rPr>
        <w:t>(a)KCl is a salt of a strong base (KOH) and a strong acid (HCl), so none of the ions hydrolyzed and a solution of KCl is neutral.</w:t>
      </w:r>
    </w:p>
    <w:p>
      <w:pPr>
        <w:pStyle w:val="style157"/>
        <w:rPr>
          <w:i/>
        </w:rPr>
      </w:pPr>
      <w:r>
        <w:rPr>
          <w:i/>
        </w:rPr>
        <w:t>(b) NaF is a salt of a strong base (NaOH) and a weak acid (HF), so a solution of NaF is basic because of the hydrolysis of F</w:t>
      </w:r>
      <w:r>
        <w:rPr>
          <w:i/>
          <w:vertAlign w:val="superscript"/>
        </w:rPr>
        <w:t>-</w:t>
      </w:r>
      <w:r>
        <w:rPr>
          <w:i/>
        </w:rPr>
        <w:t>.</w:t>
      </w:r>
    </w:p>
    <w:p>
      <w:pPr>
        <w:pStyle w:val="style157"/>
        <w:rPr>
          <w:i/>
        </w:rPr>
      </w:pPr>
      <w:r>
        <w:rPr>
          <w:i/>
        </w:rPr>
        <w:t>(c) Zn(NO</w:t>
      </w:r>
      <w:r>
        <w:rPr>
          <w:i/>
          <w:vertAlign w:val="subscript"/>
        </w:rPr>
        <w:t>3</w:t>
      </w:r>
      <w:r>
        <w:rPr>
          <w:i/>
        </w:rPr>
        <w:t>) is a salt of a weak base (Zn(OH)</w:t>
      </w:r>
      <w:r>
        <w:rPr>
          <w:i/>
          <w:vertAlign w:val="subscript"/>
        </w:rPr>
        <w:t>2</w:t>
      </w:r>
      <w:r>
        <w:rPr>
          <w:i/>
        </w:rPr>
        <w:t>) and a strong acid (HNO</w:t>
      </w:r>
      <w:r>
        <w:rPr>
          <w:i/>
          <w:vertAlign w:val="subscript"/>
        </w:rPr>
        <w:t>3</w:t>
      </w:r>
      <w:r>
        <w:rPr>
          <w:i/>
        </w:rPr>
        <w:t>), so a solution of Zn(NO</w:t>
      </w:r>
      <w:r>
        <w:rPr>
          <w:i/>
          <w:vertAlign w:val="subscript"/>
        </w:rPr>
        <w:t>3</w:t>
      </w:r>
      <w:r>
        <w:rPr>
          <w:i/>
        </w:rPr>
        <w:t xml:space="preserve">) is acidic. </w:t>
      </w:r>
    </w:p>
    <w:p>
      <w:pPr>
        <w:pStyle w:val="style157"/>
        <w:rPr>
          <w:b/>
          <w:i/>
          <w:highlight w:val="yellow"/>
        </w:rPr>
      </w:pPr>
    </w:p>
    <w:p>
      <w:pPr>
        <w:pStyle w:val="style157"/>
        <w:rPr>
          <w:b/>
          <w:i/>
        </w:rPr>
      </w:pPr>
      <w:r>
        <w:rPr>
          <w:b/>
          <w:i/>
          <w:highlight w:val="yellow"/>
        </w:rPr>
        <w:t>Note also that Zn</w:t>
      </w:r>
      <w:r>
        <w:rPr>
          <w:b/>
          <w:i/>
          <w:highlight w:val="yellow"/>
          <w:vertAlign w:val="superscript"/>
        </w:rPr>
        <w:t>2+</w:t>
      </w:r>
      <w:r>
        <w:rPr>
          <w:b/>
          <w:i/>
          <w:highlight w:val="yellow"/>
        </w:rPr>
        <w:t xml:space="preserve"> is not an ion of group IA or group IIA elements, so you can expect it to form a metal hydrate ion that hydrolyzes to give an acidic solution.</w:t>
      </w:r>
    </w:p>
    <w:p>
      <w:pPr>
        <w:pStyle w:val="style157"/>
        <w:rPr>
          <w:b/>
          <w:i/>
        </w:rPr>
      </w:pPr>
    </w:p>
    <w:p>
      <w:pPr>
        <w:pStyle w:val="style157"/>
        <w:rPr>
          <w:b/>
          <w:i/>
        </w:rPr>
      </w:pPr>
    </w:p>
    <w:p>
      <w:pPr>
        <w:pStyle w:val="style157"/>
        <w:rPr>
          <w:b/>
        </w:rPr>
      </w:pPr>
      <w:r>
        <w:rPr>
          <w:b/>
        </w:rPr>
        <w:t>Making soluble salts</w:t>
      </w:r>
    </w:p>
    <w:p>
      <w:pPr>
        <w:pStyle w:val="style157"/>
        <w:rPr>
          <w:b/>
          <w:i/>
        </w:rPr>
      </w:pPr>
    </w:p>
    <w:p>
      <w:pPr>
        <w:pStyle w:val="style157"/>
        <w:numPr>
          <w:ilvl w:val="0"/>
          <w:numId w:val="178"/>
        </w:numPr>
        <w:rPr/>
      </w:pPr>
      <w:r>
        <w:t>You need to be able to describe the reactions of acids with bases and metals. You should be able to work out the particular salt formed in the reaction.</w:t>
      </w:r>
    </w:p>
    <w:p>
      <w:pPr>
        <w:pStyle w:val="style157"/>
        <w:rPr>
          <w:b/>
          <w:i/>
        </w:rPr>
      </w:pPr>
      <w:r>
        <w:rPr>
          <w:b/>
          <w:i/>
        </w:rPr>
        <w:t>Acids and bases</w:t>
      </w:r>
    </w:p>
    <w:p>
      <w:pPr>
        <w:pStyle w:val="style157"/>
        <w:rPr>
          <w:i/>
        </w:rPr>
      </w:pPr>
      <w:r>
        <w:rPr>
          <w:i/>
        </w:rPr>
        <w:t>When acids react with bases, a salt and water are made:</w:t>
      </w:r>
    </w:p>
    <w:p>
      <w:pPr>
        <w:pStyle w:val="style157"/>
        <w:rPr>
          <w:i/>
        </w:rPr>
      </w:pPr>
      <w:r>
        <w:rPr>
          <w:i/>
          <w:color w:val="ff0000"/>
        </w:rPr>
        <w:t xml:space="preserve">acid </w:t>
      </w:r>
      <w:r>
        <w:rPr>
          <w:i/>
        </w:rPr>
        <w:t xml:space="preserve">+ </w:t>
      </w:r>
      <w:r>
        <w:rPr>
          <w:i/>
          <w:color w:val="1f497d"/>
        </w:rPr>
        <w:t xml:space="preserve">metal oxide </w:t>
      </w:r>
      <w:r>
        <w:rPr>
          <w:i/>
        </w:rPr>
        <w:t>→ salt + water</w:t>
      </w:r>
    </w:p>
    <w:p>
      <w:pPr>
        <w:pStyle w:val="style157"/>
        <w:rPr>
          <w:i/>
        </w:rPr>
      </w:pPr>
      <w:r>
        <w:rPr>
          <w:i/>
          <w:color w:val="ff0000"/>
        </w:rPr>
        <w:t xml:space="preserve">acid </w:t>
      </w:r>
      <w:r>
        <w:rPr>
          <w:i/>
        </w:rPr>
        <w:t xml:space="preserve">+ </w:t>
      </w:r>
      <w:r>
        <w:rPr>
          <w:i/>
          <w:color w:val="1f497d"/>
        </w:rPr>
        <w:t xml:space="preserve">metal hydroxide </w:t>
      </w:r>
      <w:r>
        <w:rPr>
          <w:i/>
        </w:rPr>
        <w:t>→ salt + water</w:t>
      </w:r>
    </w:p>
    <w:p>
      <w:pPr>
        <w:pStyle w:val="style157"/>
        <w:numPr>
          <w:ilvl w:val="0"/>
          <w:numId w:val="178"/>
        </w:numPr>
        <w:rPr/>
      </w:pPr>
      <w:r>
        <w:rPr>
          <w:i/>
        </w:rPr>
        <w:t xml:space="preserve">Remember that most bases do not dissolve in water. But if a base can dissolve in water, it is also called </w:t>
      </w:r>
      <w:r>
        <w:rPr>
          <w:b/>
          <w:i/>
          <w:color w:val="0000ff"/>
        </w:rPr>
        <w:t xml:space="preserve">an </w:t>
      </w:r>
      <w:r>
        <w:rPr>
          <w:b/>
          <w:color w:val="0000ff"/>
        </w:rPr>
        <w:t>alkali.</w:t>
      </w:r>
    </w:p>
    <w:p>
      <w:pPr>
        <w:pStyle w:val="style157"/>
        <w:rPr>
          <w:b/>
          <w:i/>
        </w:rPr>
      </w:pPr>
      <w:r>
        <w:rPr>
          <w:b/>
          <w:i/>
        </w:rPr>
        <w:t>Reactive metals</w:t>
      </w:r>
    </w:p>
    <w:p>
      <w:pPr>
        <w:pStyle w:val="style157"/>
        <w:rPr>
          <w:i/>
        </w:rPr>
      </w:pPr>
      <w:r>
        <w:rPr>
          <w:i/>
        </w:rPr>
        <w:t>Acids will react with reactive metals, such as magnesium and zinc, to make a salt and hydrogen:</w:t>
      </w:r>
    </w:p>
    <w:p>
      <w:pPr>
        <w:pStyle w:val="style157"/>
        <w:rPr/>
      </w:pPr>
      <w:r>
        <w:t>acid + metal → salt + hydrogen</w:t>
      </w:r>
    </w:p>
    <w:p>
      <w:pPr>
        <w:pStyle w:val="style157"/>
        <w:rPr>
          <w:b/>
          <w:i/>
        </w:rPr>
      </w:pPr>
      <w:r>
        <w:rPr>
          <w:i/>
        </w:rPr>
        <w:t xml:space="preserve">The hydrogen causes bubbling during the reaction, and can be detected using a lighted splint, which make </w:t>
      </w:r>
      <w:r>
        <w:rPr>
          <w:b/>
          <w:i/>
        </w:rPr>
        <w:t xml:space="preserve">a </w:t>
      </w:r>
      <w:r>
        <w:rPr>
          <w:b/>
          <w:i/>
          <w:color w:val="009900"/>
        </w:rPr>
        <w:t>pop sound</w:t>
      </w:r>
      <w:r>
        <w:rPr>
          <w:b/>
          <w:i/>
        </w:rPr>
        <w:t>.</w:t>
      </w:r>
    </w:p>
    <w:p>
      <w:pPr>
        <w:pStyle w:val="style157"/>
        <w:rPr>
          <w:b/>
          <w:i/>
        </w:rPr>
      </w:pPr>
    </w:p>
    <w:p>
      <w:pPr>
        <w:pStyle w:val="style157"/>
        <w:rPr>
          <w:b/>
          <w:i/>
        </w:rPr>
      </w:pPr>
      <w:r>
        <w:rPr>
          <w:b/>
          <w:i/>
        </w:rPr>
        <w:t>Naming salts</w:t>
      </w:r>
    </w:p>
    <w:p>
      <w:pPr>
        <w:pStyle w:val="style157"/>
        <w:numPr>
          <w:ilvl w:val="0"/>
          <w:numId w:val="178"/>
        </w:numPr>
        <w:rPr/>
      </w:pPr>
      <w:r>
        <w:t xml:space="preserve">The name of the salt produced in a neutralisation reaction can be predicted. </w:t>
      </w:r>
    </w:p>
    <w:p>
      <w:pPr>
        <w:pStyle w:val="style157"/>
        <w:numPr>
          <w:ilvl w:val="0"/>
          <w:numId w:val="178"/>
        </w:numPr>
        <w:rPr/>
      </w:pPr>
      <w:r>
        <w:t xml:space="preserve">The first part of the name is 'ammonium' if the base used is ammonia. </w:t>
      </w:r>
    </w:p>
    <w:p>
      <w:pPr>
        <w:pStyle w:val="style157"/>
        <w:numPr>
          <w:ilvl w:val="0"/>
          <w:numId w:val="178"/>
        </w:numPr>
        <w:rPr/>
      </w:pPr>
      <w:r>
        <w:t xml:space="preserve">Otherwise, it is the name of the </w:t>
      </w:r>
      <w:r>
        <w:rPr>
          <w:bCs/>
        </w:rPr>
        <w:t>metal</w:t>
      </w:r>
      <w:r>
        <w:t xml:space="preserve"> in the base. </w:t>
      </w:r>
    </w:p>
    <w:p>
      <w:pPr>
        <w:pStyle w:val="style157"/>
        <w:numPr>
          <w:ilvl w:val="0"/>
          <w:numId w:val="178"/>
        </w:numPr>
        <w:rPr/>
      </w:pPr>
      <w:r>
        <w:t xml:space="preserve">The second part of the name comes from the </w:t>
      </w:r>
      <w:r>
        <w:rPr>
          <w:bCs/>
        </w:rPr>
        <w:t>acid</w:t>
      </w:r>
      <w:r>
        <w:t xml:space="preserve"> used:</w:t>
      </w:r>
    </w:p>
    <w:p>
      <w:pPr>
        <w:pStyle w:val="style157"/>
        <w:rPr/>
      </w:pPr>
      <w:r>
        <w:rPr>
          <w:bCs/>
        </w:rPr>
        <w:t>Chloride</w:t>
      </w:r>
      <w:r>
        <w:t xml:space="preserve"> (if hydrochloric acid is used)</w:t>
      </w:r>
    </w:p>
    <w:p>
      <w:pPr>
        <w:pStyle w:val="style157"/>
        <w:rPr/>
      </w:pPr>
      <w:r>
        <w:rPr>
          <w:bCs/>
        </w:rPr>
        <w:t>Nitrate</w:t>
      </w:r>
      <w:r>
        <w:t xml:space="preserve"> (if nitric acid is used)</w:t>
      </w:r>
    </w:p>
    <w:p>
      <w:pPr>
        <w:pStyle w:val="style157"/>
        <w:rPr/>
      </w:pPr>
      <w:r>
        <w:rPr>
          <w:bCs/>
        </w:rPr>
        <w:t>Sulfate</w:t>
      </w:r>
      <w:r>
        <w:t xml:space="preserve"> (if sulfuric acid is used)</w:t>
      </w:r>
    </w:p>
    <w:p>
      <w:pPr>
        <w:pStyle w:val="style157"/>
        <w:rPr>
          <w:b/>
          <w:i/>
        </w:rPr>
      </w:pPr>
      <w:r>
        <w:rPr>
          <w:b/>
          <w:i/>
        </w:rPr>
        <w:t> </w:t>
      </w:r>
    </w:p>
    <w:p>
      <w:pPr>
        <w:pStyle w:val="style157"/>
        <w:rPr>
          <w:b/>
          <w:i/>
        </w:rPr>
      </w:pPr>
    </w:p>
    <w:p>
      <w:pPr>
        <w:pStyle w:val="style157"/>
        <w:rPr>
          <w:b/>
          <w:i/>
        </w:rPr>
      </w:pPr>
    </w:p>
    <w:p>
      <w:pPr>
        <w:pStyle w:val="style157"/>
        <w:rPr>
          <w:b/>
          <w:i/>
        </w:rPr>
      </w:pPr>
    </w:p>
    <w:tbl>
      <w:tblPr>
        <w:tblW w:w="0" w:type="auto"/>
        <w:tblCellSpacing w:w="0" w:type="dxa"/>
        <w:tblCellMar>
          <w:left w:w="0" w:type="dxa"/>
          <w:right w:w="0" w:type="dxa"/>
        </w:tblCellMar>
        <w:tblLook w:val="04A0" w:firstRow="1" w:lastRow="0" w:firstColumn="1" w:lastColumn="0" w:noHBand="0" w:noVBand="1"/>
      </w:tblPr>
      <w:tblGrid>
        <w:gridCol w:w="15"/>
        <w:gridCol w:w="15"/>
        <w:gridCol w:w="14"/>
        <w:gridCol w:w="14"/>
        <w:gridCol w:w="14"/>
        <w:gridCol w:w="4003"/>
        <w:gridCol w:w="369"/>
        <w:gridCol w:w="1529"/>
        <w:gridCol w:w="337"/>
        <w:gridCol w:w="2933"/>
      </w:tblGrid>
      <w:tr>
        <w:trPr>
          <w:trHeight w:val="314" w:hRule="atLeast"/>
          <w:tblHeader/>
          <w:tblCellSpacing w:w="0" w:type="dxa"/>
        </w:trPr>
        <w:tc>
          <w:tcPr>
            <w:tcW w:w="15" w:type="dxa"/>
            <w:tcBorders/>
          </w:tcPr>
          <w:p>
            <w:pPr>
              <w:pStyle w:val="style157"/>
              <w:rPr>
                <w:i/>
                <w:color w:val="ff0000"/>
              </w:rPr>
            </w:pPr>
          </w:p>
        </w:tc>
        <w:tc>
          <w:tcPr>
            <w:tcW w:w="15" w:type="dxa"/>
            <w:tcBorders/>
          </w:tcPr>
          <w:p>
            <w:pPr>
              <w:pStyle w:val="style157"/>
              <w:rPr>
                <w:i/>
                <w:color w:val="ff0000"/>
              </w:rPr>
            </w:pPr>
          </w:p>
        </w:tc>
        <w:tc>
          <w:tcPr>
            <w:tcW w:w="14" w:type="dxa"/>
            <w:tcBorders/>
          </w:tcPr>
          <w:p>
            <w:pPr>
              <w:pStyle w:val="style157"/>
              <w:rPr>
                <w:i/>
                <w:color w:val="ff0000"/>
              </w:rPr>
            </w:pPr>
          </w:p>
        </w:tc>
        <w:tc>
          <w:tcPr>
            <w:tcW w:w="14" w:type="dxa"/>
            <w:tcBorders/>
          </w:tcPr>
          <w:p>
            <w:pPr>
              <w:pStyle w:val="style157"/>
              <w:rPr>
                <w:i/>
                <w:color w:val="ff0000"/>
              </w:rPr>
            </w:pPr>
          </w:p>
        </w:tc>
        <w:tc>
          <w:tcPr>
            <w:tcW w:w="14" w:type="dxa"/>
            <w:tcBorders/>
          </w:tcPr>
          <w:p>
            <w:pPr>
              <w:pStyle w:val="style157"/>
              <w:rPr>
                <w:i/>
                <w:color w:val="ff0000"/>
              </w:rPr>
            </w:pPr>
          </w:p>
        </w:tc>
        <w:tc>
          <w:tcPr>
            <w:tcW w:w="4003" w:type="dxa"/>
            <w:tcBorders/>
            <w:vAlign w:val="center"/>
            <w:hideMark/>
          </w:tcPr>
          <w:p>
            <w:pPr>
              <w:pStyle w:val="style157"/>
              <w:rPr>
                <w:i/>
              </w:rPr>
            </w:pPr>
            <w:r>
              <w:rPr>
                <w:i/>
                <w:color w:val="ff0000"/>
              </w:rPr>
              <w:t>Acid</w:t>
            </w:r>
          </w:p>
        </w:tc>
        <w:tc>
          <w:tcPr>
            <w:tcW w:w="369" w:type="dxa"/>
            <w:tcBorders/>
            <w:vAlign w:val="center"/>
            <w:hideMark/>
          </w:tcPr>
          <w:p>
            <w:pPr>
              <w:pStyle w:val="style157"/>
              <w:rPr>
                <w:i/>
              </w:rPr>
            </w:pPr>
            <w:r>
              <w:rPr>
                <w:i/>
              </w:rPr>
              <w:t>+</w:t>
            </w:r>
          </w:p>
        </w:tc>
        <w:tc>
          <w:tcPr>
            <w:tcW w:w="1529" w:type="dxa"/>
            <w:tcBorders/>
            <w:vAlign w:val="center"/>
            <w:hideMark/>
          </w:tcPr>
          <w:p>
            <w:pPr>
              <w:pStyle w:val="style157"/>
              <w:rPr>
                <w:i/>
              </w:rPr>
            </w:pPr>
            <w:r>
              <w:rPr>
                <w:i/>
                <w:color w:val="0000ff"/>
              </w:rPr>
              <w:t>Base</w:t>
            </w:r>
          </w:p>
        </w:tc>
        <w:tc>
          <w:tcPr>
            <w:tcW w:w="337" w:type="dxa"/>
            <w:tcBorders/>
            <w:vAlign w:val="center"/>
            <w:hideMark/>
          </w:tcPr>
          <w:p>
            <w:pPr>
              <w:pStyle w:val="style157"/>
              <w:rPr>
                <w:i/>
              </w:rPr>
            </w:pPr>
            <w:r>
              <w:rPr>
                <w:i/>
              </w:rPr>
              <w:t>→</w:t>
            </w:r>
          </w:p>
        </w:tc>
        <w:tc>
          <w:tcPr>
            <w:tcW w:w="2933" w:type="dxa"/>
            <w:tcBorders/>
            <w:vAlign w:val="center"/>
            <w:hideMark/>
          </w:tcPr>
          <w:p>
            <w:pPr>
              <w:pStyle w:val="style157"/>
              <w:rPr>
                <w:i/>
              </w:rPr>
            </w:pPr>
            <w:r>
              <w:rPr>
                <w:i/>
                <w:color w:val="009900"/>
              </w:rPr>
              <w:t xml:space="preserve">Salt </w:t>
            </w:r>
          </w:p>
        </w:tc>
      </w:tr>
      <w:tr>
        <w:tblPrEx/>
        <w:trPr>
          <w:trHeight w:val="303" w:hRule="atLeast"/>
          <w:tblCellSpacing w:w="0" w:type="dxa"/>
        </w:trPr>
        <w:tc>
          <w:tcPr>
            <w:tcW w:w="15" w:type="dxa"/>
            <w:tcBorders/>
          </w:tcPr>
          <w:p>
            <w:pPr>
              <w:pStyle w:val="style157"/>
              <w:rPr>
                <w:b/>
                <w:i/>
              </w:rPr>
            </w:pPr>
          </w:p>
        </w:tc>
        <w:tc>
          <w:tcPr>
            <w:tcW w:w="15" w:type="dxa"/>
            <w:tcBorders/>
          </w:tcPr>
          <w:p>
            <w:pPr>
              <w:pStyle w:val="style157"/>
              <w:rPr>
                <w:b/>
                <w:i/>
              </w:rPr>
            </w:pPr>
          </w:p>
        </w:tc>
        <w:tc>
          <w:tcPr>
            <w:tcW w:w="14" w:type="dxa"/>
            <w:tcBorders/>
          </w:tcPr>
          <w:p>
            <w:pPr>
              <w:pStyle w:val="style157"/>
              <w:rPr>
                <w:b/>
                <w:i/>
              </w:rPr>
            </w:pPr>
          </w:p>
        </w:tc>
        <w:tc>
          <w:tcPr>
            <w:tcW w:w="14" w:type="dxa"/>
            <w:tcBorders/>
          </w:tcPr>
          <w:p>
            <w:pPr>
              <w:pStyle w:val="style157"/>
              <w:rPr>
                <w:b/>
                <w:i/>
              </w:rPr>
            </w:pPr>
          </w:p>
        </w:tc>
        <w:tc>
          <w:tcPr>
            <w:tcW w:w="14" w:type="dxa"/>
            <w:tcBorders/>
          </w:tcPr>
          <w:p>
            <w:pPr>
              <w:pStyle w:val="style157"/>
              <w:rPr>
                <w:b/>
                <w:i/>
              </w:rPr>
            </w:pPr>
          </w:p>
        </w:tc>
        <w:tc>
          <w:tcPr>
            <w:tcW w:w="4003" w:type="dxa"/>
            <w:tcBorders/>
            <w:vAlign w:val="center"/>
            <w:hideMark/>
          </w:tcPr>
          <w:p>
            <w:pPr>
              <w:pStyle w:val="style157"/>
              <w:rPr>
                <w:b/>
                <w:i/>
              </w:rPr>
            </w:pPr>
            <w:r>
              <w:rPr>
                <w:b/>
                <w:i/>
              </w:rPr>
              <w:t>Hydrochloric acid</w:t>
            </w:r>
          </w:p>
        </w:tc>
        <w:tc>
          <w:tcPr>
            <w:tcW w:w="369" w:type="dxa"/>
            <w:tcBorders/>
            <w:vAlign w:val="center"/>
            <w:hideMark/>
          </w:tcPr>
          <w:p>
            <w:pPr>
              <w:pStyle w:val="style157"/>
              <w:rPr>
                <w:b/>
                <w:i/>
              </w:rPr>
            </w:pPr>
            <w:r>
              <w:rPr>
                <w:b/>
                <w:i/>
              </w:rPr>
              <w:t>+</w:t>
            </w:r>
          </w:p>
        </w:tc>
        <w:tc>
          <w:tcPr>
            <w:tcW w:w="1529" w:type="dxa"/>
            <w:tcBorders/>
            <w:vAlign w:val="center"/>
            <w:hideMark/>
          </w:tcPr>
          <w:p>
            <w:pPr>
              <w:pStyle w:val="style157"/>
              <w:rPr>
                <w:b/>
                <w:i/>
              </w:rPr>
            </w:pPr>
            <w:r>
              <w:rPr>
                <w:b/>
                <w:i/>
              </w:rPr>
              <w:t>Copper oxide</w:t>
            </w:r>
          </w:p>
        </w:tc>
        <w:tc>
          <w:tcPr>
            <w:tcW w:w="337" w:type="dxa"/>
            <w:tcBorders/>
            <w:vAlign w:val="center"/>
            <w:hideMark/>
          </w:tcPr>
          <w:p>
            <w:pPr>
              <w:pStyle w:val="style157"/>
              <w:rPr>
                <w:b/>
                <w:i/>
              </w:rPr>
            </w:pPr>
            <w:r>
              <w:rPr>
                <w:b/>
                <w:i/>
              </w:rPr>
              <w:t>→</w:t>
            </w:r>
          </w:p>
        </w:tc>
        <w:tc>
          <w:tcPr>
            <w:tcW w:w="2933" w:type="dxa"/>
            <w:tcBorders/>
            <w:vAlign w:val="center"/>
            <w:hideMark/>
          </w:tcPr>
          <w:p>
            <w:pPr>
              <w:pStyle w:val="style157"/>
              <w:rPr>
                <w:b/>
                <w:i/>
              </w:rPr>
            </w:pPr>
            <w:r>
              <w:rPr>
                <w:b/>
                <w:i/>
              </w:rPr>
              <w:t>Copper chloride + water</w:t>
            </w:r>
          </w:p>
        </w:tc>
      </w:tr>
      <w:tr>
        <w:tblPrEx/>
        <w:trPr>
          <w:trHeight w:val="605" w:hRule="atLeast"/>
          <w:tblCellSpacing w:w="0" w:type="dxa"/>
        </w:trPr>
        <w:tc>
          <w:tcPr>
            <w:tcW w:w="15" w:type="dxa"/>
            <w:tcBorders/>
          </w:tcPr>
          <w:p>
            <w:pPr>
              <w:pStyle w:val="style157"/>
              <w:rPr>
                <w:b/>
                <w:i/>
              </w:rPr>
            </w:pPr>
          </w:p>
        </w:tc>
        <w:tc>
          <w:tcPr>
            <w:tcW w:w="15" w:type="dxa"/>
            <w:tcBorders/>
          </w:tcPr>
          <w:p>
            <w:pPr>
              <w:pStyle w:val="style157"/>
              <w:rPr>
                <w:b/>
                <w:i/>
              </w:rPr>
            </w:pPr>
          </w:p>
        </w:tc>
        <w:tc>
          <w:tcPr>
            <w:tcW w:w="14" w:type="dxa"/>
            <w:tcBorders/>
          </w:tcPr>
          <w:p>
            <w:pPr>
              <w:pStyle w:val="style157"/>
              <w:rPr>
                <w:b/>
                <w:i/>
              </w:rPr>
            </w:pPr>
          </w:p>
        </w:tc>
        <w:tc>
          <w:tcPr>
            <w:tcW w:w="14" w:type="dxa"/>
            <w:tcBorders/>
          </w:tcPr>
          <w:p>
            <w:pPr>
              <w:pStyle w:val="style157"/>
              <w:rPr>
                <w:b/>
                <w:i/>
              </w:rPr>
            </w:pPr>
          </w:p>
        </w:tc>
        <w:tc>
          <w:tcPr>
            <w:tcW w:w="14" w:type="dxa"/>
            <w:tcBorders/>
          </w:tcPr>
          <w:p>
            <w:pPr>
              <w:pStyle w:val="style157"/>
              <w:rPr>
                <w:b/>
                <w:i/>
              </w:rPr>
            </w:pPr>
          </w:p>
        </w:tc>
        <w:tc>
          <w:tcPr>
            <w:tcW w:w="4003" w:type="dxa"/>
            <w:tcBorders/>
            <w:vAlign w:val="center"/>
            <w:hideMark/>
          </w:tcPr>
          <w:p>
            <w:pPr>
              <w:pStyle w:val="style157"/>
              <w:rPr>
                <w:b/>
                <w:i/>
              </w:rPr>
            </w:pPr>
            <w:r>
              <w:rPr>
                <w:b/>
                <w:i/>
              </w:rPr>
              <w:t>Sulfuric acid</w:t>
            </w:r>
          </w:p>
        </w:tc>
        <w:tc>
          <w:tcPr>
            <w:tcW w:w="369" w:type="dxa"/>
            <w:tcBorders/>
            <w:vAlign w:val="center"/>
            <w:hideMark/>
          </w:tcPr>
          <w:p>
            <w:pPr>
              <w:pStyle w:val="style157"/>
              <w:rPr>
                <w:b/>
                <w:i/>
              </w:rPr>
            </w:pPr>
            <w:r>
              <w:rPr>
                <w:b/>
                <w:i/>
              </w:rPr>
              <w:t>+</w:t>
            </w:r>
          </w:p>
        </w:tc>
        <w:tc>
          <w:tcPr>
            <w:tcW w:w="1529" w:type="dxa"/>
            <w:tcBorders/>
            <w:vAlign w:val="center"/>
            <w:hideMark/>
          </w:tcPr>
          <w:p>
            <w:pPr>
              <w:pStyle w:val="style157"/>
              <w:rPr>
                <w:b/>
                <w:i/>
              </w:rPr>
            </w:pPr>
            <w:r>
              <w:rPr>
                <w:b/>
                <w:i/>
              </w:rPr>
              <w:t>Sodium hydroxide</w:t>
            </w:r>
          </w:p>
        </w:tc>
        <w:tc>
          <w:tcPr>
            <w:tcW w:w="337" w:type="dxa"/>
            <w:tcBorders/>
            <w:vAlign w:val="center"/>
            <w:hideMark/>
          </w:tcPr>
          <w:p>
            <w:pPr>
              <w:pStyle w:val="style157"/>
              <w:rPr>
                <w:b/>
                <w:i/>
              </w:rPr>
            </w:pPr>
            <w:r>
              <w:rPr>
                <w:b/>
                <w:i/>
              </w:rPr>
              <w:t>→</w:t>
            </w:r>
          </w:p>
        </w:tc>
        <w:tc>
          <w:tcPr>
            <w:tcW w:w="2933" w:type="dxa"/>
            <w:tcBorders/>
            <w:vAlign w:val="center"/>
            <w:hideMark/>
          </w:tcPr>
          <w:p>
            <w:pPr>
              <w:pStyle w:val="style157"/>
              <w:rPr>
                <w:b/>
                <w:i/>
              </w:rPr>
            </w:pPr>
            <w:r>
              <w:rPr>
                <w:b/>
                <w:i/>
              </w:rPr>
              <w:t>Sodium sulfate + water</w:t>
            </w:r>
          </w:p>
        </w:tc>
      </w:tr>
      <w:tr>
        <w:tblPrEx/>
        <w:trPr>
          <w:trHeight w:val="617" w:hRule="atLeast"/>
          <w:tblCellSpacing w:w="0" w:type="dxa"/>
        </w:trPr>
        <w:tc>
          <w:tcPr>
            <w:tcW w:w="15" w:type="dxa"/>
            <w:tcBorders/>
          </w:tcPr>
          <w:p>
            <w:pPr>
              <w:pStyle w:val="style157"/>
              <w:rPr>
                <w:b/>
                <w:i/>
              </w:rPr>
            </w:pPr>
          </w:p>
        </w:tc>
        <w:tc>
          <w:tcPr>
            <w:tcW w:w="15" w:type="dxa"/>
            <w:tcBorders/>
          </w:tcPr>
          <w:p>
            <w:pPr>
              <w:pStyle w:val="style157"/>
              <w:rPr>
                <w:b/>
                <w:i/>
              </w:rPr>
            </w:pPr>
          </w:p>
        </w:tc>
        <w:tc>
          <w:tcPr>
            <w:tcW w:w="14" w:type="dxa"/>
            <w:tcBorders/>
          </w:tcPr>
          <w:p>
            <w:pPr>
              <w:pStyle w:val="style157"/>
              <w:rPr>
                <w:b/>
                <w:i/>
              </w:rPr>
            </w:pPr>
          </w:p>
        </w:tc>
        <w:tc>
          <w:tcPr>
            <w:tcW w:w="14" w:type="dxa"/>
            <w:tcBorders/>
          </w:tcPr>
          <w:p>
            <w:pPr>
              <w:pStyle w:val="style157"/>
              <w:rPr>
                <w:b/>
                <w:i/>
              </w:rPr>
            </w:pPr>
          </w:p>
        </w:tc>
        <w:tc>
          <w:tcPr>
            <w:tcW w:w="14" w:type="dxa"/>
            <w:tcBorders/>
          </w:tcPr>
          <w:p>
            <w:pPr>
              <w:pStyle w:val="style157"/>
              <w:rPr>
                <w:b/>
                <w:i/>
              </w:rPr>
            </w:pPr>
          </w:p>
        </w:tc>
        <w:tc>
          <w:tcPr>
            <w:tcW w:w="4003" w:type="dxa"/>
            <w:tcBorders/>
            <w:vAlign w:val="center"/>
            <w:hideMark/>
          </w:tcPr>
          <w:p>
            <w:pPr>
              <w:pStyle w:val="style157"/>
              <w:rPr>
                <w:b/>
                <w:i/>
              </w:rPr>
            </w:pPr>
            <w:r>
              <w:rPr>
                <w:b/>
                <w:i/>
              </w:rPr>
              <w:t>Nitric acid</w:t>
            </w:r>
          </w:p>
        </w:tc>
        <w:tc>
          <w:tcPr>
            <w:tcW w:w="369" w:type="dxa"/>
            <w:tcBorders/>
            <w:vAlign w:val="center"/>
            <w:hideMark/>
          </w:tcPr>
          <w:p>
            <w:pPr>
              <w:pStyle w:val="style157"/>
              <w:rPr>
                <w:b/>
                <w:i/>
              </w:rPr>
            </w:pPr>
            <w:r>
              <w:rPr>
                <w:b/>
                <w:i/>
              </w:rPr>
              <w:t>+</w:t>
            </w:r>
          </w:p>
        </w:tc>
        <w:tc>
          <w:tcPr>
            <w:tcW w:w="1529" w:type="dxa"/>
            <w:tcBorders/>
            <w:vAlign w:val="center"/>
            <w:hideMark/>
          </w:tcPr>
          <w:p>
            <w:pPr>
              <w:pStyle w:val="style157"/>
              <w:rPr>
                <w:b/>
                <w:i/>
              </w:rPr>
            </w:pPr>
            <w:r>
              <w:rPr>
                <w:b/>
                <w:i/>
              </w:rPr>
              <w:t>Calcium hydroxide</w:t>
            </w:r>
          </w:p>
        </w:tc>
        <w:tc>
          <w:tcPr>
            <w:tcW w:w="337" w:type="dxa"/>
            <w:tcBorders/>
            <w:vAlign w:val="center"/>
            <w:hideMark/>
          </w:tcPr>
          <w:p>
            <w:pPr>
              <w:pStyle w:val="style157"/>
              <w:rPr>
                <w:b/>
                <w:i/>
              </w:rPr>
            </w:pPr>
            <w:r>
              <w:rPr>
                <w:b/>
                <w:i/>
              </w:rPr>
              <w:t>→</w:t>
            </w:r>
          </w:p>
        </w:tc>
        <w:tc>
          <w:tcPr>
            <w:tcW w:w="2933" w:type="dxa"/>
            <w:tcBorders/>
            <w:vAlign w:val="center"/>
            <w:hideMark/>
          </w:tcPr>
          <w:p>
            <w:pPr>
              <w:pStyle w:val="style157"/>
              <w:rPr>
                <w:b/>
                <w:i/>
              </w:rPr>
            </w:pPr>
            <w:r>
              <w:rPr>
                <w:b/>
                <w:i/>
              </w:rPr>
              <w:t>Calcium nitrate + water</w:t>
            </w:r>
          </w:p>
        </w:tc>
      </w:tr>
    </w:tbl>
    <w:p>
      <w:pPr>
        <w:pStyle w:val="style157"/>
        <w:rPr>
          <w:b/>
          <w:i/>
        </w:rPr>
      </w:pPr>
      <w:r>
        <w:rPr>
          <w:b/>
          <w:i/>
        </w:rPr>
        <w:t>Table 11</w:t>
      </w:r>
      <w:r>
        <w:rPr>
          <w:b/>
          <w:i/>
        </w:rPr>
        <w:t>.2: Some common salts</w:t>
      </w:r>
    </w:p>
    <w:p>
      <w:pPr>
        <w:pStyle w:val="style157"/>
        <w:rPr>
          <w:b/>
          <w:i/>
        </w:rPr>
      </w:pPr>
    </w:p>
    <w:p>
      <w:pPr>
        <w:pStyle w:val="style157"/>
        <w:rPr>
          <w:b/>
        </w:rPr>
      </w:pPr>
      <w:r>
        <w:rPr>
          <w:b/>
        </w:rPr>
        <w:t>Ammonium salts</w:t>
      </w:r>
    </w:p>
    <w:p>
      <w:pPr>
        <w:pStyle w:val="style157"/>
        <w:rPr>
          <w:i/>
        </w:rPr>
      </w:pPr>
      <w:r>
        <w:rPr>
          <w:i/>
        </w:rPr>
        <w:t>Many artificial fertilisers are ammonium salts, made by the reaction of an acid with ammonia solution. For example:</w:t>
      </w:r>
    </w:p>
    <w:p>
      <w:pPr>
        <w:pStyle w:val="style157"/>
        <w:rPr>
          <w:b/>
          <w:i/>
        </w:rPr>
      </w:pPr>
      <w:r>
        <w:rPr>
          <w:b/>
          <w:i/>
        </w:rPr>
        <w:t> </w:t>
      </w:r>
    </w:p>
    <w:tbl>
      <w:tblPr>
        <w:tblW w:w="0" w:type="auto"/>
        <w:tblCellSpacing w:w="0" w:type="dxa"/>
        <w:tblCellMar>
          <w:left w:w="0" w:type="dxa"/>
          <w:right w:w="0" w:type="dxa"/>
        </w:tblCellMar>
        <w:tblLook w:val="04A0" w:firstRow="1" w:lastRow="0" w:firstColumn="1" w:lastColumn="0" w:noHBand="0" w:noVBand="1"/>
      </w:tblPr>
      <w:tblGrid>
        <w:gridCol w:w="1800"/>
        <w:gridCol w:w="1980"/>
        <w:gridCol w:w="2880"/>
      </w:tblGrid>
      <w:tr>
        <w:trPr>
          <w:tblHeader/>
          <w:tblCellSpacing w:w="0" w:type="dxa"/>
        </w:trPr>
        <w:tc>
          <w:tcPr>
            <w:tcW w:w="1800" w:type="dxa"/>
            <w:tcBorders/>
            <w:vAlign w:val="center"/>
            <w:hideMark/>
          </w:tcPr>
          <w:p>
            <w:pPr>
              <w:pStyle w:val="style157"/>
              <w:rPr>
                <w:b/>
              </w:rPr>
            </w:pPr>
            <w:r>
              <w:rPr>
                <w:b/>
                <w:color w:val="ff0000"/>
              </w:rPr>
              <w:t>Acid</w:t>
            </w:r>
          </w:p>
        </w:tc>
        <w:tc>
          <w:tcPr>
            <w:tcW w:w="1980" w:type="dxa"/>
            <w:tcBorders/>
            <w:vAlign w:val="center"/>
            <w:hideMark/>
          </w:tcPr>
          <w:p>
            <w:pPr>
              <w:pStyle w:val="style157"/>
              <w:rPr>
                <w:b/>
              </w:rPr>
            </w:pPr>
            <w:r>
              <w:rPr>
                <w:b/>
                <w:color w:val="0000ff"/>
              </w:rPr>
              <w:t>Alkali</w:t>
            </w:r>
          </w:p>
        </w:tc>
        <w:tc>
          <w:tcPr>
            <w:tcW w:w="2880" w:type="dxa"/>
            <w:tcBorders/>
            <w:vAlign w:val="center"/>
            <w:hideMark/>
          </w:tcPr>
          <w:p>
            <w:pPr>
              <w:pStyle w:val="style157"/>
              <w:rPr>
                <w:b/>
              </w:rPr>
            </w:pPr>
            <w:r>
              <w:rPr>
                <w:b/>
                <w:color w:val="009900"/>
              </w:rPr>
              <w:t>Fertiliser</w:t>
            </w:r>
          </w:p>
        </w:tc>
      </w:tr>
      <w:tr>
        <w:tblPrEx/>
        <w:trPr>
          <w:tblCellSpacing w:w="0" w:type="dxa"/>
        </w:trPr>
        <w:tc>
          <w:tcPr>
            <w:tcW w:w="1800" w:type="dxa"/>
            <w:tcBorders/>
            <w:vAlign w:val="center"/>
            <w:hideMark/>
          </w:tcPr>
          <w:p>
            <w:pPr>
              <w:pStyle w:val="style157"/>
              <w:rPr/>
            </w:pPr>
            <w:r>
              <w:t>Nitric acid</w:t>
            </w:r>
          </w:p>
        </w:tc>
        <w:tc>
          <w:tcPr>
            <w:tcW w:w="1980" w:type="dxa"/>
            <w:tcBorders/>
            <w:vAlign w:val="center"/>
            <w:hideMark/>
          </w:tcPr>
          <w:p>
            <w:pPr>
              <w:pStyle w:val="style157"/>
              <w:rPr/>
            </w:pPr>
            <w:r>
              <w:t>Ammonia solution</w:t>
            </w:r>
          </w:p>
        </w:tc>
        <w:tc>
          <w:tcPr>
            <w:tcW w:w="2880" w:type="dxa"/>
            <w:tcBorders/>
            <w:vAlign w:val="center"/>
            <w:hideMark/>
          </w:tcPr>
          <w:p>
            <w:pPr>
              <w:pStyle w:val="style157"/>
              <w:rPr/>
            </w:pPr>
            <w:r>
              <w:t>Ammonium nitrate</w:t>
            </w:r>
          </w:p>
        </w:tc>
      </w:tr>
      <w:tr>
        <w:tblPrEx/>
        <w:trPr>
          <w:tblCellSpacing w:w="0" w:type="dxa"/>
        </w:trPr>
        <w:tc>
          <w:tcPr>
            <w:tcW w:w="1800" w:type="dxa"/>
            <w:tcBorders/>
            <w:vAlign w:val="center"/>
            <w:hideMark/>
          </w:tcPr>
          <w:p>
            <w:pPr>
              <w:pStyle w:val="style157"/>
              <w:rPr/>
            </w:pPr>
            <w:r>
              <w:t>Phosphoric acid</w:t>
            </w:r>
          </w:p>
        </w:tc>
        <w:tc>
          <w:tcPr>
            <w:tcW w:w="1980" w:type="dxa"/>
            <w:tcBorders/>
            <w:vAlign w:val="center"/>
            <w:hideMark/>
          </w:tcPr>
          <w:p>
            <w:pPr>
              <w:pStyle w:val="style157"/>
              <w:rPr/>
            </w:pPr>
            <w:r>
              <w:t>Ammonia solution</w:t>
            </w:r>
          </w:p>
        </w:tc>
        <w:tc>
          <w:tcPr>
            <w:tcW w:w="2880" w:type="dxa"/>
            <w:tcBorders/>
            <w:vAlign w:val="center"/>
            <w:hideMark/>
          </w:tcPr>
          <w:p>
            <w:pPr>
              <w:pStyle w:val="style157"/>
              <w:rPr/>
            </w:pPr>
            <w:r>
              <w:t>Ammonium phosphate</w:t>
            </w:r>
          </w:p>
        </w:tc>
      </w:tr>
      <w:tr>
        <w:tblPrEx/>
        <w:trPr>
          <w:tblCellSpacing w:w="0" w:type="dxa"/>
        </w:trPr>
        <w:tc>
          <w:tcPr>
            <w:tcW w:w="1800" w:type="dxa"/>
            <w:tcBorders/>
            <w:vAlign w:val="center"/>
            <w:hideMark/>
          </w:tcPr>
          <w:p>
            <w:pPr>
              <w:pStyle w:val="style157"/>
              <w:rPr/>
            </w:pPr>
            <w:r>
              <w:t>Sulfuric acid</w:t>
            </w:r>
          </w:p>
        </w:tc>
        <w:tc>
          <w:tcPr>
            <w:tcW w:w="1980" w:type="dxa"/>
            <w:tcBorders/>
            <w:vAlign w:val="center"/>
            <w:hideMark/>
          </w:tcPr>
          <w:p>
            <w:pPr>
              <w:pStyle w:val="style157"/>
              <w:rPr/>
            </w:pPr>
            <w:r>
              <w:t>Ammonia solution</w:t>
            </w:r>
          </w:p>
        </w:tc>
        <w:tc>
          <w:tcPr>
            <w:tcW w:w="2880" w:type="dxa"/>
            <w:tcBorders/>
            <w:vAlign w:val="center"/>
            <w:hideMark/>
          </w:tcPr>
          <w:p>
            <w:pPr>
              <w:pStyle w:val="style157"/>
              <w:rPr/>
            </w:pPr>
            <w:r>
              <w:t>Ammonium sulfate</w:t>
            </w:r>
          </w:p>
        </w:tc>
      </w:tr>
    </w:tbl>
    <w:p>
      <w:pPr>
        <w:pStyle w:val="style157"/>
        <w:rPr>
          <w:b/>
          <w:i/>
        </w:rPr>
      </w:pPr>
    </w:p>
    <w:p>
      <w:pPr>
        <w:pStyle w:val="style157"/>
        <w:rPr>
          <w:b/>
          <w:i/>
        </w:rPr>
      </w:pPr>
    </w:p>
    <w:p>
      <w:pPr>
        <w:pStyle w:val="style157"/>
        <w:rPr>
          <w:b/>
        </w:rPr>
      </w:pPr>
      <w:r>
        <w:rPr>
          <w:b/>
        </w:rPr>
        <w:t>Making insoluble salts</w:t>
      </w:r>
    </w:p>
    <w:p>
      <w:pPr>
        <w:pStyle w:val="style157"/>
        <w:rPr>
          <w:i/>
        </w:rPr>
      </w:pPr>
      <w:r>
        <w:rPr>
          <w:i/>
        </w:rPr>
        <w:t>Insoluble salts do not dissolve in water. They can be made by mixing appropriate solutions of ions together.</w:t>
      </w:r>
    </w:p>
    <w:p>
      <w:pPr>
        <w:pStyle w:val="style157"/>
        <w:rPr>
          <w:b/>
          <w:i/>
        </w:rPr>
      </w:pPr>
    </w:p>
    <w:p>
      <w:pPr>
        <w:pStyle w:val="style157"/>
        <w:rPr>
          <w:b/>
          <w:i/>
        </w:rPr>
      </w:pPr>
      <w:r>
        <w:rPr>
          <w:b/>
        </w:rPr>
        <w:t>Soluble and insoluble</w:t>
      </w:r>
      <w:r>
        <w:rPr>
          <w:b/>
        </w:rPr>
        <w:t xml:space="preserve"> </w:t>
      </w:r>
      <w:r>
        <w:rPr>
          <w:b/>
        </w:rPr>
        <w:t>salts</w:t>
      </w:r>
      <w:r>
        <w:rPr>
          <w:b/>
          <w:i/>
        </w:rPr>
        <w:t>.</w:t>
      </w:r>
    </w:p>
    <w:p>
      <w:pPr>
        <w:pStyle w:val="style157"/>
        <w:rPr>
          <w:b/>
          <w:i/>
        </w:rPr>
      </w:pPr>
      <w:r>
        <w:rPr>
          <w:b/>
          <w:i/>
        </w:rPr>
        <w:t> </w:t>
      </w:r>
    </w:p>
    <w:tbl>
      <w:tblPr>
        <w:tblW w:w="0" w:type="auto"/>
        <w:tblCellSpacing w:w="0" w:type="dxa"/>
        <w:tblCellMar>
          <w:left w:w="0" w:type="dxa"/>
          <w:right w:w="0" w:type="dxa"/>
        </w:tblCellMar>
        <w:tblLook w:val="04A0" w:firstRow="1" w:lastRow="0" w:firstColumn="1" w:lastColumn="0" w:noHBand="0" w:noVBand="1"/>
      </w:tblPr>
      <w:tblGrid>
        <w:gridCol w:w="2865"/>
        <w:gridCol w:w="6494"/>
      </w:tblGrid>
      <w:tr>
        <w:trPr>
          <w:tblHeader/>
          <w:tblCellSpacing w:w="0" w:type="dxa"/>
        </w:trPr>
        <w:tc>
          <w:tcPr>
            <w:tcW w:w="0" w:type="auto"/>
            <w:tcBorders/>
            <w:vAlign w:val="center"/>
            <w:hideMark/>
          </w:tcPr>
          <w:p>
            <w:pPr>
              <w:pStyle w:val="style157"/>
              <w:rPr>
                <w:b/>
                <w:i/>
              </w:rPr>
            </w:pPr>
            <w:r>
              <w:rPr>
                <w:b/>
                <w:i/>
              </w:rPr>
              <w:t>Soluble</w:t>
            </w:r>
          </w:p>
        </w:tc>
        <w:tc>
          <w:tcPr>
            <w:tcW w:w="0" w:type="auto"/>
            <w:tcBorders/>
            <w:vAlign w:val="center"/>
            <w:hideMark/>
          </w:tcPr>
          <w:p>
            <w:pPr>
              <w:pStyle w:val="style157"/>
              <w:rPr>
                <w:b/>
                <w:i/>
              </w:rPr>
            </w:pPr>
            <w:r>
              <w:rPr>
                <w:b/>
                <w:i/>
              </w:rPr>
              <w:t>Insoluble</w:t>
            </w:r>
          </w:p>
        </w:tc>
      </w:tr>
      <w:tr>
        <w:tblPrEx/>
        <w:trPr>
          <w:tblCellSpacing w:w="0" w:type="dxa"/>
        </w:trPr>
        <w:tc>
          <w:tcPr>
            <w:tcW w:w="0" w:type="auto"/>
            <w:tcBorders/>
            <w:vAlign w:val="center"/>
            <w:hideMark/>
          </w:tcPr>
          <w:p>
            <w:pPr>
              <w:pStyle w:val="style157"/>
              <w:rPr/>
            </w:pPr>
            <w:r>
              <w:t>All nitrates</w:t>
            </w:r>
          </w:p>
        </w:tc>
        <w:tc>
          <w:tcPr>
            <w:tcW w:w="0" w:type="auto"/>
            <w:tcBorders/>
            <w:vAlign w:val="center"/>
            <w:hideMark/>
          </w:tcPr>
          <w:p>
            <w:pPr>
              <w:pStyle w:val="style157"/>
              <w:rPr/>
            </w:pPr>
            <w:r>
              <w:t>None</w:t>
            </w:r>
          </w:p>
        </w:tc>
      </w:tr>
      <w:tr>
        <w:tblPrEx/>
        <w:trPr>
          <w:tblCellSpacing w:w="0" w:type="dxa"/>
        </w:trPr>
        <w:tc>
          <w:tcPr>
            <w:tcW w:w="0" w:type="auto"/>
            <w:tcBorders/>
            <w:vAlign w:val="center"/>
            <w:hideMark/>
          </w:tcPr>
          <w:p>
            <w:pPr>
              <w:pStyle w:val="style157"/>
              <w:rPr/>
            </w:pPr>
            <w:r>
              <w:t>Most sulfates</w:t>
            </w:r>
          </w:p>
        </w:tc>
        <w:tc>
          <w:tcPr>
            <w:tcW w:w="0" w:type="auto"/>
            <w:tcBorders/>
            <w:vAlign w:val="center"/>
            <w:hideMark/>
          </w:tcPr>
          <w:p>
            <w:pPr>
              <w:pStyle w:val="style157"/>
              <w:rPr/>
            </w:pPr>
            <w:r>
              <w:t>Lead sulfate, barium sulfate,</w:t>
            </w:r>
            <w:r>
              <w:t xml:space="preserve"> </w:t>
            </w:r>
            <w:r>
              <w:t>calcium sulfate</w:t>
            </w:r>
          </w:p>
        </w:tc>
      </w:tr>
      <w:tr>
        <w:tblPrEx/>
        <w:trPr>
          <w:tblCellSpacing w:w="0" w:type="dxa"/>
        </w:trPr>
        <w:tc>
          <w:tcPr>
            <w:tcW w:w="0" w:type="auto"/>
            <w:tcBorders/>
            <w:vAlign w:val="center"/>
            <w:hideMark/>
          </w:tcPr>
          <w:p>
            <w:pPr>
              <w:pStyle w:val="style157"/>
              <w:rPr/>
            </w:pPr>
            <w:r>
              <w:t xml:space="preserve">Most chlorides, bromides and iodides </w:t>
            </w:r>
          </w:p>
        </w:tc>
        <w:tc>
          <w:tcPr>
            <w:tcW w:w="0" w:type="auto"/>
            <w:tcBorders/>
            <w:vAlign w:val="center"/>
            <w:hideMark/>
          </w:tcPr>
          <w:p>
            <w:pPr>
              <w:pStyle w:val="style157"/>
              <w:rPr/>
            </w:pPr>
            <w:r>
              <w:t>Silver chloride, silver bromide, silver iodide, lead chloride, lead bromide, lead iodide</w:t>
            </w:r>
            <w:r>
              <w:t>, mercury chloride</w:t>
            </w:r>
          </w:p>
        </w:tc>
      </w:tr>
      <w:tr>
        <w:tblPrEx/>
        <w:trPr>
          <w:tblCellSpacing w:w="0" w:type="dxa"/>
        </w:trPr>
        <w:tc>
          <w:tcPr>
            <w:tcW w:w="0" w:type="auto"/>
            <w:tcBorders/>
            <w:vAlign w:val="center"/>
            <w:hideMark/>
          </w:tcPr>
          <w:p>
            <w:pPr>
              <w:pStyle w:val="style157"/>
              <w:rPr/>
            </w:pPr>
            <w:r>
              <w:t>Sodium carbonate, potassium carbonate</w:t>
            </w:r>
          </w:p>
        </w:tc>
        <w:tc>
          <w:tcPr>
            <w:tcW w:w="0" w:type="auto"/>
            <w:tcBorders/>
            <w:vAlign w:val="center"/>
            <w:hideMark/>
          </w:tcPr>
          <w:p>
            <w:pPr>
              <w:pStyle w:val="style157"/>
              <w:rPr/>
            </w:pPr>
            <w:r>
              <w:t>Most other carbonates</w:t>
            </w:r>
          </w:p>
        </w:tc>
      </w:tr>
      <w:tr>
        <w:tblPrEx/>
        <w:trPr>
          <w:tblCellSpacing w:w="0" w:type="dxa"/>
        </w:trPr>
        <w:tc>
          <w:tcPr>
            <w:tcW w:w="0" w:type="auto"/>
            <w:tcBorders/>
            <w:vAlign w:val="center"/>
            <w:hideMark/>
          </w:tcPr>
          <w:p>
            <w:pPr>
              <w:pStyle w:val="style157"/>
              <w:rPr/>
            </w:pPr>
            <w:r>
              <w:t>Sodium hydroxide, potassium hydroxide</w:t>
            </w:r>
          </w:p>
        </w:tc>
        <w:tc>
          <w:tcPr>
            <w:tcW w:w="0" w:type="auto"/>
            <w:tcBorders/>
            <w:vAlign w:val="center"/>
            <w:hideMark/>
          </w:tcPr>
          <w:p>
            <w:pPr>
              <w:pStyle w:val="style157"/>
              <w:rPr/>
            </w:pPr>
            <w:r>
              <w:t>Most other hydroxides</w:t>
            </w:r>
          </w:p>
        </w:tc>
      </w:tr>
    </w:tbl>
    <w:p>
      <w:pPr>
        <w:pStyle w:val="style157"/>
        <w:rPr>
          <w:b/>
          <w:i/>
        </w:rPr>
      </w:pPr>
      <w:r>
        <w:rPr>
          <w:b/>
          <w:i/>
        </w:rPr>
        <w:t xml:space="preserve">Table </w:t>
      </w:r>
      <w:r>
        <w:rPr>
          <w:b/>
          <w:i/>
        </w:rPr>
        <w:t>: Soluble and insoluble salts</w:t>
      </w:r>
    </w:p>
    <w:p>
      <w:pPr>
        <w:pStyle w:val="style157"/>
        <w:rPr>
          <w:b/>
          <w:i/>
          <w:highlight w:val="cyan"/>
        </w:rPr>
      </w:pPr>
    </w:p>
    <w:p>
      <w:pPr>
        <w:pStyle w:val="style157"/>
        <w:rPr>
          <w:b/>
          <w:i/>
        </w:rPr>
      </w:pPr>
      <w:r>
        <w:rPr>
          <w:b/>
          <w:i/>
          <w:highlight w:val="cyan"/>
        </w:rPr>
        <w:t>Notice that all nitrates and most chlorides are soluble. This is why many of the chemicals you use in the laboratory are nitrates or chlorides. If you want to make an insoluble salt, you can react together two soluble salts in a precipitation reaction.</w:t>
      </w:r>
    </w:p>
    <w:p>
      <w:pPr>
        <w:pStyle w:val="style157"/>
        <w:rPr>
          <w:b/>
          <w:i/>
        </w:rPr>
      </w:pPr>
    </w:p>
    <w:p>
      <w:pPr>
        <w:pStyle w:val="style157"/>
        <w:rPr>
          <w:b/>
        </w:rPr>
      </w:pPr>
      <w:r>
        <w:rPr>
          <w:b/>
        </w:rPr>
        <w:t>Making an insoluble salt</w:t>
      </w:r>
    </w:p>
    <w:p>
      <w:pPr>
        <w:pStyle w:val="style157"/>
        <w:numPr>
          <w:ilvl w:val="0"/>
          <w:numId w:val="179"/>
        </w:numPr>
        <w:rPr>
          <w:i/>
        </w:rPr>
      </w:pPr>
      <w:r>
        <w:rPr>
          <w:i/>
        </w:rPr>
        <w:t>Silver chloride is insoluble - you can see this from the table. You need a soluble silver salt and a soluble chloride salt to make it.</w:t>
      </w:r>
    </w:p>
    <w:p>
      <w:pPr>
        <w:pStyle w:val="style157"/>
        <w:numPr>
          <w:ilvl w:val="0"/>
          <w:numId w:val="179"/>
        </w:numPr>
        <w:rPr>
          <w:i/>
        </w:rPr>
      </w:pPr>
      <w:r>
        <w:rPr>
          <w:i/>
        </w:rPr>
        <w:t xml:space="preserve"> Silver nitrate and sodium chloride are both soluble. </w:t>
      </w:r>
    </w:p>
    <w:p>
      <w:pPr>
        <w:pStyle w:val="style157"/>
        <w:numPr>
          <w:ilvl w:val="0"/>
          <w:numId w:val="179"/>
        </w:numPr>
        <w:rPr>
          <w:i/>
        </w:rPr>
      </w:pPr>
      <w:r>
        <w:rPr>
          <w:i/>
        </w:rPr>
        <w:t>When you mix their solutions together, you make soluble sodium nitrate and insoluble silver chloride:</w:t>
      </w:r>
    </w:p>
    <w:p>
      <w:pPr>
        <w:pStyle w:val="style157"/>
        <w:rPr>
          <w:i/>
        </w:rPr>
      </w:pPr>
      <w:r>
        <w:rPr>
          <w:i/>
        </w:rPr>
        <w:t>Silver Nitrate + Sodium Chloride → Sodium Nitrate + Silver Chloride</w:t>
      </w:r>
    </w:p>
    <w:p>
      <w:pPr>
        <w:pStyle w:val="style157"/>
        <w:rPr>
          <w:b/>
          <w:i/>
        </w:rPr>
      </w:pPr>
      <w:r>
        <w:rPr>
          <w:b/>
          <w:i/>
        </w:rPr>
        <w:t>AgNO</w:t>
      </w:r>
      <w:r>
        <w:rPr>
          <w:b/>
          <w:i/>
          <w:vertAlign w:val="subscript"/>
        </w:rPr>
        <w:t>3</w:t>
      </w:r>
      <w:r>
        <w:rPr>
          <w:b/>
          <w:i/>
        </w:rPr>
        <w:t>(aq) + NaCl(aq) → NaNO</w:t>
      </w:r>
      <w:r>
        <w:rPr>
          <w:b/>
          <w:i/>
          <w:vertAlign w:val="subscript"/>
        </w:rPr>
        <w:t>3</w:t>
      </w:r>
      <w:r>
        <w:rPr>
          <w:b/>
          <w:i/>
        </w:rPr>
        <w:t>(aq) +AgCl(s)</w:t>
      </w:r>
    </w:p>
    <w:p>
      <w:pPr>
        <w:pStyle w:val="style157"/>
        <w:numPr>
          <w:ilvl w:val="0"/>
          <w:numId w:val="180"/>
        </w:numPr>
        <w:rPr/>
      </w:pPr>
      <w:r>
        <w:t>The silver chloride appears as tiny particles suspended in the reaction mixture - it forms a precipitate.</w:t>
      </w:r>
    </w:p>
    <w:p>
      <w:pPr>
        <w:pStyle w:val="style157"/>
        <w:numPr>
          <w:ilvl w:val="0"/>
          <w:numId w:val="180"/>
        </w:numPr>
        <w:rPr/>
      </w:pPr>
      <w:r>
        <w:t xml:space="preserve"> The precipitate can be filtered, washed with water on the filter paper, and then dried in an oven.</w:t>
      </w:r>
    </w:p>
    <w:p>
      <w:pPr>
        <w:pStyle w:val="style157"/>
        <w:rPr/>
      </w:pPr>
      <w:r>
        <w:rPr>
          <w:b/>
          <w:color w:val="ff0000"/>
          <w:u w:val="single"/>
        </w:rPr>
        <w:t>Remember:</w:t>
      </w:r>
      <w:r>
        <w:t xml:space="preserve"> if you want to make an insoluble salt XY, mixing X nitrate with sodium Y will always work. In the example above, X is silver and Y is chloride.</w:t>
      </w:r>
    </w:p>
    <w:p>
      <w:pPr>
        <w:pStyle w:val="style157"/>
        <w:rPr>
          <w:b/>
          <w:i/>
        </w:rPr>
      </w:pPr>
    </w:p>
    <w:p>
      <w:pPr>
        <w:pStyle w:val="style157"/>
        <w:rPr>
          <w:b/>
          <w:i/>
          <w:caps/>
        </w:rPr>
      </w:pPr>
      <w:r>
        <w:rPr>
          <w:b/>
          <w:i/>
          <w:caps/>
        </w:rPr>
        <w:t>Using precipitation reactions</w:t>
      </w:r>
    </w:p>
    <w:p>
      <w:pPr>
        <w:pStyle w:val="style157"/>
        <w:rPr>
          <w:i/>
        </w:rPr>
      </w:pPr>
      <w:r>
        <w:rPr>
          <w:i/>
        </w:rPr>
        <w:t>Precipitation reactions can be used to remove unwanted ions in solution. This is useful for treating drinking water and waste water.</w:t>
      </w:r>
    </w:p>
    <w:p>
      <w:pPr>
        <w:pStyle w:val="style157"/>
        <w:rPr>
          <w:b/>
          <w:i/>
        </w:rPr>
      </w:pPr>
    </w:p>
    <w:p>
      <w:pPr>
        <w:pStyle w:val="style157"/>
        <w:rPr>
          <w:i/>
          <w:color w:val="ff0000"/>
        </w:rPr>
      </w:pPr>
      <w:r>
        <w:rPr>
          <w:i/>
          <w:color w:val="ff0000"/>
        </w:rPr>
        <w:t>MNEMONIC FOR SOLUBLE AND INSOLUBLE SALTS</w:t>
      </w:r>
    </w:p>
    <w:p>
      <w:pPr>
        <w:pStyle w:val="style157"/>
        <w:numPr>
          <w:ilvl w:val="0"/>
          <w:numId w:val="181"/>
        </w:numPr>
        <w:rPr>
          <w:b/>
          <w:i/>
        </w:rPr>
      </w:pPr>
      <w:r>
        <w:rPr>
          <w:b/>
          <w:i/>
        </w:rPr>
        <w:t xml:space="preserve">All chloride salts are soluble </w:t>
      </w:r>
      <w:r>
        <w:rPr>
          <w:b/>
          <w:i/>
          <w:color w:val="ff0000"/>
        </w:rPr>
        <w:t>Except</w:t>
      </w:r>
      <w:r>
        <w:rPr>
          <w:b/>
          <w:i/>
          <w:color w:val="ff0000"/>
        </w:rPr>
        <w:t xml:space="preserve"> MECU</w:t>
      </w:r>
      <w:r>
        <w:rPr>
          <w:i/>
          <w:color w:val="0000ff"/>
        </w:rPr>
        <w:t>SIL</w:t>
      </w:r>
      <w:r>
        <w:rPr>
          <w:b/>
          <w:i/>
        </w:rPr>
        <w:t xml:space="preserve"> i.e chlorides of </w:t>
      </w:r>
      <w:r>
        <w:rPr>
          <w:b/>
          <w:i/>
        </w:rPr>
        <w:t xml:space="preserve">mercury, copper, </w:t>
      </w:r>
      <w:r>
        <w:rPr>
          <w:b/>
          <w:i/>
        </w:rPr>
        <w:t>silver (Ag) and lead (Pb). Examples are</w:t>
      </w:r>
      <w:r>
        <w:rPr>
          <w:b/>
          <w:i/>
        </w:rPr>
        <w:t xml:space="preserve"> HgCl, CuCl</w:t>
      </w:r>
      <w:r>
        <w:rPr>
          <w:b/>
          <w:i/>
          <w:vertAlign w:val="subscript"/>
        </w:rPr>
        <w:t>2</w:t>
      </w:r>
      <w:r>
        <w:rPr>
          <w:b/>
          <w:i/>
        </w:rPr>
        <w:t xml:space="preserve">, </w:t>
      </w:r>
      <w:r>
        <w:rPr>
          <w:b/>
          <w:i/>
        </w:rPr>
        <w:t xml:space="preserve"> AgCl and PbCl</w:t>
      </w:r>
      <w:r>
        <w:rPr>
          <w:b/>
          <w:i/>
          <w:vertAlign w:val="subscript"/>
        </w:rPr>
        <w:t>2</w:t>
      </w:r>
      <w:r>
        <w:rPr>
          <w:b/>
          <w:i/>
        </w:rPr>
        <w:t>.</w:t>
      </w:r>
    </w:p>
    <w:p>
      <w:pPr>
        <w:pStyle w:val="style157"/>
        <w:numPr>
          <w:ilvl w:val="0"/>
          <w:numId w:val="181"/>
        </w:numPr>
        <w:rPr>
          <w:b/>
          <w:i/>
        </w:rPr>
      </w:pPr>
      <w:r>
        <w:rPr>
          <w:b/>
          <w:i/>
        </w:rPr>
        <w:t xml:space="preserve">All sulphate salts are soluble </w:t>
      </w:r>
      <w:r>
        <w:rPr>
          <w:b/>
          <w:i/>
          <w:color w:val="ff0000"/>
        </w:rPr>
        <w:t>Except</w:t>
      </w:r>
      <w:r>
        <w:rPr>
          <w:b/>
          <w:i/>
          <w:color w:val="ff0000"/>
        </w:rPr>
        <w:t xml:space="preserve"> </w:t>
      </w:r>
      <w:r>
        <w:rPr>
          <w:i/>
          <w:color w:val="0000ff"/>
        </w:rPr>
        <w:t>LEABARCA</w:t>
      </w:r>
      <w:r>
        <w:rPr>
          <w:b/>
          <w:i/>
        </w:rPr>
        <w:t xml:space="preserve"> i.e sulphates of lead (Pb),</w:t>
      </w:r>
      <w:r>
        <w:rPr>
          <w:b/>
          <w:i/>
        </w:rPr>
        <w:t xml:space="preserve"> </w:t>
      </w:r>
      <w:r>
        <w:rPr>
          <w:b/>
          <w:i/>
        </w:rPr>
        <w:t>barium (Ba) and calcium. Examples are PbSO</w:t>
      </w:r>
      <w:r>
        <w:rPr>
          <w:b/>
          <w:i/>
          <w:vertAlign w:val="subscript"/>
        </w:rPr>
        <w:t>4</w:t>
      </w:r>
      <w:r>
        <w:rPr>
          <w:b/>
          <w:i/>
        </w:rPr>
        <w:t>, BaSO</w:t>
      </w:r>
      <w:r>
        <w:rPr>
          <w:b/>
          <w:i/>
          <w:vertAlign w:val="subscript"/>
        </w:rPr>
        <w:t>4</w:t>
      </w:r>
      <w:r>
        <w:rPr>
          <w:b/>
          <w:i/>
        </w:rPr>
        <w:t xml:space="preserve"> and CaSO</w:t>
      </w:r>
      <w:r>
        <w:rPr>
          <w:b/>
          <w:i/>
          <w:vertAlign w:val="subscript"/>
        </w:rPr>
        <w:t>4</w:t>
      </w:r>
      <w:r>
        <w:rPr>
          <w:b/>
          <w:i/>
        </w:rPr>
        <w:t>.</w:t>
      </w:r>
    </w:p>
    <w:p>
      <w:pPr>
        <w:pStyle w:val="style157"/>
        <w:numPr>
          <w:ilvl w:val="0"/>
          <w:numId w:val="181"/>
        </w:numPr>
        <w:rPr>
          <w:b/>
          <w:i/>
        </w:rPr>
      </w:pPr>
      <w:r>
        <w:rPr>
          <w:b/>
          <w:i/>
        </w:rPr>
        <w:t xml:space="preserve">All Carbonates (IV)salts are insoluble </w:t>
      </w:r>
      <w:r>
        <w:rPr>
          <w:b/>
          <w:i/>
          <w:color w:val="ff0000"/>
        </w:rPr>
        <w:t>Except</w:t>
      </w:r>
      <w:r>
        <w:rPr>
          <w:b/>
          <w:i/>
          <w:color w:val="ff0000"/>
        </w:rPr>
        <w:t xml:space="preserve"> SAP </w:t>
      </w:r>
      <w:r>
        <w:rPr>
          <w:b/>
          <w:i/>
        </w:rPr>
        <w:t>i.e carbonates of sodium, ammonium and potassiu</w:t>
      </w:r>
      <w:r>
        <w:rPr>
          <w:b/>
          <w:i/>
        </w:rPr>
        <w:t>m.</w:t>
      </w:r>
    </w:p>
    <w:p>
      <w:pPr>
        <w:pStyle w:val="style157"/>
        <w:rPr>
          <w:b/>
          <w:i/>
        </w:rPr>
      </w:pPr>
    </w:p>
    <w:p>
      <w:pPr>
        <w:pStyle w:val="style157"/>
        <w:rPr>
          <w:b/>
        </w:rPr>
      </w:pPr>
      <w:r>
        <w:rPr>
          <w:b/>
        </w:rPr>
        <w:t>EXAMPLES OF THE 'EVERYDAY LIFE' OF ACIDS, ALKALIS AND NEUTRALISATION TO FORM SALTS</w:t>
      </w:r>
    </w:p>
    <w:p>
      <w:pPr>
        <w:pStyle w:val="style157"/>
        <w:rPr>
          <w:b/>
          <w:i/>
        </w:rPr>
      </w:pPr>
    </w:p>
    <w:p>
      <w:pPr>
        <w:pStyle w:val="style157"/>
        <w:rPr>
          <w:i/>
          <w:highlight w:val="yellow"/>
        </w:rPr>
      </w:pPr>
      <w:r>
        <w:rPr>
          <w:b/>
          <w:bCs/>
          <w:highlight w:val="yellow"/>
          <w:shd w:val="clear" w:color="auto" w:fill="ffccff"/>
        </w:rPr>
        <w:t>AT HOME</w:t>
      </w:r>
      <w:r>
        <w:rPr>
          <w:bCs/>
          <w:highlight w:val="yellow"/>
        </w:rPr>
        <w:t>:</w:t>
      </w:r>
      <w:r>
        <w:rPr>
          <w:i/>
          <w:highlight w:val="yellow"/>
        </w:rPr>
        <w:t xml:space="preserve"> Alkaline </w:t>
      </w:r>
      <w:r>
        <w:rPr>
          <w:bCs/>
          <w:i/>
          <w:highlight w:val="yellow"/>
        </w:rPr>
        <w:t xml:space="preserve">lime/quicklime </w:t>
      </w:r>
      <w:r>
        <w:rPr>
          <w:i/>
          <w:highlight w:val="yellow"/>
        </w:rPr>
        <w:t>(</w:t>
      </w:r>
      <w:r>
        <w:rPr>
          <w:bCs/>
          <w:i/>
          <w:highlight w:val="yellow"/>
        </w:rPr>
        <w:t>CaO</w:t>
      </w:r>
      <w:r>
        <w:rPr>
          <w:i/>
          <w:highlight w:val="yellow"/>
        </w:rPr>
        <w:t>, calcium oxide) or slaked lime (</w:t>
      </w:r>
      <w:r>
        <w:rPr>
          <w:bCs/>
          <w:i/>
          <w:highlight w:val="yellow"/>
        </w:rPr>
        <w:t>Ca(OH)</w:t>
      </w:r>
      <w:r>
        <w:rPr>
          <w:bCs/>
          <w:i/>
          <w:highlight w:val="yellow"/>
          <w:vertAlign w:val="subscript"/>
        </w:rPr>
        <w:t>2</w:t>
      </w:r>
      <w:r>
        <w:rPr>
          <w:i/>
          <w:highlight w:val="yellow"/>
        </w:rPr>
        <w:t>, calcium hydroxide), are put on soil that is too acid for healthy plant growth. Powdered limestone (CaCO</w:t>
      </w:r>
      <w:r>
        <w:rPr>
          <w:i/>
          <w:highlight w:val="yellow"/>
          <w:vertAlign w:val="subscript"/>
        </w:rPr>
        <w:t>3</w:t>
      </w:r>
      <w:r>
        <w:rPr>
          <w:i/>
          <w:highlight w:val="yellow"/>
        </w:rPr>
        <w:t>, calcium carbonate) is slower and less effective. All three chemicals react with acids to neutralise them.</w:t>
      </w:r>
    </w:p>
    <w:p>
      <w:pPr>
        <w:pStyle w:val="style157"/>
        <w:rPr>
          <w:i/>
          <w:highlight w:val="yellow"/>
        </w:rPr>
      </w:pPr>
    </w:p>
    <w:p>
      <w:pPr>
        <w:pStyle w:val="style157"/>
        <w:rPr>
          <w:i/>
          <w:highlight w:val="yellow"/>
        </w:rPr>
      </w:pPr>
      <w:r>
        <w:rPr>
          <w:i/>
          <w:highlight w:val="yellow"/>
        </w:rPr>
        <w:t>You can pre–test the soil with pH paper and match the colour the paper turns with the pH number it indicates. These chemicals can be used on a larger scale in farming and treating acidic rivers and lakes.</w:t>
      </w:r>
    </w:p>
    <w:p>
      <w:pPr>
        <w:pStyle w:val="style157"/>
        <w:rPr>
          <w:i/>
          <w:highlight w:val="yellow"/>
        </w:rPr>
      </w:pPr>
      <w:r>
        <w:rPr>
          <w:i/>
          <w:noProof/>
          <w:highlight w:val="yellow"/>
          <w:lang w:eastAsia="en-US"/>
        </w:rPr>
        <w:drawing>
          <wp:anchor distT="47625" distB="47625" distL="47625" distR="47625" simplePos="false" relativeHeight="15" behindDoc="false" locked="false" layoutInCell="true" allowOverlap="false">
            <wp:simplePos x="0" y="0"/>
            <wp:positionH relativeFrom="column">
              <wp:align>right</wp:align>
            </wp:positionH>
            <wp:positionV relativeFrom="line">
              <wp:posOffset>0</wp:posOffset>
            </wp:positionV>
            <wp:extent cx="1047750" cy="1085850"/>
            <wp:effectExtent l="0" t="0" r="0" b="0"/>
            <wp:wrapSquare wrapText="bothSides"/>
            <wp:docPr id="1429" name="Picture 84"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5" name="Picture 84"/>
                    <pic:cNvPicPr/>
                  </pic:nvPicPr>
                  <pic:blipFill>
                    <a:blip r:embed="rId200" cstate="print"/>
                    <a:srcRect l="0" t="0" r="0" b="0"/>
                    <a:stretch/>
                  </pic:blipFill>
                  <pic:spPr>
                    <a:xfrm rot="0">
                      <a:off x="0" y="0"/>
                      <a:ext cx="1047750" cy="1085850"/>
                    </a:xfrm>
                    <a:prstGeom prst="rect"/>
                    <a:ln>
                      <a:noFill/>
                    </a:ln>
                  </pic:spPr>
                </pic:pic>
              </a:graphicData>
            </a:graphic>
          </wp:anchor>
        </w:drawing>
      </w:r>
      <w:r>
        <w:rPr>
          <w:i/>
          <w:highlight w:val="yellow"/>
        </w:rPr>
        <w:t xml:space="preserve">The alkali </w:t>
      </w:r>
      <w:r>
        <w:rPr>
          <w:bCs/>
          <w:i/>
          <w:highlight w:val="yellow"/>
        </w:rPr>
        <w:t>ammonia NH</w:t>
      </w:r>
      <w:r>
        <w:rPr>
          <w:bCs/>
          <w:i/>
          <w:highlight w:val="yellow"/>
          <w:vertAlign w:val="subscript"/>
        </w:rPr>
        <w:t>3</w:t>
      </w:r>
      <w:r>
        <w:rPr>
          <w:i/>
          <w:highlight w:val="yellow"/>
        </w:rPr>
        <w:t xml:space="preserve"> is a component in some oven cleaners and will react with fatty acids.</w:t>
      </w:r>
    </w:p>
    <w:p>
      <w:pPr>
        <w:pStyle w:val="style157"/>
        <w:rPr>
          <w:i/>
          <w:highlight w:val="yellow"/>
        </w:rPr>
      </w:pPr>
      <w:r>
        <w:rPr>
          <w:bCs/>
          <w:i/>
          <w:highlight w:val="yellow"/>
        </w:rPr>
        <w:t>Citric acid</w:t>
      </w:r>
      <w:r>
        <w:rPr>
          <w:i/>
          <w:highlight w:val="yellow"/>
        </w:rPr>
        <w:t xml:space="preserve"> is found in citrus fruits and is used as a food and drink flavouring, as is tartaric acid.</w:t>
      </w:r>
    </w:p>
    <w:p>
      <w:pPr>
        <w:pStyle w:val="style157"/>
        <w:rPr>
          <w:i/>
          <w:highlight w:val="yellow"/>
        </w:rPr>
      </w:pPr>
      <w:r>
        <w:rPr>
          <w:bCs/>
          <w:i/>
          <w:highlight w:val="yellow"/>
        </w:rPr>
        <w:t>Table salt</w:t>
      </w:r>
      <w:r>
        <w:rPr>
          <w:i/>
          <w:highlight w:val="yellow"/>
        </w:rPr>
        <w:t>, used in preserving food and sprinkling over your fish and chips as a flavouring etc. is the chemical s</w:t>
      </w:r>
      <w:r>
        <w:rPr>
          <w:bCs/>
          <w:i/>
          <w:highlight w:val="yellow"/>
        </w:rPr>
        <w:t>odium chloride NaCl</w:t>
      </w:r>
      <w:r>
        <w:rPr>
          <w:i/>
          <w:highlight w:val="yellow"/>
        </w:rPr>
        <w:t>.</w:t>
      </w:r>
    </w:p>
    <w:p>
      <w:pPr>
        <w:pStyle w:val="style157"/>
        <w:rPr>
          <w:i/>
          <w:highlight w:val="yellow"/>
        </w:rPr>
      </w:pPr>
      <w:r>
        <w:rPr>
          <w:i/>
          <w:highlight w:val="yellow"/>
        </w:rPr>
        <w:t>Hydrochloric acid HCl and phosphuric acid H</w:t>
      </w:r>
      <w:r>
        <w:rPr>
          <w:i/>
          <w:highlight w:val="yellow"/>
          <w:vertAlign w:val="subscript"/>
        </w:rPr>
        <w:t>3</w:t>
      </w:r>
      <w:r>
        <w:rPr>
          <w:i/>
          <w:highlight w:val="yellow"/>
        </w:rPr>
        <w:t>PO</w:t>
      </w:r>
      <w:r>
        <w:rPr>
          <w:i/>
          <w:highlight w:val="yellow"/>
          <w:vertAlign w:val="subscript"/>
        </w:rPr>
        <w:t>4</w:t>
      </w:r>
      <w:r>
        <w:rPr>
          <w:i/>
          <w:highlight w:val="yellow"/>
        </w:rPr>
        <w:t xml:space="preserve"> are components of limescale removers.</w:t>
      </w:r>
    </w:p>
    <w:p>
      <w:pPr>
        <w:pStyle w:val="style157"/>
        <w:rPr>
          <w:i/>
          <w:highlight w:val="yellow"/>
        </w:rPr>
      </w:pPr>
      <w:r>
        <w:rPr>
          <w:bCs/>
          <w:i/>
          <w:highlight w:val="yellow"/>
        </w:rPr>
        <w:t>Salts</w:t>
      </w:r>
      <w:r>
        <w:rPr>
          <w:i/>
          <w:highlight w:val="yellow"/>
        </w:rPr>
        <w:t xml:space="preserve"> are used to produce the </w:t>
      </w:r>
      <w:r>
        <w:rPr>
          <w:bCs/>
          <w:i/>
          <w:highlight w:val="yellow"/>
        </w:rPr>
        <w:t>colours in fireworks</w:t>
      </w:r>
      <w:r>
        <w:rPr>
          <w:i/>
          <w:highlight w:val="yellow"/>
        </w:rPr>
        <w:t xml:space="preserve"> e.g. sodium chloride a yellow flame, calcium chloride makes a red flame and copper chloride can produce green and blue effects.</w:t>
      </w:r>
    </w:p>
    <w:p>
      <w:pPr>
        <w:pStyle w:val="style157"/>
        <w:rPr>
          <w:i/>
          <w:highlight w:val="yellow"/>
        </w:rPr>
      </w:pPr>
      <w:r>
        <w:rPr>
          <w:bCs/>
          <w:i/>
          <w:highlight w:val="yellow"/>
        </w:rPr>
        <w:t>Antacid indigestion tablets</w:t>
      </w:r>
      <w:r>
        <w:rPr>
          <w:i/>
          <w:highlight w:val="yellow"/>
        </w:rPr>
        <w:t xml:space="preserve"> are mild alkalis that react by neutralising excess stomach acid which is the 'strong' hydrochloric acid which your delicate stomach lining and upper gut can only take so much of. The antacids must be weak bases i.e. mild alkalis or harmless insoluble bases like calcium carbonate or magnesium hydroxide which readily react with hydrochloric acid. However, strong alkalis are not to be recommended as a suitable medication for 'heartburn' afflictions, since they can be just as irritating as strong acids!.</w:t>
      </w:r>
      <w:r>
        <w:rPr>
          <w:bCs/>
          <w:i/>
          <w:highlight w:val="yellow"/>
        </w:rPr>
        <w:t>Bicarbonate</w:t>
      </w:r>
      <w:r>
        <w:rPr>
          <w:i/>
          <w:highlight w:val="yellow"/>
        </w:rPr>
        <w:t xml:space="preserve"> or (</w:t>
      </w:r>
      <w:r>
        <w:rPr>
          <w:bCs/>
          <w:i/>
          <w:highlight w:val="yellow"/>
        </w:rPr>
        <w:t>sodium hydrogencarbonate NaHCO</w:t>
      </w:r>
      <w:r>
        <w:rPr>
          <w:bCs/>
          <w:i/>
          <w:highlight w:val="yellow"/>
          <w:vertAlign w:val="subscript"/>
        </w:rPr>
        <w:t>3</w:t>
      </w:r>
      <w:r>
        <w:rPr>
          <w:i/>
          <w:highlight w:val="yellow"/>
        </w:rPr>
        <w:t xml:space="preserve">, sodium bicarbonate, baking powder) can be used with sour milk (acidic) for raising action in baking. The acidic milk reacts with 'Bicarb' to form </w:t>
      </w:r>
      <w:r>
        <w:rPr>
          <w:i/>
          <w:highlight w:val="yellow"/>
        </w:rPr>
        <w:t>carbon dioxide gas giving the rising action. You can easily demonstrate this by adding any common laboratory acid to bakin</w:t>
      </w:r>
      <w:r>
        <w:rPr>
          <w:i/>
          <w:highlight w:val="yellow"/>
        </w:rPr>
        <w:t>g powder or any other carbonate.</w:t>
      </w:r>
    </w:p>
    <w:p>
      <w:pPr>
        <w:pStyle w:val="style157"/>
        <w:rPr>
          <w:i/>
          <w:highlight w:val="yellow"/>
        </w:rPr>
      </w:pPr>
      <w:r>
        <w:rPr>
          <w:bCs/>
          <w:i/>
          <w:highlight w:val="yellow"/>
        </w:rPr>
        <w:t>Acidic bee stings</w:t>
      </w:r>
      <w:r>
        <w:rPr>
          <w:i/>
          <w:highlight w:val="yellow"/>
        </w:rPr>
        <w:t xml:space="preserve"> (pH 5.0–5.5) can be soothed, i.e. neutralised by calomine lotion, which is a mild alkali and antiseptic and anti–itching agent based </w:t>
      </w:r>
      <w:r>
        <w:rPr>
          <w:i/>
          <w:noProof/>
          <w:highlight w:val="yellow"/>
          <w:lang w:eastAsia="en-US"/>
        </w:rPr>
        <w:drawing>
          <wp:anchor distT="47625" distB="47625" distL="47625" distR="47625" simplePos="false" relativeHeight="16" behindDoc="false" locked="false" layoutInCell="true" allowOverlap="false">
            <wp:simplePos x="0" y="0"/>
            <wp:positionH relativeFrom="column">
              <wp:align>right</wp:align>
            </wp:positionH>
            <wp:positionV relativeFrom="line">
              <wp:posOffset>0</wp:posOffset>
            </wp:positionV>
            <wp:extent cx="952499" cy="657225"/>
            <wp:effectExtent l="0" t="0" r="0" b="9525"/>
            <wp:wrapSquare wrapText="bothSides"/>
            <wp:docPr id="1430" name="Picture 286" descr="(c) doc 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6" name="Picture 286"/>
                    <pic:cNvPicPr/>
                  </pic:nvPicPr>
                  <pic:blipFill>
                    <a:blip r:embed="rId201" cstate="print"/>
                    <a:srcRect l="0" t="0" r="0" b="0"/>
                    <a:stretch/>
                  </pic:blipFill>
                  <pic:spPr>
                    <a:xfrm rot="0">
                      <a:off x="0" y="0"/>
                      <a:ext cx="952499" cy="657225"/>
                    </a:xfrm>
                    <a:prstGeom prst="rect"/>
                    <a:ln>
                      <a:noFill/>
                    </a:ln>
                  </pic:spPr>
                </pic:pic>
              </a:graphicData>
            </a:graphic>
          </wp:anchor>
        </w:drawing>
      </w:r>
      <w:r>
        <w:rPr>
          <w:i/>
          <w:highlight w:val="yellow"/>
        </w:rPr>
        <w:t>on zinc oxide. You can also use baking soda ('bicarb of soda' or sodium hydrogen carbonate), another mild alkali.</w:t>
      </w:r>
    </w:p>
    <w:p>
      <w:pPr>
        <w:pStyle w:val="style157"/>
        <w:rPr>
          <w:i/>
          <w:highlight w:val="yellow"/>
        </w:rPr>
      </w:pPr>
      <w:r>
        <w:rPr>
          <w:bCs/>
          <w:i/>
          <w:highlight w:val="yellow"/>
        </w:rPr>
        <w:t>Wasp stings</w:t>
      </w:r>
      <w:r>
        <w:rPr>
          <w:i/>
          <w:highlight w:val="yellow"/>
        </w:rPr>
        <w:t xml:space="preserve"> are supposed to be alkaline, but apparently not so! they are almost neutral at pH 6.8–6.9 but are 'traditionally' treated with vinegar which is a weak acid (and then perhaps you need the calomine too. It should be pointed out that sting venom is a complex mixture, including many protein–enzymes, which, with other 'foreign' substances, might well trigger a response from the bodies immune system. However, what is known is that (i) bees and wasps have glands that can secrete either acids or alkalis with other substances and (ii) ants sting venom often contains methanoic acid ('formic acid') which can have a pH of 3 and is presumably 'soothed' by mild alkalis .Ammonium salts, phosphate salts and magnesium/potassium sulfate salts are used in </w:t>
      </w:r>
      <w:r>
        <w:rPr>
          <w:bCs/>
          <w:i/>
          <w:highlight w:val="yellow"/>
        </w:rPr>
        <w:t>fertilisers</w:t>
      </w:r>
      <w:r>
        <w:rPr>
          <w:i/>
          <w:highlight w:val="yellow"/>
        </w:rPr>
        <w:t xml:space="preserve"> for the garden.</w:t>
      </w:r>
    </w:p>
    <w:p>
      <w:pPr>
        <w:pStyle w:val="style157"/>
        <w:rPr>
          <w:i/>
          <w:highlight w:val="yellow"/>
        </w:rPr>
      </w:pPr>
      <w:r>
        <w:rPr>
          <w:bCs/>
          <w:i/>
          <w:highlight w:val="yellow"/>
        </w:rPr>
        <w:t>Soluble aspirin</w:t>
      </w:r>
      <w:r>
        <w:rPr>
          <w:i/>
          <w:highlight w:val="yellow"/>
        </w:rPr>
        <w:t xml:space="preserve"> is made by neutralising the acidic form of the medication with sodium hydroxide to make a soluble salt, or its made in situ with a bicarbonate 'fizzing' mixture.</w:t>
      </w:r>
    </w:p>
    <w:p>
      <w:pPr>
        <w:pStyle w:val="style157"/>
        <w:rPr>
          <w:i/>
          <w:highlight w:val="yellow"/>
        </w:rPr>
      </w:pPr>
      <w:r>
        <w:rPr>
          <w:bCs/>
          <w:i/>
          <w:highlight w:val="yellow"/>
        </w:rPr>
        <w:t>Acids and alkalis are useful in your body</w:t>
      </w:r>
      <w:r>
        <w:rPr>
          <w:i/>
          <w:highlight w:val="yellow"/>
        </w:rPr>
        <w:t>! Your stomach produces hydrochloric acid to help in digestion of proteins. Certain digestive enzymes only function properly in very acid conditions i.e. a low pH &lt;2. Pancreatic fluids are alkaline to suit the conditions required by enzymes breaking down starches, fats and proteins. The hydrochloric acid in your stomach kills a large % of potentially harmful bacteria, minimising the risk of food poisoning and irritation of the gut system. However, as mentioned above, if you produce too much acid you get indigestion and need to take an antacid indigestion tablet to neutralise the excess. More body chemistry, preferably to be avoided!</w:t>
      </w:r>
    </w:p>
    <w:p>
      <w:pPr>
        <w:pStyle w:val="style157"/>
        <w:rPr>
          <w:i/>
          <w:highlight w:val="yellow"/>
        </w:rPr>
      </w:pPr>
      <w:r>
        <w:rPr>
          <w:i/>
          <w:highlight w:val="yellow"/>
        </w:rPr>
        <w:t>The</w:t>
      </w:r>
      <w:r>
        <w:rPr>
          <w:bCs/>
          <w:i/>
          <w:highlight w:val="yellow"/>
        </w:rPr>
        <w:t xml:space="preserve"> strong alkali sodium hydroxide NaOH</w:t>
      </w:r>
      <w:r>
        <w:rPr>
          <w:i/>
          <w:highlight w:val="yellow"/>
        </w:rPr>
        <w:t xml:space="preserve"> is used as bleaches and in other cleaning products.</w:t>
      </w:r>
    </w:p>
    <w:p>
      <w:pPr>
        <w:pStyle w:val="style157"/>
        <w:rPr>
          <w:i/>
          <w:highlight w:val="yellow"/>
        </w:rPr>
      </w:pPr>
      <w:r>
        <w:rPr>
          <w:i/>
          <w:highlight w:val="yellow"/>
        </w:rPr>
        <w:t xml:space="preserve">The equally </w:t>
      </w:r>
      <w:r>
        <w:rPr>
          <w:bCs/>
          <w:i/>
          <w:highlight w:val="yellow"/>
        </w:rPr>
        <w:t>strong alkali potassium hydroxide KOH</w:t>
      </w:r>
      <w:r>
        <w:rPr>
          <w:i/>
          <w:highlight w:val="yellow"/>
        </w:rPr>
        <w:t xml:space="preserve"> is used in alkaline batteries.</w:t>
      </w:r>
    </w:p>
    <w:p>
      <w:pPr>
        <w:pStyle w:val="style157"/>
        <w:rPr>
          <w:i/>
          <w:highlight w:val="yellow"/>
        </w:rPr>
      </w:pPr>
      <w:r>
        <w:rPr>
          <w:i/>
          <w:highlight w:val="yellow"/>
          <w:shd w:val="clear" w:color="auto" w:fill="ffccff"/>
        </w:rPr>
        <w:t>In the chemical INDUSTRY;</w:t>
      </w:r>
    </w:p>
    <w:p>
      <w:pPr>
        <w:pStyle w:val="style157"/>
        <w:rPr>
          <w:i/>
          <w:highlight w:val="yellow"/>
        </w:rPr>
      </w:pPr>
      <w:r>
        <w:rPr>
          <w:bCs/>
          <w:i/>
          <w:highlight w:val="yellow"/>
        </w:rPr>
        <w:t>Alkalis like lime (calcium oxide, CaO) and limestone (calcium carbonate, CaCO</w:t>
      </w:r>
      <w:r>
        <w:rPr>
          <w:bCs/>
          <w:i/>
          <w:highlight w:val="yellow"/>
          <w:vertAlign w:val="subscript"/>
        </w:rPr>
        <w:t>3</w:t>
      </w:r>
      <w:r>
        <w:rPr>
          <w:bCs/>
          <w:i/>
          <w:highlight w:val="yellow"/>
        </w:rPr>
        <w:t xml:space="preserve">) </w:t>
      </w:r>
      <w:r>
        <w:rPr>
          <w:i/>
          <w:highlight w:val="yellow"/>
        </w:rPr>
        <w:t>are used to reduce the acidity in soil, the neutralisation reaction produces the optimum pH for crops to grow.</w:t>
      </w:r>
    </w:p>
    <w:p>
      <w:pPr>
        <w:pStyle w:val="style157"/>
        <w:rPr>
          <w:i/>
          <w:highlight w:val="yellow"/>
        </w:rPr>
      </w:pPr>
      <w:r>
        <w:rPr>
          <w:bCs/>
          <w:i/>
          <w:highlight w:val="yellow"/>
        </w:rPr>
        <w:t>Sodium hydroxide NaOH</w:t>
      </w:r>
      <w:r>
        <w:rPr>
          <w:i/>
          <w:highlight w:val="yellow"/>
        </w:rPr>
        <w:t>, one of the most commonly used alkalis, is used to neutralise aspirin making 'soluble aspirin'. Aspirin is an organic acid and not very soluble in water, but, its sodium salt is much more soluble and is absorbed faster by the body for more effective treatment.</w:t>
      </w:r>
    </w:p>
    <w:p>
      <w:pPr>
        <w:pStyle w:val="style157"/>
        <w:rPr>
          <w:i/>
          <w:highlight w:val="yellow"/>
        </w:rPr>
      </w:pPr>
      <w:r>
        <w:rPr>
          <w:bCs/>
          <w:i/>
          <w:highlight w:val="yellow"/>
        </w:rPr>
        <w:t>Ammonia NH</w:t>
      </w:r>
      <w:r>
        <w:rPr>
          <w:bCs/>
          <w:i/>
          <w:highlight w:val="yellow"/>
          <w:vertAlign w:val="subscript"/>
        </w:rPr>
        <w:t>3</w:t>
      </w:r>
      <w:r>
        <w:rPr>
          <w:i/>
          <w:highlight w:val="yellow"/>
        </w:rPr>
        <w:t xml:space="preserve"> gas is a weak alkali and neutralised by sulphuric acid or nitric acid to form ammonium sulphate or ammonium nitrate salts. These are important agri–chemical fertilisers supplying nitrogen to the soil for better plant growth. NPK fertilisers for agriculture contain potassium, ammonium and phosphate salts.</w:t>
      </w:r>
    </w:p>
    <w:p>
      <w:pPr>
        <w:pStyle w:val="style157"/>
        <w:rPr>
          <w:i/>
          <w:highlight w:val="yellow"/>
        </w:rPr>
      </w:pPr>
      <w:r>
        <w:rPr>
          <w:bCs/>
          <w:i/>
          <w:highlight w:val="yellow"/>
        </w:rPr>
        <w:t>Neutralising harmful sulphur dioxide gas</w:t>
      </w:r>
      <w:r>
        <w:rPr>
          <w:i/>
          <w:highlight w:val="yellow"/>
        </w:rPr>
        <w:t xml:space="preserve"> (acidic, irritating and toxic SO</w:t>
      </w:r>
      <w:r>
        <w:rPr>
          <w:i/>
          <w:highlight w:val="yellow"/>
          <w:vertAlign w:val="subscript"/>
        </w:rPr>
        <w:t>2</w:t>
      </w:r>
      <w:r>
        <w:rPr>
          <w:i/>
          <w:highlight w:val="yellow"/>
        </w:rPr>
        <w:t xml:space="preserve">) in power station smoke from burning fossil fuels, by absorbing it in alkaline calcium hydroxide solution (limewater) to absorb it. Eventually harmless calcium sulphate solution is formed. </w:t>
      </w:r>
    </w:p>
    <w:p>
      <w:pPr>
        <w:pStyle w:val="style157"/>
        <w:rPr>
          <w:i/>
          <w:highlight w:val="yellow"/>
        </w:rPr>
      </w:pPr>
      <w:r>
        <w:rPr>
          <w:bCs/>
          <w:i/>
          <w:highlight w:val="yellow"/>
        </w:rPr>
        <w:t>Acids can be used to clean corroded metal surfaces</w:t>
      </w:r>
      <w:r>
        <w:rPr>
          <w:i/>
          <w:highlight w:val="yellow"/>
        </w:rPr>
        <w:t xml:space="preserve"> because of their reactivity to metals and metal oxides to form soluble salts which can be washed away to leave a cleaner metal surface. Concentrated acid solutions are used to remove limescale from the ceramic (unreactive) sides of toilets. Limescale is the build–up of a limestone like deposit in areas of hard water.</w:t>
      </w:r>
    </w:p>
    <w:p>
      <w:pPr>
        <w:pStyle w:val="style157"/>
        <w:rPr>
          <w:i/>
          <w:highlight w:val="yellow"/>
        </w:rPr>
      </w:pPr>
      <w:r>
        <w:rPr>
          <w:i/>
          <w:highlight w:val="yellow"/>
        </w:rPr>
        <w:t>Alkalis are important chemicals in many industrial processes e.g.</w:t>
      </w:r>
    </w:p>
    <w:p>
      <w:pPr>
        <w:pStyle w:val="style157"/>
        <w:rPr>
          <w:i/>
          <w:highlight w:val="yellow"/>
        </w:rPr>
      </w:pPr>
      <w:r>
        <w:rPr>
          <w:i/>
          <w:highlight w:val="yellow"/>
        </w:rPr>
        <w:t>Heating natural oils and fats with strong alkalis like sodium hydroxide produces soaps.</w:t>
      </w:r>
    </w:p>
    <w:p>
      <w:pPr>
        <w:pStyle w:val="style157"/>
        <w:rPr>
          <w:i/>
          <w:highlight w:val="yellow"/>
        </w:rPr>
      </w:pPr>
      <w:r>
        <w:rPr>
          <w:i/>
          <w:highlight w:val="yellow"/>
        </w:rPr>
        <w:t>Alkalis are used either directly, or to make other chemicals that bind natural dyes to cloth and other fabrics.</w:t>
      </w:r>
    </w:p>
    <w:p>
      <w:pPr>
        <w:pStyle w:val="style157"/>
        <w:rPr>
          <w:i/>
          <w:highlight w:val="yellow"/>
        </w:rPr>
      </w:pPr>
      <w:r>
        <w:rPr>
          <w:i/>
          <w:highlight w:val="yellow"/>
        </w:rPr>
        <w:t>The alkali sodium carbonate is used in making glass.</w:t>
      </w:r>
    </w:p>
    <w:p>
      <w:pPr>
        <w:pStyle w:val="style157"/>
        <w:rPr>
          <w:i/>
          <w:highlight w:val="yellow"/>
        </w:rPr>
      </w:pPr>
      <w:r>
        <w:rPr>
          <w:i/>
          <w:highlight w:val="yellow"/>
        </w:rPr>
        <w:t>In the past, alkalis have been obtained from burnt wood, burnt seaweed and stale urine, but they are now may made on a huge bulk scale from industrial processes e.g. sodium chloride is manufactured from the electrolysis of brine (sodium chloride solution) and is then used to make many other products. Sodium carbonate is made from calcium carbonate (limestone) and common salt (sodium chloride) by the Solvay Process.</w:t>
      </w:r>
    </w:p>
    <w:p>
      <w:pPr>
        <w:pStyle w:val="style157"/>
        <w:rPr>
          <w:i/>
          <w:highlight w:val="yellow"/>
        </w:rPr>
      </w:pPr>
      <w:r>
        <w:rPr>
          <w:i/>
          <w:highlight w:val="yellow"/>
          <w:shd w:val="clear" w:color="auto" w:fill="ffccff"/>
        </w:rPr>
        <w:t>So all of this is still pretty important chemistry even for the 21st century</w:t>
      </w:r>
      <w:r>
        <w:rPr>
          <w:i/>
          <w:highlight w:val="yellow"/>
        </w:rPr>
        <w:t>, with strong links to agriculture, the environment and leading a stressful life!</w:t>
      </w:r>
    </w:p>
    <w:p>
      <w:pPr>
        <w:pStyle w:val="style157"/>
        <w:rPr>
          <w:i/>
        </w:rPr>
      </w:pPr>
      <w:r>
        <w:rPr>
          <w:i/>
          <w:highlight w:val="yellow"/>
          <w:shd w:val="clear" w:color="auto" w:fill="ffccff"/>
        </w:rPr>
        <w:t>Of course there are 'downsides' to some of this 'acidic' chemistry</w:t>
      </w:r>
      <w:r>
        <w:rPr>
          <w:i/>
          <w:highlight w:val="yellow"/>
        </w:rPr>
        <w:t>: Acid rain increases the rate of corrosion of stonework (particularly limestone) and metal structures. Acid rain makes water too acidic for some aquatic organisms to live and this in turn affects food chains e.g. salmon do not like water with a pH below 4.5! Living on Venus could be hard going, its atmosphere is mainly sulphuric acid, mind you, you should be ok in a plastic suit because plastics don't usually react with acids, which is why, as well as being cheaper, plastics are replacing water pipes, drain pipes and gutters etc.sulphuric acid are used in making car batteries.</w:t>
      </w:r>
    </w:p>
    <w:p>
      <w:pPr>
        <w:pStyle w:val="style157"/>
        <w:rPr>
          <w:i/>
        </w:rPr>
      </w:pPr>
    </w:p>
    <w:p>
      <w:pPr>
        <w:pStyle w:val="style157"/>
        <w:rPr>
          <w:b/>
          <w:i/>
          <w:highlight w:val="green"/>
        </w:rPr>
      </w:pPr>
    </w:p>
    <w:p>
      <w:pPr>
        <w:pStyle w:val="style157"/>
        <w:rPr>
          <w:b/>
          <w:i/>
          <w:highlight w:val="green"/>
        </w:rPr>
      </w:pPr>
    </w:p>
    <w:p>
      <w:pPr>
        <w:pStyle w:val="style157"/>
        <w:rPr>
          <w:b/>
          <w:i/>
          <w:highlight w:val="green"/>
        </w:rPr>
      </w:pPr>
    </w:p>
    <w:p>
      <w:pPr>
        <w:pStyle w:val="style157"/>
        <w:rPr>
          <w:b/>
          <w:i/>
        </w:rPr>
      </w:pPr>
      <w:r>
        <w:rPr>
          <w:b/>
          <w:i/>
          <w:highlight w:val="green"/>
        </w:rPr>
        <w:t>Efflorescence, Hygroscopy, and Deliquescence are concepts which explain the changes that occur when some substances are exposed to air.</w:t>
      </w:r>
    </w:p>
    <w:p>
      <w:pPr>
        <w:pStyle w:val="style3"/>
        <w:rPr>
          <w:rFonts w:ascii="Calibri" w:cs="Arial" w:hAnsi="Calibri"/>
          <w:sz w:val="24"/>
          <w:szCs w:val="24"/>
        </w:rPr>
      </w:pPr>
    </w:p>
    <w:p>
      <w:pPr>
        <w:pStyle w:val="style157"/>
        <w:rPr>
          <w:b/>
          <w:i/>
        </w:rPr>
      </w:pPr>
      <w:r>
        <w:rPr>
          <w:b/>
          <w:i/>
          <w:color w:val="e36c0a"/>
        </w:rPr>
        <w:t>EFFLORESCENCE</w:t>
      </w:r>
    </w:p>
    <w:p>
      <w:pPr>
        <w:pStyle w:val="style157"/>
        <w:numPr>
          <w:ilvl w:val="0"/>
          <w:numId w:val="264"/>
        </w:numPr>
        <w:rPr/>
      </w:pPr>
      <w:r>
        <w:t xml:space="preserve">This occurs when some substances are exposed to air, they lose water to the atmosphere, thereby reducing in weight. Solids that behave in this way are those with water of crystallization. </w:t>
      </w:r>
    </w:p>
    <w:p>
      <w:pPr>
        <w:pStyle w:val="style157"/>
        <w:numPr>
          <w:ilvl w:val="0"/>
          <w:numId w:val="264"/>
        </w:numPr>
        <w:rPr/>
      </w:pPr>
      <w:r>
        <w:t xml:space="preserve">The molecules of water of crystallization are partially or completely lost to the atmosphere, thereby making them lose their crystalline forms. </w:t>
      </w:r>
    </w:p>
    <w:p>
      <w:pPr>
        <w:pStyle w:val="style157"/>
        <w:rPr/>
      </w:pPr>
      <w:r>
        <w:t>Example, Na</w:t>
      </w:r>
      <w:r>
        <w:rPr>
          <w:vertAlign w:val="subscript"/>
        </w:rPr>
        <w:t>2</w:t>
      </w:r>
      <w:r>
        <w:t>SO</w:t>
      </w:r>
      <w:r>
        <w:rPr>
          <w:vertAlign w:val="subscript"/>
        </w:rPr>
        <w:t>4</w:t>
      </w:r>
      <w:r>
        <w:t>. 10H</w:t>
      </w:r>
      <w:r>
        <w:rPr>
          <w:vertAlign w:val="subscript"/>
        </w:rPr>
        <w:t>2</w:t>
      </w:r>
      <w:r>
        <w:t>O loses all its water of crystallization when exposed to air; Na</w:t>
      </w:r>
      <w:r>
        <w:rPr>
          <w:vertAlign w:val="subscript"/>
        </w:rPr>
        <w:t>2</w:t>
      </w:r>
      <w:r>
        <w:t>CO</w:t>
      </w:r>
      <w:r>
        <w:rPr>
          <w:vertAlign w:val="subscript"/>
        </w:rPr>
        <w:t>3</w:t>
      </w:r>
      <w:r>
        <w:t>. 10H</w:t>
      </w:r>
      <w:r>
        <w:rPr>
          <w:vertAlign w:val="subscript"/>
        </w:rPr>
        <w:t>2</w:t>
      </w:r>
      <w:r>
        <w:t>O loses 9 of its molecules of water of crystallization; and FeSO</w:t>
      </w:r>
      <w:r>
        <w:rPr>
          <w:vertAlign w:val="subscript"/>
        </w:rPr>
        <w:t>4</w:t>
      </w:r>
      <w:r>
        <w:t>. 7H</w:t>
      </w:r>
      <w:r>
        <w:rPr>
          <w:vertAlign w:val="subscript"/>
        </w:rPr>
        <w:t>2</w:t>
      </w:r>
      <w:r>
        <w:t xml:space="preserve">O loses all its molecules of water of crystallization. </w:t>
      </w:r>
    </w:p>
    <w:p>
      <w:pPr>
        <w:pStyle w:val="style3"/>
        <w:rPr>
          <w:rFonts w:ascii="Calibri" w:cs="Arial" w:hAnsi="Calibri"/>
          <w:sz w:val="24"/>
          <w:szCs w:val="24"/>
        </w:rPr>
      </w:pPr>
      <w:r>
        <w:rPr>
          <w:rFonts w:ascii="Calibri" w:cs="Arial" w:hAnsi="Calibri"/>
          <w:sz w:val="24"/>
          <w:szCs w:val="24"/>
        </w:rPr>
        <w:t>Hygroscopy</w:t>
      </w:r>
    </w:p>
    <w:p>
      <w:pPr>
        <w:pStyle w:val="style0"/>
        <w:keepNext/>
        <w:numPr>
          <w:ilvl w:val="0"/>
          <w:numId w:val="168"/>
        </w:numPr>
        <w:autoSpaceDE w:val="false"/>
        <w:autoSpaceDN w:val="false"/>
        <w:spacing w:before="100" w:beforeAutospacing="true" w:lineRule="auto" w:line="288"/>
        <w:rPr>
          <w:rFonts w:cs="Times New Roman"/>
          <w:sz w:val="24"/>
          <w:szCs w:val="24"/>
        </w:rPr>
      </w:pPr>
      <w:r>
        <w:rPr>
          <w:rFonts w:cs="Arial"/>
          <w:sz w:val="24"/>
          <w:szCs w:val="24"/>
        </w:rPr>
        <w:t>This is when substances absorb water from air, but not enough to form solutions. Examples of such substances include CaO, NaNO</w:t>
      </w:r>
      <w:r>
        <w:rPr>
          <w:rFonts w:cs="Arial"/>
          <w:sz w:val="24"/>
          <w:szCs w:val="24"/>
          <w:vertAlign w:val="subscript"/>
        </w:rPr>
        <w:t>3</w:t>
      </w:r>
      <w:r>
        <w:rPr>
          <w:rFonts w:cs="Arial"/>
          <w:sz w:val="24"/>
          <w:szCs w:val="24"/>
        </w:rPr>
        <w:t xml:space="preserve">, NaCl, Sucrose and CuO. Also, certain liquid substances absorb water from the air to get diluted - these are also regarded as being </w:t>
      </w:r>
      <w:r>
        <w:rPr>
          <w:rFonts w:cs="Arial"/>
          <w:b/>
          <w:sz w:val="24"/>
          <w:szCs w:val="24"/>
        </w:rPr>
        <w:t>hygroscopic</w:t>
      </w:r>
      <w:r>
        <w:rPr>
          <w:rFonts w:cs="Arial"/>
          <w:sz w:val="24"/>
          <w:szCs w:val="24"/>
        </w:rPr>
        <w:t>.</w:t>
      </w:r>
    </w:p>
    <w:p>
      <w:pPr>
        <w:pStyle w:val="style0"/>
        <w:keepNext/>
        <w:numPr>
          <w:ilvl w:val="0"/>
          <w:numId w:val="168"/>
        </w:numPr>
        <w:autoSpaceDE w:val="false"/>
        <w:autoSpaceDN w:val="false"/>
        <w:spacing w:before="100" w:beforeAutospacing="true" w:lineRule="auto" w:line="288"/>
        <w:rPr>
          <w:rFonts w:cs="Times New Roman"/>
          <w:sz w:val="24"/>
          <w:szCs w:val="24"/>
        </w:rPr>
      </w:pPr>
      <w:r>
        <w:rPr>
          <w:rFonts w:cs="Arial"/>
          <w:sz w:val="24"/>
          <w:szCs w:val="24"/>
        </w:rPr>
        <w:t xml:space="preserve"> Example, conc. H</w:t>
      </w:r>
      <w:r>
        <w:rPr>
          <w:rFonts w:cs="Arial"/>
          <w:sz w:val="24"/>
          <w:szCs w:val="24"/>
          <w:vertAlign w:val="subscript"/>
        </w:rPr>
        <w:t>2</w:t>
      </w:r>
      <w:r>
        <w:rPr>
          <w:rFonts w:cs="Arial"/>
          <w:sz w:val="24"/>
          <w:szCs w:val="24"/>
        </w:rPr>
        <w:t>SO</w:t>
      </w:r>
      <w:r>
        <w:rPr>
          <w:rFonts w:cs="Arial"/>
          <w:sz w:val="24"/>
          <w:szCs w:val="24"/>
          <w:vertAlign w:val="subscript"/>
        </w:rPr>
        <w:t>4</w:t>
      </w:r>
      <w:r>
        <w:rPr>
          <w:rFonts w:cs="Arial"/>
          <w:sz w:val="24"/>
          <w:szCs w:val="24"/>
        </w:rPr>
        <w:t xml:space="preserve"> and conc. HCl. lf a hyg</w:t>
      </w:r>
      <w:r>
        <w:rPr>
          <w:rFonts w:cs="Arial"/>
          <w:sz w:val="24"/>
          <w:szCs w:val="24"/>
        </w:rPr>
        <w:t xml:space="preserve">roscopic substance absorbs so much moisture that an aqueous solution is formed, the substance becomes </w:t>
      </w:r>
      <w:r>
        <w:rPr>
          <w:rStyle w:val="style4097"/>
          <w:rFonts w:eastAsia="宋体"/>
        </w:rPr>
        <w:t>deliquescent.</w:t>
      </w:r>
    </w:p>
    <w:p>
      <w:pPr>
        <w:pStyle w:val="style3"/>
        <w:rPr>
          <w:rFonts w:ascii="Calibri" w:cs="Arial" w:hAnsi="Calibri"/>
          <w:sz w:val="24"/>
          <w:szCs w:val="24"/>
        </w:rPr>
      </w:pPr>
      <w:r>
        <w:rPr>
          <w:rFonts w:ascii="Calibri" w:cs="Arial" w:hAnsi="Calibri"/>
          <w:sz w:val="24"/>
          <w:szCs w:val="24"/>
        </w:rPr>
        <w:t>Deliquescence</w:t>
      </w:r>
    </w:p>
    <w:p>
      <w:pPr>
        <w:pStyle w:val="style0"/>
        <w:keepNext/>
        <w:numPr>
          <w:ilvl w:val="0"/>
          <w:numId w:val="169"/>
        </w:numPr>
        <w:autoSpaceDE w:val="false"/>
        <w:autoSpaceDN w:val="false"/>
        <w:spacing w:before="100" w:beforeAutospacing="true" w:lineRule="auto" w:line="288"/>
        <w:rPr>
          <w:rFonts w:cs="Times New Roman"/>
          <w:sz w:val="24"/>
          <w:szCs w:val="24"/>
        </w:rPr>
      </w:pPr>
      <w:r>
        <w:rPr>
          <w:rFonts w:cs="Arial"/>
          <w:sz w:val="24"/>
          <w:szCs w:val="24"/>
        </w:rPr>
        <w:t>This is when certain solid substances, when exposed to air absorb water, enough to form solutions. Example</w:t>
      </w:r>
      <w:r>
        <w:rPr>
          <w:rFonts w:cs="Arial"/>
          <w:sz w:val="24"/>
          <w:szCs w:val="24"/>
        </w:rPr>
        <w:t>s</w:t>
      </w:r>
      <w:r>
        <w:rPr>
          <w:rFonts w:cs="Arial"/>
          <w:sz w:val="24"/>
          <w:szCs w:val="24"/>
        </w:rPr>
        <w:t>, solid NaOH, CaCl</w:t>
      </w:r>
      <w:r>
        <w:rPr>
          <w:rFonts w:cs="Arial"/>
          <w:sz w:val="24"/>
          <w:szCs w:val="24"/>
          <w:vertAlign w:val="subscript"/>
        </w:rPr>
        <w:t>2</w:t>
      </w:r>
      <w:r>
        <w:rPr>
          <w:rFonts w:cs="Arial"/>
          <w:sz w:val="24"/>
          <w:szCs w:val="24"/>
        </w:rPr>
        <w:t>, CaCl</w:t>
      </w:r>
      <w:r>
        <w:rPr>
          <w:rFonts w:cs="Arial"/>
          <w:sz w:val="24"/>
          <w:szCs w:val="24"/>
          <w:vertAlign w:val="subscript"/>
        </w:rPr>
        <w:t>2</w:t>
      </w:r>
      <w:r>
        <w:rPr>
          <w:rFonts w:cs="Arial"/>
          <w:sz w:val="24"/>
          <w:szCs w:val="24"/>
        </w:rPr>
        <w:t>.</w:t>
      </w:r>
      <w:r>
        <w:rPr>
          <w:rFonts w:cs="Arial"/>
          <w:sz w:val="24"/>
          <w:szCs w:val="24"/>
        </w:rPr>
        <w:t>6H</w:t>
      </w:r>
      <w:r>
        <w:rPr>
          <w:rFonts w:cs="Arial"/>
          <w:sz w:val="24"/>
          <w:szCs w:val="24"/>
          <w:vertAlign w:val="subscript"/>
        </w:rPr>
        <w:t>2</w:t>
      </w:r>
      <w:r>
        <w:rPr>
          <w:rFonts w:cs="Arial"/>
          <w:sz w:val="24"/>
          <w:szCs w:val="24"/>
        </w:rPr>
        <w:t>O, P</w:t>
      </w:r>
      <w:r>
        <w:rPr>
          <w:rFonts w:cs="Arial"/>
          <w:sz w:val="24"/>
          <w:szCs w:val="24"/>
          <w:vertAlign w:val="subscript"/>
        </w:rPr>
        <w:t>4</w:t>
      </w:r>
      <w:r>
        <w:rPr>
          <w:rFonts w:cs="Arial"/>
          <w:sz w:val="24"/>
          <w:szCs w:val="24"/>
        </w:rPr>
        <w:t>O</w:t>
      </w:r>
      <w:r>
        <w:rPr>
          <w:rFonts w:cs="Arial"/>
          <w:sz w:val="24"/>
          <w:szCs w:val="24"/>
          <w:vertAlign w:val="subscript"/>
        </w:rPr>
        <w:t>10</w:t>
      </w:r>
      <w:r>
        <w:rPr>
          <w:rFonts w:cs="Arial"/>
          <w:sz w:val="24"/>
          <w:szCs w:val="24"/>
        </w:rPr>
        <w:t xml:space="preserve"> (forms HPO</w:t>
      </w:r>
      <w:r>
        <w:rPr>
          <w:rFonts w:cs="Arial"/>
          <w:sz w:val="24"/>
          <w:szCs w:val="24"/>
          <w:vertAlign w:val="subscript"/>
        </w:rPr>
        <w:t>3</w:t>
      </w:r>
      <w:r>
        <w:rPr>
          <w:rFonts w:cs="Arial"/>
          <w:sz w:val="24"/>
          <w:szCs w:val="24"/>
        </w:rPr>
        <w:t>), FeCl</w:t>
      </w:r>
      <w:r>
        <w:rPr>
          <w:rFonts w:cs="Arial"/>
          <w:sz w:val="24"/>
          <w:szCs w:val="24"/>
          <w:vertAlign w:val="subscript"/>
        </w:rPr>
        <w:t>3</w:t>
      </w:r>
      <w:r>
        <w:rPr>
          <w:rFonts w:cs="Arial"/>
          <w:sz w:val="24"/>
          <w:szCs w:val="24"/>
        </w:rPr>
        <w:t>, KOH, MgCl</w:t>
      </w:r>
      <w:r>
        <w:rPr>
          <w:rFonts w:cs="Arial"/>
          <w:sz w:val="24"/>
          <w:szCs w:val="24"/>
          <w:vertAlign w:val="subscript"/>
        </w:rPr>
        <w:t>2</w:t>
      </w:r>
      <w:r>
        <w:rPr>
          <w:rFonts w:cs="Arial"/>
          <w:sz w:val="24"/>
          <w:szCs w:val="24"/>
        </w:rPr>
        <w:t xml:space="preserve">. </w:t>
      </w:r>
    </w:p>
    <w:p>
      <w:pPr>
        <w:pStyle w:val="style0"/>
        <w:keepNext/>
        <w:autoSpaceDE w:val="false"/>
        <w:autoSpaceDN w:val="false"/>
        <w:spacing w:before="100" w:beforeAutospacing="true"/>
        <w:rPr>
          <w:rFonts w:cs="Arial"/>
          <w:b/>
          <w:i/>
          <w:sz w:val="24"/>
          <w:szCs w:val="24"/>
        </w:rPr>
      </w:pPr>
      <w:r>
        <w:rPr>
          <w:rFonts w:cs="Arial"/>
          <w:b/>
          <w:color w:val="002060"/>
          <w:sz w:val="24"/>
          <w:szCs w:val="24"/>
        </w:rPr>
        <w:t>Note:</w:t>
      </w:r>
      <w:r>
        <w:rPr>
          <w:rFonts w:cs="Arial"/>
          <w:b/>
          <w:i/>
          <w:sz w:val="24"/>
          <w:szCs w:val="24"/>
          <w:highlight w:val="cyan"/>
        </w:rPr>
        <w:t>S</w:t>
      </w:r>
      <w:r>
        <w:rPr>
          <w:rFonts w:cs="Arial"/>
          <w:b/>
          <w:i/>
          <w:sz w:val="24"/>
          <w:szCs w:val="24"/>
          <w:highlight w:val="cyan"/>
        </w:rPr>
        <w:t>ubstances which absorb water from air can be used as drying agents for gases.</w:t>
      </w:r>
    </w:p>
    <w:p>
      <w:pPr>
        <w:pStyle w:val="style0"/>
        <w:keepNext/>
        <w:numPr>
          <w:ilvl w:val="0"/>
          <w:numId w:val="169"/>
        </w:numPr>
        <w:autoSpaceDE w:val="false"/>
        <w:autoSpaceDN w:val="false"/>
        <w:spacing w:before="100" w:beforeAutospacing="true" w:lineRule="auto" w:line="288"/>
        <w:rPr>
          <w:sz w:val="24"/>
          <w:szCs w:val="24"/>
        </w:rPr>
      </w:pPr>
      <w:r>
        <w:rPr>
          <w:rFonts w:cs="Arial"/>
          <w:sz w:val="24"/>
          <w:szCs w:val="24"/>
        </w:rPr>
        <w:t>Example</w:t>
      </w:r>
      <w:r>
        <w:rPr>
          <w:rFonts w:cs="Arial"/>
          <w:sz w:val="24"/>
          <w:szCs w:val="24"/>
        </w:rPr>
        <w:t>s</w:t>
      </w:r>
      <w:r>
        <w:rPr>
          <w:rFonts w:cs="Arial"/>
          <w:sz w:val="24"/>
          <w:szCs w:val="24"/>
        </w:rPr>
        <w:t>, CaCl</w:t>
      </w:r>
      <w:r>
        <w:rPr>
          <w:rFonts w:cs="Arial"/>
          <w:sz w:val="24"/>
          <w:szCs w:val="24"/>
          <w:vertAlign w:val="subscript"/>
        </w:rPr>
        <w:t>2</w:t>
      </w:r>
      <w:r>
        <w:rPr>
          <w:rFonts w:cs="Arial"/>
          <w:sz w:val="24"/>
          <w:szCs w:val="24"/>
        </w:rPr>
        <w:t xml:space="preserve"> and P</w:t>
      </w:r>
      <w:r>
        <w:rPr>
          <w:rFonts w:cs="Arial"/>
          <w:sz w:val="24"/>
          <w:szCs w:val="24"/>
          <w:vertAlign w:val="subscript"/>
        </w:rPr>
        <w:t>4</w:t>
      </w:r>
      <w:r>
        <w:rPr>
          <w:rFonts w:cs="Arial"/>
          <w:sz w:val="24"/>
          <w:szCs w:val="24"/>
        </w:rPr>
        <w:t>O</w:t>
      </w:r>
      <w:r>
        <w:rPr>
          <w:rFonts w:cs="Arial"/>
          <w:sz w:val="24"/>
          <w:szCs w:val="24"/>
          <w:vertAlign w:val="subscript"/>
        </w:rPr>
        <w:t>10</w:t>
      </w:r>
      <w:r>
        <w:rPr>
          <w:rFonts w:cs="Arial"/>
          <w:sz w:val="24"/>
          <w:szCs w:val="24"/>
        </w:rPr>
        <w:t xml:space="preserve"> can be used to dry gases, but not ammonia. Conc. H</w:t>
      </w:r>
      <w:r>
        <w:rPr>
          <w:rFonts w:cs="Arial"/>
          <w:sz w:val="24"/>
          <w:szCs w:val="24"/>
          <w:vertAlign w:val="subscript"/>
        </w:rPr>
        <w:t>2</w:t>
      </w:r>
      <w:r>
        <w:rPr>
          <w:rFonts w:cs="Arial"/>
          <w:sz w:val="24"/>
          <w:szCs w:val="24"/>
        </w:rPr>
        <w:t>SO</w:t>
      </w:r>
      <w:r>
        <w:rPr>
          <w:rFonts w:cs="Arial"/>
          <w:sz w:val="24"/>
          <w:szCs w:val="24"/>
          <w:vertAlign w:val="subscript"/>
        </w:rPr>
        <w:t>4</w:t>
      </w:r>
      <w:r>
        <w:rPr>
          <w:rFonts w:cs="Arial"/>
          <w:sz w:val="24"/>
          <w:szCs w:val="24"/>
        </w:rPr>
        <w:t xml:space="preserve"> is used to dry HCl. CaO or silica gel is suitable for drying ammonia gas, this is because CaCl</w:t>
      </w:r>
      <w:r>
        <w:rPr>
          <w:rFonts w:cs="Arial"/>
          <w:sz w:val="24"/>
          <w:szCs w:val="24"/>
          <w:vertAlign w:val="subscript"/>
        </w:rPr>
        <w:t>2</w:t>
      </w:r>
      <w:r>
        <w:rPr>
          <w:rFonts w:cs="Arial"/>
          <w:sz w:val="24"/>
          <w:szCs w:val="24"/>
        </w:rPr>
        <w:t xml:space="preserve"> , P</w:t>
      </w:r>
      <w:r>
        <w:rPr>
          <w:rFonts w:cs="Arial"/>
          <w:sz w:val="24"/>
          <w:szCs w:val="24"/>
          <w:vertAlign w:val="subscript"/>
        </w:rPr>
        <w:t>4</w:t>
      </w:r>
      <w:r>
        <w:rPr>
          <w:rFonts w:cs="Arial"/>
          <w:sz w:val="24"/>
          <w:szCs w:val="24"/>
        </w:rPr>
        <w:t>O</w:t>
      </w:r>
      <w:r>
        <w:rPr>
          <w:rFonts w:cs="Arial"/>
          <w:sz w:val="24"/>
          <w:szCs w:val="24"/>
          <w:vertAlign w:val="subscript"/>
        </w:rPr>
        <w:t>10</w:t>
      </w:r>
      <w:r>
        <w:rPr>
          <w:rFonts w:cs="Arial"/>
          <w:sz w:val="24"/>
          <w:szCs w:val="24"/>
        </w:rPr>
        <w:t xml:space="preserve"> and H</w:t>
      </w:r>
      <w:r>
        <w:rPr>
          <w:rFonts w:cs="Arial"/>
          <w:sz w:val="24"/>
          <w:szCs w:val="24"/>
          <w:vertAlign w:val="subscript"/>
        </w:rPr>
        <w:t>2</w:t>
      </w:r>
      <w:r>
        <w:rPr>
          <w:rFonts w:cs="Arial"/>
          <w:sz w:val="24"/>
          <w:szCs w:val="24"/>
        </w:rPr>
        <w:t>SO</w:t>
      </w:r>
      <w:r>
        <w:rPr>
          <w:rFonts w:cs="Arial"/>
          <w:sz w:val="24"/>
          <w:szCs w:val="24"/>
          <w:vertAlign w:val="subscript"/>
        </w:rPr>
        <w:t>4</w:t>
      </w:r>
      <w:r>
        <w:rPr>
          <w:rFonts w:cs="Arial"/>
          <w:sz w:val="24"/>
          <w:szCs w:val="24"/>
        </w:rPr>
        <w:t xml:space="preserve"> will react with the ammonia.</w:t>
      </w:r>
    </w:p>
    <w:p>
      <w:pPr>
        <w:pStyle w:val="style157"/>
        <w:rPr>
          <w:b/>
          <w:i/>
        </w:rPr>
      </w:pPr>
    </w:p>
    <w:p>
      <w:pPr>
        <w:pStyle w:val="style157"/>
        <w:rPr>
          <w:b/>
        </w:rPr>
      </w:pPr>
      <w:r>
        <w:rPr>
          <w:b/>
        </w:rPr>
        <w:t>HYDROLYSIS OF SALTS</w:t>
      </w:r>
    </w:p>
    <w:p>
      <w:pPr>
        <w:pStyle w:val="style157"/>
        <w:rPr/>
      </w:pPr>
      <w:r>
        <w:t xml:space="preserve">When a salt such as </w:t>
      </w:r>
      <w:r>
        <w:rPr>
          <w:rStyle w:val="style4142"/>
          <w:iCs/>
        </w:rPr>
        <w:t>NaCl</w:t>
      </w:r>
      <w:r>
        <w:t xml:space="preserve"> dissolves in water, it produces </w:t>
      </w:r>
      <w:r>
        <w:rPr>
          <w:rStyle w:val="style4142"/>
          <w:iCs/>
        </w:rPr>
        <w:t>Na</w:t>
      </w:r>
      <w:r>
        <w:rPr>
          <w:rStyle w:val="style4144"/>
          <w:vertAlign w:val="superscript"/>
        </w:rPr>
        <w:t>+</w:t>
      </w:r>
      <w:r>
        <w:rPr>
          <w:rStyle w:val="style4144"/>
        </w:rPr>
        <w:t>(</w:t>
      </w:r>
      <w:r>
        <w:rPr>
          <w:rStyle w:val="style4142"/>
          <w:iCs/>
        </w:rPr>
        <w:t>aq</w:t>
      </w:r>
      <w:r>
        <w:rPr>
          <w:rStyle w:val="style4144"/>
        </w:rPr>
        <w:t>)</w:t>
      </w:r>
      <w:r>
        <w:t xml:space="preserve"> and </w:t>
      </w:r>
      <w:r>
        <w:rPr>
          <w:rStyle w:val="style4142"/>
          <w:iCs/>
        </w:rPr>
        <w:t>Cl</w:t>
      </w:r>
      <w:r>
        <w:rPr>
          <w:rStyle w:val="style4144"/>
          <w:vertAlign w:val="superscript"/>
        </w:rPr>
        <w:t>−</w:t>
      </w:r>
      <w:r>
        <w:rPr>
          <w:rStyle w:val="style4144"/>
        </w:rPr>
        <w:t>(</w:t>
      </w:r>
      <w:r>
        <w:rPr>
          <w:rStyle w:val="style4142"/>
          <w:iCs/>
        </w:rPr>
        <w:t>aq</w:t>
      </w:r>
      <w:r>
        <w:rPr>
          <w:rStyle w:val="style4144"/>
        </w:rPr>
        <w:t>)</w:t>
      </w:r>
      <w:r>
        <w:t xml:space="preserve"> ions. Using a Lewis approach, the </w:t>
      </w:r>
      <w:r>
        <w:rPr>
          <w:rStyle w:val="style4142"/>
          <w:iCs/>
        </w:rPr>
        <w:t>Na</w:t>
      </w:r>
      <w:r>
        <w:rPr>
          <w:rStyle w:val="style4144"/>
          <w:vertAlign w:val="superscript"/>
        </w:rPr>
        <w:t>+</w:t>
      </w:r>
      <w:r>
        <w:t xml:space="preserve">ion can be viewed as an acid because it is an electron pair acceptor, although its low charge and relatively large radius make it a very weak acid. </w:t>
      </w:r>
    </w:p>
    <w:p>
      <w:pPr>
        <w:pStyle w:val="style157"/>
        <w:rPr/>
      </w:pPr>
      <w:r>
        <w:t xml:space="preserve">The </w:t>
      </w:r>
      <w:r>
        <w:rPr>
          <w:rStyle w:val="style4142"/>
          <w:iCs/>
        </w:rPr>
        <w:t>Cl</w:t>
      </w:r>
      <w:r>
        <w:rPr>
          <w:rStyle w:val="style4144"/>
          <w:vertAlign w:val="superscript"/>
        </w:rPr>
        <w:t>−</w:t>
      </w:r>
      <w:r>
        <w:t xml:space="preserve"> ion is the conjugate base of the strong acid </w:t>
      </w:r>
      <w:r>
        <w:rPr>
          <w:rStyle w:val="style4142"/>
          <w:iCs/>
        </w:rPr>
        <w:t>HCl</w:t>
      </w:r>
      <w:r>
        <w:t>, so it has essentially no basic character.</w:t>
      </w:r>
    </w:p>
    <w:p>
      <w:pPr>
        <w:pStyle w:val="style157"/>
        <w:rPr/>
      </w:pPr>
      <w:r>
        <w:t xml:space="preserve">Consequently, dissolving </w:t>
      </w:r>
      <w:r>
        <w:rPr>
          <w:rStyle w:val="style4142"/>
          <w:iCs/>
        </w:rPr>
        <w:t>NaCl</w:t>
      </w:r>
      <w:r>
        <w:t xml:space="preserve"> in water has no effect on the </w:t>
      </w:r>
      <w:r>
        <w:rPr>
          <w:rStyle w:val="style4142"/>
          <w:iCs/>
        </w:rPr>
        <w:t>pH</w:t>
      </w:r>
      <w:r>
        <w:t xml:space="preserve"> of a solution, and the solution remains neutral.</w:t>
      </w:r>
    </w:p>
    <w:p>
      <w:pPr>
        <w:pStyle w:val="style157"/>
        <w:rPr>
          <w:i/>
        </w:rPr>
      </w:pPr>
      <w:r>
        <w:rPr>
          <w:rFonts w:ascii="Consolas" w:cs="Consolas" w:hAnsi="Consolas"/>
          <w:highlight w:val="yellow"/>
        </w:rPr>
        <w:t xml:space="preserve">Reactions in which a salt reacts with water to give an acidic or basic solution, are often called </w:t>
      </w:r>
      <w:r>
        <w:rPr>
          <w:rFonts w:ascii="Consolas" w:cs="Consolas" w:hAnsi="Consolas"/>
          <w:color w:val="0000ff"/>
          <w:highlight w:val="yellow"/>
        </w:rPr>
        <w:t>hydrolysis reactions.</w:t>
      </w:r>
      <w:r>
        <w:t>Using a separate name for this type of reaction is unfortunate because it suggests that they are somehow different.</w:t>
      </w:r>
      <w:r>
        <w:rPr>
          <w:i/>
        </w:rPr>
        <w:t xml:space="preserve"> </w:t>
      </w:r>
    </w:p>
    <w:p>
      <w:pPr>
        <w:pStyle w:val="style157"/>
        <w:rPr/>
      </w:pPr>
      <w:r>
        <w:t>In fact, hydrolysis reactions are just acid–base reactions in which the acid is a cation or the base is an anion; they obey the same principles and rules as all other acid–base reactions.</w:t>
      </w:r>
    </w:p>
    <w:p>
      <w:pPr>
        <w:pStyle w:val="style157"/>
        <w:rPr>
          <w:b/>
          <w:i/>
        </w:rPr>
      </w:pPr>
      <w:r>
        <w:t> </w:t>
      </w:r>
      <w:r>
        <w:rPr>
          <w:b/>
          <w:i/>
          <w:highlight w:val="cyan"/>
        </w:rPr>
        <w:t>A hydrolysis reaction is an acid–base reaction.</w:t>
      </w:r>
    </w:p>
    <w:p>
      <w:pPr>
        <w:pStyle w:val="style157"/>
        <w:rPr/>
      </w:pPr>
    </w:p>
    <w:p>
      <w:pPr>
        <w:pStyle w:val="style157"/>
        <w:rPr/>
      </w:pPr>
    </w:p>
    <w:p>
      <w:pPr>
        <w:pStyle w:val="style0"/>
        <w:autoSpaceDE w:val="false"/>
        <w:autoSpaceDN w:val="false"/>
        <w:adjustRightInd w:val="false"/>
        <w:spacing w:after="0" w:lineRule="auto" w:line="240"/>
        <w:rPr>
          <w:rFonts w:cs="Arial-BoldMT" w:eastAsia="Arial-BoldMT"/>
          <w:b/>
          <w:bCs/>
          <w:color w:val="6b83c5"/>
          <w:sz w:val="24"/>
          <w:szCs w:val="24"/>
        </w:rPr>
      </w:pPr>
      <w:r>
        <w:rPr>
          <w:rFonts w:cs="Arial-BoldMT" w:eastAsia="Arial-BoldMT"/>
          <w:b/>
          <w:bCs/>
          <w:color w:val="6b83c5"/>
          <w:sz w:val="24"/>
          <w:szCs w:val="24"/>
        </w:rPr>
        <w:t>The pH Scale</w:t>
      </w:r>
    </w:p>
    <w:p>
      <w:pPr>
        <w:pStyle w:val="style0"/>
        <w:autoSpaceDE w:val="false"/>
        <w:autoSpaceDN w:val="false"/>
        <w:adjustRightInd w:val="false"/>
        <w:spacing w:after="0" w:lineRule="auto" w:line="240"/>
        <w:rPr>
          <w:rFonts w:cs="Arial-BoldMT" w:eastAsia="Arial-BoldMT"/>
          <w:b/>
          <w:bCs/>
          <w:color w:val="000000"/>
          <w:sz w:val="24"/>
          <w:szCs w:val="24"/>
        </w:rPr>
      </w:pPr>
      <w:r>
        <w:rPr>
          <w:rFonts w:cs="Arial-BoldMT" w:eastAsia="Arial-BoldMT"/>
          <w:b/>
          <w:bCs/>
          <w:color w:val="000000"/>
          <w:sz w:val="24"/>
          <w:szCs w:val="24"/>
        </w:rPr>
        <w:t>Introduction to pH</w:t>
      </w:r>
    </w:p>
    <w:p>
      <w:pPr>
        <w:pStyle w:val="style157"/>
        <w:rPr/>
      </w:pPr>
    </w:p>
    <w:p>
      <w:pPr>
        <w:pStyle w:val="style157"/>
        <w:rPr/>
      </w:pPr>
      <w:r>
        <w:rPr>
          <w:noProof/>
          <w:lang w:eastAsia="en-US"/>
        </w:rPr>
        <w:drawing>
          <wp:inline distL="0" distT="0" distB="0" distR="0">
            <wp:extent cx="5591137" cy="1468956"/>
            <wp:effectExtent l="0" t="0" r="0" b="0"/>
            <wp:docPr id="1431" name="Picture 1" descr="Diagram of the PH sca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7" name="Picture 1"/>
                    <pic:cNvPicPr/>
                  </pic:nvPicPr>
                  <pic:blipFill>
                    <a:blip r:embed="rId202" cstate="print"/>
                    <a:srcRect l="0" t="0" r="0" b="0"/>
                    <a:stretch/>
                  </pic:blipFill>
                  <pic:spPr>
                    <a:xfrm rot="0">
                      <a:off x="0" y="0"/>
                      <a:ext cx="5591137" cy="1468956"/>
                    </a:xfrm>
                    <a:prstGeom prst="rect"/>
                    <a:ln>
                      <a:noFill/>
                    </a:ln>
                  </pic:spPr>
                </pic:pic>
              </a:graphicData>
            </a:graphic>
          </wp:inline>
        </w:drawing>
      </w:r>
    </w:p>
    <w:p>
      <w:pPr>
        <w:pStyle w:val="style157"/>
        <w:rPr/>
      </w:pPr>
      <w:r>
        <w:t xml:space="preserve">Figure </w:t>
      </w:r>
      <w:r>
        <w:t xml:space="preserve">: </w:t>
      </w:r>
      <w:r>
        <w:t>Diagram of pH scale and universal indicator colours</w:t>
      </w:r>
    </w:p>
    <w:p>
      <w:pPr>
        <w:pStyle w:val="style157"/>
        <w:rPr/>
      </w:pPr>
    </w:p>
    <w:p>
      <w:pPr>
        <w:pStyle w:val="style157"/>
        <w:rPr>
          <w:b/>
        </w:rPr>
      </w:pPr>
      <w:r>
        <w:rPr>
          <w:b/>
        </w:rPr>
        <w:t>Neutral solutions</w:t>
      </w:r>
    </w:p>
    <w:p>
      <w:pPr>
        <w:pStyle w:val="style157"/>
        <w:rPr>
          <w:i/>
        </w:rPr>
      </w:pPr>
      <w:r>
        <w:rPr>
          <w:i/>
        </w:rPr>
        <w:t>Neutral solutions have a pH of 7. They do not change the colour of litmus paper, but they turn universal indicator paper green. Water is neutral.</w:t>
      </w:r>
    </w:p>
    <w:p>
      <w:pPr>
        <w:pStyle w:val="style157"/>
        <w:rPr>
          <w:i/>
        </w:rPr>
      </w:pPr>
      <w:r>
        <w:rPr>
          <w:rStyle w:val="style87"/>
          <w:b w:val="false"/>
          <w:i/>
        </w:rPr>
        <w:t>Ions</w:t>
      </w:r>
      <w:r>
        <w:rPr>
          <w:i/>
        </w:rPr>
        <w:t xml:space="preserve"> are </w:t>
      </w:r>
      <w:r>
        <w:rPr>
          <w:rStyle w:val="style4126"/>
          <w:i/>
        </w:rPr>
        <w:t>charged particles</w:t>
      </w:r>
      <w:r>
        <w:rPr>
          <w:i/>
        </w:rPr>
        <w:t xml:space="preserve"> which are formed when </w:t>
      </w:r>
      <w:r>
        <w:rPr>
          <w:rStyle w:val="style4126"/>
          <w:i/>
        </w:rPr>
        <w:t>atoms</w:t>
      </w:r>
      <w:r>
        <w:rPr>
          <w:i/>
        </w:rPr>
        <w:t xml:space="preserve">, or groups of atoms, lose or gain </w:t>
      </w:r>
      <w:r>
        <w:rPr>
          <w:rStyle w:val="style4126"/>
          <w:i/>
        </w:rPr>
        <w:t>electrons</w:t>
      </w:r>
      <w:r>
        <w:rPr>
          <w:i/>
        </w:rPr>
        <w:t xml:space="preserve">. For the examination, you need to know which ions are produced by acids, and which are produced by alkalis. You will also need to know the ionic equation for </w:t>
      </w:r>
      <w:r>
        <w:rPr>
          <w:rStyle w:val="style4126"/>
          <w:i/>
        </w:rPr>
        <w:t>neutralisation</w:t>
      </w:r>
      <w:r>
        <w:rPr>
          <w:i/>
        </w:rPr>
        <w:t>.</w:t>
      </w:r>
    </w:p>
    <w:p>
      <w:pPr>
        <w:pStyle w:val="style157"/>
        <w:rPr>
          <w:i/>
        </w:rPr>
      </w:pPr>
    </w:p>
    <w:p>
      <w:pPr>
        <w:pStyle w:val="style0"/>
        <w:autoSpaceDE w:val="false"/>
        <w:autoSpaceDN w:val="false"/>
        <w:adjustRightInd w:val="false"/>
        <w:spacing w:after="0" w:lineRule="auto" w:line="240"/>
        <w:rPr>
          <w:rFonts w:cs="ArialMT" w:eastAsia="Arial-BoldMT"/>
          <w:i/>
          <w:color w:val="000000"/>
          <w:sz w:val="24"/>
          <w:szCs w:val="24"/>
        </w:rPr>
      </w:pPr>
      <w:r>
        <w:rPr>
          <w:rFonts w:cs="ArialMT" w:eastAsia="Arial-BoldMT"/>
          <w:i/>
          <w:color w:val="000000"/>
          <w:sz w:val="24"/>
          <w:szCs w:val="24"/>
        </w:rPr>
        <w:t>The pH scale developed by Sorensen is a logarithmic scale. Not only is the pH scale a logarithmic scale but</w:t>
      </w:r>
      <w:r>
        <w:rPr>
          <w:rFonts w:cs="ArialMT" w:eastAsia="Arial-BoldMT"/>
          <w:i/>
          <w:color w:val="000000"/>
          <w:sz w:val="24"/>
          <w:szCs w:val="24"/>
        </w:rPr>
        <w:t xml:space="preserve"> </w:t>
      </w:r>
      <w:r>
        <w:rPr>
          <w:rFonts w:cs="ArialMT" w:eastAsia="Arial-BoldMT"/>
          <w:i/>
          <w:color w:val="000000"/>
          <w:sz w:val="24"/>
          <w:szCs w:val="24"/>
        </w:rPr>
        <w:t xml:space="preserve">by defining the pH as the </w:t>
      </w:r>
      <w:r>
        <w:rPr>
          <w:rFonts w:cs="Arial-BoldMT" w:eastAsia="Arial-BoldMT"/>
          <w:bCs/>
          <w:i/>
          <w:color w:val="ff0000"/>
          <w:sz w:val="24"/>
          <w:szCs w:val="24"/>
        </w:rPr>
        <w:t xml:space="preserve">negative </w:t>
      </w:r>
      <w:r>
        <w:rPr>
          <w:rFonts w:cs="ArialMT" w:eastAsia="Arial-BoldMT"/>
          <w:i/>
          <w:color w:val="ff0000"/>
          <w:sz w:val="24"/>
          <w:szCs w:val="24"/>
        </w:rPr>
        <w:t>log of the hydrogen ion concentration,</w:t>
      </w:r>
      <w:r>
        <w:rPr>
          <w:rFonts w:cs="ArialMT" w:eastAsia="Arial-BoldMT"/>
          <w:i/>
          <w:color w:val="000000"/>
          <w:sz w:val="24"/>
          <w:szCs w:val="24"/>
        </w:rPr>
        <w:t xml:space="preserve"> the numbers on the scale get</w:t>
      </w:r>
      <w:r>
        <w:rPr>
          <w:rFonts w:cs="ArialMT" w:eastAsia="Arial-BoldMT"/>
          <w:i/>
          <w:color w:val="000000"/>
          <w:sz w:val="24"/>
          <w:szCs w:val="24"/>
        </w:rPr>
        <w:t xml:space="preserve"> </w:t>
      </w:r>
      <w:r>
        <w:rPr>
          <w:rFonts w:cs="ArialMT" w:eastAsia="Arial-BoldMT"/>
          <w:i/>
          <w:color w:val="000000"/>
          <w:sz w:val="24"/>
          <w:szCs w:val="24"/>
        </w:rPr>
        <w:t xml:space="preserve">smaller as the hydrogen ion concentration gets larger. </w:t>
      </w:r>
    </w:p>
    <w:p>
      <w:pPr>
        <w:pStyle w:val="style0"/>
        <w:numPr>
          <w:ilvl w:val="0"/>
          <w:numId w:val="170"/>
        </w:numPr>
        <w:autoSpaceDE w:val="false"/>
        <w:autoSpaceDN w:val="false"/>
        <w:adjustRightInd w:val="false"/>
        <w:spacing w:after="0" w:lineRule="auto" w:line="240"/>
        <w:rPr>
          <w:rFonts w:cs="ArialMT" w:eastAsia="Arial-BoldMT"/>
          <w:i/>
          <w:color w:val="000000"/>
          <w:sz w:val="24"/>
          <w:szCs w:val="24"/>
          <w:highlight w:val="yellow"/>
        </w:rPr>
      </w:pPr>
      <w:r>
        <w:rPr>
          <w:rFonts w:cs="ArialMT" w:eastAsia="Arial-BoldMT"/>
          <w:i/>
          <w:color w:val="000000"/>
          <w:sz w:val="24"/>
          <w:szCs w:val="24"/>
          <w:highlight w:val="yellow"/>
        </w:rPr>
        <w:t xml:space="preserve">For example, pH = 1 is a stronger acid than pH = 2 </w:t>
      </w:r>
      <w:r>
        <w:rPr>
          <w:rFonts w:cs="Arial-BoldMT" w:eastAsia="Arial-BoldMT"/>
          <w:bCs/>
          <w:i/>
          <w:color w:val="000000"/>
          <w:sz w:val="24"/>
          <w:szCs w:val="24"/>
          <w:highlight w:val="yellow"/>
        </w:rPr>
        <w:t>and</w:t>
      </w:r>
      <w:r>
        <w:rPr>
          <w:rFonts w:cs="ArialMT" w:eastAsia="Arial-BoldMT"/>
          <w:i/>
          <w:color w:val="000000"/>
          <w:sz w:val="24"/>
          <w:szCs w:val="24"/>
          <w:highlight w:val="yellow"/>
        </w:rPr>
        <w:t xml:space="preserve">, it is stronger by a factor of </w:t>
      </w:r>
      <w:r>
        <w:rPr>
          <w:rFonts w:cs="Arial-BoldMT" w:eastAsia="Arial-BoldMT"/>
          <w:bCs/>
          <w:i/>
          <w:color w:val="000000"/>
          <w:sz w:val="24"/>
          <w:szCs w:val="24"/>
          <w:highlight w:val="yellow"/>
        </w:rPr>
        <w:t>10</w:t>
      </w:r>
      <w:r>
        <w:rPr>
          <w:rFonts w:cs="ArialMT" w:eastAsia="Arial-BoldMT"/>
          <w:i/>
          <w:color w:val="000000"/>
          <w:sz w:val="24"/>
          <w:szCs w:val="24"/>
          <w:highlight w:val="yellow"/>
        </w:rPr>
        <w:t>. A solution whose pH = 1 has a hydrogen ion concentration of 0.10 M</w:t>
      </w:r>
    </w:p>
    <w:p>
      <w:pPr>
        <w:pStyle w:val="style0"/>
        <w:numPr>
          <w:ilvl w:val="0"/>
          <w:numId w:val="170"/>
        </w:numPr>
        <w:autoSpaceDE w:val="false"/>
        <w:autoSpaceDN w:val="false"/>
        <w:adjustRightInd w:val="false"/>
        <w:spacing w:after="0" w:lineRule="auto" w:line="240"/>
        <w:rPr>
          <w:rFonts w:cs="ArialMT" w:eastAsia="Arial-BoldMT"/>
          <w:i/>
          <w:color w:val="000000"/>
          <w:sz w:val="24"/>
          <w:szCs w:val="24"/>
          <w:highlight w:val="green"/>
        </w:rPr>
      </w:pPr>
      <w:r>
        <w:rPr>
          <w:rFonts w:cs="ArialMT" w:eastAsia="Arial-BoldMT"/>
          <w:i/>
          <w:color w:val="000000"/>
          <w:sz w:val="24"/>
          <w:szCs w:val="24"/>
          <w:highlight w:val="green"/>
        </w:rPr>
        <w:t>while a solution whose pH = 2 has a hydrogen ion concentration of 0.010 M. You should note the relationship between 0.10 and 0.010, 0.10 is 10 times 0.010. This is a very important point when using the pH scale.</w:t>
      </w:r>
    </w:p>
    <w:p>
      <w:pPr>
        <w:pStyle w:val="style0"/>
        <w:numPr>
          <w:ilvl w:val="0"/>
          <w:numId w:val="170"/>
        </w:numPr>
        <w:autoSpaceDE w:val="false"/>
        <w:autoSpaceDN w:val="false"/>
        <w:adjustRightInd w:val="false"/>
        <w:spacing w:after="0" w:lineRule="auto" w:line="240"/>
        <w:rPr>
          <w:rFonts w:cs="ArialMT" w:eastAsia="Arial-BoldMT"/>
          <w:i/>
          <w:color w:val="000000"/>
          <w:sz w:val="24"/>
          <w:szCs w:val="24"/>
        </w:rPr>
      </w:pPr>
      <w:r>
        <w:rPr>
          <w:rFonts w:cs="ArialMT" w:eastAsia="Arial-BoldMT"/>
          <w:i/>
          <w:color w:val="000000"/>
          <w:sz w:val="24"/>
          <w:szCs w:val="24"/>
        </w:rPr>
        <w:t>The pH scale is known as a logarithmic scale of base 10.</w:t>
      </w:r>
    </w:p>
    <w:p>
      <w:pPr>
        <w:pStyle w:val="style0"/>
        <w:numPr>
          <w:ilvl w:val="0"/>
          <w:numId w:val="170"/>
        </w:numPr>
        <w:autoSpaceDE w:val="false"/>
        <w:autoSpaceDN w:val="false"/>
        <w:adjustRightInd w:val="false"/>
        <w:spacing w:after="0" w:lineRule="auto" w:line="240"/>
        <w:rPr>
          <w:rFonts w:cs="ArialMT" w:eastAsia="Arial-BoldMT"/>
          <w:i/>
          <w:color w:val="000000"/>
          <w:sz w:val="24"/>
          <w:szCs w:val="24"/>
          <w:highlight w:val="green"/>
        </w:rPr>
      </w:pPr>
      <w:r>
        <w:rPr>
          <w:rFonts w:cs="ArialMT" w:eastAsia="Arial-BoldMT"/>
          <w:i/>
          <w:color w:val="000000"/>
          <w:sz w:val="24"/>
          <w:szCs w:val="24"/>
        </w:rPr>
        <w:t xml:space="preserve"> To put it more simply, a change of one pH unit means a 10x change in the acidity or alkalinity of the solution e.g. from pH 5 to pH 2 means an increase in acidity of 1000x or to change from pH 13 to pH 11 means to become 100x less alkaline.).</w:t>
      </w:r>
    </w:p>
    <w:p>
      <w:pPr>
        <w:pStyle w:val="style0"/>
        <w:numPr>
          <w:ilvl w:val="0"/>
          <w:numId w:val="170"/>
        </w:numPr>
        <w:autoSpaceDE w:val="false"/>
        <w:autoSpaceDN w:val="false"/>
        <w:adjustRightInd w:val="false"/>
        <w:spacing w:after="0" w:lineRule="auto" w:line="240"/>
        <w:rPr>
          <w:rFonts w:cs="ArialMT" w:eastAsia="Arial-BoldMT"/>
          <w:b/>
          <w:color w:val="000000"/>
          <w:sz w:val="24"/>
          <w:szCs w:val="24"/>
          <w:highlight w:val="green"/>
        </w:rPr>
      </w:pPr>
      <w:r>
        <w:rPr>
          <w:rFonts w:cs="ArialMT" w:eastAsia="Arial-BoldMT"/>
          <w:color w:val="000000"/>
          <w:sz w:val="24"/>
          <w:szCs w:val="24"/>
        </w:rPr>
        <w:t>when the [H</w:t>
      </w:r>
      <w:r>
        <w:rPr>
          <w:rFonts w:cs="ArialMT" w:eastAsia="Arial-BoldMT"/>
          <w:color w:val="000000"/>
          <w:sz w:val="24"/>
          <w:szCs w:val="24"/>
          <w:vertAlign w:val="subscript"/>
        </w:rPr>
        <w:t>3</w:t>
      </w:r>
      <w:r>
        <w:rPr>
          <w:rFonts w:cs="ArialMT" w:eastAsia="Arial-BoldMT"/>
          <w:color w:val="000000"/>
          <w:sz w:val="24"/>
          <w:szCs w:val="24"/>
        </w:rPr>
        <w:t>O+] is greater than 1 x 10</w:t>
      </w:r>
      <w:r>
        <w:rPr>
          <w:rFonts w:cs="ArialMT" w:eastAsia="Arial-BoldMT"/>
          <w:color w:val="000000"/>
          <w:sz w:val="24"/>
          <w:szCs w:val="24"/>
          <w:vertAlign w:val="superscript"/>
        </w:rPr>
        <w:t>-7</w:t>
      </w:r>
      <w:r>
        <w:rPr>
          <w:rFonts w:cs="ArialMT" w:eastAsia="Arial-BoldMT"/>
          <w:color w:val="000000"/>
          <w:sz w:val="24"/>
          <w:szCs w:val="24"/>
        </w:rPr>
        <w:t>, a solution is considered to be an acid.</w:t>
      </w:r>
    </w:p>
    <w:p>
      <w:pPr>
        <w:pStyle w:val="style0"/>
        <w:autoSpaceDE w:val="false"/>
        <w:autoSpaceDN w:val="false"/>
        <w:adjustRightInd w:val="false"/>
        <w:spacing w:after="0" w:lineRule="auto" w:line="240"/>
        <w:rPr>
          <w:rFonts w:cs="ArialMT" w:eastAsia="Arial-BoldMT"/>
          <w:color w:val="1f497d"/>
          <w:sz w:val="24"/>
          <w:szCs w:val="24"/>
        </w:rPr>
      </w:pPr>
      <w:r>
        <w:rPr>
          <w:rFonts w:cs="ArialMT" w:eastAsia="Arial-BoldMT"/>
          <w:color w:val="1f497d"/>
          <w:sz w:val="24"/>
          <w:szCs w:val="24"/>
        </w:rPr>
        <w:t>However, there are a great number of possibilities when you consider that an acid can have a hydrogen ion</w:t>
      </w:r>
      <w:r>
        <w:rPr>
          <w:rFonts w:cs="ArialMT" w:eastAsia="Arial-BoldMT"/>
          <w:color w:val="1f497d"/>
          <w:sz w:val="24"/>
          <w:szCs w:val="24"/>
        </w:rPr>
        <w:t xml:space="preserve"> </w:t>
      </w:r>
      <w:r>
        <w:rPr>
          <w:rFonts w:cs="ArialMT" w:eastAsia="Arial-BoldMT"/>
          <w:color w:val="1f497d"/>
          <w:sz w:val="24"/>
          <w:szCs w:val="24"/>
        </w:rPr>
        <w:t xml:space="preserve">concentration that is </w:t>
      </w:r>
      <w:r>
        <w:rPr>
          <w:rFonts w:cs="Arial-ItalicMT" w:eastAsia="Arial-BoldMT"/>
          <w:iCs/>
          <w:color w:val="1f497d"/>
          <w:sz w:val="24"/>
          <w:szCs w:val="24"/>
        </w:rPr>
        <w:t xml:space="preserve">anything </w:t>
      </w:r>
      <w:r>
        <w:rPr>
          <w:rFonts w:cs="ArialMT" w:eastAsia="Arial-BoldMT"/>
          <w:color w:val="1f497d"/>
          <w:sz w:val="24"/>
          <w:szCs w:val="24"/>
        </w:rPr>
        <w:t>greater than 1 x 10</w:t>
      </w:r>
      <w:r>
        <w:rPr>
          <w:rFonts w:cs="ArialMT" w:eastAsia="Arial-BoldMT"/>
          <w:color w:val="1f497d"/>
          <w:sz w:val="24"/>
          <w:szCs w:val="24"/>
          <w:vertAlign w:val="superscript"/>
        </w:rPr>
        <w:t>-7</w:t>
      </w:r>
      <w:r>
        <w:rPr>
          <w:rFonts w:cs="ArialMT" w:eastAsia="Arial-BoldMT"/>
          <w:color w:val="1f497d"/>
          <w:sz w:val="24"/>
          <w:szCs w:val="24"/>
        </w:rPr>
        <w:t>. The same can be seen to be true for bases – just the</w:t>
      </w:r>
      <w:r>
        <w:rPr>
          <w:rFonts w:cs="ArialMT" w:eastAsia="Arial-BoldMT"/>
          <w:color w:val="1f497d"/>
          <w:sz w:val="24"/>
          <w:szCs w:val="24"/>
        </w:rPr>
        <w:t xml:space="preserve"> </w:t>
      </w:r>
      <w:r>
        <w:rPr>
          <w:rFonts w:cs="ArialMT" w:eastAsia="Arial-BoldMT"/>
          <w:color w:val="1f497d"/>
          <w:sz w:val="24"/>
          <w:szCs w:val="24"/>
        </w:rPr>
        <w:t>opposite direction</w:t>
      </w:r>
      <w:r>
        <w:rPr>
          <w:rFonts w:cs="ArialMT" w:eastAsia="Arial-BoldMT"/>
          <w:color w:val="000000"/>
          <w:sz w:val="24"/>
          <w:szCs w:val="24"/>
        </w:rPr>
        <w:t>.</w:t>
      </w:r>
    </w:p>
    <w:p>
      <w:pPr>
        <w:pStyle w:val="style157"/>
        <w:rPr>
          <w:rFonts w:eastAsia="Arial-BoldMT"/>
        </w:rPr>
      </w:pPr>
      <w:r>
        <w:rPr>
          <w:rFonts w:eastAsia="Arial-BoldMT"/>
          <w:noProof/>
          <w:lang w:eastAsia="en-US"/>
        </w:rPr>
        <w:drawing>
          <wp:inline distL="0" distT="0" distB="0" distR="0">
            <wp:extent cx="5697940" cy="1097705"/>
            <wp:effectExtent l="133350" t="114300" r="150495" b="160020"/>
            <wp:docPr id="1432" name="Picture 2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8" name="Picture 298"/>
                    <pic:cNvPicPr/>
                  </pic:nvPicPr>
                  <pic:blipFill>
                    <a:blip r:embed="rId203" cstate="print"/>
                    <a:srcRect l="0" t="0" r="0" b="0"/>
                    <a:stretch/>
                  </pic:blipFill>
                  <pic:spPr>
                    <a:xfrm rot="0">
                      <a:off x="0" y="0"/>
                      <a:ext cx="5697940" cy="1097705"/>
                    </a:xfrm>
                    <a:prstGeom prst="rect"/>
                    <a:solidFill>
                      <a:srgbClr val="ededed"/>
                    </a:solidFill>
                    <a:ln cmpd="sng" cap="sq" w="88900">
                      <a:solidFill>
                        <a:srgbClr val="ffffff"/>
                      </a:solidFill>
                      <a:prstDash val="solid"/>
                      <a:miter/>
                      <a:headEnd len="med" w="med" type="none"/>
                      <a:tailEnd len="med" w="med" type="none"/>
                    </a:ln>
                    <a:effectLst>
                      <a:outerShdw rotWithShape="false" sx="100000" sy="100000" dist="12700" dir="5400000" blurRad="55000" kx="0" ky="0" algn="tl">
                        <a:srgbClr val="000000">
                          <a:alpha val="40000"/>
                        </a:srgbClr>
                      </a:outerShdw>
                    </a:effectLst>
                  </pic:spPr>
                </pic:pic>
              </a:graphicData>
            </a:graphic>
          </wp:inline>
        </w:drawing>
      </w:r>
    </w:p>
    <w:p>
      <w:pPr>
        <w:pStyle w:val="style157"/>
        <w:rPr/>
      </w:pPr>
      <w:r>
        <w:t xml:space="preserve">Figure </w:t>
      </w:r>
      <w:r>
        <w:t xml:space="preserve">: </w:t>
      </w:r>
      <w:r>
        <w:t>The pH Scale.</w:t>
      </w:r>
    </w:p>
    <w:p>
      <w:pPr>
        <w:pStyle w:val="style157"/>
        <w:rPr/>
      </w:pPr>
    </w:p>
    <w:p>
      <w:pPr>
        <w:pStyle w:val="style0"/>
        <w:autoSpaceDE w:val="false"/>
        <w:autoSpaceDN w:val="false"/>
        <w:adjustRightInd w:val="false"/>
        <w:spacing w:after="0" w:lineRule="auto" w:line="240"/>
        <w:ind w:left="720"/>
        <w:rPr>
          <w:rFonts w:cs="ArialMT"/>
          <w:b/>
          <w:sz w:val="24"/>
          <w:szCs w:val="24"/>
        </w:rPr>
      </w:pPr>
      <w:r>
        <w:rPr>
          <w:rFonts w:cs="ArialMT"/>
          <w:b/>
          <w:sz w:val="24"/>
          <w:szCs w:val="24"/>
        </w:rPr>
        <w:t xml:space="preserve">Important points to note here. </w:t>
      </w:r>
    </w:p>
    <w:p>
      <w:pPr>
        <w:pStyle w:val="style0"/>
        <w:numPr>
          <w:ilvl w:val="0"/>
          <w:numId w:val="171"/>
        </w:numPr>
        <w:autoSpaceDE w:val="false"/>
        <w:autoSpaceDN w:val="false"/>
        <w:adjustRightInd w:val="false"/>
        <w:spacing w:after="0" w:lineRule="auto" w:line="240"/>
        <w:rPr>
          <w:rFonts w:cs="ArialMT"/>
          <w:sz w:val="24"/>
          <w:szCs w:val="24"/>
        </w:rPr>
      </w:pPr>
      <w:r>
        <w:rPr>
          <w:rFonts w:cs="ArialMT"/>
          <w:sz w:val="24"/>
          <w:szCs w:val="24"/>
        </w:rPr>
        <w:t>First, all the numbers on the pH scale represent numbers with negative exponents and exponential numbers with negative exponents are small numbers; so all of these numbers represent [H</w:t>
      </w:r>
      <w:r>
        <w:rPr>
          <w:rFonts w:cs="ArialMT"/>
          <w:sz w:val="24"/>
          <w:szCs w:val="24"/>
          <w:vertAlign w:val="superscript"/>
        </w:rPr>
        <w:t>+</w:t>
      </w:r>
      <w:r>
        <w:rPr>
          <w:rFonts w:cs="ArialMT"/>
          <w:sz w:val="24"/>
          <w:szCs w:val="24"/>
        </w:rPr>
        <w:t>] that are less than one.</w:t>
      </w:r>
    </w:p>
    <w:p>
      <w:pPr>
        <w:pStyle w:val="style0"/>
        <w:numPr>
          <w:ilvl w:val="0"/>
          <w:numId w:val="171"/>
        </w:numPr>
        <w:autoSpaceDE w:val="false"/>
        <w:autoSpaceDN w:val="false"/>
        <w:adjustRightInd w:val="false"/>
        <w:spacing w:after="0" w:lineRule="auto" w:line="240"/>
        <w:rPr>
          <w:rFonts w:cs="ArialMT"/>
          <w:sz w:val="24"/>
          <w:szCs w:val="24"/>
        </w:rPr>
      </w:pPr>
      <w:r>
        <w:rPr>
          <w:rFonts w:cs="ArialMT"/>
          <w:sz w:val="24"/>
          <w:szCs w:val="24"/>
        </w:rPr>
        <w:t xml:space="preserve"> Second, there are acids and bases whose H</w:t>
      </w:r>
      <w:r>
        <w:rPr>
          <w:rFonts w:cs="ArialMT"/>
          <w:sz w:val="24"/>
          <w:szCs w:val="24"/>
          <w:vertAlign w:val="superscript"/>
        </w:rPr>
        <w:t>+</w:t>
      </w:r>
      <w:r>
        <w:rPr>
          <w:rFonts w:cs="ArialMT"/>
          <w:sz w:val="24"/>
          <w:szCs w:val="24"/>
        </w:rPr>
        <w:t xml:space="preserve"> concentrations do not fit within this range and therefore, not all acid or base strengths can be represented on the pH scale.</w:t>
      </w:r>
    </w:p>
    <w:p>
      <w:pPr>
        <w:pStyle w:val="style0"/>
        <w:numPr>
          <w:ilvl w:val="0"/>
          <w:numId w:val="171"/>
        </w:numPr>
        <w:autoSpaceDE w:val="false"/>
        <w:autoSpaceDN w:val="false"/>
        <w:adjustRightInd w:val="false"/>
        <w:spacing w:after="0" w:lineRule="auto" w:line="240"/>
        <w:rPr>
          <w:rFonts w:cs="ArialMT"/>
          <w:sz w:val="24"/>
          <w:szCs w:val="24"/>
        </w:rPr>
      </w:pPr>
      <w:r>
        <w:rPr>
          <w:rFonts w:cs="ArialMT"/>
          <w:sz w:val="24"/>
          <w:szCs w:val="24"/>
        </w:rPr>
        <w:t xml:space="preserve">The pH scale found above shows that acidic solutions have a pH within the range of 0 up to but not including 7. </w:t>
      </w:r>
    </w:p>
    <w:p>
      <w:pPr>
        <w:pStyle w:val="style0"/>
        <w:numPr>
          <w:ilvl w:val="0"/>
          <w:numId w:val="171"/>
        </w:numPr>
        <w:autoSpaceDE w:val="false"/>
        <w:autoSpaceDN w:val="false"/>
        <w:adjustRightInd w:val="false"/>
        <w:spacing w:after="0" w:lineRule="auto" w:line="240"/>
        <w:rPr>
          <w:rFonts w:cs="ArialMT"/>
          <w:sz w:val="24"/>
          <w:szCs w:val="24"/>
        </w:rPr>
      </w:pPr>
      <w:r>
        <w:rPr>
          <w:rFonts w:cs="ArialMT"/>
          <w:sz w:val="24"/>
          <w:szCs w:val="24"/>
        </w:rPr>
        <w:t>The closer the pH is to 0 the greater the concentration of H</w:t>
      </w:r>
      <w:r>
        <w:rPr>
          <w:rFonts w:cs="ArialMT"/>
          <w:sz w:val="24"/>
          <w:szCs w:val="24"/>
          <w:vertAlign w:val="subscript"/>
        </w:rPr>
        <w:t>3</w:t>
      </w:r>
      <w:r>
        <w:rPr>
          <w:rFonts w:cs="ArialMT"/>
          <w:sz w:val="24"/>
          <w:szCs w:val="24"/>
        </w:rPr>
        <w:t>O</w:t>
      </w:r>
      <w:r>
        <w:rPr>
          <w:rFonts w:cs="ArialMT"/>
          <w:sz w:val="24"/>
          <w:szCs w:val="24"/>
          <w:vertAlign w:val="superscript"/>
        </w:rPr>
        <w:t>+</w:t>
      </w:r>
      <w:r>
        <w:rPr>
          <w:rFonts w:cs="ArialMT"/>
          <w:sz w:val="24"/>
          <w:szCs w:val="24"/>
        </w:rPr>
        <w:t xml:space="preserve"> ions and therefore the more acidic the solution. </w:t>
      </w:r>
    </w:p>
    <w:p>
      <w:pPr>
        <w:pStyle w:val="style0"/>
        <w:numPr>
          <w:ilvl w:val="0"/>
          <w:numId w:val="171"/>
        </w:numPr>
        <w:autoSpaceDE w:val="false"/>
        <w:autoSpaceDN w:val="false"/>
        <w:adjustRightInd w:val="false"/>
        <w:spacing w:after="0" w:lineRule="auto" w:line="240"/>
        <w:rPr>
          <w:rFonts w:cs="ArialMT"/>
          <w:sz w:val="24"/>
          <w:szCs w:val="24"/>
        </w:rPr>
      </w:pPr>
      <w:r>
        <w:rPr>
          <w:rFonts w:cs="ArialMT"/>
          <w:sz w:val="24"/>
          <w:szCs w:val="24"/>
        </w:rPr>
        <w:t xml:space="preserve">The basic solutions have a pH with the range from 7 to 14. </w:t>
      </w:r>
    </w:p>
    <w:p>
      <w:pPr>
        <w:pStyle w:val="style0"/>
        <w:numPr>
          <w:ilvl w:val="0"/>
          <w:numId w:val="171"/>
        </w:numPr>
        <w:autoSpaceDE w:val="false"/>
        <w:autoSpaceDN w:val="false"/>
        <w:adjustRightInd w:val="false"/>
        <w:spacing w:after="0" w:lineRule="auto" w:line="240"/>
        <w:rPr>
          <w:rFonts w:cs="ArialMT"/>
          <w:sz w:val="24"/>
          <w:szCs w:val="24"/>
        </w:rPr>
      </w:pPr>
      <w:r>
        <w:rPr>
          <w:rFonts w:cs="ArialMT"/>
          <w:sz w:val="24"/>
          <w:szCs w:val="24"/>
        </w:rPr>
        <w:t>The closer the pH is to 14, the higher the concentration of OH- ion and the stronger the base.</w:t>
      </w:r>
    </w:p>
    <w:p>
      <w:pPr>
        <w:pStyle w:val="style0"/>
        <w:numPr>
          <w:ilvl w:val="0"/>
          <w:numId w:val="171"/>
        </w:numPr>
        <w:autoSpaceDE w:val="false"/>
        <w:autoSpaceDN w:val="false"/>
        <w:adjustRightInd w:val="false"/>
        <w:spacing w:after="0" w:lineRule="auto" w:line="240"/>
        <w:rPr>
          <w:rFonts w:cs="ArialMT"/>
          <w:sz w:val="24"/>
          <w:szCs w:val="24"/>
        </w:rPr>
      </w:pPr>
      <w:r>
        <w:rPr>
          <w:rFonts w:cs="ArialMT"/>
          <w:sz w:val="24"/>
          <w:szCs w:val="24"/>
        </w:rPr>
        <w:t xml:space="preserve"> For 25</w:t>
      </w:r>
      <w:r>
        <w:rPr>
          <w:rFonts w:cs="ArialMT"/>
          <w:sz w:val="24"/>
          <w:szCs w:val="24"/>
          <w:vertAlign w:val="superscript"/>
        </w:rPr>
        <w:t>o</w:t>
      </w:r>
      <w:r>
        <w:rPr>
          <w:rFonts w:cs="ArialMT"/>
          <w:sz w:val="24"/>
          <w:szCs w:val="24"/>
        </w:rPr>
        <w:t>C, a pH of 7 is neutral which means that [H</w:t>
      </w:r>
      <w:r>
        <w:rPr>
          <w:rFonts w:cs="ArialMT"/>
          <w:sz w:val="24"/>
          <w:szCs w:val="24"/>
          <w:vertAlign w:val="superscript"/>
        </w:rPr>
        <w:t>3</w:t>
      </w:r>
      <w:r>
        <w:rPr>
          <w:rFonts w:cs="ArialMT"/>
          <w:sz w:val="24"/>
          <w:szCs w:val="24"/>
        </w:rPr>
        <w:t>O</w:t>
      </w:r>
      <w:r>
        <w:rPr>
          <w:rFonts w:cs="ArialMT"/>
          <w:b/>
          <w:sz w:val="24"/>
          <w:szCs w:val="24"/>
          <w:vertAlign w:val="superscript"/>
        </w:rPr>
        <w:t>+]</w:t>
      </w:r>
      <w:r>
        <w:rPr>
          <w:rFonts w:cs="ArialMT"/>
          <w:sz w:val="24"/>
          <w:szCs w:val="24"/>
        </w:rPr>
        <w:t xml:space="preserve"> = [OH</w:t>
      </w:r>
      <w:r>
        <w:rPr>
          <w:rFonts w:cs="ArialMT"/>
          <w:b/>
          <w:sz w:val="24"/>
          <w:szCs w:val="24"/>
          <w:vertAlign w:val="superscript"/>
        </w:rPr>
        <w:t>-</w:t>
      </w:r>
      <w:r>
        <w:rPr>
          <w:rFonts w:cs="ArialMT"/>
          <w:sz w:val="24"/>
          <w:szCs w:val="24"/>
        </w:rPr>
        <w:t>] = 1 x 10</w:t>
      </w:r>
      <w:r>
        <w:rPr>
          <w:rFonts w:cs="ArialMT"/>
          <w:sz w:val="24"/>
          <w:szCs w:val="24"/>
          <w:vertAlign w:val="superscript"/>
        </w:rPr>
        <w:t>-7</w:t>
      </w:r>
      <w:r>
        <w:rPr>
          <w:rFonts w:cs="ArialMT"/>
          <w:sz w:val="24"/>
          <w:szCs w:val="24"/>
        </w:rPr>
        <w:t xml:space="preserve"> M.</w:t>
      </w:r>
    </w:p>
    <w:p>
      <w:pPr>
        <w:pStyle w:val="style157"/>
        <w:rPr/>
      </w:pPr>
    </w:p>
    <w:p>
      <w:pPr>
        <w:pStyle w:val="style0"/>
        <w:autoSpaceDE w:val="false"/>
        <w:autoSpaceDN w:val="false"/>
        <w:adjustRightInd w:val="false"/>
        <w:spacing w:after="0" w:lineRule="auto" w:line="240"/>
        <w:rPr>
          <w:rFonts w:cs="Arial-BoldMT" w:eastAsia="Arial-BoldMT"/>
          <w:b/>
          <w:bCs/>
          <w:sz w:val="24"/>
          <w:szCs w:val="24"/>
        </w:rPr>
      </w:pPr>
      <w:r>
        <w:rPr>
          <w:rFonts w:cs="Arial-BoldMT" w:eastAsia="Arial-BoldMT"/>
          <w:b/>
          <w:bCs/>
          <w:sz w:val="24"/>
          <w:szCs w:val="24"/>
        </w:rPr>
        <w:t>pH level       Solution</w:t>
      </w:r>
    </w:p>
    <w:p>
      <w:pPr>
        <w:pStyle w:val="style0"/>
        <w:autoSpaceDE w:val="false"/>
        <w:autoSpaceDN w:val="false"/>
        <w:adjustRightInd w:val="false"/>
        <w:spacing w:after="0" w:lineRule="auto" w:line="240"/>
        <w:rPr>
          <w:rFonts w:cs="ArialMT" w:eastAsia="Arial-BoldMT"/>
          <w:sz w:val="24"/>
          <w:szCs w:val="24"/>
        </w:rPr>
      </w:pPr>
      <w:r>
        <w:rPr>
          <w:rFonts w:cs="ArialMT" w:eastAsia="Arial-BoldMT"/>
          <w:sz w:val="24"/>
          <w:szCs w:val="24"/>
        </w:rPr>
        <w:t>pH &lt; 7                 acidic</w:t>
      </w:r>
    </w:p>
    <w:p>
      <w:pPr>
        <w:pStyle w:val="style0"/>
        <w:autoSpaceDE w:val="false"/>
        <w:autoSpaceDN w:val="false"/>
        <w:adjustRightInd w:val="false"/>
        <w:spacing w:after="0" w:lineRule="auto" w:line="240"/>
        <w:rPr>
          <w:rFonts w:cs="ArialMT" w:eastAsia="Arial-BoldMT"/>
          <w:sz w:val="24"/>
          <w:szCs w:val="24"/>
        </w:rPr>
      </w:pPr>
      <w:r>
        <w:rPr>
          <w:rFonts w:cs="ArialMT" w:eastAsia="Arial-BoldMT"/>
          <w:sz w:val="24"/>
          <w:szCs w:val="24"/>
        </w:rPr>
        <w:t>pH = 7                 neutral</w:t>
      </w:r>
    </w:p>
    <w:p>
      <w:pPr>
        <w:pStyle w:val="style157"/>
        <w:rPr>
          <w:rFonts w:cs="Arial-BoldMT" w:eastAsia="Arial-BoldMT"/>
          <w:bCs/>
          <w:color w:val="000000"/>
        </w:rPr>
      </w:pPr>
      <w:r>
        <w:rPr>
          <w:rFonts w:eastAsia="Arial-BoldMT"/>
        </w:rPr>
        <w:t>pH &gt; 7                 basic</w:t>
      </w:r>
    </w:p>
    <w:p>
      <w:pPr>
        <w:pStyle w:val="style157"/>
        <w:rPr>
          <w:rFonts w:eastAsia="Arial-BoldMT"/>
        </w:rPr>
      </w:pPr>
    </w:p>
    <w:p>
      <w:pPr>
        <w:pStyle w:val="style157"/>
        <w:rPr>
          <w:rFonts w:eastAsia="Arial-BoldMT"/>
        </w:rPr>
      </w:pPr>
      <w:r>
        <w:rPr>
          <w:rFonts w:eastAsia="Arial-BoldMT"/>
        </w:rPr>
        <w:t>pH = -log[H</w:t>
      </w:r>
      <w:r>
        <w:rPr>
          <w:rFonts w:eastAsia="Arial-BoldMT"/>
          <w:vertAlign w:val="superscript"/>
        </w:rPr>
        <w:t>+</w:t>
      </w:r>
      <w:r>
        <w:rPr>
          <w:rFonts w:eastAsia="Arial-BoldMT"/>
        </w:rPr>
        <w:t>]</w:t>
      </w:r>
    </w:p>
    <w:p>
      <w:pPr>
        <w:pStyle w:val="style157"/>
        <w:rPr>
          <w:rFonts w:eastAsia="Arial-BoldMT"/>
        </w:rPr>
      </w:pPr>
    </w:p>
    <w:p>
      <w:pPr>
        <w:pStyle w:val="style0"/>
        <w:autoSpaceDE w:val="false"/>
        <w:autoSpaceDN w:val="false"/>
        <w:adjustRightInd w:val="false"/>
        <w:spacing w:after="0" w:lineRule="auto" w:line="240"/>
        <w:rPr>
          <w:rFonts w:cs="ArialMT"/>
          <w:sz w:val="24"/>
          <w:szCs w:val="24"/>
        </w:rPr>
      </w:pPr>
      <w:r>
        <w:rPr>
          <w:rFonts w:cs="ArialMT"/>
          <w:i/>
          <w:sz w:val="24"/>
          <w:szCs w:val="24"/>
        </w:rPr>
        <w:t xml:space="preserve">where p = – </w:t>
      </w:r>
      <w:r>
        <w:rPr>
          <w:rFonts w:cs="Arial-BoldMT" w:eastAsia="Arial-BoldMT"/>
          <w:b/>
          <w:bCs/>
          <w:i/>
          <w:sz w:val="24"/>
          <w:szCs w:val="24"/>
        </w:rPr>
        <w:t xml:space="preserve">log </w:t>
      </w:r>
      <w:r>
        <w:rPr>
          <w:rFonts w:cs="ArialMT"/>
          <w:i/>
          <w:sz w:val="24"/>
          <w:szCs w:val="24"/>
        </w:rPr>
        <w:t xml:space="preserve">and </w:t>
      </w:r>
      <w:r>
        <w:rPr>
          <w:rFonts w:cs="Arial-BoldMT" w:eastAsia="Arial-BoldMT"/>
          <w:b/>
          <w:bCs/>
          <w:i/>
          <w:sz w:val="24"/>
          <w:szCs w:val="24"/>
        </w:rPr>
        <w:t xml:space="preserve">H </w:t>
      </w:r>
      <w:r>
        <w:rPr>
          <w:rFonts w:cs="ArialMT"/>
          <w:i/>
          <w:sz w:val="24"/>
          <w:szCs w:val="24"/>
        </w:rPr>
        <w:t xml:space="preserve">refers to the hydrogen ion concentration. </w:t>
      </w:r>
    </w:p>
    <w:p>
      <w:pPr>
        <w:pStyle w:val="style0"/>
        <w:numPr>
          <w:ilvl w:val="0"/>
          <w:numId w:val="172"/>
        </w:numPr>
        <w:autoSpaceDE w:val="false"/>
        <w:autoSpaceDN w:val="false"/>
        <w:adjustRightInd w:val="false"/>
        <w:spacing w:after="0" w:lineRule="auto" w:line="240"/>
        <w:rPr>
          <w:rFonts w:cs="ArialMT"/>
          <w:sz w:val="24"/>
          <w:szCs w:val="24"/>
        </w:rPr>
      </w:pPr>
      <w:r>
        <w:rPr>
          <w:rFonts w:cs="ArialMT"/>
          <w:sz w:val="24"/>
          <w:szCs w:val="24"/>
        </w:rPr>
        <w:t xml:space="preserve">The </w:t>
      </w:r>
      <w:r>
        <w:rPr>
          <w:rFonts w:cs="Arial-BoldMT" w:eastAsia="Arial-BoldMT"/>
          <w:b/>
          <w:bCs/>
          <w:sz w:val="24"/>
          <w:szCs w:val="24"/>
        </w:rPr>
        <w:t xml:space="preserve">p </w:t>
      </w:r>
      <w:r>
        <w:rPr>
          <w:rFonts w:cs="ArialMT"/>
          <w:sz w:val="24"/>
          <w:szCs w:val="24"/>
        </w:rPr>
        <w:t xml:space="preserve">from pH comes from the German word </w:t>
      </w:r>
      <w:r>
        <w:rPr>
          <w:rFonts w:cs="Arial-ItalicMT"/>
          <w:b/>
          <w:i/>
          <w:iCs/>
          <w:sz w:val="24"/>
          <w:szCs w:val="24"/>
        </w:rPr>
        <w:t xml:space="preserve">potenz </w:t>
      </w:r>
      <w:r>
        <w:rPr>
          <w:rFonts w:cs="ArialMT"/>
          <w:sz w:val="24"/>
          <w:szCs w:val="24"/>
        </w:rPr>
        <w:t>meaning power or the exponent of.</w:t>
      </w:r>
    </w:p>
    <w:p>
      <w:pPr>
        <w:pStyle w:val="style0"/>
        <w:numPr>
          <w:ilvl w:val="0"/>
          <w:numId w:val="172"/>
        </w:numPr>
        <w:autoSpaceDE w:val="false"/>
        <w:autoSpaceDN w:val="false"/>
        <w:adjustRightInd w:val="false"/>
        <w:spacing w:after="0" w:lineRule="auto" w:line="240"/>
        <w:rPr>
          <w:rFonts w:cs="ArialMT"/>
          <w:sz w:val="24"/>
          <w:szCs w:val="24"/>
        </w:rPr>
      </w:pPr>
      <w:r>
        <w:rPr>
          <w:rFonts w:cs="ArialMT"/>
          <w:sz w:val="24"/>
          <w:szCs w:val="24"/>
        </w:rPr>
        <w:t xml:space="preserve"> In this case the exponent is 10. Therefore, [H</w:t>
      </w:r>
      <w:r>
        <w:rPr>
          <w:rFonts w:cs="ArialMT"/>
          <w:sz w:val="24"/>
          <w:szCs w:val="24"/>
          <w:vertAlign w:val="superscript"/>
        </w:rPr>
        <w:t>+</w:t>
      </w:r>
      <w:r>
        <w:rPr>
          <w:rFonts w:cs="ArialMT"/>
          <w:sz w:val="24"/>
          <w:szCs w:val="24"/>
        </w:rPr>
        <w:t>] = 10</w:t>
      </w:r>
      <w:r>
        <w:rPr>
          <w:rFonts w:cs="ArialMT"/>
          <w:b/>
          <w:sz w:val="24"/>
          <w:szCs w:val="24"/>
          <w:vertAlign w:val="superscript"/>
        </w:rPr>
        <w:t>-pH.</w:t>
      </w:r>
    </w:p>
    <w:p>
      <w:pPr>
        <w:pStyle w:val="style157"/>
        <w:rPr>
          <w:b/>
          <w:i/>
        </w:rPr>
      </w:pPr>
    </w:p>
    <w:tbl>
      <w:tblPr>
        <w:tblW w:w="4723" w:type="pct"/>
        <w:tblCellSpacing w:w="7" w:type="dxa"/>
        <w:tblInd w:w="359" w:type="dxa"/>
        <w:tblBorders>
          <w:top w:val="outset" w:sz="6" w:space="0" w:color="auto"/>
          <w:left w:val="outset" w:sz="6" w:space="0" w:color="auto"/>
          <w:bottom w:val="outset" w:sz="6" w:space="0" w:color="auto"/>
          <w:right w:val="outset" w:sz="6" w:space="0" w:color="auto"/>
        </w:tblBorders>
        <w:tblLayout w:type="fixed"/>
        <w:tblCellMar>
          <w:top w:w="150" w:type="dxa"/>
          <w:left w:w="150" w:type="dxa"/>
          <w:bottom w:w="150" w:type="dxa"/>
          <w:right w:w="150" w:type="dxa"/>
        </w:tblCellMar>
        <w:tblLook w:val="04A0" w:firstRow="1" w:lastRow="0" w:firstColumn="1" w:lastColumn="0" w:noHBand="0" w:noVBand="1"/>
      </w:tblPr>
      <w:tblGrid>
        <w:gridCol w:w="9180"/>
      </w:tblGrid>
      <w:tr>
        <w:trPr>
          <w:trHeight w:val="7618" w:hRule="atLeast"/>
          <w:tblCellSpacing w:w="7" w:type="dxa"/>
        </w:trPr>
        <w:tc>
          <w:tcPr>
            <w:tcW w:w="4985" w:type="pct"/>
            <w:tcBorders>
              <w:top w:val="outset" w:sz="6" w:space="0" w:color="auto"/>
              <w:left w:val="outset" w:sz="6" w:space="0" w:color="auto"/>
              <w:bottom w:val="outset" w:sz="6" w:space="0" w:color="auto"/>
              <w:right w:val="outset" w:sz="6" w:space="0" w:color="auto"/>
            </w:tcBorders>
            <w:vAlign w:val="center"/>
            <w:hideMark/>
          </w:tcPr>
          <w:p>
            <w:pPr>
              <w:pStyle w:val="style157"/>
              <w:rPr/>
            </w:pPr>
          </w:p>
          <w:tbl>
            <w:tblPr>
              <w:tblW w:w="4795" w:type="pct"/>
              <w:jc w:val="center"/>
              <w:tblCellSpacing w:w="0" w:type="dxa"/>
              <w:tblBorders>
                <w:top w:val="outset" w:sz="6" w:space="0" w:color="auto"/>
                <w:left w:val="outset" w:sz="6" w:space="0" w:color="auto"/>
                <w:bottom w:val="outset" w:sz="6" w:space="0" w:color="auto"/>
                <w:right w:val="outset" w:sz="6" w:space="0" w:color="auto"/>
              </w:tblBorders>
              <w:tblLayout w:type="fixed"/>
              <w:tblCellMar>
                <w:top w:w="75" w:type="dxa"/>
                <w:left w:w="75" w:type="dxa"/>
                <w:bottom w:w="75" w:type="dxa"/>
                <w:right w:w="75" w:type="dxa"/>
              </w:tblCellMar>
              <w:tblLook w:val="04A0" w:firstRow="1" w:lastRow="0" w:firstColumn="1" w:lastColumn="0" w:noHBand="0" w:noVBand="1"/>
            </w:tblPr>
            <w:tblGrid>
              <w:gridCol w:w="1883"/>
              <w:gridCol w:w="1638"/>
              <w:gridCol w:w="1762"/>
              <w:gridCol w:w="1909"/>
              <w:gridCol w:w="1253"/>
            </w:tblGrid>
            <w:tr>
              <w:trPr>
                <w:tblCellSpacing w:w="0" w:type="dxa"/>
                <w:jc w:val="center"/>
              </w:trPr>
              <w:tc>
                <w:tcPr>
                  <w:tcW w:w="5000" w:type="pct"/>
                  <w:gridSpan w:val="5"/>
                  <w:tcBorders>
                    <w:top w:val="outset" w:sz="6" w:space="0" w:color="auto"/>
                    <w:left w:val="outset" w:sz="6" w:space="0" w:color="auto"/>
                    <w:bottom w:val="outset" w:sz="6" w:space="0" w:color="auto"/>
                    <w:right w:val="outset" w:sz="6" w:space="0" w:color="auto"/>
                  </w:tcBorders>
                  <w:shd w:val="clear" w:color="auto" w:fill="ffffff"/>
                  <w:vAlign w:val="center"/>
                  <w:hideMark/>
                </w:tcPr>
                <w:p>
                  <w:pPr>
                    <w:pStyle w:val="style157"/>
                    <w:rPr>
                      <w:b/>
                      <w:i/>
                    </w:rPr>
                  </w:pPr>
                  <w:r>
                    <w:rPr>
                      <w:b/>
                      <w:i/>
                      <w:shd w:val="clear" w:color="auto" w:fill="ffffff"/>
                    </w:rPr>
                    <w:t> </w:t>
                  </w:r>
                  <w:r>
                    <w:rPr>
                      <w:b/>
                      <w:i/>
                      <w:shd w:val="clear" w:color="auto" w:fill="ffccff"/>
                    </w:rPr>
                    <w:t>pH examples of common acidic, alkaline and neutral substances in aqueous solution</w:t>
                  </w:r>
                </w:p>
                <w:p>
                  <w:pPr>
                    <w:pStyle w:val="style157"/>
                    <w:rPr>
                      <w:b/>
                      <w:i/>
                    </w:rPr>
                  </w:pPr>
                  <w:r>
                    <w:rPr>
                      <w:b/>
                      <w:i/>
                      <w:noProof/>
                      <w:lang w:eastAsia="en-US"/>
                    </w:rPr>
                    <w:drawing>
                      <wp:inline distL="0" distT="0" distB="0" distR="0">
                        <wp:extent cx="4155743" cy="668741"/>
                        <wp:effectExtent l="0" t="0" r="0" b="0"/>
                        <wp:docPr id="1433" name="Picture 265" descr="http://www.docbrown.info/page03/AcidsBasesSalts/pHscale.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9" name="Picture 265"/>
                                <pic:cNvPicPr/>
                              </pic:nvPicPr>
                              <pic:blipFill>
                                <a:blip r:embed="rId204" cstate="print"/>
                                <a:srcRect l="0" t="0" r="0" b="0"/>
                                <a:stretch/>
                              </pic:blipFill>
                              <pic:spPr>
                                <a:xfrm rot="0">
                                  <a:off x="0" y="0"/>
                                  <a:ext cx="4155743" cy="668741"/>
                                </a:xfrm>
                                <a:prstGeom prst="rect"/>
                                <a:ln>
                                  <a:noFill/>
                                </a:ln>
                              </pic:spPr>
                            </pic:pic>
                          </a:graphicData>
                        </a:graphic>
                      </wp:inline>
                    </w:drawing>
                  </w:r>
                </w:p>
                <w:p>
                  <w:pPr>
                    <w:pStyle w:val="style157"/>
                    <w:rPr>
                      <w:b/>
                      <w:i/>
                    </w:rPr>
                  </w:pPr>
                  <w:r>
                    <w:rPr>
                      <w:b/>
                      <w:i/>
                    </w:rPr>
                    <w:t xml:space="preserve">Figure </w:t>
                  </w:r>
                  <w:r>
                    <w:rPr>
                      <w:b/>
                      <w:i/>
                    </w:rPr>
                    <w:t xml:space="preserve">: The diagram illustrates what you might see when a universal indicator (mixture of several different colour changing indicators) is added to a variety of solutions with a wide variation of pH </w:t>
                  </w:r>
                  <w:r>
                    <w:rPr>
                      <w:b/>
                      <w:i/>
                      <w:noProof/>
                      <w:lang w:eastAsia="en-US"/>
                    </w:rPr>
                    <w:drawing>
                      <wp:anchor distT="0" distB="0" distL="0" distR="0" simplePos="false" relativeHeight="10" behindDoc="false" locked="false" layoutInCell="true" allowOverlap="false">
                        <wp:simplePos x="0" y="0"/>
                        <wp:positionH relativeFrom="column">
                          <wp:posOffset>4754245</wp:posOffset>
                        </wp:positionH>
                        <wp:positionV relativeFrom="line">
                          <wp:posOffset>-1028700</wp:posOffset>
                        </wp:positionV>
                        <wp:extent cx="591820" cy="955040"/>
                        <wp:effectExtent l="0" t="0" r="0" b="0"/>
                        <wp:wrapSquare wrapText="bothSides"/>
                        <wp:docPr id="1434" name="Picture 282" descr="http://www.docbrown.info/ks3chemistry/gifs/BigFlaskblue.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0" name="Picture 282"/>
                                <pic:cNvPicPr/>
                              </pic:nvPicPr>
                              <pic:blipFill>
                                <a:blip r:embed="rId205" cstate="print"/>
                                <a:srcRect l="0" t="0" r="0" b="0"/>
                                <a:stretch/>
                              </pic:blipFill>
                              <pic:spPr>
                                <a:xfrm rot="0">
                                  <a:off x="0" y="0"/>
                                  <a:ext cx="591820" cy="955040"/>
                                </a:xfrm>
                                <a:prstGeom prst="rect"/>
                                <a:ln>
                                  <a:noFill/>
                                </a:ln>
                              </pic:spPr>
                            </pic:pic>
                          </a:graphicData>
                        </a:graphic>
                      </wp:anchor>
                    </w:drawing>
                  </w:r>
                  <w:r>
                    <w:rPr>
                      <w:b/>
                      <w:i/>
                    </w:rPr>
                    <w:t xml:space="preserve">i.e. a wide range of acidity and </w:t>
                  </w:r>
                  <w:r>
                    <w:rPr>
                      <w:b/>
                      <w:i/>
                      <w:noProof/>
                      <w:lang w:eastAsia="en-US"/>
                    </w:rPr>
                    <w:drawing>
                      <wp:anchor distT="0" distB="0" distL="0" distR="0" simplePos="false" relativeHeight="9" behindDoc="false" locked="false" layoutInCell="true" allowOverlap="false">
                        <wp:simplePos x="0" y="0"/>
                        <wp:positionH relativeFrom="column">
                          <wp:posOffset>-655320</wp:posOffset>
                        </wp:positionH>
                        <wp:positionV relativeFrom="line">
                          <wp:posOffset>-1123950</wp:posOffset>
                        </wp:positionV>
                        <wp:extent cx="650875" cy="1050290"/>
                        <wp:effectExtent l="0" t="0" r="0" b="0"/>
                        <wp:wrapSquare wrapText="bothSides"/>
                        <wp:docPr id="1435" name="Picture 283" descr="http://www.docbrown.info/ks3chemistry/gifs/BigFlask.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1" name="Picture 283"/>
                                <pic:cNvPicPr/>
                              </pic:nvPicPr>
                              <pic:blipFill>
                                <a:blip r:embed="rId206" cstate="print"/>
                                <a:srcRect l="0" t="0" r="0" b="0"/>
                                <a:stretch/>
                              </pic:blipFill>
                              <pic:spPr>
                                <a:xfrm rot="0">
                                  <a:off x="0" y="0"/>
                                  <a:ext cx="650875" cy="1050290"/>
                                </a:xfrm>
                                <a:prstGeom prst="rect"/>
                                <a:ln>
                                  <a:noFill/>
                                </a:ln>
                              </pic:spPr>
                            </pic:pic>
                          </a:graphicData>
                        </a:graphic>
                      </wp:anchor>
                    </w:drawing>
                  </w:r>
                  <w:r>
                    <w:rPr>
                      <w:b/>
                      <w:i/>
                    </w:rPr>
                    <w:t>alkalinity.</w:t>
                  </w:r>
                </w:p>
                <w:p>
                  <w:pPr>
                    <w:pStyle w:val="style157"/>
                    <w:rPr>
                      <w:b/>
                      <w:i/>
                    </w:rPr>
                  </w:pP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cccccc"/>
                  <w:vAlign w:val="center"/>
                  <w:hideMark/>
                </w:tcPr>
                <w:p>
                  <w:pPr>
                    <w:pStyle w:val="style157"/>
                    <w:rPr/>
                  </w:pPr>
                  <w:r>
                    <w:rPr>
                      <w:noProof/>
                      <w:lang w:eastAsia="en-US"/>
                    </w:rPr>
                    <w:drawing>
                      <wp:anchor distT="0" distB="0" distL="0" distR="0" simplePos="false" relativeHeight="11" behindDoc="false" locked="false" layoutInCell="true" allowOverlap="false">
                        <wp:simplePos x="0" y="0"/>
                        <wp:positionH relativeFrom="column">
                          <wp:align>left</wp:align>
                        </wp:positionH>
                        <wp:positionV relativeFrom="line">
                          <wp:posOffset>0</wp:posOffset>
                        </wp:positionV>
                        <wp:extent cx="495300" cy="400050"/>
                        <wp:effectExtent l="0" t="0" r="0" b="0"/>
                        <wp:wrapSquare wrapText="bothSides"/>
                        <wp:docPr id="1436" name="Picture 281"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2" name="Picture 281"/>
                                <pic:cNvPicPr/>
                              </pic:nvPicPr>
                              <pic:blipFill>
                                <a:blip r:embed="rId207" cstate="print"/>
                                <a:srcRect l="0" t="0" r="0" b="0"/>
                                <a:stretch/>
                              </pic:blipFill>
                              <pic:spPr>
                                <a:xfrm rot="0">
                                  <a:off x="0" y="0"/>
                                  <a:ext cx="495300" cy="400050"/>
                                </a:xfrm>
                                <a:prstGeom prst="rect"/>
                                <a:ln>
                                  <a:noFill/>
                                </a:ln>
                              </pic:spPr>
                            </pic:pic>
                          </a:graphicData>
                        </a:graphic>
                      </wp:anchor>
                    </w:drawing>
                  </w:r>
                  <w:r>
                    <w:t>STRONG ACID</w:t>
                  </w:r>
                </w:p>
                <w:p>
                  <w:pPr>
                    <w:pStyle w:val="style157"/>
                    <w:rPr/>
                  </w:pPr>
                  <w:r>
                    <w:t>pH &lt;2</w:t>
                  </w:r>
                </w:p>
              </w:tc>
              <w:tc>
                <w:tcPr>
                  <w:tcW w:w="970" w:type="pct"/>
                  <w:tcBorders>
                    <w:top w:val="outset" w:sz="6" w:space="0" w:color="auto"/>
                    <w:left w:val="outset" w:sz="6" w:space="0" w:color="auto"/>
                    <w:bottom w:val="outset" w:sz="6" w:space="0" w:color="auto"/>
                    <w:right w:val="outset" w:sz="6" w:space="0" w:color="auto"/>
                  </w:tcBorders>
                  <w:shd w:val="clear" w:color="auto" w:fill="cccccc"/>
                  <w:vAlign w:val="center"/>
                  <w:hideMark/>
                </w:tcPr>
                <w:p>
                  <w:pPr>
                    <w:pStyle w:val="style157"/>
                    <w:rPr/>
                  </w:pPr>
                  <w:r>
                    <w:rPr>
                      <w:noProof/>
                      <w:lang w:eastAsia="en-US"/>
                    </w:rPr>
                    <w:drawing>
                      <wp:anchor distT="0" distB="0" distL="0" distR="0" simplePos="false" relativeHeight="12" behindDoc="false" locked="false" layoutInCell="true" allowOverlap="false">
                        <wp:simplePos x="0" y="0"/>
                        <wp:positionH relativeFrom="column">
                          <wp:align>left</wp:align>
                        </wp:positionH>
                        <wp:positionV relativeFrom="line">
                          <wp:posOffset>0</wp:posOffset>
                        </wp:positionV>
                        <wp:extent cx="476249" cy="457200"/>
                        <wp:effectExtent l="0" t="0" r="0" b="0"/>
                        <wp:wrapSquare wrapText="bothSides"/>
                        <wp:docPr id="1437" name="Picture 280"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3" name="Picture 280"/>
                                <pic:cNvPicPr/>
                              </pic:nvPicPr>
                              <pic:blipFill>
                                <a:blip r:embed="rId208" cstate="print"/>
                                <a:srcRect l="0" t="0" r="0" b="0"/>
                                <a:stretch/>
                              </pic:blipFill>
                              <pic:spPr>
                                <a:xfrm rot="0">
                                  <a:off x="0" y="0"/>
                                  <a:ext cx="476249" cy="457200"/>
                                </a:xfrm>
                                <a:prstGeom prst="rect"/>
                                <a:ln>
                                  <a:noFill/>
                                </a:ln>
                              </pic:spPr>
                            </pic:pic>
                          </a:graphicData>
                        </a:graphic>
                      </wp:anchor>
                    </w:drawing>
                  </w:r>
                  <w:r>
                    <w:t>WEAK ACID</w:t>
                  </w:r>
                </w:p>
                <w:p>
                  <w:pPr>
                    <w:pStyle w:val="style157"/>
                    <w:rPr/>
                  </w:pPr>
                  <w:r>
                    <w:t>pH 2–6</w:t>
                  </w:r>
                </w:p>
              </w:tc>
              <w:tc>
                <w:tcPr>
                  <w:tcW w:w="1043" w:type="pct"/>
                  <w:tcBorders>
                    <w:top w:val="outset" w:sz="6" w:space="0" w:color="auto"/>
                    <w:left w:val="outset" w:sz="6" w:space="0" w:color="auto"/>
                    <w:bottom w:val="outset" w:sz="6" w:space="0" w:color="auto"/>
                    <w:right w:val="outset" w:sz="6" w:space="0" w:color="auto"/>
                  </w:tcBorders>
                  <w:shd w:val="clear" w:color="auto" w:fill="cccccc"/>
                  <w:vAlign w:val="center"/>
                  <w:hideMark/>
                </w:tcPr>
                <w:p>
                  <w:pPr>
                    <w:pStyle w:val="style157"/>
                    <w:rPr/>
                  </w:pPr>
                  <w:r>
                    <w:t xml:space="preserve"> ~NEUTRAL </w:t>
                  </w:r>
                </w:p>
                <w:p>
                  <w:pPr>
                    <w:pStyle w:val="style157"/>
                    <w:rPr/>
                  </w:pPr>
                  <w:r>
                    <w:t>~pH 7</w:t>
                  </w:r>
                </w:p>
              </w:tc>
              <w:tc>
                <w:tcPr>
                  <w:tcW w:w="1130" w:type="pct"/>
                  <w:tcBorders>
                    <w:top w:val="outset" w:sz="6" w:space="0" w:color="auto"/>
                    <w:left w:val="outset" w:sz="6" w:space="0" w:color="auto"/>
                    <w:bottom w:val="outset" w:sz="6" w:space="0" w:color="auto"/>
                    <w:right w:val="outset" w:sz="6" w:space="0" w:color="auto"/>
                  </w:tcBorders>
                  <w:shd w:val="clear" w:color="auto" w:fill="cccccc"/>
                  <w:vAlign w:val="center"/>
                  <w:hideMark/>
                </w:tcPr>
                <w:p>
                  <w:pPr>
                    <w:pStyle w:val="style157"/>
                    <w:rPr/>
                  </w:pPr>
                  <w:r>
                    <w:rPr>
                      <w:noProof/>
                      <w:lang w:eastAsia="en-US"/>
                    </w:rPr>
                    <w:drawing>
                      <wp:anchor distT="0" distB="0" distL="0" distR="0" simplePos="false" relativeHeight="13" behindDoc="false" locked="false" layoutInCell="true" allowOverlap="false">
                        <wp:simplePos x="0" y="0"/>
                        <wp:positionH relativeFrom="column">
                          <wp:align>right</wp:align>
                        </wp:positionH>
                        <wp:positionV relativeFrom="line">
                          <wp:posOffset>0</wp:posOffset>
                        </wp:positionV>
                        <wp:extent cx="476249" cy="457200"/>
                        <wp:effectExtent l="0" t="0" r="0" b="0"/>
                        <wp:wrapSquare wrapText="bothSides"/>
                        <wp:docPr id="1438" name="Picture 279"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3" name="Picture 279"/>
                                <pic:cNvPicPr/>
                              </pic:nvPicPr>
                              <pic:blipFill>
                                <a:blip r:embed="rId208" cstate="print"/>
                                <a:srcRect l="0" t="0" r="0" b="0"/>
                                <a:stretch/>
                              </pic:blipFill>
                              <pic:spPr>
                                <a:xfrm rot="0">
                                  <a:off x="0" y="0"/>
                                  <a:ext cx="476249" cy="457200"/>
                                </a:xfrm>
                                <a:prstGeom prst="rect"/>
                                <a:ln>
                                  <a:noFill/>
                                </a:ln>
                              </pic:spPr>
                            </pic:pic>
                          </a:graphicData>
                        </a:graphic>
                      </wp:anchor>
                    </w:drawing>
                  </w:r>
                  <w:r>
                    <w:t>WEAK ALKALI</w:t>
                  </w:r>
                </w:p>
                <w:p>
                  <w:pPr>
                    <w:pStyle w:val="style157"/>
                    <w:rPr/>
                  </w:pPr>
                  <w:r>
                    <w:t>(weak soluble base)</w:t>
                  </w:r>
                </w:p>
                <w:p>
                  <w:pPr>
                    <w:pStyle w:val="style157"/>
                    <w:rPr/>
                  </w:pPr>
                  <w:r>
                    <w:t>pH 8–12</w:t>
                  </w:r>
                </w:p>
              </w:tc>
              <w:tc>
                <w:tcPr>
                  <w:tcW w:w="741" w:type="pct"/>
                  <w:tcBorders>
                    <w:top w:val="outset" w:sz="6" w:space="0" w:color="auto"/>
                    <w:left w:val="outset" w:sz="6" w:space="0" w:color="auto"/>
                    <w:bottom w:val="outset" w:sz="6" w:space="0" w:color="auto"/>
                    <w:right w:val="outset" w:sz="6" w:space="0" w:color="auto"/>
                  </w:tcBorders>
                  <w:shd w:val="clear" w:color="auto" w:fill="cccccc"/>
                  <w:vAlign w:val="center"/>
                  <w:hideMark/>
                </w:tcPr>
                <w:p>
                  <w:pPr>
                    <w:pStyle w:val="style157"/>
                    <w:rPr/>
                  </w:pPr>
                  <w:r>
                    <w:rPr>
                      <w:noProof/>
                      <w:lang w:eastAsia="en-US"/>
                    </w:rPr>
                    <w:drawing>
                      <wp:anchor distT="0" distB="0" distL="0" distR="0" simplePos="false" relativeHeight="14" behindDoc="false" locked="false" layoutInCell="true" allowOverlap="false">
                        <wp:simplePos x="0" y="0"/>
                        <wp:positionH relativeFrom="column">
                          <wp:align>right</wp:align>
                        </wp:positionH>
                        <wp:positionV relativeFrom="line">
                          <wp:posOffset>0</wp:posOffset>
                        </wp:positionV>
                        <wp:extent cx="495300" cy="400050"/>
                        <wp:effectExtent l="0" t="0" r="0" b="0"/>
                        <wp:wrapSquare wrapText="bothSides"/>
                        <wp:docPr id="1439" name="Picture 278"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2" name="Picture 278"/>
                                <pic:cNvPicPr/>
                              </pic:nvPicPr>
                              <pic:blipFill>
                                <a:blip r:embed="rId207" cstate="print"/>
                                <a:srcRect l="0" t="0" r="0" b="0"/>
                                <a:stretch/>
                              </pic:blipFill>
                              <pic:spPr>
                                <a:xfrm rot="0">
                                  <a:off x="0" y="0"/>
                                  <a:ext cx="495300" cy="400050"/>
                                </a:xfrm>
                                <a:prstGeom prst="rect"/>
                                <a:ln>
                                  <a:noFill/>
                                </a:ln>
                              </pic:spPr>
                            </pic:pic>
                          </a:graphicData>
                        </a:graphic>
                      </wp:anchor>
                    </w:drawing>
                  </w:r>
                  <w:r>
                    <w:t>STRONG ALKALI</w:t>
                  </w:r>
                </w:p>
                <w:p>
                  <w:pPr>
                    <w:pStyle w:val="style157"/>
                    <w:rPr/>
                  </w:pPr>
                  <w:r>
                    <w:t>(strong soluble base)</w:t>
                  </w:r>
                </w:p>
                <w:p>
                  <w:pPr>
                    <w:pStyle w:val="style157"/>
                    <w:rPr/>
                  </w:pPr>
                  <w:r>
                    <w:t>pH &gt;12</w:t>
                  </w: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t>H</w:t>
                  </w:r>
                  <w:r>
                    <w:rPr>
                      <w:vertAlign w:val="subscript"/>
                    </w:rPr>
                    <w:t>2</w:t>
                  </w:r>
                  <w:r>
                    <w:t>SO</w:t>
                  </w:r>
                  <w:r>
                    <w:rPr>
                      <w:vertAlign w:val="subscript"/>
                    </w:rPr>
                    <w:t>4</w:t>
                  </w:r>
                  <w:r>
                    <w:rPr>
                      <w:bCs/>
                    </w:rPr>
                    <w:t xml:space="preserve"> sulphuric acid</w:t>
                  </w:r>
                  <w:r>
                    <w:t xml:space="preserve"> (car battery acid) pH 1</w:t>
                  </w:r>
                </w:p>
                <w:p>
                  <w:pPr>
                    <w:pStyle w:val="style157"/>
                    <w:rPr/>
                  </w:pPr>
                  <w:r>
                    <w:t>sulfuric acid</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rPr>
                      <w:bCs/>
                    </w:rPr>
                    <w:t>vitamin C</w:t>
                  </w:r>
                  <w:r>
                    <w:t xml:space="preserve"> (ascorbic acid) pH ~3</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t>very pure deionised H</w:t>
                  </w:r>
                  <w:r>
                    <w:rPr>
                      <w:vertAlign w:val="subscript"/>
                    </w:rPr>
                    <w:t>2</w:t>
                  </w:r>
                  <w:r>
                    <w:t xml:space="preserve">O </w:t>
                  </w:r>
                  <w:r>
                    <w:rPr>
                      <w:bCs/>
                    </w:rPr>
                    <w:t>water</w:t>
                  </w:r>
                  <w:r>
                    <w:t xml:space="preserve"> pH7</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t>toothpaste pH 8</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t>NaOH sodium hydroxide pH 13–14</w:t>
                  </w: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t xml:space="preserve">HCl </w:t>
                  </w:r>
                  <w:r>
                    <w:rPr>
                      <w:bCs/>
                    </w:rPr>
                    <w:t>hydrochloric acid</w:t>
                  </w:r>
                  <w:r>
                    <w:t xml:space="preserve"> (in the lab is same as your stomach!) pH 0–1</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t>CH</w:t>
                  </w:r>
                  <w:r>
                    <w:rPr>
                      <w:vertAlign w:val="subscript"/>
                    </w:rPr>
                    <w:t>3</w:t>
                  </w:r>
                  <w:r>
                    <w:t>COOH acetic/</w:t>
                  </w:r>
                  <w:r>
                    <w:rPr>
                      <w:bCs/>
                    </w:rPr>
                    <w:t>ethanoic acid</w:t>
                  </w:r>
                  <w:r>
                    <w:t xml:space="preserve"> (vinegar) pH ~2 – 3</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t xml:space="preserve">NaCl </w:t>
                  </w:r>
                  <w:r>
                    <w:rPr>
                      <w:bCs/>
                    </w:rPr>
                    <w:t>sodium chloride</w:t>
                  </w:r>
                  <w:r>
                    <w:t xml:space="preserve"> (salt water) ~pH 7</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t>Ca(OH)</w:t>
                  </w:r>
                  <w:r>
                    <w:rPr>
                      <w:vertAlign w:val="subscript"/>
                    </w:rPr>
                    <w:t>2</w:t>
                  </w:r>
                  <w:r>
                    <w:rPr>
                      <w:bCs/>
                    </w:rPr>
                    <w:t>calcium hydroxide</w:t>
                  </w:r>
                  <w:r>
                    <w:t xml:space="preserve"> (limewater, slaked lime) pH 12</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t>KOH potassium hydroxide pH 13–14</w:t>
                  </w: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t>HNO</w:t>
                  </w:r>
                  <w:r>
                    <w:rPr>
                      <w:vertAlign w:val="subscript"/>
                    </w:rPr>
                    <w:t>3</w:t>
                  </w:r>
                  <w:r>
                    <w:t xml:space="preserve"> nitric acid pH 1</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t xml:space="preserve">fruit juices e.g. orange juice and lemon juice contain </w:t>
                  </w:r>
                  <w:r>
                    <w:rPr>
                      <w:bCs/>
                    </w:rPr>
                    <w:t>citric acid</w:t>
                  </w:r>
                  <w:r>
                    <w:t xml:space="preserve"> pH 2–3</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t>MgSO</w:t>
                  </w:r>
                  <w:r>
                    <w:rPr>
                      <w:vertAlign w:val="subscript"/>
                    </w:rPr>
                    <w:t>4</w:t>
                  </w:r>
                  <w:r>
                    <w:rPr>
                      <w:bCs/>
                    </w:rPr>
                    <w:t>magnesium sulphate</w:t>
                  </w:r>
                  <w:r>
                    <w:t xml:space="preserve"> (Epsom salts) pH ~6.5 – 7.0</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t>Na</w:t>
                  </w:r>
                  <w:r>
                    <w:rPr>
                      <w:vertAlign w:val="subscript"/>
                    </w:rPr>
                    <w:t>2</w:t>
                  </w:r>
                  <w:r>
                    <w:t>CO</w:t>
                  </w:r>
                  <w:r>
                    <w:rPr>
                      <w:vertAlign w:val="subscript"/>
                    </w:rPr>
                    <w:t>3</w:t>
                  </w:r>
                  <w:r>
                    <w:rPr>
                      <w:bCs/>
                    </w:rPr>
                    <w:t xml:space="preserve">sodium carbonate </w:t>
                  </w:r>
                  <w:r>
                    <w:t>(washing soda) pH 11</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rPr>
                      <w:bCs/>
                    </w:rPr>
                    <w:t>oven cleaner</w:t>
                  </w:r>
                  <w:r>
                    <w:t xml:space="preserve"> if it contains NaOH, pH can be &gt;12, so take </w:t>
                  </w:r>
                  <w:r>
                    <w:t>care!</w:t>
                  </w: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rPr>
                      <w:bCs/>
                    </w:rPr>
                    <w:t>Limescale remover</w:t>
                  </w:r>
                  <w:r>
                    <w:t>, pH &lt;1, so take care!</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t>milk pH 6</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t>C</w:t>
                  </w:r>
                  <w:r>
                    <w:rPr>
                      <w:vertAlign w:val="subscript"/>
                    </w:rPr>
                    <w:t>6</w:t>
                  </w:r>
                  <w:r>
                    <w:t>H</w:t>
                  </w:r>
                  <w:r>
                    <w:rPr>
                      <w:vertAlign w:val="subscript"/>
                    </w:rPr>
                    <w:t>12</w:t>
                  </w:r>
                  <w:r>
                    <w:t>O</w:t>
                  </w:r>
                  <w:r>
                    <w:rPr>
                      <w:vertAlign w:val="subscript"/>
                    </w:rPr>
                    <w:t>6</w:t>
                  </w:r>
                  <w:r>
                    <w:t xml:space="preserve"> (glucose and other sugars) pH 7</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t>NH</w:t>
                  </w:r>
                  <w:r>
                    <w:rPr>
                      <w:vertAlign w:val="subscript"/>
                    </w:rPr>
                    <w:t>3</w:t>
                  </w:r>
                  <w:r>
                    <w:rPr>
                      <w:bCs/>
                    </w:rPr>
                    <w:t>ammonia</w:t>
                  </w:r>
                  <w:r>
                    <w:t xml:space="preserve"> pH 11, in some domestic cleaning fluids</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rPr>
                      <w:bCs/>
                    </w:rPr>
                    <w:t>bleach solution</w:t>
                  </w:r>
                  <w:r>
                    <w:t xml:space="preserve"> might be over pH 12</w:t>
                  </w: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t>*</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rPr>
                      <w:bCs/>
                    </w:rPr>
                    <w:t>wine/beer</w:t>
                  </w:r>
                  <w:r>
                    <w:t xml:space="preserve"> pH 3 – 6</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t>C</w:t>
                  </w:r>
                  <w:r>
                    <w:rPr>
                      <w:vertAlign w:val="subscript"/>
                    </w:rPr>
                    <w:t>2</w:t>
                  </w:r>
                  <w:r>
                    <w:t>H</w:t>
                  </w:r>
                  <w:r>
                    <w:rPr>
                      <w:vertAlign w:val="subscript"/>
                    </w:rPr>
                    <w:t>5</w:t>
                  </w:r>
                  <w:r>
                    <w:t xml:space="preserve">OH </w:t>
                  </w:r>
                  <w:r>
                    <w:rPr>
                      <w:bCs/>
                    </w:rPr>
                    <w:t>ethanol</w:t>
                  </w:r>
                  <w:r>
                    <w:t xml:space="preserve"> ('alcohol') pH 7</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t>soap powder pH 11</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rPr>
                      <w:bCs/>
                    </w:rPr>
                    <w:t>Caustic soda drain cleaner</w:t>
                  </w:r>
                  <w:r>
                    <w:t xml:space="preserve"> can be pH 13–14, based on sodium chloride</w:t>
                  </w: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t>*</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t>rain water naturally has a pH of pH ~5.5 due to the dissolved weakly acidic gas carbon dioxide from the atmosphere ('</w:t>
                  </w:r>
                  <w:r>
                    <w:rPr>
                      <w:bCs/>
                    </w:rPr>
                    <w:t>carbonic acid</w:t>
                  </w:r>
                  <w:r>
                    <w:t xml:space="preserve">'), but it can fall to pH ~3.5 due to even more acidic sulphur dioxide gas from fossil fuel burning. </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t xml:space="preserve">some 'natural fluids' e.g. </w:t>
                  </w:r>
                </w:p>
                <w:p>
                  <w:pPr>
                    <w:pStyle w:val="style157"/>
                    <w:rPr/>
                  </w:pPr>
                  <w:r>
                    <w:rPr>
                      <w:bCs/>
                    </w:rPr>
                    <w:t>blood</w:t>
                  </w:r>
                  <w:r>
                    <w:t xml:space="preserve"> ~7.2 – 7.4</w:t>
                  </w:r>
                </w:p>
                <w:p>
                  <w:pPr>
                    <w:pStyle w:val="style157"/>
                    <w:rPr/>
                  </w:pPr>
                  <w:r>
                    <w:rPr>
                      <w:bCs/>
                    </w:rPr>
                    <w:t>saliva</w:t>
                  </w:r>
                  <w:r>
                    <w:t xml:space="preserve"> ~6.4 – 6.9</w:t>
                  </w:r>
                </w:p>
                <w:p>
                  <w:pPr>
                    <w:pStyle w:val="style157"/>
                    <w:rPr/>
                  </w:pPr>
                  <w:r>
                    <w:t>cows milk ~6.6</w:t>
                  </w:r>
                </w:p>
                <w:p>
                  <w:pPr>
                    <w:pStyle w:val="style157"/>
                    <w:rPr/>
                  </w:pPr>
                  <w:r>
                    <w:rPr>
                      <w:bCs/>
                    </w:rPr>
                    <w:t>human milk</w:t>
                  </w:r>
                  <w:r>
                    <w:t xml:space="preserve"> 6.6 – 7.6</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rPr>
                      <w:bCs/>
                    </w:rPr>
                    <w:t>Sea water</w:t>
                  </w:r>
                  <w:r>
                    <w:t xml:space="preserve"> has a pH of ~7.5 – 8.5 and has many different salts dissolved in it and bicarbonates causing the very slight alkalinity.</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t> *</w:t>
                  </w: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t>*</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rPr>
                      <w:bCs/>
                    </w:rPr>
                    <w:t>cider</w:t>
                  </w:r>
                  <w:r>
                    <w:t xml:space="preserve"> 2.9 – 3.3</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rPr>
                      <w:bCs/>
                    </w:rPr>
                    <w:t>Was sting</w:t>
                  </w:r>
                  <w:r>
                    <w:t>, pH 6.8 – 6.9</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t>NaHCO</w:t>
                  </w:r>
                  <w:r>
                    <w:rPr>
                      <w:vertAlign w:val="subscript"/>
                    </w:rPr>
                    <w:t>3</w:t>
                  </w:r>
                  <w:r>
                    <w:rPr>
                      <w:bCs/>
                    </w:rPr>
                    <w:t>sodium hydrogen carbonate</w:t>
                  </w:r>
                  <w:r>
                    <w:t xml:space="preserve"> ('bicarb', baking soda, bread soda) pH 8</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t>*</w:t>
                  </w: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t>*</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rPr>
                      <w:bCs/>
                    </w:rPr>
                    <w:t>Bee sting</w:t>
                  </w:r>
                  <w:r>
                    <w:t>, pH 5.0 – 5.5</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t>*</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t>Mg(OH)</w:t>
                  </w:r>
                  <w:r>
                    <w:rPr>
                      <w:vertAlign w:val="subscript"/>
                    </w:rPr>
                    <w:t>2</w:t>
                  </w:r>
                  <w:r>
                    <w:rPr>
                      <w:bCs/>
                    </w:rPr>
                    <w:t>magnesium hydroxide</w:t>
                  </w:r>
                  <w:r>
                    <w:t xml:space="preserve"> ('milk of magnesia') pH 10 – 10.5</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t>*</w:t>
                  </w:r>
                </w:p>
              </w:tc>
            </w:tr>
            <w:tr>
              <w:tblPrEx/>
              <w:trPr>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t>*</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t>*</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t>*</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rPr>
                      <w:bCs/>
                    </w:rPr>
                    <w:t>Pancreatic juice</w:t>
                  </w:r>
                  <w:r>
                    <w:t xml:space="preserve"> for your digestive system can be as </w:t>
                  </w:r>
                  <w:r>
                    <w:t>alkaline as pH 10</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t> </w:t>
                  </w:r>
                </w:p>
              </w:tc>
            </w:tr>
            <w:tr>
              <w:tblPrEx/>
              <w:trPr>
                <w:trHeight w:val="288" w:hRule="atLeast"/>
                <w:tblCellSpacing w:w="0" w:type="dxa"/>
                <w:jc w:val="center"/>
              </w:trPr>
              <w:tc>
                <w:tcPr>
                  <w:tcW w:w="1115" w:type="pct"/>
                  <w:tcBorders>
                    <w:top w:val="outset" w:sz="6" w:space="0" w:color="auto"/>
                    <w:left w:val="outset" w:sz="6" w:space="0" w:color="auto"/>
                    <w:bottom w:val="outset" w:sz="6" w:space="0" w:color="auto"/>
                    <w:right w:val="outset" w:sz="6" w:space="0" w:color="auto"/>
                  </w:tcBorders>
                  <w:shd w:val="clear" w:color="auto" w:fill="ff0000"/>
                  <w:vAlign w:val="center"/>
                  <w:hideMark/>
                </w:tcPr>
                <w:p>
                  <w:pPr>
                    <w:pStyle w:val="style157"/>
                    <w:rPr/>
                  </w:pPr>
                  <w:r>
                    <w:t>*</w:t>
                  </w:r>
                </w:p>
              </w:tc>
              <w:tc>
                <w:tcPr>
                  <w:tcW w:w="970" w:type="pct"/>
                  <w:tcBorders>
                    <w:top w:val="outset" w:sz="6" w:space="0" w:color="auto"/>
                    <w:left w:val="outset" w:sz="6" w:space="0" w:color="auto"/>
                    <w:bottom w:val="outset" w:sz="6" w:space="0" w:color="auto"/>
                    <w:right w:val="outset" w:sz="6" w:space="0" w:color="auto"/>
                  </w:tcBorders>
                  <w:shd w:val="clear" w:color="auto" w:fill="ff9966"/>
                  <w:vAlign w:val="center"/>
                  <w:hideMark/>
                </w:tcPr>
                <w:p>
                  <w:pPr>
                    <w:pStyle w:val="style157"/>
                    <w:rPr/>
                  </w:pPr>
                  <w:r>
                    <w:t>*</w:t>
                  </w:r>
                </w:p>
              </w:tc>
              <w:tc>
                <w:tcPr>
                  <w:tcW w:w="1043" w:type="pct"/>
                  <w:tcBorders>
                    <w:top w:val="outset" w:sz="6" w:space="0" w:color="auto"/>
                    <w:left w:val="outset" w:sz="6" w:space="0" w:color="auto"/>
                    <w:bottom w:val="outset" w:sz="6" w:space="0" w:color="auto"/>
                    <w:right w:val="outset" w:sz="6" w:space="0" w:color="auto"/>
                  </w:tcBorders>
                  <w:shd w:val="clear" w:color="auto" w:fill="00ff00"/>
                  <w:vAlign w:val="center"/>
                  <w:hideMark/>
                </w:tcPr>
                <w:p>
                  <w:pPr>
                    <w:pStyle w:val="style157"/>
                    <w:rPr/>
                  </w:pPr>
                  <w:r>
                    <w:t>*</w:t>
                  </w:r>
                </w:p>
              </w:tc>
              <w:tc>
                <w:tcPr>
                  <w:tcW w:w="1130" w:type="pct"/>
                  <w:tcBorders>
                    <w:top w:val="outset" w:sz="6" w:space="0" w:color="auto"/>
                    <w:left w:val="outset" w:sz="6" w:space="0" w:color="auto"/>
                    <w:bottom w:val="outset" w:sz="6" w:space="0" w:color="auto"/>
                    <w:right w:val="outset" w:sz="6" w:space="0" w:color="auto"/>
                  </w:tcBorders>
                  <w:shd w:val="clear" w:color="auto" w:fill="00ffff"/>
                  <w:vAlign w:val="center"/>
                  <w:hideMark/>
                </w:tcPr>
                <w:p>
                  <w:pPr>
                    <w:pStyle w:val="style157"/>
                    <w:rPr/>
                  </w:pPr>
                  <w:r>
                    <w:t>Washing–up liquid ~pH 8–9</w:t>
                  </w:r>
                </w:p>
              </w:tc>
              <w:tc>
                <w:tcPr>
                  <w:tcW w:w="741" w:type="pct"/>
                  <w:tcBorders>
                    <w:top w:val="outset" w:sz="6" w:space="0" w:color="auto"/>
                    <w:left w:val="outset" w:sz="6" w:space="0" w:color="auto"/>
                    <w:bottom w:val="outset" w:sz="6" w:space="0" w:color="auto"/>
                    <w:right w:val="outset" w:sz="6" w:space="0" w:color="auto"/>
                  </w:tcBorders>
                  <w:shd w:val="clear" w:color="auto" w:fill="cc99ff"/>
                  <w:vAlign w:val="center"/>
                  <w:hideMark/>
                </w:tcPr>
                <w:p>
                  <w:pPr>
                    <w:pStyle w:val="style157"/>
                    <w:rPr/>
                  </w:pPr>
                  <w:r>
                    <w:t> </w:t>
                  </w:r>
                </w:p>
              </w:tc>
            </w:tr>
          </w:tbl>
          <w:p>
            <w:pPr>
              <w:pStyle w:val="style157"/>
              <w:rPr/>
            </w:pPr>
            <w:r>
              <w:t> </w:t>
            </w:r>
            <w:r>
              <w:t xml:space="preserve">Table </w:t>
            </w:r>
            <w:r>
              <w:t>: Some substances with pH</w:t>
            </w:r>
          </w:p>
          <w:p>
            <w:pPr>
              <w:pStyle w:val="style157"/>
              <w:rPr/>
            </w:pPr>
          </w:p>
          <w:p>
            <w:pPr>
              <w:pStyle w:val="style157"/>
              <w:rPr/>
            </w:pPr>
            <w:r>
              <w:t> </w:t>
            </w:r>
          </w:p>
          <w:tbl>
            <w:tblPr>
              <w:tblW w:w="4047" w:type="pct"/>
              <w:jc w:val="center"/>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273"/>
              <w:gridCol w:w="1855"/>
            </w:tblGrid>
            <w:tr>
              <w:trPr>
                <w:trHeight w:val="3169" w:hRule="atLeast"/>
                <w:tblCellSpacing w:w="15" w:type="dxa"/>
                <w:jc w:val="center"/>
              </w:trPr>
              <w:tc>
                <w:tcPr>
                  <w:tcW w:w="5228" w:type="dxa"/>
                  <w:tcBorders>
                    <w:top w:val="outset" w:sz="6" w:space="0" w:color="auto"/>
                    <w:left w:val="outset" w:sz="6" w:space="0" w:color="auto"/>
                    <w:bottom w:val="outset" w:sz="6" w:space="0" w:color="auto"/>
                    <w:right w:val="outset" w:sz="6" w:space="0" w:color="auto"/>
                  </w:tcBorders>
                  <w:vAlign w:val="center"/>
                  <w:hideMark/>
                </w:tcPr>
                <w:p>
                  <w:pPr>
                    <w:pStyle w:val="style157"/>
                    <w:rPr/>
                  </w:pPr>
                  <w:r>
                    <w:t xml:space="preserve">Figure </w:t>
                  </w:r>
                  <w:r>
                    <w:t>: Testing for the pH of a solution</w:t>
                  </w:r>
                  <w:r>
                    <w:rPr>
                      <w:noProof/>
                      <w:lang w:eastAsia="en-US"/>
                    </w:rPr>
                    <w:drawing>
                      <wp:inline distL="0" distT="0" distB="0" distR="0">
                        <wp:extent cx="2518347" cy="1618938"/>
                        <wp:effectExtent l="0" t="0" r="0" b="635"/>
                        <wp:docPr id="1440" name="Picture 257" descr="http://www.docbrown.info/page03/AcidsBasesSalts/pHmeasure.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4" name="Picture 257"/>
                                <pic:cNvPicPr/>
                              </pic:nvPicPr>
                              <pic:blipFill>
                                <a:blip r:embed="rId209" cstate="print"/>
                                <a:srcRect l="0" t="0" r="0" b="0"/>
                                <a:stretch/>
                              </pic:blipFill>
                              <pic:spPr>
                                <a:xfrm rot="0">
                                  <a:off x="0" y="0"/>
                                  <a:ext cx="2518347" cy="1618938"/>
                                </a:xfrm>
                                <a:prstGeom prst="rect"/>
                                <a:ln>
                                  <a:noFill/>
                                </a:ln>
                              </pic:spPr>
                            </pic:pic>
                          </a:graphicData>
                        </a:graphic>
                      </wp:inline>
                    </w:drawing>
                  </w:r>
                </w:p>
              </w:tc>
              <w:tc>
                <w:tcPr>
                  <w:tcW w:w="1810" w:type="dxa"/>
                  <w:tcBorders>
                    <w:top w:val="outset" w:sz="6" w:space="0" w:color="auto"/>
                    <w:left w:val="outset" w:sz="6" w:space="0" w:color="auto"/>
                    <w:bottom w:val="outset" w:sz="6" w:space="0" w:color="auto"/>
                    <w:right w:val="outset" w:sz="6" w:space="0" w:color="auto"/>
                  </w:tcBorders>
                  <w:vAlign w:val="center"/>
                  <w:hideMark/>
                </w:tcPr>
                <w:p>
                  <w:pPr>
                    <w:pStyle w:val="style157"/>
                    <w:rPr/>
                  </w:pPr>
                  <w:r>
                    <w:rPr>
                      <w:noProof/>
                      <w:lang w:eastAsia="en-US"/>
                    </w:rPr>
                    <w:drawing>
                      <wp:inline distL="0" distT="0" distB="0" distR="0">
                        <wp:extent cx="829056" cy="2237232"/>
                        <wp:effectExtent l="0" t="0" r="9525" b="0"/>
                        <wp:docPr id="1441" name="Picture 256" descr="http://www.docbrown.info/page03/AcidsBasesSalts/pHprobe.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5" name="Picture 256"/>
                                <pic:cNvPicPr/>
                              </pic:nvPicPr>
                              <pic:blipFill>
                                <a:blip r:embed="rId210" cstate="print"/>
                                <a:srcRect l="0" t="0" r="0" b="0"/>
                                <a:stretch/>
                              </pic:blipFill>
                              <pic:spPr>
                                <a:xfrm rot="0">
                                  <a:off x="0" y="0"/>
                                  <a:ext cx="829056" cy="2237232"/>
                                </a:xfrm>
                                <a:prstGeom prst="rect"/>
                                <a:ln>
                                  <a:noFill/>
                                </a:ln>
                              </pic:spPr>
                            </pic:pic>
                          </a:graphicData>
                        </a:graphic>
                      </wp:inline>
                    </w:drawing>
                  </w:r>
                </w:p>
              </w:tc>
            </w:tr>
            <w:tr>
              <w:tblPrEx/>
              <w:trPr>
                <w:trHeight w:val="321" w:hRule="atLeast"/>
                <w:tblCellSpacing w:w="15" w:type="dxa"/>
                <w:jc w:val="center"/>
              </w:trPr>
              <w:tc>
                <w:tcPr>
                  <w:tcW w:w="7068" w:type="dxa"/>
                  <w:gridSpan w:val="2"/>
                  <w:tcBorders>
                    <w:top w:val="outset" w:sz="6" w:space="0" w:color="auto"/>
                    <w:left w:val="outset" w:sz="6" w:space="0" w:color="auto"/>
                    <w:bottom w:val="outset" w:sz="6" w:space="0" w:color="auto"/>
                    <w:right w:val="outset" w:sz="6" w:space="0" w:color="auto"/>
                  </w:tcBorders>
                  <w:vAlign w:val="center"/>
                  <w:hideMark/>
                </w:tcPr>
                <w:p>
                  <w:pPr>
                    <w:pStyle w:val="style157"/>
                    <w:rPr>
                      <w:highlight w:val="green"/>
                    </w:rPr>
                  </w:pPr>
                  <w:r>
                    <w:rPr>
                      <w:highlight w:val="green"/>
                    </w:rPr>
                    <w:t>You can measure the pH of a solution very accurately using a pH meter and a glass membrane pH probe.</w:t>
                  </w:r>
                </w:p>
                <w:p>
                  <w:pPr>
                    <w:pStyle w:val="style157"/>
                    <w:rPr>
                      <w:highlight w:val="green"/>
                    </w:rPr>
                  </w:pPr>
                  <w:r>
                    <w:rPr>
                      <w:highlight w:val="green"/>
                    </w:rPr>
                    <w:t>The pH meter is calibrated against a standard buffer solution of accurately known pH</w:t>
                  </w:r>
                </w:p>
              </w:tc>
            </w:tr>
          </w:tbl>
          <w:p>
            <w:pPr>
              <w:pStyle w:val="style157"/>
              <w:rPr/>
            </w:pPr>
          </w:p>
        </w:tc>
      </w:tr>
    </w:tbl>
    <w:p>
      <w:pPr>
        <w:pStyle w:val="style157"/>
        <w:rPr/>
      </w:pPr>
    </w:p>
    <w:p>
      <w:pPr>
        <w:pStyle w:val="style157"/>
        <w:numPr>
          <w:ilvl w:val="0"/>
          <w:numId w:val="173"/>
        </w:numPr>
        <w:rPr/>
      </w:pPr>
      <w:r>
        <w:t xml:space="preserve">The </w:t>
      </w:r>
      <w:r>
        <w:rPr>
          <w:bCs/>
        </w:rPr>
        <w:t>pH scale</w:t>
      </w:r>
      <w:r>
        <w:t xml:space="preserve"> is a measure of the relative acidity or alkalinity of a solution. So, knowing the pH of a solution, you know how acidic or alkaline it is by reference to the pH scale or whether the solution is neutral.</w:t>
      </w:r>
    </w:p>
    <w:p>
      <w:pPr>
        <w:pStyle w:val="style157"/>
        <w:numPr>
          <w:ilvl w:val="0"/>
          <w:numId w:val="173"/>
        </w:numPr>
        <w:rPr/>
      </w:pPr>
      <w:r>
        <w:t xml:space="preserve">pH can be approximately measured using </w:t>
      </w:r>
      <w:r>
        <w:rPr>
          <w:bCs/>
        </w:rPr>
        <w:t>indicator solution</w:t>
      </w:r>
      <w:r>
        <w:t xml:space="preserve"> by putting a few drops of universal indicator into a solution and comparing the colour formed with a standard chart (picture above).</w:t>
      </w:r>
    </w:p>
    <w:p>
      <w:pPr>
        <w:pStyle w:val="style157"/>
        <w:numPr>
          <w:ilvl w:val="0"/>
          <w:numId w:val="173"/>
        </w:numPr>
        <w:rPr/>
      </w:pPr>
      <w:r>
        <w:t>You can also used paper impregnated with an indicator solution (</w:t>
      </w:r>
      <w:r>
        <w:rPr>
          <w:bCs/>
        </w:rPr>
        <w:t>pH paper</w:t>
      </w:r>
      <w:r>
        <w:t>), the paper is dipped in the solution and again the colour matched with a pH chart.</w:t>
      </w:r>
    </w:p>
    <w:p>
      <w:pPr>
        <w:pStyle w:val="style157"/>
        <w:rPr/>
      </w:pPr>
      <w:r>
        <w:t>This is quite handy for testing soil mixed and shaken with water.</w:t>
      </w:r>
    </w:p>
    <w:p>
      <w:pPr>
        <w:pStyle w:val="style157"/>
        <w:rPr/>
      </w:pPr>
      <w:r>
        <w:rPr>
          <w:highlight w:val="yellow"/>
        </w:rPr>
        <w:t xml:space="preserve">pH can be very accurately measured with a special instrument called a </w:t>
      </w:r>
      <w:r>
        <w:rPr>
          <w:bCs/>
          <w:highlight w:val="yellow"/>
        </w:rPr>
        <w:t>pH meter</w:t>
      </w:r>
      <w:r>
        <w:rPr>
          <w:highlight w:val="yellow"/>
        </w:rPr>
        <w:t xml:space="preserve"> using a glass electrode probe which is calibrated with standard buffer solutions of accurately known pH </w:t>
      </w:r>
      <w:r>
        <w:t>.</w:t>
      </w:r>
    </w:p>
    <w:p>
      <w:pPr>
        <w:pStyle w:val="style157"/>
        <w:rPr/>
      </w:pPr>
    </w:p>
    <w:p>
      <w:pPr>
        <w:pStyle w:val="style157"/>
        <w:rPr/>
      </w:pPr>
    </w:p>
    <w:p>
      <w:pPr>
        <w:pStyle w:val="style157"/>
        <w:rPr/>
      </w:pPr>
      <w:r>
        <w:rPr>
          <w:color w:val="0000ff"/>
          <w:shd w:val="clear" w:color="auto" w:fill="cccccc"/>
        </w:rPr>
        <w:t>WHAT IS AN INDICATOR?</w:t>
      </w:r>
    </w:p>
    <w:p>
      <w:pPr>
        <w:pStyle w:val="style157"/>
        <w:numPr>
          <w:ilvl w:val="0"/>
          <w:numId w:val="174"/>
        </w:numPr>
        <w:rPr>
          <w:b/>
        </w:rPr>
      </w:pPr>
      <w:r>
        <w:rPr>
          <w:b/>
        </w:rPr>
        <w:t>An indicator is a dye substance or mixture of coloured substances that when added to the solution gives a different colour depending on the pH of the solution.</w:t>
      </w:r>
    </w:p>
    <w:p>
      <w:pPr>
        <w:pStyle w:val="style157"/>
        <w:numPr>
          <w:ilvl w:val="0"/>
          <w:numId w:val="174"/>
        </w:numPr>
        <w:rPr>
          <w:b/>
        </w:rPr>
      </w:pPr>
      <w:r>
        <w:rPr>
          <w:b/>
          <w:bCs/>
        </w:rPr>
        <w:t>Universal indicator</w:t>
      </w:r>
      <w:r>
        <w:rPr>
          <w:b/>
        </w:rPr>
        <w:t xml:space="preserve"> solution or paper, is prepared from mixing several indicators to give a variety of colours to match a wide range of pH values from very acid to very alkaline.</w:t>
      </w:r>
    </w:p>
    <w:p>
      <w:pPr>
        <w:pStyle w:val="style157"/>
        <w:numPr>
          <w:ilvl w:val="0"/>
          <w:numId w:val="174"/>
        </w:numPr>
        <w:rPr>
          <w:b/>
        </w:rPr>
      </w:pPr>
      <w:r>
        <w:rPr>
          <w:b/>
        </w:rPr>
        <w:t>The mixture of dyes responds to changes in pH, so depending on what the pH is, i.e. how acid, how alkaline or neutral the solution is, the indicator tells which it is.</w:t>
      </w:r>
    </w:p>
    <w:p>
      <w:pPr>
        <w:pStyle w:val="style157"/>
        <w:numPr>
          <w:ilvl w:val="0"/>
          <w:numId w:val="174"/>
        </w:numPr>
        <w:rPr>
          <w:b/>
        </w:rPr>
      </w:pPr>
      <w:r>
        <w:rPr>
          <w:b/>
        </w:rPr>
        <w:t>Not only that, an indicator like universal indicator' can tell you how strongly acid or strongly alkaline the solution is by giving you the pH to about the nearest indicator.</w:t>
      </w:r>
    </w:p>
    <w:p>
      <w:pPr>
        <w:pStyle w:val="style157"/>
        <w:numPr>
          <w:ilvl w:val="0"/>
          <w:numId w:val="175"/>
        </w:numPr>
        <w:rPr>
          <w:b/>
        </w:rPr>
      </w:pPr>
      <w:r>
        <w:rPr>
          <w:b/>
        </w:rPr>
        <w:t xml:space="preserve">A calibrated instrument called a </w:t>
      </w:r>
      <w:r>
        <w:rPr>
          <w:b/>
          <w:bCs/>
        </w:rPr>
        <w:t>pH meter</w:t>
      </w:r>
      <w:r>
        <w:rPr>
          <w:b/>
        </w:rPr>
        <w:t xml:space="preserve"> can give the pH to two decimal places.</w:t>
      </w:r>
    </w:p>
    <w:p>
      <w:pPr>
        <w:pStyle w:val="style157"/>
        <w:numPr>
          <w:ilvl w:val="0"/>
          <w:numId w:val="175"/>
        </w:numPr>
        <w:rPr/>
      </w:pPr>
      <w:r>
        <w:rPr>
          <w:b/>
        </w:rPr>
        <w:t xml:space="preserve">pH meters are calibrated using </w:t>
      </w:r>
      <w:r>
        <w:rPr>
          <w:b/>
          <w:bCs/>
        </w:rPr>
        <w:t>buffer solutions</w:t>
      </w:r>
      <w:r>
        <w:rPr>
          <w:b/>
        </w:rPr>
        <w:t xml:space="preserve"> which have an accurately known pH.</w:t>
      </w:r>
    </w:p>
    <w:p>
      <w:pPr>
        <w:pStyle w:val="style157"/>
        <w:ind w:left="720"/>
        <w:rPr/>
      </w:pPr>
    </w:p>
    <w:p>
      <w:pPr>
        <w:pStyle w:val="style157"/>
        <w:rPr/>
      </w:pPr>
    </w:p>
    <w:p>
      <w:pPr>
        <w:pStyle w:val="style157"/>
        <w:rPr/>
      </w:pPr>
    </w:p>
    <w:p>
      <w:pPr>
        <w:pStyle w:val="style157"/>
        <w:rPr/>
      </w:pPr>
      <w:r>
        <w:t>Other common indicators used in the laboratory</w:t>
      </w:r>
      <w:r>
        <w:t xml:space="preserve"> ;</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7"/>
        <w:gridCol w:w="2433"/>
        <w:gridCol w:w="2433"/>
        <w:gridCol w:w="2525"/>
      </w:tblGrid>
      <w:tr>
        <w:trPr>
          <w:tblCellSpacing w:w="0" w:type="dxa"/>
          <w:jc w:val="center"/>
        </w:trPr>
        <w:tc>
          <w:tcPr>
            <w:tcW w:w="1051" w:type="pct"/>
            <w:tcBorders>
              <w:top w:val="outset" w:sz="6" w:space="0" w:color="auto"/>
              <w:left w:val="outset" w:sz="6" w:space="0" w:color="auto"/>
              <w:bottom w:val="outset" w:sz="6" w:space="0" w:color="auto"/>
              <w:right w:val="outset" w:sz="6" w:space="0" w:color="auto"/>
            </w:tcBorders>
            <w:shd w:val="clear" w:color="auto" w:fill="cccccc"/>
            <w:vAlign w:val="center"/>
            <w:hideMark/>
          </w:tcPr>
          <w:p>
            <w:pPr>
              <w:pStyle w:val="style157"/>
              <w:rPr/>
            </w:pPr>
            <w:r>
              <w:t>Indicator</w:t>
            </w:r>
          </w:p>
        </w:tc>
        <w:tc>
          <w:tcPr>
            <w:tcW w:w="1300" w:type="pct"/>
            <w:tcBorders>
              <w:top w:val="outset" w:sz="6" w:space="0" w:color="auto"/>
              <w:left w:val="outset" w:sz="6" w:space="0" w:color="auto"/>
              <w:bottom w:val="outset" w:sz="6" w:space="0" w:color="auto"/>
              <w:right w:val="outset" w:sz="6" w:space="0" w:color="auto"/>
            </w:tcBorders>
            <w:shd w:val="clear" w:color="auto" w:fill="cccccc"/>
            <w:vAlign w:val="center"/>
            <w:hideMark/>
          </w:tcPr>
          <w:p>
            <w:pPr>
              <w:pStyle w:val="style157"/>
              <w:rPr/>
            </w:pPr>
            <w:r>
              <w:t>colour in acid pH&lt;7</w:t>
            </w:r>
          </w:p>
        </w:tc>
        <w:tc>
          <w:tcPr>
            <w:tcW w:w="1300" w:type="pct"/>
            <w:tcBorders>
              <w:top w:val="outset" w:sz="6" w:space="0" w:color="auto"/>
              <w:left w:val="outset" w:sz="6" w:space="0" w:color="auto"/>
              <w:bottom w:val="outset" w:sz="6" w:space="0" w:color="auto"/>
              <w:right w:val="outset" w:sz="6" w:space="0" w:color="auto"/>
            </w:tcBorders>
            <w:shd w:val="clear" w:color="auto" w:fill="cccccc"/>
            <w:vAlign w:val="center"/>
            <w:hideMark/>
          </w:tcPr>
          <w:p>
            <w:pPr>
              <w:pStyle w:val="style157"/>
              <w:rPr/>
            </w:pPr>
            <w:r>
              <w:t>colour in neutral pH=7</w:t>
            </w:r>
          </w:p>
        </w:tc>
        <w:tc>
          <w:tcPr>
            <w:tcW w:w="1350" w:type="pct"/>
            <w:tcBorders>
              <w:top w:val="outset" w:sz="6" w:space="0" w:color="auto"/>
              <w:left w:val="outset" w:sz="6" w:space="0" w:color="auto"/>
              <w:bottom w:val="outset" w:sz="6" w:space="0" w:color="auto"/>
              <w:right w:val="outset" w:sz="6" w:space="0" w:color="auto"/>
            </w:tcBorders>
            <w:shd w:val="clear" w:color="auto" w:fill="cccccc"/>
            <w:vAlign w:val="center"/>
            <w:hideMark/>
          </w:tcPr>
          <w:p>
            <w:pPr>
              <w:pStyle w:val="style157"/>
              <w:rPr/>
            </w:pPr>
            <w:r>
              <w:t>colour in alkali pH &gt;7</w:t>
            </w:r>
          </w:p>
        </w:tc>
      </w:tr>
      <w:tr>
        <w:tblPrEx/>
        <w:trPr>
          <w:tblCellSpacing w:w="0" w:type="dxa"/>
          <w:jc w:val="center"/>
        </w:trPr>
        <w:tc>
          <w:tcPr>
            <w:tcW w:w="1051" w:type="pct"/>
            <w:tcBorders>
              <w:top w:val="outset" w:sz="6" w:space="0" w:color="auto"/>
              <w:left w:val="outset" w:sz="6" w:space="0" w:color="auto"/>
              <w:bottom w:val="outset" w:sz="6" w:space="0" w:color="auto"/>
              <w:right w:val="outset" w:sz="6" w:space="0" w:color="auto"/>
            </w:tcBorders>
            <w:vAlign w:val="center"/>
            <w:hideMark/>
          </w:tcPr>
          <w:p>
            <w:pPr>
              <w:pStyle w:val="style157"/>
              <w:rPr/>
            </w:pPr>
            <w:r>
              <w:t>litmus</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Red</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'purple'</w:t>
            </w:r>
          </w:p>
        </w:tc>
        <w:tc>
          <w:tcPr>
            <w:tcW w:w="1350" w:type="pct"/>
            <w:tcBorders>
              <w:top w:val="outset" w:sz="6" w:space="0" w:color="auto"/>
              <w:left w:val="outset" w:sz="6" w:space="0" w:color="auto"/>
              <w:bottom w:val="outset" w:sz="6" w:space="0" w:color="auto"/>
              <w:right w:val="outset" w:sz="6" w:space="0" w:color="auto"/>
            </w:tcBorders>
            <w:vAlign w:val="center"/>
            <w:hideMark/>
          </w:tcPr>
          <w:p>
            <w:pPr>
              <w:pStyle w:val="style157"/>
              <w:rPr/>
            </w:pPr>
            <w:r>
              <w:t>blue</w:t>
            </w:r>
          </w:p>
        </w:tc>
      </w:tr>
      <w:tr>
        <w:tblPrEx/>
        <w:trPr>
          <w:tblCellSpacing w:w="0" w:type="dxa"/>
          <w:jc w:val="center"/>
        </w:trPr>
        <w:tc>
          <w:tcPr>
            <w:tcW w:w="1051" w:type="pct"/>
            <w:tcBorders>
              <w:top w:val="outset" w:sz="6" w:space="0" w:color="auto"/>
              <w:left w:val="outset" w:sz="6" w:space="0" w:color="auto"/>
              <w:bottom w:val="outset" w:sz="6" w:space="0" w:color="auto"/>
              <w:right w:val="outset" w:sz="6" w:space="0" w:color="auto"/>
            </w:tcBorders>
            <w:vAlign w:val="center"/>
            <w:hideMark/>
          </w:tcPr>
          <w:p>
            <w:pPr>
              <w:pStyle w:val="style157"/>
              <w:rPr/>
            </w:pPr>
            <w:r>
              <w:t>phenolphthalein</w:t>
            </w:r>
            <w:r>
              <w:rPr>
                <w:color w:val="0000ff"/>
              </w:rPr>
              <w:t>*</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colourless</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colourless</w:t>
            </w:r>
          </w:p>
        </w:tc>
        <w:tc>
          <w:tcPr>
            <w:tcW w:w="1350" w:type="pct"/>
            <w:tcBorders>
              <w:top w:val="outset" w:sz="6" w:space="0" w:color="auto"/>
              <w:left w:val="outset" w:sz="6" w:space="0" w:color="auto"/>
              <w:bottom w:val="outset" w:sz="6" w:space="0" w:color="auto"/>
              <w:right w:val="outset" w:sz="6" w:space="0" w:color="auto"/>
            </w:tcBorders>
            <w:vAlign w:val="center"/>
            <w:hideMark/>
          </w:tcPr>
          <w:p>
            <w:pPr>
              <w:pStyle w:val="style157"/>
              <w:rPr/>
            </w:pPr>
            <w:r>
              <w:t>&gt;9 pink</w:t>
            </w:r>
          </w:p>
        </w:tc>
      </w:tr>
      <w:tr>
        <w:tblPrEx/>
        <w:trPr>
          <w:tblCellSpacing w:w="0" w:type="dxa"/>
          <w:jc w:val="center"/>
        </w:trPr>
        <w:tc>
          <w:tcPr>
            <w:tcW w:w="1051" w:type="pct"/>
            <w:tcBorders>
              <w:top w:val="outset" w:sz="6" w:space="0" w:color="auto"/>
              <w:left w:val="outset" w:sz="6" w:space="0" w:color="auto"/>
              <w:bottom w:val="outset" w:sz="6" w:space="0" w:color="auto"/>
              <w:right w:val="outset" w:sz="6" w:space="0" w:color="auto"/>
            </w:tcBorders>
            <w:vAlign w:val="center"/>
            <w:hideMark/>
          </w:tcPr>
          <w:p>
            <w:pPr>
              <w:pStyle w:val="style157"/>
              <w:rPr/>
            </w:pPr>
            <w:r>
              <w:t>methyl orange</w:t>
            </w:r>
            <w:r>
              <w:rPr>
                <w:color w:val="0000ff"/>
              </w:rPr>
              <w:t>*</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&lt;3.5 red, orange about pH 5, &gt; 6 yellow</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yellow</w:t>
            </w:r>
          </w:p>
        </w:tc>
        <w:tc>
          <w:tcPr>
            <w:tcW w:w="1350" w:type="pct"/>
            <w:tcBorders>
              <w:top w:val="outset" w:sz="6" w:space="0" w:color="auto"/>
              <w:left w:val="outset" w:sz="6" w:space="0" w:color="auto"/>
              <w:bottom w:val="outset" w:sz="6" w:space="0" w:color="auto"/>
              <w:right w:val="outset" w:sz="6" w:space="0" w:color="auto"/>
            </w:tcBorders>
            <w:vAlign w:val="center"/>
            <w:hideMark/>
          </w:tcPr>
          <w:p>
            <w:pPr>
              <w:pStyle w:val="style157"/>
              <w:rPr/>
            </w:pPr>
            <w:r>
              <w:t>yellow</w:t>
            </w:r>
          </w:p>
        </w:tc>
      </w:tr>
      <w:tr>
        <w:tblPrEx/>
        <w:trPr>
          <w:tblCellSpacing w:w="0" w:type="dxa"/>
          <w:jc w:val="center"/>
        </w:trPr>
        <w:tc>
          <w:tcPr>
            <w:tcW w:w="1051" w:type="pct"/>
            <w:tcBorders>
              <w:top w:val="outset" w:sz="6" w:space="0" w:color="auto"/>
              <w:left w:val="outset" w:sz="6" w:space="0" w:color="auto"/>
              <w:bottom w:val="outset" w:sz="6" w:space="0" w:color="auto"/>
              <w:right w:val="outset" w:sz="6" w:space="0" w:color="auto"/>
            </w:tcBorders>
            <w:vAlign w:val="center"/>
            <w:hideMark/>
          </w:tcPr>
          <w:p>
            <w:pPr>
              <w:pStyle w:val="style157"/>
              <w:rPr/>
            </w:pPr>
            <w:r>
              <w:t>methyl red</w:t>
            </w:r>
            <w:r>
              <w:rPr>
                <w:color w:val="0000ff"/>
              </w:rPr>
              <w:t>*</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&lt;5 red, orange, &gt;6 yellow</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yellow</w:t>
            </w:r>
          </w:p>
        </w:tc>
        <w:tc>
          <w:tcPr>
            <w:tcW w:w="1350" w:type="pct"/>
            <w:tcBorders>
              <w:top w:val="outset" w:sz="6" w:space="0" w:color="auto"/>
              <w:left w:val="outset" w:sz="6" w:space="0" w:color="auto"/>
              <w:bottom w:val="outset" w:sz="6" w:space="0" w:color="auto"/>
              <w:right w:val="outset" w:sz="6" w:space="0" w:color="auto"/>
            </w:tcBorders>
            <w:vAlign w:val="center"/>
            <w:hideMark/>
          </w:tcPr>
          <w:p>
            <w:pPr>
              <w:pStyle w:val="style157"/>
              <w:rPr/>
            </w:pPr>
            <w:r>
              <w:t>yellow</w:t>
            </w:r>
          </w:p>
        </w:tc>
      </w:tr>
      <w:tr>
        <w:tblPrEx/>
        <w:trPr>
          <w:tblCellSpacing w:w="0" w:type="dxa"/>
          <w:jc w:val="center"/>
        </w:trPr>
        <w:tc>
          <w:tcPr>
            <w:tcW w:w="1051" w:type="pct"/>
            <w:tcBorders>
              <w:top w:val="outset" w:sz="6" w:space="0" w:color="auto"/>
              <w:left w:val="outset" w:sz="6" w:space="0" w:color="auto"/>
              <w:bottom w:val="outset" w:sz="6" w:space="0" w:color="auto"/>
              <w:right w:val="outset" w:sz="6" w:space="0" w:color="auto"/>
            </w:tcBorders>
            <w:vAlign w:val="center"/>
            <w:hideMark/>
          </w:tcPr>
          <w:p>
            <w:pPr>
              <w:pStyle w:val="style157"/>
              <w:rPr/>
            </w:pPr>
            <w:r>
              <w:t>bromothymol blue</w:t>
            </w:r>
            <w:r>
              <w:rPr>
                <w:color w:val="0000ff"/>
              </w:rPr>
              <w:t>*</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&lt;6 yellow</w:t>
            </w:r>
          </w:p>
        </w:tc>
        <w:tc>
          <w:tcPr>
            <w:tcW w:w="1300" w:type="pct"/>
            <w:tcBorders>
              <w:top w:val="outset" w:sz="6" w:space="0" w:color="auto"/>
              <w:left w:val="outset" w:sz="6" w:space="0" w:color="auto"/>
              <w:bottom w:val="outset" w:sz="6" w:space="0" w:color="auto"/>
              <w:right w:val="outset" w:sz="6" w:space="0" w:color="auto"/>
            </w:tcBorders>
            <w:vAlign w:val="center"/>
            <w:hideMark/>
          </w:tcPr>
          <w:p>
            <w:pPr>
              <w:pStyle w:val="style157"/>
              <w:rPr/>
            </w:pPr>
            <w:r>
              <w:t>green</w:t>
            </w:r>
          </w:p>
        </w:tc>
        <w:tc>
          <w:tcPr>
            <w:tcW w:w="1350" w:type="pct"/>
            <w:tcBorders>
              <w:top w:val="outset" w:sz="6" w:space="0" w:color="auto"/>
              <w:left w:val="outset" w:sz="6" w:space="0" w:color="auto"/>
              <w:bottom w:val="outset" w:sz="6" w:space="0" w:color="auto"/>
              <w:right w:val="outset" w:sz="6" w:space="0" w:color="auto"/>
            </w:tcBorders>
            <w:vAlign w:val="center"/>
            <w:hideMark/>
          </w:tcPr>
          <w:p>
            <w:pPr>
              <w:pStyle w:val="style157"/>
              <w:rPr/>
            </w:pPr>
            <w:r>
              <w:t>&gt;8 blue</w:t>
            </w:r>
          </w:p>
        </w:tc>
      </w:tr>
    </w:tbl>
    <w:p>
      <w:pPr>
        <w:pStyle w:val="style157"/>
        <w:rPr/>
      </w:pPr>
      <w:r>
        <w:t> </w:t>
      </w:r>
    </w:p>
    <w:p>
      <w:pPr>
        <w:pStyle w:val="style157"/>
        <w:rPr/>
      </w:pPr>
      <w:r>
        <w:rPr/>
        <w:pict>
          <v:rect id="1442" fillcolor="#a0a0a0" stroked="f" style="margin-left:0.0pt;margin-top:0.0pt;width:0.0pt;height:1.5pt;mso-wrap-distance-left:0.0pt;mso-wrap-distance-right:0.0pt;visibility:visible;" o:hr="t" o:hralign="center" o:hrstd="t">
            <v:stroke on="f"/>
            <v:fill/>
          </v:rect>
        </w:pict>
      </w:r>
    </w:p>
    <w:p>
      <w:pPr>
        <w:pStyle w:val="style157"/>
        <w:rPr/>
      </w:pPr>
      <w:r>
        <w:t> </w:t>
      </w: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BoldMT" w:eastAsia="Arial-BoldMT"/>
          <w:b/>
          <w:bCs/>
          <w:color w:val="0000ff"/>
          <w:sz w:val="24"/>
          <w:szCs w:val="24"/>
        </w:rPr>
      </w:pPr>
      <w:r>
        <w:rPr>
          <w:rFonts w:cs="Arial-BoldMT" w:eastAsia="Arial-BoldMT"/>
          <w:b/>
          <w:bCs/>
          <w:color w:val="0000ff"/>
          <w:sz w:val="24"/>
          <w:szCs w:val="24"/>
        </w:rPr>
        <w:t>The Mathematics of pH</w:t>
      </w:r>
    </w:p>
    <w:p>
      <w:pPr>
        <w:pStyle w:val="style0"/>
        <w:autoSpaceDE w:val="false"/>
        <w:autoSpaceDN w:val="false"/>
        <w:adjustRightInd w:val="false"/>
        <w:spacing w:after="0" w:lineRule="auto" w:line="240"/>
        <w:rPr>
          <w:rFonts w:cs="ArialMT"/>
          <w:b/>
          <w:color w:val="ff3399"/>
          <w:sz w:val="24"/>
          <w:szCs w:val="24"/>
        </w:rPr>
      </w:pPr>
      <w:r>
        <w:rPr>
          <w:rFonts w:cs="ArialMT"/>
          <w:b/>
          <w:color w:val="ff3399"/>
          <w:sz w:val="24"/>
          <w:szCs w:val="24"/>
        </w:rPr>
        <w:t xml:space="preserve">pH measures the level of acidity in solution within a certain range and has the definition, </w:t>
      </w:r>
    </w:p>
    <w:p>
      <w:pPr>
        <w:pStyle w:val="style0"/>
        <w:autoSpaceDE w:val="false"/>
        <w:autoSpaceDN w:val="false"/>
        <w:adjustRightInd w:val="false"/>
        <w:spacing w:after="0" w:lineRule="auto" w:line="240"/>
        <w:rPr>
          <w:rFonts w:cs="ArialMT"/>
          <w:b/>
          <w:sz w:val="24"/>
          <w:szCs w:val="24"/>
        </w:rPr>
      </w:pPr>
      <w:r>
        <w:rPr>
          <w:rFonts w:cs="Arial-BoldMT" w:eastAsia="Arial-BoldMT"/>
          <w:b/>
          <w:bCs/>
          <w:sz w:val="24"/>
          <w:szCs w:val="24"/>
        </w:rPr>
        <w:t>pH = -log [H</w:t>
      </w:r>
      <w:r>
        <w:rPr>
          <w:rFonts w:cs="Arial-BoldMT" w:eastAsia="Arial-BoldMT"/>
          <w:b/>
          <w:bCs/>
          <w:sz w:val="24"/>
          <w:szCs w:val="24"/>
          <w:vertAlign w:val="superscript"/>
        </w:rPr>
        <w:t>+</w:t>
      </w:r>
      <w:r>
        <w:rPr>
          <w:rFonts w:cs="Arial-BoldMT" w:eastAsia="Arial-BoldMT"/>
          <w:b/>
          <w:bCs/>
          <w:sz w:val="24"/>
          <w:szCs w:val="24"/>
        </w:rPr>
        <w:t>]</w:t>
      </w:r>
      <w:r>
        <w:rPr>
          <w:rFonts w:cs="ArialMT"/>
          <w:b/>
          <w:sz w:val="24"/>
          <w:szCs w:val="24"/>
        </w:rPr>
        <w:t xml:space="preserve">. </w:t>
      </w:r>
      <w:r>
        <w:rPr>
          <w:rFonts w:cs="ArialMT"/>
          <w:b/>
          <w:sz w:val="24"/>
          <w:szCs w:val="24"/>
        </w:rPr>
        <w:t xml:space="preserve">i.e it is negative logarithm of the hydrogen concentration or hydronium </w:t>
      </w:r>
      <w:r>
        <w:rPr>
          <w:rFonts w:cs="ArialMT"/>
          <w:b/>
          <w:sz w:val="24"/>
          <w:szCs w:val="24"/>
        </w:rPr>
        <w:t xml:space="preserve">ion </w:t>
      </w:r>
      <w:r>
        <w:rPr>
          <w:rFonts w:cs="ArialMT"/>
          <w:b/>
          <w:sz w:val="24"/>
          <w:szCs w:val="24"/>
        </w:rPr>
        <w:t>concentration</w:t>
      </w:r>
      <w:r>
        <w:rPr>
          <w:rFonts w:cs="ArialMT"/>
          <w:b/>
          <w:sz w:val="24"/>
          <w:szCs w:val="24"/>
        </w:rPr>
        <w:t>.</w:t>
      </w:r>
    </w:p>
    <w:p>
      <w:pPr>
        <w:pStyle w:val="style0"/>
        <w:autoSpaceDE w:val="false"/>
        <w:autoSpaceDN w:val="false"/>
        <w:adjustRightInd w:val="false"/>
        <w:spacing w:after="0" w:lineRule="auto" w:line="240"/>
        <w:rPr>
          <w:rFonts w:cs="ArialMT"/>
          <w:b/>
          <w:color w:val="ff3399"/>
          <w:sz w:val="24"/>
          <w:szCs w:val="24"/>
        </w:rPr>
      </w:pPr>
      <w:r>
        <w:rPr>
          <w:rFonts w:cs="ArialMT"/>
          <w:b/>
          <w:color w:val="ff3399"/>
          <w:sz w:val="24"/>
          <w:szCs w:val="24"/>
        </w:rPr>
        <w:t>pH</w:t>
      </w:r>
      <w:r>
        <w:rPr>
          <w:rFonts w:cs="ArialMT"/>
          <w:b/>
          <w:color w:val="ff3399"/>
          <w:sz w:val="24"/>
          <w:szCs w:val="24"/>
        </w:rPr>
        <w:t xml:space="preserve"> </w:t>
      </w:r>
      <w:r>
        <w:rPr>
          <w:rFonts w:cs="ArialMT"/>
          <w:b/>
          <w:color w:val="ff3399"/>
          <w:sz w:val="24"/>
          <w:szCs w:val="24"/>
        </w:rPr>
        <w:t>is a logarithmic scale which means that a difference of 1 in pH units indicates a difference of a factor of 10</w:t>
      </w:r>
      <w:r>
        <w:rPr>
          <w:rFonts w:cs="ArialMT"/>
          <w:b/>
          <w:color w:val="ff3399"/>
          <w:sz w:val="24"/>
          <w:szCs w:val="24"/>
        </w:rPr>
        <w:t xml:space="preserve"> </w:t>
      </w:r>
      <w:r>
        <w:rPr>
          <w:rFonts w:cs="ArialMT"/>
          <w:b/>
          <w:color w:val="ff3399"/>
          <w:sz w:val="24"/>
          <w:szCs w:val="24"/>
        </w:rPr>
        <w:t>in the hydrogen ion concentrations. If we have the pH of a solution and are asked to find the [H</w:t>
      </w:r>
      <w:r>
        <w:rPr>
          <w:rFonts w:cs="ArialMT"/>
          <w:b/>
          <w:color w:val="ff3399"/>
          <w:sz w:val="24"/>
          <w:szCs w:val="24"/>
          <w:vertAlign w:val="superscript"/>
        </w:rPr>
        <w:t>+</w:t>
      </w:r>
      <w:r>
        <w:rPr>
          <w:rFonts w:cs="ArialMT"/>
          <w:b/>
          <w:color w:val="ff3399"/>
          <w:sz w:val="24"/>
          <w:szCs w:val="24"/>
        </w:rPr>
        <w:t>], the formula</w:t>
      </w:r>
      <w:r>
        <w:rPr>
          <w:rFonts w:cs="ArialMT"/>
          <w:b/>
          <w:color w:val="ff3399"/>
          <w:sz w:val="24"/>
          <w:szCs w:val="24"/>
        </w:rPr>
        <w:t xml:space="preserve"> </w:t>
      </w:r>
      <w:r>
        <w:rPr>
          <w:rFonts w:cs="ArialMT"/>
          <w:b/>
          <w:color w:val="ff3399"/>
          <w:sz w:val="24"/>
          <w:szCs w:val="24"/>
        </w:rPr>
        <w:t>for pH can be converted to a formula for [H</w:t>
      </w:r>
      <w:r>
        <w:rPr>
          <w:rFonts w:cs="ArialMT"/>
          <w:b/>
          <w:color w:val="ff3399"/>
          <w:sz w:val="24"/>
          <w:szCs w:val="24"/>
          <w:vertAlign w:val="superscript"/>
        </w:rPr>
        <w:t>+</w:t>
      </w:r>
      <w:r>
        <w:rPr>
          <w:rFonts w:cs="ArialMT"/>
          <w:b/>
          <w:color w:val="ff3399"/>
          <w:sz w:val="24"/>
          <w:szCs w:val="24"/>
        </w:rPr>
        <w:t>] by taking the inverse log of both sides of the equation. That</w:t>
      </w:r>
      <w:r>
        <w:rPr>
          <w:rFonts w:cs="ArialMT"/>
          <w:b/>
          <w:color w:val="ff3399"/>
          <w:sz w:val="24"/>
          <w:szCs w:val="24"/>
        </w:rPr>
        <w:t xml:space="preserve"> </w:t>
      </w:r>
      <w:r>
        <w:rPr>
          <w:rFonts w:cs="ArialMT"/>
          <w:b/>
          <w:color w:val="ff3399"/>
          <w:sz w:val="24"/>
          <w:szCs w:val="24"/>
        </w:rPr>
        <w:t>process yields:</w:t>
      </w: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b/>
          <w:sz w:val="24"/>
          <w:szCs w:val="24"/>
        </w:rPr>
      </w:pPr>
      <w:r>
        <w:rPr>
          <w:rFonts w:cs="ArialMT"/>
          <w:b/>
          <w:sz w:val="24"/>
          <w:szCs w:val="24"/>
        </w:rPr>
        <w:t>[H</w:t>
      </w:r>
      <w:r>
        <w:rPr>
          <w:rFonts w:cs="ArialMT"/>
          <w:b/>
          <w:sz w:val="24"/>
          <w:szCs w:val="24"/>
          <w:vertAlign w:val="superscript"/>
        </w:rPr>
        <w:t>+</w:t>
      </w:r>
      <w:r>
        <w:rPr>
          <w:rFonts w:cs="ArialMT"/>
          <w:b/>
          <w:sz w:val="24"/>
          <w:szCs w:val="24"/>
        </w:rPr>
        <w:t>] = 10</w:t>
      </w:r>
      <w:r>
        <w:rPr>
          <w:rFonts w:cs="ArialMT"/>
          <w:b/>
          <w:sz w:val="24"/>
          <w:szCs w:val="24"/>
          <w:vertAlign w:val="superscript"/>
        </w:rPr>
        <w:t>-pH</w:t>
      </w:r>
      <w:r>
        <w:rPr>
          <w:rFonts w:cs="ArialMT"/>
          <w:b/>
          <w:sz w:val="24"/>
          <w:szCs w:val="24"/>
        </w:rPr>
        <w:t>.</w:t>
      </w:r>
    </w:p>
    <w:p>
      <w:pPr>
        <w:pStyle w:val="style0"/>
        <w:autoSpaceDE w:val="false"/>
        <w:autoSpaceDN w:val="false"/>
        <w:adjustRightInd w:val="false"/>
        <w:spacing w:after="0" w:lineRule="auto" w:line="240"/>
        <w:rPr>
          <w:rFonts w:cs="ArialMT"/>
          <w:b/>
          <w:sz w:val="24"/>
          <w:szCs w:val="24"/>
        </w:rPr>
      </w:pPr>
      <w:r>
        <w:rPr>
          <w:rFonts w:cs="ArialMT"/>
          <w:b/>
          <w:sz w:val="24"/>
          <w:szCs w:val="24"/>
        </w:rPr>
        <w:t>[H</w:t>
      </w:r>
      <w:r>
        <w:rPr>
          <w:rFonts w:cs="ArialMT"/>
          <w:b/>
          <w:sz w:val="24"/>
          <w:szCs w:val="24"/>
          <w:vertAlign w:val="superscript"/>
        </w:rPr>
        <w:t>+</w:t>
      </w:r>
      <w:r>
        <w:rPr>
          <w:rFonts w:cs="ArialMT"/>
          <w:b/>
          <w:sz w:val="24"/>
          <w:szCs w:val="24"/>
        </w:rPr>
        <w:t>][OH</w:t>
      </w:r>
      <w:r>
        <w:rPr>
          <w:rFonts w:cs="ArialMT"/>
          <w:b/>
          <w:sz w:val="24"/>
          <w:szCs w:val="24"/>
          <w:vertAlign w:val="superscript"/>
        </w:rPr>
        <w:t>-</w:t>
      </w:r>
      <w:r>
        <w:rPr>
          <w:rFonts w:cs="ArialMT"/>
          <w:b/>
          <w:sz w:val="24"/>
          <w:szCs w:val="24"/>
        </w:rPr>
        <w:t>]</w:t>
      </w:r>
      <w:r>
        <w:rPr>
          <w:rFonts w:cs="ArialMT"/>
          <w:b/>
          <w:sz w:val="24"/>
          <w:szCs w:val="24"/>
        </w:rPr>
        <w:t xml:space="preserve"> </w:t>
      </w:r>
      <w:r>
        <w:rPr>
          <w:rFonts w:cs="ArialMT"/>
          <w:b/>
          <w:sz w:val="24"/>
          <w:szCs w:val="24"/>
        </w:rPr>
        <w:t>=</w:t>
      </w:r>
      <w:r>
        <w:rPr>
          <w:rFonts w:cs="ArialMT"/>
          <w:b/>
          <w:sz w:val="24"/>
          <w:szCs w:val="24"/>
        </w:rPr>
        <w:t xml:space="preserve"> </w:t>
      </w:r>
      <w:r>
        <w:rPr>
          <w:rFonts w:cs="ArialMT"/>
          <w:b/>
          <w:sz w:val="24"/>
          <w:szCs w:val="24"/>
        </w:rPr>
        <w:t>K</w:t>
      </w:r>
      <w:r>
        <w:rPr>
          <w:rFonts w:cs="ArialMT"/>
          <w:b/>
          <w:sz w:val="24"/>
          <w:szCs w:val="24"/>
          <w:vertAlign w:val="subscript"/>
        </w:rPr>
        <w:t>W</w:t>
      </w:r>
      <w:r>
        <w:rPr>
          <w:rFonts w:cs="ArialMT"/>
          <w:b/>
          <w:sz w:val="24"/>
          <w:szCs w:val="24"/>
        </w:rPr>
        <w:t>. Where K</w:t>
      </w:r>
      <w:r>
        <w:rPr>
          <w:rFonts w:cs="ArialMT"/>
          <w:b/>
          <w:sz w:val="24"/>
          <w:szCs w:val="24"/>
          <w:vertAlign w:val="subscript"/>
        </w:rPr>
        <w:t xml:space="preserve">W </w:t>
      </w:r>
      <w:r>
        <w:rPr>
          <w:rFonts w:cs="ArialMT"/>
          <w:b/>
          <w:sz w:val="24"/>
          <w:szCs w:val="24"/>
        </w:rPr>
        <w:t>= ion product constant of water and has a value of 1.0x10</w:t>
      </w:r>
      <w:r>
        <w:rPr>
          <w:rFonts w:cs="ArialMT"/>
          <w:b/>
          <w:sz w:val="24"/>
          <w:szCs w:val="24"/>
          <w:vertAlign w:val="superscript"/>
        </w:rPr>
        <w:t xml:space="preserve">-14 </w:t>
      </w:r>
      <w:r>
        <w:rPr>
          <w:rFonts w:cs="ArialMT"/>
          <w:b/>
          <w:sz w:val="24"/>
          <w:szCs w:val="24"/>
        </w:rPr>
        <w:t>at 25</w:t>
      </w:r>
      <w:r>
        <w:rPr>
          <w:rFonts w:cs="ArialMT"/>
          <w:b/>
          <w:sz w:val="24"/>
          <w:szCs w:val="24"/>
          <w:vertAlign w:val="superscript"/>
        </w:rPr>
        <w:t>0</w:t>
      </w:r>
      <w:r>
        <w:rPr>
          <w:rFonts w:cs="ArialMT"/>
          <w:b/>
          <w:sz w:val="24"/>
          <w:szCs w:val="24"/>
        </w:rPr>
        <w:t>C.</w:t>
      </w:r>
    </w:p>
    <w:p>
      <w:pPr>
        <w:pStyle w:val="style0"/>
        <w:autoSpaceDE w:val="false"/>
        <w:autoSpaceDN w:val="false"/>
        <w:adjustRightInd w:val="false"/>
        <w:spacing w:after="0" w:lineRule="auto" w:line="240"/>
        <w:rPr>
          <w:rFonts w:cs="ArialMT"/>
          <w:b/>
          <w:sz w:val="24"/>
          <w:szCs w:val="24"/>
        </w:rPr>
      </w:pPr>
      <w:r>
        <w:rPr>
          <w:rFonts w:cs="ArialMT"/>
          <w:b/>
          <w:sz w:val="24"/>
          <w:szCs w:val="24"/>
        </w:rPr>
        <w:t xml:space="preserve"> Hence, [H</w:t>
      </w:r>
      <w:r>
        <w:rPr>
          <w:rFonts w:cs="ArialMT"/>
          <w:b/>
          <w:sz w:val="24"/>
          <w:szCs w:val="24"/>
          <w:vertAlign w:val="superscript"/>
        </w:rPr>
        <w:t>+</w:t>
      </w:r>
      <w:r>
        <w:rPr>
          <w:rFonts w:cs="ArialMT"/>
          <w:b/>
          <w:sz w:val="24"/>
          <w:szCs w:val="24"/>
        </w:rPr>
        <w:t>][OH</w:t>
      </w:r>
      <w:r>
        <w:rPr>
          <w:rFonts w:cs="ArialMT"/>
          <w:b/>
          <w:sz w:val="24"/>
          <w:szCs w:val="24"/>
          <w:vertAlign w:val="superscript"/>
        </w:rPr>
        <w:t>-</w:t>
      </w:r>
      <w:r>
        <w:rPr>
          <w:rFonts w:cs="ArialMT"/>
          <w:b/>
          <w:sz w:val="24"/>
          <w:szCs w:val="24"/>
        </w:rPr>
        <w:t>]</w:t>
      </w:r>
      <w:r>
        <w:rPr>
          <w:rFonts w:cs="ArialMT"/>
          <w:b/>
          <w:sz w:val="24"/>
          <w:szCs w:val="24"/>
        </w:rPr>
        <w:t xml:space="preserve"> </w:t>
      </w:r>
      <w:r>
        <w:rPr>
          <w:rFonts w:cs="ArialMT"/>
          <w:b/>
          <w:sz w:val="24"/>
          <w:szCs w:val="24"/>
        </w:rPr>
        <w:t>=</w:t>
      </w:r>
      <w:r>
        <w:rPr>
          <w:rFonts w:cs="ArialMT"/>
          <w:b/>
          <w:sz w:val="24"/>
          <w:szCs w:val="24"/>
        </w:rPr>
        <w:t xml:space="preserve"> </w:t>
      </w:r>
      <w:r>
        <w:rPr>
          <w:rFonts w:cs="ArialMT"/>
          <w:b/>
          <w:sz w:val="24"/>
          <w:szCs w:val="24"/>
        </w:rPr>
        <w:t>1.0x10</w:t>
      </w:r>
      <w:r>
        <w:rPr>
          <w:rFonts w:cs="ArialMT"/>
          <w:b/>
          <w:sz w:val="24"/>
          <w:szCs w:val="24"/>
          <w:vertAlign w:val="superscript"/>
        </w:rPr>
        <w:t>-14</w:t>
      </w:r>
      <w:r>
        <w:rPr>
          <w:rFonts w:cs="ArialMT"/>
          <w:b/>
          <w:sz w:val="24"/>
          <w:szCs w:val="24"/>
        </w:rPr>
        <w:t>.</w:t>
      </w:r>
    </w:p>
    <w:p>
      <w:pPr>
        <w:pStyle w:val="style0"/>
        <w:autoSpaceDE w:val="false"/>
        <w:autoSpaceDN w:val="false"/>
        <w:adjustRightInd w:val="false"/>
        <w:spacing w:after="0" w:lineRule="auto" w:line="240"/>
        <w:rPr>
          <w:rFonts w:cs="ArialMT"/>
          <w:b/>
          <w:sz w:val="24"/>
          <w:szCs w:val="24"/>
        </w:rPr>
      </w:pPr>
      <w:r>
        <w:rPr>
          <w:rFonts w:cs="ArialMT"/>
          <w:b/>
          <w:sz w:val="24"/>
          <w:szCs w:val="24"/>
        </w:rPr>
        <w:t>pH + pOH =</w:t>
      </w:r>
      <w:r>
        <w:rPr>
          <w:rFonts w:cs="ArialMT"/>
          <w:b/>
          <w:sz w:val="24"/>
          <w:szCs w:val="24"/>
        </w:rPr>
        <w:t xml:space="preserve"> </w:t>
      </w:r>
      <w:r>
        <w:rPr>
          <w:rFonts w:cs="ArialMT"/>
          <w:b/>
          <w:sz w:val="24"/>
          <w:szCs w:val="24"/>
        </w:rPr>
        <w:t>pk</w:t>
      </w:r>
      <w:r>
        <w:rPr>
          <w:rFonts w:cs="ArialMT"/>
          <w:b/>
          <w:sz w:val="24"/>
          <w:szCs w:val="24"/>
          <w:vertAlign w:val="subscript"/>
        </w:rPr>
        <w:t>W</w:t>
      </w:r>
      <w:r>
        <w:rPr>
          <w:rFonts w:cs="ArialMT"/>
          <w:b/>
          <w:sz w:val="24"/>
          <w:szCs w:val="24"/>
        </w:rPr>
        <w:t xml:space="preserve"> OR pH + pOH</w:t>
      </w:r>
      <w:r>
        <w:rPr>
          <w:rFonts w:cs="ArialMT"/>
          <w:b/>
          <w:sz w:val="24"/>
          <w:szCs w:val="24"/>
        </w:rPr>
        <w:t xml:space="preserve"> </w:t>
      </w:r>
      <w:r>
        <w:rPr>
          <w:rFonts w:cs="ArialMT"/>
          <w:b/>
          <w:sz w:val="24"/>
          <w:szCs w:val="24"/>
        </w:rPr>
        <w:t>=</w:t>
      </w:r>
      <w:r>
        <w:rPr>
          <w:rFonts w:cs="ArialMT"/>
          <w:b/>
          <w:sz w:val="24"/>
          <w:szCs w:val="24"/>
        </w:rPr>
        <w:t xml:space="preserve"> </w:t>
      </w:r>
      <w:r>
        <w:rPr>
          <w:rFonts w:cs="ArialMT"/>
          <w:b/>
          <w:sz w:val="24"/>
          <w:szCs w:val="24"/>
        </w:rPr>
        <w:t xml:space="preserve">14    </w:t>
      </w:r>
    </w:p>
    <w:p>
      <w:pPr>
        <w:pStyle w:val="style0"/>
        <w:autoSpaceDE w:val="false"/>
        <w:autoSpaceDN w:val="false"/>
        <w:adjustRightInd w:val="false"/>
        <w:spacing w:after="0" w:lineRule="auto" w:line="240"/>
        <w:rPr>
          <w:rFonts w:cs="ArialMT"/>
          <w:b/>
          <w:sz w:val="24"/>
          <w:szCs w:val="24"/>
        </w:rPr>
      </w:pPr>
      <w:r>
        <w:rPr>
          <w:rFonts w:cs="ArialMT"/>
          <w:b/>
          <w:sz w:val="24"/>
          <w:szCs w:val="24"/>
        </w:rPr>
        <w:t xml:space="preserve"> N/B: pOH</w:t>
      </w:r>
      <w:r>
        <w:rPr>
          <w:rFonts w:cs="ArialMT"/>
          <w:b/>
          <w:sz w:val="24"/>
          <w:szCs w:val="24"/>
        </w:rPr>
        <w:t xml:space="preserve"> </w:t>
      </w:r>
      <w:r>
        <w:rPr>
          <w:rFonts w:cs="ArialMT"/>
          <w:b/>
          <w:sz w:val="24"/>
          <w:szCs w:val="24"/>
        </w:rPr>
        <w:t>=</w:t>
      </w:r>
      <w:r>
        <w:rPr>
          <w:rFonts w:cs="ArialMT"/>
          <w:b/>
          <w:sz w:val="24"/>
          <w:szCs w:val="24"/>
        </w:rPr>
        <w:t xml:space="preserve"> </w:t>
      </w:r>
      <w:r>
        <w:rPr>
          <w:rFonts w:cs="ArialMT"/>
          <w:b/>
          <w:sz w:val="24"/>
          <w:szCs w:val="24"/>
        </w:rPr>
        <w:t>-log [OH</w:t>
      </w:r>
      <w:r>
        <w:rPr>
          <w:rFonts w:cs="ArialMT"/>
          <w:b/>
          <w:sz w:val="24"/>
          <w:szCs w:val="24"/>
          <w:vertAlign w:val="superscript"/>
        </w:rPr>
        <w:t>-</w:t>
      </w:r>
      <w:r>
        <w:rPr>
          <w:rFonts w:cs="ArialMT"/>
          <w:b/>
          <w:sz w:val="24"/>
          <w:szCs w:val="24"/>
        </w:rPr>
        <w:t>]</w:t>
      </w: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sz w:val="24"/>
          <w:szCs w:val="24"/>
        </w:rPr>
      </w:pPr>
      <w:r>
        <w:rPr>
          <w:rFonts w:cs="ArialMT"/>
          <w:b/>
          <w:color w:val="ff0000"/>
          <w:sz w:val="24"/>
          <w:szCs w:val="24"/>
        </w:rPr>
        <w:t>Example 1</w:t>
      </w:r>
      <w:r>
        <w:rPr>
          <w:rFonts w:cs="ArialMT"/>
          <w:b/>
          <w:sz w:val="24"/>
          <w:szCs w:val="24"/>
        </w:rPr>
        <w:t>:</w:t>
      </w:r>
      <w:r>
        <w:rPr>
          <w:rFonts w:cs="ArialMT"/>
          <w:sz w:val="24"/>
          <w:szCs w:val="24"/>
        </w:rPr>
        <w:t xml:space="preserve"> Determine the pH of a solution that has a [H</w:t>
      </w:r>
      <w:r>
        <w:rPr>
          <w:rFonts w:cs="ArialMT"/>
          <w:b/>
          <w:sz w:val="24"/>
          <w:szCs w:val="24"/>
          <w:vertAlign w:val="superscript"/>
        </w:rPr>
        <w:t>+</w:t>
      </w:r>
      <w:r>
        <w:rPr>
          <w:rFonts w:cs="ArialMT"/>
          <w:sz w:val="24"/>
          <w:szCs w:val="24"/>
        </w:rPr>
        <w:t>] = 1 x 10</w:t>
      </w:r>
      <w:r>
        <w:rPr>
          <w:rFonts w:cs="ArialMT"/>
          <w:sz w:val="24"/>
          <w:szCs w:val="24"/>
          <w:vertAlign w:val="superscript"/>
        </w:rPr>
        <w:t>-8.</w:t>
      </w:r>
      <w:r>
        <w:rPr>
          <w:rFonts w:cs="ArialMT"/>
          <w:sz w:val="24"/>
          <w:szCs w:val="24"/>
        </w:rPr>
        <w:t>mol/dm</w:t>
      </w:r>
      <w:r>
        <w:rPr>
          <w:rFonts w:cs="ArialMT"/>
          <w:sz w:val="24"/>
          <w:szCs w:val="24"/>
          <w:vertAlign w:val="superscript"/>
        </w:rPr>
        <w:t>3</w:t>
      </w:r>
      <w:r>
        <w:rPr>
          <w:rFonts w:cs="ArialMT"/>
          <w:sz w:val="24"/>
          <w:szCs w:val="24"/>
        </w:rPr>
        <w:t>.</w:t>
      </w: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b/>
          <w:color w:val="0000ff"/>
          <w:sz w:val="24"/>
          <w:szCs w:val="24"/>
        </w:rPr>
      </w:pPr>
      <w:r>
        <w:rPr>
          <w:rFonts w:cs="ArialMT"/>
          <w:b/>
          <w:color w:val="0000ff"/>
          <w:sz w:val="24"/>
          <w:szCs w:val="24"/>
        </w:rPr>
        <w:t>Solution:</w:t>
      </w:r>
    </w:p>
    <w:p>
      <w:pPr>
        <w:pStyle w:val="style0"/>
        <w:autoSpaceDE w:val="false"/>
        <w:autoSpaceDN w:val="false"/>
        <w:adjustRightInd w:val="false"/>
        <w:spacing w:after="0" w:lineRule="auto" w:line="240"/>
        <w:rPr>
          <w:rFonts w:cs="ArialMT"/>
          <w:sz w:val="24"/>
          <w:szCs w:val="24"/>
        </w:rPr>
      </w:pPr>
      <w:r>
        <w:rPr>
          <w:rFonts w:cs="ArialMT"/>
          <w:sz w:val="24"/>
          <w:szCs w:val="24"/>
        </w:rPr>
        <w:t>pH = -log [H</w:t>
      </w:r>
      <w:r>
        <w:rPr>
          <w:rFonts w:cs="ArialMT"/>
          <w:b/>
          <w:sz w:val="24"/>
          <w:szCs w:val="24"/>
          <w:vertAlign w:val="superscript"/>
        </w:rPr>
        <w:t>+</w:t>
      </w:r>
      <w:r>
        <w:rPr>
          <w:rFonts w:cs="ArialMT"/>
          <w:sz w:val="24"/>
          <w:szCs w:val="24"/>
        </w:rPr>
        <w:t>] = -log (1 x 10</w:t>
      </w:r>
      <w:r>
        <w:rPr>
          <w:rFonts w:cs="ArialMT"/>
          <w:sz w:val="24"/>
          <w:szCs w:val="24"/>
          <w:vertAlign w:val="superscript"/>
        </w:rPr>
        <w:t>-8</w:t>
      </w:r>
      <w:r>
        <w:rPr>
          <w:rFonts w:cs="ArialMT"/>
          <w:sz w:val="24"/>
          <w:szCs w:val="24"/>
        </w:rPr>
        <w:t>)</w:t>
      </w:r>
    </w:p>
    <w:p>
      <w:pPr>
        <w:pStyle w:val="style0"/>
        <w:autoSpaceDE w:val="false"/>
        <w:autoSpaceDN w:val="false"/>
        <w:adjustRightInd w:val="false"/>
        <w:spacing w:after="0" w:lineRule="auto" w:line="240"/>
        <w:rPr>
          <w:rFonts w:cs="ArialMT"/>
          <w:sz w:val="24"/>
          <w:szCs w:val="24"/>
        </w:rPr>
      </w:pPr>
      <w:r>
        <w:rPr>
          <w:rFonts w:cs="ArialMT"/>
          <w:sz w:val="24"/>
          <w:szCs w:val="24"/>
        </w:rPr>
        <w:t>The log of 1 is 0 and the log of 10</w:t>
      </w:r>
      <w:r>
        <w:rPr>
          <w:rFonts w:cs="ArialMT"/>
          <w:sz w:val="24"/>
          <w:szCs w:val="24"/>
          <w:vertAlign w:val="superscript"/>
        </w:rPr>
        <w:t>-8</w:t>
      </w:r>
      <w:r>
        <w:rPr>
          <w:rFonts w:cs="ArialMT"/>
          <w:sz w:val="24"/>
          <w:szCs w:val="24"/>
        </w:rPr>
        <w:t xml:space="preserve"> is -8.</w:t>
      </w:r>
    </w:p>
    <w:p>
      <w:pPr>
        <w:pStyle w:val="style0"/>
        <w:autoSpaceDE w:val="false"/>
        <w:autoSpaceDN w:val="false"/>
        <w:adjustRightInd w:val="false"/>
        <w:spacing w:after="0" w:lineRule="auto" w:line="240"/>
        <w:rPr>
          <w:rFonts w:cs="ArialMT"/>
          <w:sz w:val="24"/>
          <w:szCs w:val="24"/>
        </w:rPr>
      </w:pPr>
      <w:r>
        <w:rPr>
          <w:rFonts w:cs="ArialMT"/>
          <w:sz w:val="24"/>
          <w:szCs w:val="24"/>
        </w:rPr>
        <w:t>pH = - (0 - 8) = 8</w:t>
      </w: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sz w:val="24"/>
          <w:szCs w:val="24"/>
        </w:rPr>
      </w:pPr>
      <w:r>
        <w:rPr>
          <w:rFonts w:cs="ArialMT"/>
          <w:b/>
          <w:color w:val="ff0000"/>
          <w:sz w:val="24"/>
          <w:szCs w:val="24"/>
        </w:rPr>
        <w:t>Sample question 2</w:t>
      </w:r>
      <w:r>
        <w:rPr>
          <w:rFonts w:cs="ArialMT"/>
          <w:sz w:val="24"/>
          <w:szCs w:val="24"/>
        </w:rPr>
        <w:t>: Calculate the pH and pOH of a solution having hydrogen ion concentration of 2.0</w:t>
      </w:r>
      <w:r>
        <w:rPr>
          <w:rFonts w:cs="ArialMT"/>
          <w:sz w:val="24"/>
          <w:szCs w:val="24"/>
        </w:rPr>
        <w:t xml:space="preserve"> </w:t>
      </w:r>
      <w:r>
        <w:rPr>
          <w:rFonts w:cs="ArialMT"/>
          <w:sz w:val="24"/>
          <w:szCs w:val="24"/>
        </w:rPr>
        <w:t>x</w:t>
      </w:r>
      <w:r>
        <w:rPr>
          <w:rFonts w:cs="ArialMT"/>
          <w:sz w:val="24"/>
          <w:szCs w:val="24"/>
        </w:rPr>
        <w:t xml:space="preserve"> </w:t>
      </w:r>
      <w:r>
        <w:rPr>
          <w:rFonts w:cs="ArialMT"/>
          <w:sz w:val="24"/>
          <w:szCs w:val="24"/>
        </w:rPr>
        <w:t>10</w:t>
      </w:r>
      <w:r>
        <w:rPr>
          <w:rFonts w:cs="ArialMT"/>
          <w:sz w:val="24"/>
          <w:szCs w:val="24"/>
          <w:vertAlign w:val="superscript"/>
        </w:rPr>
        <w:t>-3</w:t>
      </w:r>
      <w:r>
        <w:rPr>
          <w:rFonts w:cs="ArialMT"/>
          <w:sz w:val="24"/>
          <w:szCs w:val="24"/>
        </w:rPr>
        <w:t xml:space="preserve"> mol/dm</w:t>
      </w:r>
      <w:r>
        <w:rPr>
          <w:rFonts w:cs="ArialMT"/>
          <w:sz w:val="24"/>
          <w:szCs w:val="24"/>
          <w:vertAlign w:val="superscript"/>
        </w:rPr>
        <w:t>3</w:t>
      </w:r>
      <w:r>
        <w:rPr>
          <w:rFonts w:cs="ArialMT"/>
          <w:sz w:val="24"/>
          <w:szCs w:val="24"/>
        </w:rPr>
        <w:t>.</w:t>
      </w: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b/>
          <w:color w:val="0000ff"/>
          <w:sz w:val="24"/>
          <w:szCs w:val="24"/>
        </w:rPr>
      </w:pPr>
      <w:r>
        <w:rPr>
          <w:rFonts w:cs="ArialMT"/>
          <w:b/>
          <w:color w:val="0000ff"/>
          <w:sz w:val="24"/>
          <w:szCs w:val="24"/>
        </w:rPr>
        <w:t>Solution:</w:t>
      </w:r>
    </w:p>
    <w:p>
      <w:pPr>
        <w:pStyle w:val="style0"/>
        <w:autoSpaceDE w:val="false"/>
        <w:autoSpaceDN w:val="false"/>
        <w:adjustRightInd w:val="false"/>
        <w:spacing w:after="0" w:lineRule="auto" w:line="240"/>
        <w:rPr>
          <w:rFonts w:cs="ArialMT"/>
          <w:sz w:val="24"/>
          <w:szCs w:val="24"/>
        </w:rPr>
      </w:pPr>
      <w:r>
        <w:rPr>
          <w:rFonts w:cs="ArialMT"/>
          <w:sz w:val="24"/>
          <w:szCs w:val="24"/>
        </w:rPr>
        <w:t>[H</w:t>
      </w:r>
      <w:r>
        <w:rPr>
          <w:rFonts w:cs="ArialMT"/>
          <w:sz w:val="24"/>
          <w:szCs w:val="24"/>
          <w:vertAlign w:val="superscript"/>
        </w:rPr>
        <w:t>+</w:t>
      </w:r>
      <w:r>
        <w:rPr>
          <w:rFonts w:cs="ArialMT"/>
          <w:sz w:val="24"/>
          <w:szCs w:val="24"/>
        </w:rPr>
        <w:t>] = 2.0</w:t>
      </w:r>
      <w:r>
        <w:rPr>
          <w:rFonts w:cs="ArialMT"/>
          <w:sz w:val="24"/>
          <w:szCs w:val="24"/>
        </w:rPr>
        <w:t xml:space="preserve"> </w:t>
      </w:r>
      <w:r>
        <w:rPr>
          <w:rFonts w:cs="ArialMT"/>
          <w:sz w:val="24"/>
          <w:szCs w:val="24"/>
        </w:rPr>
        <w:t>x</w:t>
      </w:r>
      <w:r>
        <w:rPr>
          <w:rFonts w:cs="ArialMT"/>
          <w:sz w:val="24"/>
          <w:szCs w:val="24"/>
        </w:rPr>
        <w:t xml:space="preserve"> </w:t>
      </w:r>
      <w:r>
        <w:rPr>
          <w:rFonts w:cs="ArialMT"/>
          <w:sz w:val="24"/>
          <w:szCs w:val="24"/>
        </w:rPr>
        <w:t>10</w:t>
      </w:r>
      <w:r>
        <w:rPr>
          <w:rFonts w:cs="ArialMT"/>
          <w:sz w:val="24"/>
          <w:szCs w:val="24"/>
          <w:vertAlign w:val="superscript"/>
        </w:rPr>
        <w:t>-3</w:t>
      </w:r>
      <w:r>
        <w:rPr>
          <w:rFonts w:cs="ArialMT"/>
          <w:sz w:val="24"/>
          <w:szCs w:val="24"/>
        </w:rPr>
        <w:t xml:space="preserve"> mol/dm</w:t>
      </w:r>
      <w:r>
        <w:rPr>
          <w:rFonts w:cs="ArialMT"/>
          <w:sz w:val="24"/>
          <w:szCs w:val="24"/>
          <w:vertAlign w:val="superscript"/>
        </w:rPr>
        <w:t>3</w:t>
      </w:r>
      <w:r>
        <w:rPr>
          <w:rFonts w:cs="ArialMT"/>
          <w:sz w:val="24"/>
          <w:szCs w:val="24"/>
        </w:rPr>
        <w:t>.</w:t>
      </w:r>
    </w:p>
    <w:p>
      <w:pPr>
        <w:pStyle w:val="style0"/>
        <w:autoSpaceDE w:val="false"/>
        <w:autoSpaceDN w:val="false"/>
        <w:adjustRightInd w:val="false"/>
        <w:spacing w:after="0" w:lineRule="auto" w:line="240"/>
        <w:rPr>
          <w:rFonts w:cs="ArialMT"/>
          <w:sz w:val="24"/>
          <w:szCs w:val="24"/>
        </w:rPr>
      </w:pPr>
      <w:r>
        <w:rPr>
          <w:rFonts w:cs="ArialMT"/>
          <w:sz w:val="24"/>
          <w:szCs w:val="24"/>
        </w:rPr>
        <w:t>pH = -log</w:t>
      </w:r>
      <w:r>
        <w:rPr>
          <w:rFonts w:cs="ArialMT"/>
          <w:sz w:val="24"/>
          <w:szCs w:val="24"/>
          <w:vertAlign w:val="subscript"/>
        </w:rPr>
        <w:t>10</w:t>
      </w:r>
      <w:r>
        <w:rPr>
          <w:rFonts w:cs="ArialMT"/>
          <w:sz w:val="24"/>
          <w:szCs w:val="24"/>
        </w:rPr>
        <w:t>[H</w:t>
      </w:r>
      <w:r>
        <w:rPr>
          <w:rFonts w:cs="ArialMT"/>
          <w:b/>
          <w:sz w:val="24"/>
          <w:szCs w:val="24"/>
          <w:vertAlign w:val="superscript"/>
        </w:rPr>
        <w:t>+</w:t>
      </w:r>
      <w:r>
        <w:rPr>
          <w:rFonts w:cs="ArialMT"/>
          <w:sz w:val="24"/>
          <w:szCs w:val="24"/>
        </w:rPr>
        <w:t>]</w:t>
      </w:r>
    </w:p>
    <w:p>
      <w:pPr>
        <w:pStyle w:val="style0"/>
        <w:autoSpaceDE w:val="false"/>
        <w:autoSpaceDN w:val="false"/>
        <w:adjustRightInd w:val="false"/>
        <w:spacing w:after="0" w:lineRule="auto" w:line="240"/>
        <w:rPr>
          <w:rFonts w:cs="ArialMT"/>
          <w:sz w:val="24"/>
          <w:szCs w:val="24"/>
          <w:vertAlign w:val="superscript"/>
        </w:rPr>
      </w:pPr>
      <w:r>
        <w:rPr>
          <w:rFonts w:cs="ArialMT"/>
          <w:sz w:val="24"/>
          <w:szCs w:val="24"/>
        </w:rPr>
        <w:t xml:space="preserve">      =  -log</w:t>
      </w:r>
      <w:r>
        <w:rPr>
          <w:rFonts w:cs="ArialMT"/>
          <w:sz w:val="24"/>
          <w:szCs w:val="24"/>
          <w:vertAlign w:val="subscript"/>
        </w:rPr>
        <w:t xml:space="preserve">10 </w:t>
      </w:r>
      <w:r>
        <w:rPr>
          <w:rFonts w:cs="ArialMT"/>
          <w:sz w:val="24"/>
          <w:szCs w:val="24"/>
        </w:rPr>
        <w:t>2.0</w:t>
      </w:r>
      <w:r>
        <w:rPr>
          <w:rFonts w:cs="ArialMT"/>
          <w:sz w:val="24"/>
          <w:szCs w:val="24"/>
        </w:rPr>
        <w:t xml:space="preserve"> </w:t>
      </w:r>
      <w:r>
        <w:rPr>
          <w:rFonts w:cs="ArialMT"/>
          <w:sz w:val="24"/>
          <w:szCs w:val="24"/>
        </w:rPr>
        <w:t>x</w:t>
      </w:r>
      <w:r>
        <w:rPr>
          <w:rFonts w:cs="ArialMT"/>
          <w:sz w:val="24"/>
          <w:szCs w:val="24"/>
        </w:rPr>
        <w:t xml:space="preserve"> </w:t>
      </w:r>
      <w:r>
        <w:rPr>
          <w:rFonts w:cs="ArialMT"/>
          <w:sz w:val="24"/>
          <w:szCs w:val="24"/>
        </w:rPr>
        <w:t>10</w:t>
      </w:r>
      <w:r>
        <w:rPr>
          <w:rFonts w:cs="ArialMT"/>
          <w:sz w:val="24"/>
          <w:szCs w:val="24"/>
          <w:vertAlign w:val="superscript"/>
        </w:rPr>
        <w:t>-3</w:t>
      </w:r>
    </w:p>
    <w:p>
      <w:pPr>
        <w:pStyle w:val="style0"/>
        <w:autoSpaceDE w:val="false"/>
        <w:autoSpaceDN w:val="false"/>
        <w:adjustRightInd w:val="false"/>
        <w:spacing w:after="0" w:lineRule="auto" w:line="240"/>
        <w:rPr>
          <w:rFonts w:cs="ArialMT"/>
          <w:sz w:val="24"/>
          <w:szCs w:val="24"/>
        </w:rPr>
      </w:pPr>
      <w:r>
        <w:rPr>
          <w:rFonts w:cs="ArialMT"/>
          <w:sz w:val="24"/>
          <w:szCs w:val="24"/>
        </w:rPr>
        <w:t xml:space="preserve">      =  -(log</w:t>
      </w:r>
      <w:r>
        <w:rPr>
          <w:rFonts w:cs="ArialMT"/>
          <w:sz w:val="24"/>
          <w:szCs w:val="24"/>
          <w:vertAlign w:val="subscript"/>
        </w:rPr>
        <w:t xml:space="preserve">10 </w:t>
      </w:r>
      <w:r>
        <w:rPr>
          <w:rFonts w:cs="ArialMT"/>
          <w:sz w:val="24"/>
          <w:szCs w:val="24"/>
        </w:rPr>
        <w:t>2.0 + log</w:t>
      </w:r>
      <w:r>
        <w:rPr>
          <w:rFonts w:cs="ArialMT"/>
          <w:sz w:val="24"/>
          <w:szCs w:val="24"/>
          <w:vertAlign w:val="subscript"/>
        </w:rPr>
        <w:t xml:space="preserve">10 </w:t>
      </w:r>
      <w:r>
        <w:rPr>
          <w:rFonts w:cs="ArialMT"/>
          <w:sz w:val="24"/>
          <w:szCs w:val="24"/>
        </w:rPr>
        <w:t>10</w:t>
      </w:r>
      <w:r>
        <w:rPr>
          <w:rFonts w:cs="ArialMT"/>
          <w:sz w:val="24"/>
          <w:szCs w:val="24"/>
          <w:vertAlign w:val="superscript"/>
        </w:rPr>
        <w:t>-3</w:t>
      </w:r>
      <w:r>
        <w:rPr>
          <w:rFonts w:cs="ArialMT"/>
          <w:sz w:val="24"/>
          <w:szCs w:val="24"/>
        </w:rPr>
        <w:t>)</w:t>
      </w:r>
    </w:p>
    <w:p>
      <w:pPr>
        <w:pStyle w:val="style0"/>
        <w:autoSpaceDE w:val="false"/>
        <w:autoSpaceDN w:val="false"/>
        <w:adjustRightInd w:val="false"/>
        <w:spacing w:after="0" w:lineRule="auto" w:line="240"/>
        <w:rPr>
          <w:rFonts w:cs="ArialMT"/>
          <w:sz w:val="24"/>
          <w:szCs w:val="24"/>
        </w:rPr>
      </w:pPr>
      <w:r>
        <w:rPr>
          <w:rFonts w:cs="ArialMT"/>
          <w:sz w:val="24"/>
          <w:szCs w:val="24"/>
        </w:rPr>
        <w:t xml:space="preserve">      = 3 – log 2.0     = 3 – 0.3010 </w:t>
      </w:r>
    </w:p>
    <w:p>
      <w:pPr>
        <w:pStyle w:val="style0"/>
        <w:autoSpaceDE w:val="false"/>
        <w:autoSpaceDN w:val="false"/>
        <w:adjustRightInd w:val="false"/>
        <w:spacing w:after="0" w:lineRule="auto" w:line="240"/>
        <w:rPr>
          <w:rFonts w:cs="ArialMT"/>
          <w:sz w:val="24"/>
          <w:szCs w:val="24"/>
        </w:rPr>
      </w:pPr>
      <w:r>
        <w:rPr>
          <w:rFonts w:cs="ArialMT"/>
          <w:sz w:val="24"/>
          <w:szCs w:val="24"/>
        </w:rPr>
        <w:t xml:space="preserve">      = 2.6990</w:t>
      </w:r>
    </w:p>
    <w:p>
      <w:pPr>
        <w:pStyle w:val="style0"/>
        <w:autoSpaceDE w:val="false"/>
        <w:autoSpaceDN w:val="false"/>
        <w:adjustRightInd w:val="false"/>
        <w:spacing w:after="0" w:lineRule="auto" w:line="240"/>
        <w:rPr>
          <w:rFonts w:cs="ArialMT"/>
          <w:b/>
          <w:sz w:val="24"/>
          <w:szCs w:val="24"/>
        </w:rPr>
      </w:pPr>
      <w:r>
        <w:rPr>
          <w:rFonts w:cs="ArialMT"/>
          <w:sz w:val="24"/>
          <w:szCs w:val="24"/>
        </w:rPr>
        <w:t xml:space="preserve">      = </w:t>
      </w:r>
      <w:r>
        <w:rPr>
          <w:rFonts w:cs="ArialMT"/>
          <w:b/>
          <w:sz w:val="24"/>
          <w:szCs w:val="24"/>
        </w:rPr>
        <w:t>2.70</w:t>
      </w: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sz w:val="24"/>
          <w:szCs w:val="24"/>
        </w:rPr>
      </w:pPr>
      <w:r>
        <w:rPr>
          <w:rFonts w:cs="ArialMT"/>
          <w:b/>
          <w:sz w:val="24"/>
          <w:szCs w:val="24"/>
        </w:rPr>
        <w:t>pH + pOH</w:t>
      </w:r>
      <w:r>
        <w:rPr>
          <w:rFonts w:cs="ArialMT"/>
          <w:b/>
          <w:sz w:val="24"/>
          <w:szCs w:val="24"/>
        </w:rPr>
        <w:t xml:space="preserve"> </w:t>
      </w:r>
      <w:r>
        <w:rPr>
          <w:rFonts w:cs="ArialMT"/>
          <w:b/>
          <w:sz w:val="24"/>
          <w:szCs w:val="24"/>
        </w:rPr>
        <w:t>=</w:t>
      </w:r>
      <w:r>
        <w:rPr>
          <w:rFonts w:cs="ArialMT"/>
          <w:b/>
          <w:sz w:val="24"/>
          <w:szCs w:val="24"/>
        </w:rPr>
        <w:t xml:space="preserve"> </w:t>
      </w:r>
      <w:r>
        <w:rPr>
          <w:rFonts w:cs="ArialMT"/>
          <w:b/>
          <w:sz w:val="24"/>
          <w:szCs w:val="24"/>
        </w:rPr>
        <w:t xml:space="preserve">14     </w:t>
      </w:r>
    </w:p>
    <w:p>
      <w:pPr>
        <w:pStyle w:val="style0"/>
        <w:autoSpaceDE w:val="false"/>
        <w:autoSpaceDN w:val="false"/>
        <w:adjustRightInd w:val="false"/>
        <w:spacing w:after="0" w:lineRule="auto" w:line="240"/>
        <w:rPr>
          <w:rFonts w:cs="ArialMT"/>
          <w:b/>
          <w:sz w:val="24"/>
          <w:szCs w:val="24"/>
        </w:rPr>
      </w:pPr>
      <w:r>
        <w:rPr>
          <w:rFonts w:cs="ArialMT"/>
          <w:b/>
          <w:sz w:val="24"/>
          <w:szCs w:val="24"/>
        </w:rPr>
        <w:t>pOH =</w:t>
      </w:r>
      <w:r>
        <w:rPr>
          <w:rFonts w:cs="ArialMT"/>
          <w:sz w:val="24"/>
          <w:szCs w:val="24"/>
        </w:rPr>
        <w:t xml:space="preserve"> 14 – </w:t>
      </w:r>
      <w:r>
        <w:rPr>
          <w:rFonts w:cs="ArialMT"/>
          <w:b/>
          <w:sz w:val="24"/>
          <w:szCs w:val="24"/>
        </w:rPr>
        <w:t>pH</w:t>
      </w:r>
    </w:p>
    <w:p>
      <w:pPr>
        <w:pStyle w:val="style0"/>
        <w:autoSpaceDE w:val="false"/>
        <w:autoSpaceDN w:val="false"/>
        <w:adjustRightInd w:val="false"/>
        <w:spacing w:after="0" w:lineRule="auto" w:line="240"/>
        <w:rPr>
          <w:rFonts w:cs="ArialMT"/>
          <w:sz w:val="24"/>
          <w:szCs w:val="24"/>
        </w:rPr>
      </w:pPr>
      <w:r>
        <w:rPr>
          <w:rFonts w:cs="ArialMT"/>
          <w:b/>
          <w:sz w:val="24"/>
          <w:szCs w:val="24"/>
        </w:rPr>
        <w:t xml:space="preserve">pOH = </w:t>
      </w:r>
      <w:r>
        <w:rPr>
          <w:rFonts w:cs="ArialMT"/>
          <w:sz w:val="24"/>
          <w:szCs w:val="24"/>
        </w:rPr>
        <w:t>14 – 2.70</w:t>
      </w:r>
    </w:p>
    <w:p>
      <w:pPr>
        <w:pStyle w:val="style0"/>
        <w:autoSpaceDE w:val="false"/>
        <w:autoSpaceDN w:val="false"/>
        <w:adjustRightInd w:val="false"/>
        <w:spacing w:after="0" w:lineRule="auto" w:line="240"/>
        <w:rPr>
          <w:rFonts w:cs="ArialMT"/>
          <w:sz w:val="24"/>
          <w:szCs w:val="24"/>
        </w:rPr>
      </w:pPr>
      <w:r>
        <w:rPr>
          <w:rFonts w:cs="ArialMT"/>
          <w:sz w:val="24"/>
          <w:szCs w:val="24"/>
        </w:rPr>
        <w:t xml:space="preserve">         = </w:t>
      </w:r>
      <w:r>
        <w:rPr>
          <w:rFonts w:cs="ArialMT"/>
          <w:b/>
          <w:sz w:val="24"/>
          <w:szCs w:val="24"/>
        </w:rPr>
        <w:t>11.30</w:t>
      </w: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MT"/>
          <w:sz w:val="24"/>
          <w:szCs w:val="24"/>
        </w:rPr>
      </w:pPr>
      <w:r>
        <w:rPr>
          <w:rFonts w:cs="ArialMT"/>
          <w:b/>
          <w:color w:val="ff0000"/>
          <w:sz w:val="24"/>
          <w:szCs w:val="24"/>
        </w:rPr>
        <w:t>Sample question 3:</w:t>
      </w:r>
      <w:r>
        <w:rPr>
          <w:rFonts w:cs="ArialMT"/>
          <w:b/>
          <w:color w:val="ff0000"/>
          <w:sz w:val="24"/>
          <w:szCs w:val="24"/>
        </w:rPr>
        <w:t xml:space="preserve"> </w:t>
      </w:r>
      <w:r>
        <w:rPr>
          <w:rFonts w:cs="ArialMT"/>
          <w:sz w:val="24"/>
          <w:szCs w:val="24"/>
        </w:rPr>
        <w:t>Calculate the [H</w:t>
      </w:r>
      <w:r>
        <w:rPr>
          <w:rFonts w:cs="ArialMT"/>
          <w:b/>
          <w:sz w:val="24"/>
          <w:szCs w:val="24"/>
          <w:vertAlign w:val="superscript"/>
        </w:rPr>
        <w:t>+</w:t>
      </w:r>
      <w:r>
        <w:rPr>
          <w:rFonts w:cs="ArialMT"/>
          <w:sz w:val="24"/>
          <w:szCs w:val="24"/>
        </w:rPr>
        <w:t>] given that the pH is 4.</w:t>
      </w:r>
    </w:p>
    <w:p>
      <w:pPr>
        <w:pStyle w:val="style0"/>
        <w:autoSpaceDE w:val="false"/>
        <w:autoSpaceDN w:val="false"/>
        <w:adjustRightInd w:val="false"/>
        <w:spacing w:after="0" w:lineRule="auto" w:line="240"/>
        <w:rPr>
          <w:rFonts w:cs="ArialMT"/>
          <w:b/>
          <w:color w:val="0000ff"/>
          <w:sz w:val="24"/>
          <w:szCs w:val="24"/>
        </w:rPr>
      </w:pPr>
      <w:r>
        <w:rPr>
          <w:rFonts w:cs="ArialMT"/>
          <w:b/>
          <w:color w:val="0000ff"/>
          <w:sz w:val="24"/>
          <w:szCs w:val="24"/>
        </w:rPr>
        <w:t>Solution:</w:t>
      </w:r>
    </w:p>
    <w:p>
      <w:pPr>
        <w:pStyle w:val="style0"/>
        <w:autoSpaceDE w:val="false"/>
        <w:autoSpaceDN w:val="false"/>
        <w:adjustRightInd w:val="false"/>
        <w:spacing w:after="0" w:lineRule="auto" w:line="240"/>
        <w:rPr>
          <w:rFonts w:cs="ArialMT"/>
          <w:sz w:val="24"/>
          <w:szCs w:val="24"/>
        </w:rPr>
      </w:pPr>
      <w:r>
        <w:rPr>
          <w:rFonts w:cs="ArialMT"/>
          <w:sz w:val="24"/>
          <w:szCs w:val="24"/>
        </w:rPr>
        <w:t>[H</w:t>
      </w:r>
      <w:r>
        <w:rPr>
          <w:rFonts w:cs="ArialMT"/>
          <w:sz w:val="24"/>
          <w:szCs w:val="24"/>
          <w:vertAlign w:val="superscript"/>
        </w:rPr>
        <w:t>+</w:t>
      </w:r>
      <w:r>
        <w:rPr>
          <w:rFonts w:cs="ArialMT"/>
          <w:sz w:val="24"/>
          <w:szCs w:val="24"/>
        </w:rPr>
        <w:t>] = 10</w:t>
      </w:r>
      <w:r>
        <w:rPr>
          <w:rFonts w:cs="ArialMT"/>
          <w:sz w:val="24"/>
          <w:szCs w:val="24"/>
          <w:vertAlign w:val="superscript"/>
        </w:rPr>
        <w:t>-pH</w:t>
      </w:r>
      <w:r>
        <w:rPr>
          <w:rFonts w:cs="ArialMT"/>
          <w:sz w:val="24"/>
          <w:szCs w:val="24"/>
        </w:rPr>
        <w:t xml:space="preserve"> OR [H</w:t>
      </w:r>
      <w:r>
        <w:rPr>
          <w:rFonts w:cs="ArialMT"/>
          <w:sz w:val="24"/>
          <w:szCs w:val="24"/>
          <w:vertAlign w:val="superscript"/>
        </w:rPr>
        <w:t>+</w:t>
      </w:r>
      <w:r>
        <w:rPr>
          <w:rFonts w:cs="ArialMT"/>
          <w:sz w:val="24"/>
          <w:szCs w:val="24"/>
        </w:rPr>
        <w:t>] = 1/10</w:t>
      </w:r>
      <w:r>
        <w:rPr>
          <w:rFonts w:cs="ArialMT"/>
          <w:sz w:val="24"/>
          <w:szCs w:val="24"/>
          <w:vertAlign w:val="superscript"/>
        </w:rPr>
        <w:t>pH</w:t>
      </w:r>
    </w:p>
    <w:p>
      <w:pPr>
        <w:pStyle w:val="style0"/>
        <w:autoSpaceDE w:val="false"/>
        <w:autoSpaceDN w:val="false"/>
        <w:adjustRightInd w:val="false"/>
        <w:spacing w:after="0" w:lineRule="auto" w:line="240"/>
        <w:rPr>
          <w:rFonts w:cs="ArialMT"/>
          <w:sz w:val="24"/>
          <w:szCs w:val="24"/>
        </w:rPr>
      </w:pPr>
      <w:r>
        <w:rPr>
          <w:rFonts w:cs="ArialMT"/>
          <w:sz w:val="24"/>
          <w:szCs w:val="24"/>
        </w:rPr>
        <w:t>[H</w:t>
      </w:r>
      <w:r>
        <w:rPr>
          <w:rFonts w:cs="ArialMT"/>
          <w:sz w:val="24"/>
          <w:szCs w:val="24"/>
          <w:vertAlign w:val="superscript"/>
        </w:rPr>
        <w:t>+</w:t>
      </w:r>
      <w:r>
        <w:rPr>
          <w:rFonts w:cs="ArialMT"/>
          <w:sz w:val="24"/>
          <w:szCs w:val="24"/>
        </w:rPr>
        <w:t>] = 10</w:t>
      </w:r>
      <w:r>
        <w:rPr>
          <w:rFonts w:cs="ArialMT"/>
          <w:sz w:val="24"/>
          <w:szCs w:val="24"/>
          <w:vertAlign w:val="superscript"/>
        </w:rPr>
        <w:t>-4</w:t>
      </w:r>
    </w:p>
    <w:p>
      <w:pPr>
        <w:pStyle w:val="style0"/>
        <w:autoSpaceDE w:val="false"/>
        <w:autoSpaceDN w:val="false"/>
        <w:adjustRightInd w:val="false"/>
        <w:spacing w:after="0" w:lineRule="auto" w:line="240"/>
        <w:rPr>
          <w:rFonts w:cs="ArialMT"/>
          <w:sz w:val="24"/>
          <w:szCs w:val="24"/>
        </w:rPr>
      </w:pPr>
      <w:r>
        <w:rPr>
          <w:rFonts w:cs="ArialMT"/>
          <w:sz w:val="24"/>
          <w:szCs w:val="24"/>
        </w:rPr>
        <w:t>[H</w:t>
      </w:r>
      <w:r>
        <w:rPr>
          <w:rFonts w:cs="ArialMT"/>
          <w:sz w:val="24"/>
          <w:szCs w:val="24"/>
          <w:vertAlign w:val="superscript"/>
        </w:rPr>
        <w:t>+]</w:t>
      </w:r>
      <w:r>
        <w:rPr>
          <w:rFonts w:cs="ArialMT"/>
          <w:sz w:val="24"/>
          <w:szCs w:val="24"/>
        </w:rPr>
        <w:t xml:space="preserve"> = 1 x 10</w:t>
      </w:r>
      <w:r>
        <w:rPr>
          <w:rFonts w:cs="ArialMT"/>
          <w:sz w:val="24"/>
          <w:szCs w:val="24"/>
          <w:vertAlign w:val="superscript"/>
        </w:rPr>
        <w:t>-4</w:t>
      </w:r>
      <w:r>
        <w:rPr>
          <w:rFonts w:cs="ArialMT"/>
          <w:sz w:val="24"/>
          <w:szCs w:val="24"/>
        </w:rPr>
        <w:t xml:space="preserve"> mol/L</w:t>
      </w: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i/>
          <w:sz w:val="24"/>
          <w:szCs w:val="24"/>
        </w:rPr>
      </w:pPr>
      <w:r>
        <w:rPr>
          <w:rFonts w:cs="ArialMT"/>
          <w:b/>
          <w:i/>
          <w:sz w:val="24"/>
          <w:szCs w:val="24"/>
          <w:highlight w:val="yellow"/>
        </w:rPr>
        <w:t>Sometimes you will need to use a calculator</w:t>
      </w:r>
      <w:r>
        <w:rPr>
          <w:rFonts w:cs="ArialMT"/>
          <w:i/>
          <w:sz w:val="24"/>
          <w:szCs w:val="24"/>
          <w:highlight w:val="yellow"/>
        </w:rPr>
        <w:t>.</w:t>
      </w: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MT"/>
          <w:sz w:val="24"/>
          <w:szCs w:val="24"/>
        </w:rPr>
      </w:pPr>
      <w:r>
        <w:rPr>
          <w:rFonts w:cs="ArialMT"/>
          <w:b/>
          <w:color w:val="ff0000"/>
          <w:sz w:val="24"/>
          <w:szCs w:val="24"/>
        </w:rPr>
        <w:t>Sample question 4:</w:t>
      </w:r>
      <w:r>
        <w:rPr>
          <w:rFonts w:cs="ArialMT"/>
          <w:sz w:val="24"/>
          <w:szCs w:val="24"/>
        </w:rPr>
        <w:t xml:space="preserve"> Calculate the pH of saliva with [H</w:t>
      </w:r>
      <w:r>
        <w:rPr>
          <w:rFonts w:cs="ArialMT"/>
          <w:b/>
          <w:sz w:val="24"/>
          <w:szCs w:val="24"/>
          <w:vertAlign w:val="superscript"/>
        </w:rPr>
        <w:t>+</w:t>
      </w:r>
      <w:r>
        <w:rPr>
          <w:rFonts w:cs="ArialMT"/>
          <w:sz w:val="24"/>
          <w:szCs w:val="24"/>
        </w:rPr>
        <w:t>] = 1.58 x 10</w:t>
      </w:r>
      <w:r>
        <w:rPr>
          <w:rFonts w:cs="ArialMT"/>
          <w:sz w:val="24"/>
          <w:szCs w:val="24"/>
          <w:vertAlign w:val="superscript"/>
        </w:rPr>
        <w:t>-6</w:t>
      </w:r>
      <w:r>
        <w:rPr>
          <w:rFonts w:cs="ArialMT"/>
          <w:sz w:val="24"/>
          <w:szCs w:val="24"/>
        </w:rPr>
        <w:t xml:space="preserve"> mol/L.</w:t>
      </w:r>
    </w:p>
    <w:p>
      <w:pPr>
        <w:pStyle w:val="style0"/>
        <w:autoSpaceDE w:val="false"/>
        <w:autoSpaceDN w:val="false"/>
        <w:adjustRightInd w:val="false"/>
        <w:spacing w:after="0" w:lineRule="auto" w:line="240"/>
        <w:rPr>
          <w:rFonts w:cs="ArialMT"/>
          <w:sz w:val="24"/>
          <w:szCs w:val="24"/>
        </w:rPr>
      </w:pPr>
    </w:p>
    <w:p>
      <w:pPr>
        <w:pStyle w:val="style0"/>
        <w:autoSpaceDE w:val="false"/>
        <w:autoSpaceDN w:val="false"/>
        <w:adjustRightInd w:val="false"/>
        <w:spacing w:after="0" w:lineRule="auto" w:line="240"/>
        <w:rPr>
          <w:rFonts w:cs="ArialMT"/>
          <w:b/>
          <w:color w:val="0000ff"/>
          <w:sz w:val="24"/>
          <w:szCs w:val="24"/>
        </w:rPr>
      </w:pPr>
      <w:r>
        <w:rPr>
          <w:rFonts w:cs="ArialMT"/>
          <w:b/>
          <w:color w:val="0000ff"/>
          <w:sz w:val="24"/>
          <w:szCs w:val="24"/>
        </w:rPr>
        <w:t>Solution:</w:t>
      </w:r>
    </w:p>
    <w:p>
      <w:pPr>
        <w:pStyle w:val="style0"/>
        <w:autoSpaceDE w:val="false"/>
        <w:autoSpaceDN w:val="false"/>
        <w:adjustRightInd w:val="false"/>
        <w:spacing w:after="0" w:lineRule="auto" w:line="240"/>
        <w:rPr>
          <w:rFonts w:cs="ArialMT"/>
          <w:sz w:val="24"/>
          <w:szCs w:val="24"/>
        </w:rPr>
      </w:pPr>
      <w:r>
        <w:rPr>
          <w:rFonts w:cs="ArialMT"/>
          <w:sz w:val="24"/>
          <w:szCs w:val="24"/>
        </w:rPr>
        <w:t>pH = -log [H</w:t>
      </w:r>
      <w:r>
        <w:rPr>
          <w:rFonts w:cs="ArialMT"/>
          <w:b/>
          <w:sz w:val="24"/>
          <w:szCs w:val="24"/>
          <w:vertAlign w:val="superscript"/>
        </w:rPr>
        <w:t>+</w:t>
      </w:r>
      <w:r>
        <w:rPr>
          <w:rFonts w:cs="ArialMT"/>
          <w:sz w:val="24"/>
          <w:szCs w:val="24"/>
        </w:rPr>
        <w:t>] = -log (1.58 x 10</w:t>
      </w:r>
      <w:r>
        <w:rPr>
          <w:rFonts w:cs="ArialMT"/>
          <w:sz w:val="24"/>
          <w:szCs w:val="24"/>
          <w:vertAlign w:val="superscript"/>
        </w:rPr>
        <w:t>-6</w:t>
      </w:r>
      <w:r>
        <w:rPr>
          <w:rFonts w:cs="ArialMT"/>
          <w:sz w:val="24"/>
          <w:szCs w:val="24"/>
        </w:rPr>
        <w:t>)</w:t>
      </w:r>
    </w:p>
    <w:p>
      <w:pPr>
        <w:pStyle w:val="style0"/>
        <w:autoSpaceDE w:val="false"/>
        <w:autoSpaceDN w:val="false"/>
        <w:adjustRightInd w:val="false"/>
        <w:spacing w:after="0" w:lineRule="auto" w:line="240"/>
        <w:rPr>
          <w:rFonts w:cs="ArialMT"/>
          <w:sz w:val="24"/>
          <w:szCs w:val="24"/>
        </w:rPr>
      </w:pPr>
      <w:r>
        <w:rPr>
          <w:rFonts w:cs="ArialMT"/>
          <w:sz w:val="24"/>
          <w:szCs w:val="24"/>
        </w:rPr>
        <w:t>pH = 5.8</w:t>
      </w:r>
    </w:p>
    <w:p>
      <w:pPr>
        <w:pStyle w:val="style0"/>
        <w:autoSpaceDE w:val="false"/>
        <w:autoSpaceDN w:val="false"/>
        <w:adjustRightInd w:val="false"/>
        <w:spacing w:after="0" w:lineRule="auto" w:line="240"/>
        <w:rPr>
          <w:rFonts w:cs="ArialMT"/>
          <w:sz w:val="24"/>
          <w:szCs w:val="24"/>
        </w:rPr>
      </w:pPr>
    </w:p>
    <w:p>
      <w:pPr>
        <w:pStyle w:val="style157"/>
        <w:rPr>
          <w:b/>
        </w:rPr>
      </w:pPr>
      <w:r>
        <w:rPr>
          <w:b/>
          <w:shd w:val="clear" w:color="auto" w:fill="00ffff"/>
        </w:rPr>
        <w:t>Calculating the pH of a strong acid</w:t>
      </w:r>
    </w:p>
    <w:p>
      <w:pPr>
        <w:pStyle w:val="style157"/>
        <w:rPr>
          <w:b/>
        </w:rPr>
      </w:pPr>
      <w:r>
        <w:t>(a)</w:t>
      </w:r>
      <w:r>
        <w:rPr>
          <w:b/>
        </w:rPr>
        <w:t>Calculate the hydrogen ion concentration and pH of a 0.25 mol dm</w:t>
      </w:r>
      <w:r>
        <w:rPr>
          <w:b/>
          <w:vertAlign w:val="superscript"/>
        </w:rPr>
        <w:t>-3</w:t>
      </w:r>
      <w:r>
        <w:rPr>
          <w:b/>
        </w:rPr>
        <w:t xml:space="preserve"> solution of hydrochloric acid.</w:t>
      </w:r>
    </w:p>
    <w:p>
      <w:pPr>
        <w:pStyle w:val="style157"/>
        <w:rPr>
          <w:b/>
        </w:rPr>
      </w:pPr>
      <w:r>
        <w:rPr>
          <w:b/>
        </w:rPr>
        <w:t xml:space="preserve">HCl is monobasic/monoprotic acid, from </w:t>
      </w:r>
      <m:oMath>
        <m:sSub>
          <m:sSubPr>
            <m:ctrlPr>
              <w:rPr>
                <w:rFonts w:ascii="Cambria Math" w:hAnsi="Cambria Math"/>
                <w:b/>
              </w:rPr>
            </m:ctrlPr>
          </m:sSubPr>
          <m:e>
            <m:r>
              <m:rPr>
                <m:sty m:val="p"/>
              </m:rPr>
              <w:rPr>
                <w:rFonts w:ascii="Cambria Math" w:hAnsi="Cambria Math"/>
              </w:rPr>
              <m:t>HCl</m:t>
            </m:r>
          </m:e>
          <m:sub>
            <m:r>
              <m:rPr>
                <m:sty m:val="p"/>
              </m:rPr>
              <w:rPr>
                <w:rFonts w:ascii="Cambria Math" w:hAnsi="Cambria Math"/>
              </w:rPr>
              <m:t>aq</m:t>
            </m:r>
          </m:sub>
        </m:sSub>
      </m:oMath>
      <w:r>
        <w:rPr>
          <w:b/>
        </w:rPr>
        <w:t xml:space="preserve">↔ </w:t>
      </w:r>
      <m:oMath>
        <m:sSup>
          <m:sSupPr>
            <m:ctrlPr>
              <w:rPr>
                <w:rFonts w:ascii="Cambria Math" w:hAnsi="Cambria Math"/>
                <w:b/>
              </w:rPr>
            </m:ctrlPr>
          </m:sSupPr>
          <m:e>
            <m:r>
              <m:rPr>
                <m:sty m:val="p"/>
              </m:rPr>
              <w:rPr>
                <w:rFonts w:ascii="Cambria Math" w:hAnsi="Cambria Math"/>
              </w:rPr>
              <m:t>H</m:t>
            </m:r>
          </m:e>
          <m:sup>
            <m:r>
              <m:rPr>
                <m:sty m:val="p"/>
              </m:rPr>
              <w:rPr>
                <w:rFonts w:ascii="Cambria Math" w:hAnsi="Cambria Math"/>
              </w:rPr>
              <m:t>+</m:t>
            </m:r>
          </m:sup>
        </m:sSup>
        <m:d>
          <m:dPr>
            <m:endChr m:val=")"/>
            <m:ctrlPr>
              <w:rPr>
                <w:rFonts w:ascii="Cambria Math" w:hAnsi="Cambria Math"/>
                <w:b/>
              </w:rPr>
            </m:ctrlPr>
          </m:dPr>
          <m:e>
            <m:r>
              <m:rPr>
                <m:sty m:val="p"/>
              </m:rPr>
              <w:rPr>
                <w:rFonts w:ascii="Cambria Math" w:hAnsi="Cambria Math"/>
              </w:rPr>
              <m:t>aq</m:t>
            </m:r>
          </m:e>
        </m:d>
        <m:r>
          <m:rPr>
            <m:sty m:val="p"/>
          </m:rPr>
          <w:rPr>
            <w:rFonts w:ascii="Cambria Math" w:hAnsi="Cambria Math"/>
          </w:rPr>
          <m:t xml:space="preserve">+ </m:t>
        </m:r>
        <m:sSup>
          <m:sSupPr>
            <m:ctrlPr>
              <w:rPr>
                <w:rFonts w:ascii="Cambria Math" w:hAnsi="Cambria Math"/>
                <w:b/>
              </w:rPr>
            </m:ctrlPr>
          </m:sSupPr>
          <m:e>
            <m:r>
              <m:rPr>
                <m:sty m:val="p"/>
              </m:rPr>
              <w:rPr>
                <w:rFonts w:ascii="Cambria Math" w:hAnsi="Cambria Math"/>
              </w:rPr>
              <m:t>Cl</m:t>
            </m:r>
          </m:e>
          <m:sup>
            <m:r>
              <m:rPr>
                <m:sty m:val="p"/>
              </m:rPr>
              <w:rPr>
                <w:rFonts w:ascii="Cambria Math" w:hAnsi="Cambria Math"/>
              </w:rPr>
              <m:t>-</m:t>
            </m:r>
          </m:sup>
        </m:sSup>
        <m:d>
          <m:dPr>
            <m:endChr m:val=")"/>
            <m:ctrlPr>
              <w:rPr>
                <w:rFonts w:ascii="Cambria Math" w:hAnsi="Cambria Math"/>
                <w:b/>
              </w:rPr>
            </m:ctrlPr>
          </m:dPr>
          <m:e>
            <m:r>
              <m:rPr>
                <m:sty m:val="p"/>
              </m:rPr>
              <w:rPr>
                <w:rFonts w:ascii="Cambria Math" w:hAnsi="Cambria Math"/>
              </w:rPr>
              <m:t>aq</m:t>
            </m:r>
          </m:e>
        </m:d>
        <m:r>
          <m:rPr>
            <m:sty m:val="p"/>
          </m:rPr>
          <w:rPr>
            <w:rFonts w:ascii="Cambria Math" w:hAnsi="Cambria Math"/>
          </w:rPr>
          <m:t>,</m:t>
        </m:r>
      </m:oMath>
    </w:p>
    <w:p>
      <w:pPr>
        <w:pStyle w:val="style157"/>
        <w:rPr>
          <w:b/>
        </w:rPr>
      </w:pPr>
      <w:r>
        <w:rPr>
          <w:b/>
        </w:rPr>
        <w:t>so [H</w:t>
      </w:r>
      <w:r>
        <w:rPr>
          <w:b/>
          <w:vertAlign w:val="superscript"/>
        </w:rPr>
        <w:t>+</w:t>
      </w:r>
      <w:r>
        <w:rPr>
          <w:b/>
          <w:vertAlign w:val="subscript"/>
        </w:rPr>
        <w:t>(aq)</w:t>
      </w:r>
      <w:r>
        <w:rPr>
          <w:b/>
        </w:rPr>
        <w:t>] = 0.25 mol dm</w:t>
      </w:r>
      <w:r>
        <w:rPr>
          <w:b/>
          <w:vertAlign w:val="superscript"/>
        </w:rPr>
        <w:t>-3</w:t>
      </w:r>
    </w:p>
    <w:p>
      <w:pPr>
        <w:pStyle w:val="style157"/>
        <w:rPr>
          <w:b/>
        </w:rPr>
      </w:pPr>
      <w:r>
        <w:rPr>
          <w:b/>
          <w:bCs/>
        </w:rPr>
        <w:t>pH</w:t>
      </w:r>
      <w:r>
        <w:rPr>
          <w:b/>
        </w:rPr>
        <w:t xml:space="preserve"> = -log(0.25) </w:t>
      </w:r>
      <w:r>
        <w:rPr>
          <w:b/>
          <w:bCs/>
        </w:rPr>
        <w:t>= 0.602</w:t>
      </w:r>
    </w:p>
    <w:p>
      <w:pPr>
        <w:pStyle w:val="style157"/>
        <w:rPr>
          <w:b/>
        </w:rPr>
      </w:pPr>
    </w:p>
    <w:p>
      <w:pPr>
        <w:pStyle w:val="style157"/>
        <w:rPr>
          <w:b/>
        </w:rPr>
      </w:pPr>
      <w:r>
        <w:rPr>
          <w:b/>
        </w:rPr>
        <w:t xml:space="preserve"> (b) Calculate the hydrogen ion concentration and pH of a 1.5 mol dm</w:t>
      </w:r>
      <w:r>
        <w:rPr>
          <w:b/>
          <w:vertAlign w:val="superscript"/>
        </w:rPr>
        <w:t>-3</w:t>
      </w:r>
      <w:r>
        <w:rPr>
          <w:b/>
        </w:rPr>
        <w:t xml:space="preserve"> solution of sulphuric acid.</w:t>
      </w:r>
    </w:p>
    <w:p>
      <w:pPr>
        <w:pStyle w:val="style157"/>
        <w:rPr>
          <w:b/>
          <w:vertAlign w:val="subscript"/>
        </w:rPr>
      </w:pPr>
      <w:r>
        <w:rPr>
          <w:b/>
        </w:rPr>
        <w:t>H</w:t>
      </w:r>
      <w:r>
        <w:rPr>
          <w:b/>
          <w:vertAlign w:val="subscript"/>
        </w:rPr>
        <w:t>2</w:t>
      </w:r>
      <w:r>
        <w:rPr>
          <w:b/>
        </w:rPr>
        <w:t>SO</w:t>
      </w:r>
      <w:r>
        <w:rPr>
          <w:b/>
          <w:vertAlign w:val="subscript"/>
        </w:rPr>
        <w:t>4</w:t>
      </w:r>
      <w:r>
        <w:rPr>
          <w:b/>
        </w:rPr>
        <w:t xml:space="preserve"> is dibasic/diprotic acid, from </w:t>
      </w:r>
      <m:oMath>
        <m:sSub>
          <m:sSubPr>
            <m:ctrlPr>
              <w:rPr>
                <w:rFonts w:ascii="Cambria Math" w:hAnsi="Cambria Math"/>
                <w:b/>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b/>
              </w:rPr>
            </m:ctrlPr>
          </m:sSubPr>
          <m:e>
            <m:r>
              <m:rPr>
                <m:sty m:val="p"/>
              </m:rPr>
              <w:rPr>
                <w:rFonts w:ascii="Cambria Math" w:hAnsi="Cambria Math"/>
              </w:rPr>
              <m:t>SO</m:t>
            </m:r>
          </m:e>
          <m:sub>
            <m:r>
              <m:rPr>
                <m:sty m:val="p"/>
              </m:rPr>
              <w:rPr>
                <w:rFonts w:ascii="Cambria Math" w:hAnsi="Cambria Math"/>
              </w:rPr>
              <m:t>4 (aq)</m:t>
            </m:r>
          </m:sub>
        </m:sSub>
      </m:oMath>
      <w:r>
        <w:rPr>
          <w:b/>
        </w:rPr>
        <w:t>↔</w:t>
      </w:r>
      <m:oMath>
        <m:sSup>
          <m:sSupPr>
            <m:ctrlPr>
              <w:rPr>
                <w:rFonts w:ascii="Cambria Math" w:hAnsi="Cambria Math"/>
                <w:b/>
              </w:rPr>
            </m:ctrlPr>
          </m:sSupPr>
          <m:e>
            <m:r>
              <m:rPr>
                <m:sty m:val="p"/>
              </m:rPr>
              <w:rPr>
                <w:rFonts w:ascii="Cambria Math" w:hAnsi="Cambria Math"/>
              </w:rPr>
              <m:t>2H</m:t>
            </m:r>
          </m:e>
          <m:sup>
            <m:r>
              <m:rPr>
                <m:sty m:val="p"/>
              </m:rPr>
              <w:rPr>
                <w:rFonts w:ascii="Cambria Math" w:hAnsi="Cambria Math"/>
              </w:rPr>
              <m:t>+</m:t>
            </m:r>
          </m:sup>
        </m:sSup>
      </m:oMath>
      <w:r>
        <w:rPr>
          <w:b/>
          <w:vertAlign w:val="subscript"/>
        </w:rPr>
        <w:t>(aq)</w:t>
      </w:r>
      <w:r>
        <w:rPr>
          <w:b/>
        </w:rPr>
        <w:t xml:space="preserve"> + </w:t>
      </w:r>
      <m:oMath>
        <m:sSub>
          <m:sSubPr>
            <m:ctrlPr>
              <w:rPr>
                <w:rFonts w:ascii="Cambria Math" w:hAnsi="Cambria Math"/>
                <w:b/>
              </w:rPr>
            </m:ctrlPr>
          </m:sSubPr>
          <m:e>
            <m:r>
              <m:rPr>
                <m:sty m:val="p"/>
              </m:rPr>
              <w:rPr>
                <w:rFonts w:ascii="Cambria Math" w:hAnsi="Cambria Math"/>
              </w:rPr>
              <m:t>SO</m:t>
            </m:r>
          </m:e>
          <m:sub>
            <m:r>
              <m:rPr>
                <m:sty m:val="p"/>
              </m:rPr>
              <w:rPr>
                <w:rFonts w:ascii="Cambria Math" w:hAnsi="Cambria Math"/>
              </w:rPr>
              <m:t>4</m:t>
            </m:r>
          </m:sub>
        </m:sSub>
      </m:oMath>
      <w:r>
        <w:rPr>
          <w:b/>
          <w:vertAlign w:val="superscript"/>
        </w:rPr>
        <w:t>2-</w:t>
      </w:r>
      <w:r>
        <w:rPr>
          <w:b/>
          <w:vertAlign w:val="subscript"/>
        </w:rPr>
        <w:t xml:space="preserve">(aq), </w:t>
      </w:r>
    </w:p>
    <w:p>
      <w:pPr>
        <w:pStyle w:val="style157"/>
        <w:rPr>
          <w:b/>
        </w:rPr>
      </w:pPr>
      <w:r>
        <w:rPr>
          <w:b/>
        </w:rPr>
        <w:t xml:space="preserve">so </w:t>
      </w:r>
      <w:r>
        <w:rPr>
          <w:b/>
          <w:bCs/>
        </w:rPr>
        <w:t>[H</w:t>
      </w:r>
      <w:r>
        <w:rPr>
          <w:b/>
          <w:bCs/>
          <w:vertAlign w:val="superscript"/>
        </w:rPr>
        <w:t>+</w:t>
      </w:r>
      <w:r>
        <w:rPr>
          <w:b/>
          <w:bCs/>
          <w:vertAlign w:val="subscript"/>
        </w:rPr>
        <w:t>(aq)</w:t>
      </w:r>
      <w:r>
        <w:rPr>
          <w:b/>
          <w:bCs/>
        </w:rPr>
        <w:t>]</w:t>
      </w:r>
      <w:r>
        <w:rPr>
          <w:b/>
        </w:rPr>
        <w:t xml:space="preserve"> = 2 x 1.5 = </w:t>
      </w:r>
      <w:r>
        <w:rPr>
          <w:b/>
          <w:bCs/>
        </w:rPr>
        <w:t>3.0 mol dm</w:t>
      </w:r>
      <w:r>
        <w:rPr>
          <w:b/>
          <w:bCs/>
          <w:vertAlign w:val="superscript"/>
        </w:rPr>
        <w:t>-3</w:t>
      </w:r>
      <w:r>
        <w:rPr>
          <w:b/>
          <w:bCs/>
        </w:rPr>
        <w:t xml:space="preserve">(we multiply 2 moles of </w:t>
      </w:r>
      <m:oMath>
        <m:sSup>
          <m:sSupPr>
            <m:ctrlPr>
              <w:rPr>
                <w:rFonts w:ascii="Cambria Math" w:hAnsi="Cambria Math"/>
                <w:b/>
              </w:rPr>
            </m:ctrlPr>
          </m:sSupPr>
          <m:e>
            <m:r>
              <m:rPr>
                <m:sty m:val="p"/>
              </m:rPr>
              <w:rPr>
                <w:rFonts w:ascii="Cambria Math" w:hAnsi="Cambria Math"/>
              </w:rPr>
              <m:t>2H</m:t>
            </m:r>
          </m:e>
          <m:sup>
            <m:r>
              <m:rPr>
                <m:sty m:val="p"/>
              </m:rPr>
              <w:rPr>
                <w:rFonts w:ascii="Cambria Math" w:hAnsi="Cambria Math"/>
              </w:rPr>
              <m:t>+</m:t>
            </m:r>
          </m:sup>
        </m:sSup>
      </m:oMath>
      <w:r>
        <w:rPr>
          <w:b/>
          <w:vertAlign w:val="subscript"/>
        </w:rPr>
        <w:t>(aq)</w:t>
      </w:r>
      <w:r>
        <w:rPr>
          <w:b/>
        </w:rPr>
        <w:t xml:space="preserve"> by hydrogen ion concentration</w:t>
      </w:r>
      <w:r>
        <w:rPr>
          <w:b/>
          <w:bCs/>
        </w:rPr>
        <w:t>).</w:t>
      </w:r>
    </w:p>
    <w:p>
      <w:pPr>
        <w:pStyle w:val="style157"/>
        <w:rPr>
          <w:b/>
        </w:rPr>
      </w:pPr>
      <w:r>
        <w:rPr>
          <w:b/>
          <w:bCs/>
        </w:rPr>
        <w:t>pH</w:t>
      </w:r>
      <w:r>
        <w:rPr>
          <w:b/>
        </w:rPr>
        <w:t xml:space="preserve"> = -log(3.0) = </w:t>
      </w:r>
      <w:r>
        <w:rPr>
          <w:b/>
          <w:bCs/>
        </w:rPr>
        <w:t>-0.477</w:t>
      </w:r>
    </w:p>
    <w:p>
      <w:pPr>
        <w:pStyle w:val="style157"/>
        <w:rPr>
          <w:b/>
        </w:rPr>
      </w:pPr>
      <w:r>
        <w:rPr>
          <w:b/>
        </w:rPr>
        <w:t>but in reality the pH will be higher.</w:t>
      </w:r>
    </w:p>
    <w:p>
      <w:pPr>
        <w:pStyle w:val="style157"/>
        <w:rPr>
          <w:b/>
        </w:rPr>
      </w:pPr>
    </w:p>
    <w:p>
      <w:pPr>
        <w:pStyle w:val="style157"/>
        <w:rPr>
          <w:b/>
        </w:rPr>
      </w:pPr>
      <w:r>
        <w:rPr>
          <w:b/>
        </w:rPr>
        <w:t>(c)Calculate the hydrogen ion concentration solution of hydrochloric acid of pH 1.2</w:t>
      </w:r>
    </w:p>
    <w:p>
      <w:pPr>
        <w:pStyle w:val="style157"/>
        <w:rPr>
          <w:b/>
        </w:rPr>
      </w:pPr>
      <w:r>
        <w:rPr>
          <w:b/>
        </w:rPr>
        <w:t>Solution:</w:t>
      </w:r>
    </w:p>
    <w:p>
      <w:pPr>
        <w:pStyle w:val="style157"/>
        <w:rPr>
          <w:b/>
        </w:rPr>
      </w:pPr>
      <w:r>
        <w:rPr>
          <w:b/>
        </w:rPr>
        <w:t>[H</w:t>
      </w:r>
      <w:r>
        <w:rPr>
          <w:b/>
          <w:vertAlign w:val="superscript"/>
        </w:rPr>
        <w:t>+</w:t>
      </w:r>
      <w:r>
        <w:rPr>
          <w:b/>
          <w:vertAlign w:val="subscript"/>
        </w:rPr>
        <w:t>(aq)</w:t>
      </w:r>
      <w:r>
        <w:rPr>
          <w:b/>
        </w:rPr>
        <w:t>] = 10</w:t>
      </w:r>
      <w:r>
        <w:rPr>
          <w:b/>
          <w:vertAlign w:val="superscript"/>
        </w:rPr>
        <w:t>-pH</w:t>
      </w:r>
      <w:r>
        <w:rPr>
          <w:b/>
        </w:rPr>
        <w:t xml:space="preserve"> = 10</w:t>
      </w:r>
      <w:r>
        <w:rPr>
          <w:b/>
          <w:vertAlign w:val="superscript"/>
        </w:rPr>
        <w:t>-1.2</w:t>
      </w:r>
      <w:r>
        <w:rPr>
          <w:b/>
        </w:rPr>
        <w:t xml:space="preserve"> = 0.0631 mol dm</w:t>
      </w:r>
      <w:r>
        <w:rPr>
          <w:b/>
          <w:vertAlign w:val="superscript"/>
        </w:rPr>
        <w:t>-3</w:t>
      </w:r>
    </w:p>
    <w:p>
      <w:pPr>
        <w:pStyle w:val="style157"/>
        <w:rPr>
          <w:b/>
        </w:rPr>
      </w:pPr>
    </w:p>
    <w:p>
      <w:pPr>
        <w:pStyle w:val="style157"/>
        <w:rPr>
          <w:b/>
        </w:rPr>
      </w:pPr>
    </w:p>
    <w:p>
      <w:pPr>
        <w:pStyle w:val="style157"/>
        <w:rPr>
          <w:b/>
        </w:rPr>
      </w:pPr>
      <w:r>
        <w:rPr>
          <w:b/>
          <w:shd w:val="clear" w:color="auto" w:fill="00ffff"/>
        </w:rPr>
        <w:t>What is the real aqueous hydrogen ion concentration in dilute sulfuric acid?</w:t>
      </w:r>
    </w:p>
    <w:p>
      <w:pPr>
        <w:pStyle w:val="style157"/>
        <w:rPr>
          <w:b/>
        </w:rPr>
      </w:pPr>
      <w:r>
        <w:rPr>
          <w:b/>
        </w:rPr>
        <w:t>e.g. take 0.500 molar H</w:t>
      </w:r>
      <w:r>
        <w:rPr>
          <w:b/>
          <w:vertAlign w:val="subscript"/>
        </w:rPr>
        <w:t>2</w:t>
      </w:r>
      <w:r>
        <w:rPr>
          <w:b/>
        </w:rPr>
        <w:t>SO</w:t>
      </w:r>
      <w:r>
        <w:rPr>
          <w:b/>
          <w:vertAlign w:val="subscript"/>
        </w:rPr>
        <w:t>4</w:t>
      </w:r>
      <w:r>
        <w:rPr>
          <w:b/>
        </w:rPr>
        <w:t xml:space="preserve"> (aq), if fully ionised, you would expect ...the </w:t>
      </w:r>
      <w:r>
        <w:rPr>
          <w:b/>
          <w:bCs/>
        </w:rPr>
        <w:t>[H</w:t>
      </w:r>
      <w:r>
        <w:rPr>
          <w:b/>
          <w:bCs/>
          <w:vertAlign w:val="superscript"/>
        </w:rPr>
        <w:t>+</w:t>
      </w:r>
      <w:r>
        <w:rPr>
          <w:b/>
          <w:bCs/>
        </w:rPr>
        <w:t>(aq)]</w:t>
      </w:r>
      <w:r>
        <w:rPr>
          <w:b/>
        </w:rPr>
        <w:t xml:space="preserve"> concentration to be 2 x 0.500 = </w:t>
      </w:r>
      <w:r>
        <w:rPr>
          <w:b/>
          <w:bCs/>
        </w:rPr>
        <w:t>1.000 mol dm</w:t>
      </w:r>
      <w:r>
        <w:rPr>
          <w:b/>
          <w:bCs/>
          <w:vertAlign w:val="superscript"/>
        </w:rPr>
        <w:t>-3</w:t>
      </w:r>
      <w:r>
        <w:rPr>
          <w:b/>
        </w:rPr>
        <w:t xml:space="preserve">and the </w:t>
      </w:r>
      <w:r>
        <w:rPr>
          <w:b/>
          <w:bCs/>
        </w:rPr>
        <w:t>pH</w:t>
      </w:r>
      <w:r>
        <w:rPr>
          <w:b/>
        </w:rPr>
        <w:t xml:space="preserve"> to be -log</w:t>
      </w:r>
      <w:r>
        <w:rPr>
          <w:b/>
          <w:vertAlign w:val="subscript"/>
        </w:rPr>
        <w:t>10</w:t>
      </w:r>
      <w:r>
        <w:rPr>
          <w:b/>
        </w:rPr>
        <w:t xml:space="preserve">(1.000) = </w:t>
      </w:r>
      <w:r>
        <w:rPr>
          <w:b/>
          <w:bCs/>
        </w:rPr>
        <w:t>0.00</w:t>
      </w:r>
    </w:p>
    <w:p>
      <w:pPr>
        <w:pStyle w:val="style157"/>
        <w:rPr/>
      </w:pPr>
    </w:p>
    <w:p>
      <w:pPr>
        <w:pStyle w:val="style157"/>
        <w:rPr/>
      </w:pPr>
    </w:p>
    <w:p>
      <w:pPr>
        <w:pStyle w:val="style0"/>
        <w:autoSpaceDE w:val="false"/>
        <w:autoSpaceDN w:val="false"/>
        <w:adjustRightInd w:val="false"/>
        <w:spacing w:after="0" w:lineRule="auto" w:line="240"/>
        <w:rPr>
          <w:rFonts w:cs="ArialMT"/>
          <w:b/>
          <w:sz w:val="24"/>
          <w:szCs w:val="24"/>
          <w:highlight w:val="yellow"/>
        </w:rPr>
      </w:pPr>
      <w:r>
        <w:rPr>
          <w:rFonts w:cs="ArialMT"/>
          <w:b/>
          <w:sz w:val="24"/>
          <w:szCs w:val="24"/>
          <w:highlight w:val="yellow"/>
        </w:rPr>
        <w:t>We said that the pH scale was one that showed the pH becoming lower as the strength of the acid becomes</w:t>
      </w:r>
      <w:r>
        <w:rPr>
          <w:rFonts w:cs="ArialMT"/>
          <w:b/>
          <w:sz w:val="24"/>
          <w:szCs w:val="24"/>
          <w:highlight w:val="yellow"/>
        </w:rPr>
        <w:t xml:space="preserve"> </w:t>
      </w:r>
      <w:r>
        <w:rPr>
          <w:rFonts w:cs="ArialMT"/>
          <w:b/>
          <w:sz w:val="24"/>
          <w:szCs w:val="24"/>
          <w:highlight w:val="yellow"/>
        </w:rPr>
        <w:t>larger. Let’s think about this for a second. Stomach acid is HCl, a strong acid. Strong acids are powerful,</w:t>
      </w:r>
      <w:r>
        <w:rPr>
          <w:rFonts w:cs="ArialMT"/>
          <w:b/>
          <w:sz w:val="24"/>
          <w:szCs w:val="24"/>
          <w:highlight w:val="yellow"/>
        </w:rPr>
        <w:t xml:space="preserve"> </w:t>
      </w:r>
      <w:r>
        <w:rPr>
          <w:rFonts w:cs="ArialMT"/>
          <w:b/>
          <w:sz w:val="24"/>
          <w:szCs w:val="24"/>
          <w:highlight w:val="yellow"/>
        </w:rPr>
        <w:t>we can assume because they completely ionize and therefore would have all of their H</w:t>
      </w:r>
      <w:r>
        <w:rPr>
          <w:rFonts w:cs="ArialMT"/>
          <w:b/>
          <w:sz w:val="24"/>
          <w:szCs w:val="24"/>
          <w:highlight w:val="yellow"/>
          <w:vertAlign w:val="superscript"/>
        </w:rPr>
        <w:t>+</w:t>
      </w:r>
      <w:r>
        <w:rPr>
          <w:rFonts w:cs="ArialMT"/>
          <w:b/>
          <w:sz w:val="24"/>
          <w:szCs w:val="24"/>
          <w:highlight w:val="yellow"/>
        </w:rPr>
        <w:t xml:space="preserve"> ions present in the</w:t>
      </w:r>
      <w:r>
        <w:rPr>
          <w:rFonts w:cs="ArialMT"/>
          <w:b/>
          <w:sz w:val="24"/>
          <w:szCs w:val="24"/>
          <w:highlight w:val="yellow"/>
        </w:rPr>
        <w:t xml:space="preserve"> </w:t>
      </w:r>
      <w:r>
        <w:rPr>
          <w:rFonts w:cs="ArialMT"/>
          <w:b/>
          <w:sz w:val="24"/>
          <w:szCs w:val="24"/>
          <w:highlight w:val="yellow"/>
        </w:rPr>
        <w:t>solution when the reaction is complete. Vinegar (that we may put on our salad, cook with, make those neat</w:t>
      </w:r>
      <w:r>
        <w:rPr>
          <w:rFonts w:cs="ArialMT"/>
          <w:b/>
          <w:sz w:val="24"/>
          <w:szCs w:val="24"/>
          <w:highlight w:val="yellow"/>
        </w:rPr>
        <w:t xml:space="preserve"> </w:t>
      </w:r>
      <w:r>
        <w:rPr>
          <w:rFonts w:cs="ArialMT"/>
          <w:b/>
          <w:sz w:val="24"/>
          <w:szCs w:val="24"/>
          <w:highlight w:val="yellow"/>
        </w:rPr>
        <w:t>science fair volcanoes with!) is a weak acid. It only partially ionizes and only allows some of its H</w:t>
      </w:r>
      <w:r>
        <w:rPr>
          <w:rFonts w:cs="ArialMT"/>
          <w:b/>
          <w:sz w:val="24"/>
          <w:szCs w:val="24"/>
          <w:highlight w:val="yellow"/>
          <w:vertAlign w:val="superscript"/>
        </w:rPr>
        <w:t>+</w:t>
      </w:r>
      <w:r>
        <w:rPr>
          <w:rFonts w:cs="ArialMT"/>
          <w:b/>
          <w:sz w:val="24"/>
          <w:szCs w:val="24"/>
          <w:highlight w:val="yellow"/>
        </w:rPr>
        <w:t xml:space="preserve"> ions to</w:t>
      </w:r>
      <w:r>
        <w:rPr>
          <w:rFonts w:cs="ArialMT"/>
          <w:b/>
          <w:sz w:val="24"/>
          <w:szCs w:val="24"/>
          <w:highlight w:val="yellow"/>
        </w:rPr>
        <w:t xml:space="preserve"> </w:t>
      </w:r>
      <w:r>
        <w:rPr>
          <w:rFonts w:cs="ArialMT"/>
          <w:b/>
          <w:sz w:val="24"/>
          <w:szCs w:val="24"/>
          <w:highlight w:val="yellow"/>
        </w:rPr>
        <w:t>come into solution. Therefore, the pH of HCl, according to this observation would be lower than that of</w:t>
      </w:r>
      <w:r>
        <w:rPr>
          <w:rFonts w:cs="ArialMT"/>
          <w:b/>
          <w:sz w:val="24"/>
          <w:szCs w:val="24"/>
          <w:highlight w:val="yellow"/>
        </w:rPr>
        <w:t xml:space="preserve"> </w:t>
      </w:r>
      <w:r>
        <w:rPr>
          <w:rFonts w:cs="ArialMT"/>
          <w:b/>
          <w:sz w:val="24"/>
          <w:szCs w:val="24"/>
          <w:highlight w:val="yellow"/>
        </w:rPr>
        <w:t>vinegar. What does the pH scale diagram tell us about the pH of 0.1M HCl and 5% vinegar?</w:t>
      </w:r>
      <w:r>
        <w:rPr>
          <w:rFonts w:cs="ArialMT"/>
          <w:b/>
          <w:sz w:val="24"/>
          <w:szCs w:val="24"/>
          <w:highlight w:val="yellow"/>
        </w:rPr>
        <w:t xml:space="preserve"> </w:t>
      </w:r>
      <w:r>
        <w:rPr>
          <w:rFonts w:cs="ArialMT"/>
          <w:b/>
          <w:sz w:val="24"/>
          <w:szCs w:val="24"/>
          <w:highlight w:val="yellow"/>
        </w:rPr>
        <w:t>Sure enough, the pH for HCl is 1.0 and that of 5% vinegar is around 2.8.</w:t>
      </w:r>
    </w:p>
    <w:p>
      <w:pPr>
        <w:pStyle w:val="style0"/>
        <w:autoSpaceDE w:val="false"/>
        <w:autoSpaceDN w:val="false"/>
        <w:adjustRightInd w:val="false"/>
        <w:spacing w:after="0" w:lineRule="auto" w:line="240"/>
        <w:rPr>
          <w:rFonts w:cs="ArialMT"/>
          <w:b/>
          <w:sz w:val="24"/>
          <w:szCs w:val="24"/>
          <w:highlight w:val="yellow"/>
        </w:rPr>
      </w:pPr>
      <w:r>
        <w:rPr>
          <w:rFonts w:cs="ArialMT"/>
          <w:b/>
          <w:sz w:val="24"/>
          <w:szCs w:val="24"/>
          <w:highlight w:val="yellow"/>
        </w:rPr>
        <w:t>Have you ever cut an onion and had your eyes water up? This is because of a compound with the formula C</w:t>
      </w:r>
      <w:r>
        <w:rPr>
          <w:rFonts w:cs="ArialMT"/>
          <w:b/>
          <w:sz w:val="24"/>
          <w:szCs w:val="24"/>
          <w:highlight w:val="yellow"/>
          <w:vertAlign w:val="subscript"/>
        </w:rPr>
        <w:t>3</w:t>
      </w:r>
      <w:r>
        <w:rPr>
          <w:rFonts w:cs="ArialMT"/>
          <w:b/>
          <w:sz w:val="24"/>
          <w:szCs w:val="24"/>
          <w:highlight w:val="yellow"/>
        </w:rPr>
        <w:t>H</w:t>
      </w:r>
      <w:r>
        <w:rPr>
          <w:rFonts w:cs="ArialMT"/>
          <w:b/>
          <w:sz w:val="24"/>
          <w:szCs w:val="24"/>
          <w:highlight w:val="yellow"/>
          <w:vertAlign w:val="subscript"/>
        </w:rPr>
        <w:t>6</w:t>
      </w:r>
      <w:r>
        <w:rPr>
          <w:rFonts w:cs="ArialMT"/>
          <w:b/>
          <w:sz w:val="24"/>
          <w:szCs w:val="24"/>
          <w:highlight w:val="yellow"/>
        </w:rPr>
        <w:t>OS that is found in onions. When you cut the onion, a variety of reactions occur that release a gas.</w:t>
      </w:r>
    </w:p>
    <w:p>
      <w:pPr>
        <w:pStyle w:val="style0"/>
        <w:autoSpaceDE w:val="false"/>
        <w:autoSpaceDN w:val="false"/>
        <w:adjustRightInd w:val="false"/>
        <w:spacing w:after="0" w:lineRule="auto" w:line="240"/>
        <w:rPr>
          <w:rFonts w:cs="ArialMT"/>
          <w:b/>
          <w:sz w:val="24"/>
          <w:szCs w:val="24"/>
          <w:highlight w:val="yellow"/>
        </w:rPr>
      </w:pPr>
      <w:r>
        <w:rPr>
          <w:rFonts w:cs="ArialMT"/>
          <w:b/>
          <w:sz w:val="24"/>
          <w:szCs w:val="24"/>
          <w:highlight w:val="yellow"/>
        </w:rPr>
        <w:t>This gas can diffuse into the air and eventfully mix with the water found in your eyes to produce a dilute</w:t>
      </w:r>
      <w:r>
        <w:rPr>
          <w:rFonts w:cs="ArialMT"/>
          <w:b/>
          <w:sz w:val="24"/>
          <w:szCs w:val="24"/>
          <w:highlight w:val="yellow"/>
        </w:rPr>
        <w:t xml:space="preserve"> </w:t>
      </w:r>
      <w:r>
        <w:rPr>
          <w:rFonts w:cs="ArialMT"/>
          <w:b/>
          <w:sz w:val="24"/>
          <w:szCs w:val="24"/>
          <w:highlight w:val="yellow"/>
        </w:rPr>
        <w:t xml:space="preserve">solution of sulfuric acid. This is what irritates your eyes and causes them to water. </w:t>
      </w: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b/>
          <w:sz w:val="24"/>
          <w:szCs w:val="24"/>
        </w:rPr>
      </w:pPr>
    </w:p>
    <w:p>
      <w:pPr>
        <w:pStyle w:val="style0"/>
        <w:autoSpaceDE w:val="false"/>
        <w:autoSpaceDN w:val="false"/>
        <w:adjustRightInd w:val="false"/>
        <w:spacing w:after="0" w:lineRule="auto" w:line="240"/>
        <w:rPr>
          <w:rFonts w:cs="ArialMT"/>
          <w:b/>
          <w:sz w:val="24"/>
          <w:szCs w:val="24"/>
        </w:rPr>
      </w:pPr>
      <w:r>
        <w:rPr>
          <w:rFonts w:cs="ArialMT"/>
          <w:b/>
          <w:sz w:val="24"/>
          <w:szCs w:val="24"/>
        </w:rPr>
        <w:t>There are many common</w:t>
      </w:r>
      <w:r>
        <w:rPr>
          <w:rFonts w:cs="ArialMT"/>
          <w:b/>
          <w:sz w:val="24"/>
          <w:szCs w:val="24"/>
        </w:rPr>
        <w:t xml:space="preserve"> </w:t>
      </w:r>
      <w:r>
        <w:rPr>
          <w:rFonts w:cs="ArialMT"/>
          <w:b/>
          <w:sz w:val="24"/>
          <w:szCs w:val="24"/>
        </w:rPr>
        <w:t>examples of acids and bases in our everyday lives. Look at the pH scale below to see how these</w:t>
      </w:r>
      <w:r>
        <w:rPr>
          <w:rFonts w:cs="ArialMT"/>
          <w:b/>
          <w:sz w:val="24"/>
          <w:szCs w:val="24"/>
        </w:rPr>
        <w:t xml:space="preserve"> </w:t>
      </w:r>
      <w:r>
        <w:rPr>
          <w:rFonts w:cs="ArialMT"/>
          <w:b/>
          <w:sz w:val="24"/>
          <w:szCs w:val="24"/>
        </w:rPr>
        <w:t>common examples relate in terms of their pH.</w:t>
      </w:r>
    </w:p>
    <w:p>
      <w:pPr>
        <w:pStyle w:val="style157"/>
        <w:rPr>
          <w:rFonts w:eastAsia="Arial-BoldMT"/>
        </w:rPr>
      </w:pPr>
      <w:r>
        <w:rPr>
          <w:rFonts w:eastAsia="Arial-BoldMT"/>
          <w:noProof/>
          <w:lang w:eastAsia="en-US"/>
        </w:rPr>
        <w:drawing>
          <wp:inline distL="0" distT="0" distB="0" distR="0">
            <wp:extent cx="5291645" cy="2258170"/>
            <wp:effectExtent l="247650" t="0" r="385445" b="85090"/>
            <wp:docPr id="1443" name="Picture 3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6" name="Picture 301"/>
                    <pic:cNvPicPr/>
                  </pic:nvPicPr>
                  <pic:blipFill>
                    <a:blip r:embed="rId211" cstate="print"/>
                    <a:srcRect l="0" t="0" r="0" b="0"/>
                    <a:stretch/>
                  </pic:blipFill>
                  <pic:spPr>
                    <a:xfrm rot="0">
                      <a:off x="0" y="0"/>
                      <a:ext cx="5291645" cy="2258170"/>
                    </a:xfrm>
                    <a:prstGeom prst="rect"/>
                    <a:solidFill>
                      <a:srgbClr val="ededed"/>
                    </a:solidFill>
                    <a:ln cmpd="sng" cap="sq" w="101600">
                      <a:solidFill>
                        <a:srgbClr val="fdfdfd"/>
                      </a:solidFill>
                      <a:prstDash val="solid"/>
                      <a:miter/>
                      <a:headEnd len="med" w="med" type="none"/>
                      <a:tailEnd len="med" w="med" type="none"/>
                    </a:ln>
                    <a:effectLst>
                      <a:outerShdw rotWithShape="false" sx="100000" sy="98000" dist="25400" dir="7560000" blurRad="57150" kx="110000" ky="199998" algn="tl">
                        <a:srgbClr val="000000">
                          <a:alpha val="20000"/>
                        </a:srgbClr>
                      </a:outerShdw>
                    </a:effectLst>
                  </pic:spPr>
                </pic:pic>
              </a:graphicData>
            </a:graphic>
          </wp:inline>
        </w:drawing>
      </w:r>
    </w:p>
    <w:p>
      <w:pPr>
        <w:pStyle w:val="style157"/>
        <w:rPr>
          <w:b/>
        </w:rPr>
      </w:pPr>
      <w:r>
        <w:rPr>
          <w:b/>
        </w:rPr>
        <w:t xml:space="preserve">Figure </w:t>
      </w:r>
      <w:r>
        <w:rPr>
          <w:b/>
        </w:rPr>
        <w:t>: pH Scale for Common Substances</w:t>
      </w:r>
    </w:p>
    <w:p>
      <w:pPr>
        <w:pStyle w:val="style157"/>
        <w:rPr/>
      </w:pPr>
    </w:p>
    <w:p>
      <w:pPr>
        <w:pStyle w:val="style157"/>
        <w:rPr/>
      </w:pPr>
    </w:p>
    <w:p>
      <w:pPr>
        <w:pStyle w:val="style157"/>
        <w:rPr>
          <w:color w:val="ff0000"/>
        </w:rPr>
      </w:pPr>
    </w:p>
    <w:p>
      <w:pPr>
        <w:pStyle w:val="style157"/>
        <w:rPr>
          <w:color w:val="ff0000"/>
        </w:rPr>
      </w:pPr>
    </w:p>
    <w:p>
      <w:pPr>
        <w:pStyle w:val="style157"/>
        <w:rPr>
          <w:b/>
          <w:color w:val="ff0000"/>
        </w:rPr>
      </w:pPr>
      <w:r>
        <w:rPr>
          <w:b/>
          <w:color w:val="ff0000"/>
        </w:rPr>
        <w:t xml:space="preserve">HAZARD WARNING SYMBOLS </w:t>
      </w:r>
    </w:p>
    <w:p>
      <w:pPr>
        <w:pStyle w:val="style157"/>
        <w:rPr/>
      </w:pPr>
      <w:r>
        <w:t xml:space="preserve">The </w:t>
      </w:r>
      <w:r>
        <w:rPr>
          <w:bCs/>
        </w:rPr>
        <w:t xml:space="preserve">hazard signs for irritant, harmful and corrosive </w:t>
      </w:r>
      <w:r>
        <w:t>are those most appropriate when dealing with acids and alkalis</w:t>
      </w:r>
      <w:r>
        <w:t>.</w:t>
      </w:r>
    </w:p>
    <w:p>
      <w:pPr>
        <w:pStyle w:val="style157"/>
        <w:rPr/>
      </w:pPr>
      <w:r>
        <w:t> </w:t>
      </w:r>
    </w:p>
    <w:tbl>
      <w:tblPr>
        <w:tblW w:w="4908" w:type="pct"/>
        <w:tblCellSpacing w:w="7"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1612"/>
        <w:gridCol w:w="7743"/>
      </w:tblGrid>
      <w:tr>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t>HAZARD WARNING SIGN</w:t>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rPr>
              <w:t>For all experiments, appropriate risk assessments should be done and hazcards studied etc. This table illustrates the use of hazard warning signs with common examples, and may NOT provide sufficient detail for specific laboratory experiments and detailed safe procedures, concentration factors (e.g. dilute or concentrated, 'doing labs', coursework write up from school/college investigations etc.</w:t>
            </w:r>
          </w:p>
        </w:tc>
      </w:tr>
      <w:tr>
        <w:tblPrEx/>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t>Symbol</w:t>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bCs/>
              </w:rPr>
              <w:t>Examples</w:t>
            </w:r>
            <w:r>
              <w:rPr>
                <w:b/>
              </w:rPr>
              <w:t xml:space="preserve"> of what might be labelled/classified with this hazard warning sign (definitions above)</w:t>
            </w:r>
          </w:p>
        </w:tc>
      </w:tr>
      <w:tr>
        <w:tblPrEx/>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rPr>
                <w:noProof/>
                <w:lang w:eastAsia="en-US"/>
              </w:rPr>
              <w:drawing>
                <wp:inline distL="0" distT="0" distB="0" distR="0">
                  <wp:extent cx="475614" cy="457200"/>
                  <wp:effectExtent l="0" t="0" r="635" b="0"/>
                  <wp:docPr id="1444" name="Picture 275"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3" name="Picture 275"/>
                          <pic:cNvPicPr/>
                        </pic:nvPicPr>
                        <pic:blipFill>
                          <a:blip r:embed="rId208" cstate="print"/>
                          <a:srcRect l="0" t="0" r="0" b="0"/>
                          <a:stretch/>
                        </pic:blipFill>
                        <pic:spPr>
                          <a:xfrm rot="0">
                            <a:off x="0" y="0"/>
                            <a:ext cx="475614" cy="457200"/>
                          </a:xfrm>
                          <a:prstGeom prst="rect"/>
                          <a:ln>
                            <a:noFill/>
                          </a:ln>
                        </pic:spPr>
                      </pic:pic>
                    </a:graphicData>
                  </a:graphic>
                </wp:inline>
              </w:drawing>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bCs/>
              </w:rPr>
              <w:t>Irritant</w:t>
            </w:r>
            <w:r>
              <w:rPr>
                <w:b/>
              </w:rPr>
              <w:t>: Most acidic and alkaline solutions unless very dilute, VERY small quantities of acidic gases like chlorine, sulphur dioxide, nitrogen dioxide, very dilute bleaches. These may not be that corrosive BUT they will cause irritation of the skin and reddening and blistering.</w:t>
            </w:r>
          </w:p>
        </w:tc>
      </w:tr>
      <w:tr>
        <w:tblPrEx/>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rPr>
                <w:noProof/>
                <w:lang w:eastAsia="en-US"/>
              </w:rPr>
              <w:drawing>
                <wp:inline distL="0" distT="0" distB="0" distR="0">
                  <wp:extent cx="475614" cy="457200"/>
                  <wp:effectExtent l="0" t="0" r="635" b="0"/>
                  <wp:docPr id="1445" name="Picture 274"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7" name="Picture 274"/>
                          <pic:cNvPicPr/>
                        </pic:nvPicPr>
                        <pic:blipFill>
                          <a:blip r:embed="rId212" cstate="print"/>
                          <a:srcRect l="0" t="0" r="0" b="0"/>
                          <a:stretch/>
                        </pic:blipFill>
                        <pic:spPr>
                          <a:xfrm rot="0">
                            <a:off x="0" y="0"/>
                            <a:ext cx="475614" cy="457200"/>
                          </a:xfrm>
                          <a:prstGeom prst="rect"/>
                          <a:ln>
                            <a:noFill/>
                          </a:ln>
                        </pic:spPr>
                      </pic:pic>
                    </a:graphicData>
                  </a:graphic>
                </wp:inline>
              </w:drawing>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bCs/>
              </w:rPr>
              <w:t>Harmful</w:t>
            </w:r>
            <w:r>
              <w:rPr>
                <w:b/>
              </w:rPr>
              <w:t>: Some acids e.g. nitric acid; acidic gases like chlorine, sulphur dioxide, nitrogen dioxide; bleaches; heavy metal ions e.g. of lead, barium; some salts e.g. silver nitrate, copper sulfate. They are not quite as harmful as toxic chemicals but they can certainly make you ill.</w:t>
            </w:r>
          </w:p>
        </w:tc>
      </w:tr>
      <w:tr>
        <w:tblPrEx/>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rPr>
                <w:noProof/>
                <w:lang w:eastAsia="en-US"/>
              </w:rPr>
              <w:drawing>
                <wp:inline distL="0" distT="0" distB="0" distR="0">
                  <wp:extent cx="494030" cy="402590"/>
                  <wp:effectExtent l="0" t="0" r="1270" b="0"/>
                  <wp:docPr id="1446" name="Picture 273"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2" name="Picture 273"/>
                          <pic:cNvPicPr/>
                        </pic:nvPicPr>
                        <pic:blipFill>
                          <a:blip r:embed="rId207" cstate="print"/>
                          <a:srcRect l="0" t="0" r="0" b="0"/>
                          <a:stretch/>
                        </pic:blipFill>
                        <pic:spPr>
                          <a:xfrm rot="0">
                            <a:off x="0" y="0"/>
                            <a:ext cx="494030" cy="402590"/>
                          </a:xfrm>
                          <a:prstGeom prst="rect"/>
                          <a:ln>
                            <a:noFill/>
                          </a:ln>
                        </pic:spPr>
                      </pic:pic>
                    </a:graphicData>
                  </a:graphic>
                </wp:inline>
              </w:drawing>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bCs/>
              </w:rPr>
              <w:t>Corrosive</w:t>
            </w:r>
            <w:r>
              <w:rPr>
                <w:b/>
              </w:rPr>
              <w:t>: All concentrated acidic and alkaline solutions will attack many materials and destroy living tissue too!</w:t>
            </w:r>
          </w:p>
        </w:tc>
      </w:tr>
      <w:tr>
        <w:tblPrEx/>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rPr>
                <w:noProof/>
                <w:lang w:eastAsia="en-US"/>
              </w:rPr>
              <w:drawing>
                <wp:inline distL="0" distT="0" distB="0" distR="0">
                  <wp:extent cx="359410" cy="506095"/>
                  <wp:effectExtent l="0" t="0" r="2540" b="8255"/>
                  <wp:docPr id="1447" name="Picture 272"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8" name="Picture 272"/>
                          <pic:cNvPicPr/>
                        </pic:nvPicPr>
                        <pic:blipFill>
                          <a:blip r:embed="rId213" cstate="print"/>
                          <a:srcRect l="0" t="0" r="0" b="0"/>
                          <a:stretch/>
                        </pic:blipFill>
                        <pic:spPr>
                          <a:xfrm rot="0">
                            <a:off x="0" y="0"/>
                            <a:ext cx="359410" cy="506095"/>
                          </a:xfrm>
                          <a:prstGeom prst="rect"/>
                          <a:ln>
                            <a:noFill/>
                          </a:ln>
                        </pic:spPr>
                      </pic:pic>
                    </a:graphicData>
                  </a:graphic>
                </wp:inline>
              </w:drawing>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bCs/>
              </w:rPr>
              <w:t>Highly flammable</w:t>
            </w:r>
            <w:r>
              <w:rPr>
                <w:b/>
              </w:rPr>
              <w:t>: Most organic solvents like hexane, propanone (acetone), petrol and other hydrocarbon fuels are easily ignited and catch fire. </w:t>
            </w:r>
          </w:p>
        </w:tc>
      </w:tr>
      <w:tr>
        <w:tblPrEx/>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rPr>
                <w:noProof/>
                <w:lang w:eastAsia="en-US"/>
              </w:rPr>
              <w:drawing>
                <wp:inline distL="0" distT="0" distB="0" distR="0">
                  <wp:extent cx="469265" cy="469265"/>
                  <wp:effectExtent l="0" t="0" r="6985" b="6985"/>
                  <wp:docPr id="1448" name="Picture 271"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9" name="Picture 271"/>
                          <pic:cNvPicPr/>
                        </pic:nvPicPr>
                        <pic:blipFill>
                          <a:blip r:embed="rId214" cstate="print"/>
                          <a:srcRect l="0" t="0" r="0" b="0"/>
                          <a:stretch/>
                        </pic:blipFill>
                        <pic:spPr>
                          <a:xfrm rot="0">
                            <a:off x="0" y="0"/>
                            <a:ext cx="469265" cy="469265"/>
                          </a:xfrm>
                          <a:prstGeom prst="rect"/>
                          <a:ln>
                            <a:noFill/>
                          </a:ln>
                        </pic:spPr>
                      </pic:pic>
                    </a:graphicData>
                  </a:graphic>
                </wp:inline>
              </w:drawing>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bCs/>
              </w:rPr>
              <w:t>Toxic</w:t>
            </w:r>
            <w:r>
              <w:rPr>
                <w:b/>
              </w:rPr>
              <w:t>: Chlorine, sulphur dioxide, hydrogen cyanide can cause death if breathed in with sufficient quantity, absorbed through the skin or ingested by swallowing. Salts of hydrogen cyanide e.g. potassium cyanide are highly toxic – you only have a short time to take an antidote mixture!</w:t>
            </w:r>
          </w:p>
        </w:tc>
      </w:tr>
      <w:tr>
        <w:tblPrEx/>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rPr>
                <w:noProof/>
                <w:lang w:eastAsia="en-US"/>
              </w:rPr>
              <w:drawing>
                <wp:inline distL="0" distT="0" distB="0" distR="0">
                  <wp:extent cx="353695" cy="475614"/>
                  <wp:effectExtent l="0" t="0" r="8255" b="635"/>
                  <wp:docPr id="1449" name="Picture 270"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0" name="Picture 270"/>
                          <pic:cNvPicPr/>
                        </pic:nvPicPr>
                        <pic:blipFill>
                          <a:blip r:embed="rId215" cstate="print"/>
                          <a:srcRect l="0" t="0" r="0" b="0"/>
                          <a:stretch/>
                        </pic:blipFill>
                        <pic:spPr>
                          <a:xfrm rot="0">
                            <a:off x="0" y="0"/>
                            <a:ext cx="353695" cy="475614"/>
                          </a:xfrm>
                          <a:prstGeom prst="rect"/>
                          <a:ln>
                            <a:noFill/>
                          </a:ln>
                        </pic:spPr>
                      </pic:pic>
                    </a:graphicData>
                  </a:graphic>
                </wp:inline>
              </w:drawing>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bCs/>
              </w:rPr>
              <w:t>Oxidising</w:t>
            </w:r>
            <w:r>
              <w:rPr>
                <w:b/>
              </w:rPr>
              <w:t>: Chemicals that can act as oxidising agents e.g. chlorine gas/solution and oxygen gas/liquid, potassium manganate(VII), potassium chlorate (in some weed killers). Many oxidising agents donate oxygen to materials that burn and can be dangerously reactive. Many can cause combustion if mixed with an oxidisable combustible material.</w:t>
            </w:r>
          </w:p>
        </w:tc>
      </w:tr>
      <w:tr>
        <w:tblPrEx/>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rPr>
                <w:noProof/>
                <w:lang w:eastAsia="en-US"/>
              </w:rPr>
              <w:drawing>
                <wp:inline distL="0" distT="0" distB="0" distR="0">
                  <wp:extent cx="353695" cy="469265"/>
                  <wp:effectExtent l="0" t="0" r="8255" b="6985"/>
                  <wp:docPr id="1450" name="Picture 269"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1" name="Picture 269"/>
                          <pic:cNvPicPr/>
                        </pic:nvPicPr>
                        <pic:blipFill>
                          <a:blip r:embed="rId216" cstate="print"/>
                          <a:srcRect l="0" t="0" r="0" b="0"/>
                          <a:stretch/>
                        </pic:blipFill>
                        <pic:spPr>
                          <a:xfrm rot="0">
                            <a:off x="0" y="0"/>
                            <a:ext cx="353695" cy="469265"/>
                          </a:xfrm>
                          <a:prstGeom prst="rect"/>
                          <a:ln>
                            <a:noFill/>
                          </a:ln>
                        </pic:spPr>
                      </pic:pic>
                    </a:graphicData>
                  </a:graphic>
                </wp:inline>
              </w:drawing>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bCs/>
              </w:rPr>
              <w:t>Explosive</w:t>
            </w:r>
            <w:r>
              <w:rPr>
                <w:b/>
              </w:rPr>
              <w:t>: TNT, hydrogen, fireworks, peroxides</w:t>
            </w:r>
          </w:p>
        </w:tc>
      </w:tr>
      <w:tr>
        <w:tblPrEx/>
        <w:trPr>
          <w:tblCellSpacing w:w="7" w:type="dxa"/>
        </w:trPr>
        <w:tc>
          <w:tcPr>
            <w:tcW w:w="858" w:type="pct"/>
            <w:tcBorders>
              <w:top w:val="outset" w:sz="6" w:space="0" w:color="auto"/>
              <w:left w:val="outset" w:sz="6" w:space="0" w:color="auto"/>
              <w:bottom w:val="outset" w:sz="6" w:space="0" w:color="auto"/>
              <w:right w:val="outset" w:sz="6" w:space="0" w:color="auto"/>
            </w:tcBorders>
            <w:vAlign w:val="center"/>
            <w:hideMark/>
          </w:tcPr>
          <w:p>
            <w:pPr>
              <w:pStyle w:val="style157"/>
              <w:rPr/>
            </w:pPr>
            <w:r>
              <w:rPr>
                <w:noProof/>
                <w:lang w:eastAsia="en-US"/>
              </w:rPr>
              <w:drawing>
                <wp:inline distL="0" distT="0" distB="0" distR="0">
                  <wp:extent cx="359410" cy="353695"/>
                  <wp:effectExtent l="0" t="0" r="2540" b="8255"/>
                  <wp:docPr id="1451" name="Picture 268" descr="hazar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2" name="Picture 268"/>
                          <pic:cNvPicPr/>
                        </pic:nvPicPr>
                        <pic:blipFill>
                          <a:blip r:embed="rId217" cstate="print"/>
                          <a:srcRect l="0" t="0" r="0" b="0"/>
                          <a:stretch/>
                        </pic:blipFill>
                        <pic:spPr>
                          <a:xfrm rot="0">
                            <a:off x="0" y="0"/>
                            <a:ext cx="359410" cy="353695"/>
                          </a:xfrm>
                          <a:prstGeom prst="rect"/>
                          <a:ln>
                            <a:noFill/>
                          </a:ln>
                        </pic:spPr>
                      </pic:pic>
                    </a:graphicData>
                  </a:graphic>
                </wp:inline>
              </w:drawing>
            </w:r>
          </w:p>
        </w:tc>
        <w:tc>
          <w:tcPr>
            <w:tcW w:w="4120" w:type="pct"/>
            <w:tcBorders>
              <w:top w:val="outset" w:sz="6" w:space="0" w:color="auto"/>
              <w:left w:val="outset" w:sz="6" w:space="0" w:color="auto"/>
              <w:bottom w:val="outset" w:sz="6" w:space="0" w:color="auto"/>
              <w:right w:val="outset" w:sz="6" w:space="0" w:color="auto"/>
            </w:tcBorders>
            <w:vAlign w:val="center"/>
            <w:hideMark/>
          </w:tcPr>
          <w:p>
            <w:pPr>
              <w:pStyle w:val="style157"/>
              <w:rPr>
                <w:b/>
              </w:rPr>
            </w:pPr>
            <w:r>
              <w:rPr>
                <w:b/>
                <w:bCs/>
              </w:rPr>
              <w:t>Radioactive</w:t>
            </w:r>
            <w:r>
              <w:rPr>
                <w:b/>
              </w:rPr>
              <w:t>: Radioisotopes giving off dangerous ionising radiation</w:t>
            </w:r>
          </w:p>
        </w:tc>
      </w:tr>
    </w:tbl>
    <w:p>
      <w:pPr>
        <w:pStyle w:val="style157"/>
        <w:rPr/>
      </w:pPr>
    </w:p>
    <w:p>
      <w:pPr>
        <w:pStyle w:val="style157"/>
        <w:rPr/>
      </w:pPr>
    </w:p>
    <w:p>
      <w:pPr>
        <w:pStyle w:val="style157"/>
        <w:rPr/>
      </w:pPr>
    </w:p>
    <w:p>
      <w:pPr>
        <w:pStyle w:val="style157"/>
        <w:rPr/>
      </w:pPr>
    </w:p>
    <w:p>
      <w:pPr>
        <w:pStyle w:val="style157"/>
        <w:rPr/>
      </w:pPr>
    </w:p>
    <w:p>
      <w:pPr>
        <w:pStyle w:val="style0"/>
        <w:spacing w:after="0" w:lineRule="auto" w:line="240"/>
        <w:rPr>
          <w:rFonts w:cs="Arial" w:eastAsia="Times New Roman"/>
          <w:b/>
          <w:sz w:val="24"/>
          <w:szCs w:val="24"/>
        </w:rPr>
      </w:pPr>
      <w:r>
        <w:rPr>
          <w:rFonts w:cs="Arial" w:eastAsia="Times New Roman"/>
          <w:b/>
          <w:sz w:val="24"/>
          <w:szCs w:val="24"/>
          <w:highlight w:val="yellow"/>
        </w:rPr>
        <w:t>CARBON AND ITS COMPOUNDS</w:t>
      </w:r>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r>
        <w:rPr>
          <w:rFonts w:cs="Arial" w:eastAsia="Times New Roman"/>
          <w:sz w:val="24"/>
          <w:szCs w:val="24"/>
        </w:rPr>
        <w:t>Car</w:t>
      </w:r>
      <w:r>
        <w:rPr>
          <w:rFonts w:cs="Arial" w:eastAsia="Times New Roman"/>
          <w:sz w:val="24"/>
          <w:szCs w:val="24"/>
        </w:rPr>
        <w:t>bon is a non-metallic element w</w:t>
      </w:r>
      <w:r>
        <w:rPr>
          <w:rFonts w:cs="Arial" w:eastAsia="Times New Roman"/>
          <w:sz w:val="24"/>
          <w:szCs w:val="24"/>
        </w:rPr>
        <w:t>ith atomic number of 6 and mass number of 12. It is found in group 4 and period 2 of the periodic table.</w:t>
      </w:r>
    </w:p>
    <w:p>
      <w:pPr>
        <w:pStyle w:val="style0"/>
        <w:spacing w:after="0" w:lineRule="auto" w:line="240"/>
        <w:rPr>
          <w:rFonts w:cs="Arial" w:eastAsia="Times New Roman"/>
          <w:sz w:val="24"/>
          <w:szCs w:val="24"/>
        </w:rPr>
      </w:pPr>
      <w:r>
        <w:rPr>
          <w:rFonts w:cs="Arial" w:eastAsia="Times New Roman"/>
          <w:sz w:val="24"/>
          <w:szCs w:val="24"/>
        </w:rPr>
        <w:t>This is an essential element of living matter. It is found free in the form of diamond and graphite and also occurs in natural gas, petroleum and coal. Coal is a natural dark-brown to black sold used as a fuel; it is formed from fossilized plants and consist of amorphous carbon with various organic and some ino</w:t>
      </w:r>
      <w:r>
        <w:rPr>
          <w:rFonts w:cs="Arial" w:eastAsia="Times New Roman"/>
          <w:sz w:val="24"/>
          <w:szCs w:val="24"/>
        </w:rPr>
        <w:t xml:space="preserve">rganic compounds. Carbon occurs </w:t>
      </w:r>
      <w:r>
        <w:rPr>
          <w:rFonts w:cs="Arial" w:eastAsia="Times New Roman"/>
          <w:sz w:val="24"/>
          <w:szCs w:val="24"/>
        </w:rPr>
        <w:t xml:space="preserve">as carbonates in limestone and chalk. </w:t>
      </w:r>
    </w:p>
    <w:p>
      <w:pPr>
        <w:pStyle w:val="style0"/>
        <w:spacing w:after="0" w:lineRule="auto" w:line="240"/>
        <w:rPr>
          <w:rFonts w:cs="Arial" w:eastAsia="Times New Roman"/>
          <w:sz w:val="24"/>
          <w:szCs w:val="24"/>
        </w:rPr>
      </w:pPr>
    </w:p>
    <w:p>
      <w:pPr>
        <w:pStyle w:val="style0"/>
        <w:spacing w:after="0" w:lineRule="auto" w:line="240"/>
        <w:rPr>
          <w:rFonts w:cs="Arial" w:eastAsia="Arial-BoldMT"/>
          <w:b/>
          <w:sz w:val="24"/>
          <w:szCs w:val="24"/>
        </w:rPr>
      </w:pPr>
      <w:r>
        <w:rPr>
          <w:rFonts w:cs="Arial" w:eastAsia="Arial-BoldMT"/>
          <w:b/>
          <w:sz w:val="24"/>
          <w:szCs w:val="24"/>
        </w:rPr>
        <w:t>Carbon -A Unique Element</w:t>
      </w:r>
    </w:p>
    <w:p>
      <w:pPr>
        <w:pStyle w:val="style0"/>
        <w:spacing w:after="0" w:lineRule="auto" w:line="240"/>
        <w:rPr>
          <w:rFonts w:cs="Arial" w:eastAsia="Arial-BoldMT"/>
          <w:sz w:val="24"/>
          <w:szCs w:val="24"/>
        </w:rPr>
      </w:pPr>
      <w:r>
        <w:rPr>
          <w:rFonts w:cs="Arial" w:eastAsia="Arial-BoldMT"/>
          <w:sz w:val="24"/>
          <w:szCs w:val="24"/>
        </w:rPr>
        <w:t>Because of its unique electron dot configuration, carbon has the ability to form many types of molecules. If we were to look at the electronic configuration of carbon, we would see the following.</w:t>
      </w:r>
    </w:p>
    <w:p>
      <w:pPr>
        <w:pStyle w:val="style0"/>
        <w:spacing w:after="0" w:lineRule="auto" w:line="240"/>
        <w:rPr>
          <w:rFonts w:cs="Arial" w:eastAsia="Arial-BoldMT"/>
          <w:b/>
          <w:i/>
          <w:sz w:val="24"/>
          <w:szCs w:val="24"/>
        </w:rPr>
      </w:pPr>
      <w:r>
        <w:rPr>
          <w:rFonts w:cs="Arial" w:eastAsia="Arial-BoldMT"/>
          <w:b/>
          <w:i/>
          <w:noProof/>
          <w:sz w:val="24"/>
          <w:szCs w:val="24"/>
        </w:rPr>
        <w:drawing>
          <wp:inline distL="0" distT="0" distB="0" distR="0">
            <wp:extent cx="5785104" cy="1566672"/>
            <wp:effectExtent l="0" t="304800" r="25400" b="567055"/>
            <wp:docPr id="1452" name="Picture 9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3" name="Picture 945"/>
                    <pic:cNvPicPr/>
                  </pic:nvPicPr>
                  <pic:blipFill>
                    <a:blip r:embed="rId218" cstate="print"/>
                    <a:srcRect l="0" t="0" r="0" b="0"/>
                    <a:stretch/>
                  </pic:blipFill>
                  <pic:spPr>
                    <a:xfrm rot="0">
                      <a:off x="0" y="0"/>
                      <a:ext cx="5785104" cy="1566672"/>
                    </a:xfrm>
                    <a:prstGeom prst="rect"/>
                    <a:solidFill>
                      <a:srgbClr val="ededed"/>
                    </a:solidFill>
                    <a:ln cmpd="sng" cap="rnd" w="190500">
                      <a:solidFill>
                        <a:srgbClr val="ffffff"/>
                      </a:solidFill>
                      <a:prstDash val="solid"/>
                      <a:round/>
                      <a:headEnd len="med" w="med" type="none"/>
                      <a:tailEnd len="med" w="med" type="none"/>
                    </a:ln>
                    <a:effectLst>
                      <a:outerShdw rotWithShape="false" sx="100000" sy="100000" dist="12700" dir="11400000" blurRad="36195" kx="0" ky="0" algn="tl">
                        <a:srgbClr val="000000">
                          <a:alpha val="33001"/>
                        </a:srgbClr>
                      </a:outerShdw>
                    </a:effectLst>
                  </pic:spPr>
                </pic:pic>
              </a:graphicData>
            </a:graphic>
          </wp:inline>
        </w:drawing>
      </w:r>
    </w:p>
    <w:p>
      <w:pPr>
        <w:pStyle w:val="style0"/>
        <w:spacing w:after="0" w:lineRule="auto" w:line="240"/>
        <w:rPr>
          <w:rFonts w:cs="Arial" w:eastAsia="Arial-BoldMT"/>
          <w:b/>
          <w:i/>
          <w:sz w:val="24"/>
          <w:szCs w:val="24"/>
        </w:rPr>
      </w:pPr>
      <w:r>
        <w:rPr>
          <w:rFonts w:cs="Arial" w:eastAsia="Arial-BoldMT"/>
          <w:b/>
          <w:i/>
          <w:sz w:val="24"/>
          <w:szCs w:val="24"/>
        </w:rPr>
        <w:t>Figure : Electronic configuration of carbon:</w:t>
      </w:r>
      <w:r>
        <w:rPr>
          <w:rFonts w:cs="ArialMT" w:eastAsia="Times New Roman"/>
          <w:b/>
          <w:i/>
          <w:sz w:val="24"/>
          <w:szCs w:val="24"/>
        </w:rPr>
        <w:t xml:space="preserve"> 1s</w:t>
      </w:r>
      <w:r>
        <w:rPr>
          <w:rFonts w:cs="ArialMT" w:eastAsia="Times New Roman"/>
          <w:b/>
          <w:i/>
          <w:sz w:val="24"/>
          <w:szCs w:val="24"/>
          <w:vertAlign w:val="superscript"/>
        </w:rPr>
        <w:t>2</w:t>
      </w:r>
      <w:r>
        <w:rPr>
          <w:rFonts w:cs="ArialMT" w:eastAsia="Times New Roman"/>
          <w:b/>
          <w:i/>
          <w:sz w:val="24"/>
          <w:szCs w:val="24"/>
        </w:rPr>
        <w:t>2s</w:t>
      </w:r>
      <w:r>
        <w:rPr>
          <w:rFonts w:cs="ArialMT" w:eastAsia="Times New Roman"/>
          <w:b/>
          <w:i/>
          <w:sz w:val="24"/>
          <w:szCs w:val="24"/>
          <w:vertAlign w:val="superscript"/>
        </w:rPr>
        <w:t>2</w:t>
      </w:r>
      <w:r>
        <w:rPr>
          <w:rFonts w:cs="ArialMT" w:eastAsia="Times New Roman"/>
          <w:b/>
          <w:i/>
          <w:sz w:val="24"/>
          <w:szCs w:val="24"/>
        </w:rPr>
        <w:t>2p</w:t>
      </w:r>
      <w:r>
        <w:rPr>
          <w:rFonts w:cs="ArialMT" w:eastAsia="Times New Roman"/>
          <w:b/>
          <w:i/>
          <w:sz w:val="24"/>
          <w:szCs w:val="24"/>
          <w:vertAlign w:val="superscript"/>
        </w:rPr>
        <w:t>2</w:t>
      </w:r>
      <w:r>
        <w:rPr>
          <w:rFonts w:cs="ArialMT" w:eastAsia="Times New Roman"/>
          <w:b/>
          <w:i/>
          <w:sz w:val="24"/>
          <w:szCs w:val="24"/>
        </w:rPr>
        <w:t>.</w:t>
      </w:r>
    </w:p>
    <w:p>
      <w:pPr>
        <w:pStyle w:val="style0"/>
        <w:spacing w:after="0" w:lineRule="auto" w:line="240"/>
        <w:rPr>
          <w:rFonts w:cs="Arial" w:eastAsia="Times New Roman"/>
          <w:b/>
          <w:i/>
          <w:sz w:val="24"/>
          <w:szCs w:val="24"/>
        </w:rPr>
      </w:pPr>
    </w:p>
    <w:p>
      <w:pPr>
        <w:pStyle w:val="style0"/>
        <w:spacing w:after="0" w:lineRule="auto" w:line="240"/>
        <w:rPr>
          <w:rFonts w:cs="Arial" w:eastAsia="Times New Roman"/>
          <w:sz w:val="24"/>
          <w:szCs w:val="24"/>
        </w:rPr>
      </w:pPr>
      <w:r>
        <w:rPr>
          <w:rFonts w:cs="Arial" w:eastAsia="Times New Roman"/>
          <w:sz w:val="24"/>
          <w:szCs w:val="24"/>
        </w:rPr>
        <w:t>Looking at the ground state electron configuration for carbon, it would seem that carbon would only form two bonds because it has only two half-filled orbitals available for overlap. Carbon</w:t>
      </w:r>
    </w:p>
    <w:p>
      <w:pPr>
        <w:pStyle w:val="style0"/>
        <w:spacing w:after="0" w:lineRule="auto" w:line="240"/>
        <w:rPr>
          <w:rFonts w:cs="Arial" w:eastAsia="Times New Roman"/>
          <w:sz w:val="24"/>
          <w:szCs w:val="24"/>
        </w:rPr>
      </w:pPr>
      <w:r>
        <w:rPr>
          <w:rFonts w:cs="Arial" w:eastAsia="Times New Roman"/>
          <w:sz w:val="24"/>
          <w:szCs w:val="24"/>
        </w:rPr>
        <w:t>has the ability to bond to four other atoms and thus needs to have four half-filled orbitals.</w:t>
      </w:r>
    </w:p>
    <w:p>
      <w:pPr>
        <w:pStyle w:val="style0"/>
        <w:spacing w:after="0" w:lineRule="auto" w:line="240"/>
        <w:rPr>
          <w:rFonts w:cs="Arial" w:eastAsia="Times New Roman"/>
          <w:sz w:val="24"/>
          <w:szCs w:val="24"/>
        </w:rPr>
      </w:pPr>
      <w:r>
        <w:rPr>
          <w:rFonts w:cs="Arial" w:eastAsia="Times New Roman"/>
          <w:sz w:val="24"/>
          <w:szCs w:val="24"/>
        </w:rPr>
        <w:t xml:space="preserve">Electron promotion and the hybridization of the s and p orbitals in the electron configuration of carbon is necessary in order to create these four half-filled orbitals. </w:t>
      </w:r>
    </w:p>
    <w:p>
      <w:pPr>
        <w:pStyle w:val="style0"/>
        <w:spacing w:after="0" w:lineRule="auto" w:line="240"/>
        <w:rPr>
          <w:rFonts w:cs="Arial" w:eastAsia="Times New Roman"/>
          <w:sz w:val="24"/>
          <w:szCs w:val="24"/>
        </w:rPr>
      </w:pPr>
      <w:r>
        <w:rPr>
          <w:rFonts w:cs="Arial" w:eastAsia="Arial-BoldMT"/>
          <w:sz w:val="24"/>
          <w:szCs w:val="24"/>
        </w:rPr>
        <w:t xml:space="preserve">Hybridization </w:t>
      </w:r>
      <w:r>
        <w:rPr>
          <w:rFonts w:cs="Arial" w:eastAsia="Times New Roman"/>
          <w:sz w:val="24"/>
          <w:szCs w:val="24"/>
        </w:rPr>
        <w:t xml:space="preserve">is the process of combining orbitals to create new orbitals or </w:t>
      </w:r>
      <w:r>
        <w:rPr>
          <w:rFonts w:cs="Arial" w:eastAsia="Times New Roman"/>
        </w:rPr>
        <w:t>mixing two or more atomic orbitals to form a molecular orbital.</w:t>
      </w:r>
      <w:r>
        <w:rPr>
          <w:rFonts w:cs="Arial" w:eastAsia="Times New Roman"/>
          <w:sz w:val="24"/>
          <w:szCs w:val="24"/>
        </w:rPr>
        <w:t xml:space="preserve">The electrons in the new orbitals all have equal energy and will form four identical covalent bonds. </w:t>
      </w:r>
    </w:p>
    <w:p>
      <w:pPr>
        <w:pStyle w:val="style0"/>
        <w:spacing w:after="0" w:lineRule="auto" w:line="240"/>
        <w:rPr>
          <w:rFonts w:cs="Arial" w:eastAsia="Times New Roman"/>
          <w:sz w:val="24"/>
          <w:szCs w:val="24"/>
        </w:rPr>
      </w:pPr>
      <w:r>
        <w:rPr>
          <w:rFonts w:cs="Arial" w:eastAsia="Times New Roman"/>
          <w:sz w:val="24"/>
          <w:szCs w:val="24"/>
        </w:rPr>
        <w:t>Hybridization will be investigated further in this lesson. When bonding occurs between carbon and other atoms, the electrons can be in fixed positions or they can be free to move between two nuclei. When the carbon atom has all single bonds (sigma bonds), all of the electrons are fixed. When double and triple bonding occurs, then some of the electrons have the ability to be move around (the electrons in pi bonds). The number of fixed and free electrons associated with the structure also has an impact on the properties of the molecule.</w:t>
      </w:r>
    </w:p>
    <w:p>
      <w:pPr>
        <w:pStyle w:val="style0"/>
        <w:spacing w:after="0" w:lineRule="auto" w:line="240"/>
        <w:rPr>
          <w:rFonts w:cs="Arial" w:eastAsia="Times New Roman"/>
          <w:sz w:val="24"/>
          <w:szCs w:val="24"/>
        </w:rPr>
      </w:pPr>
    </w:p>
    <w:p>
      <w:pPr>
        <w:pStyle w:val="style0"/>
        <w:spacing w:after="0" w:lineRule="auto" w:line="240"/>
        <w:rPr>
          <w:rFonts w:cs="Arial" w:eastAsia="Arial-BoldMT"/>
          <w:b/>
          <w:sz w:val="24"/>
          <w:szCs w:val="24"/>
        </w:rPr>
      </w:pPr>
      <w:r>
        <w:rPr>
          <w:rFonts w:cs="Arial" w:eastAsia="Arial-BoldMT"/>
          <w:b/>
          <w:sz w:val="24"/>
          <w:szCs w:val="24"/>
          <w:highlight w:val="yellow"/>
        </w:rPr>
        <w:t>ORBITAL HYBRIDIZATION IN CARBON</w:t>
      </w:r>
    </w:p>
    <w:p>
      <w:pPr>
        <w:pStyle w:val="style0"/>
        <w:spacing w:after="0" w:lineRule="auto" w:line="240"/>
        <w:rPr>
          <w:rFonts w:cs="Arial" w:eastAsia="Times New Roman"/>
          <w:sz w:val="24"/>
          <w:szCs w:val="24"/>
        </w:rPr>
      </w:pPr>
      <w:r>
        <w:rPr>
          <w:rFonts w:cs="Arial" w:eastAsia="Times New Roman"/>
          <w:sz w:val="24"/>
          <w:szCs w:val="24"/>
        </w:rPr>
        <w:t xml:space="preserve">As indicated in the introduction, </w:t>
      </w:r>
      <w:r>
        <w:rPr>
          <w:rFonts w:cs="Arial" w:eastAsia="Times New Roman"/>
          <w:sz w:val="24"/>
          <w:szCs w:val="24"/>
        </w:rPr>
        <w:t>we</w:t>
      </w:r>
      <w:r>
        <w:rPr>
          <w:rFonts w:cs="Arial" w:eastAsia="Times New Roman"/>
          <w:sz w:val="24"/>
          <w:szCs w:val="24"/>
        </w:rPr>
        <w:t xml:space="preserve"> can draw the electron configuration with two valence electrons in the 2s orbital and two valence electrons in two of the 2p orbitals.</w:t>
      </w:r>
    </w:p>
    <w:p>
      <w:pPr>
        <w:pStyle w:val="style0"/>
        <w:spacing w:after="0" w:lineRule="auto" w:line="240"/>
        <w:rPr>
          <w:rFonts w:cs="Arial" w:eastAsia="Times New Roman"/>
          <w:sz w:val="24"/>
          <w:szCs w:val="24"/>
        </w:rPr>
      </w:pPr>
      <w:r>
        <w:rPr>
          <w:rFonts w:cs="Arial" w:eastAsia="Times New Roman"/>
          <w:sz w:val="24"/>
          <w:szCs w:val="24"/>
        </w:rPr>
        <w:t>We know from the discussions of the allotropes of carbon and previous learning that carbon has the ability to bond to four other atoms and therefore its valence electrons must be spread over the s and p orbitals.</w:t>
      </w:r>
    </w:p>
    <w:p>
      <w:pPr>
        <w:pStyle w:val="style0"/>
        <w:spacing w:after="0" w:lineRule="auto" w:line="240"/>
        <w:rPr>
          <w:rFonts w:cs="Arial" w:eastAsia="Times New Roman"/>
          <w:sz w:val="24"/>
          <w:szCs w:val="24"/>
        </w:rPr>
      </w:pPr>
      <w:r>
        <w:rPr>
          <w:rFonts w:cs="Arial" w:eastAsia="Times New Roman"/>
          <w:sz w:val="24"/>
          <w:szCs w:val="24"/>
        </w:rPr>
        <w:t>Look at what happens when the one s orbital and the three p orbitals combine to form four equivalent orbitals to hold electrons.</w:t>
      </w:r>
    </w:p>
    <w:p>
      <w:pPr>
        <w:pStyle w:val="style0"/>
        <w:spacing w:after="0" w:lineRule="auto" w:line="240"/>
        <w:rPr>
          <w:rFonts w:cs="Arial" w:eastAsia="Arial-BoldMT"/>
          <w:sz w:val="24"/>
          <w:szCs w:val="24"/>
        </w:rPr>
      </w:pPr>
      <w:r>
        <w:rPr>
          <w:rFonts w:cs="Arial" w:eastAsia="Arial-BoldMT"/>
          <w:noProof/>
          <w:sz w:val="24"/>
          <w:szCs w:val="24"/>
        </w:rPr>
        <w:drawing>
          <wp:inline distL="0" distT="0" distB="0" distR="0">
            <wp:extent cx="5809488" cy="1566672"/>
            <wp:effectExtent l="0" t="304800" r="39370" b="567055"/>
            <wp:docPr id="1453" name="Picture 9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3" name="Picture 947"/>
                    <pic:cNvPicPr/>
                  </pic:nvPicPr>
                  <pic:blipFill>
                    <a:blip r:embed="rId218" cstate="print"/>
                    <a:srcRect l="0" t="0" r="0" b="0"/>
                    <a:stretch/>
                  </pic:blipFill>
                  <pic:spPr>
                    <a:xfrm rot="0">
                      <a:off x="0" y="0"/>
                      <a:ext cx="5809488" cy="1566672"/>
                    </a:xfrm>
                    <a:prstGeom prst="rect"/>
                    <a:solidFill>
                      <a:srgbClr val="ededed"/>
                    </a:solidFill>
                    <a:ln cmpd="sng" cap="rnd" w="190500">
                      <a:solidFill>
                        <a:srgbClr val="ffffff"/>
                      </a:solidFill>
                      <a:prstDash val="solid"/>
                      <a:round/>
                      <a:headEnd len="med" w="med" type="none"/>
                      <a:tailEnd len="med" w="med" type="none"/>
                    </a:ln>
                    <a:effectLst>
                      <a:outerShdw rotWithShape="false" sx="100000" sy="100000" dist="12700" dir="11400000" blurRad="36195" kx="0" ky="0" algn="tl">
                        <a:srgbClr val="000000">
                          <a:alpha val="33001"/>
                        </a:srgbClr>
                      </a:outerShdw>
                    </a:effectLst>
                  </pic:spPr>
                </pic:pic>
              </a:graphicData>
            </a:graphic>
          </wp:inline>
        </w:drawing>
      </w:r>
    </w:p>
    <w:p>
      <w:pPr>
        <w:pStyle w:val="style0"/>
        <w:spacing w:after="0" w:lineRule="auto" w:line="240"/>
        <w:rPr>
          <w:rFonts w:cs="Arial" w:eastAsia="Times New Roman"/>
          <w:sz w:val="24"/>
          <w:szCs w:val="24"/>
        </w:rPr>
      </w:pPr>
      <w:r>
        <w:rPr>
          <w:rFonts w:cs="Arial" w:eastAsia="Times New Roman"/>
          <w:sz w:val="24"/>
          <w:szCs w:val="24"/>
        </w:rPr>
        <w:t>When one s and three p orbitals combine to form four equivalent bonding orbitals, the electrons are said to be hybridized(</w:t>
      </w:r>
      <w:r>
        <w:rPr>
          <w:rFonts w:cs="Arial" w:eastAsia="Times New Roman"/>
        </w:rPr>
        <w:t>mixing two or more atomic orbitals to form a molecular orbital</w:t>
      </w:r>
      <w:r>
        <w:rPr>
          <w:rFonts w:cs="Arial" w:eastAsia="Times New Roman"/>
          <w:sz w:val="24"/>
          <w:szCs w:val="24"/>
        </w:rPr>
        <w:t>). Specifically for this case the electrons are sp</w:t>
      </w:r>
      <w:r>
        <w:rPr>
          <w:rFonts w:cs="Arial" w:eastAsia="Times New Roman"/>
          <w:sz w:val="24"/>
          <w:szCs w:val="24"/>
          <w:vertAlign w:val="superscript"/>
        </w:rPr>
        <w:t>3</w:t>
      </w:r>
      <w:r>
        <w:rPr>
          <w:rFonts w:cs="Arial" w:eastAsia="Times New Roman"/>
          <w:sz w:val="24"/>
          <w:szCs w:val="24"/>
        </w:rPr>
        <w:t xml:space="preserve"> hybridized because the electrons are in an orbital</w:t>
      </w:r>
    </w:p>
    <w:p>
      <w:pPr>
        <w:pStyle w:val="style0"/>
        <w:spacing w:after="0" w:lineRule="auto" w:line="240"/>
        <w:rPr>
          <w:rFonts w:cs="Arial" w:eastAsia="Times New Roman"/>
          <w:sz w:val="24"/>
          <w:szCs w:val="24"/>
        </w:rPr>
      </w:pPr>
      <w:r>
        <w:rPr>
          <w:rFonts w:cs="Arial" w:eastAsia="Times New Roman"/>
          <w:sz w:val="24"/>
          <w:szCs w:val="24"/>
        </w:rPr>
        <w:t xml:space="preserve">where one s and three p orbitals have combined. </w:t>
      </w:r>
    </w:p>
    <w:p>
      <w:pPr>
        <w:pStyle w:val="style0"/>
        <w:spacing w:after="0" w:lineRule="auto" w:line="240"/>
        <w:rPr>
          <w:rFonts w:cs="Arial" w:eastAsia="Times New Roman"/>
          <w:sz w:val="24"/>
          <w:szCs w:val="24"/>
        </w:rPr>
      </w:pPr>
      <w:r>
        <w:rPr>
          <w:rFonts w:cs="Arial" w:eastAsia="Times New Roman"/>
          <w:sz w:val="24"/>
          <w:szCs w:val="24"/>
        </w:rPr>
        <w:t>With this hybridization, carbon forms four sigma bonds. As indicated in the shape of the diamond structure above, the tetrahedron structure of this molecule gives it strength.</w:t>
      </w:r>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r>
        <w:rPr>
          <w:rFonts w:cs="Arial" w:eastAsia="Times New Roman"/>
          <w:sz w:val="24"/>
          <w:szCs w:val="24"/>
        </w:rPr>
        <w:t>Consider the graphite structure from above and think about the hybridization of the electrons. The graphite molecule has double bonds and thus has electrons that are delocalized in pi bonds. How does this work?</w:t>
      </w:r>
    </w:p>
    <w:p>
      <w:pPr>
        <w:pStyle w:val="style0"/>
        <w:spacing w:after="0" w:lineRule="auto" w:line="240"/>
        <w:rPr>
          <w:rFonts w:cs="Arial" w:eastAsia="Arial-BoldMT"/>
          <w:sz w:val="24"/>
          <w:szCs w:val="24"/>
        </w:rPr>
      </w:pPr>
      <w:r>
        <w:rPr>
          <w:rFonts w:cs="Arial" w:eastAsia="Times New Roman"/>
          <w:noProof/>
          <w:sz w:val="24"/>
          <w:szCs w:val="24"/>
        </w:rPr>
        <w:drawing>
          <wp:inline distL="0" distT="0" distB="0" distR="0">
            <wp:extent cx="2505075" cy="1647825"/>
            <wp:effectExtent l="0" t="76200" r="0" b="619125"/>
            <wp:docPr id="1454" name="Picture 9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4" name="Picture 948"/>
                    <pic:cNvPicPr/>
                  </pic:nvPicPr>
                  <pic:blipFill>
                    <a:blip r:embed="rId219" cstate="print"/>
                    <a:srcRect l="0" t="0" r="0" b="0"/>
                    <a:stretch/>
                  </pic:blipFill>
                  <pic:spPr>
                    <a:xfrm rot="0">
                      <a:off x="0" y="0"/>
                      <a:ext cx="2505075" cy="1647825"/>
                    </a:xfrm>
                    <a:prstGeom prst="rect"/>
                    <a:ln>
                      <a:noFill/>
                    </a:ln>
                    <a:effectLst>
                      <a:reflection blurRad="12700" stA="30001" stPos="0" endA="0" endPos="30001" dist="5000" dir="5400000" fadeDir="5400000" sx="100000" sy="-100000" kx="0" ky="0" algn="bl" rotWithShape="false"/>
                    </a:effectLst>
                  </pic:spPr>
                </pic:pic>
              </a:graphicData>
            </a:graphic>
          </wp:inline>
        </w:drawing>
      </w:r>
      <w:r>
        <w:rPr>
          <w:rFonts w:cs="Arial" w:eastAsia="Arial-BoldMT"/>
          <w:sz w:val="24"/>
          <w:szCs w:val="24"/>
        </w:rPr>
        <w:t xml:space="preserve"> Only the </w:t>
      </w:r>
      <w:r>
        <w:rPr>
          <w:rFonts w:cs="Arial" w:eastAsia="Arial-BoldMT"/>
          <w:b/>
          <w:sz w:val="24"/>
          <w:szCs w:val="24"/>
        </w:rPr>
        <w:t>s</w:t>
      </w:r>
      <w:r>
        <w:rPr>
          <w:rFonts w:cs="Arial" w:eastAsia="Arial-BoldMT"/>
          <w:sz w:val="24"/>
          <w:szCs w:val="24"/>
        </w:rPr>
        <w:t xml:space="preserve"> and two of the </w:t>
      </w:r>
      <w:r>
        <w:rPr>
          <w:rFonts w:cs="Arial" w:eastAsia="Arial-BoldMT"/>
          <w:b/>
          <w:sz w:val="24"/>
          <w:szCs w:val="24"/>
        </w:rPr>
        <w:t>p</w:t>
      </w:r>
      <w:r>
        <w:rPr>
          <w:rFonts w:cs="Arial" w:eastAsia="Arial-BoldMT"/>
          <w:sz w:val="24"/>
          <w:szCs w:val="24"/>
        </w:rPr>
        <w:t xml:space="preserve"> orbitals are hybridized.</w:t>
      </w:r>
    </w:p>
    <w:p>
      <w:pPr>
        <w:pStyle w:val="style0"/>
        <w:spacing w:after="0" w:lineRule="auto" w:line="240"/>
        <w:rPr>
          <w:rFonts w:cs="Arial" w:eastAsia="Arial-BoldMT"/>
          <w:sz w:val="24"/>
          <w:szCs w:val="24"/>
        </w:rPr>
      </w:pPr>
    </w:p>
    <w:p>
      <w:pPr>
        <w:pStyle w:val="style0"/>
        <w:spacing w:after="0" w:lineRule="auto" w:line="240"/>
        <w:rPr>
          <w:rFonts w:cs="Arial" w:eastAsia="Times New Roman"/>
          <w:sz w:val="24"/>
          <w:szCs w:val="24"/>
        </w:rPr>
      </w:pPr>
      <w:r>
        <w:rPr>
          <w:rFonts w:cs="Arial" w:eastAsia="Times New Roman"/>
          <w:sz w:val="24"/>
          <w:szCs w:val="24"/>
        </w:rPr>
        <w:t xml:space="preserve">In the case of graphite, and other molecules that have double bonds with carbon, the electron has been promoted from the s orbital to the p orbital, but this time only one s and two p electrons combine to form the sp2 hybrid orbitals that house the localized electrons (sigma bonds). The third p orbital electron forms a pi bond above and below the molecule. The electron is free to move within this probability region and is </w:t>
      </w:r>
      <w:r>
        <w:rPr>
          <w:rFonts w:cs="Arial" w:eastAsia="Times New Roman"/>
          <w:color w:val="000000"/>
          <w:sz w:val="24"/>
          <w:szCs w:val="24"/>
        </w:rPr>
        <w:t>therefore freer to move around.</w:t>
      </w:r>
    </w:p>
    <w:p>
      <w:pPr>
        <w:pStyle w:val="style0"/>
        <w:spacing w:after="0" w:lineRule="auto" w:line="240"/>
        <w:rPr>
          <w:rFonts w:cs="Arial" w:eastAsia="Arial-BoldMT"/>
          <w:sz w:val="24"/>
          <w:szCs w:val="24"/>
        </w:rPr>
      </w:pPr>
    </w:p>
    <w:p>
      <w:pPr>
        <w:pStyle w:val="style0"/>
        <w:spacing w:after="0" w:lineRule="auto" w:line="240"/>
        <w:rPr>
          <w:rFonts w:cs="Arial" w:eastAsia="Arial-BoldMT"/>
          <w:b/>
          <w:sz w:val="24"/>
          <w:szCs w:val="24"/>
        </w:rPr>
      </w:pPr>
      <w:r>
        <w:rPr>
          <w:rFonts w:cs="Arial" w:eastAsia="Arial-BoldMT"/>
          <w:b/>
          <w:sz w:val="24"/>
          <w:szCs w:val="24"/>
        </w:rPr>
        <w:t>Carbon Makes Millions of Compounds</w:t>
      </w:r>
    </w:p>
    <w:p>
      <w:pPr>
        <w:pStyle w:val="style0"/>
        <w:spacing w:after="0" w:lineRule="auto" w:line="240"/>
        <w:rPr>
          <w:rFonts w:cs="Arial" w:eastAsia="Times New Roman"/>
          <w:sz w:val="24"/>
          <w:szCs w:val="24"/>
        </w:rPr>
      </w:pPr>
      <w:r>
        <w:rPr>
          <w:rFonts w:cs="Arial" w:eastAsia="Times New Roman"/>
          <w:sz w:val="24"/>
          <w:szCs w:val="24"/>
        </w:rPr>
        <w:t xml:space="preserve">Considering the fact that carbon can form bonds where the electrons can be localized and delocalized, carbon has the ability to form single, double, and triple bonds. With this ability, carbon, then, can make millions of compounds where it is covalently bonded to hydrogen, oxygen, nitrogen, sulfur and other nonmetals.  </w:t>
      </w:r>
      <w:r>
        <w:rPr>
          <w:rFonts w:ascii="Consolas" w:cs="Consolas" w:eastAsia="Times New Roman" w:hAnsi="Consolas"/>
          <w:b/>
          <w:i/>
          <w:sz w:val="24"/>
          <w:szCs w:val="24"/>
        </w:rPr>
        <w:t>Catenation</w:t>
      </w:r>
      <w:r>
        <w:rPr>
          <w:rFonts w:cs="Arial" w:eastAsia="Times New Roman"/>
          <w:sz w:val="24"/>
          <w:szCs w:val="24"/>
        </w:rPr>
        <w:t xml:space="preserve"> (unique feature of carbon) </w:t>
      </w:r>
      <w:r>
        <w:rPr>
          <w:rFonts w:cs="Arial" w:eastAsia="Times New Roman"/>
          <w:b/>
          <w:i/>
          <w:sz w:val="24"/>
          <w:szCs w:val="24"/>
        </w:rPr>
        <w:t>is its ability to bond with other carbon atoms to form straight chains, branched-chains and rings of various lengths.</w:t>
      </w:r>
      <w:r>
        <w:rPr>
          <w:rFonts w:cs="Arial" w:eastAsia="Times New Roman"/>
          <w:sz w:val="24"/>
          <w:szCs w:val="24"/>
        </w:rPr>
        <w:t xml:space="preserve"> It is only carbon that does this with more than a few atoms.</w:t>
      </w:r>
      <w:r>
        <w:rPr>
          <w:rFonts w:cs="Arial" w:eastAsia="Times New Roman"/>
          <w:sz w:val="24"/>
          <w:szCs w:val="24"/>
        </w:rPr>
        <w:t xml:space="preserve"> </w:t>
      </w:r>
      <w:r>
        <w:rPr>
          <w:rFonts w:cs="Arial" w:eastAsia="Times New Roman"/>
          <w:sz w:val="24"/>
          <w:szCs w:val="24"/>
        </w:rPr>
        <w:t>Example</w:t>
      </w:r>
      <w:r>
        <w:rPr>
          <w:rFonts w:cs="Arial" w:eastAsia="Times New Roman"/>
          <w:sz w:val="24"/>
          <w:szCs w:val="24"/>
        </w:rPr>
        <w:t>,</w:t>
      </w:r>
      <w:r>
        <w:rPr>
          <w:rFonts w:cs="Arial" w:eastAsia="Times New Roman"/>
          <w:sz w:val="24"/>
          <w:szCs w:val="24"/>
        </w:rPr>
        <w:t xml:space="preserve"> the molecules that make up polyethylene can have chains with thousands of carbon atoms.</w:t>
      </w:r>
    </w:p>
    <w:p>
      <w:pPr>
        <w:pStyle w:val="style0"/>
        <w:spacing w:after="0" w:lineRule="auto" w:line="240"/>
        <w:rPr>
          <w:rFonts w:cs="Arial" w:eastAsia="Times New Roman"/>
          <w:sz w:val="24"/>
          <w:szCs w:val="24"/>
        </w:rPr>
      </w:pPr>
      <w:r>
        <w:rPr>
          <w:rFonts w:cs="Arial" w:eastAsia="Times New Roman"/>
          <w:sz w:val="24"/>
          <w:szCs w:val="24"/>
        </w:rPr>
        <w:t>The ability of carbon to form numerous compounds is due to:</w:t>
      </w:r>
    </w:p>
    <w:p>
      <w:pPr>
        <w:pStyle w:val="style0"/>
        <w:numPr>
          <w:ilvl w:val="0"/>
          <w:numId w:val="231"/>
        </w:numPr>
        <w:spacing w:after="0" w:lineRule="auto" w:line="240"/>
        <w:rPr>
          <w:rFonts w:cs="Arial" w:eastAsia="Times New Roman"/>
          <w:sz w:val="24"/>
          <w:szCs w:val="24"/>
        </w:rPr>
      </w:pPr>
      <w:r>
        <w:rPr>
          <w:rFonts w:cs="Arial" w:eastAsia="Times New Roman"/>
          <w:sz w:val="24"/>
          <w:szCs w:val="24"/>
        </w:rPr>
        <w:t>Its ability to catenates</w:t>
      </w:r>
    </w:p>
    <w:p>
      <w:pPr>
        <w:pStyle w:val="style0"/>
        <w:numPr>
          <w:ilvl w:val="0"/>
          <w:numId w:val="231"/>
        </w:numPr>
        <w:spacing w:after="0" w:lineRule="auto" w:line="240"/>
        <w:rPr>
          <w:rFonts w:cs="Arial" w:eastAsia="Times New Roman"/>
          <w:sz w:val="24"/>
          <w:szCs w:val="24"/>
        </w:rPr>
      </w:pPr>
      <w:r>
        <w:rPr>
          <w:rFonts w:cs="Arial" w:eastAsia="Times New Roman"/>
          <w:sz w:val="24"/>
          <w:szCs w:val="24"/>
        </w:rPr>
        <w:t>High stability of its covalent compounds</w:t>
      </w:r>
    </w:p>
    <w:p>
      <w:pPr>
        <w:pStyle w:val="style0"/>
        <w:numPr>
          <w:ilvl w:val="0"/>
          <w:numId w:val="231"/>
        </w:numPr>
        <w:spacing w:after="0" w:lineRule="auto" w:line="240"/>
        <w:rPr>
          <w:rFonts w:cs="Arial" w:eastAsia="Times New Roman"/>
          <w:sz w:val="24"/>
          <w:szCs w:val="24"/>
        </w:rPr>
      </w:pPr>
      <w:r>
        <w:rPr>
          <w:rFonts w:cs="Arial" w:eastAsia="Times New Roman"/>
          <w:sz w:val="24"/>
          <w:szCs w:val="24"/>
        </w:rPr>
        <w:t>Ability of carbon to form four single bonds, as well as double bonds and triple bonds</w:t>
      </w:r>
    </w:p>
    <w:p>
      <w:pPr>
        <w:pStyle w:val="style0"/>
        <w:spacing w:after="0" w:lineRule="auto" w:line="240"/>
        <w:rPr>
          <w:rFonts w:cs="Arial" w:eastAsia="Times New Roman"/>
          <w:sz w:val="24"/>
          <w:szCs w:val="24"/>
        </w:rPr>
      </w:pPr>
    </w:p>
    <w:p>
      <w:pPr>
        <w:pStyle w:val="style0"/>
        <w:spacing w:after="0" w:lineRule="auto" w:line="240"/>
        <w:rPr>
          <w:rFonts w:cs="Arial" w:eastAsia="Times New Roman"/>
          <w:b/>
          <w:color w:val="0000ff"/>
          <w:sz w:val="24"/>
          <w:szCs w:val="24"/>
        </w:rPr>
      </w:pPr>
      <w:r>
        <w:rPr>
          <w:rFonts w:cs="Arial" w:eastAsia="Times New Roman"/>
          <w:b/>
          <w:color w:val="0000ff"/>
          <w:sz w:val="24"/>
          <w:szCs w:val="24"/>
        </w:rPr>
        <w:t>THE BONDING OF CARBON</w:t>
      </w:r>
    </w:p>
    <w:p>
      <w:pPr>
        <w:pStyle w:val="style0"/>
        <w:spacing w:after="0" w:lineRule="auto" w:line="240"/>
        <w:rPr>
          <w:rFonts w:cs="Arial" w:eastAsia="Times New Roman"/>
          <w:sz w:val="24"/>
          <w:szCs w:val="24"/>
        </w:rPr>
      </w:pPr>
      <w:r>
        <w:rPr>
          <w:rFonts w:cs="Arial" w:eastAsia="Times New Roman"/>
          <w:sz w:val="24"/>
          <w:szCs w:val="24"/>
        </w:rPr>
        <w:t>Carbon has four valence electrons (it belongs to group IVA or 14 of the periodic table). To fill its octet,requires four additional electrons, which can be obtained through the formation of four covalent bonds (sharing of electrons). Carbon forms single, double and triple bonds to achieve a filled octet (8-electrons in the outermost shell). Hence, the possible bonding combinations for carbon are as follows:</w:t>
      </w:r>
    </w:p>
    <w:p>
      <w:pPr>
        <w:pStyle w:val="style0"/>
        <w:spacing w:after="0" w:lineRule="auto" w:line="240"/>
        <w:rPr>
          <w:rFonts w:cs="ArialMT" w:eastAsia="Times New Roman"/>
          <w:color w:val="000000"/>
          <w:sz w:val="24"/>
          <w:szCs w:val="24"/>
        </w:rPr>
      </w:pPr>
      <w:r>
        <w:rPr>
          <w:rFonts w:cs="Arial" w:eastAsia="Times New Roman"/>
          <w:sz w:val="24"/>
          <w:szCs w:val="24"/>
        </w:rPr>
      </w:r>
      <w:r>
        <w:rPr>
          <w:rFonts w:cs="Arial" w:eastAsia="Times New Roman"/>
          <w:sz w:val="24"/>
          <w:szCs w:val="24"/>
        </w:rPr>
      </w:r>
      <w:r>
        <w:rPr>
          <w:rFonts w:cs="Arial" w:eastAsia="Times New Roman"/>
          <w:sz w:val="24"/>
          <w:szCs w:val="24"/>
        </w:rPr>
      </w:r>
      <w:r>
        <w:rPr>
          <w:rFonts w:cs="Arial" w:eastAsia="Times New Roman"/>
          <w:sz w:val="24"/>
          <w:szCs w:val="24"/>
        </w:rPr>
        <w:object>
          <v:shape id="1455" type="#_x0000_t75" filled="f" stroked="f" style="margin-left:0.0pt;margin-top:0.0pt;width:378.0pt;height:36.75pt;mso-wrap-distance-left:0.0pt;mso-wrap-distance-right:0.0pt;visibility:visible;">
            <v:imagedata r:id="rId220"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55" DrawAspect="Content" ObjectID="0" r:id="rId221"/>
        </w:object>
      </w:r>
      <w:r>
        <w:rPr>
          <w:rFonts w:cs="Arial" w:eastAsia="Times New Roman"/>
          <w:sz w:val="24"/>
          <w:szCs w:val="24"/>
        </w:rPr>
      </w:r>
    </w:p>
    <w:p>
      <w:pPr>
        <w:pStyle w:val="style0"/>
        <w:spacing w:after="0" w:lineRule="auto" w:line="240"/>
        <w:rPr>
          <w:rFonts w:cs="Arial" w:eastAsia="Times New Roman"/>
          <w:sz w:val="24"/>
          <w:szCs w:val="24"/>
        </w:rPr>
      </w:pPr>
      <w:r>
        <w:rPr>
          <w:rFonts w:cs="Arial" w:eastAsia="Times New Roman"/>
          <w:sz w:val="24"/>
          <w:szCs w:val="24"/>
        </w:rPr>
        <w:t>Carbon can have a tetrahedral,trigonal planar or linear geometry.</w:t>
      </w:r>
    </w:p>
    <w:p>
      <w:pPr>
        <w:pStyle w:val="style0"/>
        <w:spacing w:after="0" w:lineRule="auto" w:line="240"/>
        <w:rPr>
          <w:rFonts w:cs="Arial" w:eastAsia="Arial-BoldMT"/>
          <w:sz w:val="24"/>
          <w:szCs w:val="24"/>
        </w:rPr>
      </w:pPr>
    </w:p>
    <w:p>
      <w:pPr>
        <w:pStyle w:val="style0"/>
        <w:spacing w:after="0" w:lineRule="auto" w:line="240"/>
        <w:rPr>
          <w:rFonts w:cs="Arial" w:eastAsia="Times New Roman"/>
          <w:sz w:val="24"/>
          <w:szCs w:val="24"/>
        </w:rPr>
      </w:pPr>
      <w:r>
        <w:rPr>
          <w:rFonts w:cs="Arial" w:eastAsia="Arial-BoldMT"/>
          <w:sz w:val="24"/>
          <w:szCs w:val="24"/>
        </w:rPr>
        <w:t>localized electrons :</w:t>
      </w:r>
      <m:oMath>
        <m:r>
          <m:rPr>
            <m:sty m:val="p"/>
          </m:rPr>
          <w:rPr>
            <w:rFonts w:ascii="Cambria Math" w:cs="Arial" w:eastAsia="Times New Roman" w:hAnsi="Cambria Math"/>
            <w:sz w:val="24"/>
            <w:szCs w:val="24"/>
          </w:rPr>
          <m:t>Electrons that are stationary (have fixed positions) between the bond.</m:t>
        </m:r>
      </m:oMath>
    </w:p>
    <w:p>
      <w:pPr>
        <w:pStyle w:val="style0"/>
        <w:spacing w:after="0" w:lineRule="auto" w:line="240"/>
        <w:rPr>
          <w:rFonts w:cs="Arial" w:eastAsia="Arial-BoldMT"/>
          <w:sz w:val="24"/>
          <w:szCs w:val="24"/>
        </w:rPr>
      </w:pPr>
      <w:r>
        <w:rPr>
          <w:rFonts w:cs="Arial" w:eastAsia="Arial-BoldMT"/>
          <w:sz w:val="24"/>
          <w:szCs w:val="24"/>
        </w:rPr>
        <w:t>D</w:t>
      </w:r>
      <w:r>
        <w:rPr>
          <w:rFonts w:cs="Arial" w:eastAsia="Arial-BoldMT"/>
          <w:sz w:val="24"/>
          <w:szCs w:val="24"/>
        </w:rPr>
        <w:t>elocalized</w:t>
      </w:r>
      <w:r>
        <w:rPr>
          <w:rFonts w:cs="Arial" w:eastAsia="Arial-BoldMT"/>
          <w:sz w:val="24"/>
          <w:szCs w:val="24"/>
        </w:rPr>
        <w:t xml:space="preserve"> </w:t>
      </w:r>
      <w:r>
        <w:rPr>
          <w:rFonts w:cs="Arial" w:eastAsia="Arial-BoldMT"/>
          <w:sz w:val="24"/>
          <w:szCs w:val="24"/>
        </w:rPr>
        <w:t>electrons:</w:t>
      </w:r>
      <m:oMath>
        <m:r>
          <m:rPr>
            <m:sty m:val="p"/>
          </m:rPr>
          <w:rPr>
            <w:rFonts w:ascii="Cambria Math" w:cs="Arial" w:eastAsia="Times New Roman" w:hAnsi="Cambria Math"/>
          </w:rPr>
          <m:t>Electrons that are free to move between the bond (in multiple bonding).</m:t>
        </m:r>
      </m:oMath>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ALLOTROPES OF CARBON</w:t>
      </w:r>
    </w:p>
    <w:p>
      <w:pPr>
        <w:pStyle w:val="style0"/>
        <w:spacing w:after="0" w:lineRule="auto" w:line="240"/>
        <w:rPr>
          <w:rFonts w:cs="ArialMT" w:eastAsia="Times New Roman"/>
          <w:color w:val="000000"/>
          <w:sz w:val="24"/>
          <w:szCs w:val="24"/>
        </w:rPr>
      </w:pPr>
      <w:r>
        <w:rPr>
          <w:rFonts w:cs="Arial" w:eastAsia="Times New Roman"/>
          <w:color w:val="000000"/>
          <w:sz w:val="24"/>
          <w:szCs w:val="24"/>
        </w:rPr>
        <w:t>The ex</w:t>
      </w:r>
      <w:r>
        <w:rPr>
          <w:rFonts w:cs="Arial" w:eastAsia="Times New Roman"/>
          <w:sz w:val="24"/>
          <w:szCs w:val="24"/>
        </w:rPr>
        <w:t>istence of one element in d</w:t>
      </w:r>
      <w:r>
        <w:rPr>
          <w:rFonts w:cs="Arial" w:eastAsia="Times New Roman"/>
          <w:sz w:val="24"/>
          <w:szCs w:val="24"/>
        </w:rPr>
        <w:t>i</w:t>
      </w:r>
      <w:r>
        <w:rPr>
          <w:rFonts w:cs="Arial" w:eastAsia="Times New Roman"/>
          <w:sz w:val="24"/>
          <w:szCs w:val="24"/>
        </w:rPr>
        <w:t>fferent forms, having d</w:t>
      </w:r>
      <w:r>
        <w:rPr>
          <w:rFonts w:cs="Arial" w:eastAsia="Times New Roman"/>
          <w:sz w:val="24"/>
          <w:szCs w:val="24"/>
        </w:rPr>
        <w:t>i</w:t>
      </w:r>
      <w:r>
        <w:rPr>
          <w:rFonts w:cs="Arial" w:eastAsia="Times New Roman"/>
          <w:sz w:val="24"/>
          <w:szCs w:val="24"/>
        </w:rPr>
        <w:t xml:space="preserve">fferent physical properties but similar chemical properties in the same physical state is known as </w:t>
      </w:r>
      <m:oMath>
        <m:r>
          <m:rPr>
            <m:sty m:val="p"/>
          </m:rPr>
          <w:rPr>
            <w:rFonts w:ascii="Cambria Math" w:cs="Arial" w:eastAsia="Times New Roman" w:hAnsi="Cambria Math"/>
            <w:color w:val="ff0000"/>
            <w:sz w:val="24"/>
            <w:szCs w:val="24"/>
            <w:highlight w:val="blue"/>
          </w:rPr>
          <m:t>allotropy</m:t>
        </m:r>
      </m:oMath>
      <w:r>
        <w:rPr>
          <w:rFonts w:cs="Arial" w:eastAsia="Times New Roman"/>
          <w:sz w:val="24"/>
          <w:szCs w:val="24"/>
        </w:rPr>
        <w:t>.</w:t>
      </w:r>
      <w:r>
        <w:rPr>
          <w:rFonts w:cs="ArialMT" w:eastAsia="Times New Roman"/>
          <w:color w:val="000000"/>
          <w:sz w:val="24"/>
          <w:szCs w:val="24"/>
        </w:rPr>
        <w:t xml:space="preserve"> The term allotropy originally comes from the Greek words </w:t>
      </w:r>
      <w:r>
        <w:rPr>
          <w:rFonts w:cs="Arial-ItalicMT" w:eastAsia="Times New Roman"/>
          <w:color w:val="0000ff"/>
          <w:sz w:val="24"/>
          <w:szCs w:val="24"/>
        </w:rPr>
        <w:t>allos</w:t>
      </w:r>
      <w:r>
        <w:rPr>
          <w:rFonts w:cs="Arial-ItalicMT" w:eastAsia="Times New Roman"/>
          <w:color w:val="0000ff"/>
          <w:sz w:val="24"/>
          <w:szCs w:val="24"/>
        </w:rPr>
        <w:t xml:space="preserve"> </w:t>
      </w:r>
      <w:r>
        <w:rPr>
          <w:rFonts w:cs="ArialMT" w:eastAsia="Times New Roman"/>
          <w:color w:val="000000"/>
          <w:sz w:val="24"/>
          <w:szCs w:val="24"/>
        </w:rPr>
        <w:t xml:space="preserve">meaning other and </w:t>
      </w:r>
      <w:r>
        <w:rPr>
          <w:rFonts w:cs="Arial-ItalicMT" w:eastAsia="Times New Roman"/>
          <w:color w:val="0000ff"/>
          <w:sz w:val="24"/>
          <w:szCs w:val="24"/>
        </w:rPr>
        <w:t>tropos</w:t>
      </w:r>
      <w:r>
        <w:rPr>
          <w:rFonts w:cs="Arial-ItalicMT" w:eastAsia="Times New Roman"/>
          <w:color w:val="0000ff"/>
          <w:sz w:val="24"/>
          <w:szCs w:val="24"/>
        </w:rPr>
        <w:t xml:space="preserve"> </w:t>
      </w:r>
      <w:r>
        <w:rPr>
          <w:rFonts w:cs="ArialMT" w:eastAsia="Times New Roman"/>
          <w:color w:val="000000"/>
          <w:sz w:val="24"/>
          <w:szCs w:val="24"/>
        </w:rPr>
        <w:t xml:space="preserve">meaning manner. Thus, </w:t>
      </w:r>
      <w:r>
        <w:rPr>
          <w:rFonts w:cs="Arial" w:eastAsia="Times New Roman"/>
          <w:color w:val="000000"/>
          <w:sz w:val="24"/>
          <w:szCs w:val="24"/>
        </w:rPr>
        <w:t xml:space="preserve">the other manner for forming the same element. </w:t>
      </w:r>
      <w:r>
        <w:rPr>
          <w:rFonts w:cs="Arial" w:eastAsia="Arial-BoldMT"/>
          <w:color w:val="000000"/>
          <w:sz w:val="24"/>
          <w:szCs w:val="24"/>
        </w:rPr>
        <w:t xml:space="preserve">Allotropes </w:t>
      </w:r>
      <w:r>
        <w:rPr>
          <w:rFonts w:cs="ArialMT" w:eastAsia="Times New Roman"/>
          <w:color w:val="000000"/>
          <w:sz w:val="24"/>
          <w:szCs w:val="24"/>
        </w:rPr>
        <w:t xml:space="preserve">are different forms of the same element in the same physical state. Allotropes of elements must be in the same phase. </w:t>
      </w:r>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r>
        <w:rPr>
          <w:rFonts w:cs="Arial" w:eastAsia="Times New Roman"/>
          <w:sz w:val="24"/>
          <w:szCs w:val="24"/>
        </w:rPr>
        <w:t xml:space="preserve"> The various allotropic forms of carbon can be broadly classified into two classes:</w:t>
      </w:r>
    </w:p>
    <w:p>
      <w:pPr>
        <w:pStyle w:val="style0"/>
        <w:numPr>
          <w:ilvl w:val="0"/>
          <w:numId w:val="249"/>
        </w:numPr>
        <w:spacing w:after="0" w:lineRule="auto" w:line="240"/>
        <w:rPr>
          <w:rFonts w:cs="Arial" w:eastAsia="Times New Roman"/>
          <w:sz w:val="24"/>
          <w:szCs w:val="24"/>
        </w:rPr>
      </w:pPr>
      <w:r>
        <w:rPr>
          <w:rFonts w:cs="Arial" w:eastAsia="Times New Roman"/>
          <w:sz w:val="24"/>
          <w:szCs w:val="24"/>
        </w:rPr>
        <w:t>Crystalline form</w:t>
      </w:r>
    </w:p>
    <w:p>
      <w:pPr>
        <w:pStyle w:val="style0"/>
        <w:numPr>
          <w:ilvl w:val="0"/>
          <w:numId w:val="249"/>
        </w:numPr>
        <w:spacing w:after="0" w:lineRule="auto" w:line="240"/>
        <w:rPr>
          <w:rFonts w:cs="Arial" w:eastAsia="Times New Roman"/>
          <w:sz w:val="24"/>
          <w:szCs w:val="24"/>
        </w:rPr>
      </w:pPr>
      <w:r>
        <w:rPr>
          <w:rFonts w:cs="Arial" w:eastAsia="Times New Roman"/>
          <w:sz w:val="24"/>
          <w:szCs w:val="24"/>
        </w:rPr>
        <w:t>Non-crystalline form(Amorphous form)</w:t>
      </w: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THE CRYSTALLINE FORMS</w:t>
      </w:r>
    </w:p>
    <w:p>
      <w:pPr>
        <w:pStyle w:val="style0"/>
        <w:spacing w:after="0" w:lineRule="auto" w:line="240"/>
        <w:rPr>
          <w:rFonts w:cs="Arial" w:eastAsia="Times New Roman"/>
          <w:sz w:val="24"/>
          <w:szCs w:val="24"/>
        </w:rPr>
      </w:pPr>
      <w:r>
        <w:rPr>
          <w:rFonts w:cs="Arial" w:eastAsia="Times New Roman"/>
          <w:sz w:val="24"/>
          <w:szCs w:val="24"/>
        </w:rPr>
        <w:t>The crystalline forms of carbon include:</w:t>
      </w:r>
    </w:p>
    <w:p>
      <w:pPr>
        <w:pStyle w:val="style0"/>
        <w:spacing w:after="0" w:lineRule="auto" w:line="240"/>
        <w:rPr>
          <w:rFonts w:cs="Arial" w:eastAsia="Times New Roman"/>
          <w:sz w:val="24"/>
          <w:szCs w:val="24"/>
        </w:rPr>
      </w:pPr>
      <w:r>
        <w:rPr>
          <w:rFonts w:cs="Arial" w:eastAsia="Times New Roman"/>
          <w:sz w:val="24"/>
          <w:szCs w:val="24"/>
        </w:rPr>
        <w:t>• diamond</w:t>
      </w:r>
    </w:p>
    <w:p>
      <w:pPr>
        <w:pStyle w:val="style0"/>
        <w:spacing w:after="0" w:lineRule="auto" w:line="240"/>
        <w:rPr>
          <w:rFonts w:cs="Arial" w:eastAsia="Times New Roman"/>
          <w:sz w:val="24"/>
          <w:szCs w:val="24"/>
        </w:rPr>
      </w:pPr>
      <w:r>
        <w:rPr>
          <w:rFonts w:cs="Arial" w:eastAsia="Times New Roman"/>
          <w:sz w:val="24"/>
          <w:szCs w:val="24"/>
        </w:rPr>
        <w:t>• graphite</w:t>
      </w: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highlight w:val="magenta"/>
        </w:rPr>
        <w:t>Diamonds</w:t>
      </w:r>
    </w:p>
    <w:p>
      <w:pPr>
        <w:pStyle w:val="style0"/>
        <w:spacing w:after="0" w:lineRule="auto" w:line="240"/>
        <w:rPr>
          <w:rFonts w:cs="Arial" w:eastAsia="Times New Roman"/>
          <w:sz w:val="24"/>
          <w:szCs w:val="24"/>
        </w:rPr>
      </w:pPr>
      <w:r>
        <w:rPr>
          <w:rFonts w:cs="Arial" w:eastAsia="Times New Roman"/>
          <w:sz w:val="24"/>
          <w:szCs w:val="24"/>
        </w:rPr>
        <w:t>Diamonds occur in the form of transparent octahedral crystals usually having cuvred surfaces and do not shine much in their natural form. To give them their brilliant shine they are cut at a proper angle so as to give rise to large total internal reflections.  Diamond has a structure where carbon atoms are all bonded in a tetrahedral network</w:t>
      </w:r>
      <w:r>
        <w:rPr>
          <w:rFonts w:cs="Arial" w:eastAsia="Times New Roman"/>
          <w:sz w:val="24"/>
          <w:szCs w:val="24"/>
        </w:rPr>
        <w:t xml:space="preserve"> </w:t>
      </w:r>
      <w:r>
        <w:rPr>
          <w:rFonts w:cs="Arial" w:eastAsia="Times New Roman"/>
          <w:sz w:val="24"/>
          <w:szCs w:val="24"/>
        </w:rPr>
        <w:t>(sp</w:t>
      </w:r>
      <w:r>
        <w:rPr>
          <w:rFonts w:cs="Arial" w:eastAsia="Times New Roman"/>
          <w:sz w:val="24"/>
          <w:szCs w:val="24"/>
          <w:vertAlign w:val="superscript"/>
        </w:rPr>
        <w:t>3</w:t>
      </w:r>
      <w:r>
        <w:rPr>
          <w:rFonts w:cs="Arial" w:eastAsia="Times New Roman"/>
          <w:sz w:val="24"/>
          <w:szCs w:val="24"/>
        </w:rPr>
        <w:t xml:space="preserve"> hybridization of carbon). The tetrahedral network gives the molecule strength. Each carbon atom is linked to its neighbours by four single covalent bonds. This leads to a three-dimensional network of covalent bonds. The electrons in diamond are held tightly between the nuclei and there are no mobile electrons to conduct electricity i.e all the valence electrons of carbon are used up in forming the covalent bonds. Hence,</w:t>
      </w:r>
      <w:r>
        <w:rPr>
          <w:rFonts w:cs="Arial" w:eastAsia="Times New Roman"/>
          <w:sz w:val="24"/>
          <w:szCs w:val="24"/>
        </w:rPr>
        <w:t xml:space="preserve"> </w:t>
      </w:r>
      <w:r>
        <w:rPr>
          <w:rFonts w:cs="Arial" w:eastAsia="Times New Roman"/>
          <w:sz w:val="24"/>
          <w:szCs w:val="24"/>
        </w:rPr>
        <w:t>diamond does not conduct electricity,</w:t>
      </w:r>
      <w:r>
        <w:rPr>
          <w:rFonts w:cs="Arial" w:eastAsia="Times New Roman"/>
          <w:sz w:val="24"/>
          <w:szCs w:val="24"/>
        </w:rPr>
        <w:t xml:space="preserve"> </w:t>
      </w:r>
      <w:r>
        <w:rPr>
          <w:rFonts w:cs="Arial" w:eastAsia="Times New Roman"/>
          <w:sz w:val="24"/>
          <w:szCs w:val="24"/>
        </w:rPr>
        <w:t>but conducts heat. Diamond is denser than graphite</w:t>
      </w:r>
      <w:r>
        <w:rPr>
          <w:rFonts w:cs="Arial" w:eastAsia="Times New Roman"/>
          <w:sz w:val="24"/>
          <w:szCs w:val="24"/>
        </w:rPr>
        <w:t xml:space="preserve"> </w:t>
      </w:r>
      <w:r>
        <w:rPr>
          <w:rFonts w:cs="Arial" w:eastAsia="Times New Roman"/>
          <w:sz w:val="24"/>
          <w:szCs w:val="24"/>
        </w:rPr>
        <w:t>(density of diamond =3.52gcm</w:t>
      </w:r>
      <w:r>
        <w:rPr>
          <w:rFonts w:cs="Arial" w:eastAsia="Times New Roman"/>
          <w:sz w:val="24"/>
          <w:szCs w:val="24"/>
          <w:vertAlign w:val="superscript"/>
        </w:rPr>
        <w:t>-3</w:t>
      </w:r>
      <w:r>
        <w:rPr>
          <w:rFonts w:cs="Arial" w:eastAsia="Times New Roman"/>
          <w:sz w:val="24"/>
          <w:szCs w:val="24"/>
        </w:rPr>
        <w:t>)</w:t>
      </w:r>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p>
    <w:p>
      <w:pPr>
        <w:pStyle w:val="style0"/>
        <w:spacing w:after="0" w:lineRule="auto" w:line="240"/>
        <w:rPr>
          <w:rFonts w:cs="Arial" w:eastAsia="Arial-BoldMT"/>
          <w:sz w:val="24"/>
          <w:szCs w:val="24"/>
        </w:rPr>
      </w:pPr>
      <w:r>
        <w:rPr>
          <w:rFonts w:cs="Arial" w:eastAsia="Times New Roman"/>
          <w:noProof/>
          <w:sz w:val="24"/>
          <w:szCs w:val="24"/>
        </w:rPr>
        <w:drawing>
          <wp:inline distL="0" distT="0" distB="0" distR="0">
            <wp:extent cx="1889090" cy="1125415"/>
            <wp:effectExtent l="0" t="0" r="0" b="0"/>
            <wp:docPr id="1457" name="Picture 9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6" name="Picture 949"/>
                    <pic:cNvPicPr/>
                  </pic:nvPicPr>
                  <pic:blipFill>
                    <a:blip r:embed="rId222" cstate="print"/>
                    <a:srcRect l="0" t="0" r="0" b="0"/>
                    <a:stretch/>
                  </pic:blipFill>
                  <pic:spPr>
                    <a:xfrm rot="0">
                      <a:off x="0" y="0"/>
                      <a:ext cx="1889090" cy="1125415"/>
                    </a:xfrm>
                    <a:prstGeom prst="rect"/>
                    <a:ln>
                      <a:noFill/>
                    </a:ln>
                  </pic:spPr>
                </pic:pic>
              </a:graphicData>
            </a:graphic>
          </wp:inline>
        </w:drawing>
      </w:r>
      <w:r>
        <w:rPr>
          <w:rFonts w:cs="Arial" w:eastAsia="Arial-BoldMT"/>
          <w:b/>
          <w:sz w:val="24"/>
          <w:szCs w:val="24"/>
        </w:rPr>
        <w:t xml:space="preserve">Figure </w:t>
      </w:r>
      <w:r>
        <w:rPr>
          <w:rFonts w:cs="Arial" w:eastAsia="Arial-BoldMT"/>
          <w:b/>
          <w:sz w:val="24"/>
          <w:szCs w:val="24"/>
        </w:rPr>
        <w:t>: Diamond lattice structure.</w:t>
      </w:r>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r>
        <w:rPr>
          <w:rFonts w:cs="Arial" w:eastAsia="Times New Roman"/>
          <w:sz w:val="24"/>
          <w:szCs w:val="24"/>
        </w:rPr>
        <w:t>The interlocking structure seen in the diagram is evident of a covalent network solid and this is the reason for the structure’s strength and also its high melting point. Synthetic diamond is prepared from graphite by applying very high pressures and temperatures.</w:t>
      </w:r>
    </w:p>
    <w:p>
      <w:pPr>
        <w:pStyle w:val="style0"/>
        <w:spacing w:after="0" w:lineRule="auto" w:line="240"/>
        <w:rPr>
          <w:rFonts w:cs="Arial" w:eastAsia="Times New Roman"/>
          <w:sz w:val="24"/>
          <w:szCs w:val="24"/>
        </w:rPr>
      </w:pPr>
      <w:r>
        <w:rPr>
          <w:rFonts w:cs="Arial" w:eastAsia="Times New Roman"/>
          <w:sz w:val="24"/>
          <w:szCs w:val="24"/>
          <w:highlight w:val="yellow"/>
        </w:rPr>
        <w:t>No known naturally occurring substance can cut or even scratch a diamond except another diamond.</w:t>
      </w: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Uses of Diamond</w:t>
      </w:r>
    </w:p>
    <w:p>
      <w:pPr>
        <w:pStyle w:val="style0"/>
        <w:numPr>
          <w:ilvl w:val="0"/>
          <w:numId w:val="250"/>
        </w:numPr>
        <w:spacing w:after="0" w:lineRule="auto" w:line="240"/>
        <w:rPr>
          <w:rFonts w:cs="Arial" w:eastAsia="Times New Roman"/>
          <w:sz w:val="24"/>
          <w:szCs w:val="24"/>
        </w:rPr>
      </w:pPr>
      <w:r>
        <w:rPr>
          <w:rFonts w:cs="Arial" w:eastAsia="Times New Roman"/>
          <w:sz w:val="24"/>
          <w:szCs w:val="24"/>
        </w:rPr>
        <w:t>The unusual brilliant shine of diamond makes it an invaluable precious stone in jewellery.</w:t>
      </w:r>
    </w:p>
    <w:p>
      <w:pPr>
        <w:pStyle w:val="style0"/>
        <w:numPr>
          <w:ilvl w:val="0"/>
          <w:numId w:val="250"/>
        </w:numPr>
        <w:spacing w:after="0" w:lineRule="auto" w:line="240"/>
        <w:rPr>
          <w:rFonts w:cs="Arial" w:eastAsia="Times New Roman"/>
          <w:sz w:val="24"/>
          <w:szCs w:val="24"/>
        </w:rPr>
      </w:pPr>
      <w:r>
        <w:rPr>
          <w:rFonts w:cs="Arial" w:eastAsia="Times New Roman"/>
          <w:sz w:val="24"/>
          <w:szCs w:val="24"/>
        </w:rPr>
        <w:t>Because of its hardness it is used in manufacturing tools/cutting drills for cutting glass and rock.</w:t>
      </w:r>
    </w:p>
    <w:p>
      <w:pPr>
        <w:pStyle w:val="style0"/>
        <w:numPr>
          <w:ilvl w:val="0"/>
          <w:numId w:val="250"/>
        </w:numPr>
        <w:spacing w:after="0" w:lineRule="auto" w:line="240"/>
        <w:rPr>
          <w:rFonts w:cs="Arial" w:eastAsia="Times New Roman"/>
          <w:sz w:val="24"/>
          <w:szCs w:val="24"/>
        </w:rPr>
      </w:pPr>
      <w:r>
        <w:rPr>
          <w:rFonts w:cs="Arial" w:eastAsia="Times New Roman"/>
          <w:sz w:val="24"/>
          <w:szCs w:val="24"/>
        </w:rPr>
        <w:t>In making dyes for drawing very thin wires of harder metals.</w:t>
      </w:r>
    </w:p>
    <w:p>
      <w:pPr>
        <w:pStyle w:val="style0"/>
        <w:numPr>
          <w:ilvl w:val="0"/>
          <w:numId w:val="250"/>
        </w:numPr>
        <w:spacing w:after="0" w:lineRule="auto" w:line="240"/>
        <w:rPr>
          <w:rFonts w:cs="Arial" w:eastAsia="Times New Roman"/>
          <w:sz w:val="24"/>
          <w:szCs w:val="24"/>
        </w:rPr>
      </w:pPr>
      <w:r>
        <w:rPr>
          <w:rFonts w:cs="Arial" w:eastAsia="Times New Roman"/>
          <w:sz w:val="24"/>
          <w:szCs w:val="24"/>
        </w:rPr>
        <w:t>It is also used as pivot support in precision instruments.</w:t>
      </w:r>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highlight w:val="yellow"/>
        </w:rPr>
        <w:t xml:space="preserve">Graphite </w:t>
      </w:r>
    </w:p>
    <w:p>
      <w:pPr>
        <w:pStyle w:val="style0"/>
        <w:spacing w:after="0" w:lineRule="auto" w:line="240"/>
        <w:rPr>
          <w:rFonts w:cs="Arial" w:eastAsia="Times New Roman"/>
          <w:sz w:val="24"/>
          <w:szCs w:val="24"/>
        </w:rPr>
      </w:pPr>
      <w:r>
        <w:rPr>
          <w:rFonts w:cs="Arial" w:eastAsia="Times New Roman"/>
          <w:sz w:val="24"/>
          <w:szCs w:val="24"/>
        </w:rPr>
        <w:t>Graphite, the second allotrope of carbon, has a unique structure as well. Its soft, flaky, black(opaque) appearance that we all associate with pencil lead.</w:t>
      </w:r>
    </w:p>
    <w:p>
      <w:pPr>
        <w:pStyle w:val="style0"/>
        <w:spacing w:after="0" w:lineRule="auto" w:line="240"/>
        <w:rPr>
          <w:rFonts w:cs="Arial" w:eastAsia="Times New Roman"/>
          <w:sz w:val="24"/>
          <w:szCs w:val="24"/>
        </w:rPr>
      </w:pPr>
      <w:r>
        <w:rPr>
          <w:rFonts w:cs="Arial" w:eastAsia="Times New Roman"/>
          <w:noProof/>
          <w:sz w:val="24"/>
          <w:szCs w:val="24"/>
        </w:rPr>
        <w:drawing>
          <wp:inline distL="0" distT="0" distB="0" distR="0">
            <wp:extent cx="1306286" cy="793819"/>
            <wp:effectExtent l="0" t="0" r="8255" b="6350"/>
            <wp:docPr id="1458" name="Picture 9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7" name="Picture 950"/>
                    <pic:cNvPicPr/>
                  </pic:nvPicPr>
                  <pic:blipFill>
                    <a:blip r:embed="rId223" cstate="print"/>
                    <a:srcRect l="0" t="0" r="0" b="0"/>
                    <a:stretch/>
                  </pic:blipFill>
                  <pic:spPr>
                    <a:xfrm rot="0">
                      <a:off x="0" y="0"/>
                      <a:ext cx="1306286" cy="793819"/>
                    </a:xfrm>
                    <a:prstGeom prst="rect"/>
                    <a:ln>
                      <a:noFill/>
                    </a:ln>
                  </pic:spPr>
                </pic:pic>
              </a:graphicData>
            </a:graphic>
          </wp:inline>
        </w:drawing>
      </w:r>
    </w:p>
    <w:p>
      <w:pPr>
        <w:pStyle w:val="style0"/>
        <w:spacing w:after="0" w:lineRule="auto" w:line="240"/>
        <w:rPr>
          <w:rFonts w:cs="Arial" w:eastAsia="Arial-BoldMT"/>
          <w:b/>
          <w:sz w:val="24"/>
          <w:szCs w:val="24"/>
        </w:rPr>
      </w:pPr>
      <w:r>
        <w:rPr>
          <w:rFonts w:cs="Arial" w:eastAsia="Arial-BoldMT"/>
          <w:b/>
          <w:sz w:val="24"/>
          <w:szCs w:val="24"/>
        </w:rPr>
        <w:t>Figure</w:t>
      </w:r>
      <w:r>
        <w:rPr>
          <w:rFonts w:cs="Arial" w:eastAsia="Arial-BoldMT"/>
          <w:b/>
          <w:sz w:val="24"/>
          <w:szCs w:val="24"/>
        </w:rPr>
        <w:t>: Graphite structure with multiple layers.</w:t>
      </w:r>
    </w:p>
    <w:p>
      <w:pPr>
        <w:pStyle w:val="style0"/>
        <w:spacing w:after="0" w:lineRule="auto" w:line="240"/>
        <w:rPr>
          <w:rFonts w:cs="Arial" w:eastAsia="Times New Roman"/>
          <w:sz w:val="24"/>
          <w:szCs w:val="24"/>
        </w:rPr>
      </w:pPr>
    </w:p>
    <w:p>
      <w:pPr>
        <w:pStyle w:val="style0"/>
        <w:spacing w:after="0" w:lineRule="auto" w:line="240"/>
        <w:rPr>
          <w:rFonts w:cs="Arial" w:eastAsia="Times New Roman"/>
          <w:color w:val="000000"/>
          <w:sz w:val="24"/>
          <w:szCs w:val="24"/>
        </w:rPr>
      </w:pPr>
      <w:r>
        <w:rPr>
          <w:rFonts w:cs="Arial" w:eastAsia="Times New Roman"/>
          <w:sz w:val="24"/>
          <w:szCs w:val="24"/>
        </w:rPr>
        <w:t xml:space="preserve">The structure consists of </w:t>
      </w:r>
      <m:oMath>
        <m:r>
          <m:rPr>
            <m:sty m:val="p"/>
          </m:rPr>
          <w:rPr>
            <w:rFonts w:ascii="Cambria Math" w:cs="Arial" w:eastAsia="Times New Roman" w:hAnsi="Cambria Math"/>
            <w:sz w:val="24"/>
            <w:szCs w:val="24"/>
          </w:rPr>
          <m:t>hexagonal carbon</m:t>
        </m:r>
      </m:oMath>
      <w:r>
        <w:rPr>
          <w:rFonts w:cs="Arial" w:eastAsia="Times New Roman"/>
          <w:sz w:val="24"/>
          <w:szCs w:val="24"/>
        </w:rPr>
        <w:t xml:space="preserve"> rings bonded together in sheets. These sheets are then layered. Each layer </w:t>
      </w:r>
      <w:r>
        <w:rPr>
          <w:rFonts w:cs="Arial" w:eastAsia="Times New Roman"/>
          <w:color w:val="000000"/>
          <w:sz w:val="24"/>
          <w:szCs w:val="24"/>
        </w:rPr>
        <w:t>is bonded to adjacent layers by weak Van der Waals forces(intermolecular forces).</w:t>
      </w:r>
      <w:r>
        <w:rPr>
          <w:rFonts w:cs="Arial" w:eastAsia="Times New Roman"/>
          <w:sz w:val="24"/>
          <w:szCs w:val="24"/>
        </w:rPr>
        <w:t xml:space="preserve"> It is this layering that gives graphite its ability to be a lubricant. </w:t>
      </w:r>
      <w:r>
        <w:rPr>
          <w:rFonts w:cs="Arial" w:eastAsia="Times New Roman"/>
          <w:color w:val="000000"/>
          <w:sz w:val="24"/>
          <w:szCs w:val="24"/>
        </w:rPr>
        <w:t>In graphite, carbon atoms in each layer are bonded to three other carbon atoms by spec</w:t>
      </w:r>
      <w:r>
        <w:rPr>
          <w:rFonts w:cs="Arial" w:eastAsia="Times New Roman"/>
          <w:sz w:val="24"/>
          <w:szCs w:val="24"/>
        </w:rPr>
        <w:t>i</w:t>
      </w:r>
      <w:r>
        <w:rPr>
          <w:rFonts w:cs="Arial" w:eastAsia="Times New Roman"/>
          <w:color w:val="000000"/>
          <w:sz w:val="24"/>
          <w:szCs w:val="24"/>
        </w:rPr>
        <w:t>al covalent bonds. This gives some double-bond character to the carbon-carbon bonds. This gives it the presence of delocalized pie electrons. These mobile</w:t>
      </w:r>
      <w:r>
        <w:rPr>
          <w:rFonts w:cs="Arial" w:eastAsia="Times New Roman"/>
          <w:color w:val="000000"/>
          <w:sz w:val="24"/>
          <w:szCs w:val="24"/>
        </w:rPr>
        <w:t xml:space="preserve"> </w:t>
      </w:r>
      <w:r>
        <w:rPr>
          <w:rFonts w:cs="Arial" w:eastAsia="Times New Roman"/>
          <w:color w:val="000000"/>
          <w:sz w:val="24"/>
          <w:szCs w:val="24"/>
        </w:rPr>
        <w:t>(delocalized) electrons explain the electrical conductivity of graphite.</w:t>
      </w: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Uses of graphite</w:t>
      </w:r>
    </w:p>
    <w:p>
      <w:pPr>
        <w:pStyle w:val="style0"/>
        <w:numPr>
          <w:ilvl w:val="0"/>
          <w:numId w:val="251"/>
        </w:numPr>
        <w:spacing w:after="0" w:lineRule="auto" w:line="240"/>
        <w:rPr>
          <w:rFonts w:cs="Consolas" w:eastAsia="Times New Roman"/>
          <w:color w:val="000000"/>
          <w:sz w:val="24"/>
          <w:szCs w:val="24"/>
        </w:rPr>
      </w:pPr>
      <w:r>
        <w:rPr>
          <w:rFonts w:cs="Consolas" w:eastAsia="Times New Roman"/>
          <w:color w:val="000000"/>
          <w:sz w:val="24"/>
          <w:szCs w:val="24"/>
        </w:rPr>
        <w:t>Used as a lubr</w:t>
      </w:r>
      <w:r>
        <w:rPr>
          <w:rFonts w:cs="Arial" w:eastAsia="Times New Roman"/>
          <w:sz w:val="24"/>
          <w:szCs w:val="24"/>
        </w:rPr>
        <w:t>icant at high temperatures because of its slippery</w:t>
      </w:r>
      <w:r>
        <w:rPr>
          <w:rFonts w:cs="Arial" w:eastAsia="Times New Roman"/>
          <w:sz w:val="24"/>
          <w:szCs w:val="24"/>
        </w:rPr>
        <w:t xml:space="preserve"> </w:t>
      </w:r>
      <w:r>
        <w:rPr>
          <w:rFonts w:cs="Arial" w:eastAsia="Times New Roman"/>
          <w:sz w:val="24"/>
          <w:szCs w:val="24"/>
        </w:rPr>
        <w:t>(its layer slides over one another) nature.</w:t>
      </w:r>
    </w:p>
    <w:p>
      <w:pPr>
        <w:pStyle w:val="style0"/>
        <w:numPr>
          <w:ilvl w:val="0"/>
          <w:numId w:val="251"/>
        </w:numPr>
        <w:spacing w:after="0" w:lineRule="auto" w:line="240"/>
        <w:rPr>
          <w:rFonts w:cs="Consolas" w:eastAsia="Times New Roman"/>
          <w:color w:val="000000"/>
          <w:sz w:val="24"/>
          <w:szCs w:val="24"/>
        </w:rPr>
      </w:pPr>
      <w:r>
        <w:rPr>
          <w:rFonts w:cs="Arial" w:eastAsia="Times New Roman"/>
          <w:sz w:val="24"/>
          <w:szCs w:val="24"/>
        </w:rPr>
        <w:t>Use in the manufacture of gramophone records.</w:t>
      </w:r>
    </w:p>
    <w:p>
      <w:pPr>
        <w:pStyle w:val="style0"/>
        <w:numPr>
          <w:ilvl w:val="0"/>
          <w:numId w:val="251"/>
        </w:numPr>
        <w:spacing w:after="0" w:lineRule="auto" w:line="240"/>
        <w:rPr>
          <w:rFonts w:cs="Consolas" w:eastAsia="Times New Roman"/>
          <w:color w:val="000000"/>
          <w:sz w:val="24"/>
          <w:szCs w:val="24"/>
        </w:rPr>
      </w:pPr>
      <w:r>
        <w:rPr>
          <w:rFonts w:cs="Arial" w:eastAsia="Times New Roman"/>
          <w:sz w:val="24"/>
          <w:szCs w:val="24"/>
        </w:rPr>
        <w:t>For manufacturing lead pencil and stove paints.</w:t>
      </w:r>
    </w:p>
    <w:p>
      <w:pPr>
        <w:pStyle w:val="style0"/>
        <w:numPr>
          <w:ilvl w:val="0"/>
          <w:numId w:val="251"/>
        </w:numPr>
        <w:spacing w:after="0" w:lineRule="auto" w:line="240"/>
        <w:rPr>
          <w:rFonts w:cs="Consolas" w:eastAsia="Times New Roman"/>
          <w:color w:val="000000"/>
          <w:sz w:val="24"/>
          <w:szCs w:val="24"/>
        </w:rPr>
      </w:pPr>
      <w:r>
        <w:rPr>
          <w:rFonts w:cs="Arial" w:eastAsia="Times New Roman"/>
          <w:sz w:val="24"/>
          <w:szCs w:val="24"/>
        </w:rPr>
        <w:t>As a refractory material for making crucibles and electrodes for high temperature work.</w:t>
      </w:r>
    </w:p>
    <w:p>
      <w:pPr>
        <w:pStyle w:val="style0"/>
        <w:numPr>
          <w:ilvl w:val="0"/>
          <w:numId w:val="251"/>
        </w:numPr>
        <w:spacing w:after="0" w:lineRule="auto" w:line="240"/>
        <w:rPr>
          <w:rFonts w:cs="Consolas" w:eastAsia="Times New Roman"/>
          <w:color w:val="000000"/>
          <w:sz w:val="24"/>
          <w:szCs w:val="24"/>
        </w:rPr>
      </w:pPr>
      <w:r>
        <w:rPr>
          <w:rFonts w:cs="Arial" w:eastAsia="Times New Roman"/>
          <w:sz w:val="24"/>
          <w:szCs w:val="24"/>
        </w:rPr>
        <w:t>Used in brake lining and brushes for electric motors. It is also used as the moderator in the cores of gas cooled nuclear reactors where it slows down neutrons.</w:t>
      </w:r>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p>
    <w:p>
      <w:pPr>
        <w:pStyle w:val="style0"/>
        <w:numPr>
          <w:ilvl w:val="0"/>
          <w:numId w:val="252"/>
        </w:numPr>
        <w:spacing w:after="0" w:lineRule="auto" w:line="240"/>
        <w:rPr>
          <w:rFonts w:cs="Arial" w:eastAsia="Times New Roman"/>
          <w:sz w:val="24"/>
          <w:szCs w:val="24"/>
        </w:rPr>
      </w:pPr>
      <w:r>
        <w:rPr>
          <w:rFonts w:cs="Arial" w:eastAsia="Times New Roman"/>
          <w:color w:val="000000"/>
          <w:sz w:val="24"/>
          <w:szCs w:val="24"/>
        </w:rPr>
        <w:t>Diamond and graph</w:t>
      </w:r>
      <w:r>
        <w:rPr>
          <w:rFonts w:cs="Arial" w:eastAsia="Times New Roman"/>
          <w:sz w:val="24"/>
          <w:szCs w:val="24"/>
        </w:rPr>
        <w:t>ite are covalent crystals. But they differ considerably in their properties.</w:t>
      </w: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p>
    <w:p>
      <w:pPr>
        <w:pStyle w:val="style0"/>
        <w:spacing w:after="0" w:lineRule="auto" w:line="240"/>
        <w:rPr>
          <w:rFonts w:ascii="Cambria Math" w:cs="Arial" w:eastAsia="Times New Roman" w:hAnsi="Cambria Math"/>
          <w:sz w:val="24"/>
          <w:szCs w:val="24"/>
        </w:rPr>
      </w:pPr>
      <m:oMathPara>
        <m:oMathParaPr>
          <m:jc m:val="left"/>
        </m:oMathParaPr>
        <m:oMath>
          <m:r>
            <m:rPr>
              <m:sty m:val="bi"/>
            </m:rPr>
            <w:rPr>
              <w:rFonts w:ascii="Cambria Math" w:cs="Arial" w:eastAsia="Times New Roman" w:hAnsi="Cambria Math"/>
              <w:sz w:val="24"/>
              <w:szCs w:val="24"/>
            </w:rPr>
            <m:t>Comparison of the properties of diamond and graphite:</m:t>
          </m:r>
        </m:oMath>
      </m:oMathPara>
    </w:p>
    <w:tbl>
      <w:tblPr>
        <w:tblStyle w:val="style154"/>
        <w:tblW w:w="0" w:type="auto"/>
        <w:tblInd w:w="108" w:type="dxa"/>
        <w:tblLook w:val="04A0" w:firstRow="1" w:lastRow="0" w:firstColumn="1" w:lastColumn="0" w:noHBand="0" w:noVBand="1"/>
      </w:tblPr>
      <w:tblGrid>
        <w:gridCol w:w="4770"/>
        <w:gridCol w:w="4590"/>
      </w:tblGrid>
      <w:tr>
        <w:trPr/>
        <w:tc>
          <w:tcPr>
            <w:tcW w:w="4770" w:type="dxa"/>
            <w:tcBorders/>
          </w:tcPr>
          <w:p>
            <w:pPr>
              <w:pStyle w:val="style0"/>
              <w:rPr>
                <w:rFonts w:cs="Arial" w:eastAsia="Times New Roman"/>
                <w:b/>
                <w:iCs/>
                <w:sz w:val="24"/>
                <w:szCs w:val="24"/>
              </w:rPr>
            </w:pPr>
            <m:oMathPara>
              <m:oMath>
                <m:r>
                  <m:rPr>
                    <m:sty m:val="b"/>
                  </m:rPr>
                  <w:rPr>
                    <w:rFonts w:ascii="Cambria Math" w:cs="Arial" w:eastAsia="Times New Roman" w:hAnsi="Cambria Math"/>
                    <w:sz w:val="24"/>
                    <w:szCs w:val="24"/>
                  </w:rPr>
                  <m:t>diamond</m:t>
                </m:r>
              </m:oMath>
            </m:oMathPara>
          </w:p>
        </w:tc>
        <w:tc>
          <w:tcPr>
            <w:tcW w:w="4590" w:type="dxa"/>
            <w:tcBorders/>
          </w:tcPr>
          <w:p>
            <w:pPr>
              <w:pStyle w:val="style0"/>
              <w:rPr>
                <w:rFonts w:cs="Arial" w:eastAsia="Times New Roman"/>
                <w:b/>
                <w:iCs/>
                <w:sz w:val="24"/>
                <w:szCs w:val="24"/>
              </w:rPr>
            </w:pPr>
            <m:oMathPara>
              <m:oMath>
                <m:r>
                  <m:rPr>
                    <m:sty m:val="b"/>
                  </m:rPr>
                  <w:rPr>
                    <w:rFonts w:ascii="Cambria Math" w:cs="Arial" w:eastAsia="Times New Roman" w:hAnsi="Cambria Math"/>
                    <w:sz w:val="24"/>
                    <w:szCs w:val="24"/>
                  </w:rPr>
                  <m:t>graphite</m:t>
                </m:r>
              </m:oMath>
            </m:oMathPara>
          </w:p>
        </w:tc>
      </w:tr>
      <w:tr>
        <w:tblPrEx/>
        <w:trPr/>
        <w:tc>
          <w:tcPr>
            <w:tcW w:w="4770" w:type="dxa"/>
            <w:tcBorders/>
          </w:tcPr>
          <w:p>
            <w:pPr>
              <w:pStyle w:val="style0"/>
              <w:rPr>
                <w:rFonts w:cs="Arial" w:eastAsia="Times New Roman"/>
                <w:iCs/>
                <w:sz w:val="24"/>
                <w:szCs w:val="24"/>
              </w:rPr>
            </w:pPr>
            <w:r>
              <w:rPr>
                <w:rFonts w:cs="Arial" w:eastAsia="Times New Roman"/>
                <w:iCs/>
                <w:sz w:val="24"/>
                <w:szCs w:val="24"/>
              </w:rPr>
              <w:t>It is the hardest natural substance known.</w:t>
            </w:r>
          </w:p>
        </w:tc>
        <w:tc>
          <w:tcPr>
            <w:tcW w:w="4590" w:type="dxa"/>
            <w:tcBorders/>
          </w:tcPr>
          <w:p>
            <w:pPr>
              <w:pStyle w:val="style0"/>
              <w:rPr>
                <w:rFonts w:cs="Arial" w:eastAsia="Times New Roman"/>
                <w:iCs/>
                <w:sz w:val="24"/>
                <w:szCs w:val="24"/>
              </w:rPr>
            </w:pPr>
            <w:r>
              <w:rPr>
                <w:rFonts w:cs="Arial" w:eastAsia="Times New Roman"/>
                <w:iCs/>
                <w:sz w:val="24"/>
                <w:szCs w:val="24"/>
              </w:rPr>
              <w:t>It is soft and greasy to touch.</w:t>
            </w:r>
          </w:p>
        </w:tc>
      </w:tr>
      <w:tr>
        <w:tblPrEx/>
        <w:trPr/>
        <w:tc>
          <w:tcPr>
            <w:tcW w:w="4770" w:type="dxa"/>
            <w:tcBorders/>
          </w:tcPr>
          <w:p>
            <w:pPr>
              <w:pStyle w:val="style0"/>
              <w:rPr>
                <w:rFonts w:cs="Arial" w:eastAsia="Times New Roman"/>
                <w:iCs/>
                <w:sz w:val="24"/>
                <w:szCs w:val="24"/>
              </w:rPr>
            </w:pPr>
            <w:r>
              <w:rPr>
                <w:rFonts w:cs="Arial" w:eastAsia="Times New Roman"/>
                <w:iCs/>
                <w:sz w:val="24"/>
                <w:szCs w:val="24"/>
              </w:rPr>
              <w:t>It has high relative density(about 3.5gcm</w:t>
            </w:r>
            <w:r>
              <w:rPr>
                <w:rFonts w:cs="Arial" w:eastAsia="Times New Roman"/>
                <w:iCs/>
                <w:sz w:val="24"/>
                <w:szCs w:val="24"/>
                <w:vertAlign w:val="superscript"/>
              </w:rPr>
              <w:t>-3</w:t>
            </w:r>
            <w:r>
              <w:rPr>
                <w:rFonts w:cs="Arial" w:eastAsia="Times New Roman"/>
                <w:iCs/>
                <w:sz w:val="24"/>
                <w:szCs w:val="24"/>
              </w:rPr>
              <w:t>).</w:t>
            </w:r>
          </w:p>
        </w:tc>
        <w:tc>
          <w:tcPr>
            <w:tcW w:w="4590" w:type="dxa"/>
            <w:tcBorders/>
          </w:tcPr>
          <w:p>
            <w:pPr>
              <w:pStyle w:val="style0"/>
              <w:rPr>
                <w:rFonts w:cs="Arial" w:eastAsia="Times New Roman"/>
                <w:iCs/>
                <w:sz w:val="24"/>
                <w:szCs w:val="24"/>
              </w:rPr>
            </w:pPr>
            <w:r>
              <w:rPr>
                <w:rFonts w:cs="Arial" w:eastAsia="Times New Roman"/>
                <w:iCs/>
                <w:sz w:val="24"/>
                <w:szCs w:val="24"/>
              </w:rPr>
              <w:t>Its relative density is 2.3gcm</w:t>
            </w:r>
            <w:r>
              <w:rPr>
                <w:rFonts w:cs="Arial" w:eastAsia="Times New Roman"/>
                <w:iCs/>
                <w:sz w:val="24"/>
                <w:szCs w:val="24"/>
                <w:vertAlign w:val="superscript"/>
              </w:rPr>
              <w:t>-3</w:t>
            </w:r>
            <w:r>
              <w:rPr>
                <w:rFonts w:cs="Arial" w:eastAsia="Times New Roman"/>
                <w:iCs/>
                <w:sz w:val="24"/>
                <w:szCs w:val="24"/>
              </w:rPr>
              <w:t>.</w:t>
            </w:r>
          </w:p>
        </w:tc>
      </w:tr>
      <w:tr>
        <w:tblPrEx/>
        <w:trPr/>
        <w:tc>
          <w:tcPr>
            <w:tcW w:w="4770" w:type="dxa"/>
            <w:tcBorders/>
          </w:tcPr>
          <w:p>
            <w:pPr>
              <w:pStyle w:val="style0"/>
              <w:rPr>
                <w:rFonts w:cs="Arial" w:eastAsia="Times New Roman"/>
                <w:iCs/>
                <w:sz w:val="24"/>
                <w:szCs w:val="24"/>
              </w:rPr>
            </w:pPr>
            <w:r>
              <w:rPr>
                <w:rFonts w:cs="Arial" w:eastAsia="Times New Roman"/>
                <w:iCs/>
                <w:sz w:val="24"/>
                <w:szCs w:val="24"/>
              </w:rPr>
              <w:t>It is transparent and has high refractive index.</w:t>
            </w:r>
          </w:p>
        </w:tc>
        <w:tc>
          <w:tcPr>
            <w:tcW w:w="4590" w:type="dxa"/>
            <w:tcBorders/>
          </w:tcPr>
          <w:p>
            <w:pPr>
              <w:pStyle w:val="style0"/>
              <w:rPr>
                <w:rFonts w:cs="Arial" w:eastAsia="Times New Roman"/>
                <w:iCs/>
                <w:sz w:val="24"/>
                <w:szCs w:val="24"/>
              </w:rPr>
            </w:pPr>
            <w:r>
              <w:rPr>
                <w:rFonts w:cs="Arial" w:eastAsia="Times New Roman"/>
                <w:iCs/>
                <w:sz w:val="24"/>
                <w:szCs w:val="24"/>
              </w:rPr>
              <w:t>It is black in color and opaque.</w:t>
            </w:r>
          </w:p>
        </w:tc>
      </w:tr>
      <w:tr>
        <w:tblPrEx/>
        <w:trPr/>
        <w:tc>
          <w:tcPr>
            <w:tcW w:w="4770" w:type="dxa"/>
            <w:tcBorders/>
          </w:tcPr>
          <w:p>
            <w:pPr>
              <w:pStyle w:val="style0"/>
              <w:rPr>
                <w:rFonts w:cs="Arial" w:eastAsia="Times New Roman"/>
                <w:iCs/>
                <w:sz w:val="24"/>
                <w:szCs w:val="24"/>
              </w:rPr>
            </w:pPr>
            <w:r>
              <w:rPr>
                <w:rFonts w:cs="Arial" w:eastAsia="Times New Roman"/>
                <w:iCs/>
                <w:sz w:val="24"/>
                <w:szCs w:val="24"/>
              </w:rPr>
              <w:t>It is a non-conductor of heat and electricity.</w:t>
            </w:r>
          </w:p>
        </w:tc>
        <w:tc>
          <w:tcPr>
            <w:tcW w:w="4590" w:type="dxa"/>
            <w:tcBorders/>
          </w:tcPr>
          <w:p>
            <w:pPr>
              <w:pStyle w:val="style0"/>
              <w:rPr>
                <w:rFonts w:cs="Arial" w:eastAsia="Times New Roman"/>
                <w:iCs/>
                <w:sz w:val="24"/>
                <w:szCs w:val="24"/>
              </w:rPr>
            </w:pPr>
            <w:r>
              <w:rPr>
                <w:rFonts w:cs="Arial" w:eastAsia="Times New Roman"/>
                <w:iCs/>
                <w:sz w:val="24"/>
                <w:szCs w:val="24"/>
              </w:rPr>
              <w:t>It is a good conductor of heat and electricity.</w:t>
            </w:r>
          </w:p>
        </w:tc>
      </w:tr>
      <w:tr>
        <w:tblPrEx/>
        <w:trPr/>
        <w:tc>
          <w:tcPr>
            <w:tcW w:w="4770" w:type="dxa"/>
            <w:tcBorders/>
          </w:tcPr>
          <w:p>
            <w:pPr>
              <w:pStyle w:val="style0"/>
              <w:rPr>
                <w:rFonts w:cs="Arial" w:eastAsia="Times New Roman"/>
                <w:iCs/>
                <w:sz w:val="24"/>
                <w:szCs w:val="24"/>
              </w:rPr>
            </w:pPr>
            <w:r>
              <w:rPr>
                <w:rFonts w:cs="Arial" w:eastAsia="Times New Roman"/>
                <w:iCs/>
                <w:sz w:val="24"/>
                <w:szCs w:val="24"/>
              </w:rPr>
              <w:t>It occurs as octahedral crystals.</w:t>
            </w:r>
          </w:p>
        </w:tc>
        <w:tc>
          <w:tcPr>
            <w:tcW w:w="4590" w:type="dxa"/>
            <w:tcBorders/>
          </w:tcPr>
          <w:p>
            <w:pPr>
              <w:pStyle w:val="style0"/>
              <w:rPr>
                <w:rFonts w:cs="Arial" w:eastAsia="Times New Roman"/>
                <w:iCs/>
                <w:sz w:val="24"/>
                <w:szCs w:val="24"/>
              </w:rPr>
            </w:pPr>
            <w:r>
              <w:rPr>
                <w:rFonts w:cs="Arial" w:eastAsia="Times New Roman"/>
                <w:iCs/>
                <w:sz w:val="24"/>
                <w:szCs w:val="24"/>
              </w:rPr>
              <w:t>It occurs as hexagonal crystals.</w:t>
            </w:r>
          </w:p>
        </w:tc>
      </w:tr>
      <w:tr>
        <w:tblPrEx/>
        <w:trPr/>
        <w:tc>
          <w:tcPr>
            <w:tcW w:w="4770" w:type="dxa"/>
            <w:tcBorders/>
          </w:tcPr>
          <w:p>
            <w:pPr>
              <w:pStyle w:val="style0"/>
              <w:rPr>
                <w:rFonts w:cs="Arial" w:eastAsia="Times New Roman"/>
                <w:iCs/>
                <w:sz w:val="24"/>
                <w:szCs w:val="24"/>
              </w:rPr>
            </w:pPr>
            <w:r>
              <w:rPr>
                <w:rFonts w:cs="Arial" w:eastAsia="Times New Roman"/>
                <w:iCs/>
                <w:sz w:val="24"/>
                <w:szCs w:val="24"/>
              </w:rPr>
              <w:t>It is insoluble in all solvents.</w:t>
            </w:r>
          </w:p>
        </w:tc>
        <w:tc>
          <w:tcPr>
            <w:tcW w:w="4590" w:type="dxa"/>
            <w:tcBorders/>
          </w:tcPr>
          <w:p>
            <w:pPr>
              <w:pStyle w:val="style0"/>
              <w:rPr>
                <w:rFonts w:cs="Arial" w:eastAsia="Times New Roman"/>
                <w:iCs/>
                <w:sz w:val="24"/>
                <w:szCs w:val="24"/>
              </w:rPr>
            </w:pPr>
            <w:r>
              <w:rPr>
                <w:rFonts w:cs="Arial" w:eastAsia="Times New Roman"/>
                <w:iCs/>
                <w:sz w:val="24"/>
                <w:szCs w:val="24"/>
              </w:rPr>
              <w:t>It is insoluble in all ordinary solvents.</w:t>
            </w:r>
          </w:p>
        </w:tc>
      </w:tr>
      <w:tr>
        <w:tblPrEx/>
        <w:trPr/>
        <w:tc>
          <w:tcPr>
            <w:tcW w:w="4770" w:type="dxa"/>
            <w:tcBorders/>
          </w:tcPr>
          <w:p>
            <w:pPr>
              <w:pStyle w:val="style0"/>
              <w:rPr>
                <w:rFonts w:cs="Arial" w:eastAsia="Times New Roman"/>
                <w:iCs/>
                <w:sz w:val="24"/>
                <w:szCs w:val="24"/>
                <w:vertAlign w:val="subscript"/>
              </w:rPr>
            </w:pPr>
            <w:r>
              <w:rPr>
                <w:rFonts w:cs="Arial" w:eastAsia="Times New Roman"/>
                <w:iCs/>
                <w:sz w:val="24"/>
                <w:szCs w:val="24"/>
              </w:rPr>
              <w:t>Very inert,but burns in air at 900</w:t>
            </w:r>
            <m:oMath>
              <m:r>
                <m:rPr>
                  <m:sty m:val="p"/>
                </m:rPr>
                <w:rPr>
                  <w:rFonts w:ascii="Cambria Math" w:cs="Arial" w:eastAsia="Times New Roman" w:hAnsi="Cambria Math"/>
                  <w:sz w:val="24"/>
                  <w:szCs w:val="24"/>
                </w:rPr>
                <m:t>℃</m:t>
              </m:r>
            </m:oMath>
            <w:r>
              <w:rPr>
                <w:rFonts w:cs="Arial" w:eastAsia="Times New Roman"/>
                <w:iCs/>
                <w:sz w:val="24"/>
                <w:szCs w:val="24"/>
              </w:rPr>
              <w:t xml:space="preserve"> to give CO</w:t>
            </w:r>
            <w:r>
              <w:rPr>
                <w:rFonts w:cs="Arial" w:eastAsia="Times New Roman"/>
                <w:iCs/>
                <w:sz w:val="24"/>
                <w:szCs w:val="24"/>
                <w:vertAlign w:val="subscript"/>
              </w:rPr>
              <w:t>2</w:t>
            </w:r>
          </w:p>
        </w:tc>
        <w:tc>
          <w:tcPr>
            <w:tcW w:w="4590" w:type="dxa"/>
            <w:tcBorders/>
          </w:tcPr>
          <w:p>
            <w:pPr>
              <w:pStyle w:val="style0"/>
              <w:rPr>
                <w:rFonts w:cs="Arial" w:eastAsia="Times New Roman"/>
                <w:iCs/>
                <w:sz w:val="24"/>
                <w:szCs w:val="24"/>
                <w:vertAlign w:val="subscript"/>
              </w:rPr>
            </w:pPr>
            <w:r>
              <w:rPr>
                <w:rFonts w:cs="Arial" w:eastAsia="Times New Roman"/>
                <w:iCs/>
                <w:sz w:val="24"/>
                <w:szCs w:val="24"/>
              </w:rPr>
              <w:t xml:space="preserve">More reactive,burns in air at 700 </w:t>
            </w:r>
            <m:oMath>
              <m:r>
                <m:rPr>
                  <m:sty m:val="p"/>
                </m:rPr>
                <w:rPr>
                  <w:rFonts w:ascii="Cambria Math" w:cs="Arial" w:eastAsia="Times New Roman" w:hAnsi="Cambria Math"/>
                  <w:sz w:val="24"/>
                  <w:szCs w:val="24"/>
                </w:rPr>
                <m:t>℃</m:t>
              </m:r>
            </m:oMath>
            <w:r>
              <w:rPr>
                <w:rFonts w:cs="Arial" w:eastAsia="Times New Roman"/>
                <w:iCs/>
                <w:sz w:val="24"/>
                <w:szCs w:val="24"/>
              </w:rPr>
              <w:t xml:space="preserve"> to give CO</w:t>
            </w:r>
            <w:r>
              <w:rPr>
                <w:rFonts w:cs="Arial" w:eastAsia="Times New Roman"/>
                <w:iCs/>
                <w:sz w:val="24"/>
                <w:szCs w:val="24"/>
                <w:vertAlign w:val="subscript"/>
              </w:rPr>
              <w:t>2.</w:t>
            </w:r>
          </w:p>
        </w:tc>
      </w:tr>
    </w:tbl>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r>
        <w:rPr>
          <w:rFonts w:cs="Arial" w:eastAsia="Times New Roman"/>
          <w:sz w:val="24"/>
          <w:szCs w:val="24"/>
        </w:rPr>
        <w:t>The above differences in the properties of diamond and graphite are due to differences in their structures.</w:t>
      </w:r>
    </w:p>
    <w:p>
      <w:pPr>
        <w:pStyle w:val="style0"/>
        <w:spacing w:after="0" w:lineRule="auto" w:line="240"/>
        <w:rPr>
          <w:rFonts w:cs="Arial" w:eastAsia="Times New Roman"/>
          <w:sz w:val="24"/>
          <w:szCs w:val="24"/>
        </w:rPr>
      </w:pPr>
    </w:p>
    <w:p>
      <w:pPr>
        <w:pStyle w:val="style0"/>
        <w:spacing w:after="0" w:lineRule="auto" w:line="240"/>
        <w:rPr>
          <w:rFonts w:cs="ArialMT" w:eastAsia="Times New Roman"/>
          <w:sz w:val="24"/>
          <w:szCs w:val="24"/>
        </w:rPr>
      </w:pPr>
      <w:r>
        <w:rPr>
          <w:rFonts w:cs="Arial" w:eastAsia="Times New Roman"/>
          <w:sz w:val="24"/>
          <w:szCs w:val="24"/>
        </w:rPr>
        <w:t xml:space="preserve">N/B: </w:t>
      </w:r>
      <w:r>
        <w:rPr>
          <w:rFonts w:cs="Arial" w:eastAsia="Times New Roman"/>
          <w:sz w:val="24"/>
          <w:szCs w:val="24"/>
          <w:highlight w:val="yellow"/>
        </w:rPr>
        <w:t>Graphite conducts electricity due to delocalization of the pi bond electrons above and below the planes of the carbon atoms.</w:t>
      </w: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FULLERENES</w:t>
      </w:r>
    </w:p>
    <w:p>
      <w:pPr>
        <w:pStyle w:val="style0"/>
        <w:spacing w:after="0" w:lineRule="auto" w:line="240"/>
        <w:rPr>
          <w:rFonts w:cs="Arial" w:eastAsia="Times New Roman"/>
          <w:sz w:val="24"/>
          <w:szCs w:val="24"/>
        </w:rPr>
      </w:pPr>
      <w:r>
        <w:rPr>
          <w:rFonts w:cs="Arial" w:eastAsia="Times New Roman"/>
          <w:sz w:val="24"/>
          <w:szCs w:val="24"/>
        </w:rPr>
        <w:t>Fullerenes are recently discovered allotropes of carbon. They are found in the interstellar dust as wellas in geological formations on earth. They are large cage like spherical molecules wvth formulae C</w:t>
      </w:r>
      <w:r>
        <w:rPr>
          <w:rFonts w:cs="Arial" w:eastAsia="Times New Roman"/>
          <w:sz w:val="24"/>
          <w:szCs w:val="24"/>
          <w:vertAlign w:val="subscript"/>
        </w:rPr>
        <w:t>32,</w:t>
      </w:r>
      <w:r>
        <w:rPr>
          <w:rFonts w:cs="Arial" w:eastAsia="Times New Roman"/>
          <w:sz w:val="24"/>
          <w:szCs w:val="24"/>
        </w:rPr>
        <w:t>C</w:t>
      </w:r>
      <w:r>
        <w:rPr>
          <w:rFonts w:cs="Arial" w:eastAsia="Times New Roman"/>
          <w:sz w:val="24"/>
          <w:szCs w:val="24"/>
          <w:vertAlign w:val="subscript"/>
        </w:rPr>
        <w:t>50,</w:t>
      </w:r>
      <w:r>
        <w:rPr>
          <w:rFonts w:cs="Arial" w:eastAsia="Times New Roman"/>
          <w:sz w:val="24"/>
          <w:szCs w:val="24"/>
        </w:rPr>
        <w:t>C</w:t>
      </w:r>
      <w:r>
        <w:rPr>
          <w:rFonts w:cs="Arial" w:eastAsia="Times New Roman"/>
          <w:sz w:val="24"/>
          <w:szCs w:val="24"/>
          <w:vertAlign w:val="subscript"/>
        </w:rPr>
        <w:t>60,</w:t>
      </w:r>
      <w:r>
        <w:rPr>
          <w:rFonts w:cs="Arial" w:eastAsia="Times New Roman"/>
          <w:sz w:val="24"/>
          <w:szCs w:val="24"/>
        </w:rPr>
        <w:t>C</w:t>
      </w:r>
      <w:r>
        <w:rPr>
          <w:rFonts w:cs="Arial" w:eastAsia="Times New Roman"/>
          <w:sz w:val="24"/>
          <w:szCs w:val="24"/>
          <w:vertAlign w:val="subscript"/>
        </w:rPr>
        <w:t>70,</w:t>
      </w:r>
      <w:r>
        <w:rPr>
          <w:rFonts w:cs="Arial" w:eastAsia="Times New Roman"/>
          <w:sz w:val="24"/>
          <w:szCs w:val="24"/>
        </w:rPr>
        <w:t>C</w:t>
      </w:r>
      <w:r>
        <w:rPr>
          <w:rFonts w:cs="Arial" w:eastAsia="Times New Roman"/>
          <w:sz w:val="24"/>
          <w:szCs w:val="24"/>
          <w:vertAlign w:val="subscript"/>
        </w:rPr>
        <w:t>76</w:t>
      </w:r>
      <w:r>
        <w:rPr>
          <w:rFonts w:cs="Arial" w:eastAsia="Times New Roman"/>
          <w:sz w:val="24"/>
          <w:szCs w:val="24"/>
        </w:rPr>
        <w:t xml:space="preserve"> etc.the most commonly known fullerene is C</w:t>
      </w:r>
      <w:r>
        <w:rPr>
          <w:rFonts w:cs="Arial" w:eastAsia="Times New Roman"/>
          <w:sz w:val="24"/>
          <w:szCs w:val="24"/>
          <w:vertAlign w:val="subscript"/>
        </w:rPr>
        <w:t>60</w:t>
      </w:r>
      <w:r>
        <w:rPr>
          <w:rFonts w:cs="Arial" w:eastAsia="Times New Roman"/>
          <w:sz w:val="24"/>
          <w:szCs w:val="24"/>
        </w:rPr>
        <w:t xml:space="preserve"> which is called </w:t>
      </w:r>
      <m:oMath>
        <m:r>
          <m:rPr>
            <m:sty m:val="p"/>
          </m:rPr>
          <w:rPr>
            <w:rFonts w:ascii="Cambria Math" w:cs="Arial" w:eastAsia="Times New Roman" w:hAnsi="Cambria Math"/>
            <w:color w:val="0000ff"/>
            <w:sz w:val="24"/>
            <w:szCs w:val="24"/>
          </w:rPr>
          <m:t>buckminsterfullerene</m:t>
        </m:r>
      </m:oMath>
      <w:r>
        <w:rPr>
          <w:rFonts w:cs="Arial" w:eastAsia="Times New Roman"/>
          <w:sz w:val="24"/>
          <w:szCs w:val="24"/>
        </w:rPr>
        <w:t xml:space="preserve"> or </w:t>
      </w:r>
      <m:oMath>
        <m:r>
          <m:rPr>
            <m:sty m:val="p"/>
          </m:rPr>
          <w:rPr>
            <w:rFonts w:ascii="Cambria Math" w:cs="Arial" w:eastAsia="Times New Roman" w:hAnsi="Cambria Math"/>
            <w:color w:val="0000ff"/>
            <w:sz w:val="24"/>
            <w:szCs w:val="24"/>
          </w:rPr>
          <m:t>buckyball</m:t>
        </m:r>
      </m:oMath>
      <w:r>
        <w:rPr>
          <w:rFonts w:cs="Arial" w:eastAsia="Times New Roman"/>
          <w:sz w:val="24"/>
          <w:szCs w:val="24"/>
        </w:rPr>
        <w:t>.</w:t>
      </w:r>
    </w:p>
    <w:p>
      <w:pPr>
        <w:pStyle w:val="style0"/>
        <w:spacing w:after="0" w:lineRule="auto" w:line="240"/>
        <w:rPr>
          <w:rFonts w:cs="Arial" w:eastAsia="Times New Roman"/>
          <w:sz w:val="24"/>
          <w:szCs w:val="24"/>
        </w:rPr>
      </w:pPr>
      <w:r>
        <w:rPr>
          <w:rFonts w:cs="Arial" w:eastAsia="Times New Roman"/>
          <w:sz w:val="24"/>
          <w:szCs w:val="24"/>
        </w:rPr>
        <w:t>Buckyball (Buckminsterfullerene) is a combination of sixty carbon atoms. It is a fused-ring of aromatic system containing 20 hexagons and 12 pentagons of sp</w:t>
      </w:r>
      <w:r>
        <w:rPr>
          <w:rFonts w:cs="Arial" w:eastAsia="Times New Roman"/>
          <w:sz w:val="24"/>
          <w:szCs w:val="24"/>
          <w:vertAlign w:val="superscript"/>
        </w:rPr>
        <w:t>2</w:t>
      </w:r>
      <w:r>
        <w:rPr>
          <w:rFonts w:cs="Arial" w:eastAsia="Times New Roman"/>
          <w:sz w:val="24"/>
          <w:szCs w:val="24"/>
        </w:rPr>
        <w:t xml:space="preserve"> hybridized carbon atoms. It looks like a soccer ball. Take a look at Figure 25.5, at the shape of buckyball and compare it to the soccer ball.</w:t>
      </w:r>
    </w:p>
    <w:p>
      <w:pPr>
        <w:pStyle w:val="style0"/>
        <w:spacing w:after="0" w:lineRule="auto" w:line="240"/>
        <w:rPr>
          <w:rFonts w:cs="Arial" w:eastAsia="Arial-BoldMT"/>
          <w:sz w:val="24"/>
          <w:szCs w:val="24"/>
        </w:rPr>
      </w:pPr>
      <w:r>
        <w:rPr>
          <w:rFonts w:cs="Arial" w:eastAsia="Arial-BoldMT"/>
          <w:sz w:val="24"/>
          <w:szCs w:val="24"/>
        </w:rPr>
        <w:t>Figure</w:t>
      </w:r>
      <w:r>
        <w:rPr>
          <w:rFonts w:cs="Arial" w:eastAsia="Arial-BoldMT"/>
          <w:sz w:val="24"/>
          <w:szCs w:val="24"/>
        </w:rPr>
        <w:t xml:space="preserve">: Structures of Buckminsterfullerene </w:t>
      </w:r>
      <w:r>
        <w:rPr>
          <w:rFonts w:cs="Arial" w:eastAsia="Arial-BoldMT"/>
          <w:noProof/>
          <w:sz w:val="24"/>
          <w:szCs w:val="24"/>
        </w:rPr>
        <w:drawing>
          <wp:inline distL="0" distT="0" distB="0" distR="0">
            <wp:extent cx="2798464" cy="1286189"/>
            <wp:effectExtent l="0" t="0" r="1905" b="9525"/>
            <wp:docPr id="1459" name="Picture 9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8" name="Picture 954"/>
                    <pic:cNvPicPr/>
                  </pic:nvPicPr>
                  <pic:blipFill>
                    <a:blip r:embed="rId224" cstate="print"/>
                    <a:srcRect l="0" t="0" r="0" b="0"/>
                    <a:stretch/>
                  </pic:blipFill>
                  <pic:spPr>
                    <a:xfrm rot="0">
                      <a:off x="0" y="0"/>
                      <a:ext cx="2798464" cy="1286189"/>
                    </a:xfrm>
                    <a:prstGeom prst="rect"/>
                    <a:ln>
                      <a:noFill/>
                    </a:ln>
                  </pic:spPr>
                </pic:pic>
              </a:graphicData>
            </a:graphic>
          </wp:inline>
        </w:drawing>
      </w:r>
    </w:p>
    <w:p>
      <w:pPr>
        <w:pStyle w:val="style0"/>
        <w:spacing w:after="0" w:lineRule="auto" w:line="240"/>
        <w:rPr>
          <w:rFonts w:cs="Arial" w:eastAsia="Arial-BoldMT"/>
          <w:sz w:val="24"/>
          <w:szCs w:val="24"/>
        </w:rPr>
      </w:pPr>
    </w:p>
    <w:p>
      <w:pPr>
        <w:pStyle w:val="style0"/>
        <w:spacing w:after="0" w:lineRule="auto" w:line="240"/>
        <w:rPr>
          <w:rFonts w:cs="Arial" w:eastAsia="Arial-BoldMT"/>
          <w:sz w:val="24"/>
          <w:szCs w:val="24"/>
        </w:rPr>
      </w:pPr>
      <w:r>
        <w:rPr>
          <w:rFonts w:cs="Arial" w:eastAsia="Arial-BoldMT"/>
          <w:sz w:val="24"/>
          <w:szCs w:val="24"/>
        </w:rPr>
        <w:t>Buckyball structure (left) compared to soccer ball (right).</w:t>
      </w:r>
    </w:p>
    <w:p>
      <w:pPr>
        <w:pStyle w:val="style0"/>
        <w:spacing w:after="0" w:lineRule="auto" w:line="240"/>
        <w:rPr>
          <w:rFonts w:cs="Arial" w:eastAsia="Times New Roman"/>
          <w:sz w:val="24"/>
          <w:szCs w:val="24"/>
        </w:rPr>
      </w:pPr>
      <w:r>
        <w:rPr>
          <w:rFonts w:cs="Arial" w:eastAsia="Times New Roman"/>
          <w:sz w:val="24"/>
          <w:szCs w:val="24"/>
        </w:rPr>
        <w:t>Buckyball is the third allotrope of carbon discovered in soot only in the mid-1980s. Buckyball is very inert and one of the only allotropes of carbon soluble in organic solvents.</w:t>
      </w:r>
    </w:p>
    <w:p>
      <w:pPr>
        <w:pStyle w:val="style0"/>
        <w:spacing w:after="0" w:lineRule="auto" w:line="240"/>
        <w:rPr>
          <w:rFonts w:cs="Arial" w:eastAsia="Times New Roman"/>
          <w:sz w:val="24"/>
          <w:szCs w:val="24"/>
        </w:rPr>
      </w:pPr>
      <w:r>
        <w:rPr>
          <w:rFonts w:cs="Arial" w:eastAsia="Times New Roman"/>
          <w:sz w:val="24"/>
          <w:szCs w:val="24"/>
        </w:rPr>
        <w:t>It has been found to be a good lubricant as well as a superconductor.</w:t>
      </w:r>
    </w:p>
    <w:p>
      <w:pPr>
        <w:pStyle w:val="style0"/>
        <w:spacing w:after="0" w:lineRule="auto" w:line="240"/>
        <w:rPr>
          <w:rFonts w:cs="Arial" w:eastAsia="Times New Roman"/>
          <w:sz w:val="24"/>
          <w:szCs w:val="24"/>
        </w:rPr>
      </w:pPr>
      <w:r>
        <w:rPr>
          <w:rFonts w:cs="Arial" w:eastAsia="Times New Roman"/>
          <w:sz w:val="24"/>
          <w:szCs w:val="24"/>
        </w:rPr>
        <w:t>Eventually, scientists intend to develop nanotechnology with the aid of this allotrope of carbon. Nanotechnology has its applications in industry, computer science, and medicine, among other disciplines.</w:t>
      </w:r>
    </w:p>
    <w:p>
      <w:pPr>
        <w:pStyle w:val="style0"/>
        <w:spacing w:after="0" w:lineRule="auto" w:line="240"/>
        <w:rPr>
          <w:rFonts w:cs="Arial" w:eastAsia="Arial-BoldMT"/>
          <w:sz w:val="24"/>
          <w:szCs w:val="24"/>
        </w:rPr>
      </w:pPr>
    </w:p>
    <w:p>
      <w:pPr>
        <w:pStyle w:val="style0"/>
        <w:spacing w:after="0" w:lineRule="auto" w:line="240"/>
        <w:rPr>
          <w:rFonts w:cs="Arial" w:eastAsia="Times New Roman"/>
          <w:b/>
          <w:sz w:val="24"/>
          <w:szCs w:val="24"/>
        </w:rPr>
      </w:pPr>
    </w:p>
    <w:p>
      <w:pPr>
        <w:pStyle w:val="style0"/>
        <w:spacing w:after="0" w:lineRule="auto" w:line="240"/>
        <w:rPr>
          <w:rFonts w:cs="Arial" w:eastAsia="Times New Roman"/>
          <w:sz w:val="24"/>
          <w:szCs w:val="24"/>
        </w:rPr>
      </w:pPr>
      <w:r>
        <w:rPr>
          <w:rFonts w:cs="Arial" w:eastAsia="Times New Roman"/>
          <w:b/>
          <w:sz w:val="24"/>
          <w:szCs w:val="24"/>
        </w:rPr>
        <w:t>NON-CRYSTALLINE FORM</w:t>
      </w:r>
      <w:r>
        <w:rPr>
          <w:rFonts w:cs="Arial" w:eastAsia="Times New Roman"/>
          <w:b/>
          <w:sz w:val="24"/>
          <w:szCs w:val="24"/>
        </w:rPr>
        <w:t xml:space="preserve"> </w:t>
      </w:r>
      <w:r>
        <w:rPr>
          <w:rFonts w:cs="Arial" w:eastAsia="Times New Roman"/>
          <w:sz w:val="24"/>
          <w:szCs w:val="24"/>
        </w:rPr>
        <w:t>(Amorphous form)</w:t>
      </w:r>
    </w:p>
    <w:p>
      <w:pPr>
        <w:pStyle w:val="style0"/>
        <w:spacing w:after="0" w:lineRule="auto" w:line="240"/>
        <w:rPr>
          <w:rFonts w:cs="Arial" w:eastAsia="Times New Roman"/>
          <w:sz w:val="24"/>
          <w:szCs w:val="24"/>
        </w:rPr>
      </w:pPr>
      <m:oMath>
        <m:r>
          <m:rPr>
            <m:sty m:val="p"/>
          </m:rPr>
          <w:rPr>
            <w:rFonts w:ascii="Cambria Math" w:cs="Arial" w:eastAsia="Times New Roman" w:hAnsi="Cambria Math"/>
            <w:color w:val="000000"/>
            <w:sz w:val="24"/>
            <w:szCs w:val="24"/>
          </w:rPr>
          <m:t>Amorphous l</m:t>
        </m:r>
        <m:r>
          <m:rPr>
            <m:sty m:val="p"/>
          </m:rPr>
          <w:rPr>
            <w:rFonts w:ascii="Cambria Math" w:cs="Arial" w:eastAsia="Times New Roman" w:hAnsi="Cambria Math"/>
            <w:sz w:val="24"/>
            <w:szCs w:val="24"/>
          </w:rPr>
          <m:t>iterally means without shape</m:t>
        </m:r>
      </m:oMath>
      <w:r>
        <w:rPr>
          <w:rFonts w:cs="Arial" w:eastAsia="Times New Roman"/>
          <w:sz w:val="24"/>
          <w:szCs w:val="24"/>
        </w:rPr>
        <w:t>. Amorphous carbon is a non-crystalline solid allotropic form of carbon. They are not true allotropes of carbon because they contain microscopic crystals of graphite as impurities as shown by X-ray studies. Amorphous carbon is free, reactive carbon that does not have any crystalline structure. Some amorphous forms of carbon are described below:</w:t>
      </w:r>
    </w:p>
    <w:p>
      <w:pPr>
        <w:pStyle w:val="style0"/>
        <w:numPr>
          <w:ilvl w:val="0"/>
          <w:numId w:val="247"/>
        </w:numPr>
        <w:spacing w:after="0" w:lineRule="auto" w:line="240"/>
        <w:rPr>
          <w:rFonts w:cs="Arial" w:eastAsia="Times New Roman"/>
          <w:color w:val="000000"/>
          <w:sz w:val="24"/>
          <w:szCs w:val="24"/>
        </w:rPr>
      </w:pPr>
      <m:oMath>
        <m:r>
          <m:rPr>
            <m:sty m:val="bi"/>
          </m:rPr>
          <w:rPr>
            <w:rFonts w:ascii="Cambria Math" w:cs="Arial" w:eastAsia="Times New Roman" w:hAnsi="Cambria Math"/>
            <w:color w:val="000000"/>
            <w:sz w:val="24"/>
            <w:szCs w:val="24"/>
          </w:rPr>
          <m:t>Coal:</m:t>
        </m:r>
      </m:oMath>
      <w:r>
        <w:rPr>
          <w:rFonts w:cs="Arial" w:eastAsia="Times New Roman"/>
          <w:color w:val="000000"/>
          <w:sz w:val="24"/>
          <w:szCs w:val="24"/>
        </w:rPr>
        <w:t xml:space="preserve">Coal </w:t>
      </w:r>
      <w:r>
        <w:rPr>
          <w:rFonts w:cs="Arial" w:eastAsia="Times New Roman"/>
          <w:sz w:val="24"/>
          <w:szCs w:val="24"/>
        </w:rPr>
        <w:t>is formed in nature by the carbonization of wood. Convertion of wood to coal under the influence of high temperature,</w:t>
      </w:r>
      <w:r>
        <w:rPr>
          <w:rFonts w:cs="Arial" w:eastAsia="Times New Roman"/>
          <w:sz w:val="24"/>
          <w:szCs w:val="24"/>
        </w:rPr>
        <w:t xml:space="preserve"> </w:t>
      </w:r>
      <w:r>
        <w:rPr>
          <w:rFonts w:cs="Arial" w:eastAsia="Times New Roman"/>
          <w:sz w:val="24"/>
          <w:szCs w:val="24"/>
        </w:rPr>
        <w:t xml:space="preserve">high pressure and in the absence of air is termed </w:t>
      </w:r>
      <m:oMath>
        <m:r>
          <m:rPr>
            <m:sty m:val="b"/>
          </m:rPr>
          <w:rPr>
            <w:rFonts w:ascii="Cambria Math" w:cs="Arial" w:eastAsia="Times New Roman" w:hAnsi="Cambria Math"/>
            <w:sz w:val="24"/>
            <w:szCs w:val="24"/>
          </w:rPr>
          <m:t>carbonization</m:t>
        </m:r>
      </m:oMath>
      <w:r>
        <w:rPr>
          <w:rFonts w:cs="Arial" w:eastAsia="Times New Roman"/>
          <w:b/>
          <w:sz w:val="24"/>
          <w:szCs w:val="24"/>
        </w:rPr>
        <w:t>.</w:t>
      </w:r>
      <w:r>
        <w:rPr>
          <w:rFonts w:cs="Arial" w:eastAsia="Times New Roman"/>
          <w:sz w:val="24"/>
          <w:szCs w:val="24"/>
        </w:rPr>
        <w:t xml:space="preserve"> Types of coal include anthracite( the purest form of coal which contains about 94-95% of carbon-hard),peat,lignite(brown coal),bituminous coal(soft).</w:t>
      </w: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 xml:space="preserve">Uses </w:t>
      </w:r>
    </w:p>
    <w:p>
      <w:pPr>
        <w:pStyle w:val="style0"/>
        <w:spacing w:after="0" w:lineRule="auto" w:line="240"/>
        <w:rPr>
          <w:rFonts w:cs="Arial" w:eastAsia="Times New Roman"/>
          <w:sz w:val="24"/>
          <w:szCs w:val="24"/>
        </w:rPr>
      </w:pPr>
      <w:r>
        <w:rPr>
          <w:rFonts w:cs="Arial" w:eastAsia="Times New Roman"/>
          <w:color w:val="000000"/>
          <w:sz w:val="24"/>
          <w:szCs w:val="24"/>
        </w:rPr>
        <w:t xml:space="preserve">Coal </w:t>
      </w:r>
      <w:r>
        <w:rPr>
          <w:rFonts w:cs="Arial" w:eastAsia="Times New Roman"/>
          <w:sz w:val="24"/>
          <w:szCs w:val="24"/>
        </w:rPr>
        <w:t>is mainly used;</w:t>
      </w:r>
    </w:p>
    <w:p>
      <w:pPr>
        <w:pStyle w:val="style0"/>
        <w:numPr>
          <w:ilvl w:val="0"/>
          <w:numId w:val="253"/>
        </w:numPr>
        <w:spacing w:after="0" w:lineRule="auto" w:line="240"/>
        <w:rPr>
          <w:rFonts w:cs="Arial" w:eastAsia="Times New Roman"/>
          <w:color w:val="000000"/>
          <w:sz w:val="24"/>
          <w:szCs w:val="24"/>
        </w:rPr>
      </w:pPr>
      <w:r>
        <w:rPr>
          <w:rFonts w:cs="Arial" w:eastAsia="Times New Roman"/>
          <w:color w:val="000000"/>
          <w:sz w:val="24"/>
          <w:szCs w:val="24"/>
        </w:rPr>
        <w:t xml:space="preserve">As an </w:t>
      </w:r>
      <w:r>
        <w:rPr>
          <w:rFonts w:cs="Arial" w:eastAsia="Times New Roman"/>
          <w:sz w:val="24"/>
          <w:szCs w:val="24"/>
        </w:rPr>
        <w:t>industrial fuel in steel,</w:t>
      </w:r>
      <w:r>
        <w:rPr>
          <w:rFonts w:cs="Arial" w:eastAsia="Times New Roman"/>
          <w:sz w:val="24"/>
          <w:szCs w:val="24"/>
        </w:rPr>
        <w:t xml:space="preserve"> </w:t>
      </w:r>
      <w:r>
        <w:rPr>
          <w:rFonts w:cs="Arial" w:eastAsia="Times New Roman"/>
          <w:sz w:val="24"/>
          <w:szCs w:val="24"/>
        </w:rPr>
        <w:t>power generation plants. It is also a domestic fuel to a limited extent.</w:t>
      </w:r>
    </w:p>
    <w:p>
      <w:pPr>
        <w:pStyle w:val="style0"/>
        <w:numPr>
          <w:ilvl w:val="0"/>
          <w:numId w:val="253"/>
        </w:numPr>
        <w:spacing w:after="0" w:lineRule="auto" w:line="240"/>
        <w:rPr>
          <w:rFonts w:cs="Arial" w:eastAsia="Times New Roman"/>
          <w:color w:val="000000"/>
          <w:sz w:val="24"/>
          <w:szCs w:val="24"/>
        </w:rPr>
      </w:pPr>
      <w:r>
        <w:rPr>
          <w:rFonts w:cs="Arial" w:eastAsia="Times New Roman"/>
          <w:color w:val="000000"/>
          <w:sz w:val="24"/>
          <w:szCs w:val="24"/>
        </w:rPr>
        <w:t>For manufactur</w:t>
      </w:r>
      <w:r>
        <w:rPr>
          <w:rFonts w:cs="Arial" w:eastAsia="Times New Roman"/>
          <w:sz w:val="24"/>
          <w:szCs w:val="24"/>
        </w:rPr>
        <w:t>ing coal tar, coke and coal gas.</w:t>
      </w:r>
    </w:p>
    <w:p>
      <w:pPr>
        <w:pStyle w:val="style0"/>
        <w:numPr>
          <w:ilvl w:val="0"/>
          <w:numId w:val="253"/>
        </w:numPr>
        <w:spacing w:after="0" w:lineRule="auto" w:line="240"/>
        <w:rPr>
          <w:rFonts w:cs="Arial" w:eastAsia="Times New Roman"/>
          <w:color w:val="000000"/>
          <w:sz w:val="24"/>
          <w:szCs w:val="24"/>
        </w:rPr>
      </w:pPr>
      <w:r>
        <w:rPr>
          <w:rFonts w:cs="Arial" w:eastAsia="Times New Roman"/>
          <w:sz w:val="24"/>
          <w:szCs w:val="24"/>
        </w:rPr>
        <w:t>For the manufacture of producer gas and water gas which are used as fuel gases.</w:t>
      </w:r>
    </w:p>
    <w:p>
      <w:pPr>
        <w:pStyle w:val="style0"/>
        <w:numPr>
          <w:ilvl w:val="0"/>
          <w:numId w:val="253"/>
        </w:numPr>
        <w:spacing w:after="0" w:lineRule="auto" w:line="240"/>
        <w:rPr>
          <w:rFonts w:cs="Arial" w:eastAsia="Times New Roman"/>
          <w:color w:val="000000"/>
          <w:sz w:val="24"/>
          <w:szCs w:val="24"/>
        </w:rPr>
      </w:pPr>
      <w:r>
        <w:rPr>
          <w:rFonts w:cs="Arial" w:eastAsia="Times New Roman"/>
          <w:color w:val="000000"/>
          <w:sz w:val="24"/>
          <w:szCs w:val="24"/>
        </w:rPr>
        <w:t>Anthrac</w:t>
      </w:r>
      <w:r>
        <w:rPr>
          <w:rFonts w:cs="Arial" w:eastAsia="Times New Roman"/>
          <w:sz w:val="24"/>
          <w:szCs w:val="24"/>
        </w:rPr>
        <w:t>ite coal is used for preparing graphite.</w:t>
      </w:r>
    </w:p>
    <w:p>
      <w:pPr>
        <w:pStyle w:val="style0"/>
        <w:spacing w:after="0" w:lineRule="auto" w:line="240"/>
        <w:rPr>
          <w:rFonts w:cs="Arial" w:eastAsia="Times New Roman"/>
          <w:sz w:val="24"/>
          <w:szCs w:val="24"/>
        </w:rPr>
      </w:pPr>
    </w:p>
    <w:p>
      <w:pPr>
        <w:pStyle w:val="style0"/>
        <w:numPr>
          <w:ilvl w:val="0"/>
          <w:numId w:val="247"/>
        </w:numPr>
        <w:spacing w:after="0" w:lineRule="auto" w:line="240"/>
        <w:rPr>
          <w:rFonts w:cs="Arial" w:eastAsia="Times New Roman"/>
          <w:sz w:val="24"/>
          <w:szCs w:val="24"/>
        </w:rPr>
      </w:pPr>
      <m:oMath>
        <m:r>
          <m:rPr>
            <m:sty m:val="bi"/>
          </m:rPr>
          <w:rPr>
            <w:rFonts w:ascii="Cambria Math" w:cs="Arial" w:eastAsia="Times New Roman" w:hAnsi="Cambria Math"/>
            <w:color w:val="000000"/>
            <w:sz w:val="24"/>
            <w:szCs w:val="24"/>
          </w:rPr>
          <m:t>Wood charcoal:</m:t>
        </m:r>
      </m:oMath>
      <w:r>
        <w:rPr>
          <w:rFonts w:cs="Arial" w:eastAsia="Times New Roman"/>
          <w:color w:val="000000"/>
          <w:sz w:val="24"/>
          <w:szCs w:val="24"/>
        </w:rPr>
        <w:t xml:space="preserve">When wood </w:t>
      </w:r>
      <w:r>
        <w:rPr>
          <w:rFonts w:cs="Arial" w:eastAsia="Times New Roman"/>
          <w:sz w:val="24"/>
          <w:szCs w:val="24"/>
        </w:rPr>
        <w:t>is heated strongly in a very limited supply of air,</w:t>
      </w:r>
      <w:r>
        <w:rPr>
          <w:rFonts w:cs="Arial" w:eastAsia="Times New Roman"/>
          <w:sz w:val="24"/>
          <w:szCs w:val="24"/>
        </w:rPr>
        <w:t xml:space="preserve"> </w:t>
      </w:r>
      <w:r>
        <w:rPr>
          <w:rFonts w:cs="Arial" w:eastAsia="Times New Roman"/>
          <w:sz w:val="24"/>
          <w:szCs w:val="24"/>
        </w:rPr>
        <w:t>wood charcoal is obtained. This is called destructive distillation of wood. Wood charcoal is a black,</w:t>
      </w:r>
      <w:r>
        <w:rPr>
          <w:rFonts w:cs="Arial" w:eastAsia="Times New Roman"/>
          <w:sz w:val="24"/>
          <w:szCs w:val="24"/>
        </w:rPr>
        <w:t xml:space="preserve"> </w:t>
      </w:r>
      <w:r>
        <w:rPr>
          <w:rFonts w:cs="Arial" w:eastAsia="Times New Roman"/>
          <w:sz w:val="24"/>
          <w:szCs w:val="24"/>
        </w:rPr>
        <w:t>porous and brittle solid. It is a good adsorbent. Charcoal powder adsorbs coloring matter from solution and poisonous gases from the air. It is a good reducing agent. Used in making gun powder, as fuel,</w:t>
      </w:r>
      <w:r>
        <w:rPr>
          <w:rFonts w:cs="Arial" w:eastAsia="Times New Roman"/>
          <w:sz w:val="24"/>
          <w:szCs w:val="24"/>
        </w:rPr>
        <w:t xml:space="preserve"> </w:t>
      </w:r>
      <w:r>
        <w:rPr>
          <w:rFonts w:cs="Arial" w:eastAsia="Times New Roman"/>
          <w:sz w:val="24"/>
          <w:szCs w:val="24"/>
        </w:rPr>
        <w:t>as a deodorant and in gas masks to flter pollution.</w:t>
      </w:r>
    </w:p>
    <w:p>
      <w:pPr>
        <w:pStyle w:val="style0"/>
        <w:spacing w:after="0" w:lineRule="auto" w:line="240"/>
        <w:ind w:left="720"/>
        <w:rPr>
          <w:rFonts w:cs="Arial" w:eastAsia="Times New Roman"/>
          <w:sz w:val="24"/>
          <w:szCs w:val="24"/>
        </w:rPr>
      </w:pPr>
    </w:p>
    <w:p>
      <w:pPr>
        <w:pStyle w:val="style0"/>
        <w:numPr>
          <w:ilvl w:val="0"/>
          <w:numId w:val="247"/>
        </w:numPr>
        <w:spacing w:after="0" w:lineRule="auto" w:line="240"/>
        <w:rPr>
          <w:rFonts w:cs="Arial" w:eastAsia="Times New Roman"/>
          <w:sz w:val="24"/>
          <w:szCs w:val="24"/>
        </w:rPr>
      </w:pPr>
      <m:oMath>
        <m:r>
          <m:rPr>
            <m:sty m:val="bi"/>
          </m:rPr>
          <w:rPr>
            <w:rFonts w:ascii="Cambria Math" w:cs="Arial" w:eastAsia="Times New Roman" w:hAnsi="Cambria Math"/>
            <w:sz w:val="24"/>
            <w:szCs w:val="24"/>
          </w:rPr>
          <m:t>Animal charcoal:</m:t>
        </m:r>
      </m:oMath>
      <w:r>
        <w:rPr>
          <w:rFonts w:cs="Arial" w:eastAsia="Times New Roman"/>
          <w:sz w:val="24"/>
          <w:szCs w:val="24"/>
        </w:rPr>
        <w:t>This is obtained bydestructive distillation of bones(heating bones strongly in a very limited supply of air). It contains about 10-12% of amorphous carbon. It is used as an adsorbent to remove brown colour from crude sugar and in decolorizing petroleum jelly.</w:t>
      </w:r>
    </w:p>
    <w:p>
      <w:pPr>
        <w:pStyle w:val="style0"/>
        <w:spacing w:after="0" w:lineRule="auto" w:line="240"/>
        <w:rPr>
          <w:rFonts w:cs="Arial" w:eastAsia="Times New Roman"/>
          <w:color w:val="000000"/>
          <w:sz w:val="24"/>
          <w:szCs w:val="24"/>
        </w:rPr>
      </w:pPr>
    </w:p>
    <w:p>
      <w:pPr>
        <w:pStyle w:val="style0"/>
        <w:numPr>
          <w:ilvl w:val="0"/>
          <w:numId w:val="247"/>
        </w:numPr>
        <w:spacing w:after="0" w:lineRule="auto" w:line="240"/>
        <w:rPr>
          <w:rFonts w:cs="Arial" w:eastAsia="Arial-BoldMT"/>
          <w:sz w:val="24"/>
          <w:szCs w:val="24"/>
        </w:rPr>
      </w:pPr>
      <m:oMath>
        <m:r>
          <m:rPr>
            <m:sty m:val="bi"/>
          </m:rPr>
          <w:rPr>
            <w:rFonts w:ascii="Cambria Math" w:cs="Arial" w:eastAsia="Arial-BoldMT" w:hAnsi="Cambria Math"/>
            <w:sz w:val="24"/>
            <w:szCs w:val="24"/>
          </w:rPr>
          <m:t>S</m:t>
        </m:r>
        <m:r>
          <m:rPr>
            <m:sty m:val="bi"/>
          </m:rPr>
          <w:rPr>
            <w:rFonts w:ascii="Cambria Math" w:cs="Arial" w:eastAsia="Arial-BoldMT" w:hAnsi="Cambria Math"/>
            <w:sz w:val="24"/>
            <w:szCs w:val="24"/>
          </w:rPr>
          <m:t>ugar charcoal:</m:t>
        </m:r>
      </m:oMath>
      <w:r>
        <w:rPr>
          <w:rFonts w:cs="Arial" w:eastAsia="Times New Roman"/>
          <w:sz w:val="24"/>
          <w:szCs w:val="24"/>
        </w:rPr>
        <w:t>It is obtained by heating sugar in the absence of air. Sugar charcoal is the purest form of amorphous carbon.</w:t>
      </w:r>
    </w:p>
    <w:p>
      <w:pPr>
        <w:pStyle w:val="style0"/>
        <w:spacing w:after="0" w:lineRule="auto" w:line="240"/>
        <w:rPr>
          <w:rFonts w:cs="Arial" w:eastAsia="Arial-BoldMT"/>
          <w:sz w:val="24"/>
          <w:szCs w:val="24"/>
        </w:rPr>
      </w:pPr>
      <m:oMathPara>
        <m:oMath>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C</m:t>
              </m:r>
            </m:e>
            <m:sub>
              <m:r>
                <m:rPr>
                  <m:sty m:val="p"/>
                </m:rPr>
                <w:rPr>
                  <w:rFonts w:ascii="Cambria Math" w:cs="Arial" w:eastAsia="Arial-BoldMT" w:hAnsi="Cambria Math"/>
                  <w:sz w:val="24"/>
                  <w:szCs w:val="24"/>
                </w:rPr>
                <m:t>12</m:t>
              </m:r>
            </m:sub>
          </m:sSub>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H</m:t>
              </m:r>
            </m:e>
            <m:sub>
              <m:r>
                <m:rPr>
                  <m:sty m:val="p"/>
                </m:rPr>
                <w:rPr>
                  <w:rFonts w:ascii="Cambria Math" w:cs="Arial" w:eastAsia="Arial-BoldMT" w:hAnsi="Cambria Math"/>
                  <w:sz w:val="24"/>
                  <w:szCs w:val="24"/>
                </w:rPr>
                <m:t>22</m:t>
              </m:r>
            </m:sub>
          </m:sSub>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O</m:t>
              </m:r>
            </m:e>
            <m:sub>
              <m:r>
                <m:rPr>
                  <m:sty m:val="p"/>
                </m:rPr>
                <w:rPr>
                  <w:rFonts w:ascii="Cambria Math" w:cs="Arial" w:eastAsia="Arial-BoldMT" w:hAnsi="Cambria Math"/>
                  <w:sz w:val="24"/>
                  <w:szCs w:val="24"/>
                </w:rPr>
                <m:t>11</m:t>
              </m:r>
            </m:sub>
          </m:sSub>
          <m:box>
            <m:boxPr>
              <m:opEmu m:val="1"/>
              <m:ctrlPr>
                <w:rPr>
                  <w:rFonts w:ascii="Cambria Math" w:cs="Arial" w:eastAsia="Arial-BoldMT" w:hAnsi="Cambria Math"/>
                  <w:sz w:val="24"/>
                  <w:szCs w:val="24"/>
                </w:rPr>
              </m:ctrlPr>
            </m:boxPr>
            <m:e>
              <m:box>
                <m:boxPr>
                  <m:opEmu m:val="1"/>
                  <m:ctrlPr>
                    <w:rPr>
                      <w:rFonts w:ascii="Cambria Math" w:cs="Arial" w:eastAsia="Arial-BoldMT" w:hAnsi="Cambria Math"/>
                      <w:sz w:val="24"/>
                      <w:szCs w:val="24"/>
                    </w:rPr>
                  </m:ctrlPr>
                </m:boxPr>
                <m:e>
                  <m:groupChr>
                    <m:groupChrPr>
                      <m:chr m:val="→"/>
                      <m:vertJc m:val="bot"/>
                      <m:ctrlPr>
                        <w:rPr>
                          <w:rFonts w:ascii="Cambria Math" w:cs="Arial" w:eastAsia="Arial-BoldMT" w:hAnsi="Cambria Math"/>
                          <w:sz w:val="24"/>
                          <w:szCs w:val="24"/>
                        </w:rPr>
                      </m:ctrlPr>
                    </m:groupChrPr>
                    <m:e>
                      <m:r>
                        <m:rPr>
                          <m:sty m:val="p"/>
                        </m:rPr>
                        <w:rPr>
                          <w:rFonts w:ascii="Cambria Math" w:cs="Arial" w:eastAsia="Arial-BoldMT" w:hAnsi="Cambria Math"/>
                          <w:sz w:val="24"/>
                          <w:szCs w:val="24"/>
                        </w:rPr>
                        <m:t>Heat</m:t>
                      </m:r>
                    </m:e>
                  </m:groupChr>
                </m:e>
              </m:box>
              <m:r>
                <m:rPr>
                  <m:sty m:val="p"/>
                </m:rPr>
                <w:rPr>
                  <w:rFonts w:ascii="Cambria Math" w:cs="Arial" w:eastAsia="Arial-BoldMT" w:hAnsi="Cambria Math"/>
                  <w:sz w:val="24"/>
                  <w:szCs w:val="24"/>
                </w:rPr>
                <m:t xml:space="preserve"> 12C + 11</m:t>
              </m:r>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H</m:t>
                  </m:r>
                </m:e>
                <m:sub>
                  <m:r>
                    <m:rPr>
                      <m:sty m:val="p"/>
                    </m:rPr>
                    <w:rPr>
                      <w:rFonts w:ascii="Cambria Math" w:cs="Arial" w:eastAsia="Arial-BoldMT" w:hAnsi="Cambria Math"/>
                      <w:sz w:val="24"/>
                      <w:szCs w:val="24"/>
                    </w:rPr>
                    <m:t>2</m:t>
                  </m:r>
                </m:sub>
              </m:sSub>
              <m:r>
                <m:rPr>
                  <m:sty m:val="p"/>
                </m:rPr>
                <w:rPr>
                  <w:rFonts w:ascii="Cambria Math" w:cs="Arial" w:eastAsia="Arial-BoldMT" w:hAnsi="Cambria Math"/>
                  <w:sz w:val="24"/>
                  <w:szCs w:val="24"/>
                </w:rPr>
                <m:t>O</m:t>
              </m:r>
            </m:e>
          </m:box>
        </m:oMath>
      </m:oMathPara>
    </w:p>
    <w:p>
      <w:pPr>
        <w:pStyle w:val="style0"/>
        <w:spacing w:after="0" w:lineRule="auto" w:line="240"/>
        <w:rPr>
          <w:rFonts w:cs="Arial" w:eastAsia="Arial-BoldMT"/>
          <w:sz w:val="24"/>
          <w:szCs w:val="24"/>
          <w:vertAlign w:val="superscript"/>
        </w:rPr>
      </w:pPr>
      <w:r>
        <w:rPr>
          <w:rFonts w:cs="Arial" w:eastAsia="Arial-BoldMT"/>
          <w:sz w:val="24"/>
          <w:szCs w:val="24"/>
          <w:vertAlign w:val="superscript"/>
        </w:rPr>
        <w:t>Sugar charcoal</w:t>
      </w:r>
    </w:p>
    <w:p>
      <w:pPr>
        <w:pStyle w:val="style0"/>
        <w:numPr>
          <w:ilvl w:val="0"/>
          <w:numId w:val="247"/>
        </w:numPr>
        <w:spacing w:after="0" w:lineRule="auto" w:line="240"/>
        <w:rPr>
          <w:rFonts w:cs="Arial" w:eastAsia="Arial-BoldMT"/>
          <w:sz w:val="24"/>
          <w:szCs w:val="24"/>
        </w:rPr>
      </w:pPr>
      <m:oMath>
        <m:r>
          <m:rPr>
            <m:sty m:val="bi"/>
          </m:rPr>
          <w:rPr>
            <w:rFonts w:ascii="Cambria Math" w:cs="Arial" w:eastAsia="Arial-BoldMT" w:hAnsi="Cambria Math"/>
            <w:sz w:val="24"/>
            <w:szCs w:val="24"/>
          </w:rPr>
          <m:t>Lamp black:</m:t>
        </m:r>
      </m:oMath>
      <w:r>
        <w:rPr>
          <w:rFonts w:cs="Arial" w:eastAsia="Arial-BoldMT"/>
          <w:sz w:val="24"/>
          <w:szCs w:val="24"/>
        </w:rPr>
        <w:t xml:space="preserve"> Th</w:t>
      </w:r>
      <w:r>
        <w:rPr>
          <w:rFonts w:cs="Arial" w:eastAsia="Times New Roman"/>
          <w:sz w:val="24"/>
          <w:szCs w:val="24"/>
        </w:rPr>
        <w:t>is is manufacture when vegetable oils or lamp oils are burnt in an insufficient supply of air and the resulting soot is deposited on wet blankets hung in a room. It is used in the manufacturing of printer’s ink,</w:t>
      </w:r>
      <w:r>
        <w:rPr>
          <w:rFonts w:cs="Arial" w:eastAsia="Times New Roman"/>
          <w:sz w:val="24"/>
          <w:szCs w:val="24"/>
        </w:rPr>
        <w:t xml:space="preserve"> </w:t>
      </w:r>
      <w:r>
        <w:rPr>
          <w:rFonts w:cs="Arial" w:eastAsia="Times New Roman"/>
          <w:sz w:val="24"/>
          <w:szCs w:val="24"/>
        </w:rPr>
        <w:t>carbon papers,</w:t>
      </w:r>
      <w:r>
        <w:rPr>
          <w:rFonts w:cs="Arial" w:eastAsia="Times New Roman"/>
          <w:sz w:val="24"/>
          <w:szCs w:val="24"/>
        </w:rPr>
        <w:t xml:space="preserve"> black paints </w:t>
      </w:r>
      <w:r>
        <w:rPr>
          <w:rFonts w:cs="Arial" w:eastAsia="Times New Roman"/>
          <w:sz w:val="24"/>
          <w:szCs w:val="24"/>
        </w:rPr>
        <w:t>and varnishes. When natural gas is burnt in limited supply of air,</w:t>
      </w:r>
      <w:r>
        <w:rPr>
          <w:rFonts w:cs="Arial" w:eastAsia="Times New Roman"/>
          <w:sz w:val="24"/>
          <w:szCs w:val="24"/>
        </w:rPr>
        <w:t xml:space="preserve"> </w:t>
      </w:r>
      <w:r>
        <w:rPr>
          <w:rFonts w:cs="Arial" w:eastAsia="Times New Roman"/>
          <w:sz w:val="24"/>
          <w:szCs w:val="24"/>
        </w:rPr>
        <w:t>the resulting soot is deposited on the underside of a revolving disc. This is carbon black and it is then scraped off and filled in bags. Carbon black is added to the rubber mix used for making automobile tyres and has replaced the use of lampblack for a number of purposes.</w:t>
      </w:r>
    </w:p>
    <w:p>
      <w:pPr>
        <w:pStyle w:val="style0"/>
        <w:spacing w:after="0" w:lineRule="auto" w:line="240"/>
        <w:rPr>
          <w:rFonts w:cs="Arial" w:eastAsia="Arial-BoldMT"/>
          <w:sz w:val="24"/>
          <w:szCs w:val="24"/>
        </w:rPr>
      </w:pPr>
    </w:p>
    <w:p>
      <w:pPr>
        <w:pStyle w:val="style0"/>
        <w:spacing w:after="0" w:lineRule="auto" w:line="240"/>
        <w:rPr>
          <w:rFonts w:cs="Arial" w:eastAsia="Arial-BoldMT"/>
          <w:b/>
          <w:sz w:val="24"/>
          <w:szCs w:val="24"/>
        </w:rPr>
      </w:pPr>
    </w:p>
    <w:p>
      <w:pPr>
        <w:pStyle w:val="style0"/>
        <w:spacing w:after="0" w:lineRule="auto" w:line="240"/>
        <w:rPr>
          <w:rFonts w:cs="Arial" w:eastAsia="Arial-BoldMT"/>
          <w:b/>
          <w:sz w:val="24"/>
          <w:szCs w:val="24"/>
        </w:rPr>
      </w:pPr>
      <w:r>
        <w:rPr>
          <w:rFonts w:cs="Arial" w:eastAsia="Arial-BoldMT"/>
          <w:b/>
          <w:sz w:val="24"/>
          <w:szCs w:val="24"/>
        </w:rPr>
        <w:t>Destruct</w:t>
      </w:r>
      <w:r>
        <w:rPr>
          <w:rFonts w:cs="Arial" w:eastAsia="Times New Roman"/>
          <w:b/>
          <w:sz w:val="24"/>
          <w:szCs w:val="24"/>
        </w:rPr>
        <w:t>ive distillation of coal</w:t>
      </w:r>
    </w:p>
    <w:p>
      <w:pPr>
        <w:pStyle w:val="style0"/>
        <w:spacing w:after="0" w:lineRule="auto" w:line="240"/>
        <w:rPr>
          <w:rFonts w:cs="Arial" w:eastAsia="Arial-BoldMT"/>
          <w:sz w:val="24"/>
          <w:szCs w:val="24"/>
        </w:rPr>
      </w:pPr>
      <w:r>
        <w:rPr>
          <w:rFonts w:cs="Arial" w:eastAsia="Arial-BoldMT"/>
          <w:sz w:val="24"/>
          <w:szCs w:val="24"/>
        </w:rPr>
        <w:t>The heating of coal in the absence air or without contact with air at high temperature is called destructive distillation of coal. The products of destructive distillation of coal are coke-solid,</w:t>
      </w:r>
      <w:r>
        <w:rPr>
          <w:rFonts w:cs="Arial" w:eastAsia="Arial-BoldMT"/>
          <w:sz w:val="24"/>
          <w:szCs w:val="24"/>
        </w:rPr>
        <w:t xml:space="preserve"> </w:t>
      </w:r>
      <w:r>
        <w:rPr>
          <w:rFonts w:cs="Arial" w:eastAsia="Arial-BoldMT"/>
          <w:sz w:val="24"/>
          <w:szCs w:val="24"/>
        </w:rPr>
        <w:t>coal gas-gas,</w:t>
      </w:r>
      <w:r>
        <w:rPr>
          <w:rFonts w:cs="Arial" w:eastAsia="Arial-BoldMT"/>
          <w:sz w:val="24"/>
          <w:szCs w:val="24"/>
        </w:rPr>
        <w:t xml:space="preserve"> </w:t>
      </w:r>
      <w:r>
        <w:rPr>
          <w:rFonts w:cs="Arial" w:eastAsia="Arial-BoldMT"/>
          <w:sz w:val="24"/>
          <w:szCs w:val="24"/>
        </w:rPr>
        <w:t>coal tar-liquid and ammonical liquor-liquid. The principal product by weight is coke.</w:t>
      </w:r>
    </w:p>
    <w:p>
      <w:pPr>
        <w:pStyle w:val="style0"/>
        <w:numPr>
          <w:ilvl w:val="0"/>
          <w:numId w:val="53"/>
        </w:numPr>
        <w:spacing w:after="0" w:lineRule="auto" w:line="240"/>
        <w:rPr>
          <w:rFonts w:cs="Arial" w:eastAsia="Arial-BoldMT"/>
          <w:sz w:val="24"/>
          <w:szCs w:val="24"/>
        </w:rPr>
      </w:pPr>
      <m:oMath>
        <m:r>
          <m:rPr>
            <m:sty m:val="p"/>
          </m:rPr>
          <w:rPr>
            <w:rFonts w:ascii="Cambria Math" w:cs="Arial" w:eastAsia="Arial-BoldMT" w:hAnsi="Cambria Math"/>
            <w:sz w:val="24"/>
            <w:szCs w:val="24"/>
          </w:rPr>
          <m:t>Coke</m:t>
        </m:r>
      </m:oMath>
      <w:r>
        <w:rPr>
          <w:rFonts w:cs="Arial" w:eastAsia="Arial-BoldMT"/>
          <w:sz w:val="24"/>
          <w:szCs w:val="24"/>
        </w:rPr>
        <w:t xml:space="preserve"> is a fuel on it own,which can be used in homes and factories. Coke is largely used as a reducing agent in the extraction of some metals from their ores. It is also used in making fuel gases like water gas which is a mixture of carbon monoxide and hydrogen. </w:t>
      </w:r>
    </w:p>
    <w:p>
      <w:pPr>
        <w:pStyle w:val="style0"/>
        <w:numPr>
          <w:ilvl w:val="0"/>
          <w:numId w:val="53"/>
        </w:numPr>
        <w:spacing w:after="0" w:lineRule="auto" w:line="240"/>
        <w:rPr>
          <w:rFonts w:cs="Arial" w:eastAsia="Arial-BoldMT"/>
          <w:sz w:val="24"/>
          <w:szCs w:val="24"/>
        </w:rPr>
      </w:pPr>
      <m:oMath>
        <m:r>
          <m:rPr>
            <m:sty m:val="p"/>
          </m:rPr>
          <w:rPr>
            <w:rFonts w:ascii="Cambria Math" w:cs="Arial" w:eastAsia="Arial-BoldMT" w:hAnsi="Cambria Math"/>
            <w:sz w:val="24"/>
            <w:szCs w:val="24"/>
          </w:rPr>
          <m:t>Coalgas</m:t>
        </m:r>
      </m:oMath>
      <w:r>
        <w:rPr>
          <w:rFonts w:cs="Arial" w:eastAsia="Arial-BoldMT"/>
          <w:sz w:val="24"/>
          <w:szCs w:val="24"/>
        </w:rPr>
        <w:t>,also known as town gas is mixture of hydrogen,methane and carbon monoxide which are combustible making the coal gas an excellent fuel calorific values.</w:t>
      </w:r>
    </w:p>
    <w:p>
      <w:pPr>
        <w:pStyle w:val="style0"/>
        <w:numPr>
          <w:ilvl w:val="0"/>
          <w:numId w:val="53"/>
        </w:numPr>
        <w:spacing w:after="0" w:lineRule="auto" w:line="240"/>
        <w:rPr>
          <w:rFonts w:cs="Arial" w:eastAsia="Arial-BoldMT"/>
          <w:sz w:val="24"/>
          <w:szCs w:val="24"/>
        </w:rPr>
      </w:pPr>
      <m:oMath>
        <m:r>
          <m:rPr>
            <m:sty m:val="p"/>
          </m:rPr>
          <w:rPr>
            <w:rFonts w:ascii="Cambria Math" w:cs="Arial" w:eastAsia="Arial-BoldMT" w:hAnsi="Cambria Math"/>
            <w:sz w:val="24"/>
            <w:szCs w:val="24"/>
          </w:rPr>
          <m:t>The coal tar</m:t>
        </m:r>
      </m:oMath>
      <w:r>
        <w:rPr>
          <w:rFonts w:cs="Arial" w:eastAsia="Arial-BoldMT"/>
          <w:sz w:val="24"/>
          <w:szCs w:val="24"/>
        </w:rPr>
        <w:t xml:space="preserve"> obtained is a heavy viscous black liquid due to carbon content with an unpleasant odour. It contains phenols,</w:t>
      </w:r>
      <w:r>
        <w:rPr>
          <w:rFonts w:cs="Arial" w:eastAsia="Arial-BoldMT"/>
          <w:sz w:val="24"/>
          <w:szCs w:val="24"/>
        </w:rPr>
        <w:t xml:space="preserve"> </w:t>
      </w:r>
      <w:r>
        <w:rPr>
          <w:rFonts w:cs="Arial" w:eastAsia="Arial-BoldMT"/>
          <w:sz w:val="24"/>
          <w:szCs w:val="24"/>
        </w:rPr>
        <w:t>cresols,benzene,toluene,naphthalene and anthracene. Coal tar can be used to make soap, dyes, plastics, pesticides, explosives, roofing materials, road surfacing etc.</w:t>
      </w:r>
    </w:p>
    <w:p>
      <w:pPr>
        <w:pStyle w:val="style0"/>
        <w:numPr>
          <w:ilvl w:val="0"/>
          <w:numId w:val="53"/>
        </w:numPr>
        <w:spacing w:after="0" w:lineRule="auto" w:line="240"/>
        <w:rPr>
          <w:rFonts w:cs="Arial" w:eastAsia="Arial-BoldMT"/>
          <w:sz w:val="24"/>
          <w:szCs w:val="24"/>
        </w:rPr>
      </w:pPr>
      <m:oMath>
        <m:r>
          <m:rPr>
            <m:sty m:val="p"/>
          </m:rPr>
          <w:rPr>
            <w:rFonts w:ascii="Cambria Math" w:cs="Arial" w:eastAsia="Arial-BoldMT" w:hAnsi="Cambria Math"/>
            <w:sz w:val="24"/>
            <w:szCs w:val="24"/>
          </w:rPr>
          <m:t>Ammonical liquor</m:t>
        </m:r>
      </m:oMath>
      <w:r>
        <w:rPr>
          <w:rFonts w:cs="Arial" w:eastAsia="Arial-BoldMT"/>
          <w:sz w:val="24"/>
          <w:szCs w:val="24"/>
        </w:rPr>
        <w:t xml:space="preserve"> is used in making fertilizers such as ammonium sulphate, ammonium superphosphate etc.     </w:t>
      </w:r>
    </w:p>
    <w:p>
      <w:pPr>
        <w:pStyle w:val="style0"/>
        <w:spacing w:after="0" w:lineRule="auto" w:line="240"/>
        <w:rPr>
          <w:rFonts w:cs="Arial" w:eastAsia="Arial-BoldMT"/>
          <w:sz w:val="24"/>
          <w:szCs w:val="24"/>
        </w:rPr>
      </w:pPr>
    </w:p>
    <w:p>
      <w:pPr>
        <w:pStyle w:val="style0"/>
        <w:numPr>
          <w:ilvl w:val="0"/>
          <w:numId w:val="252"/>
        </w:numPr>
        <w:spacing w:after="0" w:lineRule="auto" w:line="240"/>
        <w:rPr>
          <w:rFonts w:cs="Arial" w:eastAsia="Arial-BoldMT"/>
          <w:sz w:val="24"/>
          <w:szCs w:val="24"/>
        </w:rPr>
      </w:pPr>
      <w:r>
        <w:rPr>
          <w:rFonts w:cs="Arial" w:eastAsia="Arial-BoldMT"/>
          <w:sz w:val="24"/>
          <w:szCs w:val="24"/>
        </w:rPr>
        <w:t>Chemical energy stored in the coal is used to heat water producing steam which turns turbines rotating electromagnets, which in turn generates electricity.</w:t>
      </w:r>
    </w:p>
    <w:p>
      <w:pPr>
        <w:pStyle w:val="style0"/>
        <w:spacing w:after="0" w:lineRule="auto" w:line="240"/>
        <w:rPr>
          <w:rFonts w:cs="Arial" w:eastAsia="Arial-BoldMT"/>
          <w:sz w:val="24"/>
          <w:szCs w:val="24"/>
        </w:rPr>
      </w:pPr>
    </w:p>
    <w:p>
      <w:pPr>
        <w:pStyle w:val="style0"/>
        <w:spacing w:after="0" w:lineRule="auto" w:line="240"/>
        <w:rPr>
          <w:rFonts w:cs="Arial" w:eastAsia="Arial-BoldMT"/>
          <w:sz w:val="24"/>
          <w:szCs w:val="24"/>
        </w:rPr>
      </w:pPr>
    </w:p>
    <w:p>
      <w:pPr>
        <w:pStyle w:val="style0"/>
        <w:spacing w:after="0" w:lineRule="auto" w:line="240"/>
        <w:rPr>
          <w:rFonts w:ascii="Cambria Math" w:cs="Arial" w:eastAsia="Arial-BoldMT" w:hAnsi="Cambria Math" w:hint="eastAsia"/>
          <w:sz w:val="24"/>
          <w:szCs w:val="24"/>
        </w:rPr>
      </w:pPr>
      <m:oMathPara>
        <m:oMathParaPr>
          <m:jc m:val="left"/>
        </m:oMathParaPr>
        <m:oMath>
          <m:r>
            <m:rPr>
              <m:sty m:val="b"/>
            </m:rPr>
            <w:rPr>
              <w:rFonts w:ascii="Cambria Math" w:cs="Arial" w:eastAsia="Arial-BoldMT" w:hAnsi="Cambria Math"/>
              <w:sz w:val="24"/>
              <w:szCs w:val="24"/>
            </w:rPr>
            <m:t>Gas</m:t>
          </m:r>
          <m:r>
            <m:rPr>
              <m:sty m:val="b"/>
            </m:rPr>
            <w:rPr>
              <w:rFonts w:ascii="Cambria Math" w:cs="Arial" w:eastAsia="Times New Roman" w:hAnsi="Cambria Math"/>
              <w:sz w:val="24"/>
              <w:szCs w:val="24"/>
            </w:rPr>
            <m:t>ification of coke</m:t>
          </m:r>
        </m:oMath>
      </m:oMathPara>
    </w:p>
    <w:p>
      <w:pPr>
        <w:pStyle w:val="style0"/>
        <w:spacing w:after="0" w:lineRule="auto" w:line="240"/>
        <w:rPr>
          <w:rFonts w:cs="Arial" w:eastAsia="Arial-BoldMT"/>
          <w:sz w:val="24"/>
          <w:szCs w:val="24"/>
        </w:rPr>
      </w:pPr>
      <w:r>
        <w:rPr>
          <w:rFonts w:cs="Arial" w:eastAsia="Arial-BoldMT"/>
          <w:sz w:val="24"/>
          <w:szCs w:val="24"/>
        </w:rPr>
        <w:t>Gasification is a thermochemical process of cracking that converts solid carbonaeceous materials to a low heat value gaseous fuel.</w:t>
      </w:r>
    </w:p>
    <w:p>
      <w:pPr>
        <w:pStyle w:val="style0"/>
        <w:spacing w:after="0" w:lineRule="auto" w:line="240"/>
        <w:rPr>
          <w:rFonts w:cs="Arial" w:eastAsia="Arial-BoldMT"/>
          <w:sz w:val="24"/>
          <w:szCs w:val="24"/>
        </w:rPr>
      </w:pPr>
      <w:r>
        <w:rPr>
          <w:rFonts w:cs="Arial" w:eastAsia="Arial-BoldMT"/>
          <w:sz w:val="24"/>
          <w:szCs w:val="24"/>
        </w:rPr>
        <w:t>Gasification of coke is a process of converting solid coke into producer gas and water gas (synas).</w:t>
      </w:r>
    </w:p>
    <w:p>
      <w:pPr>
        <w:pStyle w:val="style0"/>
        <w:spacing w:after="0" w:lineRule="auto" w:line="240"/>
        <w:rPr>
          <w:rFonts w:cs="Arial" w:eastAsia="Arial-BoldMT"/>
          <w:sz w:val="24"/>
          <w:szCs w:val="24"/>
        </w:rPr>
      </w:pPr>
      <w:r>
        <w:rPr>
          <w:rFonts w:cs="Arial" w:eastAsia="Arial-BoldMT"/>
          <w:sz w:val="24"/>
          <w:szCs w:val="24"/>
        </w:rPr>
        <w:t>The producer gas is made by passing air through a bed of hot coke.</w:t>
      </w:r>
    </w:p>
    <w:p>
      <w:pPr>
        <w:pStyle w:val="style0"/>
        <w:spacing w:after="0" w:lineRule="auto" w:line="240"/>
        <w:rPr>
          <w:rFonts w:cs="Arial" w:eastAsia="Arial-BoldMT"/>
          <w:sz w:val="24"/>
          <w:szCs w:val="24"/>
        </w:rPr>
      </w:pPr>
      <m:oMathPara>
        <m:oMath>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C</m:t>
              </m:r>
            </m:e>
            <m:sub>
              <m:r>
                <m:rPr>
                  <m:sty m:val="p"/>
                </m:rPr>
                <w:rPr>
                  <w:rFonts w:ascii="Cambria Math" w:cs="Arial" w:eastAsia="Arial-BoldMT" w:hAnsi="Cambria Math"/>
                  <w:sz w:val="24"/>
                  <w:szCs w:val="24"/>
                </w:rPr>
                <m:t>(s)</m:t>
              </m:r>
            </m:sub>
          </m:sSub>
          <m:r>
            <m:rPr>
              <m:sty m:val="p"/>
            </m:rPr>
            <w:rPr>
              <w:rFonts w:ascii="Cambria Math" w:cs="Arial" w:eastAsia="Arial-BoldMT" w:hAnsi="Cambria Math"/>
              <w:sz w:val="24"/>
              <w:szCs w:val="24"/>
            </w:rPr>
            <m:t>+</m:t>
          </m:r>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Air</m:t>
              </m:r>
            </m:e>
            <m:sub>
              <m:r>
                <m:rPr>
                  <m:sty m:val="p"/>
                </m:rPr>
                <w:rPr>
                  <w:rFonts w:ascii="Cambria Math" w:cs="Arial" w:eastAsia="Arial-BoldMT" w:hAnsi="Cambria Math"/>
                  <w:sz w:val="24"/>
                  <w:szCs w:val="24"/>
                </w:rPr>
                <m:t>(g)</m:t>
              </m:r>
            </m:sub>
          </m:sSub>
          <m:r>
            <m:rPr>
              <m:sty m:val="p"/>
            </m:rPr>
            <w:rPr>
              <w:rFonts w:ascii="Cambria Math" w:cs="Arial" w:eastAsia="Arial-BoldMT" w:hAnsi="Cambria Math"/>
              <w:sz w:val="24"/>
              <w:szCs w:val="24"/>
            </w:rPr>
            <m:t>→</m:t>
          </m:r>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CO</m:t>
              </m:r>
            </m:e>
            <m:sub>
              <m:r>
                <m:rPr>
                  <m:sty m:val="p"/>
                </m:rPr>
                <w:rPr>
                  <w:rFonts w:ascii="Cambria Math" w:cs="Arial" w:eastAsia="Arial-BoldMT" w:hAnsi="Cambria Math"/>
                  <w:sz w:val="24"/>
                  <w:szCs w:val="24"/>
                </w:rPr>
                <m:t>(g)</m:t>
              </m:r>
            </m:sub>
          </m:sSub>
          <m:r>
            <m:rPr>
              <m:sty m:val="p"/>
            </m:rPr>
            <w:rPr>
              <w:rFonts w:ascii="Cambria Math" w:cs="Arial" w:eastAsia="Arial-BoldMT" w:hAnsi="Cambria Math"/>
              <w:sz w:val="24"/>
              <w:szCs w:val="24"/>
            </w:rPr>
            <m:t>+</m:t>
          </m:r>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N</m:t>
              </m:r>
            </m:e>
            <m:sub>
              <m:r>
                <m:rPr>
                  <m:sty m:val="p"/>
                </m:rPr>
                <w:rPr>
                  <w:rFonts w:ascii="Cambria Math" w:cs="Arial" w:eastAsia="Arial-BoldMT" w:hAnsi="Cambria Math"/>
                  <w:sz w:val="24"/>
                  <w:szCs w:val="24"/>
                </w:rPr>
                <m:t>2(g)</m:t>
              </m:r>
            </m:sub>
          </m:sSub>
        </m:oMath>
      </m:oMathPara>
    </w:p>
    <w:p>
      <w:pPr>
        <w:pStyle w:val="style0"/>
        <w:spacing w:after="0" w:lineRule="auto" w:line="240"/>
        <w:rPr>
          <w:rFonts w:cs="Arial" w:eastAsia="Arial-BoldMT"/>
          <w:sz w:val="24"/>
          <w:szCs w:val="24"/>
        </w:rPr>
      </w:pPr>
      <w:r>
        <w:rPr>
          <w:rFonts w:cs="Arial" w:eastAsia="Arial-BoldMT"/>
          <w:sz w:val="24"/>
          <w:szCs w:val="24"/>
        </w:rPr>
        <w:t>Water gas is produced by the reaction of steam on red hot coke at temperature above 1000</w:t>
      </w:r>
      <m:oMath>
        <m:r>
          <m:rPr>
            <m:sty m:val="p"/>
          </m:rPr>
          <w:rPr>
            <w:rFonts w:ascii="Cambria Math" w:cs="Arial" w:eastAsia="Arial-BoldMT" w:hAnsi="Cambria Math"/>
            <w:sz w:val="24"/>
            <w:szCs w:val="24"/>
          </w:rPr>
          <m:t>℃</m:t>
        </m:r>
      </m:oMath>
      <w:r>
        <w:rPr>
          <w:rFonts w:cs="Arial" w:eastAsia="Arial-BoldMT"/>
          <w:sz w:val="24"/>
          <w:szCs w:val="24"/>
        </w:rPr>
        <w:t>.</w:t>
      </w:r>
    </w:p>
    <w:p>
      <w:pPr>
        <w:pStyle w:val="style0"/>
        <w:spacing w:after="0" w:lineRule="auto" w:line="240"/>
        <w:rPr>
          <w:rFonts w:cs="Arial" w:eastAsia="Arial-BoldMT"/>
          <w:sz w:val="24"/>
          <w:szCs w:val="24"/>
        </w:rPr>
      </w:pPr>
      <m:oMathPara>
        <m:oMath>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C</m:t>
              </m:r>
            </m:e>
            <m:sub>
              <m:r>
                <m:rPr>
                  <m:sty m:val="p"/>
                </m:rPr>
                <w:rPr>
                  <w:rFonts w:ascii="Cambria Math" w:cs="Arial" w:eastAsia="Arial-BoldMT" w:hAnsi="Cambria Math"/>
                  <w:sz w:val="24"/>
                  <w:szCs w:val="24"/>
                </w:rPr>
                <m:t>(s)</m:t>
              </m:r>
            </m:sub>
          </m:sSub>
          <m:r>
            <m:rPr>
              <m:sty m:val="p"/>
            </m:rPr>
            <w:rPr>
              <w:rFonts w:ascii="Cambria Math" w:cs="Arial" w:eastAsia="Arial-BoldMT" w:hAnsi="Cambria Math"/>
              <w:sz w:val="24"/>
              <w:szCs w:val="24"/>
            </w:rPr>
            <m:t>+</m:t>
          </m:r>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H</m:t>
              </m:r>
            </m:e>
            <m:sub>
              <m:r>
                <m:rPr>
                  <m:sty m:val="p"/>
                </m:rPr>
                <w:rPr>
                  <w:rFonts w:ascii="Cambria Math" w:cs="Arial" w:eastAsia="Arial-BoldMT" w:hAnsi="Cambria Math"/>
                  <w:sz w:val="24"/>
                  <w:szCs w:val="24"/>
                </w:rPr>
                <m:t>2</m:t>
              </m:r>
            </m:sub>
          </m:sSub>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O</m:t>
              </m:r>
            </m:e>
            <m:sub>
              <m:r>
                <m:rPr>
                  <m:sty m:val="p"/>
                </m:rPr>
                <w:rPr>
                  <w:rFonts w:ascii="Cambria Math" w:cs="Arial" w:eastAsia="Arial-BoldMT" w:hAnsi="Cambria Math"/>
                  <w:sz w:val="24"/>
                  <w:szCs w:val="24"/>
                </w:rPr>
                <m:t>(g)</m:t>
              </m:r>
            </m:sub>
          </m:sSub>
          <m:r>
            <m:rPr>
              <m:sty m:val="p"/>
            </m:rPr>
            <w:rPr>
              <w:rFonts w:ascii="Cambria Math" w:cs="Arial" w:eastAsia="Arial-BoldMT" w:hAnsi="Cambria Math"/>
              <w:sz w:val="24"/>
              <w:szCs w:val="24"/>
            </w:rPr>
            <m:t>→</m:t>
          </m:r>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CO</m:t>
              </m:r>
            </m:e>
            <m:sub>
              <m:r>
                <m:rPr>
                  <m:sty m:val="p"/>
                </m:rPr>
                <w:rPr>
                  <w:rFonts w:ascii="Cambria Math" w:cs="Arial" w:eastAsia="Arial-BoldMT" w:hAnsi="Cambria Math"/>
                  <w:sz w:val="24"/>
                  <w:szCs w:val="24"/>
                </w:rPr>
                <m:t>(g)</m:t>
              </m:r>
            </m:sub>
          </m:sSub>
          <m:r>
            <m:rPr>
              <m:sty m:val="p"/>
            </m:rPr>
            <w:rPr>
              <w:rFonts w:ascii="Cambria Math" w:cs="Arial" w:eastAsia="Arial-BoldMT" w:hAnsi="Cambria Math"/>
              <w:sz w:val="24"/>
              <w:szCs w:val="24"/>
            </w:rPr>
            <m:t>+</m:t>
          </m:r>
          <m:sSub>
            <m:sSubPr>
              <m:ctrlPr>
                <w:rPr>
                  <w:rFonts w:ascii="Cambria Math" w:cs="Arial" w:eastAsia="Arial-BoldMT" w:hAnsi="Cambria Math"/>
                  <w:sz w:val="24"/>
                  <w:szCs w:val="24"/>
                </w:rPr>
              </m:ctrlPr>
            </m:sSubPr>
            <m:e>
              <m:r>
                <m:rPr>
                  <m:sty m:val="p"/>
                </m:rPr>
                <w:rPr>
                  <w:rFonts w:ascii="Cambria Math" w:cs="Arial" w:eastAsia="Arial-BoldMT" w:hAnsi="Cambria Math"/>
                  <w:sz w:val="24"/>
                  <w:szCs w:val="24"/>
                </w:rPr>
                <m:t>H</m:t>
              </m:r>
            </m:e>
            <m:sub>
              <m:r>
                <m:rPr>
                  <m:sty m:val="p"/>
                </m:rPr>
                <w:rPr>
                  <w:rFonts w:ascii="Cambria Math" w:cs="Arial" w:eastAsia="Arial-BoldMT" w:hAnsi="Cambria Math"/>
                  <w:sz w:val="24"/>
                  <w:szCs w:val="24"/>
                </w:rPr>
                <m:t>2(g)</m:t>
              </m:r>
            </m:sub>
          </m:sSub>
        </m:oMath>
      </m:oMathPara>
    </w:p>
    <w:p>
      <w:pPr>
        <w:pStyle w:val="style0"/>
        <w:spacing w:after="0" w:lineRule="auto" w:line="240"/>
        <w:rPr>
          <w:rFonts w:cs="Arial" w:eastAsia="Arial-BoldMT"/>
          <w:sz w:val="24"/>
          <w:szCs w:val="24"/>
        </w:rPr>
      </w:pPr>
      <w:r>
        <w:rPr>
          <w:rFonts w:cs="Arial" w:eastAsia="Arial-BoldMT"/>
          <w:sz w:val="24"/>
          <w:szCs w:val="24"/>
        </w:rPr>
        <w:t>It is a mixture of carbon monoxide and hydrogen.</w:t>
      </w:r>
    </w:p>
    <w:p>
      <w:pPr>
        <w:pStyle w:val="style0"/>
        <w:spacing w:after="0" w:lineRule="auto" w:line="240"/>
        <w:rPr>
          <w:rFonts w:cs="Arial" w:eastAsia="Arial-BoldMT"/>
          <w:sz w:val="24"/>
          <w:szCs w:val="24"/>
        </w:rPr>
      </w:pPr>
      <w:r>
        <w:rPr>
          <w:rFonts w:cs="Arial" w:eastAsia="Arial-BoldMT"/>
          <w:sz w:val="24"/>
          <w:szCs w:val="24"/>
        </w:rPr>
        <w:t>Water gas is often called blue gas because of the colour of the flame when it is burned.</w:t>
      </w:r>
    </w:p>
    <w:p>
      <w:pPr>
        <w:pStyle w:val="style0"/>
        <w:spacing w:after="0" w:lineRule="auto" w:line="240"/>
        <w:rPr>
          <w:rFonts w:cs="Arial" w:eastAsia="Arial-BoldMT"/>
          <w:sz w:val="24"/>
          <w:szCs w:val="24"/>
        </w:rPr>
      </w:pPr>
    </w:p>
    <w:p>
      <w:pPr>
        <w:pStyle w:val="style0"/>
        <w:spacing w:after="0" w:lineRule="auto" w:line="240"/>
        <w:rPr>
          <w:rFonts w:cs="Arial" w:eastAsia="Arial-BoldMT"/>
          <w:b/>
          <w:sz w:val="24"/>
          <w:szCs w:val="24"/>
        </w:rPr>
      </w:pPr>
      <w:r>
        <w:rPr>
          <w:rFonts w:cs="Arial" w:eastAsia="Arial-BoldMT"/>
          <w:b/>
          <w:sz w:val="24"/>
          <w:szCs w:val="24"/>
        </w:rPr>
        <w:t>Uses of water gas:</w:t>
      </w:r>
    </w:p>
    <w:p>
      <w:pPr>
        <w:pStyle w:val="style0"/>
        <w:numPr>
          <w:ilvl w:val="0"/>
          <w:numId w:val="53"/>
        </w:numPr>
        <w:spacing w:after="0" w:lineRule="auto" w:line="240"/>
        <w:rPr>
          <w:rFonts w:cs="Arial" w:eastAsia="Arial-BoldMT"/>
          <w:sz w:val="24"/>
          <w:szCs w:val="24"/>
        </w:rPr>
      </w:pPr>
      <w:r>
        <w:rPr>
          <w:rFonts w:cs="Arial" w:eastAsia="Arial-BoldMT"/>
          <w:sz w:val="24"/>
          <w:szCs w:val="24"/>
        </w:rPr>
        <w:t>Used to produce pure hydrogen for the synthesis of ammonia.</w:t>
      </w:r>
    </w:p>
    <w:p>
      <w:pPr>
        <w:pStyle w:val="style0"/>
        <w:numPr>
          <w:ilvl w:val="0"/>
          <w:numId w:val="53"/>
        </w:numPr>
        <w:spacing w:after="0" w:lineRule="auto" w:line="240"/>
        <w:rPr>
          <w:rFonts w:cs="Arial" w:eastAsia="Arial-BoldMT"/>
          <w:sz w:val="24"/>
          <w:szCs w:val="24"/>
        </w:rPr>
      </w:pPr>
      <w:r>
        <w:rPr>
          <w:rFonts w:cs="Arial" w:eastAsia="Arial-BoldMT"/>
          <w:sz w:val="24"/>
          <w:szCs w:val="24"/>
        </w:rPr>
        <w:t>A combination of water gas and producer gas is used to make fuel gas.</w:t>
      </w:r>
    </w:p>
    <w:p>
      <w:pPr>
        <w:pStyle w:val="style0"/>
        <w:numPr>
          <w:ilvl w:val="0"/>
          <w:numId w:val="53"/>
        </w:numPr>
        <w:spacing w:after="0" w:lineRule="auto" w:line="240"/>
        <w:rPr>
          <w:rFonts w:cs="Arial" w:eastAsia="Arial-BoldMT"/>
          <w:sz w:val="24"/>
          <w:szCs w:val="24"/>
        </w:rPr>
      </w:pPr>
      <w:r>
        <w:rPr>
          <w:rFonts w:cs="Arial" w:eastAsia="Arial-BoldMT"/>
          <w:sz w:val="24"/>
          <w:szCs w:val="24"/>
        </w:rPr>
        <w:t>It is a better fuel than producer gas because it is highly combustible</w:t>
      </w:r>
      <w:r>
        <w:rPr>
          <w:rFonts w:cs="Arial" w:eastAsia="Arial-BoldMT"/>
          <w:sz w:val="24"/>
          <w:szCs w:val="24"/>
        </w:rPr>
        <w:t xml:space="preserve"> </w:t>
      </w:r>
      <w:r>
        <w:rPr>
          <w:rFonts w:cs="Arial" w:eastAsia="Arial-BoldMT"/>
          <w:sz w:val="24"/>
          <w:szCs w:val="24"/>
        </w:rPr>
        <w:t>(the hydrogen and carbon monoxide in water gas burn in air to a lot of heat).</w:t>
      </w:r>
    </w:p>
    <w:p>
      <w:pPr>
        <w:pStyle w:val="style0"/>
        <w:spacing w:after="0" w:lineRule="auto" w:line="240"/>
        <w:rPr>
          <w:rFonts w:cs="Arial" w:eastAsia="Arial-BoldMT"/>
          <w:sz w:val="24"/>
          <w:szCs w:val="24"/>
        </w:rPr>
      </w:pPr>
    </w:p>
    <w:p>
      <w:pPr>
        <w:pStyle w:val="style0"/>
        <w:spacing w:after="0" w:lineRule="auto" w:line="240"/>
        <w:rPr>
          <w:rFonts w:cs="Arial" w:eastAsia="Arial-BoldMT"/>
          <w:sz w:val="24"/>
          <w:szCs w:val="24"/>
        </w:rPr>
      </w:pPr>
    </w:p>
    <w:p>
      <w:pPr>
        <w:pStyle w:val="style0"/>
        <w:spacing w:after="0" w:lineRule="auto" w:line="240"/>
        <w:rPr>
          <w:rFonts w:cs="Arial" w:eastAsia="Arial-BoldMT"/>
          <w:sz w:val="24"/>
          <w:szCs w:val="24"/>
        </w:rPr>
      </w:pPr>
    </w:p>
    <w:p>
      <w:pPr>
        <w:pStyle w:val="style0"/>
        <w:spacing w:after="0" w:lineRule="auto" w:line="240"/>
        <w:rPr>
          <w:rFonts w:cs="Arial" w:eastAsia="Arial-BoldMT"/>
          <w:sz w:val="24"/>
          <w:szCs w:val="24"/>
        </w:rPr>
      </w:pPr>
    </w:p>
    <w:p>
      <w:pPr>
        <w:pStyle w:val="style0"/>
        <w:spacing w:after="0" w:lineRule="auto" w:line="240"/>
        <w:rPr>
          <w:rFonts w:cs="Arial" w:eastAsia="Arial-BoldMT"/>
          <w:sz w:val="24"/>
          <w:szCs w:val="24"/>
        </w:rPr>
      </w:pPr>
    </w:p>
    <w:p>
      <w:pPr>
        <w:pStyle w:val="style0"/>
        <w:spacing w:after="0" w:lineRule="auto" w:line="240"/>
        <w:rPr>
          <w:rFonts w:cs="Arial" w:eastAsia="Arial-BoldMT"/>
          <w:sz w:val="24"/>
          <w:szCs w:val="24"/>
        </w:rPr>
      </w:pPr>
    </w:p>
    <w:p>
      <w:pPr>
        <w:pStyle w:val="style0"/>
        <w:spacing w:after="0" w:lineRule="auto" w:line="240"/>
        <w:rPr>
          <w:rFonts w:cs="Arial" w:eastAsia="Arial-BoldMT"/>
          <w:b/>
          <w:sz w:val="24"/>
          <w:szCs w:val="24"/>
        </w:rPr>
      </w:pPr>
      <w:r>
        <w:rPr>
          <w:rFonts w:cs="Arial" w:eastAsia="Arial-BoldMT"/>
          <w:b/>
          <w:sz w:val="24"/>
          <w:szCs w:val="24"/>
        </w:rPr>
        <w:t>PHYSICAL PROPERTIES OF CARBON</w:t>
      </w:r>
    </w:p>
    <w:p>
      <w:pPr>
        <w:pStyle w:val="style0"/>
        <w:spacing w:after="0" w:lineRule="auto" w:line="240"/>
        <w:rPr>
          <w:rFonts w:cs="Arial" w:eastAsia="Times New Roman"/>
          <w:sz w:val="24"/>
          <w:szCs w:val="24"/>
        </w:rPr>
      </w:pPr>
      <w:r>
        <w:rPr>
          <w:rFonts w:cs="Arial" w:eastAsia="Times New Roman"/>
          <w:sz w:val="24"/>
          <w:szCs w:val="24"/>
        </w:rPr>
        <w:t>The physical properties of an element are those characteristics that can be observed without changing the substance into another substance. Such observable properties include color,</w:t>
      </w:r>
      <w:r>
        <w:rPr>
          <w:rFonts w:cs="Arial" w:eastAsia="Times New Roman"/>
          <w:sz w:val="24"/>
          <w:szCs w:val="24"/>
        </w:rPr>
        <w:t xml:space="preserve"> </w:t>
      </w:r>
      <w:r>
        <w:rPr>
          <w:rFonts w:cs="Arial" w:eastAsia="Times New Roman"/>
          <w:sz w:val="24"/>
          <w:szCs w:val="24"/>
        </w:rPr>
        <w:t>freezing point,</w:t>
      </w:r>
      <w:r>
        <w:rPr>
          <w:rFonts w:cs="Arial" w:eastAsia="Times New Roman"/>
          <w:sz w:val="24"/>
          <w:szCs w:val="24"/>
        </w:rPr>
        <w:t xml:space="preserve"> </w:t>
      </w:r>
      <w:r>
        <w:rPr>
          <w:rFonts w:cs="Arial" w:eastAsia="Times New Roman"/>
          <w:sz w:val="24"/>
          <w:szCs w:val="24"/>
        </w:rPr>
        <w:t>luster,</w:t>
      </w:r>
      <w:r>
        <w:rPr>
          <w:rFonts w:cs="Arial" w:eastAsia="Times New Roman"/>
          <w:sz w:val="24"/>
          <w:szCs w:val="24"/>
        </w:rPr>
        <w:t xml:space="preserve"> </w:t>
      </w:r>
      <w:r>
        <w:rPr>
          <w:rFonts w:cs="Arial" w:eastAsia="Times New Roman"/>
          <w:sz w:val="24"/>
          <w:szCs w:val="24"/>
        </w:rPr>
        <w:t>density,</w:t>
      </w:r>
      <w:r>
        <w:rPr>
          <w:rFonts w:cs="Arial" w:eastAsia="Times New Roman"/>
          <w:sz w:val="24"/>
          <w:szCs w:val="24"/>
        </w:rPr>
        <w:t xml:space="preserve"> </w:t>
      </w:r>
      <w:r>
        <w:rPr>
          <w:rFonts w:cs="Arial" w:eastAsia="Times New Roman"/>
          <w:sz w:val="24"/>
          <w:szCs w:val="24"/>
        </w:rPr>
        <w:t>hardness,</w:t>
      </w:r>
      <w:r>
        <w:rPr>
          <w:rFonts w:cs="Arial" w:eastAsia="Times New Roman"/>
          <w:sz w:val="24"/>
          <w:szCs w:val="24"/>
        </w:rPr>
        <w:t xml:space="preserve"> </w:t>
      </w:r>
      <w:r>
        <w:rPr>
          <w:rFonts w:cs="Arial" w:eastAsia="Times New Roman"/>
          <w:sz w:val="24"/>
          <w:szCs w:val="24"/>
        </w:rPr>
        <w:t>odor,</w:t>
      </w:r>
      <w:r>
        <w:rPr>
          <w:rFonts w:cs="Arial" w:eastAsia="Times New Roman"/>
          <w:sz w:val="24"/>
          <w:szCs w:val="24"/>
        </w:rPr>
        <w:t xml:space="preserve"> </w:t>
      </w:r>
      <w:r>
        <w:rPr>
          <w:rFonts w:cs="Arial" w:eastAsia="Times New Roman"/>
          <w:sz w:val="24"/>
          <w:szCs w:val="24"/>
        </w:rPr>
        <w:t>melting and boiling points.</w:t>
      </w:r>
    </w:p>
    <w:p>
      <w:pPr>
        <w:pStyle w:val="style0"/>
        <w:numPr>
          <w:ilvl w:val="0"/>
          <w:numId w:val="246"/>
        </w:numPr>
        <w:spacing w:after="0" w:lineRule="auto" w:line="240"/>
        <w:rPr>
          <w:rFonts w:cs="Arial" w:eastAsia="Times New Roman"/>
          <w:sz w:val="24"/>
          <w:szCs w:val="24"/>
        </w:rPr>
      </w:pPr>
      <w:r>
        <w:rPr>
          <w:rFonts w:cs="Arial" w:eastAsia="Times New Roman"/>
          <w:sz w:val="24"/>
          <w:szCs w:val="24"/>
        </w:rPr>
        <w:t>At room temperature,</w:t>
      </w:r>
      <w:r>
        <w:rPr>
          <w:rFonts w:cs="Arial" w:eastAsia="Times New Roman"/>
          <w:sz w:val="24"/>
          <w:szCs w:val="24"/>
        </w:rPr>
        <w:t xml:space="preserve"> </w:t>
      </w:r>
      <w:r>
        <w:rPr>
          <w:rFonts w:cs="Arial" w:eastAsia="Times New Roman"/>
          <w:sz w:val="24"/>
          <w:szCs w:val="24"/>
        </w:rPr>
        <w:t>carbon is solid.</w:t>
      </w:r>
    </w:p>
    <w:p>
      <w:pPr>
        <w:pStyle w:val="style0"/>
        <w:numPr>
          <w:ilvl w:val="0"/>
          <w:numId w:val="246"/>
        </w:numPr>
        <w:spacing w:after="0" w:lineRule="auto" w:line="240"/>
        <w:rPr>
          <w:rFonts w:cs="Arial" w:eastAsia="Times New Roman"/>
          <w:sz w:val="24"/>
          <w:szCs w:val="24"/>
        </w:rPr>
      </w:pPr>
      <w:r>
        <w:rPr>
          <w:rFonts w:cs="Arial" w:eastAsia="Times New Roman"/>
          <w:sz w:val="24"/>
          <w:szCs w:val="24"/>
        </w:rPr>
        <w:t xml:space="preserve">High melting point of 6400 </w:t>
      </w:r>
      <m:oMath>
        <m:r>
          <m:rPr>
            <m:sty m:val="p"/>
          </m:rPr>
          <w:rPr>
            <w:rFonts w:ascii="Cambria Math" w:cs="Arial" w:eastAsia="Times New Roman" w:hAnsi="Cambria Math"/>
            <w:sz w:val="24"/>
            <w:szCs w:val="24"/>
          </w:rPr>
          <m:t>℉</m:t>
        </m:r>
      </m:oMath>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 xml:space="preserve">CHEMICAL </w:t>
      </w:r>
      <w:r>
        <w:rPr>
          <w:rFonts w:cs="Arial" w:eastAsia="Arial-BoldMT"/>
          <w:b/>
          <w:sz w:val="24"/>
          <w:szCs w:val="24"/>
        </w:rPr>
        <w:t>PROPERTIES OF CARBON</w:t>
      </w:r>
    </w:p>
    <w:p>
      <w:pPr>
        <w:pStyle w:val="style0"/>
        <w:numPr>
          <w:ilvl w:val="0"/>
          <w:numId w:val="254"/>
        </w:numPr>
        <w:spacing w:after="0" w:lineRule="auto" w:line="240"/>
        <w:rPr>
          <w:rFonts w:cs="Arial" w:eastAsia="Times New Roman"/>
          <w:sz w:val="24"/>
          <w:szCs w:val="24"/>
        </w:rPr>
      </w:pPr>
      <w:r>
        <w:rPr>
          <w:rFonts w:cs="Arial" w:eastAsia="Times New Roman"/>
          <w:sz w:val="24"/>
          <w:szCs w:val="24"/>
        </w:rPr>
        <w:t>In excess oxygen</w:t>
      </w:r>
      <w:r>
        <w:rPr>
          <w:rFonts w:cs="Arial" w:eastAsia="Times New Roman"/>
          <w:sz w:val="24"/>
          <w:szCs w:val="24"/>
        </w:rPr>
        <w:t>, all forms of carbon burn to produce carbon</w:t>
      </w:r>
      <w:r>
        <w:rPr>
          <w:rFonts w:cs="Arial" w:eastAsia="Times New Roman"/>
          <w:sz w:val="24"/>
          <w:szCs w:val="24"/>
        </w:rPr>
        <w:t xml:space="preserve"> </w:t>
      </w:r>
      <w:r>
        <w:rPr>
          <w:rFonts w:cs="Arial" w:eastAsia="Times New Roman"/>
          <w:sz w:val="24"/>
          <w:szCs w:val="24"/>
        </w:rPr>
        <w:t>(IV)oxide. This is a complete combustion:</w:t>
      </w:r>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2(g)</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2(g)</m:t>
            </m:r>
          </m:sub>
        </m:sSub>
      </m:oMath>
    </w:p>
    <w:p>
      <w:pPr>
        <w:pStyle w:val="style0"/>
        <w:spacing w:after="0" w:lineRule="auto" w:line="240"/>
        <w:rPr>
          <w:rFonts w:cs="Arial" w:eastAsia="Times New Roman"/>
          <w:sz w:val="24"/>
          <w:szCs w:val="24"/>
        </w:rPr>
      </w:pPr>
      <w:r>
        <w:rPr>
          <w:rFonts w:cs="Arial" w:eastAsia="Times New Roman"/>
          <w:sz w:val="24"/>
          <w:szCs w:val="24"/>
        </w:rPr>
        <w:t>Incomplete combustion takes place when carbon burns in a limited supply of oxygen to form carbon</w:t>
      </w:r>
      <w:r>
        <w:rPr>
          <w:rFonts w:cs="Arial" w:eastAsia="Times New Roman"/>
          <w:sz w:val="24"/>
          <w:szCs w:val="24"/>
        </w:rPr>
        <w:t xml:space="preserve"> </w:t>
      </w:r>
      <w:r>
        <w:rPr>
          <w:rFonts w:cs="Arial" w:eastAsia="Times New Roman"/>
          <w:sz w:val="24"/>
          <w:szCs w:val="24"/>
        </w:rPr>
        <w:t>(II)</w:t>
      </w:r>
      <w:r>
        <w:rPr>
          <w:rFonts w:cs="Arial" w:eastAsia="Times New Roman"/>
          <w:sz w:val="24"/>
          <w:szCs w:val="24"/>
        </w:rPr>
        <w:t xml:space="preserve"> </w:t>
      </w:r>
      <w:r>
        <w:rPr>
          <w:rFonts w:cs="Arial" w:eastAsia="Times New Roman"/>
          <w:sz w:val="24"/>
          <w:szCs w:val="24"/>
        </w:rPr>
        <w:t>oxide:</w:t>
      </w:r>
      <m:oMath>
        <m:r>
          <m:rPr>
            <m:sty m:val="p"/>
          </m:rPr>
          <w:rPr>
            <w:rFonts w:ascii="Cambria Math" w:cs="Arial" w:eastAsia="Times New Roman" w:hAnsi="Cambria Math"/>
            <w:sz w:val="24"/>
            <w:szCs w:val="24"/>
          </w:rPr>
          <m:t>2</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2(g)</m:t>
            </m:r>
          </m:sub>
        </m:sSub>
        <m:r>
          <m:rPr>
            <m:sty m:val="p"/>
          </m:rPr>
          <w:rPr>
            <w:rFonts w:ascii="Cambria Math" w:cs="Arial" w:eastAsia="Times New Roman" w:hAnsi="Cambria Math"/>
            <w:sz w:val="24"/>
            <w:szCs w:val="24"/>
          </w:rPr>
          <m:t>→2</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(g)</m:t>
            </m:r>
          </m:sub>
        </m:sSub>
      </m:oMath>
    </w:p>
    <w:p>
      <w:pPr>
        <w:pStyle w:val="style0"/>
        <w:spacing w:after="0" w:lineRule="auto" w:line="240"/>
        <w:rPr>
          <w:rFonts w:cs="Arial" w:eastAsia="Times New Roman"/>
          <w:sz w:val="24"/>
          <w:szCs w:val="24"/>
        </w:rPr>
      </w:pPr>
      <w:r>
        <w:rPr>
          <w:rFonts w:cs="Arial" w:eastAsia="Times New Roman"/>
          <w:sz w:val="24"/>
          <w:szCs w:val="24"/>
        </w:rPr>
        <w:t>Charcoal burns to give carbon</w:t>
      </w:r>
      <w:r>
        <w:rPr>
          <w:rFonts w:cs="Arial" w:eastAsia="Times New Roman"/>
          <w:sz w:val="24"/>
          <w:szCs w:val="24"/>
        </w:rPr>
        <w:t xml:space="preserve"> </w:t>
      </w:r>
      <w:r>
        <w:rPr>
          <w:rFonts w:cs="Arial" w:eastAsia="Times New Roman"/>
          <w:sz w:val="24"/>
          <w:szCs w:val="24"/>
        </w:rPr>
        <w:t>(IV)oxide and carbon(II)oxide at various levels.</w:t>
      </w:r>
    </w:p>
    <w:p>
      <w:pPr>
        <w:pStyle w:val="style0"/>
        <w:numPr>
          <w:ilvl w:val="0"/>
          <w:numId w:val="254"/>
        </w:numPr>
        <w:spacing w:after="0" w:lineRule="auto" w:line="240"/>
        <w:rPr>
          <w:rFonts w:cs="Arial" w:eastAsia="Times New Roman"/>
          <w:sz w:val="24"/>
          <w:szCs w:val="24"/>
        </w:rPr>
      </w:pPr>
      <w:r>
        <w:rPr>
          <w:rFonts w:cs="Arial" w:eastAsia="Times New Roman"/>
          <w:sz w:val="24"/>
          <w:szCs w:val="24"/>
        </w:rPr>
        <w:t>It reduces aluminium oxide to aluminium metal:</w:t>
      </w:r>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2Al</m:t>
            </m:r>
          </m:e>
          <m:sub>
            <m:r>
              <m:rPr>
                <m:sty m:val="p"/>
              </m:rPr>
              <w:rPr>
                <w:rFonts w:ascii="Cambria Math" w:cs="Arial" w:eastAsia="Times New Roman" w:hAnsi="Cambria Math"/>
                <w:sz w:val="24"/>
                <w:szCs w:val="24"/>
              </w:rPr>
              <m:t>2</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3</m:t>
            </m:r>
          </m:sub>
        </m:sSub>
        <m:r>
          <m:rPr>
            <m:sty m:val="p"/>
          </m:rPr>
          <w:rPr>
            <w:rFonts w:ascii="Cambria Math" w:cs="Arial" w:eastAsia="Times New Roman" w:hAnsi="Cambria Math"/>
            <w:sz w:val="24"/>
            <w:szCs w:val="24"/>
          </w:rPr>
          <m:t>+3C→4Al +3</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2</m:t>
            </m:r>
          </m:sub>
        </m:sSub>
      </m:oMath>
      <w:r>
        <w:rPr>
          <w:rFonts w:cs="Arial" w:eastAsia="Times New Roman"/>
          <w:sz w:val="24"/>
          <w:szCs w:val="24"/>
        </w:rPr>
        <w:t>. It also reduces hematite to pure iron metal:</w:t>
      </w:r>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Fe</m:t>
            </m:r>
          </m:e>
          <m:sub>
            <m:r>
              <m:rPr>
                <m:sty m:val="p"/>
              </m:rPr>
              <w:rPr>
                <w:rFonts w:ascii="Cambria Math" w:cs="Arial" w:eastAsia="Times New Roman" w:hAnsi="Cambria Math"/>
                <w:sz w:val="24"/>
                <w:szCs w:val="24"/>
              </w:rPr>
              <m:t>2</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3</m:t>
            </m:r>
          </m:sub>
        </m:sSub>
        <m:r>
          <m:rPr>
            <m:sty m:val="p"/>
          </m:rPr>
          <w:rPr>
            <w:rFonts w:ascii="Cambria Math" w:cs="Arial" w:eastAsia="Times New Roman" w:hAnsi="Cambria Math"/>
            <w:sz w:val="24"/>
            <w:szCs w:val="24"/>
          </w:rPr>
          <m:t>+3C→2Fe+3CO</m:t>
        </m:r>
      </m:oMath>
    </w:p>
    <w:p>
      <w:pPr>
        <w:pStyle w:val="style0"/>
        <w:numPr>
          <w:ilvl w:val="0"/>
          <w:numId w:val="254"/>
        </w:numPr>
        <w:spacing w:after="0" w:lineRule="auto" w:line="240"/>
        <w:rPr>
          <w:rFonts w:cs="Arial" w:eastAsia="Times New Roman"/>
          <w:sz w:val="24"/>
          <w:szCs w:val="24"/>
        </w:rPr>
      </w:pPr>
      <w:r>
        <w:rPr>
          <w:rFonts w:cs="Arial" w:eastAsia="Times New Roman"/>
          <w:sz w:val="24"/>
          <w:szCs w:val="24"/>
        </w:rPr>
        <w:t>Carbon is oxidized to carbon dioxide when heated with concentrated tetraoxosulphate(VI) acid Or concentrated trioxonitrate(V)acid:</w:t>
      </w:r>
    </w:p>
    <w:p>
      <w:pPr>
        <w:pStyle w:val="style0"/>
        <w:spacing w:after="0" w:lineRule="auto" w:line="240"/>
        <w:rPr>
          <w:rFonts w:cs="Arial" w:eastAsia="Times New Roman"/>
          <w:sz w:val="24"/>
          <w:szCs w:val="24"/>
        </w:rPr>
      </w:pPr>
      <m:oMathPara>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+2</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H</m:t>
              </m:r>
            </m:e>
            <m:sub>
              <m:r>
                <m:rPr>
                  <m:sty m:val="p"/>
                </m:rPr>
                <w:rPr>
                  <w:rFonts w:ascii="Cambria Math" w:cs="Arial" w:eastAsia="Times New Roman" w:hAnsi="Cambria Math"/>
                  <w:sz w:val="24"/>
                  <w:szCs w:val="24"/>
                </w:rPr>
                <m:t>2</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SO</m:t>
              </m:r>
            </m:e>
            <m:sub>
              <m:r>
                <m:rPr>
                  <m:sty m:val="p"/>
                </m:rPr>
                <w:rPr>
                  <w:rFonts w:ascii="Cambria Math" w:cs="Arial" w:eastAsia="Times New Roman" w:hAnsi="Cambria Math"/>
                  <w:sz w:val="24"/>
                  <w:szCs w:val="24"/>
                </w:rPr>
                <m:t>4(aq)</m:t>
              </m:r>
            </m:sub>
          </m:sSub>
          <m:r>
            <m:rPr>
              <m:sty m:val="p"/>
            </m:rPr>
            <w:rPr>
              <w:rFonts w:ascii="Cambria Math" w:cs="Arial" w:eastAsia="Times New Roman" w:hAnsi="Cambria Math"/>
              <w:sz w:val="24"/>
              <w:szCs w:val="24"/>
            </w:rPr>
            <m:t>→2</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H</m:t>
              </m:r>
            </m:e>
            <m:sub>
              <m:r>
                <m:rPr>
                  <m:sty m:val="p"/>
                </m:rPr>
                <w:rPr>
                  <w:rFonts w:ascii="Cambria Math" w:cs="Arial" w:eastAsia="Times New Roman" w:hAnsi="Cambria Math"/>
                  <w:sz w:val="24"/>
                  <w:szCs w:val="24"/>
                </w:rPr>
                <m:t>2</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(l)</m:t>
              </m:r>
            </m:sub>
          </m:sSub>
          <m:r>
            <m:rPr>
              <m:sty m:val="p"/>
            </m:rPr>
            <w:rPr>
              <w:rFonts w:ascii="Cambria Math" w:cs="Arial" w:eastAsia="Times New Roman" w:hAnsi="Cambria Math"/>
              <w:sz w:val="24"/>
              <w:szCs w:val="24"/>
            </w:rPr>
            <m:t>+2</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SO</m:t>
              </m:r>
            </m:e>
            <m:sub>
              <m:r>
                <m:rPr>
                  <m:sty m:val="p"/>
                </m:rPr>
                <w:rPr>
                  <w:rFonts w:ascii="Cambria Math" w:cs="Arial" w:eastAsia="Times New Roman" w:hAnsi="Cambria Math"/>
                  <w:sz w:val="24"/>
                  <w:szCs w:val="24"/>
                </w:rPr>
                <m:t>2(g)</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2(g)</m:t>
              </m:r>
            </m:sub>
          </m:sSub>
        </m:oMath>
      </m:oMathPara>
    </w:p>
    <w:p>
      <w:pPr>
        <w:pStyle w:val="style0"/>
        <w:spacing w:after="0" w:lineRule="auto" w:line="240"/>
        <w:rPr>
          <w:rFonts w:cs="Arial" w:eastAsia="Times New Roman"/>
          <w:sz w:val="24"/>
          <w:szCs w:val="24"/>
        </w:rPr>
      </w:pPr>
      <m:oMathPara>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+4</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HNO</m:t>
              </m:r>
            </m:e>
            <m:sub>
              <m:r>
                <m:rPr>
                  <m:sty m:val="p"/>
                </m:rPr>
                <w:rPr>
                  <w:rFonts w:ascii="Cambria Math" w:cs="Arial" w:eastAsia="Times New Roman" w:hAnsi="Cambria Math"/>
                  <w:sz w:val="24"/>
                  <w:szCs w:val="24"/>
                </w:rPr>
                <m:t>3(aq)</m:t>
              </m:r>
            </m:sub>
          </m:sSub>
          <m:r>
            <m:rPr>
              <m:sty m:val="p"/>
            </m:rPr>
            <w:rPr>
              <w:rFonts w:ascii="Cambria Math" w:cs="Arial" w:eastAsia="Times New Roman" w:hAnsi="Cambria Math"/>
              <w:sz w:val="24"/>
              <w:szCs w:val="24"/>
            </w:rPr>
            <m:t>→2</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H</m:t>
              </m:r>
            </m:e>
            <m:sub>
              <m:r>
                <m:rPr>
                  <m:sty m:val="p"/>
                </m:rPr>
                <w:rPr>
                  <w:rFonts w:ascii="Cambria Math" w:cs="Arial" w:eastAsia="Times New Roman" w:hAnsi="Cambria Math"/>
                  <w:sz w:val="24"/>
                  <w:szCs w:val="24"/>
                </w:rPr>
                <m:t>2</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(l)</m:t>
              </m:r>
            </m:sub>
          </m:sSub>
          <m:r>
            <m:rPr>
              <m:sty m:val="p"/>
            </m:rPr>
            <w:rPr>
              <w:rFonts w:ascii="Cambria Math" w:cs="Arial" w:eastAsia="Times New Roman" w:hAnsi="Cambria Math"/>
              <w:sz w:val="24"/>
              <w:szCs w:val="24"/>
            </w:rPr>
            <m:t>+4N</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2(g)</m:t>
              </m:r>
            </m:sub>
          </m:sSub>
          <m:r>
            <m:rPr>
              <m:sty m:val="p"/>
            </m:rPr>
            <w:rPr>
              <w:rFonts w:ascii="Cambria Math" w:cs="Arial" w:eastAsia="Times New Roman" w:hAnsi="Cambria Math"/>
              <w:sz w:val="24"/>
              <w:szCs w:val="24"/>
            </w:rPr>
            <m:t>+C</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2(g)</m:t>
              </m:r>
            </m:sub>
          </m:sSub>
        </m:oMath>
      </m:oMathPara>
    </w:p>
    <w:p>
      <w:pPr>
        <w:pStyle w:val="style0"/>
        <w:numPr>
          <w:ilvl w:val="0"/>
          <w:numId w:val="254"/>
        </w:numPr>
        <w:spacing w:after="0" w:lineRule="auto" w:line="240"/>
        <w:rPr>
          <w:rFonts w:cs="Arial" w:eastAsia="Times New Roman"/>
          <w:sz w:val="24"/>
          <w:szCs w:val="24"/>
        </w:rPr>
      </w:pPr>
      <w:r>
        <w:rPr>
          <w:rFonts w:cs="Arial" w:eastAsia="Times New Roman"/>
          <w:sz w:val="24"/>
          <w:szCs w:val="24"/>
        </w:rPr>
        <w:t>Carbon combines with certain elements(calcium,</w:t>
      </w:r>
      <w:r>
        <w:rPr>
          <w:rFonts w:cs="Arial" w:eastAsia="Times New Roman"/>
          <w:sz w:val="24"/>
          <w:szCs w:val="24"/>
        </w:rPr>
        <w:t xml:space="preserve"> </w:t>
      </w:r>
      <w:r>
        <w:rPr>
          <w:rFonts w:cs="Arial" w:eastAsia="Times New Roman"/>
          <w:sz w:val="24"/>
          <w:szCs w:val="24"/>
        </w:rPr>
        <w:t>sulphur,hydrogen and aluminium) at very high temperatures:</w:t>
      </w:r>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2C</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Ca</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CaC</m:t>
            </m:r>
          </m:e>
          <m:sub>
            <m:r>
              <m:rPr>
                <m:sty m:val="p"/>
              </m:rPr>
              <w:rPr>
                <w:rFonts w:ascii="Cambria Math" w:cs="Arial" w:eastAsia="Times New Roman" w:hAnsi="Cambria Math"/>
                <w:sz w:val="24"/>
                <w:szCs w:val="24"/>
              </w:rPr>
              <m:t>2(s)</m:t>
            </m:r>
          </m:sub>
        </m:sSub>
      </m:oMath>
      <w:r>
        <w:rPr>
          <w:rFonts w:cs="Arial" w:eastAsia="Times New Roman"/>
          <w:sz w:val="24"/>
          <w:szCs w:val="24"/>
        </w:rPr>
        <w:t>-</w:t>
      </w:r>
      <m:oMath>
        <m:r>
          <m:rPr>
            <m:sty m:val="p"/>
          </m:rPr>
          <w:rPr>
            <w:rFonts w:ascii="Cambria Math" w:cs="Arial" w:eastAsia="Times New Roman" w:hAnsi="Cambria Math"/>
            <w:sz w:val="24"/>
            <w:szCs w:val="24"/>
          </w:rPr>
          <m:t>calcium carbide</m:t>
        </m:r>
      </m:oMath>
    </w:p>
    <w:p>
      <w:pPr>
        <w:pStyle w:val="style0"/>
        <w:spacing w:after="0" w:lineRule="auto" w:line="240"/>
        <w:rPr>
          <w:rFonts w:cs="Arial" w:eastAsia="Times New Roman"/>
          <w:sz w:val="24"/>
          <w:szCs w:val="24"/>
        </w:rPr>
      </w:pPr>
      <m:oMathPara>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m:t>
              </m:r>
            </m:e>
            <m:sub>
              <m:d>
                <m:dPr>
                  <m:endChr m:val=")"/>
                  <m:ctrlPr>
                    <w:rPr>
                      <w:rFonts w:ascii="Cambria Math" w:cs="Arial" w:eastAsia="Times New Roman" w:hAnsi="Cambria Math"/>
                      <w:sz w:val="24"/>
                      <w:szCs w:val="24"/>
                    </w:rPr>
                  </m:ctrlPr>
                </m:dPr>
                <m:e>
                  <m:r>
                    <m:rPr>
                      <m:sty m:val="p"/>
                    </m:rPr>
                    <w:rPr>
                      <w:rFonts w:ascii="Cambria Math" w:cs="Arial" w:eastAsia="Times New Roman" w:hAnsi="Cambria Math"/>
                      <w:sz w:val="24"/>
                      <w:szCs w:val="24"/>
                    </w:rPr>
                    <m:t>s</m:t>
                  </m:r>
                </m:e>
              </m:d>
            </m:sub>
          </m:sSub>
          <m:r>
            <m:rPr>
              <m:sty m:val="p"/>
            </m:rPr>
            <w:rPr>
              <w:rFonts w:ascii="Cambria Math" w:cs="Arial" w:eastAsia="Times New Roman" w:hAnsi="Cambria Math"/>
              <w:sz w:val="24"/>
              <w:szCs w:val="24"/>
            </w:rPr>
            <m:t>+2</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S</m:t>
              </m:r>
            </m:e>
            <m:sub>
              <m:d>
                <m:dPr>
                  <m:endChr m:val=")"/>
                  <m:ctrlPr>
                    <w:rPr>
                      <w:rFonts w:ascii="Cambria Math" w:cs="Arial" w:eastAsia="Times New Roman" w:hAnsi="Cambria Math"/>
                      <w:sz w:val="24"/>
                      <w:szCs w:val="24"/>
                    </w:rPr>
                  </m:ctrlPr>
                </m:dPr>
                <m:e>
                  <m:r>
                    <m:rPr>
                      <m:sty m:val="p"/>
                    </m:rPr>
                    <w:rPr>
                      <w:rFonts w:ascii="Cambria Math" w:cs="Arial" w:eastAsia="Times New Roman" w:hAnsi="Cambria Math"/>
                      <w:sz w:val="24"/>
                      <w:szCs w:val="24"/>
                    </w:rPr>
                    <m:t>s</m:t>
                  </m:r>
                </m:e>
              </m:d>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CS</m:t>
              </m:r>
            </m:e>
            <m:sub>
              <m:r>
                <m:rPr>
                  <m:sty m:val="p"/>
                </m:rPr>
                <w:rPr>
                  <w:rFonts w:ascii="Cambria Math" w:cs="Arial" w:eastAsia="Times New Roman" w:hAnsi="Cambria Math"/>
                  <w:sz w:val="24"/>
                  <w:szCs w:val="24"/>
                </w:rPr>
                <m:t>2</m:t>
              </m:r>
              <m:d>
                <m:dPr>
                  <m:endChr m:val=")"/>
                  <m:ctrlPr>
                    <w:rPr>
                      <w:rFonts w:ascii="Cambria Math" w:cs="Arial" w:eastAsia="Times New Roman" w:hAnsi="Cambria Math"/>
                      <w:sz w:val="24"/>
                      <w:szCs w:val="24"/>
                    </w:rPr>
                  </m:ctrlPr>
                </m:dPr>
                <m:e>
                  <m:r>
                    <m:rPr>
                      <m:sty m:val="p"/>
                    </m:rPr>
                    <w:rPr>
                      <w:rFonts w:ascii="Cambria Math" w:cs="Arial" w:eastAsia="Times New Roman" w:hAnsi="Cambria Math"/>
                      <w:sz w:val="24"/>
                      <w:szCs w:val="24"/>
                    </w:rPr>
                    <m:t>l</m:t>
                  </m:r>
                </m:e>
              </m:d>
            </m:sub>
          </m:sSub>
          <m:r>
            <m:rPr>
              <m:sty m:val="p"/>
            </m:rPr>
            <w:rPr>
              <w:rFonts w:ascii="Cambria Math" w:cs="Arial" w:eastAsia="Times New Roman" w:hAnsi="Cambria Math"/>
              <w:sz w:val="24"/>
              <w:szCs w:val="24"/>
            </w:rPr>
            <m:t>-carbon</m:t>
          </m:r>
          <m:d>
            <m:dPr>
              <m:endChr m:val=")"/>
              <m:ctrlPr>
                <w:rPr>
                  <w:rFonts w:ascii="Cambria Math" w:cs="Arial" w:eastAsia="Times New Roman" w:hAnsi="Cambria Math"/>
                  <w:sz w:val="24"/>
                  <w:szCs w:val="24"/>
                </w:rPr>
              </m:ctrlPr>
            </m:dPr>
            <m:e>
              <m:r>
                <m:rPr>
                  <m:sty m:val="p"/>
                </m:rPr>
                <w:rPr>
                  <w:rFonts w:ascii="Cambria Math" w:cs="ArialMT" w:eastAsia="Times New Roman" w:hAnsi="Cambria Math"/>
                  <w:sz w:val="24"/>
                  <w:szCs w:val="24"/>
                </w:rPr>
                <m:t>IV</m:t>
              </m:r>
            </m:e>
          </m:d>
          <m:r>
            <m:rPr>
              <m:sty m:val="p"/>
            </m:rPr>
            <w:rPr>
              <w:rFonts w:ascii="Cambria Math" w:cs="Arial" w:eastAsia="Times New Roman" w:hAnsi="Cambria Math"/>
              <w:sz w:val="24"/>
              <w:szCs w:val="24"/>
            </w:rPr>
            <m:t>sulphide</m:t>
          </m:r>
        </m:oMath>
      </m:oMathPara>
    </w:p>
    <w:p>
      <w:pPr>
        <w:pStyle w:val="style0"/>
        <w:spacing w:after="0" w:lineRule="auto" w:line="240"/>
        <w:rPr>
          <w:rFonts w:cs="Arial" w:eastAsia="Times New Roman"/>
          <w:sz w:val="24"/>
          <w:szCs w:val="24"/>
        </w:rPr>
      </w:pPr>
      <m:oMathPara>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m:t>
              </m:r>
            </m:e>
            <m:sub>
              <m:d>
                <m:dPr>
                  <m:endChr m:val=")"/>
                  <m:ctrlPr>
                    <w:rPr>
                      <w:rFonts w:ascii="Cambria Math" w:cs="Arial" w:eastAsia="Times New Roman" w:hAnsi="Cambria Math"/>
                      <w:sz w:val="24"/>
                      <w:szCs w:val="24"/>
                    </w:rPr>
                  </m:ctrlPr>
                </m:dPr>
                <m:e>
                  <m:r>
                    <m:rPr>
                      <m:sty m:val="p"/>
                    </m:rPr>
                    <w:rPr>
                      <w:rFonts w:ascii="Cambria Math" w:cs="Arial" w:eastAsia="Times New Roman" w:hAnsi="Cambria Math"/>
                      <w:sz w:val="24"/>
                      <w:szCs w:val="24"/>
                    </w:rPr>
                    <m:t>s</m:t>
                  </m:r>
                </m:e>
              </m:d>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2H</m:t>
              </m:r>
            </m:e>
            <m:sub>
              <m:r>
                <m:rPr>
                  <m:sty m:val="p"/>
                </m:rPr>
                <w:rPr>
                  <w:rFonts w:ascii="Cambria Math" w:cs="Arial" w:eastAsia="Times New Roman" w:hAnsi="Cambria Math"/>
                  <w:sz w:val="24"/>
                  <w:szCs w:val="24"/>
                </w:rPr>
                <m:t>2</m:t>
              </m:r>
              <m:d>
                <m:dPr>
                  <m:endChr m:val=")"/>
                  <m:ctrlPr>
                    <w:rPr>
                      <w:rFonts w:ascii="Cambria Math" w:cs="Arial" w:eastAsia="Times New Roman" w:hAnsi="Cambria Math"/>
                      <w:sz w:val="24"/>
                      <w:szCs w:val="24"/>
                    </w:rPr>
                  </m:ctrlPr>
                </m:dPr>
                <m:e>
                  <m:r>
                    <m:rPr>
                      <m:sty m:val="p"/>
                    </m:rPr>
                    <w:rPr>
                      <w:rFonts w:ascii="Cambria Math" w:cs="Arial" w:eastAsia="Times New Roman" w:hAnsi="Cambria Math"/>
                      <w:sz w:val="24"/>
                      <w:szCs w:val="24"/>
                    </w:rPr>
                    <m:t>g</m:t>
                  </m:r>
                </m:e>
              </m:d>
            </m:sub>
          </m:sSub>
          <m:r>
            <m:rPr>
              <m:sty m:val="p"/>
            </m:rPr>
            <w:rPr>
              <w:rFonts w:ascii="Cambria Math" w:cs="Arial" w:eastAsia="Times New Roman" w:hAnsi="Cambria Math"/>
              <w:sz w:val="24"/>
              <w:szCs w:val="24"/>
            </w:rPr>
            <m:t>→C</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H</m:t>
              </m:r>
            </m:e>
            <m:sub>
              <m:r>
                <m:rPr>
                  <m:sty m:val="p"/>
                </m:rPr>
                <w:rPr>
                  <w:rFonts w:ascii="Cambria Math" w:cs="Arial" w:eastAsia="Times New Roman" w:hAnsi="Cambria Math"/>
                  <w:sz w:val="24"/>
                  <w:szCs w:val="24"/>
                </w:rPr>
                <m:t>4</m:t>
              </m:r>
              <m:d>
                <m:dPr>
                  <m:endChr m:val=")"/>
                  <m:ctrlPr>
                    <w:rPr>
                      <w:rFonts w:ascii="Cambria Math" w:cs="Arial" w:eastAsia="Times New Roman" w:hAnsi="Cambria Math"/>
                      <w:sz w:val="24"/>
                      <w:szCs w:val="24"/>
                    </w:rPr>
                  </m:ctrlPr>
                </m:dPr>
                <m:e>
                  <m:r>
                    <m:rPr>
                      <m:sty m:val="p"/>
                    </m:rPr>
                    <w:rPr>
                      <w:rFonts w:ascii="Cambria Math" w:cs="Arial" w:eastAsia="Times New Roman" w:hAnsi="Cambria Math"/>
                      <w:sz w:val="24"/>
                      <w:szCs w:val="24"/>
                    </w:rPr>
                    <m:t>g</m:t>
                  </m:r>
                </m:e>
              </m:d>
            </m:sub>
          </m:sSub>
          <m:r>
            <m:rPr>
              <m:sty m:val="p"/>
            </m:rPr>
            <w:rPr>
              <w:rFonts w:ascii="Cambria Math" w:cs="Arial" w:eastAsia="Times New Roman" w:hAnsi="Cambria Math"/>
              <w:sz w:val="24"/>
              <w:szCs w:val="24"/>
            </w:rPr>
            <m:t>-methane</m:t>
          </m:r>
        </m:oMath>
      </m:oMathPara>
    </w:p>
    <w:p>
      <w:pPr>
        <w:pStyle w:val="style0"/>
        <w:spacing w:after="0" w:lineRule="auto" w:line="240"/>
        <w:rPr>
          <w:rFonts w:cs="Arial" w:eastAsia="Times New Roman"/>
          <w:sz w:val="24"/>
          <w:szCs w:val="24"/>
        </w:rPr>
      </w:pPr>
      <m:oMathPara>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+4A</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l</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Al</m:t>
              </m:r>
            </m:e>
            <m:sub>
              <m:r>
                <m:rPr>
                  <m:sty m:val="p"/>
                </m:rPr>
                <w:rPr>
                  <w:rFonts w:ascii="Cambria Math" w:cs="Arial" w:eastAsia="Times New Roman" w:hAnsi="Cambria Math"/>
                  <w:sz w:val="24"/>
                  <w:szCs w:val="24"/>
                </w:rPr>
                <m:t>4</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m:t>
              </m:r>
            </m:e>
            <m:sub>
              <m:r>
                <m:rPr>
                  <m:sty m:val="p"/>
                </m:rPr>
                <w:rPr>
                  <w:rFonts w:ascii="Cambria Math" w:cs="Arial" w:eastAsia="Times New Roman" w:hAnsi="Cambria Math"/>
                  <w:sz w:val="24"/>
                  <w:szCs w:val="24"/>
                </w:rPr>
                <m:t>3(s)</m:t>
              </m:r>
            </m:sub>
          </m:sSub>
          <m:r>
            <m:rPr>
              <m:sty m:val="p"/>
            </m:rPr>
            <w:rPr>
              <w:rFonts w:ascii="Cambria Math" w:cs="Arial" w:eastAsia="Times New Roman" w:hAnsi="Cambria Math"/>
              <w:sz w:val="24"/>
              <w:szCs w:val="24"/>
            </w:rPr>
            <m:t>-aluminium carbide</m:t>
          </m:r>
        </m:oMath>
      </m:oMathPara>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OXIDES OF CARBON</w:t>
      </w:r>
    </w:p>
    <w:p>
      <w:pPr>
        <w:pStyle w:val="style0"/>
        <w:numPr>
          <w:ilvl w:val="0"/>
          <w:numId w:val="248"/>
        </w:numPr>
        <w:spacing w:after="0" w:lineRule="auto" w:line="240"/>
        <w:rPr>
          <w:rFonts w:cs="Arial" w:eastAsia="Times New Roman"/>
          <w:sz w:val="24"/>
          <w:szCs w:val="24"/>
        </w:rPr>
      </w:pPr>
      <w:r>
        <w:rPr>
          <w:rFonts w:cs="Arial" w:eastAsia="Times New Roman"/>
          <w:sz w:val="24"/>
          <w:szCs w:val="24"/>
        </w:rPr>
        <w:t>Basically,</w:t>
      </w:r>
      <w:r>
        <w:rPr>
          <w:rFonts w:cs="Arial" w:eastAsia="Times New Roman"/>
          <w:sz w:val="24"/>
          <w:szCs w:val="24"/>
        </w:rPr>
        <w:t xml:space="preserve"> </w:t>
      </w:r>
      <w:r>
        <w:rPr>
          <w:rFonts w:cs="Arial" w:eastAsia="Times New Roman"/>
          <w:sz w:val="24"/>
          <w:szCs w:val="24"/>
        </w:rPr>
        <w:t>carbon burns in oxygen to produce two oxides, namely; carbon monoxide(CO) and carbon dioxide(CO</w:t>
      </w:r>
      <w:r>
        <w:rPr>
          <w:rFonts w:cs="Arial" w:eastAsia="Times New Roman"/>
          <w:sz w:val="24"/>
          <w:szCs w:val="24"/>
          <w:vertAlign w:val="subscript"/>
        </w:rPr>
        <w:t>2</w:t>
      </w:r>
      <w:r>
        <w:rPr>
          <w:rFonts w:cs="Arial" w:eastAsia="Times New Roman"/>
          <w:sz w:val="24"/>
          <w:szCs w:val="24"/>
        </w:rPr>
        <w:t xml:space="preserve">). </w:t>
      </w:r>
    </w:p>
    <w:p>
      <w:pPr>
        <w:pStyle w:val="style0"/>
        <w:numPr>
          <w:ilvl w:val="0"/>
          <w:numId w:val="248"/>
        </w:numPr>
        <w:spacing w:after="0" w:lineRule="auto" w:line="240"/>
        <w:rPr>
          <w:rFonts w:cs="Arial" w:eastAsia="Times New Roman"/>
          <w:sz w:val="24"/>
          <w:szCs w:val="24"/>
        </w:rPr>
      </w:pPr>
      <w:r>
        <w:rPr>
          <w:rFonts w:cs="Arial" w:eastAsia="Times New Roman"/>
          <w:sz w:val="24"/>
          <w:szCs w:val="24"/>
        </w:rPr>
        <w:t xml:space="preserve">Both carbon monoxide and carbon dioxide are products of combustion. </w:t>
      </w:r>
    </w:p>
    <w:p>
      <w:pPr>
        <w:pStyle w:val="style0"/>
        <w:numPr>
          <w:ilvl w:val="0"/>
          <w:numId w:val="248"/>
        </w:numPr>
        <w:spacing w:after="0" w:lineRule="auto" w:line="240"/>
        <w:rPr>
          <w:rFonts w:cs="Arial" w:eastAsia="Times New Roman"/>
          <w:sz w:val="24"/>
          <w:szCs w:val="24"/>
        </w:rPr>
      </w:pPr>
      <w:r>
        <w:rPr>
          <w:rFonts w:cs="Arial" w:eastAsia="Times New Roman"/>
          <w:sz w:val="24"/>
          <w:szCs w:val="24"/>
        </w:rPr>
        <w:t>In the presence of an abundant supply of oxygen, carbon dioxide is formed; in a limited supply of oxygen carbon monoxide is formed.</w:t>
      </w:r>
    </w:p>
    <w:p>
      <w:pPr>
        <w:pStyle w:val="style0"/>
        <w:numPr>
          <w:ilvl w:val="0"/>
          <w:numId w:val="248"/>
        </w:numPr>
        <w:spacing w:after="0" w:lineRule="auto" w:line="240"/>
        <w:rPr>
          <w:rFonts w:cs="Arial" w:eastAsia="Times New Roman"/>
          <w:sz w:val="24"/>
          <w:szCs w:val="24"/>
        </w:rPr>
      </w:pPr>
      <w:r>
        <w:rPr>
          <w:rFonts w:cs="Arial" w:eastAsia="Times New Roman"/>
          <w:sz w:val="24"/>
          <w:szCs w:val="24"/>
        </w:rPr>
        <w:t>The indoor sources of these gases are gas cookers, woodstoves,</w:t>
      </w:r>
      <w:r>
        <w:rPr>
          <w:rFonts w:cs="Arial" w:eastAsia="Times New Roman"/>
          <w:sz w:val="24"/>
          <w:szCs w:val="24"/>
        </w:rPr>
        <w:t xml:space="preserve"> </w:t>
      </w:r>
      <w:r>
        <w:rPr>
          <w:rFonts w:cs="Arial" w:eastAsia="Times New Roman"/>
          <w:sz w:val="24"/>
          <w:szCs w:val="24"/>
        </w:rPr>
        <w:t xml:space="preserve">space heaters, tobacco smoke, human respiration and exhaust fumes from cars. </w:t>
      </w:r>
    </w:p>
    <w:p>
      <w:pPr>
        <w:pStyle w:val="style0"/>
        <w:numPr>
          <w:ilvl w:val="0"/>
          <w:numId w:val="248"/>
        </w:numPr>
        <w:spacing w:after="0" w:lineRule="auto" w:line="240"/>
        <w:rPr>
          <w:rFonts w:cs="Arial" w:eastAsia="Times New Roman"/>
          <w:sz w:val="24"/>
          <w:szCs w:val="24"/>
        </w:rPr>
      </w:pPr>
      <w:r>
        <w:rPr>
          <w:rFonts w:cs="Arial" w:eastAsia="Times New Roman"/>
          <w:sz w:val="24"/>
          <w:szCs w:val="24"/>
        </w:rPr>
        <w:t>CO</w:t>
      </w:r>
      <w:r>
        <w:rPr>
          <w:rFonts w:cs="Arial" w:eastAsia="Times New Roman"/>
          <w:sz w:val="24"/>
          <w:szCs w:val="24"/>
          <w:vertAlign w:val="subscript"/>
        </w:rPr>
        <w:t>2</w:t>
      </w:r>
      <w:r>
        <w:rPr>
          <w:rFonts w:cs="Arial" w:eastAsia="Times New Roman"/>
          <w:sz w:val="24"/>
          <w:szCs w:val="24"/>
        </w:rPr>
        <w:t xml:space="preserve"> is not toxic. Workers exposed to high concentrations of carbon dioxide in sealed environments become fatigued more easily. Adequate ventilation is the solution to CO</w:t>
      </w:r>
      <w:r>
        <w:rPr>
          <w:rFonts w:cs="Arial" w:eastAsia="Times New Roman"/>
          <w:sz w:val="24"/>
          <w:szCs w:val="24"/>
          <w:vertAlign w:val="subscript"/>
        </w:rPr>
        <w:t>2</w:t>
      </w:r>
      <w:r>
        <w:rPr>
          <w:rFonts w:cs="Arial" w:eastAsia="Times New Roman"/>
          <w:sz w:val="24"/>
          <w:szCs w:val="24"/>
        </w:rPr>
        <w:t xml:space="preserve"> pollution.</w:t>
      </w:r>
    </w:p>
    <w:p>
      <w:pPr>
        <w:pStyle w:val="style0"/>
        <w:numPr>
          <w:ilvl w:val="0"/>
          <w:numId w:val="248"/>
        </w:numPr>
        <w:spacing w:after="0" w:lineRule="auto" w:line="240"/>
        <w:rPr>
          <w:rFonts w:cs="Arial" w:eastAsia="Times New Roman"/>
          <w:sz w:val="24"/>
          <w:szCs w:val="24"/>
        </w:rPr>
      </w:pPr>
      <w:r>
        <w:rPr>
          <w:rFonts w:cs="Arial" w:eastAsia="Times New Roman"/>
          <w:sz w:val="24"/>
          <w:szCs w:val="24"/>
        </w:rPr>
        <w:t xml:space="preserve"> Unlike CO</w:t>
      </w:r>
      <w:r>
        <w:rPr>
          <w:rFonts w:cs="Arial" w:eastAsia="Times New Roman"/>
          <w:sz w:val="24"/>
          <w:szCs w:val="24"/>
          <w:vertAlign w:val="subscript"/>
        </w:rPr>
        <w:t>2</w:t>
      </w:r>
      <w:r>
        <w:rPr>
          <w:rFonts w:cs="Arial" w:eastAsia="Times New Roman"/>
          <w:sz w:val="24"/>
          <w:szCs w:val="24"/>
        </w:rPr>
        <w:t>, CO is highly poisonous. CO binds very strongly to haemohlobin</w:t>
      </w:r>
      <w:r>
        <w:rPr>
          <w:rFonts w:cs="Arial" w:eastAsia="Times New Roman"/>
          <w:sz w:val="24"/>
          <w:szCs w:val="24"/>
        </w:rPr>
        <w:t xml:space="preserve"> </w:t>
      </w:r>
      <w:r>
        <w:rPr>
          <w:rFonts w:cs="Arial" w:eastAsia="Times New Roman"/>
          <w:sz w:val="24"/>
          <w:szCs w:val="24"/>
        </w:rPr>
        <w:t xml:space="preserve">(oxygen carrier in blood). Both oxygen and CO bind to the Fe(II) ions in the haemoglobin and this prevent the supply of oxygen In the system. A small amount of </w:t>
      </w:r>
      <w:r>
        <w:rPr>
          <w:rFonts w:cs="Arial" w:eastAsia="Times New Roman"/>
          <w:sz w:val="24"/>
          <w:szCs w:val="24"/>
        </w:rPr>
        <w:t xml:space="preserve">CO intake can cause drowsiness </w:t>
      </w:r>
      <w:r>
        <w:rPr>
          <w:rFonts w:cs="Arial" w:eastAsia="Times New Roman"/>
          <w:sz w:val="24"/>
          <w:szCs w:val="24"/>
        </w:rPr>
        <w:t>and headache;</w:t>
      </w:r>
      <w:r>
        <w:rPr>
          <w:rFonts w:cs="Arial" w:eastAsia="Times New Roman"/>
          <w:sz w:val="24"/>
          <w:szCs w:val="24"/>
        </w:rPr>
        <w:t xml:space="preserve"> </w:t>
      </w:r>
      <w:r>
        <w:rPr>
          <w:rFonts w:cs="Arial" w:eastAsia="Times New Roman"/>
          <w:sz w:val="24"/>
          <w:szCs w:val="24"/>
        </w:rPr>
        <w:t xml:space="preserve">death may result when about half the haemoglobin molecules are complexed with CO. the best first-aid response to CO poisoning is to </w:t>
      </w:r>
      <w:r>
        <w:rPr>
          <w:rFonts w:cs="Arial" w:eastAsia="Times New Roman"/>
          <w:sz w:val="24"/>
          <w:szCs w:val="24"/>
        </w:rPr>
        <w:t>remove the victim immediately to an area with a plentiful oxygen supply or to give mouth-mouth resuscitation.</w:t>
      </w:r>
    </w:p>
    <w:p>
      <w:pPr>
        <w:pStyle w:val="style0"/>
        <w:spacing w:after="0" w:lineRule="auto" w:line="240"/>
        <w:rPr>
          <w:rFonts w:cs="Arial" w:eastAsia="Times New Roman"/>
          <w:sz w:val="24"/>
          <w:szCs w:val="24"/>
        </w:rPr>
      </w:pPr>
    </w:p>
    <w:p>
      <w:pPr>
        <w:pStyle w:val="style0"/>
        <w:spacing w:after="0" w:lineRule="auto" w:line="240"/>
        <w:rPr>
          <w:rFonts w:cs="Arial" w:eastAsia="Times New Roman"/>
          <w:b/>
          <w:i/>
          <w:sz w:val="24"/>
          <w:szCs w:val="24"/>
        </w:rPr>
      </w:pPr>
    </w:p>
    <w:p>
      <w:pPr>
        <w:pStyle w:val="style0"/>
        <w:spacing w:after="0" w:lineRule="auto" w:line="240"/>
        <w:rPr>
          <w:rFonts w:cs="Arial" w:eastAsia="Times New Roman"/>
          <w:b/>
          <w:i/>
          <w:color w:val="0000ff"/>
          <w:sz w:val="24"/>
          <w:szCs w:val="24"/>
        </w:rPr>
      </w:pPr>
      <w:r>
        <w:rPr>
          <w:rFonts w:cs="Arial" w:eastAsia="Times New Roman"/>
          <w:b/>
          <w:i/>
          <w:color w:val="0000ff"/>
          <w:sz w:val="24"/>
          <w:szCs w:val="24"/>
        </w:rPr>
        <w:t xml:space="preserve">Laboratory preparation, properties and uses of carbon monoxides </w:t>
      </w:r>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r>
        <w:rPr>
          <w:rFonts w:cs="Arial" w:eastAsia="Times New Roman"/>
          <w:sz w:val="24"/>
          <w:szCs w:val="24"/>
        </w:rPr>
        <w:t>As carbon monoxide is extremely poisonous, its preparation should be carried out only in a fume chamber. Under no circumstances must the gas be inhaled or smelled.</w:t>
      </w:r>
    </w:p>
    <w:p>
      <w:pPr>
        <w:pStyle w:val="style0"/>
        <w:spacing w:after="0" w:lineRule="auto" w:line="240"/>
        <w:rPr>
          <w:rFonts w:cs="Arial" w:eastAsia="Times New Roman"/>
          <w:b/>
          <w:i/>
          <w:sz w:val="24"/>
          <w:szCs w:val="24"/>
        </w:rPr>
      </w:pPr>
    </w:p>
    <w:p>
      <w:pPr>
        <w:pStyle w:val="style0"/>
        <w:numPr>
          <w:ilvl w:val="0"/>
          <w:numId w:val="254"/>
        </w:numPr>
        <w:spacing w:after="0" w:lineRule="auto" w:line="240"/>
        <w:rPr>
          <w:rFonts w:cs="Arial" w:eastAsia="Times New Roman"/>
          <w:b/>
          <w:i/>
          <w:sz w:val="24"/>
          <w:szCs w:val="24"/>
        </w:rPr>
      </w:pPr>
      <w:r>
        <w:rPr>
          <w:rFonts w:cs="Arial" w:eastAsia="Times New Roman"/>
          <w:bCs/>
          <w:iCs/>
          <w:sz w:val="24"/>
          <w:szCs w:val="24"/>
        </w:rPr>
        <w:t>Preparation of carbon monoxide by dehydrating oxalic acid with hot concentrated sulphuric acid</w:t>
      </w:r>
    </w:p>
    <w:bookmarkStart w:id="34" w:name="Experiment-1"/>
    <w:bookmarkEnd w:id="34"/>
    <w:p>
      <w:pPr>
        <w:pStyle w:val="style0"/>
        <w:spacing w:after="0" w:lineRule="auto" w:line="240"/>
        <w:rPr>
          <w:rFonts w:cs="Arial" w:eastAsia="Times New Roman"/>
          <w:b/>
          <w:i/>
          <w:sz w:val="24"/>
          <w:szCs w:val="24"/>
        </w:rPr>
      </w:pPr>
      <w:r>
        <w:rPr>
          <w:rFonts w:cs="Arial" w:eastAsia="Times New Roman"/>
          <w:b/>
          <w:bCs/>
          <w:sz w:val="24"/>
          <w:szCs w:val="24"/>
        </w:rPr>
        <w:t>Experiment 1:</w:t>
      </w:r>
    </w:p>
    <w:p>
      <w:pPr>
        <w:pStyle w:val="style0"/>
        <w:spacing w:after="0" w:lineRule="auto" w:line="240"/>
        <w:rPr>
          <w:rFonts w:cs="Arial" w:eastAsia="Times New Roman"/>
          <w:b/>
          <w:i/>
          <w:sz w:val="24"/>
          <w:szCs w:val="24"/>
        </w:rPr>
      </w:pPr>
      <w:r>
        <w:rPr>
          <w:rFonts w:cs="Arial" w:eastAsia="Times New Roman"/>
          <w:sz w:val="24"/>
          <w:szCs w:val="24"/>
        </w:rPr>
        <w:t>Carbon monoxide is prepared with the help of oxalic acid and concentrated sulphuric acid as shown in figure.</w:t>
      </w:r>
    </w:p>
    <w:p>
      <w:pPr>
        <w:pStyle w:val="style0"/>
        <w:spacing w:after="0" w:lineRule="auto" w:line="240"/>
        <w:rPr>
          <w:rFonts w:cs="Arial" w:eastAsia="Times New Roman"/>
          <w:b/>
          <w:i/>
          <w:sz w:val="24"/>
          <w:szCs w:val="24"/>
        </w:rPr>
      </w:pPr>
      <w:r>
        <w:rPr>
          <w:rFonts w:cs="Arial" w:eastAsia="Times New Roman"/>
          <w:b/>
          <w:i/>
          <w:sz w:val="24"/>
          <w:szCs w:val="24"/>
        </w:rPr>
      </w:r>
      <w:r>
        <w:rPr>
          <w:rFonts w:cs="Arial" w:eastAsia="Times New Roman"/>
          <w:b/>
          <w:i/>
          <w:sz w:val="24"/>
          <w:szCs w:val="24"/>
        </w:rPr>
      </w:r>
      <w:r>
        <w:rPr>
          <w:rFonts w:cs="Arial" w:eastAsia="Times New Roman"/>
          <w:b/>
          <w:i/>
          <w:sz w:val="24"/>
          <w:szCs w:val="24"/>
        </w:rPr>
      </w:r>
      <w:r>
        <w:rPr>
          <w:rFonts w:cs="Arial" w:eastAsia="Times New Roman"/>
          <w:b/>
          <w:i/>
          <w:sz w:val="24"/>
          <w:szCs w:val="24"/>
        </w:rPr>
        <w:object>
          <v:shape id="1460" type="#_x0000_t75" filled="f" stroked="f" style="margin-left:0.0pt;margin-top:0.0pt;width:195.0pt;height:108.75pt;mso-wrap-distance-left:0.0pt;mso-wrap-distance-right:0.0pt;visibility:visible;">
            <v:imagedata r:id="rId225"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60" DrawAspect="Content" ObjectID="0" r:id="rId226"/>
        </w:object>
      </w:r>
      <w:r>
        <w:rPr>
          <w:rFonts w:cs="Arial" w:eastAsia="Times New Roman"/>
          <w:b/>
          <w:i/>
          <w:sz w:val="24"/>
          <w:szCs w:val="24"/>
        </w:rPr>
      </w:r>
    </w:p>
    <w:p>
      <w:pPr>
        <w:pStyle w:val="style0"/>
        <w:spacing w:after="0" w:lineRule="auto" w:line="240"/>
        <w:rPr>
          <w:rFonts w:cs="Arial" w:eastAsia="Times New Roman"/>
          <w:sz w:val="24"/>
          <w:szCs w:val="24"/>
        </w:rPr>
      </w:pPr>
    </w:p>
    <w:p>
      <w:pPr>
        <w:pStyle w:val="style0"/>
        <w:spacing w:after="0" w:lineRule="auto" w:line="240"/>
        <w:rPr>
          <w:rFonts w:cs="Arial" w:eastAsia="Times New Roman"/>
          <w:b/>
          <w:i/>
          <w:sz w:val="24"/>
          <w:szCs w:val="24"/>
        </w:rPr>
      </w:pPr>
      <w:r>
        <w:rPr>
          <w:rFonts w:cs="Arial" w:eastAsia="Times New Roman"/>
          <w:sz w:val="24"/>
          <w:szCs w:val="24"/>
        </w:rPr>
        <w:t xml:space="preserve">Oxalic acid has the formula </w:t>
      </w:r>
      <w:r>
        <w:rPr>
          <w:rFonts w:cs="Arial" w:eastAsia="Times New Roman"/>
          <w:b/>
          <w:i/>
          <w:noProof/>
          <w:sz w:val="24"/>
          <w:szCs w:val="24"/>
        </w:rPr>
        <w:drawing>
          <wp:inline distL="0" distT="0" distB="0" distR="0">
            <wp:extent cx="488314" cy="506730"/>
            <wp:effectExtent l="0" t="0" r="6985" b="7620"/>
            <wp:docPr id="1462" name="Picture 955" descr="http://content.tutorvista.com/chemistry_9/content/us/class9chemistry/chapter16/images/img7.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0" name="Picture 955"/>
                    <pic:cNvPicPr/>
                  </pic:nvPicPr>
                  <pic:blipFill>
                    <a:blip r:embed="rId227" cstate="print"/>
                    <a:srcRect l="0" t="0" r="0" b="0"/>
                    <a:stretch/>
                  </pic:blipFill>
                  <pic:spPr>
                    <a:xfrm rot="0">
                      <a:off x="0" y="0"/>
                      <a:ext cx="488314" cy="506730"/>
                    </a:xfrm>
                    <a:prstGeom prst="rect"/>
                    <a:ln>
                      <a:noFill/>
                    </a:ln>
                  </pic:spPr>
                </pic:pic>
              </a:graphicData>
            </a:graphic>
          </wp:inline>
        </w:drawing>
      </w:r>
      <w:r>
        <w:rPr>
          <w:rFonts w:cs="Arial" w:eastAsia="Times New Roman"/>
          <w:sz w:val="24"/>
          <w:szCs w:val="24"/>
        </w:rPr>
        <w:t>. Sulphuric acid reacts with oxalic acid and removes from it one molecule of water (both the hydrogen atoms, along with an oxygen atom). The product left behind due to this reaction, is a molecule of carbon dioxide and a molecule of carbon monoxide. The carbon dioxide can be removed by passing it through a concentrated solution of potassium hydroxide.</w:t>
      </w:r>
    </w:p>
    <w:p>
      <w:pPr>
        <w:pStyle w:val="style0"/>
        <w:spacing w:after="0" w:lineRule="auto" w:line="240"/>
        <w:rPr>
          <w:rFonts w:cs="Arial" w:eastAsia="Times New Roman"/>
          <w:sz w:val="24"/>
          <w:szCs w:val="24"/>
        </w:rPr>
      </w:pPr>
      <w:r>
        <w:rPr>
          <w:rFonts w:cs="Arial" w:eastAsia="Times New Roman"/>
          <w:b/>
          <w:i/>
          <w:noProof/>
          <w:sz w:val="24"/>
          <w:szCs w:val="24"/>
        </w:rPr>
        <w:drawing>
          <wp:inline distL="0" distT="0" distB="0" distR="0">
            <wp:extent cx="117475" cy="160655"/>
            <wp:effectExtent l="0" t="0" r="0" b="0"/>
            <wp:docPr id="1463" name="Picture 964" descr="http://content.tutorvista.com/chemistry_9/content/us/class9chemistry/chapter16/images/img8.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1" name="Picture 964"/>
                    <pic:cNvPicPr/>
                  </pic:nvPicPr>
                  <pic:blipFill>
                    <a:blip r:embed="rId228" cstate="print"/>
                    <a:srcRect l="0" t="0" r="0" b="0"/>
                    <a:stretch/>
                  </pic:blipFill>
                  <pic:spPr>
                    <a:xfrm rot="0">
                      <a:off x="0" y="0"/>
                      <a:ext cx="117475" cy="160655"/>
                    </a:xfrm>
                    <a:prstGeom prst="rect"/>
                    <a:ln>
                      <a:noFill/>
                    </a:ln>
                  </pic:spPr>
                </pic:pic>
              </a:graphicData>
            </a:graphic>
          </wp:inline>
        </w:drawing>
      </w:r>
      <w:r>
        <w:rPr>
          <w:rFonts w:cs="Arial" w:eastAsia="Times New Roman"/>
          <w:b/>
          <w:i/>
          <w:noProof/>
          <w:sz w:val="24"/>
          <w:szCs w:val="24"/>
        </w:rPr>
        <w:drawing>
          <wp:inline distL="0" distT="0" distB="0" distR="0">
            <wp:extent cx="3562065" cy="791570"/>
            <wp:effectExtent l="0" t="0" r="635" b="8890"/>
            <wp:docPr id="1464" name="Picture 967" descr="http://content.tutorvista.com/chemistry_9/content/us/class9chemistry/chapter16/images/img9.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2" name="Picture 967"/>
                    <pic:cNvPicPr/>
                  </pic:nvPicPr>
                  <pic:blipFill>
                    <a:blip r:embed="rId229" cstate="print"/>
                    <a:srcRect l="0" t="0" r="0" b="0"/>
                    <a:stretch/>
                  </pic:blipFill>
                  <pic:spPr>
                    <a:xfrm rot="0">
                      <a:off x="0" y="0"/>
                      <a:ext cx="3562065" cy="791570"/>
                    </a:xfrm>
                    <a:prstGeom prst="rect"/>
                    <a:ln>
                      <a:noFill/>
                    </a:ln>
                  </pic:spPr>
                </pic:pic>
              </a:graphicData>
            </a:graphic>
          </wp:inline>
        </w:drawing>
      </w:r>
      <w:bookmarkStart w:id="35" w:name="Preparation-of-carbon-monoxide-by-dehydr"/>
      <w:bookmarkEnd w:id="35"/>
    </w:p>
    <w:bookmarkStart w:id="36" w:name="Experiment-2"/>
    <w:bookmarkEnd w:id="36"/>
    <w:p>
      <w:pPr>
        <w:pStyle w:val="style0"/>
        <w:spacing w:after="0" w:lineRule="auto" w:line="240"/>
        <w:rPr>
          <w:rFonts w:cs="Arial" w:eastAsia="Times New Roman"/>
          <w:bCs/>
          <w:sz w:val="24"/>
          <w:szCs w:val="24"/>
        </w:rPr>
      </w:pPr>
    </w:p>
    <w:p>
      <w:pPr>
        <w:pStyle w:val="style0"/>
        <w:spacing w:after="0" w:lineRule="auto" w:line="240"/>
        <w:rPr>
          <w:rFonts w:cs="Arial" w:eastAsia="Times New Roman"/>
          <w:bCs/>
          <w:sz w:val="24"/>
          <w:szCs w:val="24"/>
        </w:rPr>
      </w:pPr>
      <w:r>
        <w:rPr>
          <w:rFonts w:cs="Arial" w:eastAsia="Times New Roman"/>
          <w:bCs/>
          <w:sz w:val="24"/>
          <w:szCs w:val="24"/>
        </w:rPr>
        <w:t>•</w:t>
      </w:r>
      <w:r>
        <w:rPr>
          <w:rFonts w:cs="Arial" w:eastAsia="Times New Roman"/>
          <w:bCs/>
          <w:sz w:val="24"/>
          <w:szCs w:val="24"/>
        </w:rPr>
        <w:tab/>
      </w:r>
      <w:r>
        <w:rPr>
          <w:rFonts w:cs="Arial" w:eastAsia="Times New Roman"/>
          <w:bCs/>
          <w:sz w:val="24"/>
          <w:szCs w:val="24"/>
        </w:rPr>
        <w:t>Preparation of carbon monoxide by dehydrating</w:t>
      </w:r>
      <w:r>
        <w:rPr>
          <w:rFonts w:cs="Arial" w:eastAsia="Times New Roman"/>
          <w:bCs/>
          <w:sz w:val="24"/>
          <w:szCs w:val="24"/>
        </w:rPr>
        <w:t xml:space="preserve"> Formic </w:t>
      </w:r>
      <w:r>
        <w:rPr>
          <w:rFonts w:cs="Arial" w:eastAsia="Times New Roman"/>
          <w:bCs/>
          <w:sz w:val="24"/>
          <w:szCs w:val="24"/>
        </w:rPr>
        <w:t xml:space="preserve"> acid with hot concentrated sulphuric acid</w:t>
      </w:r>
    </w:p>
    <w:p>
      <w:pPr>
        <w:pStyle w:val="style0"/>
        <w:spacing w:after="0" w:lineRule="auto" w:line="240"/>
        <w:rPr>
          <w:rFonts w:cs="Arial" w:eastAsia="Times New Roman"/>
          <w:b/>
          <w:i/>
          <w:sz w:val="24"/>
          <w:szCs w:val="24"/>
        </w:rPr>
      </w:pPr>
      <w:r>
        <w:rPr>
          <w:rFonts w:cs="Arial" w:eastAsia="Times New Roman"/>
          <w:b/>
          <w:bCs/>
          <w:sz w:val="24"/>
          <w:szCs w:val="24"/>
        </w:rPr>
        <w:t>Experiment 2</w:t>
      </w:r>
    </w:p>
    <w:p>
      <w:pPr>
        <w:pStyle w:val="style0"/>
        <w:spacing w:after="0" w:lineRule="auto" w:line="240"/>
        <w:rPr>
          <w:rFonts w:cs="Arial" w:eastAsia="Times New Roman"/>
          <w:b/>
          <w:i/>
          <w:sz w:val="24"/>
          <w:szCs w:val="24"/>
        </w:rPr>
      </w:pPr>
      <w:r>
        <w:rPr>
          <w:rFonts w:cs="Arial" w:eastAsia="Times New Roman"/>
          <w:sz w:val="24"/>
          <w:szCs w:val="24"/>
        </w:rPr>
        <w:t xml:space="preserve">Formic acid has the formula HCOOH. Formic acid can also be dehydrated in a similar way by hot concentrated sulphuric acid. Sulphuric acid removes two atoms of hydrogen and one atom of oxygen as a molecule of water from it, and leaves behind one molecule of carbon monoxide </w:t>
      </w:r>
      <w:r>
        <w:rPr>
          <w:rFonts w:cs="Arial" w:eastAsia="Times New Roman"/>
          <w:sz w:val="24"/>
          <w:szCs w:val="24"/>
        </w:rPr>
        <w:t>.</w:t>
      </w:r>
    </w:p>
    <w:p>
      <w:pPr>
        <w:pStyle w:val="style0"/>
        <w:spacing w:after="0" w:lineRule="auto" w:line="240"/>
        <w:rPr>
          <w:rFonts w:cs="Arial" w:eastAsia="Times New Roman"/>
          <w:b/>
          <w:i/>
          <w:sz w:val="24"/>
          <w:szCs w:val="24"/>
        </w:rPr>
      </w:pPr>
      <w:r>
        <w:rPr>
          <w:rFonts w:cs="Arial" w:eastAsia="Times New Roman"/>
          <w:b/>
          <w:i/>
          <w:sz w:val="24"/>
          <w:szCs w:val="24"/>
        </w:rPr>
      </w:r>
      <w:r>
        <w:rPr>
          <w:rFonts w:cs="Arial" w:eastAsia="Times New Roman"/>
          <w:b/>
          <w:i/>
          <w:sz w:val="24"/>
          <w:szCs w:val="24"/>
        </w:rPr>
      </w:r>
      <w:r>
        <w:rPr>
          <w:rFonts w:cs="Arial" w:eastAsia="Times New Roman"/>
          <w:b/>
          <w:i/>
          <w:sz w:val="24"/>
          <w:szCs w:val="24"/>
        </w:rPr>
      </w:r>
      <w:r>
        <w:rPr>
          <w:rFonts w:cs="Arial" w:eastAsia="Times New Roman"/>
          <w:b/>
          <w:i/>
          <w:sz w:val="24"/>
          <w:szCs w:val="24"/>
        </w:rPr>
        <w:object>
          <v:shape id="1465" type="#_x0000_t75" filled="f" stroked="f" style="margin-left:0.0pt;margin-top:0.0pt;width:207.75pt;height:126.0pt;mso-wrap-distance-left:0.0pt;mso-wrap-distance-right:0.0pt;visibility:visible;">
            <v:imagedata r:id="rId230"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65" DrawAspect="Content" ObjectID="0" r:id="rId231"/>
        </w:object>
      </w:r>
      <w:r>
        <w:rPr>
          <w:rFonts w:cs="Arial" w:eastAsia="Times New Roman"/>
          <w:b/>
          <w:i/>
          <w:sz w:val="24"/>
          <w:szCs w:val="24"/>
        </w:rPr>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3465830" cy="382905"/>
            <wp:effectExtent l="0" t="0" r="1270" b="0"/>
            <wp:docPr id="1467" name="Picture 968" descr="http://content.tutorvista.com/chemistry_9/content/us/class9chemistry/chapter16/images/img1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4" name="Picture 968"/>
                    <pic:cNvPicPr/>
                  </pic:nvPicPr>
                  <pic:blipFill>
                    <a:blip r:embed="rId232" cstate="print"/>
                    <a:srcRect l="0" t="0" r="0" b="0"/>
                    <a:stretch/>
                  </pic:blipFill>
                  <pic:spPr>
                    <a:xfrm rot="0">
                      <a:off x="0" y="0"/>
                      <a:ext cx="3465830" cy="382905"/>
                    </a:xfrm>
                    <a:prstGeom prst="rect"/>
                    <a:ln>
                      <a:noFill/>
                    </a:ln>
                  </pic:spPr>
                </pic:pic>
              </a:graphicData>
            </a:graphic>
          </wp:inline>
        </w:drawing>
      </w:r>
    </w:p>
    <w:p>
      <w:pPr>
        <w:pStyle w:val="style0"/>
        <w:spacing w:after="0" w:lineRule="auto" w:line="240"/>
        <w:rPr>
          <w:rFonts w:cs="Arial" w:eastAsia="Times New Roman"/>
          <w:iCs/>
          <w:sz w:val="24"/>
          <w:szCs w:val="24"/>
        </w:rPr>
      </w:pPr>
    </w:p>
    <w:p>
      <w:pPr>
        <w:pStyle w:val="style0"/>
        <w:spacing w:after="0" w:lineRule="auto" w:line="240"/>
        <w:rPr>
          <w:rFonts w:cs="Arial" w:eastAsia="Times New Roman"/>
          <w:iCs/>
          <w:sz w:val="24"/>
          <w:szCs w:val="24"/>
        </w:rPr>
      </w:pPr>
    </w:p>
    <w:p>
      <w:pPr>
        <w:pStyle w:val="style0"/>
        <w:spacing w:after="0" w:lineRule="auto" w:line="240"/>
        <w:rPr>
          <w:rFonts w:cs="Arial" w:eastAsia="Times New Roman"/>
          <w:b/>
          <w:i/>
          <w:sz w:val="24"/>
          <w:szCs w:val="24"/>
        </w:rPr>
      </w:pPr>
      <w:r>
        <w:rPr>
          <w:rFonts w:cs="Arial" w:eastAsia="Times New Roman"/>
          <w:b/>
          <w:iCs/>
          <w:sz w:val="24"/>
          <w:szCs w:val="24"/>
        </w:rPr>
        <w:t>Physical properties of carbon monoxide</w:t>
      </w:r>
    </w:p>
    <w:p>
      <w:pPr>
        <w:pStyle w:val="style0"/>
        <w:spacing w:after="0" w:lineRule="auto" w:line="240"/>
        <w:rPr>
          <w:rFonts w:cs="Arial" w:eastAsia="Times New Roman"/>
          <w:bCs/>
          <w:sz w:val="24"/>
          <w:szCs w:val="24"/>
        </w:rPr>
      </w:pPr>
    </w:p>
    <w:p>
      <w:pPr>
        <w:pStyle w:val="style0"/>
        <w:spacing w:after="0" w:lineRule="auto" w:line="240"/>
        <w:rPr>
          <w:rFonts w:cs="Arial" w:eastAsia="Times New Roman"/>
          <w:b/>
          <w:i/>
          <w:sz w:val="24"/>
          <w:szCs w:val="24"/>
        </w:rPr>
      </w:pPr>
      <w:r>
        <w:rPr>
          <w:rFonts w:cs="Arial" w:eastAsia="Times New Roman"/>
          <w:bCs/>
          <w:sz w:val="24"/>
          <w:szCs w:val="24"/>
        </w:rPr>
        <w:t xml:space="preserve">a) </w:t>
      </w:r>
      <w:r>
        <w:rPr>
          <w:rFonts w:cs="Arial" w:eastAsia="Times New Roman"/>
          <w:b/>
          <w:bCs/>
          <w:sz w:val="24"/>
          <w:szCs w:val="24"/>
        </w:rPr>
        <w:t>Nature</w:t>
      </w:r>
      <w:r>
        <w:rPr>
          <w:rFonts w:cs="Arial" w:eastAsia="Times New Roman"/>
          <w:bCs/>
          <w:sz w:val="24"/>
          <w:szCs w:val="24"/>
        </w:rPr>
        <w:t>:</w:t>
      </w:r>
      <w:r>
        <w:rPr>
          <w:rFonts w:cs="Arial" w:eastAsia="Times New Roman"/>
          <w:bCs/>
          <w:sz w:val="24"/>
          <w:szCs w:val="24"/>
        </w:rPr>
        <w:t xml:space="preserve"> </w:t>
      </w:r>
      <w:r>
        <w:rPr>
          <w:rFonts w:cs="Arial" w:eastAsia="Times New Roman"/>
          <w:sz w:val="24"/>
          <w:szCs w:val="24"/>
        </w:rPr>
        <w:t>Carbon monoxide is colorless, almost odorless and tasteless gas.</w:t>
      </w:r>
    </w:p>
    <w:bookmarkStart w:id="37" w:name="b)-Density"/>
    <w:bookmarkEnd w:id="37"/>
    <w:p>
      <w:pPr>
        <w:pStyle w:val="style0"/>
        <w:spacing w:after="0" w:lineRule="auto" w:line="240"/>
        <w:rPr>
          <w:rFonts w:cs="Arial" w:eastAsia="Times New Roman"/>
          <w:b/>
          <w:i/>
          <w:sz w:val="24"/>
          <w:szCs w:val="24"/>
        </w:rPr>
      </w:pPr>
      <w:r>
        <w:rPr>
          <w:rFonts w:cs="Arial" w:eastAsia="Times New Roman"/>
          <w:bCs/>
          <w:sz w:val="24"/>
          <w:szCs w:val="24"/>
        </w:rPr>
        <w:t xml:space="preserve">b) </w:t>
      </w:r>
      <w:r>
        <w:rPr>
          <w:rFonts w:cs="Arial" w:eastAsia="Times New Roman"/>
          <w:b/>
          <w:bCs/>
          <w:sz w:val="24"/>
          <w:szCs w:val="24"/>
        </w:rPr>
        <w:t>Density</w:t>
      </w:r>
      <w:r>
        <w:rPr>
          <w:rFonts w:cs="Arial" w:eastAsia="Times New Roman"/>
          <w:bCs/>
          <w:sz w:val="24"/>
          <w:szCs w:val="24"/>
        </w:rPr>
        <w:t>:</w:t>
      </w:r>
      <w:r>
        <w:rPr>
          <w:rFonts w:cs="Arial" w:eastAsia="Times New Roman"/>
          <w:bCs/>
          <w:sz w:val="24"/>
          <w:szCs w:val="24"/>
        </w:rPr>
        <w:t xml:space="preserve"> </w:t>
      </w:r>
      <w:r>
        <w:rPr>
          <w:rFonts w:cs="Arial" w:eastAsia="Times New Roman"/>
          <w:sz w:val="24"/>
          <w:szCs w:val="24"/>
        </w:rPr>
        <w:t>It is very slightly lighter than air.</w:t>
      </w:r>
    </w:p>
    <w:p>
      <w:pPr>
        <w:pStyle w:val="style0"/>
        <w:spacing w:after="0" w:lineRule="auto" w:line="240"/>
        <w:rPr>
          <w:rFonts w:cs="Arial" w:eastAsia="Times New Roman"/>
          <w:sz w:val="24"/>
          <w:szCs w:val="24"/>
        </w:rPr>
      </w:pPr>
      <w:r>
        <w:rPr>
          <w:rFonts w:cs="Arial" w:eastAsia="Times New Roman"/>
          <w:sz w:val="24"/>
          <w:szCs w:val="24"/>
        </w:rPr>
        <w:t>Vapor Density=14 [Vapor density of air =14.4].</w:t>
      </w:r>
      <w:bookmarkStart w:id="38" w:name="c)-Solubility"/>
      <w:bookmarkEnd w:id="38"/>
    </w:p>
    <w:p>
      <w:pPr>
        <w:pStyle w:val="style0"/>
        <w:spacing w:after="0" w:lineRule="auto" w:line="240"/>
        <w:rPr>
          <w:rFonts w:cs="Arial" w:eastAsia="Times New Roman"/>
          <w:b/>
          <w:i/>
          <w:sz w:val="24"/>
          <w:szCs w:val="24"/>
        </w:rPr>
      </w:pPr>
      <w:r>
        <w:rPr>
          <w:rFonts w:cs="Arial" w:eastAsia="Times New Roman"/>
          <w:bCs/>
          <w:sz w:val="24"/>
          <w:szCs w:val="24"/>
        </w:rPr>
        <w:t xml:space="preserve">c) </w:t>
      </w:r>
      <w:r>
        <w:rPr>
          <w:rFonts w:cs="Arial" w:eastAsia="Times New Roman"/>
          <w:b/>
          <w:bCs/>
          <w:sz w:val="24"/>
          <w:szCs w:val="24"/>
        </w:rPr>
        <w:t>Solubility</w:t>
      </w:r>
      <w:r>
        <w:rPr>
          <w:rFonts w:cs="Arial" w:eastAsia="Times New Roman"/>
          <w:bCs/>
          <w:sz w:val="24"/>
          <w:szCs w:val="24"/>
        </w:rPr>
        <w:t>:</w:t>
      </w:r>
      <w:r>
        <w:rPr>
          <w:rFonts w:cs="Arial" w:eastAsia="Times New Roman"/>
          <w:bCs/>
          <w:sz w:val="24"/>
          <w:szCs w:val="24"/>
        </w:rPr>
        <w:t xml:space="preserve"> </w:t>
      </w:r>
      <w:r>
        <w:rPr>
          <w:rFonts w:cs="Arial" w:eastAsia="Times New Roman"/>
          <w:sz w:val="24"/>
          <w:szCs w:val="24"/>
        </w:rPr>
        <w:t>Carbon monoxide is only very slightly soluble in water.100 volumes of water can dissolve only 3.5 volumes of the gas at S.T.P</w:t>
      </w:r>
    </w:p>
    <w:bookmarkStart w:id="39" w:name="d)-Poisonous-nature"/>
    <w:bookmarkEnd w:id="39"/>
    <w:p>
      <w:pPr>
        <w:pStyle w:val="style0"/>
        <w:spacing w:after="0" w:lineRule="auto" w:line="240"/>
        <w:rPr>
          <w:rFonts w:cs="Arial" w:eastAsia="Times New Roman"/>
          <w:b/>
          <w:i/>
          <w:sz w:val="24"/>
          <w:szCs w:val="24"/>
        </w:rPr>
      </w:pPr>
      <w:r>
        <w:rPr>
          <w:rFonts w:cs="Arial" w:eastAsia="Times New Roman"/>
          <w:bCs/>
          <w:sz w:val="24"/>
          <w:szCs w:val="24"/>
        </w:rPr>
        <w:t xml:space="preserve">d) </w:t>
      </w:r>
      <w:r>
        <w:rPr>
          <w:rFonts w:cs="Arial" w:eastAsia="Times New Roman"/>
          <w:b/>
          <w:bCs/>
          <w:sz w:val="24"/>
          <w:szCs w:val="24"/>
        </w:rPr>
        <w:t>Poisonous nature</w:t>
      </w:r>
      <w:r>
        <w:rPr>
          <w:rFonts w:cs="Arial" w:eastAsia="Times New Roman"/>
          <w:bCs/>
          <w:sz w:val="24"/>
          <w:szCs w:val="24"/>
        </w:rPr>
        <w:t>:</w:t>
      </w:r>
      <w:r>
        <w:rPr>
          <w:rFonts w:cs="Arial" w:eastAsia="Times New Roman"/>
          <w:bCs/>
          <w:sz w:val="24"/>
          <w:szCs w:val="24"/>
        </w:rPr>
        <w:t xml:space="preserve"> </w:t>
      </w:r>
      <w:r>
        <w:rPr>
          <w:rFonts w:cs="Arial" w:eastAsia="Times New Roman"/>
          <w:sz w:val="24"/>
          <w:szCs w:val="24"/>
        </w:rPr>
        <w:t>This is a highly poisonous gas. Air containing even less than 1% of carbon monoxide, can be fatal, if breathed in for about 10 to 15 minutes.</w:t>
      </w:r>
    </w:p>
    <w:p>
      <w:pPr>
        <w:pStyle w:val="style0"/>
        <w:spacing w:after="0" w:lineRule="auto" w:line="240"/>
        <w:rPr>
          <w:rFonts w:cs="Arial" w:eastAsia="Times New Roman"/>
          <w:iCs/>
          <w:sz w:val="24"/>
          <w:szCs w:val="24"/>
        </w:rPr>
      </w:pPr>
    </w:p>
    <w:p>
      <w:pPr>
        <w:pStyle w:val="style0"/>
        <w:spacing w:after="0" w:lineRule="auto" w:line="240"/>
        <w:rPr>
          <w:rFonts w:cs="Arial" w:eastAsia="Times New Roman"/>
          <w:b/>
          <w:i/>
          <w:sz w:val="24"/>
          <w:szCs w:val="24"/>
        </w:rPr>
      </w:pPr>
      <w:r>
        <w:rPr>
          <w:rFonts w:cs="Arial" w:eastAsia="Times New Roman"/>
          <w:b/>
          <w:iCs/>
          <w:sz w:val="24"/>
          <w:szCs w:val="24"/>
        </w:rPr>
        <w:t>Chemical properties of carbon monoxide</w:t>
      </w:r>
    </w:p>
    <w:p>
      <w:pPr>
        <w:pStyle w:val="style0"/>
        <w:spacing w:after="0" w:lineRule="auto" w:line="240"/>
        <w:rPr>
          <w:rFonts w:cs="Arial" w:eastAsia="Times New Roman"/>
          <w:b/>
          <w:i/>
          <w:sz w:val="24"/>
          <w:szCs w:val="24"/>
        </w:rPr>
      </w:pPr>
      <w:r>
        <w:rPr>
          <w:rFonts w:cs="Arial" w:eastAsia="Times New Roman"/>
          <w:bCs/>
          <w:sz w:val="24"/>
          <w:szCs w:val="24"/>
        </w:rPr>
        <w:t>a) Nature:</w:t>
      </w:r>
      <w:r>
        <w:rPr>
          <w:rFonts w:cs="Arial" w:eastAsia="Times New Roman"/>
          <w:bCs/>
          <w:sz w:val="24"/>
          <w:szCs w:val="24"/>
        </w:rPr>
        <w:t xml:space="preserve"> </w:t>
      </w:r>
      <w:r>
        <w:rPr>
          <w:rFonts w:cs="Arial" w:eastAsia="Times New Roman"/>
          <w:sz w:val="24"/>
          <w:szCs w:val="24"/>
        </w:rPr>
        <w:t>Carbon monoxide is a neutral oxide. It is neither acidic nor basic.</w:t>
      </w:r>
    </w:p>
    <w:bookmarkStart w:id="40" w:name="b)-Stability"/>
    <w:bookmarkEnd w:id="40"/>
    <w:p>
      <w:pPr>
        <w:pStyle w:val="style0"/>
        <w:spacing w:after="0" w:lineRule="auto" w:line="240"/>
        <w:rPr>
          <w:rFonts w:cs="Arial" w:eastAsia="Times New Roman"/>
          <w:b/>
          <w:i/>
          <w:sz w:val="24"/>
          <w:szCs w:val="24"/>
        </w:rPr>
      </w:pPr>
      <w:r>
        <w:rPr>
          <w:rFonts w:cs="Arial" w:eastAsia="Times New Roman"/>
          <w:bCs/>
          <w:sz w:val="24"/>
          <w:szCs w:val="24"/>
        </w:rPr>
        <w:t>b) Stability:</w:t>
      </w:r>
      <w:r>
        <w:rPr>
          <w:rFonts w:cs="Arial" w:eastAsia="Times New Roman"/>
          <w:bCs/>
          <w:sz w:val="24"/>
          <w:szCs w:val="24"/>
        </w:rPr>
        <w:t xml:space="preserve"> </w:t>
      </w:r>
      <w:r>
        <w:rPr>
          <w:rFonts w:cs="Arial" w:eastAsia="Times New Roman"/>
          <w:sz w:val="24"/>
          <w:szCs w:val="24"/>
        </w:rPr>
        <w:t>It is very stable and cannot be decomposed by heat.</w:t>
      </w:r>
    </w:p>
    <w:bookmarkStart w:id="41" w:name="c)-Combustibility"/>
    <w:bookmarkEnd w:id="41"/>
    <w:p>
      <w:pPr>
        <w:pStyle w:val="style0"/>
        <w:spacing w:after="0" w:lineRule="auto" w:line="240"/>
        <w:rPr>
          <w:rFonts w:cs="Arial" w:eastAsia="Times New Roman"/>
          <w:sz w:val="24"/>
          <w:szCs w:val="24"/>
        </w:rPr>
      </w:pPr>
      <w:r>
        <w:rPr>
          <w:rFonts w:cs="Arial" w:eastAsia="Times New Roman"/>
          <w:bCs/>
          <w:sz w:val="24"/>
          <w:szCs w:val="24"/>
        </w:rPr>
        <w:t>c) Combustibility:</w:t>
      </w:r>
      <w:r>
        <w:rPr>
          <w:rFonts w:cs="Arial" w:eastAsia="Times New Roman"/>
          <w:bCs/>
          <w:sz w:val="24"/>
          <w:szCs w:val="24"/>
        </w:rPr>
        <w:t xml:space="preserve"> </w:t>
      </w:r>
      <w:r>
        <w:rPr>
          <w:rFonts w:cs="Arial" w:eastAsia="Times New Roman"/>
          <w:sz w:val="24"/>
          <w:szCs w:val="24"/>
        </w:rPr>
        <w:t xml:space="preserve">It is a combustible gas. It burns well in air or oxygen to form carbon dioxide. </w:t>
      </w:r>
    </w:p>
    <w:p>
      <w:pPr>
        <w:pStyle w:val="style0"/>
        <w:spacing w:after="0" w:lineRule="auto" w:line="240"/>
        <w:rPr>
          <w:rFonts w:cs="Arial" w:eastAsia="Times New Roman"/>
          <w:sz w:val="24"/>
          <w:szCs w:val="24"/>
        </w:rPr>
      </w:pPr>
      <w:r>
        <w:rPr>
          <w:rFonts w:cs="Arial" w:eastAsia="Times New Roman"/>
          <w:b/>
          <w:i/>
          <w:sz w:val="24"/>
          <w:szCs w:val="24"/>
        </w:rPr>
      </w:r>
      <w:r>
        <w:rPr>
          <w:rFonts w:cs="Arial" w:eastAsia="Times New Roman"/>
          <w:b/>
          <w:i/>
          <w:sz w:val="24"/>
          <w:szCs w:val="24"/>
        </w:rPr>
      </w:r>
      <w:r>
        <w:rPr>
          <w:rFonts w:cs="Arial" w:eastAsia="Times New Roman"/>
          <w:b/>
          <w:i/>
          <w:sz w:val="24"/>
          <w:szCs w:val="24"/>
        </w:rPr>
      </w:r>
      <w:r>
        <w:rPr>
          <w:rFonts w:cs="Arial" w:eastAsia="Times New Roman"/>
          <w:b/>
          <w:i/>
          <w:sz w:val="24"/>
          <w:szCs w:val="24"/>
        </w:rPr>
        <w:object>
          <v:shape id="1468" type="#_x0000_t75" filled="f" stroked="f" style="margin-left:0.0pt;margin-top:0.0pt;width:264.75pt;height:123.75pt;mso-wrap-distance-left:0.0pt;mso-wrap-distance-right:0.0pt;visibility:visible;">
            <v:imagedata r:id="rId233"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68" DrawAspect="Content" ObjectID="0" r:id="rId234"/>
        </w:object>
      </w:r>
      <w:r>
        <w:rPr>
          <w:rFonts w:cs="Arial" w:eastAsia="Times New Roman"/>
          <w:b/>
          <w:i/>
          <w:sz w:val="24"/>
          <w:szCs w:val="24"/>
        </w:rPr>
      </w:r>
    </w:p>
    <w:p>
      <w:pPr>
        <w:pStyle w:val="style0"/>
        <w:spacing w:after="0" w:lineRule="auto" w:line="240"/>
        <w:rPr>
          <w:rFonts w:cs="Arial" w:eastAsia="Times New Roman"/>
          <w:b/>
          <w:i/>
          <w:sz w:val="24"/>
          <w:szCs w:val="24"/>
        </w:rPr>
      </w:pPr>
      <w:r>
        <w:rPr>
          <w:rFonts w:cs="Arial" w:eastAsia="Times New Roman"/>
          <w:sz w:val="24"/>
          <w:szCs w:val="24"/>
        </w:rPr>
        <w:t>This is a highly exothermic reaction. Hence it is a very good fuel.</w:t>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3546475" cy="561975"/>
            <wp:effectExtent l="0" t="0" r="0" b="9525"/>
            <wp:docPr id="1470" name="Picture 969" descr="http://content.tutorvista.com/chemistry_9/content/us/class9chemistry/chapter16/images/img16.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6" name="Picture 969"/>
                    <pic:cNvPicPr/>
                  </pic:nvPicPr>
                  <pic:blipFill>
                    <a:blip r:embed="rId235" cstate="print"/>
                    <a:srcRect l="0" t="0" r="0" b="0"/>
                    <a:stretch/>
                  </pic:blipFill>
                  <pic:spPr>
                    <a:xfrm rot="0">
                      <a:off x="0" y="0"/>
                      <a:ext cx="3546475" cy="561975"/>
                    </a:xfrm>
                    <a:prstGeom prst="rect"/>
                    <a:ln>
                      <a:noFill/>
                    </a:ln>
                  </pic:spPr>
                </pic:pic>
              </a:graphicData>
            </a:graphic>
          </wp:inline>
        </w:drawing>
      </w:r>
    </w:p>
    <w:p>
      <w:pPr>
        <w:pStyle w:val="style0"/>
        <w:spacing w:after="0" w:lineRule="auto" w:line="240"/>
        <w:rPr>
          <w:rFonts w:cs="Arial" w:eastAsia="Times New Roman"/>
          <w:b/>
          <w:i/>
          <w:sz w:val="24"/>
          <w:szCs w:val="24"/>
        </w:rPr>
      </w:pPr>
      <w:r>
        <w:rPr>
          <w:rFonts w:cs="Arial" w:eastAsia="Times New Roman"/>
          <w:sz w:val="24"/>
          <w:szCs w:val="24"/>
        </w:rPr>
        <w:t>However, it is not a supporter of combustion,</w:t>
      </w:r>
    </w:p>
    <w:bookmarkStart w:id="42" w:name="d)"/>
    <w:bookmarkEnd w:id="42"/>
    <w:p>
      <w:pPr>
        <w:pStyle w:val="style0"/>
        <w:spacing w:after="0" w:lineRule="auto" w:line="240"/>
        <w:rPr>
          <w:rFonts w:cs="Arial" w:eastAsia="Times New Roman"/>
          <w:sz w:val="24"/>
          <w:szCs w:val="24"/>
        </w:rPr>
      </w:pPr>
      <w:r>
        <w:rPr>
          <w:rFonts w:cs="Arial" w:eastAsia="Times New Roman"/>
          <w:bCs/>
          <w:sz w:val="24"/>
          <w:szCs w:val="24"/>
        </w:rPr>
        <w:t>d)</w:t>
      </w:r>
      <w:r>
        <w:rPr>
          <w:rFonts w:cs="Arial" w:eastAsia="Times New Roman"/>
          <w:sz w:val="24"/>
          <w:szCs w:val="24"/>
        </w:rPr>
        <w:t>Combination with chlorine</w:t>
      </w:r>
    </w:p>
    <w:p>
      <w:pPr>
        <w:pStyle w:val="style0"/>
        <w:spacing w:after="0" w:lineRule="auto" w:line="240"/>
        <w:rPr>
          <w:rFonts w:cs="Arial" w:eastAsia="Times New Roman"/>
          <w:b/>
          <w:i/>
          <w:sz w:val="24"/>
          <w:szCs w:val="24"/>
        </w:rPr>
      </w:pPr>
      <w:r>
        <w:rPr>
          <w:rFonts w:cs="Arial" w:eastAsia="Times New Roman"/>
          <w:sz w:val="24"/>
          <w:szCs w:val="24"/>
        </w:rPr>
        <w:t xml:space="preserve">Carbon monoxide combines with chlorine in presence of sunlight and charcoal as catalyst, to form carbonyl chloride, commonly called as </w:t>
      </w:r>
      <w:r>
        <w:rPr>
          <w:rFonts w:cs="Arial" w:eastAsia="Times New Roman"/>
          <w:b/>
          <w:sz w:val="24"/>
          <w:szCs w:val="24"/>
        </w:rPr>
        <w:t>phosgene.</w:t>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3955312" cy="460744"/>
            <wp:effectExtent l="0" t="0" r="0" b="0"/>
            <wp:docPr id="1471" name="Picture 979" descr="http://content.tutorvista.com/chemistry_9/content/us/class9chemistry/chapter16/images/img17.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7" name="Picture 979"/>
                    <pic:cNvPicPr/>
                  </pic:nvPicPr>
                  <pic:blipFill>
                    <a:blip r:embed="rId236" cstate="print"/>
                    <a:srcRect l="0" t="0" r="0" b="0"/>
                    <a:stretch/>
                  </pic:blipFill>
                  <pic:spPr>
                    <a:xfrm rot="0">
                      <a:off x="0" y="0"/>
                      <a:ext cx="3955312" cy="460744"/>
                    </a:xfrm>
                    <a:prstGeom prst="rect"/>
                    <a:ln>
                      <a:noFill/>
                    </a:ln>
                  </pic:spPr>
                </pic:pic>
              </a:graphicData>
            </a:graphic>
          </wp:inline>
        </w:drawing>
      </w:r>
      <w:bookmarkStart w:id="43" w:name="e)-Combination-with-sodium-hydroxide"/>
      <w:bookmarkEnd w:id="43"/>
    </w:p>
    <w:p>
      <w:pPr>
        <w:pStyle w:val="style0"/>
        <w:spacing w:after="0" w:lineRule="auto" w:line="240"/>
        <w:rPr>
          <w:rFonts w:cs="Arial" w:eastAsia="Times New Roman"/>
          <w:b/>
          <w:i/>
          <w:sz w:val="24"/>
          <w:szCs w:val="24"/>
        </w:rPr>
      </w:pPr>
      <w:r>
        <w:rPr>
          <w:rFonts w:cs="Arial" w:eastAsia="Times New Roman"/>
          <w:bCs/>
          <w:sz w:val="24"/>
          <w:szCs w:val="24"/>
        </w:rPr>
        <w:t>e) Combination with sodium hydroxide</w:t>
      </w:r>
    </w:p>
    <w:p>
      <w:pPr>
        <w:pStyle w:val="style0"/>
        <w:spacing w:after="0" w:lineRule="auto" w:line="240"/>
        <w:rPr>
          <w:rFonts w:cs="Arial" w:eastAsia="Times New Roman"/>
          <w:b/>
          <w:i/>
          <w:sz w:val="24"/>
          <w:szCs w:val="24"/>
        </w:rPr>
      </w:pPr>
      <w:r>
        <w:rPr>
          <w:rFonts w:cs="Arial" w:eastAsia="Times New Roman"/>
          <w:sz w:val="24"/>
          <w:szCs w:val="24"/>
        </w:rPr>
        <w:t xml:space="preserve">Carbon monoxide when heated under a pressure of six </w:t>
      </w:r>
      <w:r>
        <w:rPr>
          <w:rFonts w:cs="Arial" w:eastAsia="Times New Roman"/>
          <w:sz w:val="24"/>
          <w:szCs w:val="24"/>
        </w:rPr>
        <w:t>atmospheres</w:t>
      </w:r>
      <w:r>
        <w:rPr>
          <w:rFonts w:cs="Arial" w:eastAsia="Times New Roman"/>
          <w:sz w:val="24"/>
          <w:szCs w:val="24"/>
        </w:rPr>
        <w:t>, combines with sodium hydroxide and flakes to form sodium formate.</w:t>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2998381" cy="389861"/>
            <wp:effectExtent l="0" t="0" r="0" b="0"/>
            <wp:docPr id="1472" name="Picture 980" descr="http://content.tutorvista.com/chemistry_9/content/us/class9chemistry/chapter16/images/img18.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8" name="Picture 980"/>
                    <pic:cNvPicPr/>
                  </pic:nvPicPr>
                  <pic:blipFill>
                    <a:blip r:embed="rId237" cstate="print"/>
                    <a:srcRect l="0" t="0" r="0" b="0"/>
                    <a:stretch/>
                  </pic:blipFill>
                  <pic:spPr>
                    <a:xfrm rot="0">
                      <a:off x="0" y="0"/>
                      <a:ext cx="2998381" cy="389861"/>
                    </a:xfrm>
                    <a:prstGeom prst="rect"/>
                    <a:ln>
                      <a:noFill/>
                    </a:ln>
                  </pic:spPr>
                </pic:pic>
              </a:graphicData>
            </a:graphic>
          </wp:inline>
        </w:drawing>
      </w:r>
      <w:bookmarkStart w:id="44" w:name="f)-Reducing-property"/>
      <w:bookmarkEnd w:id="44"/>
    </w:p>
    <w:p>
      <w:pPr>
        <w:pStyle w:val="style0"/>
        <w:spacing w:after="0" w:lineRule="auto" w:line="240"/>
        <w:rPr>
          <w:rFonts w:cs="Arial" w:eastAsia="Times New Roman"/>
          <w:b/>
          <w:i/>
          <w:sz w:val="24"/>
          <w:szCs w:val="24"/>
        </w:rPr>
      </w:pPr>
      <w:r>
        <w:rPr>
          <w:rFonts w:cs="Arial" w:eastAsia="Times New Roman"/>
          <w:bCs/>
          <w:sz w:val="24"/>
          <w:szCs w:val="24"/>
        </w:rPr>
        <w:t>f) Reducing property</w:t>
      </w:r>
    </w:p>
    <w:p>
      <w:pPr>
        <w:pStyle w:val="style0"/>
        <w:spacing w:after="0" w:lineRule="auto" w:line="240"/>
        <w:rPr>
          <w:rFonts w:cs="Arial" w:eastAsia="Times New Roman"/>
          <w:b/>
          <w:i/>
          <w:sz w:val="24"/>
          <w:szCs w:val="24"/>
        </w:rPr>
      </w:pPr>
      <w:r>
        <w:rPr>
          <w:rFonts w:cs="Arial" w:eastAsia="Times New Roman"/>
          <w:sz w:val="24"/>
          <w:szCs w:val="24"/>
        </w:rPr>
        <w:t>Carbon monoxide is a powerful reducing agent.</w:t>
      </w:r>
    </w:p>
    <w:bookmarkStart w:id="45" w:name="Experiment-3"/>
    <w:bookmarkEnd w:id="45"/>
    <w:p>
      <w:pPr>
        <w:pStyle w:val="style0"/>
        <w:spacing w:after="0" w:lineRule="auto" w:line="240"/>
        <w:rPr>
          <w:rFonts w:cs="Arial" w:eastAsia="Times New Roman"/>
          <w:b/>
          <w:i/>
          <w:sz w:val="24"/>
          <w:szCs w:val="24"/>
        </w:rPr>
      </w:pPr>
      <w:r>
        <w:rPr>
          <w:rFonts w:cs="Arial" w:eastAsia="Times New Roman"/>
          <w:b/>
          <w:bCs/>
          <w:sz w:val="24"/>
          <w:szCs w:val="24"/>
        </w:rPr>
        <w:t>Experiment 3</w:t>
      </w:r>
    </w:p>
    <w:p>
      <w:pPr>
        <w:pStyle w:val="style0"/>
        <w:spacing w:after="0" w:lineRule="auto" w:line="240"/>
        <w:rPr>
          <w:rFonts w:cs="Arial" w:eastAsia="Times New Roman"/>
          <w:b/>
          <w:i/>
          <w:sz w:val="24"/>
          <w:szCs w:val="24"/>
        </w:rPr>
      </w:pPr>
      <w:r>
        <w:rPr>
          <w:rFonts w:cs="Arial" w:eastAsia="Times New Roman"/>
          <w:sz w:val="24"/>
          <w:szCs w:val="24"/>
        </w:rPr>
        <w:t>When CO is passed over heated metallic oxides, it takes away the oxygen to form carbon dioxide and reduces the oxides to their respective metals.</w:t>
      </w:r>
    </w:p>
    <w:p>
      <w:pPr>
        <w:pStyle w:val="style0"/>
        <w:spacing w:after="0" w:lineRule="auto" w:line="240"/>
        <w:rPr>
          <w:rFonts w:cs="Arial" w:eastAsia="Times New Roman"/>
          <w:b/>
          <w:i/>
          <w:sz w:val="24"/>
          <w:szCs w:val="24"/>
        </w:rPr>
      </w:pPr>
      <w:r>
        <w:rPr>
          <w:rFonts w:cs="Arial" w:eastAsia="Times New Roman"/>
          <w:b/>
          <w:i/>
          <w:sz w:val="24"/>
          <w:szCs w:val="24"/>
        </w:rPr>
      </w:r>
      <w:r>
        <w:rPr>
          <w:rFonts w:cs="Arial" w:eastAsia="Times New Roman"/>
          <w:b/>
          <w:i/>
          <w:sz w:val="24"/>
          <w:szCs w:val="24"/>
        </w:rPr>
      </w:r>
      <w:r>
        <w:rPr>
          <w:rFonts w:cs="Arial" w:eastAsia="Times New Roman"/>
          <w:b/>
          <w:i/>
          <w:sz w:val="24"/>
          <w:szCs w:val="24"/>
        </w:rPr>
      </w:r>
      <w:r>
        <w:rPr>
          <w:rFonts w:cs="Arial" w:eastAsia="Times New Roman"/>
          <w:b/>
          <w:i/>
          <w:sz w:val="24"/>
          <w:szCs w:val="24"/>
        </w:rPr>
        <w:object>
          <v:shape id="1473" type="#_x0000_t75" filled="f" stroked="f" style="margin-left:0.0pt;margin-top:0.0pt;width:291.75pt;height:101.25pt;mso-wrap-distance-left:0.0pt;mso-wrap-distance-right:0.0pt;visibility:visible;">
            <v:imagedata r:id="rId23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73" DrawAspect="Content" ObjectID="0" r:id="rId239"/>
        </w:object>
      </w:r>
      <w:r>
        <w:rPr>
          <w:rFonts w:cs="Arial" w:eastAsia="Times New Roman"/>
          <w:b/>
          <w:i/>
          <w:sz w:val="24"/>
          <w:szCs w:val="24"/>
        </w:rPr>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3537098" cy="411125"/>
            <wp:effectExtent l="0" t="0" r="6350" b="8255"/>
            <wp:docPr id="1475" name="Picture 981" descr="http://content.tutorvista.com/chemistry_9/content/us/class9chemistry/chapter16/images/img20.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0" name="Picture 981"/>
                    <pic:cNvPicPr/>
                  </pic:nvPicPr>
                  <pic:blipFill>
                    <a:blip r:embed="rId240" cstate="print"/>
                    <a:srcRect l="0" t="0" r="0" b="0"/>
                    <a:stretch/>
                  </pic:blipFill>
                  <pic:spPr>
                    <a:xfrm rot="0">
                      <a:off x="0" y="0"/>
                      <a:ext cx="3537098" cy="411125"/>
                    </a:xfrm>
                    <a:prstGeom prst="rect"/>
                    <a:ln>
                      <a:noFill/>
                    </a:ln>
                  </pic:spPr>
                </pic:pic>
              </a:graphicData>
            </a:graphic>
          </wp:inline>
        </w:drawing>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3125972" cy="333153"/>
            <wp:effectExtent l="0" t="0" r="0" b="0"/>
            <wp:docPr id="1476" name="Picture 982" descr="http://content.tutorvista.com/chemistry_9/content/us/class9chemistry/chapter16/images/img2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1" name="Picture 982"/>
                    <pic:cNvPicPr/>
                  </pic:nvPicPr>
                  <pic:blipFill>
                    <a:blip r:embed="rId241" cstate="print"/>
                    <a:srcRect l="0" t="0" r="0" b="0"/>
                    <a:stretch/>
                  </pic:blipFill>
                  <pic:spPr>
                    <a:xfrm rot="0">
                      <a:off x="0" y="0"/>
                      <a:ext cx="3125972" cy="333153"/>
                    </a:xfrm>
                    <a:prstGeom prst="rect"/>
                    <a:ln>
                      <a:noFill/>
                    </a:ln>
                  </pic:spPr>
                </pic:pic>
              </a:graphicData>
            </a:graphic>
          </wp:inline>
        </w:drawing>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3466214" cy="382773"/>
            <wp:effectExtent l="0" t="0" r="1270" b="0"/>
            <wp:docPr id="1477" name="Picture 983" descr="http://content.tutorvista.com/chemistry_9/content/us/class9chemistry/chapter16/images/img22.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2" name="Picture 983"/>
                    <pic:cNvPicPr/>
                  </pic:nvPicPr>
                  <pic:blipFill>
                    <a:blip r:embed="rId242" cstate="print"/>
                    <a:srcRect l="0" t="0" r="0" b="0"/>
                    <a:stretch/>
                  </pic:blipFill>
                  <pic:spPr>
                    <a:xfrm rot="0">
                      <a:off x="0" y="0"/>
                      <a:ext cx="3466214" cy="382773"/>
                    </a:xfrm>
                    <a:prstGeom prst="rect"/>
                    <a:ln>
                      <a:noFill/>
                    </a:ln>
                  </pic:spPr>
                </pic:pic>
              </a:graphicData>
            </a:graphic>
          </wp:inline>
        </w:drawing>
      </w:r>
    </w:p>
    <w:bookmarkStart w:id="46" w:name="g)-As-a-synthetic-reagent"/>
    <w:bookmarkEnd w:id="46"/>
    <w:p>
      <w:pPr>
        <w:pStyle w:val="style0"/>
        <w:spacing w:after="0" w:lineRule="auto" w:line="240"/>
        <w:rPr>
          <w:rFonts w:cs="Arial" w:eastAsia="Times New Roman"/>
          <w:b/>
          <w:i/>
          <w:sz w:val="24"/>
          <w:szCs w:val="24"/>
        </w:rPr>
      </w:pPr>
      <w:r>
        <w:rPr>
          <w:rFonts w:cs="Arial" w:eastAsia="Times New Roman"/>
          <w:bCs/>
          <w:sz w:val="24"/>
          <w:szCs w:val="24"/>
        </w:rPr>
        <w:t>g) As a synthetic reagent</w:t>
      </w:r>
    </w:p>
    <w:p>
      <w:pPr>
        <w:pStyle w:val="style0"/>
        <w:spacing w:after="0" w:lineRule="auto" w:line="240"/>
        <w:rPr>
          <w:rFonts w:cs="Arial" w:eastAsia="Times New Roman"/>
          <w:b/>
          <w:i/>
          <w:sz w:val="24"/>
          <w:szCs w:val="24"/>
        </w:rPr>
      </w:pPr>
      <w:r>
        <w:rPr>
          <w:rFonts w:cs="Arial" w:eastAsia="Times New Roman"/>
          <w:sz w:val="24"/>
          <w:szCs w:val="24"/>
        </w:rPr>
        <w:t>Carbon monoxide acts as the staring material for the synthesis of many important organic substances. For e.g., the synthesis of methyl alcohol, or methanol, (CH</w:t>
      </w:r>
      <w:r>
        <w:rPr>
          <w:rFonts w:cs="Arial" w:eastAsia="Times New Roman"/>
          <w:sz w:val="24"/>
          <w:szCs w:val="24"/>
          <w:vertAlign w:val="subscript"/>
        </w:rPr>
        <w:t>3</w:t>
      </w:r>
      <w:r>
        <w:rPr>
          <w:rFonts w:cs="Arial" w:eastAsia="Times New Roman"/>
          <w:sz w:val="24"/>
          <w:szCs w:val="24"/>
        </w:rPr>
        <w:t>OH) takes place by the reaction of carbon monoxide and hydrogen.</w:t>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3671777" cy="361507"/>
            <wp:effectExtent l="0" t="0" r="5080" b="635"/>
            <wp:docPr id="1478" name="Picture 984" descr="http://content.tutorvista.com/chemistry_9/content/us/class9chemistry/chapter16/images/img2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3" name="Picture 984"/>
                    <pic:cNvPicPr/>
                  </pic:nvPicPr>
                  <pic:blipFill>
                    <a:blip r:embed="rId243" cstate="print"/>
                    <a:srcRect l="0" t="0" r="0" b="0"/>
                    <a:stretch/>
                  </pic:blipFill>
                  <pic:spPr>
                    <a:xfrm rot="0">
                      <a:off x="0" y="0"/>
                      <a:ext cx="3671777" cy="361507"/>
                    </a:xfrm>
                    <a:prstGeom prst="rect"/>
                    <a:ln>
                      <a:noFill/>
                    </a:ln>
                  </pic:spPr>
                </pic:pic>
              </a:graphicData>
            </a:graphic>
          </wp:inline>
        </w:drawing>
      </w:r>
      <w:bookmarkStart w:id="47" w:name="h)-Combination-with-metals"/>
      <w:bookmarkEnd w:id="47"/>
    </w:p>
    <w:p>
      <w:pPr>
        <w:pStyle w:val="style0"/>
        <w:spacing w:after="0" w:lineRule="auto" w:line="240"/>
        <w:rPr>
          <w:rFonts w:cs="Arial" w:eastAsia="Times New Roman"/>
          <w:b/>
          <w:i/>
          <w:sz w:val="24"/>
          <w:szCs w:val="24"/>
        </w:rPr>
      </w:pPr>
      <w:r>
        <w:rPr>
          <w:rFonts w:cs="Arial" w:eastAsia="Times New Roman"/>
          <w:bCs/>
          <w:sz w:val="24"/>
          <w:szCs w:val="24"/>
        </w:rPr>
        <w:t>h) Combination with metals</w:t>
      </w:r>
    </w:p>
    <w:p>
      <w:pPr>
        <w:pStyle w:val="style0"/>
        <w:spacing w:after="0" w:lineRule="auto" w:line="240"/>
        <w:rPr>
          <w:rFonts w:cs="Arial" w:eastAsia="Times New Roman"/>
          <w:b/>
          <w:i/>
          <w:sz w:val="24"/>
          <w:szCs w:val="24"/>
        </w:rPr>
      </w:pPr>
      <w:r>
        <w:rPr>
          <w:rFonts w:cs="Arial" w:eastAsia="Times New Roman"/>
          <w:sz w:val="24"/>
          <w:szCs w:val="24"/>
        </w:rPr>
        <w:t>When carbon monoxide is passed over heated metals under pressure, metal carbonyls are formed.</w:t>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2849526" cy="326065"/>
            <wp:effectExtent l="0" t="0" r="0" b="0"/>
            <wp:docPr id="1479" name="Picture 985" descr="http://content.tutorvista.com/chemistry_9/content/us/class9chemistry/chapter16/images/img24.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4" name="Picture 985"/>
                    <pic:cNvPicPr/>
                  </pic:nvPicPr>
                  <pic:blipFill>
                    <a:blip r:embed="rId244" cstate="print"/>
                    <a:srcRect l="0" t="0" r="0" b="0"/>
                    <a:stretch/>
                  </pic:blipFill>
                  <pic:spPr>
                    <a:xfrm rot="0">
                      <a:off x="0" y="0"/>
                      <a:ext cx="2849526" cy="326065"/>
                    </a:xfrm>
                    <a:prstGeom prst="rect"/>
                    <a:ln>
                      <a:noFill/>
                    </a:ln>
                  </pic:spPr>
                </pic:pic>
              </a:graphicData>
            </a:graphic>
          </wp:inline>
        </w:drawing>
      </w:r>
      <w:bookmarkStart w:id="48" w:name="i)-Combination-with-cuprous-chloride"/>
      <w:bookmarkEnd w:id="48"/>
    </w:p>
    <w:p>
      <w:pPr>
        <w:pStyle w:val="style0"/>
        <w:spacing w:after="0" w:lineRule="auto" w:line="240"/>
        <w:rPr>
          <w:rFonts w:cs="Arial" w:eastAsia="Times New Roman"/>
          <w:b/>
          <w:i/>
          <w:sz w:val="24"/>
          <w:szCs w:val="24"/>
        </w:rPr>
      </w:pPr>
      <w:r>
        <w:rPr>
          <w:rFonts w:cs="Arial" w:eastAsia="Times New Roman"/>
          <w:bCs/>
          <w:sz w:val="24"/>
          <w:szCs w:val="24"/>
        </w:rPr>
        <w:t>i) Combination with cuprous chloride</w:t>
      </w:r>
    </w:p>
    <w:p>
      <w:pPr>
        <w:pStyle w:val="style0"/>
        <w:spacing w:after="0" w:lineRule="auto" w:line="240"/>
        <w:rPr>
          <w:rFonts w:cs="Arial" w:eastAsia="Times New Roman"/>
          <w:b/>
          <w:i/>
          <w:sz w:val="24"/>
          <w:szCs w:val="24"/>
        </w:rPr>
      </w:pPr>
      <w:r>
        <w:rPr>
          <w:rFonts w:cs="Arial" w:eastAsia="Times New Roman"/>
          <w:sz w:val="24"/>
          <w:szCs w:val="24"/>
        </w:rPr>
        <w:t>Carbon monoxide is absorbed by ammonical cuprous chloride to form an addition compound.</w:t>
      </w:r>
    </w:p>
    <w:p>
      <w:pPr>
        <w:pStyle w:val="style0"/>
        <w:spacing w:after="0" w:lineRule="auto" w:line="240"/>
        <w:rPr>
          <w:rFonts w:cs="Arial" w:eastAsia="Times New Roman"/>
          <w:b/>
          <w:i/>
          <w:sz w:val="24"/>
          <w:szCs w:val="24"/>
        </w:rPr>
      </w:pPr>
      <w:r>
        <w:rPr>
          <w:rFonts w:cs="Arial" w:eastAsia="Times New Roman"/>
          <w:b/>
          <w:i/>
          <w:noProof/>
          <w:sz w:val="24"/>
          <w:szCs w:val="24"/>
        </w:rPr>
        <w:drawing>
          <wp:inline distL="0" distT="0" distB="0" distR="0">
            <wp:extent cx="3111795" cy="262270"/>
            <wp:effectExtent l="0" t="0" r="0" b="4445"/>
            <wp:docPr id="1480" name="Picture 986" descr="http://content.tutorvista.com/chemistry_9/content/us/class9chemistry/chapter16/images/img25.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5" name="Picture 986"/>
                    <pic:cNvPicPr/>
                  </pic:nvPicPr>
                  <pic:blipFill>
                    <a:blip r:embed="rId245" cstate="print"/>
                    <a:srcRect l="0" t="0" r="0" b="0"/>
                    <a:stretch/>
                  </pic:blipFill>
                  <pic:spPr>
                    <a:xfrm rot="0">
                      <a:off x="0" y="0"/>
                      <a:ext cx="3111795" cy="262270"/>
                    </a:xfrm>
                    <a:prstGeom prst="rect"/>
                    <a:ln>
                      <a:noFill/>
                    </a:ln>
                  </pic:spPr>
                </pic:pic>
              </a:graphicData>
            </a:graphic>
          </wp:inline>
        </w:drawing>
      </w:r>
    </w:p>
    <w:p>
      <w:pPr>
        <w:pStyle w:val="style0"/>
        <w:spacing w:after="0" w:lineRule="auto" w:line="240"/>
        <w:rPr>
          <w:rFonts w:ascii="Consolas" w:cs="Consolas" w:eastAsia="Times New Roman" w:hAnsi="Consolas"/>
          <w:b/>
          <w:iCs/>
          <w:sz w:val="24"/>
          <w:szCs w:val="24"/>
        </w:rPr>
      </w:pPr>
    </w:p>
    <w:p>
      <w:pPr>
        <w:pStyle w:val="style0"/>
        <w:spacing w:after="0" w:lineRule="auto" w:line="240"/>
        <w:rPr>
          <w:rFonts w:ascii="Consolas" w:cs="Consolas" w:eastAsia="Times New Roman" w:hAnsi="Consolas"/>
          <w:b/>
          <w:iCs/>
          <w:sz w:val="24"/>
          <w:szCs w:val="24"/>
        </w:rPr>
      </w:pPr>
    </w:p>
    <w:p>
      <w:pPr>
        <w:pStyle w:val="style0"/>
        <w:spacing w:after="0" w:lineRule="auto" w:line="240"/>
        <w:rPr>
          <w:rFonts w:ascii="Consolas" w:cs="Consolas" w:eastAsia="Times New Roman" w:hAnsi="Consolas"/>
          <w:b/>
          <w:iCs/>
          <w:sz w:val="24"/>
          <w:szCs w:val="24"/>
        </w:rPr>
      </w:pPr>
    </w:p>
    <w:p>
      <w:pPr>
        <w:pStyle w:val="style0"/>
        <w:spacing w:after="0" w:lineRule="auto" w:line="240"/>
        <w:rPr>
          <w:rFonts w:ascii="Consolas" w:cs="Consolas" w:eastAsia="Times New Roman" w:hAnsi="Consolas"/>
          <w:b/>
          <w:iCs/>
          <w:sz w:val="24"/>
          <w:szCs w:val="24"/>
        </w:rPr>
      </w:pPr>
    </w:p>
    <w:p>
      <w:pPr>
        <w:pStyle w:val="style0"/>
        <w:spacing w:after="0" w:lineRule="auto" w:line="240"/>
        <w:rPr>
          <w:rFonts w:cs="Arial" w:eastAsia="Times New Roman"/>
          <w:b/>
          <w:i/>
          <w:sz w:val="24"/>
          <w:szCs w:val="24"/>
        </w:rPr>
      </w:pPr>
      <w:r>
        <w:rPr>
          <w:rFonts w:ascii="Consolas" w:cs="Consolas" w:eastAsia="Times New Roman" w:hAnsi="Consolas"/>
          <w:b/>
          <w:iCs/>
          <w:sz w:val="24"/>
          <w:szCs w:val="24"/>
        </w:rPr>
        <w:t>Uses of carbon monoxide</w:t>
      </w:r>
    </w:p>
    <w:p>
      <w:pPr>
        <w:pStyle w:val="style0"/>
        <w:spacing w:after="0" w:lineRule="auto" w:line="240"/>
        <w:rPr>
          <w:rFonts w:cs="Arial" w:eastAsia="Times New Roman"/>
          <w:sz w:val="24"/>
          <w:szCs w:val="24"/>
        </w:rPr>
      </w:pPr>
      <w:r>
        <w:rPr>
          <w:rFonts w:cs="Arial" w:eastAsia="Times New Roman"/>
          <w:sz w:val="24"/>
          <w:szCs w:val="24"/>
        </w:rPr>
        <w:t>1. Carbon monoxide is used as a fuel by itself, or in the form of producer gas (mixture of carbon monoxide and nitrogen), or water gas (mixture of carbon monoxide and hydrogen). It is also present in fuel gases like coal gas.</w:t>
      </w:r>
    </w:p>
    <w:p>
      <w:pPr>
        <w:pStyle w:val="style0"/>
        <w:spacing w:after="0" w:lineRule="auto" w:line="240"/>
        <w:rPr>
          <w:rFonts w:cs="Arial" w:eastAsia="Times New Roman"/>
          <w:b/>
          <w:i/>
          <w:sz w:val="24"/>
          <w:szCs w:val="24"/>
        </w:rPr>
      </w:pPr>
      <w:r>
        <w:rPr>
          <w:rFonts w:cs="Arial" w:eastAsia="Times New Roman"/>
          <w:sz w:val="24"/>
          <w:szCs w:val="24"/>
        </w:rPr>
        <w:t>2. It is used as a reducing agent in the extraction of metals. Carbon monoxide reduces the metal oxides to metals. Usually coke is used to generate this gas. In this process coke combines with oxygen to form carbon dioxide, which gets reduced to carbon monoxide due to the lack of oxygen.</w:t>
      </w:r>
    </w:p>
    <w:p>
      <w:pPr>
        <w:pStyle w:val="style0"/>
        <w:spacing w:after="0" w:lineRule="auto" w:line="240"/>
        <w:rPr>
          <w:rFonts w:cs="Arial" w:eastAsia="Times New Roman"/>
          <w:b/>
          <w:i/>
          <w:sz w:val="24"/>
          <w:szCs w:val="24"/>
        </w:rPr>
      </w:pPr>
      <w:r>
        <w:rPr>
          <w:rFonts w:cs="Arial" w:eastAsia="Times New Roman"/>
          <w:sz w:val="24"/>
          <w:szCs w:val="24"/>
        </w:rPr>
        <w:t xml:space="preserve">3. Carbon monoxide is </w:t>
      </w:r>
      <w:r>
        <w:rPr>
          <w:rFonts w:cs="Arial" w:eastAsia="Times New Roman"/>
          <w:color w:val="000000"/>
          <w:sz w:val="24"/>
          <w:szCs w:val="24"/>
        </w:rPr>
        <w:t>used</w:t>
      </w:r>
      <w:r>
        <w:rPr>
          <w:rFonts w:cs="Arial" w:eastAsia="Times New Roman"/>
          <w:sz w:val="24"/>
          <w:szCs w:val="24"/>
        </w:rPr>
        <w:t xml:space="preserve"> in the manufacture of methyl alcohol, sodium formate, phosgene, etc.</w:t>
      </w:r>
    </w:p>
    <w:p>
      <w:pPr>
        <w:pStyle w:val="style0"/>
        <w:spacing w:after="0" w:lineRule="auto" w:line="240"/>
        <w:rPr>
          <w:rFonts w:cs="Arial" w:eastAsia="Times New Roman"/>
          <w:b/>
          <w:i/>
          <w:sz w:val="24"/>
          <w:szCs w:val="24"/>
        </w:rPr>
      </w:pPr>
    </w:p>
    <w:p>
      <w:pPr>
        <w:pStyle w:val="style0"/>
        <w:spacing w:after="0" w:lineRule="auto" w:line="240"/>
        <w:rPr>
          <w:rFonts w:cs="Arial" w:eastAsia="Times New Roman"/>
          <w:b/>
          <w:i/>
          <w:sz w:val="24"/>
          <w:szCs w:val="24"/>
        </w:rPr>
      </w:pPr>
    </w:p>
    <w:p>
      <w:pPr>
        <w:pStyle w:val="style0"/>
        <w:spacing w:after="0" w:lineRule="auto" w:line="240"/>
        <w:rPr>
          <w:rFonts w:cs="Arial" w:eastAsia="Times New Roman"/>
          <w:b/>
          <w:i/>
          <w:sz w:val="24"/>
          <w:szCs w:val="24"/>
        </w:rPr>
      </w:pPr>
      <w:r>
        <w:rPr>
          <w:rFonts w:cs="Arial" w:eastAsia="Times New Roman"/>
          <w:b/>
          <w:i/>
          <w:sz w:val="24"/>
          <w:szCs w:val="24"/>
        </w:rPr>
        <w:t>CARBON DIOXIDE</w:t>
      </w:r>
    </w:p>
    <w:p>
      <w:pPr>
        <w:pStyle w:val="style0"/>
        <w:spacing w:after="0" w:lineRule="auto" w:line="240"/>
        <w:rPr>
          <w:rFonts w:cs="Arial" w:eastAsia="Times New Roman"/>
          <w:b/>
          <w:i/>
          <w:sz w:val="24"/>
          <w:szCs w:val="24"/>
        </w:rPr>
      </w:pPr>
      <w:r>
        <w:rPr>
          <w:rFonts w:cs="Arial" w:eastAsia="Times New Roman"/>
          <w:b/>
          <w:i/>
          <w:sz w:val="24"/>
          <w:szCs w:val="24"/>
        </w:rPr>
        <w:t>Carbon d</w:t>
      </w:r>
      <w:r>
        <w:rPr>
          <w:rFonts w:cs="Arial" w:eastAsia="Times New Roman"/>
          <w:sz w:val="24"/>
          <w:szCs w:val="24"/>
        </w:rPr>
        <w:t>ioxide is the principal product oxide of carbon formed from the combustion of hydrocarbon fuels.</w:t>
      </w:r>
    </w:p>
    <w:p>
      <w:pPr>
        <w:pStyle w:val="style0"/>
        <w:spacing w:after="0" w:lineRule="auto" w:line="240"/>
        <w:rPr>
          <w:rFonts w:cs="Arial" w:eastAsia="Times New Roman"/>
          <w:b/>
          <w:i/>
          <w:sz w:val="24"/>
          <w:szCs w:val="24"/>
        </w:rPr>
      </w:pPr>
    </w:p>
    <w:p>
      <w:pPr>
        <w:pStyle w:val="style0"/>
        <w:spacing w:after="0" w:lineRule="auto" w:line="240"/>
        <w:rPr>
          <w:rFonts w:cs="Arial" w:eastAsia="Times New Roman"/>
          <w:b/>
          <w:i/>
          <w:sz w:val="24"/>
          <w:szCs w:val="24"/>
        </w:rPr>
      </w:pPr>
    </w:p>
    <w:p>
      <w:pPr>
        <w:pStyle w:val="style0"/>
        <w:spacing w:after="0" w:lineRule="auto" w:line="240"/>
        <w:rPr>
          <w:rFonts w:cs="Arial" w:eastAsia="Times New Roman"/>
          <w:b/>
          <w:i/>
          <w:sz w:val="24"/>
          <w:szCs w:val="24"/>
        </w:rPr>
      </w:pPr>
      <w:r>
        <w:rPr>
          <w:rFonts w:cs="Arial" w:eastAsia="Times New Roman"/>
          <w:b/>
          <w:i/>
          <w:sz w:val="24"/>
          <w:szCs w:val="24"/>
        </w:rPr>
        <w:t>Laboratory preparation</w:t>
      </w:r>
      <w:r>
        <w:rPr>
          <w:rFonts w:ascii="Consolas" w:cs="Consolas" w:eastAsia="Times New Roman" w:hAnsi="Consolas"/>
          <w:b/>
          <w:i/>
          <w:sz w:val="24"/>
          <w:szCs w:val="24"/>
        </w:rPr>
        <w:t xml:space="preserve"> of carbon dioxide</w:t>
      </w:r>
    </w:p>
    <w:p>
      <w:pPr>
        <w:pStyle w:val="style0"/>
        <w:spacing w:after="0" w:lineRule="auto" w:line="240"/>
        <w:rPr>
          <w:rFonts w:cs="Arial" w:eastAsia="Times New Roman"/>
          <w:sz w:val="24"/>
          <w:szCs w:val="24"/>
        </w:rPr>
      </w:pPr>
      <w:r>
        <w:rPr>
          <w:rFonts w:cs="Arial" w:eastAsia="Times New Roman"/>
          <w:sz w:val="24"/>
          <w:szCs w:val="24"/>
        </w:rPr>
        <w:t>Carbon dioxide is prepared</w:t>
      </w:r>
      <w:r>
        <w:rPr>
          <w:rFonts w:cs="Arial" w:eastAsia="Times New Roman"/>
          <w:sz w:val="24"/>
          <w:szCs w:val="24"/>
        </w:rPr>
        <w:t>;</w:t>
      </w:r>
    </w:p>
    <w:p>
      <w:pPr>
        <w:pStyle w:val="style0"/>
        <w:numPr>
          <w:ilvl w:val="0"/>
          <w:numId w:val="254"/>
        </w:numPr>
        <w:spacing w:after="0" w:lineRule="auto" w:line="240"/>
        <w:rPr>
          <w:rFonts w:cs="Arial" w:eastAsia="Times New Roman"/>
          <w:sz w:val="24"/>
          <w:szCs w:val="24"/>
        </w:rPr>
      </w:pPr>
      <w:r>
        <w:rPr>
          <w:rFonts w:cs="Arial" w:eastAsia="Times New Roman"/>
          <w:sz w:val="24"/>
          <w:szCs w:val="24"/>
        </w:rPr>
        <w:t>By heating any metallic carbonate with dilute mineral acids or</w:t>
      </w:r>
    </w:p>
    <w:p>
      <w:pPr>
        <w:pStyle w:val="style0"/>
        <w:numPr>
          <w:ilvl w:val="0"/>
          <w:numId w:val="254"/>
        </w:numPr>
        <w:spacing w:after="0" w:lineRule="auto" w:line="240"/>
        <w:rPr>
          <w:rFonts w:cs="Arial" w:eastAsia="Times New Roman"/>
          <w:sz w:val="24"/>
          <w:szCs w:val="24"/>
        </w:rPr>
      </w:pPr>
      <w:r>
        <w:rPr>
          <w:rFonts w:cs="Arial" w:eastAsia="Times New Roman"/>
          <w:sz w:val="24"/>
          <w:szCs w:val="24"/>
        </w:rPr>
        <w:t>By heating carbonates of metals other than alkali metals.</w:t>
      </w:r>
    </w:p>
    <w:p>
      <w:pPr>
        <w:pStyle w:val="style0"/>
        <w:spacing w:after="0" w:lineRule="auto" w:line="240"/>
        <w:rPr>
          <w:rFonts w:cs="Arial" w:eastAsia="Times New Roman"/>
          <w:sz w:val="24"/>
          <w:szCs w:val="24"/>
        </w:rPr>
      </w:pPr>
      <w:r>
        <w:rPr>
          <w:rFonts w:cs="Arial" w:eastAsia="Times New Roman"/>
          <w:noProof/>
          <w:sz w:val="24"/>
          <w:szCs w:val="24"/>
        </w:rPr>
        <w:drawing>
          <wp:inline distL="0" distT="0" distB="0" distR="0">
            <wp:extent cx="3189605" cy="2102485"/>
            <wp:effectExtent l="0" t="0" r="0" b="0"/>
            <wp:docPr id="1481" name="Picture 9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6" name="Picture 987"/>
                    <pic:cNvPicPr/>
                  </pic:nvPicPr>
                  <pic:blipFill>
                    <a:blip r:embed="rId246" cstate="print"/>
                    <a:srcRect l="0" t="0" r="0" b="0"/>
                    <a:stretch/>
                  </pic:blipFill>
                  <pic:spPr>
                    <a:xfrm rot="0">
                      <a:off x="0" y="0"/>
                      <a:ext cx="3189605" cy="2102485"/>
                    </a:xfrm>
                    <a:prstGeom prst="rect"/>
                    <a:ln>
                      <a:noFill/>
                    </a:ln>
                  </pic:spPr>
                </pic:pic>
              </a:graphicData>
            </a:graphic>
          </wp:inline>
        </w:drawing>
      </w:r>
    </w:p>
    <w:p>
      <w:pPr>
        <w:pStyle w:val="style0"/>
        <w:autoSpaceDE w:val="false"/>
        <w:autoSpaceDN w:val="false"/>
        <w:adjustRightInd w:val="false"/>
        <w:spacing w:after="0" w:lineRule="auto" w:line="240"/>
        <w:rPr>
          <w:rFonts w:ascii="Century Gothic" w:cs="Century Gothic" w:hAnsi="Century Gothic"/>
          <w:iCs/>
          <w:sz w:val="20"/>
          <w:szCs w:val="20"/>
        </w:rPr>
      </w:pPr>
    </w:p>
    <w:p>
      <w:pPr>
        <w:pStyle w:val="style0"/>
        <w:autoSpaceDE w:val="false"/>
        <w:autoSpaceDN w:val="false"/>
        <w:adjustRightInd w:val="false"/>
        <w:spacing w:after="0" w:lineRule="auto" w:line="240"/>
        <w:rPr>
          <w:rFonts w:cs="Century Gothic"/>
          <w:iCs/>
          <w:sz w:val="24"/>
          <w:szCs w:val="24"/>
        </w:rPr>
      </w:pPr>
      <w:r>
        <w:rPr>
          <w:rFonts w:cs="Century Gothic"/>
          <w:iCs/>
          <w:sz w:val="24"/>
          <w:szCs w:val="24"/>
        </w:rPr>
        <w:t>carbon dioxide is prepared in the laboratory by the action of dilute hydrochloric acid on pieces of marble chips.</w:t>
      </w:r>
    </w:p>
    <w:p>
      <w:pPr>
        <w:pStyle w:val="style0"/>
        <w:autoSpaceDE w:val="false"/>
        <w:autoSpaceDN w:val="false"/>
        <w:adjustRightInd w:val="false"/>
        <w:spacing w:after="0" w:lineRule="auto" w:line="240"/>
        <w:rPr>
          <w:rFonts w:cs="Century Gothic"/>
          <w:iCs/>
          <w:sz w:val="24"/>
          <w:szCs w:val="24"/>
        </w:rPr>
      </w:pPr>
      <w:r>
        <w:rPr>
          <w:rFonts w:cs="Century Gothic"/>
          <w:iCs/>
          <w:sz w:val="24"/>
          <w:szCs w:val="24"/>
        </w:rPr>
        <w:t>Grind the marble chips using a mortar and pestle(to increase the surface area for a faster reaction to occur) before putting them into the round-bottom flask. Slowly add dilute hydrochloric acid (6M) through the thistle funnel. There is effervescence and a colourless gas is liberated which is collected over water and allow time for the carbon dioxide to fill the receiving container</w:t>
      </w:r>
      <w:r>
        <w:rPr>
          <w:rFonts w:cs="Century Gothic"/>
          <w:iCs/>
          <w:sz w:val="24"/>
          <w:szCs w:val="24"/>
        </w:rPr>
        <w:t xml:space="preserve"> </w:t>
      </w:r>
      <w:r>
        <w:rPr>
          <w:rFonts w:cs="Century Gothic"/>
          <w:iCs/>
          <w:sz w:val="24"/>
          <w:szCs w:val="24"/>
        </w:rPr>
        <w:t>(gas jar). There is some loss due to the solubility of the gas in water. then, calcium chloride is left in the flask.</w:t>
      </w:r>
    </w:p>
    <w:p>
      <w:pPr>
        <w:pStyle w:val="style0"/>
        <w:autoSpaceDE w:val="false"/>
        <w:autoSpaceDN w:val="false"/>
        <w:adjustRightInd w:val="false"/>
        <w:spacing w:after="0" w:lineRule="auto" w:line="240"/>
        <w:rPr>
          <w:rFonts w:cs="Century Gothic"/>
          <w:iCs/>
          <w:sz w:val="24"/>
          <w:szCs w:val="24"/>
        </w:rPr>
      </w:pPr>
      <w:r>
        <w:rPr>
          <w:rFonts w:cs="Century Gothic"/>
          <w:b/>
          <w:iCs/>
          <w:color w:val="ff0000"/>
          <w:sz w:val="24"/>
          <w:szCs w:val="24"/>
        </w:rPr>
        <w:t>Why does the carbon dioxide displace the air in the container?</w:t>
      </w:r>
      <w:r>
        <w:rPr>
          <w:rFonts w:cs="Century Gothic"/>
          <w:b/>
          <w:iCs/>
          <w:sz w:val="24"/>
          <w:szCs w:val="24"/>
        </w:rPr>
        <w:t>-</w:t>
      </w:r>
      <w:r>
        <w:rPr>
          <w:rFonts w:cs="Century Gothic"/>
          <w:iCs/>
          <w:sz w:val="24"/>
          <w:szCs w:val="24"/>
        </w:rPr>
        <w:t xml:space="preserve"> </w:t>
      </w:r>
      <w:r>
        <w:rPr>
          <w:rFonts w:cs="Century Gothic"/>
          <w:b/>
          <w:iCs/>
          <w:color w:val="0000ff"/>
          <w:sz w:val="24"/>
          <w:szCs w:val="24"/>
          <w:highlight w:val="yellow"/>
        </w:rPr>
        <w:t>because it is denser than air</w:t>
      </w:r>
      <w:r>
        <w:rPr>
          <w:rFonts w:cs="Century Gothic"/>
          <w:iCs/>
          <w:color w:val="0000ff"/>
          <w:sz w:val="24"/>
          <w:szCs w:val="24"/>
        </w:rPr>
        <w:t>.</w:t>
      </w:r>
    </w:p>
    <w:p>
      <w:pPr>
        <w:pStyle w:val="style0"/>
        <w:spacing w:after="0" w:lineRule="auto" w:line="240"/>
        <w:rPr>
          <w:rFonts w:cs="Arial" w:eastAsia="Times New Roman"/>
          <w:sz w:val="24"/>
          <w:szCs w:val="24"/>
        </w:rPr>
      </w:pPr>
      <m:oMathPara>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CaCO</m:t>
              </m:r>
            </m:e>
            <m:sub>
              <m:r>
                <m:rPr>
                  <m:sty m:val="p"/>
                </m:rPr>
                <w:rPr>
                  <w:rFonts w:ascii="Cambria Math" w:cs="Arial" w:eastAsia="Times New Roman" w:hAnsi="Cambria Math"/>
                  <w:sz w:val="24"/>
                  <w:szCs w:val="24"/>
                </w:rPr>
                <m:t>3</m:t>
              </m:r>
            </m:sub>
          </m:sSub>
          <m:r>
            <m:rPr>
              <m:sty m:val="p"/>
            </m:rPr>
            <w:rPr>
              <w:rFonts w:ascii="Cambria Math" w:cs="Arial" w:eastAsia="Times New Roman" w:hAnsi="Cambria Math"/>
              <w:sz w:val="24"/>
              <w:szCs w:val="24"/>
            </w:rPr>
            <m:t>+2HCl→CaC</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l</m:t>
              </m:r>
            </m:e>
            <m:sub>
              <m:r>
                <m:rPr>
                  <m:sty m:val="p"/>
                </m:rPr>
                <w:rPr>
                  <w:rFonts w:ascii="Cambria Math" w:cs="Arial" w:eastAsia="Times New Roman" w:hAnsi="Cambria Math"/>
                  <w:sz w:val="24"/>
                  <w:szCs w:val="24"/>
                </w:rPr>
                <m:t>2</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H</m:t>
              </m:r>
            </m:e>
            <m:sub>
              <m:r>
                <m:rPr>
                  <m:sty m:val="p"/>
                </m:rPr>
                <w:rPr>
                  <w:rFonts w:ascii="Cambria Math" w:cs="Arial" w:eastAsia="Times New Roman" w:hAnsi="Cambria Math"/>
                  <w:sz w:val="24"/>
                  <w:szCs w:val="24"/>
                </w:rPr>
                <m:t>2</m:t>
              </m:r>
            </m:sub>
          </m:sSub>
          <m:r>
            <m:rPr>
              <m:sty m:val="p"/>
            </m:rPr>
            <w:rPr>
              <w:rFonts w:ascii="Cambria Math" w:cs="Arial" w:eastAsia="Times New Roman" w:hAnsi="Cambria Math"/>
              <w:sz w:val="24"/>
              <w:szCs w:val="24"/>
            </w:rPr>
            <m:t>O+</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2</m:t>
              </m:r>
            </m:sub>
          </m:sSub>
        </m:oMath>
      </m:oMathPara>
    </w:p>
    <w:p>
      <w:pPr>
        <w:pStyle w:val="style0"/>
        <w:spacing w:after="0" w:lineRule="auto" w:line="240"/>
        <w:rPr>
          <w:rFonts w:cs="Arial" w:eastAsia="Times New Roman"/>
          <w:sz w:val="24"/>
          <w:szCs w:val="24"/>
        </w:rPr>
      </w:pPr>
      <w:r>
        <w:rPr>
          <w:rFonts w:cs="Arial" w:eastAsia="Times New Roman"/>
          <w:sz w:val="24"/>
          <w:szCs w:val="24"/>
        </w:rPr>
        <w:t>Or by heating carbonates of metals other than alkali metals</w:t>
      </w:r>
    </w:p>
    <w:p>
      <w:pPr>
        <w:pStyle w:val="style0"/>
        <w:spacing w:after="0" w:lineRule="auto" w:line="240"/>
        <w:rPr>
          <w:rFonts w:cs="Arial" w:eastAsia="Times New Roman"/>
          <w:sz w:val="24"/>
          <w:szCs w:val="24"/>
        </w:rPr>
      </w:pPr>
      <m:oMathPara>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MgCO</m:t>
              </m:r>
            </m:e>
            <m:sub>
              <m:r>
                <m:rPr>
                  <m:sty m:val="p"/>
                </m:rPr>
                <w:rPr>
                  <w:rFonts w:ascii="Cambria Math" w:cs="Arial" w:eastAsia="Times New Roman" w:hAnsi="Cambria Math"/>
                  <w:sz w:val="24"/>
                  <w:szCs w:val="24"/>
                </w:rPr>
                <m:t>3</m:t>
              </m:r>
            </m:sub>
          </m:sSub>
          <m:box>
            <m:boxPr>
              <m:opEmu m:val="1"/>
              <m:ctrlPr>
                <w:rPr>
                  <w:rFonts w:ascii="Cambria Math" w:cs="Arial" w:eastAsia="Times New Roman" w:hAnsi="Cambria Math"/>
                  <w:sz w:val="24"/>
                  <w:szCs w:val="24"/>
                </w:rPr>
              </m:ctrlPr>
            </m:boxPr>
            <m:e>
              <m:groupChr>
                <m:groupChrPr>
                  <m:chr m:val="→"/>
                  <m:vertJc m:val="bot"/>
                  <m:ctrlPr>
                    <w:rPr>
                      <w:rFonts w:ascii="Cambria Math" w:cs="Arial" w:eastAsia="Times New Roman" w:hAnsi="Cambria Math"/>
                      <w:sz w:val="24"/>
                      <w:szCs w:val="24"/>
                    </w:rPr>
                  </m:ctrlPr>
                </m:groupChrPr>
                <m:e>
                  <m:r>
                    <m:rPr>
                      <m:sty m:val="p"/>
                    </m:rPr>
                    <w:rPr>
                      <w:rFonts w:ascii="Cambria Math" w:cs="Arial" w:eastAsia="Times New Roman" w:hAnsi="Cambria Math"/>
                      <w:sz w:val="24"/>
                      <w:szCs w:val="24"/>
                    </w:rPr>
                    <m:t>Heat</m:t>
                  </m:r>
                </m:e>
              </m:groupChr>
              <m:r>
                <m:rPr>
                  <m:sty m:val="p"/>
                </m:rPr>
                <w:rPr>
                  <w:rFonts w:ascii="Cambria Math" w:cs="Arial" w:eastAsia="Times New Roman" w:hAnsi="Cambria Math"/>
                  <w:sz w:val="24"/>
                  <w:szCs w:val="24"/>
                </w:rPr>
                <m:t>MgO+</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2</m:t>
                  </m:r>
                </m:sub>
              </m:sSub>
            </m:e>
          </m:box>
        </m:oMath>
      </m:oMathPara>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Physical properties of carbon dioxide</w:t>
      </w:r>
    </w:p>
    <w:p>
      <w:pPr>
        <w:pStyle w:val="style0"/>
        <w:numPr>
          <w:ilvl w:val="0"/>
          <w:numId w:val="255"/>
        </w:numPr>
        <w:spacing w:after="0" w:lineRule="auto" w:line="240"/>
        <w:rPr>
          <w:rFonts w:cs="Arial" w:eastAsia="Times New Roman"/>
          <w:sz w:val="24"/>
          <w:szCs w:val="24"/>
        </w:rPr>
      </w:pPr>
      <w:r>
        <w:rPr>
          <w:rFonts w:cs="Arial" w:eastAsia="Times New Roman"/>
          <w:sz w:val="24"/>
          <w:szCs w:val="24"/>
        </w:rPr>
        <w:t>Carbon dioxide is a colourless and odourless gas.</w:t>
      </w:r>
    </w:p>
    <w:p>
      <w:pPr>
        <w:pStyle w:val="style0"/>
        <w:numPr>
          <w:ilvl w:val="0"/>
          <w:numId w:val="255"/>
        </w:numPr>
        <w:spacing w:after="0" w:lineRule="auto" w:line="240"/>
        <w:rPr>
          <w:rFonts w:cs="Arial" w:eastAsia="Times New Roman"/>
          <w:sz w:val="24"/>
          <w:szCs w:val="24"/>
        </w:rPr>
      </w:pPr>
      <w:r>
        <w:rPr>
          <w:rFonts w:cs="Arial" w:eastAsia="Times New Roman"/>
          <w:sz w:val="24"/>
          <w:szCs w:val="24"/>
        </w:rPr>
        <w:t>It has a sharp and refreshing taste.</w:t>
      </w:r>
    </w:p>
    <w:p>
      <w:pPr>
        <w:pStyle w:val="style0"/>
        <w:numPr>
          <w:ilvl w:val="0"/>
          <w:numId w:val="255"/>
        </w:numPr>
        <w:spacing w:after="0" w:lineRule="auto" w:line="240"/>
        <w:rPr>
          <w:rFonts w:cs="Arial" w:eastAsia="Times New Roman"/>
          <w:sz w:val="24"/>
          <w:szCs w:val="24"/>
        </w:rPr>
      </w:pPr>
      <w:r>
        <w:rPr>
          <w:rFonts w:cs="Arial" w:eastAsia="Times New Roman"/>
          <w:sz w:val="24"/>
          <w:szCs w:val="24"/>
        </w:rPr>
        <w:t>It is soluble in water,</w:t>
      </w:r>
      <w:r>
        <w:rPr>
          <w:rFonts w:cs="Arial" w:eastAsia="Times New Roman"/>
          <w:sz w:val="24"/>
          <w:szCs w:val="24"/>
        </w:rPr>
        <w:t xml:space="preserve"> </w:t>
      </w:r>
      <w:r>
        <w:rPr>
          <w:rFonts w:cs="Arial" w:eastAsia="Times New Roman"/>
          <w:sz w:val="24"/>
          <w:szCs w:val="24"/>
        </w:rPr>
        <w:t>ethanol and in acetone.</w:t>
      </w:r>
    </w:p>
    <w:p>
      <w:pPr>
        <w:pStyle w:val="style0"/>
        <w:numPr>
          <w:ilvl w:val="0"/>
          <w:numId w:val="255"/>
        </w:numPr>
        <w:spacing w:after="0" w:lineRule="auto" w:line="240"/>
        <w:rPr>
          <w:rFonts w:cs="Arial" w:eastAsia="Times New Roman"/>
          <w:sz w:val="24"/>
          <w:szCs w:val="24"/>
        </w:rPr>
      </w:pPr>
      <w:r>
        <w:rPr>
          <w:rFonts w:cs="Arial" w:eastAsia="Times New Roman"/>
          <w:sz w:val="24"/>
          <w:szCs w:val="24"/>
        </w:rPr>
        <w:t>It has a melting point of -55.6</w:t>
      </w:r>
      <m:oMath>
        <m:r>
          <m:rPr>
            <m:sty m:val="p"/>
          </m:rPr>
          <w:rPr>
            <w:rFonts w:ascii="Cambria Math" w:cs="Arial" w:eastAsia="Times New Roman" w:hAnsi="Cambria Math"/>
            <w:sz w:val="24"/>
            <w:szCs w:val="24"/>
          </w:rPr>
          <m:t>℃</m:t>
        </m:r>
      </m:oMath>
      <w:r>
        <w:rPr>
          <w:rFonts w:cs="Arial" w:eastAsia="Times New Roman"/>
          <w:sz w:val="24"/>
          <w:szCs w:val="24"/>
        </w:rPr>
        <w:t>, boiling point of -78.5</w:t>
      </w:r>
      <m:oMath>
        <m:r>
          <m:rPr>
            <m:sty m:val="p"/>
          </m:rPr>
          <w:rPr>
            <w:rFonts w:ascii="Cambria Math" w:cs="Arial" w:eastAsia="Times New Roman" w:hAnsi="Cambria Math"/>
            <w:sz w:val="24"/>
            <w:szCs w:val="24"/>
          </w:rPr>
          <m:t>℃</m:t>
        </m:r>
      </m:oMath>
      <w:r>
        <w:rPr>
          <w:rFonts w:cs="Arial" w:eastAsia="Times New Roman"/>
          <w:sz w:val="24"/>
          <w:szCs w:val="24"/>
        </w:rPr>
        <w:t>.</w:t>
      </w:r>
    </w:p>
    <w:p>
      <w:pPr>
        <w:pStyle w:val="style0"/>
        <w:numPr>
          <w:ilvl w:val="0"/>
          <w:numId w:val="255"/>
        </w:numPr>
        <w:spacing w:after="0" w:lineRule="auto" w:line="240"/>
        <w:rPr>
          <w:rFonts w:cs="Arial" w:eastAsia="Times New Roman"/>
          <w:sz w:val="24"/>
          <w:szCs w:val="24"/>
        </w:rPr>
      </w:pPr>
      <w:r>
        <w:rPr>
          <w:rFonts w:cs="Arial" w:eastAsia="Times New Roman"/>
          <w:sz w:val="24"/>
          <w:szCs w:val="24"/>
        </w:rPr>
        <w:t>It is about 1.5 times denser than air.</w:t>
      </w:r>
    </w:p>
    <w:p>
      <w:pPr>
        <w:pStyle w:val="style0"/>
        <w:spacing w:after="0" w:lineRule="auto" w:line="240"/>
        <w:rPr>
          <w:rFonts w:cs="Arial" w:eastAsia="Times New Roman"/>
          <w:iCs/>
          <w:sz w:val="24"/>
          <w:szCs w:val="24"/>
        </w:rPr>
      </w:pPr>
    </w:p>
    <w:p>
      <w:pPr>
        <w:pStyle w:val="style0"/>
        <w:spacing w:after="0" w:lineRule="auto" w:line="240"/>
        <w:rPr>
          <w:rFonts w:cs="Arial" w:eastAsia="Times New Roman"/>
          <w:b/>
          <w:iCs/>
          <w:sz w:val="24"/>
          <w:szCs w:val="24"/>
        </w:rPr>
      </w:pPr>
      <w:r>
        <w:rPr>
          <w:rFonts w:cs="Arial" w:eastAsia="Times New Roman"/>
          <w:b/>
          <w:iCs/>
          <w:sz w:val="24"/>
          <w:szCs w:val="24"/>
        </w:rPr>
        <w:t>Chemical properties of carbon dioxide</w:t>
      </w:r>
    </w:p>
    <w:p>
      <w:pPr>
        <w:pStyle w:val="style0"/>
        <w:numPr>
          <w:ilvl w:val="0"/>
          <w:numId w:val="255"/>
        </w:numPr>
        <w:spacing w:after="0" w:lineRule="auto" w:line="240"/>
        <w:rPr>
          <w:rFonts w:cs="Arial" w:eastAsia="Times New Roman"/>
          <w:sz w:val="24"/>
          <w:szCs w:val="24"/>
        </w:rPr>
      </w:pPr>
      <w:r>
        <w:rPr>
          <w:rFonts w:cs="Arial" w:eastAsia="Times New Roman"/>
          <w:sz w:val="24"/>
          <w:szCs w:val="24"/>
        </w:rPr>
        <w:t>Carbon dioxide is a linear covalent molecule. O=C=O</w:t>
      </w:r>
    </w:p>
    <w:p>
      <w:pPr>
        <w:pStyle w:val="style0"/>
        <w:numPr>
          <w:ilvl w:val="0"/>
          <w:numId w:val="256"/>
        </w:numPr>
        <w:spacing w:after="0" w:lineRule="auto" w:line="240"/>
        <w:rPr>
          <w:rFonts w:cs="Arial" w:eastAsia="Times New Roman"/>
          <w:sz w:val="24"/>
          <w:szCs w:val="24"/>
        </w:rPr>
      </w:pPr>
      <w:r>
        <w:rPr>
          <w:rFonts w:cs="Arial" w:eastAsia="Times New Roman"/>
          <w:sz w:val="24"/>
          <w:szCs w:val="24"/>
        </w:rPr>
        <w:t>Carbon dioxide reacts with a burning magnesium to produce magnesium oxide and carbon.</w:t>
      </w:r>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2Mg</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2(g)</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2MgO</m:t>
            </m:r>
          </m:e>
          <m:sub>
            <m:r>
              <m:rPr>
                <m:sty m:val="p"/>
              </m:rPr>
              <w:rPr>
                <w:rFonts w:ascii="Cambria Math" w:cs="Arial" w:eastAsia="Times New Roman" w:hAnsi="Cambria Math"/>
                <w:sz w:val="24"/>
                <w:szCs w:val="24"/>
              </w:rPr>
              <m:t>(s)</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m:t>
            </m:r>
          </m:e>
          <m:sub>
            <m:r>
              <m:rPr>
                <m:sty m:val="p"/>
              </m:rPr>
              <w:rPr>
                <w:rFonts w:ascii="Cambria Math" w:cs="Arial" w:eastAsia="Times New Roman" w:hAnsi="Cambria Math"/>
                <w:sz w:val="24"/>
                <w:szCs w:val="24"/>
              </w:rPr>
              <m:t>(s)</m:t>
            </m:r>
          </m:sub>
        </m:sSub>
      </m:oMath>
    </w:p>
    <w:p>
      <w:pPr>
        <w:pStyle w:val="style0"/>
        <w:numPr>
          <w:ilvl w:val="0"/>
          <w:numId w:val="256"/>
        </w:numPr>
        <w:spacing w:after="0" w:lineRule="auto" w:line="240"/>
        <w:rPr>
          <w:rFonts w:cs="Arial" w:eastAsia="Times New Roman"/>
          <w:sz w:val="24"/>
          <w:szCs w:val="24"/>
        </w:rPr>
      </w:pPr>
      <w:r>
        <w:rPr>
          <w:rFonts w:cs="Arial" w:eastAsia="Times New Roman"/>
          <w:sz w:val="24"/>
          <w:szCs w:val="24"/>
        </w:rPr>
        <w:t>Carbon dioxide reacts with alkalis to give carbonates and bicarbonates.</w:t>
      </w:r>
    </w:p>
    <w:p>
      <w:pPr>
        <w:pStyle w:val="style0"/>
        <w:spacing w:after="0" w:lineRule="auto" w:line="240"/>
        <w:rPr>
          <w:rFonts w:cs="Arial" w:eastAsia="Times New Roman"/>
          <w:sz w:val="24"/>
          <w:szCs w:val="24"/>
        </w:rPr>
      </w:pPr>
      <m:oMathPara>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2(g)</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NaOH</m:t>
              </m:r>
            </m:e>
            <m:sub>
              <m:r>
                <m:rPr>
                  <m:sty m:val="p"/>
                </m:rPr>
                <w:rPr>
                  <w:rFonts w:ascii="Cambria Math" w:cs="Arial" w:eastAsia="Times New Roman" w:hAnsi="Cambria Math"/>
                  <w:sz w:val="24"/>
                  <w:szCs w:val="24"/>
                </w:rPr>
                <m:t>(aq)</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NaHCO</m:t>
              </m:r>
            </m:e>
            <m:sub>
              <m:r>
                <m:rPr>
                  <m:sty m:val="p"/>
                </m:rPr>
                <w:rPr>
                  <w:rFonts w:ascii="Cambria Math" w:cs="Arial" w:eastAsia="Times New Roman" w:hAnsi="Cambria Math"/>
                  <w:sz w:val="24"/>
                  <w:szCs w:val="24"/>
                </w:rPr>
                <m:t>3(aq)</m:t>
              </m:r>
            </m:sub>
          </m:sSub>
        </m:oMath>
      </m:oMathPara>
    </w:p>
    <w:p>
      <w:pPr>
        <w:pStyle w:val="style0"/>
        <w:spacing w:after="0" w:lineRule="auto" w:line="240"/>
        <w:rPr>
          <w:rFonts w:cs="Arial" w:eastAsia="Times New Roman"/>
          <w:sz w:val="24"/>
          <w:szCs w:val="24"/>
        </w:rPr>
      </w:pPr>
      <m:oMathPara>
        <m:oMath>
          <m:r>
            <m:rPr>
              <m:sty m:val="p"/>
            </m:rPr>
            <w:rPr>
              <w:rFonts w:ascii="Cambria Math" w:cs="Arial" w:eastAsia="Times New Roman" w:hAnsi="Cambria Math"/>
              <w:sz w:val="24"/>
              <w:szCs w:val="24"/>
            </w:rPr>
            <m:t>Soduim bicarbonate</m:t>
          </m:r>
        </m:oMath>
      </m:oMathPara>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m:oMathPara>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NaHCO</m:t>
              </m:r>
            </m:e>
            <m:sub>
              <m:r>
                <m:rPr>
                  <m:sty m:val="p"/>
                </m:rPr>
                <w:rPr>
                  <w:rFonts w:ascii="Cambria Math" w:cs="Arial" w:eastAsia="Times New Roman" w:hAnsi="Cambria Math"/>
                  <w:sz w:val="24"/>
                  <w:szCs w:val="24"/>
                </w:rPr>
                <m:t>3(aq)</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NaOH</m:t>
              </m:r>
            </m:e>
            <m:sub>
              <m:r>
                <m:rPr>
                  <m:sty m:val="p"/>
                </m:rPr>
                <w:rPr>
                  <w:rFonts w:ascii="Cambria Math" w:cs="Arial" w:eastAsia="Times New Roman" w:hAnsi="Cambria Math"/>
                  <w:sz w:val="24"/>
                  <w:szCs w:val="24"/>
                </w:rPr>
                <m:t>(aq)</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Na</m:t>
              </m:r>
            </m:e>
            <m:sub>
              <m:r>
                <m:rPr>
                  <m:sty m:val="p"/>
                </m:rPr>
                <w:rPr>
                  <w:rFonts w:ascii="Cambria Math" w:cs="Arial" w:eastAsia="Times New Roman" w:hAnsi="Cambria Math"/>
                  <w:sz w:val="24"/>
                  <w:szCs w:val="24"/>
                </w:rPr>
                <m:t>2</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3(aq)</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H</m:t>
              </m:r>
            </m:e>
            <m:sub>
              <m:r>
                <m:rPr>
                  <m:sty m:val="p"/>
                </m:rPr>
                <w:rPr>
                  <w:rFonts w:ascii="Cambria Math" w:cs="Arial" w:eastAsia="Times New Roman" w:hAnsi="Cambria Math"/>
                  <w:sz w:val="24"/>
                  <w:szCs w:val="24"/>
                </w:rPr>
                <m:t>2</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(l)</m:t>
              </m:r>
            </m:sub>
          </m:sSub>
        </m:oMath>
      </m:oMathPara>
    </w:p>
    <w:p>
      <w:pPr>
        <w:pStyle w:val="style0"/>
        <w:spacing w:after="0" w:lineRule="auto" w:line="240"/>
        <w:rPr>
          <w:rFonts w:cs="Arial" w:eastAsia="Times New Roman"/>
          <w:sz w:val="24"/>
          <w:szCs w:val="24"/>
        </w:rPr>
      </w:pPr>
      <m:oMathPara>
        <m:oMath>
          <m:r>
            <m:rPr>
              <m:sty m:val="p"/>
            </m:rPr>
            <w:rPr>
              <w:rFonts w:ascii="Cambria Math" w:cs="Arial" w:eastAsia="Times New Roman" w:hAnsi="Cambria Math"/>
              <w:sz w:val="24"/>
              <w:szCs w:val="24"/>
            </w:rPr>
            <m:t>Soduim bicarbonate</m:t>
          </m:r>
        </m:oMath>
      </m:oMathPara>
    </w:p>
    <w:p>
      <w:pPr>
        <w:pStyle w:val="style0"/>
        <w:spacing w:after="0" w:lineRule="auto" w:line="240"/>
        <w:rPr>
          <w:rFonts w:cs="Arial" w:eastAsia="Times New Roman"/>
          <w:sz w:val="24"/>
          <w:szCs w:val="24"/>
        </w:rPr>
      </w:pPr>
    </w:p>
    <w:p>
      <w:pPr>
        <w:pStyle w:val="style0"/>
        <w:numPr>
          <w:ilvl w:val="0"/>
          <w:numId w:val="256"/>
        </w:numPr>
        <w:spacing w:after="0" w:lineRule="auto" w:line="240"/>
        <w:rPr>
          <w:rFonts w:cs="Arial" w:eastAsia="Times New Roman"/>
          <w:sz w:val="24"/>
          <w:szCs w:val="24"/>
        </w:rPr>
      </w:pPr>
      <w:r>
        <w:rPr>
          <w:rFonts w:cs="Arial" w:eastAsia="Times New Roman"/>
          <w:sz w:val="24"/>
          <w:szCs w:val="24"/>
        </w:rPr>
        <w:t>Carbon dioxide is an acidic oxide which reacts with water to give carbonic acid.i.e carbonated water:</w:t>
      </w:r>
      <m:oMath>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2(g)</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H</m:t>
            </m:r>
          </m:e>
          <m:sub>
            <m:r>
              <m:rPr>
                <m:sty m:val="p"/>
              </m:rPr>
              <w:rPr>
                <w:rFonts w:ascii="Cambria Math" w:cs="Arial" w:eastAsia="Times New Roman" w:hAnsi="Cambria Math"/>
                <w:sz w:val="24"/>
                <w:szCs w:val="24"/>
              </w:rPr>
              <m:t>2</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O</m:t>
            </m:r>
          </m:e>
          <m:sub>
            <m:r>
              <m:rPr>
                <m:sty m:val="p"/>
              </m:rPr>
              <w:rPr>
                <w:rFonts w:ascii="Cambria Math" w:cs="Arial" w:eastAsia="Times New Roman" w:hAnsi="Cambria Math"/>
                <w:sz w:val="24"/>
                <w:szCs w:val="24"/>
              </w:rPr>
              <m:t>(l)</m:t>
            </m:r>
          </m:sub>
        </m:sSub>
        <m:r>
          <m:rPr>
            <m:sty m:val="p"/>
          </m:rPr>
          <w:rPr>
            <w:rFonts w:ascii="Cambria Math" w:cs="Arial" w:eastAsia="Times New Roman" w:hAnsi="Cambria Math"/>
            <w:sz w:val="24"/>
            <w:szCs w:val="24"/>
          </w:rPr>
          <m:t>→</m:t>
        </m:r>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H</m:t>
            </m:r>
          </m:e>
          <m:sub>
            <m:r>
              <m:rPr>
                <m:sty m:val="p"/>
              </m:rPr>
              <w:rPr>
                <w:rFonts w:ascii="Cambria Math" w:cs="Arial" w:eastAsia="Times New Roman" w:hAnsi="Cambria Math"/>
                <w:sz w:val="24"/>
                <w:szCs w:val="24"/>
              </w:rPr>
              <m:t>2</m:t>
            </m:r>
          </m:sub>
        </m:sSub>
        <m:sSub>
          <m:sSubPr>
            <m:ctrlPr>
              <w:rPr>
                <w:rFonts w:ascii="Cambria Math" w:cs="Arial" w:eastAsia="Times New Roman" w:hAnsi="Cambria Math"/>
                <w:sz w:val="24"/>
                <w:szCs w:val="24"/>
              </w:rPr>
            </m:ctrlPr>
          </m:sSubPr>
          <m:e>
            <m:r>
              <m:rPr>
                <m:sty m:val="p"/>
              </m:rPr>
              <w:rPr>
                <w:rFonts w:ascii="Cambria Math" w:cs="Arial" w:eastAsia="Times New Roman" w:hAnsi="Cambria Math"/>
                <w:sz w:val="24"/>
                <w:szCs w:val="24"/>
              </w:rPr>
              <m:t>CO</m:t>
            </m:r>
          </m:e>
          <m:sub>
            <m:r>
              <m:rPr>
                <m:sty m:val="p"/>
              </m:rPr>
              <w:rPr>
                <w:rFonts w:ascii="Cambria Math" w:cs="Arial" w:eastAsia="Times New Roman" w:hAnsi="Cambria Math"/>
                <w:sz w:val="24"/>
                <w:szCs w:val="24"/>
              </w:rPr>
              <m:t>3(aq)</m:t>
            </m:r>
          </m:sub>
        </m:sSub>
      </m:oMath>
    </w:p>
    <w:p>
      <w:pPr>
        <w:pStyle w:val="style0"/>
        <w:spacing w:after="0" w:lineRule="auto" w:line="240"/>
        <w:rPr>
          <w:rFonts w:cs="Arial" w:eastAsia="Times New Roman"/>
          <w:sz w:val="24"/>
          <w:szCs w:val="24"/>
        </w:rPr>
      </w:pPr>
    </w:p>
    <w:p>
      <w:pPr>
        <w:pStyle w:val="style0"/>
        <w:spacing w:after="0" w:lineRule="auto" w:line="240"/>
        <w:rPr>
          <w:rFonts w:cs="Arial" w:eastAsia="Times New Roman"/>
          <w:sz w:val="24"/>
          <w:szCs w:val="24"/>
        </w:rPr>
      </w:pPr>
    </w:p>
    <w:p>
      <w:pPr>
        <w:pStyle w:val="style0"/>
        <w:spacing w:after="0" w:lineRule="auto" w:line="240"/>
        <w:rPr>
          <w:rFonts w:cs="Arial" w:eastAsia="Times New Roman"/>
          <w:b/>
          <w:sz w:val="24"/>
          <w:szCs w:val="24"/>
        </w:rPr>
      </w:pPr>
      <w:r>
        <w:rPr>
          <w:rFonts w:cs="Arial" w:eastAsia="Times New Roman"/>
          <w:b/>
          <w:sz w:val="24"/>
          <w:szCs w:val="24"/>
        </w:rPr>
        <w:t>Uses carbon dioxide</w:t>
      </w:r>
    </w:p>
    <w:p>
      <w:pPr>
        <w:pStyle w:val="style0"/>
        <w:numPr>
          <w:ilvl w:val="0"/>
          <w:numId w:val="53"/>
        </w:numPr>
        <w:spacing w:after="0" w:lineRule="auto" w:line="240"/>
        <w:rPr>
          <w:rFonts w:cs="Arial" w:eastAsia="Times New Roman"/>
          <w:sz w:val="24"/>
          <w:szCs w:val="24"/>
        </w:rPr>
      </w:pPr>
      <w:r>
        <w:rPr>
          <w:rFonts w:cs="Arial" w:eastAsia="Times New Roman"/>
          <w:sz w:val="24"/>
          <w:szCs w:val="24"/>
        </w:rPr>
        <w:t>Carbon dioxide is used many fire extinguishers. Carbon dioxide fire extinguishers are often used to control electrical and oil fires which cannot be put out with water. because the gas is denser than air and does not catch fire, it spreads like a blanket over burning material. This is due to its high density and non-flammable nature.</w:t>
      </w:r>
    </w:p>
    <w:p>
      <w:pPr>
        <w:pStyle w:val="style0"/>
        <w:numPr>
          <w:ilvl w:val="0"/>
          <w:numId w:val="53"/>
        </w:numPr>
        <w:spacing w:after="0" w:lineRule="auto" w:line="240"/>
        <w:rPr>
          <w:rFonts w:cs="Arial" w:eastAsia="Times New Roman"/>
          <w:sz w:val="24"/>
          <w:szCs w:val="24"/>
        </w:rPr>
      </w:pPr>
      <w:r>
        <w:rPr>
          <w:rFonts w:cs="Arial" w:eastAsia="Times New Roman"/>
          <w:sz w:val="24"/>
          <w:szCs w:val="24"/>
        </w:rPr>
        <w:t>Dry ice(solid CO</w:t>
      </w:r>
      <w:r>
        <w:rPr>
          <w:rFonts w:cs="Arial" w:eastAsia="Times New Roman"/>
          <w:sz w:val="24"/>
          <w:szCs w:val="24"/>
          <w:vertAlign w:val="subscript"/>
        </w:rPr>
        <w:t>2</w:t>
      </w:r>
      <w:r>
        <w:rPr>
          <w:rFonts w:cs="Arial" w:eastAsia="Times New Roman"/>
          <w:sz w:val="24"/>
          <w:szCs w:val="24"/>
        </w:rPr>
        <w:t>) pellets are used to replace sandblasting when removing paint from surfaces. It aids in reducing the cost of disposal and clean up.</w:t>
      </w:r>
    </w:p>
    <w:p>
      <w:pPr>
        <w:pStyle w:val="style0"/>
        <w:numPr>
          <w:ilvl w:val="0"/>
          <w:numId w:val="53"/>
        </w:numPr>
        <w:spacing w:after="0" w:lineRule="auto" w:line="240"/>
        <w:rPr>
          <w:rFonts w:cs="Arial" w:eastAsia="Times New Roman"/>
          <w:sz w:val="24"/>
          <w:szCs w:val="24"/>
        </w:rPr>
      </w:pPr>
      <w:r>
        <w:rPr>
          <w:rFonts w:cs="Arial" w:eastAsia="Times New Roman"/>
          <w:sz w:val="24"/>
          <w:szCs w:val="24"/>
        </w:rPr>
        <w:t>Large quantity of CO</w:t>
      </w:r>
      <w:r>
        <w:rPr>
          <w:rFonts w:cs="Arial" w:eastAsia="Times New Roman"/>
          <w:sz w:val="24"/>
          <w:szCs w:val="24"/>
          <w:vertAlign w:val="subscript"/>
        </w:rPr>
        <w:t>2</w:t>
      </w:r>
      <w:r>
        <w:rPr>
          <w:rFonts w:cs="Arial" w:eastAsia="Times New Roman"/>
          <w:sz w:val="24"/>
          <w:szCs w:val="24"/>
        </w:rPr>
        <w:t xml:space="preserve"> are used as a raw material in the chemical process industry especially for methanol, carbonates and urea production.</w:t>
      </w:r>
    </w:p>
    <w:p>
      <w:pPr>
        <w:pStyle w:val="style0"/>
        <w:numPr>
          <w:ilvl w:val="0"/>
          <w:numId w:val="53"/>
        </w:numPr>
        <w:spacing w:after="0" w:lineRule="auto" w:line="240"/>
        <w:rPr>
          <w:rFonts w:cs="Arial" w:eastAsia="Times New Roman"/>
          <w:sz w:val="24"/>
          <w:szCs w:val="24"/>
        </w:rPr>
      </w:pPr>
      <w:r>
        <w:rPr>
          <w:rFonts w:cs="Arial" w:eastAsia="Times New Roman"/>
          <w:sz w:val="24"/>
          <w:szCs w:val="24"/>
        </w:rPr>
        <w:t>CO</w:t>
      </w:r>
      <w:r>
        <w:rPr>
          <w:rFonts w:cs="Arial" w:eastAsia="Times New Roman"/>
          <w:sz w:val="24"/>
          <w:szCs w:val="24"/>
          <w:vertAlign w:val="subscript"/>
        </w:rPr>
        <w:t>2</w:t>
      </w:r>
      <w:r>
        <w:rPr>
          <w:rFonts w:cs="Arial" w:eastAsia="Times New Roman"/>
          <w:sz w:val="24"/>
          <w:szCs w:val="24"/>
        </w:rPr>
        <w:t xml:space="preserve"> is used for quick freezing,</w:t>
      </w:r>
      <w:r>
        <w:rPr>
          <w:rFonts w:cs="Arial" w:eastAsia="Times New Roman"/>
          <w:sz w:val="24"/>
          <w:szCs w:val="24"/>
        </w:rPr>
        <w:t xml:space="preserve"> </w:t>
      </w:r>
      <w:r>
        <w:rPr>
          <w:rFonts w:cs="Arial" w:eastAsia="Times New Roman"/>
          <w:sz w:val="24"/>
          <w:szCs w:val="24"/>
        </w:rPr>
        <w:t>chilling and refrigeration in the transport of perishable goods.</w:t>
      </w:r>
    </w:p>
    <w:p>
      <w:pPr>
        <w:pStyle w:val="style0"/>
        <w:numPr>
          <w:ilvl w:val="0"/>
          <w:numId w:val="53"/>
        </w:numPr>
        <w:spacing w:after="0" w:lineRule="auto" w:line="240"/>
        <w:rPr>
          <w:rFonts w:cs="Arial" w:eastAsia="Times New Roman"/>
          <w:sz w:val="24"/>
          <w:szCs w:val="24"/>
        </w:rPr>
      </w:pPr>
      <w:r>
        <w:rPr>
          <w:rFonts w:cs="Arial" w:eastAsia="Times New Roman"/>
          <w:sz w:val="24"/>
          <w:szCs w:val="24"/>
        </w:rPr>
        <w:t>CO</w:t>
      </w:r>
      <w:r>
        <w:rPr>
          <w:rFonts w:cs="Arial" w:eastAsia="Times New Roman"/>
          <w:sz w:val="24"/>
          <w:szCs w:val="24"/>
          <w:vertAlign w:val="subscript"/>
        </w:rPr>
        <w:t>2</w:t>
      </w:r>
      <w:r>
        <w:rPr>
          <w:rFonts w:cs="Arial" w:eastAsia="Times New Roman"/>
          <w:sz w:val="24"/>
          <w:szCs w:val="24"/>
        </w:rPr>
        <w:t xml:space="preserve"> is used to carbonate soft drinks,</w:t>
      </w:r>
      <w:r>
        <w:rPr>
          <w:rFonts w:cs="Arial" w:eastAsia="Times New Roman"/>
          <w:sz w:val="24"/>
          <w:szCs w:val="24"/>
        </w:rPr>
        <w:t xml:space="preserve"> </w:t>
      </w:r>
      <w:r>
        <w:rPr>
          <w:rFonts w:cs="Arial" w:eastAsia="Times New Roman"/>
          <w:sz w:val="24"/>
          <w:szCs w:val="24"/>
        </w:rPr>
        <w:t>beer and wine. And also used to prevent fungal and bacterial growth.</w:t>
      </w:r>
    </w:p>
    <w:p>
      <w:pPr>
        <w:pStyle w:val="style0"/>
        <w:numPr>
          <w:ilvl w:val="0"/>
          <w:numId w:val="53"/>
        </w:numPr>
        <w:spacing w:after="0" w:lineRule="auto" w:line="240"/>
        <w:rPr>
          <w:rFonts w:cs="Arial" w:eastAsia="Times New Roman"/>
          <w:sz w:val="24"/>
          <w:szCs w:val="24"/>
        </w:rPr>
      </w:pPr>
      <w:r>
        <w:rPr>
          <w:rFonts w:cs="Arial" w:eastAsia="Times New Roman"/>
          <w:sz w:val="24"/>
          <w:szCs w:val="24"/>
        </w:rPr>
        <w:t>It used to decaffeinate co</w:t>
      </w:r>
      <w:r>
        <w:rPr>
          <w:rFonts w:cs="Arial" w:eastAsia="Times New Roman"/>
          <w:sz w:val="24"/>
          <w:szCs w:val="24"/>
        </w:rPr>
        <w:t>ffee. This technology is known a</w:t>
      </w:r>
      <w:r>
        <w:rPr>
          <w:rFonts w:cs="Arial" w:eastAsia="Times New Roman"/>
          <w:sz w:val="24"/>
          <w:szCs w:val="24"/>
        </w:rPr>
        <w:t xml:space="preserve">s </w:t>
      </w:r>
      <w:r>
        <w:rPr>
          <w:rFonts w:cs="Arial" w:eastAsia="Times New Roman"/>
          <w:b/>
          <w:sz w:val="24"/>
          <w:szCs w:val="24"/>
        </w:rPr>
        <w:t>supercritical fluid extraction</w:t>
      </w:r>
      <w:r>
        <w:rPr>
          <w:rFonts w:cs="Arial" w:eastAsia="Times New Roman"/>
          <w:sz w:val="24"/>
          <w:szCs w:val="24"/>
        </w:rPr>
        <w:t>. It can also be used to displace air during canning.</w:t>
      </w:r>
    </w:p>
    <w:p>
      <w:pPr>
        <w:pStyle w:val="style0"/>
        <w:numPr>
          <w:ilvl w:val="0"/>
          <w:numId w:val="53"/>
        </w:numPr>
        <w:spacing w:after="0" w:lineRule="auto" w:line="240"/>
        <w:rPr>
          <w:rFonts w:cs="Arial" w:eastAsia="Times New Roman"/>
          <w:sz w:val="24"/>
          <w:szCs w:val="24"/>
        </w:rPr>
      </w:pPr>
      <w:r>
        <w:rPr>
          <w:rFonts w:cs="Arial" w:eastAsia="Times New Roman"/>
          <w:sz w:val="24"/>
          <w:szCs w:val="24"/>
        </w:rPr>
        <w:t>It is used to neutralize alkaline water.</w:t>
      </w:r>
    </w:p>
    <w:p>
      <w:pPr>
        <w:pStyle w:val="style0"/>
        <w:numPr>
          <w:ilvl w:val="0"/>
          <w:numId w:val="53"/>
        </w:numPr>
        <w:spacing w:after="0" w:lineRule="auto" w:line="240"/>
        <w:rPr>
          <w:rFonts w:cs="Arial" w:eastAsia="Times New Roman"/>
          <w:sz w:val="24"/>
          <w:szCs w:val="24"/>
        </w:rPr>
      </w:pPr>
      <w:r>
        <w:rPr>
          <w:rFonts w:cs="Arial" w:eastAsia="Times New Roman"/>
          <w:sz w:val="24"/>
          <w:szCs w:val="24"/>
        </w:rPr>
        <w:t>CO</w:t>
      </w:r>
      <w:r>
        <w:rPr>
          <w:rFonts w:cs="Arial" w:eastAsia="Times New Roman"/>
          <w:sz w:val="24"/>
          <w:szCs w:val="24"/>
          <w:vertAlign w:val="subscript"/>
        </w:rPr>
        <w:t>2</w:t>
      </w:r>
      <w:r>
        <w:rPr>
          <w:rFonts w:cs="Arial" w:eastAsia="Times New Roman"/>
          <w:sz w:val="24"/>
          <w:szCs w:val="24"/>
        </w:rPr>
        <w:t xml:space="preserve"> is used in packaging of foodstuff because it is inert. It increases shelf life of many food products.</w:t>
      </w:r>
    </w:p>
    <w:p>
      <w:pPr>
        <w:pStyle w:val="style0"/>
        <w:numPr>
          <w:ilvl w:val="0"/>
          <w:numId w:val="53"/>
        </w:numPr>
        <w:spacing w:after="0" w:lineRule="auto" w:line="240"/>
        <w:rPr>
          <w:rFonts w:cs="Arial" w:eastAsia="Times New Roman"/>
          <w:sz w:val="24"/>
          <w:szCs w:val="24"/>
        </w:rPr>
      </w:pPr>
      <w:r>
        <w:rPr>
          <w:rFonts w:cs="Arial" w:eastAsia="Times New Roman"/>
          <w:sz w:val="24"/>
          <w:szCs w:val="24"/>
        </w:rPr>
        <w:t>CO</w:t>
      </w:r>
      <w:r>
        <w:rPr>
          <w:rFonts w:cs="Arial" w:eastAsia="Times New Roman"/>
          <w:sz w:val="24"/>
          <w:szCs w:val="24"/>
          <w:vertAlign w:val="subscript"/>
        </w:rPr>
        <w:t>2</w:t>
      </w:r>
      <w:r>
        <w:rPr>
          <w:rFonts w:cs="Arial" w:eastAsia="Times New Roman"/>
          <w:sz w:val="24"/>
          <w:szCs w:val="24"/>
        </w:rPr>
        <w:t xml:space="preserve"> released by a mixture of yeast and baking powder causes the dough to rise,</w:t>
      </w:r>
      <w:r>
        <w:rPr>
          <w:rFonts w:cs="Arial" w:eastAsia="Times New Roman"/>
          <w:sz w:val="24"/>
          <w:szCs w:val="24"/>
        </w:rPr>
        <w:t xml:space="preserve"> therefore</w:t>
      </w:r>
      <w:r>
        <w:rPr>
          <w:rFonts w:cs="Arial" w:eastAsia="Times New Roman"/>
          <w:sz w:val="24"/>
          <w:szCs w:val="24"/>
        </w:rPr>
        <w:t xml:space="preserve"> making the dough light.</w:t>
      </w:r>
    </w:p>
    <w:p>
      <w:pPr>
        <w:pStyle w:val="style0"/>
        <w:numPr>
          <w:ilvl w:val="0"/>
          <w:numId w:val="53"/>
        </w:numPr>
        <w:spacing w:after="0" w:lineRule="auto" w:line="240"/>
        <w:rPr>
          <w:rFonts w:cs="Arial" w:eastAsia="Times New Roman"/>
          <w:sz w:val="24"/>
          <w:szCs w:val="24"/>
        </w:rPr>
      </w:pPr>
      <w:r>
        <w:rPr>
          <w:rFonts w:cs="Arial" w:eastAsia="Times New Roman"/>
          <w:sz w:val="24"/>
          <w:szCs w:val="24"/>
        </w:rPr>
        <w:t>Up to 5% CO</w:t>
      </w:r>
      <w:r>
        <w:rPr>
          <w:rFonts w:cs="Arial" w:eastAsia="Times New Roman"/>
          <w:sz w:val="24"/>
          <w:szCs w:val="24"/>
          <w:vertAlign w:val="subscript"/>
        </w:rPr>
        <w:t>2</w:t>
      </w:r>
      <w:r>
        <w:rPr>
          <w:rFonts w:cs="Arial" w:eastAsia="Times New Roman"/>
          <w:sz w:val="24"/>
          <w:szCs w:val="24"/>
        </w:rPr>
        <w:t xml:space="preserve"> is added to pure oxygen for stimulation of breathing after apnea</w:t>
      </w:r>
      <w:r>
        <w:rPr>
          <w:rFonts w:cs="Arial" w:eastAsia="Times New Roman"/>
          <w:sz w:val="24"/>
          <w:szCs w:val="24"/>
        </w:rPr>
        <w:t xml:space="preserve"> </w:t>
      </w:r>
      <w:r>
        <w:rPr>
          <w:rFonts w:cs="Arial" w:eastAsia="Times New Roman"/>
          <w:sz w:val="24"/>
          <w:szCs w:val="24"/>
        </w:rPr>
        <w:t>(cessation of breathing) and to stabilize the oxygen/carbon diode balance in the  blood.</w:t>
      </w:r>
    </w:p>
    <w:p>
      <w:pPr>
        <w:pStyle w:val="style0"/>
        <w:spacing w:after="0" w:lineRule="auto" w:line="240"/>
        <w:rPr>
          <w:rFonts w:cs="Arial" w:eastAsia="Times New Roman"/>
          <w:sz w:val="24"/>
          <w:szCs w:val="24"/>
        </w:rPr>
      </w:pPr>
    </w:p>
    <w:p>
      <w:pPr>
        <w:pStyle w:val="style0"/>
        <w:spacing w:after="0" w:lineRule="auto" w:line="240"/>
        <w:rPr>
          <w:rFonts w:ascii="Cambria Math" w:cs="Arial" w:eastAsia="Times New Roman" w:hAnsi="Cambria Math"/>
          <w:color w:val="0000ff"/>
          <w:sz w:val="24"/>
          <w:szCs w:val="24"/>
        </w:rPr>
      </w:pPr>
      <w:r>
        <w:rPr>
          <w:rFonts w:ascii="Consolas" w:cs="Consolas" w:eastAsia="Times New Roman" w:hAnsi="Consolas"/>
          <w:color w:val="ff0000"/>
          <w:sz w:val="24"/>
          <w:szCs w:val="24"/>
          <w:u w:val="thick"/>
        </w:rPr>
        <w:t>N/B</w:t>
      </w:r>
      <w:r>
        <w:rPr>
          <w:rFonts w:ascii="Consolas" w:cs="Consolas" w:eastAsia="Times New Roman" w:hAnsi="Consolas"/>
          <w:color w:val="ff0000"/>
          <w:sz w:val="24"/>
          <w:szCs w:val="24"/>
          <w:u w:val="thick"/>
        </w:rPr>
        <w:t>:</w:t>
      </w:r>
      <w:r>
        <w:rPr>
          <w:rFonts w:cs="Arial" w:eastAsia="Times New Roman"/>
          <w:sz w:val="24"/>
          <w:szCs w:val="24"/>
        </w:rPr>
        <w:t xml:space="preserve"> Soft</w:t>
      </w:r>
      <w:r>
        <w:rPr>
          <w:rFonts w:cs="Arial" w:eastAsia="Times New Roman"/>
          <w:sz w:val="24"/>
          <w:szCs w:val="24"/>
        </w:rPr>
        <w:t xml:space="preserve"> drink and beverages manufacturers force carbon diox</w:t>
      </w:r>
      <w:r>
        <w:rPr>
          <w:rFonts w:cs="Arial" w:eastAsia="Times New Roman"/>
          <w:sz w:val="24"/>
          <w:szCs w:val="24"/>
        </w:rPr>
        <w:t xml:space="preserve">ide </w:t>
      </w:r>
      <w:r>
        <w:rPr>
          <w:rFonts w:cs="Arial" w:eastAsia="Times New Roman"/>
          <w:sz w:val="24"/>
          <w:szCs w:val="24"/>
        </w:rPr>
        <w:t>and water into the soft drink flavouring base at hig</w:t>
      </w:r>
      <w:r>
        <w:rPr>
          <w:rFonts w:cs="Arial" w:eastAsia="Times New Roman"/>
          <w:sz w:val="24"/>
          <w:szCs w:val="24"/>
        </w:rPr>
        <w:t xml:space="preserve">h pressure. That pressure inside </w:t>
      </w:r>
      <w:r>
        <w:rPr>
          <w:rFonts w:cs="Arial" w:eastAsia="Times New Roman"/>
          <w:sz w:val="24"/>
          <w:szCs w:val="24"/>
        </w:rPr>
        <w:t>a closed can or bottle keeps the carbon diox</w:t>
      </w:r>
      <w:r>
        <w:rPr>
          <w:rFonts w:cs="Arial" w:eastAsia="Times New Roman"/>
          <w:sz w:val="24"/>
          <w:szCs w:val="24"/>
        </w:rPr>
        <w:t>i</w:t>
      </w:r>
      <w:r>
        <w:rPr>
          <w:rFonts w:cs="Arial" w:eastAsia="Times New Roman"/>
          <w:sz w:val="24"/>
          <w:szCs w:val="24"/>
        </w:rPr>
        <w:t>de dissolved in the liquid. When a container is opened, the pressure is released and the resulting energy forces the gas bubbles to rise to the surface. As all soft drink consumers know,</w:t>
      </w:r>
      <w:r>
        <w:rPr>
          <w:rFonts w:cs="Arial" w:eastAsia="Times New Roman"/>
          <w:sz w:val="24"/>
          <w:szCs w:val="24"/>
        </w:rPr>
        <w:t xml:space="preserve"> </w:t>
      </w:r>
      <w:r>
        <w:rPr>
          <w:rFonts w:cs="Arial" w:eastAsia="Times New Roman"/>
          <w:sz w:val="24"/>
          <w:szCs w:val="24"/>
        </w:rPr>
        <w:t>the can be increased by shaking a carbonated beverage before opening the container. Over times, as the carbon diox</w:t>
      </w:r>
      <w:r>
        <w:rPr>
          <w:rFonts w:cs="Arial" w:eastAsia="Times New Roman"/>
          <w:sz w:val="24"/>
          <w:szCs w:val="24"/>
        </w:rPr>
        <w:t>i</w:t>
      </w:r>
      <w:r>
        <w:rPr>
          <w:rFonts w:cs="Arial" w:eastAsia="Times New Roman"/>
          <w:sz w:val="24"/>
          <w:szCs w:val="24"/>
        </w:rPr>
        <w:t>de dissipates, the opened beverage goes flat. The fizzing or bubbling of soft drink is due to the presence of compressed carbon diox</w:t>
      </w:r>
      <w:r>
        <w:rPr>
          <w:rFonts w:cs="Arial" w:eastAsia="Times New Roman"/>
          <w:sz w:val="24"/>
          <w:szCs w:val="24"/>
        </w:rPr>
        <w:t>i</w:t>
      </w:r>
      <w:r>
        <w:rPr>
          <w:rFonts w:cs="Arial" w:eastAsia="Times New Roman"/>
          <w:sz w:val="24"/>
          <w:szCs w:val="24"/>
        </w:rPr>
        <w:t>de. The dissolved carbon diox</w:t>
      </w:r>
      <w:r>
        <w:rPr>
          <w:rFonts w:cs="Arial" w:eastAsia="Times New Roman"/>
          <w:sz w:val="24"/>
          <w:szCs w:val="24"/>
        </w:rPr>
        <w:t>i</w:t>
      </w:r>
      <w:r>
        <w:rPr>
          <w:rFonts w:cs="Arial" w:eastAsia="Times New Roman"/>
          <w:sz w:val="24"/>
          <w:szCs w:val="24"/>
        </w:rPr>
        <w:t>de is a carbonic acid which adds a pleasantly acidic flavor and refreshes the drink.</w:t>
      </w:r>
      <m:oMath>
        <m:r>
          <m:rPr>
            <m:sty m:val="bi"/>
          </m:rPr>
          <w:rPr>
            <w:rFonts w:ascii="Cambria Math" w:cs="Arial" w:eastAsia="Times New Roman" w:hAnsi="Cambria Math"/>
            <w:color w:val="ff0000"/>
            <w:sz w:val="24"/>
            <w:szCs w:val="24"/>
          </w:rPr>
          <m:t>The process by which the gas</m:t>
        </m:r>
        <m:d>
          <m:dPr>
            <m:endChr m:val=")"/>
            <m:ctrlPr>
              <w:rPr>
                <w:rFonts w:ascii="Cambria Math" w:cs="Arial" w:eastAsia="Times New Roman" w:hAnsi="Cambria Math"/>
                <w:b/>
                <w:i/>
                <w:color w:val="ff0000"/>
                <w:sz w:val="24"/>
                <w:szCs w:val="24"/>
              </w:rPr>
            </m:ctrlPr>
          </m:dPr>
          <m:e>
            <m:r>
              <m:rPr>
                <m:sty m:val="bi"/>
              </m:rPr>
              <w:rPr>
                <w:rFonts w:ascii="Cambria Math" w:cs="Arial" w:eastAsia="Times New Roman" w:hAnsi="Cambria Math"/>
                <w:color w:val="ff0000"/>
                <w:sz w:val="24"/>
                <w:szCs w:val="24"/>
              </w:rPr>
              <m:t>carbon dioxde</m:t>
            </m:r>
          </m:e>
        </m:d>
        <m:r>
          <m:rPr>
            <m:sty m:val="bi"/>
          </m:rPr>
          <w:rPr>
            <w:rFonts w:ascii="Cambria Math" w:cs="Arial" w:eastAsia="Times New Roman" w:hAnsi="Cambria Math"/>
            <w:color w:val="ff0000"/>
            <w:sz w:val="24"/>
            <w:szCs w:val="24"/>
          </w:rPr>
          <m:t xml:space="preserve">dissolves in the drink </m:t>
        </m:r>
      </m:oMath>
      <w:r>
        <w:rPr>
          <w:rFonts w:cs="Arial" w:eastAsia="Times New Roman"/>
          <w:b/>
          <w:i/>
          <w:sz w:val="24"/>
          <w:szCs w:val="24"/>
        </w:rPr>
        <w:t xml:space="preserve">is called </w:t>
      </w:r>
      <m:oMath>
        <m:r>
          <m:rPr>
            <m:sty m:val="bi"/>
          </m:rPr>
          <w:rPr>
            <w:rFonts w:ascii="Cambria Math" w:cs="Arial" w:eastAsia="Times New Roman" w:hAnsi="Cambria Math"/>
            <w:color w:val="0000ff"/>
            <w:sz w:val="24"/>
            <w:szCs w:val="24"/>
          </w:rPr>
          <m:t>carbonization.</m:t>
        </m:r>
        <m:sSub>
          <m:sSubPr>
            <m:ctrlPr>
              <w:rPr>
                <w:rFonts w:ascii="Cambria Math" w:cs="Arial" w:eastAsia="Times New Roman" w:hAnsi="Cambria Math"/>
                <w:b/>
                <w:i/>
                <w:color w:val="002060"/>
                <w:sz w:val="24"/>
                <w:szCs w:val="24"/>
              </w:rPr>
            </m:ctrlPr>
          </m:sSubPr>
          <m:e>
            <m:r>
              <m:rPr>
                <m:sty m:val="bi"/>
              </m:rPr>
              <w:rPr>
                <w:rFonts w:ascii="Cambria Math" w:cs="Arial" w:eastAsia="Times New Roman" w:hAnsi="Cambria Math"/>
                <w:color w:val="002060"/>
                <w:sz w:val="24"/>
                <w:szCs w:val="24"/>
              </w:rPr>
              <m:t>CO</m:t>
            </m:r>
          </m:e>
          <m:sub>
            <m:r>
              <m:rPr>
                <m:sty m:val="bi"/>
              </m:rPr>
              <w:rPr>
                <w:rFonts w:ascii="Cambria Math" w:cs="Arial" w:eastAsia="Times New Roman" w:hAnsi="Cambria Math"/>
                <w:color w:val="002060"/>
                <w:sz w:val="24"/>
                <w:szCs w:val="24"/>
              </w:rPr>
              <m:t>2</m:t>
            </m:r>
          </m:sub>
        </m:sSub>
        <m:r>
          <m:rPr>
            <m:sty m:val="bi"/>
          </m:rPr>
          <w:rPr>
            <w:rFonts w:ascii="Cambria Math" w:cs="Arial" w:eastAsia="Times New Roman" w:hAnsi="Cambria Math"/>
            <w:color w:val="002060"/>
            <w:sz w:val="24"/>
            <w:szCs w:val="24"/>
          </w:rPr>
          <m:t>+</m:t>
        </m:r>
        <m:sSub>
          <m:sSubPr>
            <m:ctrlPr>
              <w:rPr>
                <w:rFonts w:ascii="Cambria Math" w:cs="Arial" w:eastAsia="Times New Roman" w:hAnsi="Cambria Math"/>
                <w:b/>
                <w:i/>
                <w:color w:val="002060"/>
                <w:sz w:val="24"/>
                <w:szCs w:val="24"/>
              </w:rPr>
            </m:ctrlPr>
          </m:sSubPr>
          <m:e>
            <m:r>
              <m:rPr>
                <m:sty m:val="bi"/>
              </m:rPr>
              <w:rPr>
                <w:rFonts w:ascii="Cambria Math" w:cs="Arial" w:eastAsia="Times New Roman" w:hAnsi="Cambria Math"/>
                <w:color w:val="002060"/>
                <w:sz w:val="24"/>
                <w:szCs w:val="24"/>
              </w:rPr>
              <m:t>H</m:t>
            </m:r>
          </m:e>
          <m:sub>
            <m:r>
              <m:rPr>
                <m:sty m:val="bi"/>
              </m:rPr>
              <w:rPr>
                <w:rFonts w:ascii="Cambria Math" w:cs="Arial" w:eastAsia="Times New Roman" w:hAnsi="Cambria Math"/>
                <w:color w:val="002060"/>
                <w:sz w:val="24"/>
                <w:szCs w:val="24"/>
              </w:rPr>
              <m:t>2</m:t>
            </m:r>
          </m:sub>
        </m:sSub>
        <m:r>
          <m:rPr>
            <m:sty m:val="bi"/>
          </m:rPr>
          <w:rPr>
            <w:rFonts w:ascii="Cambria Math" w:cs="Arial" w:eastAsia="Times New Roman" w:hAnsi="Cambria Math"/>
            <w:color w:val="002060"/>
            <w:sz w:val="24"/>
            <w:szCs w:val="24"/>
          </w:rPr>
          <m:t>O→</m:t>
        </m:r>
        <m:sSub>
          <m:sSubPr>
            <m:ctrlPr>
              <w:rPr>
                <w:rFonts w:ascii="Cambria Math" w:cs="Arial" w:eastAsia="Times New Roman" w:hAnsi="Cambria Math"/>
                <w:b/>
                <w:i/>
                <w:color w:val="002060"/>
                <w:sz w:val="24"/>
                <w:szCs w:val="24"/>
              </w:rPr>
            </m:ctrlPr>
          </m:sSubPr>
          <m:e>
            <m:r>
              <m:rPr>
                <m:sty m:val="bi"/>
              </m:rPr>
              <w:rPr>
                <w:rFonts w:ascii="Cambria Math" w:cs="Arial" w:eastAsia="Times New Roman" w:hAnsi="Cambria Math"/>
                <w:color w:val="002060"/>
                <w:sz w:val="24"/>
                <w:szCs w:val="24"/>
              </w:rPr>
              <m:t>H</m:t>
            </m:r>
          </m:e>
          <m:sub>
            <m:r>
              <m:rPr>
                <m:sty m:val="bi"/>
              </m:rPr>
              <w:rPr>
                <w:rFonts w:ascii="Cambria Math" w:cs="Arial" w:eastAsia="Times New Roman" w:hAnsi="Cambria Math"/>
                <w:color w:val="002060"/>
                <w:sz w:val="24"/>
                <w:szCs w:val="24"/>
              </w:rPr>
              <m:t>2</m:t>
            </m:r>
          </m:sub>
        </m:sSub>
        <m:sSub>
          <m:sSubPr>
            <m:ctrlPr>
              <w:rPr>
                <w:rFonts w:ascii="Cambria Math" w:cs="Arial" w:eastAsia="Times New Roman" w:hAnsi="Cambria Math"/>
                <w:b/>
                <w:i/>
                <w:color w:val="002060"/>
                <w:sz w:val="24"/>
                <w:szCs w:val="24"/>
              </w:rPr>
            </m:ctrlPr>
          </m:sSubPr>
          <m:e>
            <m:r>
              <m:rPr>
                <m:sty m:val="bi"/>
              </m:rPr>
              <w:rPr>
                <w:rFonts w:ascii="Cambria Math" w:cs="Arial" w:eastAsia="Times New Roman" w:hAnsi="Cambria Math"/>
                <w:color w:val="002060"/>
                <w:sz w:val="24"/>
                <w:szCs w:val="24"/>
              </w:rPr>
              <m:t>O</m:t>
            </m:r>
          </m:e>
          <m:sub>
            <m:r>
              <m:rPr>
                <m:sty m:val="bi"/>
              </m:rPr>
              <w:rPr>
                <w:rFonts w:ascii="Cambria Math" w:cs="Arial" w:eastAsia="Times New Roman" w:hAnsi="Cambria Math"/>
                <w:color w:val="002060"/>
                <w:sz w:val="24"/>
                <w:szCs w:val="24"/>
              </w:rPr>
              <m:t>3</m:t>
            </m:r>
          </m:sub>
        </m:sSub>
      </m:oMath>
    </w:p>
    <w:p>
      <w:pPr>
        <w:pStyle w:val="style0"/>
        <w:spacing w:after="0" w:lineRule="auto" w:line="240"/>
        <w:rPr>
          <w:rFonts w:cs="Arial" w:eastAsia="Times New Roman"/>
          <w:b/>
          <w:i/>
          <w:sz w:val="24"/>
          <w:szCs w:val="24"/>
        </w:rPr>
      </w:pPr>
    </w:p>
    <w:p>
      <w:pPr>
        <w:pStyle w:val="style0"/>
        <w:spacing w:after="0" w:lineRule="auto" w:line="240"/>
        <w:rPr>
          <w:b/>
        </w:rPr>
      </w:pPr>
      <w:r>
        <w:rPr>
          <w:rFonts w:cs="Arial" w:eastAsia="Times New Roman"/>
          <w:b/>
          <w:sz w:val="24"/>
          <w:szCs w:val="24"/>
        </w:rPr>
        <w:t>Test for carbon d</w:t>
      </w:r>
      <w:r>
        <w:rPr>
          <w:rFonts w:cs="Arial" w:eastAsia="Times New Roman"/>
          <w:b/>
          <w:sz w:val="24"/>
          <w:szCs w:val="24"/>
        </w:rPr>
        <w:t>i</w:t>
      </w:r>
      <w:r>
        <w:rPr>
          <w:rFonts w:cs="Arial" w:eastAsia="Times New Roman"/>
          <w:b/>
          <w:sz w:val="24"/>
          <w:szCs w:val="24"/>
        </w:rPr>
        <w:t>ox</w:t>
      </w:r>
      <w:r>
        <w:rPr>
          <w:rFonts w:cs="Arial" w:eastAsia="Times New Roman"/>
          <w:b/>
          <w:sz w:val="24"/>
          <w:szCs w:val="24"/>
        </w:rPr>
        <w:t>i</w:t>
      </w:r>
      <w:r>
        <w:rPr>
          <w:rFonts w:cs="Arial" w:eastAsia="Times New Roman"/>
          <w:b/>
          <w:sz w:val="24"/>
          <w:szCs w:val="24"/>
        </w:rPr>
        <w:t>de:</w:t>
      </w:r>
    </w:p>
    <w:p>
      <w:pPr>
        <w:pStyle w:val="style0"/>
        <w:spacing w:after="0" w:lineRule="auto" w:line="240"/>
        <w:rPr>
          <w:rFonts w:cs="Arial" w:eastAsia="Times New Roman"/>
          <w:sz w:val="24"/>
          <w:szCs w:val="24"/>
        </w:rPr>
      </w:pPr>
      <w:r>
        <w:rPr>
          <w:rFonts w:cs="Arial" w:eastAsia="Times New Roman"/>
          <w:sz w:val="24"/>
          <w:szCs w:val="24"/>
        </w:rPr>
        <w:t>When CO</w:t>
      </w:r>
      <w:r>
        <w:rPr>
          <w:rFonts w:cs="Arial" w:eastAsia="Times New Roman"/>
          <w:sz w:val="24"/>
          <w:szCs w:val="24"/>
          <w:vertAlign w:val="subscript"/>
        </w:rPr>
        <w:t>2</w:t>
      </w:r>
      <w:r>
        <w:rPr>
          <w:rFonts w:cs="Arial" w:eastAsia="Times New Roman"/>
          <w:sz w:val="24"/>
          <w:szCs w:val="24"/>
        </w:rPr>
        <w:t xml:space="preserve"> is bubbled into a solution of calcium hydroxide</w:t>
      </w:r>
      <w:r>
        <w:rPr>
          <w:rFonts w:cs="Arial" w:eastAsia="Times New Roman"/>
          <w:sz w:val="24"/>
          <w:szCs w:val="24"/>
        </w:rPr>
        <w:t xml:space="preserve"> </w:t>
      </w:r>
      <w:r>
        <w:rPr>
          <w:rFonts w:cs="Arial" w:eastAsia="Times New Roman"/>
          <w:sz w:val="24"/>
          <w:szCs w:val="24"/>
        </w:rPr>
        <w:t>(lime water),a milky white precipitate(</w:t>
      </w:r>
      <w:r>
        <w:rPr>
          <w:rFonts w:cs="Arial" w:eastAsia="Times New Roman"/>
          <w:sz w:val="24"/>
          <w:szCs w:val="24"/>
        </w:rPr>
        <w:t>cloudy white</w:t>
      </w:r>
      <w:r>
        <w:rPr>
          <w:rFonts w:cs="Arial" w:eastAsia="Times New Roman"/>
          <w:sz w:val="24"/>
          <w:szCs w:val="24"/>
        </w:rPr>
        <w:t>) of calcium carbonate(IV) forms. The reaction is also used to manufacture pure calcium carbonate(IV).</w:t>
      </w:r>
    </w:p>
    <w:p>
      <w:pPr>
        <w:pStyle w:val="style157"/>
        <w:rPr/>
      </w:pPr>
    </w:p>
    <w:p>
      <w:pPr>
        <w:pStyle w:val="style157"/>
        <w:rPr/>
      </w:pPr>
    </w:p>
    <w:p>
      <w:pPr>
        <w:pStyle w:val="style157"/>
        <w:rPr/>
      </w:pPr>
    </w:p>
    <w:p>
      <w:pPr>
        <w:pStyle w:val="style157"/>
        <w:rPr/>
      </w:pPr>
    </w:p>
    <w:p>
      <w:pPr>
        <w:pStyle w:val="style157"/>
        <w:rPr>
          <w:rFonts w:eastAsia="Arial-BoldMT"/>
        </w:rPr>
      </w:pPr>
    </w:p>
    <w:p>
      <w:pPr>
        <w:pStyle w:val="style157"/>
        <w:rPr>
          <w:rFonts w:eastAsia="Arial-BoldMT"/>
          <w:b/>
          <w:sz w:val="28"/>
          <w:szCs w:val="28"/>
        </w:rPr>
      </w:pPr>
      <w:r>
        <w:rPr>
          <w:rFonts w:eastAsia="Arial-BoldMT"/>
          <w:b/>
          <w:sz w:val="28"/>
          <w:szCs w:val="28"/>
          <w:highlight w:val="yellow"/>
        </w:rPr>
        <w:t>HYDROCARBONS</w:t>
      </w:r>
    </w:p>
    <w:p>
      <w:pPr>
        <w:pStyle w:val="style157"/>
        <w:rPr>
          <w:rFonts w:eastAsia="Arial-BoldMT"/>
        </w:rPr>
      </w:pPr>
      <w:r>
        <w:rPr>
          <w:rFonts w:eastAsia="Arial-BoldMT"/>
        </w:rPr>
        <w:t xml:space="preserve">The simplest organic compounds are Hydrocarbons; </w:t>
      </w:r>
      <w:r>
        <w:rPr>
          <w:rFonts w:eastAsia="Arial-BoldMT"/>
        </w:rPr>
        <w:t>compounds containing only carbon and hydrogen.</w:t>
      </w:r>
    </w:p>
    <w:p>
      <w:pPr>
        <w:pStyle w:val="style157"/>
        <w:rPr>
          <w:rFonts w:eastAsia="Arial-BoldMT"/>
        </w:rPr>
      </w:pPr>
      <w:r>
        <w:rPr>
          <w:rFonts w:eastAsia="Arial-BoldMT"/>
        </w:rPr>
        <w:t xml:space="preserve"> All other organic compounds, for example, those containing oxygen,</w:t>
      </w:r>
      <w:r>
        <w:rPr>
          <w:rFonts w:eastAsia="Arial-BoldMT"/>
        </w:rPr>
        <w:t xml:space="preserve"> </w:t>
      </w:r>
      <w:r>
        <w:rPr>
          <w:rFonts w:eastAsia="Arial-BoldMT"/>
        </w:rPr>
        <w:t>nitrogen and the halogen atoms, are classified as being derived from hydrocarbons.</w:t>
      </w:r>
    </w:p>
    <w:p>
      <w:pPr>
        <w:pStyle w:val="style157"/>
        <w:rPr>
          <w:rFonts w:eastAsia="Arial-BoldMT"/>
        </w:rPr>
      </w:pPr>
      <w:r>
        <w:rPr>
          <w:rFonts w:eastAsia="Arial-BoldMT"/>
        </w:rPr>
        <w:t>In organic chemistry, there are general categories of compounds that include alkanes (</w:t>
      </w:r>
      <w:r>
        <w:rPr>
          <w:rFonts w:eastAsia="Arial-BoldMT"/>
          <w:sz w:val="20"/>
          <w:szCs w:val="20"/>
        </w:rPr>
        <w:t>C</w:t>
      </w:r>
      <w:r>
        <w:rPr>
          <w:rFonts w:eastAsia="Arial-BoldMT"/>
          <w:sz w:val="20"/>
          <w:szCs w:val="20"/>
          <w:vertAlign w:val="subscript"/>
        </w:rPr>
        <w:t>n</w:t>
      </w:r>
      <w:r>
        <w:rPr>
          <w:rFonts w:eastAsia="Arial-BoldMT"/>
          <w:sz w:val="20"/>
          <w:szCs w:val="20"/>
        </w:rPr>
        <w:t xml:space="preserve"> H</w:t>
      </w:r>
      <w:r>
        <w:rPr>
          <w:rFonts w:eastAsia="Arial-BoldMT"/>
          <w:sz w:val="20"/>
          <w:szCs w:val="20"/>
          <w:vertAlign w:val="subscript"/>
        </w:rPr>
        <w:t>2n+2</w:t>
      </w:r>
      <w:r>
        <w:rPr>
          <w:rFonts w:eastAsia="Arial-BoldMT"/>
        </w:rPr>
        <w:t>), alkenes (</w:t>
      </w:r>
      <w:r>
        <w:rPr>
          <w:rFonts w:eastAsia="Arial-BoldMT"/>
          <w:sz w:val="20"/>
          <w:szCs w:val="20"/>
        </w:rPr>
        <w:t>C</w:t>
      </w:r>
      <w:r>
        <w:rPr>
          <w:rFonts w:eastAsia="Arial-BoldMT"/>
          <w:sz w:val="20"/>
          <w:szCs w:val="20"/>
          <w:vertAlign w:val="subscript"/>
        </w:rPr>
        <w:t>n</w:t>
      </w:r>
      <w:r>
        <w:rPr>
          <w:rFonts w:eastAsia="Arial-BoldMT"/>
          <w:sz w:val="20"/>
          <w:szCs w:val="20"/>
        </w:rPr>
        <w:t>H</w:t>
      </w:r>
      <w:r>
        <w:rPr>
          <w:rFonts w:eastAsia="Arial-BoldMT"/>
          <w:sz w:val="20"/>
          <w:szCs w:val="20"/>
          <w:vertAlign w:val="subscript"/>
        </w:rPr>
        <w:t>2n</w:t>
      </w:r>
      <w:r>
        <w:rPr>
          <w:rFonts w:eastAsia="Arial-BoldMT"/>
        </w:rPr>
        <w:t>), alkynes (</w:t>
      </w:r>
      <w:r>
        <w:rPr>
          <w:rFonts w:eastAsia="Arial-BoldMT"/>
          <w:sz w:val="20"/>
          <w:szCs w:val="20"/>
        </w:rPr>
        <w:t>C</w:t>
      </w:r>
      <w:r>
        <w:rPr>
          <w:rFonts w:eastAsia="Arial-BoldMT"/>
          <w:sz w:val="20"/>
          <w:szCs w:val="20"/>
          <w:vertAlign w:val="subscript"/>
        </w:rPr>
        <w:t>n</w:t>
      </w:r>
      <w:r>
        <w:rPr>
          <w:rFonts w:eastAsia="Arial-BoldMT"/>
          <w:sz w:val="20"/>
          <w:szCs w:val="20"/>
        </w:rPr>
        <w:t xml:space="preserve"> H</w:t>
      </w:r>
      <w:r>
        <w:rPr>
          <w:rFonts w:eastAsia="Arial-BoldMT"/>
          <w:sz w:val="20"/>
          <w:szCs w:val="20"/>
          <w:vertAlign w:val="subscript"/>
        </w:rPr>
        <w:t>2n-2</w:t>
      </w:r>
      <w:r>
        <w:rPr>
          <w:rFonts w:eastAsia="Arial-BoldMT"/>
        </w:rPr>
        <w:t xml:space="preserve">), aromatics (those that contain benzene rings) and substituted halogens (or organichalides) (R - X, where X is a halogen and R is an alkyl group). </w:t>
      </w:r>
    </w:p>
    <w:p>
      <w:pPr>
        <w:pStyle w:val="style157"/>
        <w:rPr>
          <w:rFonts w:eastAsia="Arial-BoldMT"/>
        </w:rPr>
      </w:pPr>
    </w:p>
    <w:p>
      <w:pPr>
        <w:pStyle w:val="style157"/>
        <w:rPr>
          <w:rFonts w:eastAsia="Arial-BoldMT"/>
          <w:b/>
        </w:rPr>
      </w:pPr>
      <w:r>
        <w:rPr>
          <w:rFonts w:eastAsia="Arial-BoldMT"/>
          <w:b/>
        </w:rPr>
        <w:t>CLASSIFICATION OF HYDROCARBONS</w:t>
      </w:r>
    </w:p>
    <w:p>
      <w:pPr>
        <w:pStyle w:val="style157"/>
        <w:rPr>
          <w:rFonts w:eastAsia="Arial-BoldMT"/>
        </w:rPr>
      </w:pPr>
      <w:r>
        <w:rPr>
          <w:rFonts w:eastAsia="Arial-BoldMT"/>
        </w:rPr>
        <w:t>Hydrocarbons can be separated into three main groups:</w:t>
      </w:r>
    </w:p>
    <w:p>
      <w:pPr>
        <w:pStyle w:val="style157"/>
        <w:numPr>
          <w:ilvl w:val="0"/>
          <w:numId w:val="219"/>
        </w:numPr>
        <w:rPr>
          <w:rFonts w:eastAsia="Arial-BoldMT"/>
        </w:rPr>
      </w:pPr>
      <w:r>
        <w:rPr>
          <w:rFonts w:eastAsia="Arial-BoldMT"/>
          <w:b/>
          <w:i/>
        </w:rPr>
        <w:t>Saturated hydrocarbons</w:t>
      </w:r>
      <w:r>
        <w:rPr>
          <w:rFonts w:eastAsia="Arial-BoldMT"/>
        </w:rPr>
        <w:t>: these are hydrocarbons that contain only single bonds between the carbon atoms. E.g alkanes (methane -</w:t>
      </w:r>
      <w:r>
        <w:rPr>
          <w:noProof/>
          <w:lang w:eastAsia="en-US"/>
        </w:rPr>
        <w:drawing>
          <wp:inline distL="0" distT="0" distB="0" distR="0">
            <wp:extent cx="577780" cy="362137"/>
            <wp:effectExtent l="0" t="0" r="0" b="0"/>
            <wp:docPr id="1482" name="Picture 4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7" name="Picture 417"/>
                    <pic:cNvPicPr/>
                  </pic:nvPicPr>
                  <pic:blipFill>
                    <a:blip r:embed="rId247" cstate="print"/>
                    <a:srcRect l="0" t="0" r="0" b="0"/>
                    <a:stretch/>
                  </pic:blipFill>
                  <pic:spPr>
                    <a:xfrm rot="0">
                      <a:off x="0" y="0"/>
                      <a:ext cx="577780" cy="362137"/>
                    </a:xfrm>
                    <a:prstGeom prst="rect"/>
                    <a:ln>
                      <a:noFill/>
                    </a:ln>
                  </pic:spPr>
                </pic:pic>
              </a:graphicData>
            </a:graphic>
          </wp:inline>
        </w:drawing>
      </w:r>
      <w:r>
        <w:rPr>
          <w:rFonts w:eastAsia="Arial-BoldMT"/>
        </w:rPr>
        <w:t xml:space="preserve">) . saturated hydrocarbons can be cyclic or acyclic. A cyclic hydrocarbon is one in which a chain of carbon atoms has formed a ring.  Examples of cyclic </w:t>
      </w:r>
      <w:r>
        <w:rPr>
          <w:rFonts w:eastAsia="Arial-BoldMT"/>
        </w:rPr>
        <w:t>hydrocarbons (cycloalkanes) are given below:</w:t>
      </w:r>
      <w:r>
        <w:rPr>
          <w:rFonts w:eastAsia="Arial-BoldMT"/>
          <w:noProof/>
        </w:rPr>
      </w:r>
      <w:r>
        <w:rPr>
          <w:rFonts w:eastAsia="Arial-BoldMT"/>
          <w:noProof/>
        </w:rPr>
      </w:r>
      <w:r>
        <w:rPr>
          <w:rFonts w:eastAsia="Arial-BoldMT"/>
          <w:noProof/>
        </w:rPr>
      </w:r>
      <w:r>
        <w:rPr>
          <w:rFonts w:eastAsia="Arial-BoldMT"/>
          <w:noProof/>
        </w:rPr>
        <w:pict>
          <v:group id="1483" filled="f" stroked="f" style="margin-left:0.0pt;margin-top:0.0pt;width:338.9pt;height:167.5pt;mso-wrap-distance-left:0.0pt;mso-wrap-distance-right:0.0pt;visibility:visible;" coordsize="43033,21272" editas="canvas">
            <v:shape id="1484" coordsize="43033,21272" path="m0,0l43033,0l43033,21272l0,21272xm2659,2659l2659,18613l40374,18613l40374,2659xe" adj="2700," fillcolor="#fde9d9" stroked="f" style="position:absolute;left:0;top:0;width:43033;height:21272;z-index:43;mso-position-horizontal-relative:text;mso-position-vertical-relative:text;mso-width-relative:page;mso-height-relative:page;visibility:visible;">
              <v:stroke on="f" joinstyle="miter"/>
              <o:lock aspectratio="true" v:ext="view"/>
              <v:fill o:detectmouseclick="true"/>
              <v:path textboxrect="2659,2659,40374,18613" o:connecttype="custom"/>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486" type="#_x0000_t5" adj="10800," fillcolor="#4f81bd" style="position:absolute;left:1758;top:0;width:7034;height:4772;z-index:44;mso-position-horizontal-relative:text;mso-position-vertical-relative:text;mso-width-relative:page;mso-height-relative:page;visibility:visible;">
              <v:stroke joinstyle="miter" color="#243f60" weight="2.0pt"/>
              <v:fill/>
              <v:path textboxrect="0,10800,10800,18000;5400,10800,16200,18000;10800,10800,21600,18000;0,7200,7200,21600;7200,7200,14400,21600;14400,7200,21600,21600" o:connecttype="custom" o:connectlocs="@0,0;@1,10800;0,21600;10800,21600;21600,21600;@2,10800" gradientshapeok="t"/>
            </v:shape>
            <v:shapetype id="_x0000_t202" coordsize="21600,21600" o:spt="202" path="m,l,21600r21600,l21600,xe">
              <v:stroke joinstyle="miter"/>
              <v:path gradientshapeok="t" o:connecttype="rect"/>
            </v:shapetype>
            <v:shape id="1488" type="#_x0000_t202" style="position:absolute;left:12342;top:197;width:9555;height:3422;z-index:45;mso-position-horizontal-relative:text;mso-position-vertical-relative:text;mso-width-relative:page;mso-height-relative:page;visibility:visible;mso-wrap-style:none;">
              <v:stroke joinstyle="miter" weight="0.5pt"/>
              <v:fill/>
              <v:path o:connecttype="rect" gradientshapeok="t"/>
              <v:textbox>
                <w:txbxContent>
                  <w:p>
                    <w:pPr>
                      <w:pStyle w:val="style0"/>
                      <w:rPr/>
                    </w:pPr>
                    <w:r>
                      <w:t>cyclopropane</w:t>
                    </w:r>
                  </w:p>
                </w:txbxContent>
              </v:textbox>
            </v:shape>
            <v:rect id="1489" fillcolor="#4f81bd" stroked="t" style="position:absolute;left:1205;top:6581;width:9446;height:4421;z-index:46;mso-position-horizontal-relative:text;mso-position-vertical-relative:text;mso-width-relative:page;mso-height-relative:page;visibility:visible;">
              <v:stroke color="#243f60" weight="2.0pt"/>
              <v:fill/>
            </v:rect>
            <v:shape id="1490" type="#_x0000_t202" style="position:absolute;left:13060;top:6578;width:8799;height:3671;z-index:47;mso-position-horizontal-relative:text;mso-position-vertical-relative:text;mso-width-relative:page;mso-height-relative:page;visibility:visible;mso-wrap-style:none;">
              <v:stroke joinstyle="miter" weight="0.5pt"/>
              <v:fill/>
              <v:path o:connecttype="rect" gradientshapeok="t"/>
              <v:textbox>
                <w:txbxContent>
                  <w:p>
                    <w:pPr>
                      <w:pStyle w:val="style0"/>
                      <w:rPr/>
                    </w:pPr>
                    <w:r>
                      <w:t>cyclobutane</w:t>
                    </w:r>
                  </w:p>
                </w:txbxContent>
              </v:textbox>
            </v:shape>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1492" type="#_x0000_t56" fillcolor="#4f81bd" style="position:absolute;left:1758;top:12558;width:7838;height:7237;z-index:48;mso-position-horizontal-relative:text;mso-position-vertical-relative:text;mso-width-relative:page;mso-height-relative:page;visibility:visible;">
              <v:stroke joinstyle="miter" color="#243f60" weight="2.0pt"/>
              <v:fill/>
              <v:path textboxrect="4200,5077,17400,21600" o:connecttype="custom" o:connectlocs="10800,0;0,8259;4200,21600;10800,21600;17400,21600;21600,8259" o:connectangles="270.0,180.0,90.0,90.0,90.0,0.0" gradientshapeok="t"/>
            </v:shape>
            <v:shape id="1493" type="#_x0000_t202" style="position:absolute;left:13060;top:13258;width:9491;height:3474;z-index:49;mso-position-horizontal-relative:text;mso-position-vertical-relative:text;mso-width-relative:page;mso-height-relative:page;visibility:visible;mso-wrap-style:none;">
              <v:stroke joinstyle="miter" weight="0.5pt"/>
              <v:fill/>
              <v:path o:connecttype="rect" gradientshapeok="t"/>
              <v:textbox>
                <w:txbxContent>
                  <w:p>
                    <w:pPr>
                      <w:pStyle w:val="style0"/>
                      <w:rPr/>
                    </w:pPr>
                    <w:r>
                      <w:t>cyclopentane</w:t>
                    </w:r>
                  </w:p>
                </w:txbxContent>
              </v:textbox>
            </v:shape>
            <w10:anchorlock/>
            <v:fill rotate="true"/>
          </v:group>
        </w:pict>
      </w:r>
      <w:r>
        <w:rPr>
          <w:rFonts w:eastAsia="Arial-BoldMT"/>
          <w:noProof/>
        </w:rPr>
      </w:r>
      <w:r>
        <w:rPr>
          <w:rFonts w:eastAsia="Arial-BoldMT"/>
          <w:noProof/>
        </w:rPr>
      </w:r>
    </w:p>
    <w:p>
      <w:pPr>
        <w:pStyle w:val="style157"/>
        <w:rPr>
          <w:rFonts w:eastAsia="Arial-BoldMT"/>
        </w:rPr>
      </w:pPr>
      <w:r>
        <w:rPr>
          <w:rFonts w:eastAsia="Arial-BoldMT"/>
        </w:rPr>
        <w:t>OR</w:t>
      </w:r>
    </w:p>
    <w:p>
      <w:pPr>
        <w:pStyle w:val="style157"/>
        <w:rPr/>
      </w:pPr>
    </w:p>
    <w:p>
      <w:pPr>
        <w:pStyle w:val="style157"/>
        <w:rPr>
          <w:rFonts w:cs="ArialMT" w:eastAsia="Arial-BoldMT"/>
          <w:color w:val="000000"/>
        </w:rPr>
      </w:pPr>
      <w:r>
        <w:rPr/>
      </w:r>
      <w:r/>
      <w:r>
        <w:rPr/>
      </w:r>
      <w:r>
        <w:rPr/>
        <w:object>
          <v:shape id="1495" type="#_x0000_t75" filled="f" stroked="f" style="margin-left:0.0pt;margin-top:0.0pt;width:429.0pt;height:206.25pt;mso-wrap-distance-left:0.0pt;mso-wrap-distance-right:0.0pt;visibility:visible;">
            <v:imagedata r:id="rId24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495" DrawAspect="Content" ObjectID="0" r:id="rId249"/>
        </w:object>
      </w:r>
      <w:r>
        <w:rPr/>
      </w:r>
    </w:p>
    <w:p>
      <w:pPr>
        <w:pStyle w:val="style157"/>
        <w:rPr>
          <w:rFonts w:eastAsia="Arial-BoldMT"/>
        </w:rPr>
      </w:pPr>
      <w:r>
        <w:rPr>
          <w:rFonts w:eastAsia="Arial-BoldMT"/>
        </w:rPr>
        <w:t>Acyclic hydrocarbon is one that does not contain a ring of carbon atoms.</w:t>
      </w:r>
    </w:p>
    <w:p>
      <w:pPr>
        <w:pStyle w:val="style157"/>
        <w:ind w:left="540"/>
        <w:rPr>
          <w:rFonts w:eastAsia="Arial-BoldMT"/>
        </w:rPr>
      </w:pPr>
    </w:p>
    <w:p>
      <w:pPr>
        <w:pStyle w:val="style157"/>
        <w:numPr>
          <w:ilvl w:val="0"/>
          <w:numId w:val="219"/>
        </w:numPr>
        <w:rPr>
          <w:rFonts w:eastAsia="Arial-BoldMT"/>
        </w:rPr>
      </w:pPr>
      <w:r>
        <w:rPr>
          <w:rFonts w:eastAsia="Arial-BoldMT"/>
          <w:b/>
          <w:i/>
        </w:rPr>
        <w:t xml:space="preserve">Unsaturated </w:t>
      </w:r>
      <w:r>
        <w:rPr>
          <w:rFonts w:eastAsia="Arial-BoldMT"/>
        </w:rPr>
        <w:t>Hydrocarbons are hydrocarbons that contain double or triple bond between carbon atoms. Examples C=C,  C≡C.</w:t>
      </w:r>
    </w:p>
    <w:p>
      <w:pPr>
        <w:pStyle w:val="style157"/>
        <w:rPr>
          <w:rFonts w:eastAsia="Arial-BoldMT"/>
        </w:rPr>
      </w:pPr>
      <w:r>
        <w:rPr>
          <w:rFonts w:eastAsia="Arial-BoldMT"/>
        </w:rPr>
        <w:t xml:space="preserve">N/B: Saturated and unsaturated hydrocarbons are referred to as </w:t>
      </w:r>
      <w:r>
        <w:rPr>
          <w:rFonts w:eastAsia="Arial-BoldMT"/>
        </w:rPr>
        <w:t>aliphatic</w:t>
      </w:r>
      <w:r>
        <w:rPr>
          <w:rFonts w:eastAsia="Arial-BoldMT"/>
        </w:rPr>
        <w:t xml:space="preserve"> hydrocarbons (hydrocarbons in which the carbon atoms are arranged in an open chain</w:t>
      </w:r>
      <w:r>
        <w:rPr>
          <w:rFonts w:eastAsia="Arial-BoldMT"/>
        </w:rPr>
        <w:t xml:space="preserve"> and those cyclic compounds that resemble open-chain compounds</w:t>
      </w:r>
      <w:r>
        <w:rPr>
          <w:rFonts w:eastAsia="Arial-BoldMT"/>
        </w:rPr>
        <w:t>).</w:t>
      </w:r>
    </w:p>
    <w:p>
      <w:pPr>
        <w:pStyle w:val="style157"/>
        <w:numPr>
          <w:ilvl w:val="0"/>
          <w:numId w:val="219"/>
        </w:numPr>
        <w:rPr>
          <w:rFonts w:eastAsia="Arial-BoldMT"/>
        </w:rPr>
      </w:pPr>
      <w:r>
        <w:rPr>
          <w:rFonts w:eastAsia="Arial-BoldMT"/>
          <w:b/>
          <w:i/>
        </w:rPr>
        <w:t>Aromatic hydrocarbons:</w:t>
      </w:r>
      <w:r>
        <w:rPr>
          <w:rFonts w:eastAsia="Arial-BoldMT"/>
        </w:rPr>
        <w:t xml:space="preserve"> These are hydrocar</w:t>
      </w:r>
      <w:r>
        <w:rPr>
          <w:rFonts w:eastAsia="Arial-BoldMT"/>
        </w:rPr>
        <w:t>b</w:t>
      </w:r>
      <w:r>
        <w:rPr>
          <w:rFonts w:eastAsia="Arial-BoldMT"/>
        </w:rPr>
        <w:t>on</w:t>
      </w:r>
      <w:r>
        <w:rPr>
          <w:rFonts w:eastAsia="Arial-BoldMT"/>
        </w:rPr>
        <w:t xml:space="preserve">s that contain benzene rings or similar features. </w:t>
      </w:r>
    </w:p>
    <w:p>
      <w:pPr>
        <w:pStyle w:val="style157"/>
        <w:rPr/>
      </w:pPr>
      <w:r>
        <w:t>Another category of organic compounds, and quite a large category at that, is one known as the aromatics.</w:t>
      </w:r>
      <w:r>
        <w:t xml:space="preserve"> </w:t>
      </w:r>
      <w:r>
        <w:t>In each of these compounds, the common building block of the molecule is the benzene ring structure (see diagram below).</w:t>
      </w:r>
    </w:p>
    <w:p>
      <w:pPr>
        <w:pStyle w:val="style157"/>
        <w:rPr/>
      </w:pPr>
      <w:r>
        <w:rPr>
          <w:noProof/>
          <w:lang w:eastAsia="en-US"/>
        </w:rPr>
        <w:drawing>
          <wp:inline distL="0" distT="0" distB="0" distR="0">
            <wp:extent cx="4456492" cy="1733550"/>
            <wp:effectExtent l="190500" t="190500" r="172720" b="171450"/>
            <wp:docPr id="1497" name="Picture 1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9" name="Picture 127"/>
                    <pic:cNvPicPr/>
                  </pic:nvPicPr>
                  <pic:blipFill>
                    <a:blip r:embed="rId250" cstate="print"/>
                    <a:srcRect l="0" t="0" r="0" b="0"/>
                    <a:stretch/>
                  </pic:blipFill>
                  <pic:spPr>
                    <a:xfrm rot="0">
                      <a:off x="0" y="0"/>
                      <a:ext cx="4456492" cy="1733550"/>
                    </a:xfrm>
                    <a:prstGeom prst="rect"/>
                    <a:ln>
                      <a:noFill/>
                    </a:ln>
                    <a:effectLst>
                      <a:outerShdw rotWithShape="false" sx="100000" sy="100000" dist="0" dir="0" blurRad="190500" kx="0" ky="0" algn="tl">
                        <a:srgbClr val="000000">
                          <a:alpha val="70000"/>
                        </a:srgbClr>
                      </a:outerShdw>
                    </a:effectLst>
                  </pic:spPr>
                </pic:pic>
              </a:graphicData>
            </a:graphic>
          </wp:inline>
        </w:drawing>
      </w:r>
    </w:p>
    <w:p>
      <w:pPr>
        <w:pStyle w:val="style157"/>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b/>
        </w:rPr>
      </w:pPr>
      <w:r>
        <w:rPr>
          <w:rFonts w:eastAsia="Arial-BoldMT"/>
          <w:b/>
        </w:rPr>
        <w:t>NOMENCLATURE OF HYDROCARBONS</w:t>
      </w:r>
    </w:p>
    <w:p>
      <w:pPr>
        <w:pStyle w:val="style157"/>
        <w:rPr>
          <w:rFonts w:eastAsia="Arial-BoldMT"/>
        </w:rPr>
      </w:pPr>
    </w:p>
    <w:p>
      <w:pPr>
        <w:pStyle w:val="style157"/>
        <w:rPr>
          <w:rFonts w:ascii="Cambria Math" w:eastAsia="Arial-BoldMT" w:hAnsi="Cambria Math" w:hint="eastAsia"/>
          <w:highlight w:val="lightGray"/>
        </w:rPr>
      </w:pPr>
      <m:oMathPara>
        <m:oMathParaPr>
          <m:jc m:val="left"/>
        </m:oMathParaPr>
        <m:oMath>
          <m:r>
            <m:rPr>
              <m:sty m:val="p"/>
            </m:rPr>
            <w:rPr>
              <w:rFonts w:ascii="Cambria Math" w:eastAsia="Arial-BoldMT" w:hAnsi="Cambria Math"/>
              <w:highlight w:val="lightGray"/>
            </w:rPr>
            <m:t>When a hydrocarbon contains;</m:t>
          </m:r>
        </m:oMath>
      </m:oMathPara>
    </w:p>
    <w:p>
      <w:pPr>
        <w:pStyle w:val="style157"/>
        <w:rPr>
          <w:rFonts w:eastAsia="Arial-BoldMT"/>
          <w:highlight w:val="lightGray"/>
        </w:rPr>
      </w:pPr>
      <w:r>
        <w:rPr>
          <w:rFonts w:eastAsia="Arial-BoldMT"/>
          <w:highlight w:val="lightGray"/>
        </w:rPr>
        <w:t>1-carbon atom</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meth---</w:t>
      </w:r>
    </w:p>
    <w:p>
      <w:pPr>
        <w:pStyle w:val="style157"/>
        <w:rPr>
          <w:rFonts w:eastAsia="Arial-BoldMT"/>
          <w:color w:val="0033cc"/>
          <w:highlight w:val="lightGray"/>
        </w:rPr>
      </w:pPr>
      <w:r>
        <w:rPr>
          <w:rFonts w:eastAsia="Arial-BoldMT"/>
          <w:highlight w:val="lightGray"/>
        </w:rPr>
        <w:t>2-carbon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eth---</w:t>
      </w:r>
    </w:p>
    <w:p>
      <w:pPr>
        <w:pStyle w:val="style157"/>
        <w:rPr>
          <w:rFonts w:eastAsia="Arial-BoldMT"/>
          <w:color w:val="0033cc"/>
          <w:highlight w:val="lightGray"/>
        </w:rPr>
      </w:pPr>
      <w:r>
        <w:rPr>
          <w:rFonts w:eastAsia="Arial-BoldMT"/>
          <w:highlight w:val="lightGray"/>
        </w:rPr>
        <w:t>3-carbon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prop---</w:t>
      </w:r>
    </w:p>
    <w:p>
      <w:pPr>
        <w:pStyle w:val="style157"/>
        <w:rPr>
          <w:rFonts w:eastAsia="Arial-BoldMT"/>
          <w:highlight w:val="lightGray"/>
        </w:rPr>
      </w:pPr>
      <w:r>
        <w:rPr>
          <w:rFonts w:eastAsia="Arial-BoldMT"/>
          <w:highlight w:val="lightGray"/>
        </w:rPr>
        <w:t>4-carbon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but---</w:t>
      </w:r>
    </w:p>
    <w:p>
      <w:pPr>
        <w:pStyle w:val="style157"/>
        <w:rPr>
          <w:rFonts w:eastAsia="Arial-BoldMT"/>
          <w:highlight w:val="lightGray"/>
        </w:rPr>
      </w:pPr>
      <w:r>
        <w:rPr>
          <w:rFonts w:eastAsia="Arial-BoldMT"/>
          <w:highlight w:val="lightGray"/>
        </w:rPr>
        <w:t>5-carbon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pent---</w:t>
      </w:r>
    </w:p>
    <w:p>
      <w:pPr>
        <w:pStyle w:val="style157"/>
        <w:rPr>
          <w:rFonts w:eastAsia="Arial-BoldMT"/>
          <w:highlight w:val="lightGray"/>
        </w:rPr>
      </w:pPr>
      <w:r>
        <w:rPr>
          <w:rFonts w:eastAsia="Arial-BoldMT"/>
          <w:highlight w:val="lightGray"/>
        </w:rPr>
        <w:t xml:space="preserve">6-carbon </w:t>
      </w:r>
      <w:r>
        <w:rPr>
          <w:rFonts w:eastAsia="Arial-BoldMT"/>
          <w:highlight w:val="lightGray"/>
        </w:rPr>
        <w:t>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hex---</w:t>
      </w:r>
    </w:p>
    <w:p>
      <w:pPr>
        <w:pStyle w:val="style157"/>
        <w:rPr>
          <w:rFonts w:eastAsia="Arial-BoldMT"/>
          <w:highlight w:val="lightGray"/>
        </w:rPr>
      </w:pPr>
      <w:r>
        <w:rPr>
          <w:rFonts w:eastAsia="Arial-BoldMT"/>
          <w:highlight w:val="lightGray"/>
        </w:rPr>
        <w:t>7-carbon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hept---</w:t>
      </w:r>
    </w:p>
    <w:p>
      <w:pPr>
        <w:pStyle w:val="style157"/>
        <w:rPr>
          <w:rFonts w:eastAsia="Arial-BoldMT"/>
          <w:highlight w:val="lightGray"/>
        </w:rPr>
      </w:pPr>
      <w:r>
        <w:rPr>
          <w:rFonts w:eastAsia="Arial-BoldMT"/>
          <w:highlight w:val="lightGray"/>
        </w:rPr>
        <w:t>8-carbon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oct---</w:t>
      </w:r>
    </w:p>
    <w:p>
      <w:pPr>
        <w:pStyle w:val="style157"/>
        <w:rPr>
          <w:rFonts w:eastAsia="Arial-BoldMT"/>
          <w:color w:val="0033cc"/>
          <w:highlight w:val="lightGray"/>
        </w:rPr>
      </w:pPr>
      <w:r>
        <w:rPr>
          <w:rFonts w:eastAsia="Arial-BoldMT"/>
          <w:highlight w:val="lightGray"/>
        </w:rPr>
        <w:t>9-carbon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non---</w:t>
      </w:r>
    </w:p>
    <w:p>
      <w:pPr>
        <w:pStyle w:val="style157"/>
        <w:rPr>
          <w:rFonts w:eastAsia="Arial-BoldMT"/>
          <w:highlight w:val="lightGray"/>
        </w:rPr>
      </w:pPr>
      <w:r>
        <w:rPr>
          <w:rFonts w:eastAsia="Arial-BoldMT"/>
          <w:highlight w:val="lightGray"/>
        </w:rPr>
        <w:t>10-carbon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dec---</w:t>
      </w:r>
    </w:p>
    <w:p>
      <w:pPr>
        <w:pStyle w:val="style157"/>
        <w:rPr>
          <w:rFonts w:eastAsia="Arial-BoldMT"/>
          <w:highlight w:val="lightGray"/>
        </w:rPr>
      </w:pPr>
      <w:r>
        <w:rPr>
          <w:rFonts w:eastAsia="Arial-BoldMT"/>
          <w:highlight w:val="lightGray"/>
        </w:rPr>
        <w:t>11-carbon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undec---</w:t>
      </w:r>
    </w:p>
    <w:p>
      <w:pPr>
        <w:pStyle w:val="style157"/>
        <w:rPr>
          <w:rFonts w:eastAsia="Arial-BoldMT"/>
          <w:highlight w:val="lightGray"/>
        </w:rPr>
      </w:pPr>
      <w:r>
        <w:rPr>
          <w:rFonts w:eastAsia="Arial-BoldMT"/>
          <w:highlight w:val="lightGray"/>
        </w:rPr>
        <w:t>12-carbon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dodec---</w:t>
      </w:r>
    </w:p>
    <w:p>
      <w:pPr>
        <w:pStyle w:val="style157"/>
        <w:rPr>
          <w:rFonts w:eastAsia="Arial-BoldMT"/>
          <w:color w:val="0033cc"/>
          <w:highlight w:val="lightGray"/>
        </w:rPr>
      </w:pPr>
      <w:r>
        <w:rPr>
          <w:rFonts w:eastAsia="Arial-BoldMT"/>
          <w:highlight w:val="lightGray"/>
        </w:rPr>
        <w:t>13-carbon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tridec---</w:t>
      </w:r>
    </w:p>
    <w:p>
      <w:pPr>
        <w:pStyle w:val="style157"/>
        <w:rPr>
          <w:rFonts w:eastAsia="Arial-BoldMT"/>
          <w:highlight w:val="lightGray"/>
        </w:rPr>
      </w:pPr>
      <w:r>
        <w:rPr>
          <w:rFonts w:eastAsia="Arial-BoldMT"/>
          <w:highlight w:val="lightGray"/>
        </w:rPr>
        <w:t>14-carbon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tetradec---</w:t>
      </w:r>
    </w:p>
    <w:p>
      <w:pPr>
        <w:pStyle w:val="style157"/>
        <w:rPr>
          <w:rFonts w:eastAsia="Arial-BoldMT"/>
          <w:highlight w:val="lightGray"/>
        </w:rPr>
      </w:pPr>
      <w:r>
        <w:rPr>
          <w:rFonts w:eastAsia="Arial-BoldMT"/>
          <w:highlight w:val="lightGray"/>
        </w:rPr>
        <w:t>15-carbon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pentadec---</w:t>
      </w:r>
    </w:p>
    <w:p>
      <w:pPr>
        <w:pStyle w:val="style157"/>
        <w:rPr>
          <w:rFonts w:eastAsia="Arial-BoldMT"/>
          <w:highlight w:val="lightGray"/>
        </w:rPr>
      </w:pPr>
      <w:r>
        <w:rPr>
          <w:rFonts w:eastAsia="Arial-BoldMT"/>
          <w:highlight w:val="lightGray"/>
        </w:rPr>
        <w:t>16-carbon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hexadec---</w:t>
      </w:r>
    </w:p>
    <w:p>
      <w:pPr>
        <w:pStyle w:val="style157"/>
        <w:rPr>
          <w:rFonts w:eastAsia="Arial-BoldMT"/>
          <w:highlight w:val="lightGray"/>
        </w:rPr>
      </w:pPr>
      <w:r>
        <w:rPr>
          <w:rFonts w:eastAsia="Arial-BoldMT"/>
          <w:highlight w:val="lightGray"/>
        </w:rPr>
        <w:t>17-carbon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heptadec---</w:t>
      </w:r>
    </w:p>
    <w:p>
      <w:pPr>
        <w:pStyle w:val="style157"/>
        <w:rPr>
          <w:rFonts w:eastAsia="Arial-BoldMT"/>
          <w:highlight w:val="lightGray"/>
        </w:rPr>
      </w:pPr>
      <w:r>
        <w:rPr>
          <w:rFonts w:eastAsia="Arial-BoldMT"/>
          <w:highlight w:val="lightGray"/>
        </w:rPr>
        <w:t>18-carbon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octadec---</w:t>
      </w:r>
    </w:p>
    <w:p>
      <w:pPr>
        <w:pStyle w:val="style157"/>
        <w:rPr>
          <w:rFonts w:eastAsia="Arial-BoldMT"/>
          <w:color w:val="0033cc"/>
          <w:highlight w:val="lightGray"/>
        </w:rPr>
      </w:pPr>
      <w:r>
        <w:rPr>
          <w:rFonts w:eastAsia="Arial-BoldMT"/>
          <w:highlight w:val="lightGray"/>
        </w:rPr>
        <w:t>19-carbon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nonadec---</w:t>
      </w:r>
    </w:p>
    <w:p>
      <w:pPr>
        <w:pStyle w:val="style157"/>
        <w:rPr>
          <w:rFonts w:eastAsia="Arial-BoldMT"/>
        </w:rPr>
      </w:pPr>
      <w:r>
        <w:rPr>
          <w:rFonts w:eastAsia="Arial-BoldMT"/>
          <w:highlight w:val="lightGray"/>
        </w:rPr>
        <w:t>20-carbon atoms</w:t>
      </w:r>
      <w:r>
        <w:rPr>
          <w:rFonts w:eastAsia="Arial-BoldMT"/>
          <w:highlight w:val="lightGray"/>
        </w:rPr>
        <w:t xml:space="preserve"> </w:t>
      </w:r>
      <w:r>
        <w:rPr>
          <w:rFonts w:eastAsia="Arial-BoldMT"/>
          <w:highlight w:val="lightGray"/>
        </w:rPr>
        <w:t>=</w:t>
      </w:r>
      <w:r>
        <w:rPr>
          <w:rFonts w:eastAsia="Arial-BoldMT"/>
          <w:highlight w:val="lightGray"/>
        </w:rPr>
        <w:t xml:space="preserve"> </w:t>
      </w:r>
      <w:r>
        <w:rPr>
          <w:rFonts w:eastAsia="Arial-BoldMT"/>
          <w:color w:val="0033cc"/>
          <w:highlight w:val="lightGray"/>
        </w:rPr>
        <w:t>eicos</w:t>
      </w:r>
    </w:p>
    <w:p>
      <w:pPr>
        <w:pStyle w:val="style157"/>
        <w:rPr>
          <w:rFonts w:eastAsia="Arial-BoldMT"/>
        </w:rPr>
      </w:pPr>
    </w:p>
    <w:p>
      <w:pPr>
        <w:pStyle w:val="style157"/>
        <w:numPr>
          <w:ilvl w:val="0"/>
          <w:numId w:val="220"/>
        </w:numPr>
        <w:rPr>
          <w:rFonts w:eastAsia="Arial-BoldMT"/>
        </w:rPr>
      </w:pPr>
      <w:r>
        <w:rPr>
          <w:rFonts w:eastAsia="Arial-BoldMT"/>
        </w:rPr>
        <w:t>If the carbon atoms are link with single bonds –</w:t>
      </w:r>
      <w:r>
        <w:rPr>
          <w:rFonts w:eastAsia="Arial-BoldMT"/>
          <w:b/>
        </w:rPr>
        <w:t>ane</w:t>
      </w:r>
      <w:r>
        <w:rPr>
          <w:rFonts w:eastAsia="Arial-BoldMT"/>
        </w:rPr>
        <w:t xml:space="preserve"> will be added at the end e.g hydrocarbon with one carbon atom will be named meth</w:t>
      </w:r>
      <w:r>
        <w:rPr>
          <w:rFonts w:eastAsia="Arial-BoldMT"/>
          <w:b/>
          <w:u w:val="single"/>
        </w:rPr>
        <w:t>ane</w:t>
      </w:r>
      <w:r>
        <w:rPr>
          <w:rFonts w:eastAsia="Arial-BoldMT"/>
        </w:rPr>
        <w:t>, with two carbon atoms will be named eth</w:t>
      </w:r>
      <w:r>
        <w:rPr>
          <w:rFonts w:eastAsia="Arial-BoldMT"/>
          <w:b/>
          <w:u w:val="single"/>
        </w:rPr>
        <w:t>ane</w:t>
      </w:r>
      <w:r>
        <w:rPr>
          <w:rFonts w:eastAsia="Arial-BoldMT"/>
        </w:rPr>
        <w:t xml:space="preserve"> and so on.</w:t>
      </w:r>
    </w:p>
    <w:p>
      <w:pPr>
        <w:pStyle w:val="style157"/>
        <w:numPr>
          <w:ilvl w:val="0"/>
          <w:numId w:val="220"/>
        </w:numPr>
        <w:rPr>
          <w:rFonts w:eastAsia="Arial-BoldMT"/>
        </w:rPr>
      </w:pPr>
      <w:r>
        <w:rPr>
          <w:rFonts w:eastAsia="Arial-BoldMT"/>
        </w:rPr>
        <w:t>If the carbon atoms are link with double bonds (alkenes),</w:t>
      </w:r>
      <w:r>
        <w:rPr>
          <w:rFonts w:eastAsia="Arial-BoldMT"/>
          <w:b/>
        </w:rPr>
        <w:t>-ene</w:t>
      </w:r>
      <w:r>
        <w:rPr>
          <w:rFonts w:eastAsia="Arial-BoldMT"/>
        </w:rPr>
        <w:t xml:space="preserve"> will be added at the end e.g hydrocarbon with two carbon atoms (</w:t>
      </w:r>
      <w:r>
        <w:rPr>
          <w:rFonts w:eastAsia="Arial-BoldMT"/>
        </w:rPr>
        <w:t>C=C</w:t>
      </w:r>
      <w:r>
        <w:rPr>
          <w:rFonts w:eastAsia="Arial-BoldMT"/>
        </w:rPr>
        <w:t>) will be named eth</w:t>
      </w:r>
      <w:r>
        <w:rPr>
          <w:rFonts w:eastAsia="Arial-BoldMT"/>
          <w:b/>
          <w:u w:val="single"/>
        </w:rPr>
        <w:t>ene</w:t>
      </w:r>
      <w:r>
        <w:rPr>
          <w:rFonts w:eastAsia="Arial-BoldMT"/>
        </w:rPr>
        <w:t>, the one with three carbon atoms (</w:t>
      </w:r>
      <w:r>
        <w:rPr>
          <w:rFonts w:eastAsia="Arial-BoldMT"/>
        </w:rPr>
        <w:t>C=C-C</w:t>
      </w:r>
      <w:r>
        <w:rPr>
          <w:rFonts w:eastAsia="Arial-BoldMT"/>
        </w:rPr>
        <w:t>) will be named prop</w:t>
      </w:r>
      <w:r>
        <w:rPr>
          <w:rFonts w:eastAsia="Arial-BoldMT"/>
          <w:b/>
          <w:u w:val="single"/>
        </w:rPr>
        <w:t>ene</w:t>
      </w:r>
      <w:r>
        <w:rPr>
          <w:rFonts w:eastAsia="Arial-BoldMT"/>
        </w:rPr>
        <w:t xml:space="preserve"> and so on.</w:t>
      </w:r>
    </w:p>
    <w:p>
      <w:pPr>
        <w:pStyle w:val="style157"/>
        <w:numPr>
          <w:ilvl w:val="0"/>
          <w:numId w:val="220"/>
        </w:numPr>
        <w:rPr>
          <w:rFonts w:eastAsia="Arial-BoldMT"/>
        </w:rPr>
      </w:pPr>
      <w:r>
        <w:rPr>
          <w:rFonts w:eastAsia="Arial-BoldMT"/>
        </w:rPr>
        <w:t>If there is carbon to carbon triple bond (</w:t>
      </w:r>
      <w:r>
        <w:rPr>
          <w:rFonts w:eastAsia="Arial-BoldMT"/>
        </w:rPr>
        <w:t>C≡C</w:t>
      </w:r>
      <w:r>
        <w:rPr>
          <w:rFonts w:eastAsia="Arial-BoldMT"/>
        </w:rPr>
        <w:t>) will be named eth</w:t>
      </w:r>
      <w:r>
        <w:rPr>
          <w:rFonts w:eastAsia="Arial-BoldMT"/>
          <w:b/>
          <w:u w:val="single"/>
        </w:rPr>
        <w:t>yne</w:t>
      </w:r>
      <w:r>
        <w:rPr>
          <w:rFonts w:eastAsia="Arial-BoldMT"/>
        </w:rPr>
        <w:t>, the one with three carbon atoms (</w:t>
      </w:r>
      <w:r>
        <w:rPr>
          <w:rFonts w:eastAsia="Arial-BoldMT"/>
        </w:rPr>
        <w:t>C≡C-C</w:t>
      </w:r>
      <w:r>
        <w:rPr>
          <w:rFonts w:eastAsia="Arial-BoldMT"/>
        </w:rPr>
        <w:t>) will be named prop</w:t>
      </w:r>
      <w:r>
        <w:rPr>
          <w:rFonts w:eastAsia="Arial-BoldMT"/>
          <w:b/>
          <w:u w:val="single"/>
        </w:rPr>
        <w:t>yne</w:t>
      </w:r>
      <w:r>
        <w:rPr>
          <w:rFonts w:eastAsia="Arial-BoldMT"/>
        </w:rPr>
        <w:t xml:space="preserve">. </w:t>
      </w:r>
    </w:p>
    <w:p>
      <w:pPr>
        <w:pStyle w:val="style157"/>
        <w:rPr>
          <w:rFonts w:eastAsia="Arial-BoldMT"/>
        </w:rPr>
      </w:pPr>
    </w:p>
    <w:p>
      <w:pPr>
        <w:pStyle w:val="style157"/>
        <w:rPr>
          <w:rFonts w:eastAsia="Arial-BoldMT"/>
        </w:rPr>
      </w:pPr>
    </w:p>
    <w:p>
      <w:pPr>
        <w:pStyle w:val="style157"/>
        <w:rPr>
          <w:rFonts w:eastAsia="Arial-BoldMT"/>
          <w:b/>
        </w:rPr>
      </w:pPr>
      <w:r>
        <w:rPr>
          <w:rFonts w:eastAsia="Arial-BoldMT"/>
          <w:b/>
        </w:rPr>
        <w:t>Alkanes</w:t>
      </w:r>
    </w:p>
    <w:p>
      <w:pPr>
        <w:pStyle w:val="style157"/>
        <w:rPr>
          <w:rFonts w:eastAsia="Arial-BoldMT"/>
          <w:b/>
        </w:rPr>
      </w:pPr>
    </w:p>
    <w:p>
      <w:pPr>
        <w:pStyle w:val="style157"/>
        <w:numPr>
          <w:ilvl w:val="0"/>
          <w:numId w:val="221"/>
        </w:numPr>
        <w:rPr>
          <w:rFonts w:eastAsia="Arial-BoldMT"/>
        </w:rPr>
      </w:pPr>
      <w:r>
        <w:rPr>
          <w:rFonts w:eastAsia="Arial-BoldMT"/>
        </w:rPr>
        <w:t>The simplest class of organic compounds is the compounds fitting into the class of alkanes. Alkanes are</w:t>
      </w:r>
      <w:r>
        <w:rPr>
          <w:rFonts w:eastAsia="Arial-BoldMT"/>
        </w:rPr>
        <w:t xml:space="preserve"> </w:t>
      </w:r>
      <w:r>
        <w:rPr>
          <w:rFonts w:eastAsia="Arial-BoldMT"/>
        </w:rPr>
        <w:t xml:space="preserve">saturated compounds meaning that the carbon bonds are all involved in single bonding. </w:t>
      </w:r>
    </w:p>
    <w:p>
      <w:pPr>
        <w:pStyle w:val="style157"/>
        <w:numPr>
          <w:ilvl w:val="0"/>
          <w:numId w:val="221"/>
        </w:numPr>
        <w:rPr>
          <w:rFonts w:eastAsia="Arial-BoldMT"/>
        </w:rPr>
      </w:pPr>
      <w:r>
        <w:rPr>
          <w:rFonts w:eastAsia="Arial-BoldMT"/>
        </w:rPr>
        <w:t>Alkanes are also known as paraffins.</w:t>
      </w:r>
      <w:r>
        <w:rPr>
          <w:rFonts w:eastAsia="Arial-BoldMT"/>
        </w:rPr>
        <w:t xml:space="preserve"> </w:t>
      </w:r>
      <w:r>
        <w:rPr>
          <w:rFonts w:eastAsia="Arial-BoldMT"/>
        </w:rPr>
        <w:t>The term paraffin comes from the Latin parum affinus  meaning little affinity.</w:t>
      </w:r>
    </w:p>
    <w:p>
      <w:pPr>
        <w:pStyle w:val="style157"/>
        <w:numPr>
          <w:ilvl w:val="0"/>
          <w:numId w:val="221"/>
        </w:numPr>
        <w:rPr>
          <w:rFonts w:eastAsia="Arial-BoldMT"/>
        </w:rPr>
      </w:pPr>
      <w:r>
        <w:rPr>
          <w:rFonts w:eastAsia="Arial-BoldMT"/>
        </w:rPr>
        <w:t>Alkanes have a</w:t>
      </w:r>
      <w:r>
        <w:rPr>
          <w:rFonts w:eastAsia="Arial-BoldMT"/>
        </w:rPr>
        <w:t xml:space="preserve"> </w:t>
      </w:r>
      <w:r>
        <w:rPr>
          <w:rFonts w:eastAsia="Arial-BoldMT"/>
        </w:rPr>
        <w:t xml:space="preserve">general formula of </w:t>
      </w:r>
      <w:r>
        <w:rPr>
          <w:rFonts w:eastAsia="Arial-BoldMT"/>
          <w:b/>
        </w:rPr>
        <w:t>C</w:t>
      </w:r>
      <w:r>
        <w:rPr>
          <w:rFonts w:eastAsia="Arial-BoldMT"/>
          <w:b/>
          <w:vertAlign w:val="subscript"/>
        </w:rPr>
        <w:t>n</w:t>
      </w:r>
      <w:r>
        <w:rPr>
          <w:rFonts w:eastAsia="Arial-BoldMT"/>
          <w:b/>
        </w:rPr>
        <w:t xml:space="preserve"> H</w:t>
      </w:r>
      <w:r>
        <w:rPr>
          <w:rFonts w:eastAsia="Arial-BoldMT"/>
          <w:b/>
          <w:vertAlign w:val="subscript"/>
        </w:rPr>
        <w:t>2n+2</w:t>
      </w:r>
      <w:r>
        <w:rPr>
          <w:rFonts w:eastAsia="Arial-BoldMT"/>
        </w:rPr>
        <w:t>. In the diagram below, methane has one (1) carbon atom, therefore n = 1.</w:t>
      </w:r>
    </w:p>
    <w:p>
      <w:pPr>
        <w:pStyle w:val="style157"/>
        <w:rPr/>
      </w:pPr>
      <w:r>
        <w:rPr>
          <w:noProof/>
          <w:lang w:eastAsia="en-US"/>
        </w:rPr>
        <w:drawing>
          <wp:inline distL="0" distT="0" distB="0" distR="0">
            <wp:extent cx="2267712" cy="2103120"/>
            <wp:effectExtent l="171450" t="171450" r="189865" b="201930"/>
            <wp:docPr id="1498" name="Picture 5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7" name="Picture 557"/>
                    <pic:cNvPicPr/>
                  </pic:nvPicPr>
                  <pic:blipFill>
                    <a:blip r:embed="rId247" cstate="print"/>
                    <a:srcRect l="0" t="0" r="0" b="0"/>
                    <a:stretch/>
                  </pic:blipFill>
                  <pic:spPr>
                    <a:xfrm rot="0">
                      <a:off x="0" y="0"/>
                      <a:ext cx="2267712" cy="2103120"/>
                    </a:xfrm>
                    <a:prstGeom prst="rect"/>
                    <a:solidFill>
                      <a:srgbClr val="ededed"/>
                    </a:solidFill>
                    <a:ln cmpd="sng" cap="rnd" w="190500">
                      <a:solidFill>
                        <a:srgbClr val="ffffff"/>
                      </a:solidFill>
                      <a:prstDash val="solid"/>
                      <a:round/>
                      <a:headEnd len="med" w="med" type="none"/>
                      <a:tailEnd len="med" w="med" type="none"/>
                    </a:ln>
                    <a:effectLst>
                      <a:outerShdw rotWithShape="false" sx="100000" sy="100000" dist="0" dir="0" blurRad="50000" kx="0" ky="0" algn="tl">
                        <a:srgbClr val="000000">
                          <a:alpha val="41000"/>
                        </a:srgbClr>
                      </a:outerShdw>
                    </a:effectLst>
                  </pic:spPr>
                </pic:pic>
              </a:graphicData>
            </a:graphic>
          </wp:inline>
        </w:drawing>
      </w:r>
      <w:r>
        <w:t xml:space="preserve"> Methane</w:t>
      </w:r>
    </w:p>
    <w:p>
      <w:pPr>
        <w:pStyle w:val="style157"/>
        <w:numPr>
          <w:ilvl w:val="0"/>
          <w:numId w:val="222"/>
        </w:numPr>
        <w:rPr/>
      </w:pPr>
      <w:r>
        <w:t>The number of hydrogen atoms would then be 2n + 2 or 2(1) + 2 or 4. In Figure above, the number of hydrogen</w:t>
      </w:r>
      <w:r>
        <w:t xml:space="preserve"> </w:t>
      </w:r>
      <w:r>
        <w:t>atoms is four (4).</w:t>
      </w:r>
    </w:p>
    <w:p>
      <w:pPr>
        <w:pStyle w:val="style157"/>
        <w:numPr>
          <w:ilvl w:val="0"/>
          <w:numId w:val="222"/>
        </w:numPr>
        <w:rPr/>
      </w:pPr>
      <w:r>
        <w:t>Alkanes can be solids, liquids or gases depending on the number of carbon atoms. If there are between 1 and4 carbon atoms, the alkane is a gas at room temperature.</w:t>
      </w:r>
    </w:p>
    <w:p>
      <w:pPr>
        <w:pStyle w:val="style157"/>
        <w:numPr>
          <w:ilvl w:val="0"/>
          <w:numId w:val="222"/>
        </w:numPr>
        <w:rPr/>
      </w:pPr>
      <w:r>
        <w:t xml:space="preserve"> Between 5 and 16 carbon atoms, the alkane is a</w:t>
      </w:r>
      <w:r>
        <w:t xml:space="preserve"> </w:t>
      </w:r>
      <w:r>
        <w:t xml:space="preserve">liquid and from 17 carbon atoms on, the alkane is a solid. Alkanes are all, however, non-polar. </w:t>
      </w:r>
    </w:p>
    <w:p>
      <w:pPr>
        <w:pStyle w:val="style157"/>
        <w:numPr>
          <w:ilvl w:val="0"/>
          <w:numId w:val="222"/>
        </w:numPr>
        <w:rPr/>
      </w:pPr>
      <w:r>
        <w:t>They are</w:t>
      </w:r>
      <w:r>
        <w:t xml:space="preserve"> </w:t>
      </w:r>
      <w:r>
        <w:t>also insoluble in water but soluble in other non-polar organic liquids.</w:t>
      </w:r>
      <w:r>
        <w:t xml:space="preserve"> </w:t>
      </w:r>
      <w:r>
        <w:t>As far as reactivity, alkanes are able to be burned in combustion reactions, undergo reactions where their</w:t>
      </w:r>
      <w:r>
        <w:t xml:space="preserve"> </w:t>
      </w:r>
      <w:r>
        <w:t>hydrogens are replaced by halogens, or, for larger molecules, you can break the alkanes into smaller alkanes.</w:t>
      </w:r>
    </w:p>
    <w:p>
      <w:pPr>
        <w:pStyle w:val="style157"/>
        <w:numPr>
          <w:ilvl w:val="0"/>
          <w:numId w:val="222"/>
        </w:numPr>
        <w:rPr/>
      </w:pPr>
      <w:r>
        <w:t>Alkanes have many uses, for example, crude petroleum (a mixture of C5 to C18) is used when making roads.</w:t>
      </w:r>
      <w:r>
        <w:t xml:space="preserve"> </w:t>
      </w:r>
      <w:r>
        <w:t>You see them using this black sludgy material often if you see road or highway construction. However, this</w:t>
      </w:r>
      <w:r>
        <w:t xml:space="preserve"> </w:t>
      </w:r>
      <w:r>
        <w:t xml:space="preserve">alkane can be broken into smaller alkanes. </w:t>
      </w:r>
    </w:p>
    <w:p>
      <w:pPr>
        <w:pStyle w:val="style157"/>
        <w:numPr>
          <w:ilvl w:val="0"/>
          <w:numId w:val="222"/>
        </w:numPr>
        <w:rPr/>
      </w:pPr>
      <w:r>
        <w:t>One of which has eight carbon atoms. This alkane is used as</w:t>
      </w:r>
      <w:r>
        <w:t xml:space="preserve"> </w:t>
      </w:r>
      <w:r>
        <w:t>fuel for gasoline engines.</w:t>
      </w:r>
      <w:r>
        <w:t xml:space="preserve"> </w:t>
      </w:r>
      <w:r>
        <w:t>Carbon atoms are bonded together in straight or branched chains from very short to very long chains.</w:t>
      </w:r>
    </w:p>
    <w:p>
      <w:pPr>
        <w:pStyle w:val="style157"/>
        <w:numPr>
          <w:ilvl w:val="0"/>
          <w:numId w:val="222"/>
        </w:numPr>
        <w:rPr/>
      </w:pPr>
      <w:r>
        <w:t xml:space="preserve"> The</w:t>
      </w:r>
      <w:r>
        <w:t xml:space="preserve"> </w:t>
      </w:r>
      <w:r>
        <w:t>first ten alkanes are listed</w:t>
      </w:r>
      <w:r>
        <w:t xml:space="preserve"> below</w:t>
      </w:r>
      <w:r>
        <w:t>. Notice</w:t>
      </w:r>
      <w:r>
        <w:t>,</w:t>
      </w:r>
      <w:r>
        <w:t xml:space="preserve"> the number of carbon atoms increases by one going down</w:t>
      </w:r>
      <w:r>
        <w:t xml:space="preserve"> </w:t>
      </w:r>
      <w:r>
        <w:t xml:space="preserve">each row of the table. </w:t>
      </w:r>
    </w:p>
    <w:p>
      <w:pPr>
        <w:pStyle w:val="style157"/>
        <w:numPr>
          <w:ilvl w:val="0"/>
          <w:numId w:val="222"/>
        </w:numPr>
        <w:rPr/>
      </w:pPr>
      <w:r>
        <w:t xml:space="preserve">The </w:t>
      </w:r>
      <w:r>
        <w:rPr>
          <w:rFonts w:eastAsia="Arial-BoldMT"/>
        </w:rPr>
        <w:t xml:space="preserve">structural formula </w:t>
      </w:r>
      <w:r>
        <w:t>is the formula</w:t>
      </w:r>
      <w:r>
        <w:t xml:space="preserve"> </w:t>
      </w:r>
      <w:r>
        <w:t>showing how the atoms are arranged in the molecule.</w:t>
      </w:r>
    </w:p>
    <w:p>
      <w:pPr>
        <w:pStyle w:val="style157"/>
        <w:rPr>
          <w:rFonts w:eastAsia="Arial-BoldMT"/>
        </w:rPr>
      </w:pPr>
    </w:p>
    <w:p>
      <w:pPr>
        <w:pStyle w:val="style157"/>
        <w:rPr>
          <w:rFonts w:eastAsia="Arial-BoldMT"/>
          <w:b/>
        </w:rPr>
      </w:pPr>
      <w:r>
        <w:rPr>
          <w:rFonts w:eastAsia="Arial-BoldMT"/>
          <w:b/>
        </w:rPr>
        <w:t>First Ten Alkanes: Name, Formula, Structural Formula</w:t>
      </w:r>
    </w:p>
    <w:p>
      <w:pPr>
        <w:pStyle w:val="style157"/>
        <w:rPr/>
      </w:pPr>
      <w:r>
        <w:t>Methane</w:t>
      </w:r>
      <w:r>
        <w:t xml:space="preserve"> CH</w:t>
      </w:r>
      <w:r>
        <w:rPr>
          <w:vertAlign w:val="subscript"/>
        </w:rPr>
        <w:t xml:space="preserve">4 </w:t>
      </w:r>
      <w:r>
        <w:rPr>
          <w:noProof/>
          <w:lang w:eastAsia="en-US"/>
        </w:rPr>
        <w:drawing>
          <wp:inline distL="0" distT="0" distB="0" distR="0">
            <wp:extent cx="828675" cy="771525"/>
            <wp:effectExtent l="171450" t="171450" r="390525" b="371475"/>
            <wp:docPr id="1499" name="Picture 5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0" name="Picture 558"/>
                    <pic:cNvPicPr/>
                  </pic:nvPicPr>
                  <pic:blipFill>
                    <a:blip r:embed="rId251" cstate="print"/>
                    <a:srcRect l="0" t="0" r="0" b="0"/>
                    <a:stretch/>
                  </pic:blipFill>
                  <pic:spPr>
                    <a:xfrm rot="0">
                      <a:off x="0" y="0"/>
                      <a:ext cx="828675" cy="7715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r>
        <w:t>Ethane</w:t>
      </w:r>
      <w:r>
        <w:t xml:space="preserve"> C</w:t>
      </w:r>
      <w:r>
        <w:rPr>
          <w:vertAlign w:val="subscript"/>
        </w:rPr>
        <w:t>2</w:t>
      </w:r>
      <w:r>
        <w:t>H</w:t>
      </w:r>
      <w:r>
        <w:rPr>
          <w:vertAlign w:val="subscript"/>
        </w:rPr>
        <w:t>6</w:t>
      </w:r>
      <w:r>
        <w:rPr>
          <w:noProof/>
          <w:lang w:eastAsia="en-US"/>
        </w:rPr>
        <w:drawing>
          <wp:inline distL="0" distT="0" distB="0" distR="0">
            <wp:extent cx="1133475" cy="771525"/>
            <wp:effectExtent l="171450" t="171450" r="390525" b="371475"/>
            <wp:docPr id="1500" name="Picture 5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1" name="Picture 559"/>
                    <pic:cNvPicPr/>
                  </pic:nvPicPr>
                  <pic:blipFill>
                    <a:blip r:embed="rId252" cstate="print"/>
                    <a:srcRect l="0" t="0" r="0" b="0"/>
                    <a:stretch/>
                  </pic:blipFill>
                  <pic:spPr>
                    <a:xfrm rot="0">
                      <a:off x="0" y="0"/>
                      <a:ext cx="1133475" cy="7715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r>
        <w:t>Propane</w:t>
      </w:r>
      <w:r>
        <w:t xml:space="preserve"> C</w:t>
      </w:r>
      <w:r>
        <w:rPr>
          <w:vertAlign w:val="subscript"/>
        </w:rPr>
        <w:t>3</w:t>
      </w:r>
      <w:r>
        <w:t xml:space="preserve"> H</w:t>
      </w:r>
      <w:r>
        <w:rPr>
          <w:vertAlign w:val="subscript"/>
        </w:rPr>
        <w:t>8</w:t>
      </w:r>
      <w:r>
        <w:rPr>
          <w:noProof/>
          <w:lang w:eastAsia="en-US"/>
        </w:rPr>
        <w:drawing>
          <wp:inline distL="0" distT="0" distB="0" distR="0">
            <wp:extent cx="1476375" cy="771525"/>
            <wp:effectExtent l="171450" t="171450" r="390525" b="371475"/>
            <wp:docPr id="1501" name="Picture 5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2" name="Picture 560"/>
                    <pic:cNvPicPr/>
                  </pic:nvPicPr>
                  <pic:blipFill>
                    <a:blip r:embed="rId253" cstate="print"/>
                    <a:srcRect l="0" t="0" r="0" b="0"/>
                    <a:stretch/>
                  </pic:blipFill>
                  <pic:spPr>
                    <a:xfrm rot="0">
                      <a:off x="0" y="0"/>
                      <a:ext cx="1476375" cy="7715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p>
    <w:p>
      <w:pPr>
        <w:pStyle w:val="style157"/>
        <w:rPr/>
      </w:pPr>
      <w:r>
        <w:t>Butane</w:t>
      </w:r>
      <w:r>
        <w:t xml:space="preserve"> C</w:t>
      </w:r>
      <w:r>
        <w:rPr>
          <w:vertAlign w:val="subscript"/>
        </w:rPr>
        <w:t>4</w:t>
      </w:r>
      <w:r>
        <w:t xml:space="preserve"> H</w:t>
      </w:r>
      <w:r>
        <w:rPr>
          <w:vertAlign w:val="subscript"/>
        </w:rPr>
        <w:t>10</w:t>
      </w:r>
      <w:r>
        <w:rPr>
          <w:noProof/>
          <w:lang w:eastAsia="en-US"/>
        </w:rPr>
        <w:drawing>
          <wp:inline distL="0" distT="0" distB="0" distR="0">
            <wp:extent cx="1377244" cy="609600"/>
            <wp:effectExtent l="171450" t="171450" r="375920" b="361950"/>
            <wp:docPr id="1502" name="Picture 5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3" name="Picture 561"/>
                    <pic:cNvPicPr/>
                  </pic:nvPicPr>
                  <pic:blipFill>
                    <a:blip r:embed="rId254" cstate="print"/>
                    <a:srcRect l="0" t="0" r="0" b="0"/>
                    <a:stretch/>
                  </pic:blipFill>
                  <pic:spPr>
                    <a:xfrm rot="0">
                      <a:off x="0" y="0"/>
                      <a:ext cx="1377244" cy="609600"/>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noProof/>
        </w:rPr>
      </w:pPr>
      <w:r>
        <w:t>Pentane</w:t>
      </w:r>
      <w:r>
        <w:t xml:space="preserve"> C</w:t>
      </w:r>
      <w:r>
        <w:rPr>
          <w:vertAlign w:val="subscript"/>
        </w:rPr>
        <w:t>5</w:t>
      </w:r>
      <w:r>
        <w:t xml:space="preserve"> H</w:t>
      </w:r>
      <w:r>
        <w:rPr>
          <w:vertAlign w:val="subscript"/>
        </w:rPr>
        <w:t>12</w:t>
      </w:r>
      <w:r>
        <w:rPr>
          <w:noProof/>
          <w:lang w:eastAsia="en-US"/>
        </w:rPr>
        <w:drawing>
          <wp:inline distL="0" distT="0" distB="0" distR="0">
            <wp:extent cx="2047874" cy="771525"/>
            <wp:effectExtent l="171450" t="171450" r="390525" b="371475"/>
            <wp:docPr id="1503" name="Picture 5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4" name="Picture 562"/>
                    <pic:cNvPicPr/>
                  </pic:nvPicPr>
                  <pic:blipFill>
                    <a:blip r:embed="rId255" cstate="print"/>
                    <a:srcRect l="0" t="0" r="0" b="0"/>
                    <a:stretch/>
                  </pic:blipFill>
                  <pic:spPr>
                    <a:xfrm rot="0">
                      <a:off x="0" y="0"/>
                      <a:ext cx="2047874" cy="7715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p>
    <w:p>
      <w:pPr>
        <w:pStyle w:val="style157"/>
        <w:rPr/>
      </w:pPr>
      <w:r>
        <w:t>Hexane</w:t>
      </w:r>
      <w:r>
        <w:t xml:space="preserve"> C</w:t>
      </w:r>
      <w:r>
        <w:rPr>
          <w:vertAlign w:val="subscript"/>
        </w:rPr>
        <w:t>6</w:t>
      </w:r>
      <w:r>
        <w:t xml:space="preserve"> H</w:t>
      </w:r>
      <w:r>
        <w:rPr>
          <w:vertAlign w:val="subscript"/>
        </w:rPr>
        <w:t>14</w:t>
      </w:r>
      <w:r>
        <w:rPr>
          <w:noProof/>
          <w:lang w:eastAsia="en-US"/>
        </w:rPr>
        <w:drawing>
          <wp:inline distL="0" distT="0" distB="0" distR="0">
            <wp:extent cx="2352675" cy="771525"/>
            <wp:effectExtent l="171450" t="171450" r="390525" b="371475"/>
            <wp:docPr id="1504" name="Picture 5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5" name="Picture 563"/>
                    <pic:cNvPicPr/>
                  </pic:nvPicPr>
                  <pic:blipFill>
                    <a:blip r:embed="rId256" cstate="print"/>
                    <a:srcRect l="0" t="0" r="0" b="0"/>
                    <a:stretch/>
                  </pic:blipFill>
                  <pic:spPr>
                    <a:xfrm rot="0">
                      <a:off x="0" y="0"/>
                      <a:ext cx="2352675" cy="7715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p>
    <w:p>
      <w:pPr>
        <w:pStyle w:val="style157"/>
        <w:rPr/>
      </w:pPr>
    </w:p>
    <w:p>
      <w:pPr>
        <w:pStyle w:val="style157"/>
        <w:rPr/>
      </w:pPr>
      <w:r>
        <w:t>H</w:t>
      </w:r>
      <w:r>
        <w:t>eptane C</w:t>
      </w:r>
      <w:r>
        <w:rPr>
          <w:vertAlign w:val="subscript"/>
        </w:rPr>
        <w:t>7</w:t>
      </w:r>
      <w:r>
        <w:t xml:space="preserve"> H</w:t>
      </w:r>
      <w:r>
        <w:rPr>
          <w:vertAlign w:val="subscript"/>
        </w:rPr>
        <w:t>16</w:t>
      </w:r>
      <w:r>
        <w:rPr>
          <w:noProof/>
          <w:lang w:eastAsia="en-US"/>
        </w:rPr>
        <w:drawing>
          <wp:inline distL="0" distT="0" distB="0" distR="0">
            <wp:extent cx="2657475" cy="771525"/>
            <wp:effectExtent l="171450" t="171450" r="390525" b="371475"/>
            <wp:docPr id="1505" name="Picture 5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6" name="Picture 564"/>
                    <pic:cNvPicPr/>
                  </pic:nvPicPr>
                  <pic:blipFill>
                    <a:blip r:embed="rId257" cstate="print"/>
                    <a:srcRect l="0" t="0" r="0" b="0"/>
                    <a:stretch/>
                  </pic:blipFill>
                  <pic:spPr>
                    <a:xfrm rot="0">
                      <a:off x="0" y="0"/>
                      <a:ext cx="2657475" cy="7715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p>
    <w:p>
      <w:pPr>
        <w:pStyle w:val="style157"/>
        <w:rPr/>
      </w:pPr>
    </w:p>
    <w:p>
      <w:pPr>
        <w:pStyle w:val="style157"/>
        <w:rPr/>
      </w:pPr>
      <w:r>
        <w:t>Octane</w:t>
      </w:r>
      <w:r>
        <w:t xml:space="preserve"> C</w:t>
      </w:r>
      <w:r>
        <w:rPr>
          <w:vertAlign w:val="subscript"/>
        </w:rPr>
        <w:t>8</w:t>
      </w:r>
      <w:r>
        <w:t xml:space="preserve"> H</w:t>
      </w:r>
      <w:r>
        <w:rPr>
          <w:vertAlign w:val="subscript"/>
        </w:rPr>
        <w:t>18</w:t>
      </w:r>
      <w:r>
        <w:rPr>
          <w:noProof/>
          <w:lang w:eastAsia="en-US"/>
        </w:rPr>
        <w:drawing>
          <wp:inline distL="0" distT="0" distB="0" distR="0">
            <wp:extent cx="2962275" cy="771525"/>
            <wp:effectExtent l="171450" t="171450" r="390525" b="371475"/>
            <wp:docPr id="1506" name="Picture 5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7" name="Picture 565"/>
                    <pic:cNvPicPr/>
                  </pic:nvPicPr>
                  <pic:blipFill>
                    <a:blip r:embed="rId258" cstate="print"/>
                    <a:srcRect l="0" t="0" r="0" b="0"/>
                    <a:stretch/>
                  </pic:blipFill>
                  <pic:spPr>
                    <a:xfrm rot="0">
                      <a:off x="0" y="0"/>
                      <a:ext cx="2962275" cy="7715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p>
    <w:p>
      <w:pPr>
        <w:pStyle w:val="style157"/>
        <w:rPr/>
      </w:pPr>
    </w:p>
    <w:p>
      <w:pPr>
        <w:pStyle w:val="style157"/>
        <w:rPr/>
      </w:pPr>
    </w:p>
    <w:p>
      <w:pPr>
        <w:pStyle w:val="style157"/>
        <w:rPr/>
      </w:pPr>
      <w:r>
        <w:t>N</w:t>
      </w:r>
      <w:r>
        <w:t>onane C</w:t>
      </w:r>
      <w:r>
        <w:rPr>
          <w:vertAlign w:val="subscript"/>
        </w:rPr>
        <w:t>9</w:t>
      </w:r>
      <w:r>
        <w:t xml:space="preserve"> H</w:t>
      </w:r>
      <w:r>
        <w:rPr>
          <w:vertAlign w:val="subscript"/>
        </w:rPr>
        <w:t>20</w:t>
      </w:r>
      <w:r>
        <w:rPr>
          <w:noProof/>
          <w:lang w:eastAsia="en-US"/>
        </w:rPr>
        <w:drawing>
          <wp:inline distL="0" distT="0" distB="0" distR="0">
            <wp:extent cx="3228975" cy="771525"/>
            <wp:effectExtent l="171450" t="171450" r="390525" b="371475"/>
            <wp:docPr id="1507" name="Picture 5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8" name="Picture 566"/>
                    <pic:cNvPicPr/>
                  </pic:nvPicPr>
                  <pic:blipFill>
                    <a:blip r:embed="rId259" cstate="print"/>
                    <a:srcRect l="0" t="0" r="0" b="0"/>
                    <a:stretch/>
                  </pic:blipFill>
                  <pic:spPr>
                    <a:xfrm rot="0">
                      <a:off x="0" y="0"/>
                      <a:ext cx="3228975" cy="7715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p>
    <w:p>
      <w:pPr>
        <w:pStyle w:val="style157"/>
        <w:rPr/>
      </w:pPr>
    </w:p>
    <w:p>
      <w:pPr>
        <w:pStyle w:val="style157"/>
        <w:rPr/>
      </w:pPr>
    </w:p>
    <w:p>
      <w:pPr>
        <w:pStyle w:val="style157"/>
        <w:rPr/>
      </w:pPr>
      <w:r>
        <w:t>D</w:t>
      </w:r>
      <w:r>
        <w:t>ecane C</w:t>
      </w:r>
      <w:r>
        <w:rPr>
          <w:vertAlign w:val="subscript"/>
        </w:rPr>
        <w:t>10</w:t>
      </w:r>
      <w:r>
        <w:t xml:space="preserve"> H</w:t>
      </w:r>
      <w:r>
        <w:rPr>
          <w:vertAlign w:val="subscript"/>
        </w:rPr>
        <w:t>22</w:t>
      </w:r>
      <w:r>
        <w:rPr>
          <w:noProof/>
          <w:lang w:eastAsia="en-US"/>
        </w:rPr>
        <w:drawing>
          <wp:inline distL="0" distT="0" distB="0" distR="0">
            <wp:extent cx="3533775" cy="771525"/>
            <wp:effectExtent l="171450" t="171450" r="390525" b="371475"/>
            <wp:docPr id="1508" name="Picture 5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9" name="Picture 567"/>
                    <pic:cNvPicPr/>
                  </pic:nvPicPr>
                  <pic:blipFill>
                    <a:blip r:embed="rId260" cstate="print"/>
                    <a:srcRect l="0" t="0" r="0" b="0"/>
                    <a:stretch/>
                  </pic:blipFill>
                  <pic:spPr>
                    <a:xfrm rot="0">
                      <a:off x="0" y="0"/>
                      <a:ext cx="3533775" cy="7715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rFonts w:eastAsia="Arial-BoldMT"/>
        </w:rPr>
      </w:pPr>
    </w:p>
    <w:p>
      <w:pPr>
        <w:pStyle w:val="style157"/>
        <w:rPr>
          <w:rFonts w:eastAsia="Arial-BoldMT"/>
        </w:rPr>
      </w:pPr>
      <w:r>
        <w:rPr>
          <w:rFonts w:eastAsia="Arial-BoldMT"/>
        </w:rPr>
        <w:t>Naming of Alkanes (systematic nomenclature)</w:t>
      </w:r>
    </w:p>
    <w:p>
      <w:pPr>
        <w:pStyle w:val="style157"/>
        <w:numPr>
          <w:ilvl w:val="0"/>
          <w:numId w:val="223"/>
        </w:numPr>
        <w:rPr>
          <w:rFonts w:eastAsia="Arial-BoldMT"/>
        </w:rPr>
      </w:pPr>
      <w:r>
        <w:rPr>
          <w:rFonts w:eastAsia="Arial-BoldMT"/>
        </w:rPr>
        <w:t>In order to name organic compounds such as alkanes, there are a number of rules to both the naming and</w:t>
      </w:r>
      <w:r>
        <w:rPr>
          <w:rFonts w:eastAsia="Arial-BoldMT"/>
        </w:rPr>
        <w:t xml:space="preserve"> </w:t>
      </w:r>
      <w:r>
        <w:rPr>
          <w:rFonts w:eastAsia="Arial-BoldMT"/>
        </w:rPr>
        <w:t>the drawing of alkanes. First let’s explore the procedures for naming alkanes.</w:t>
      </w:r>
    </w:p>
    <w:p>
      <w:pPr>
        <w:pStyle w:val="style157"/>
        <w:rPr>
          <w:rFonts w:eastAsia="Arial-BoldMT"/>
        </w:rPr>
      </w:pPr>
    </w:p>
    <w:p>
      <w:pPr>
        <w:pStyle w:val="style157"/>
        <w:rPr>
          <w:rFonts w:eastAsia="Arial-BoldMT"/>
        </w:rPr>
      </w:pPr>
      <w:r>
        <w:rPr>
          <w:rFonts w:eastAsia="Arial-BoldMT"/>
          <w:b/>
        </w:rPr>
        <w:t>Sample Question 1:</w:t>
      </w:r>
      <w:r>
        <w:rPr>
          <w:rFonts w:eastAsia="Arial-BoldMT"/>
        </w:rPr>
        <w:t xml:space="preserve"> Name the following moleculeCH</w:t>
      </w:r>
      <w:r>
        <w:rPr>
          <w:rFonts w:eastAsia="Arial-BoldMT"/>
          <w:vertAlign w:val="subscript"/>
        </w:rPr>
        <w:t>3</w:t>
      </w:r>
      <w:r>
        <w:rPr>
          <w:rFonts w:eastAsia="Arial-BoldMT"/>
        </w:rPr>
        <w:t xml:space="preserve"> - CH</w:t>
      </w:r>
      <w:r>
        <w:rPr>
          <w:rFonts w:eastAsia="Arial-BoldMT"/>
          <w:vertAlign w:val="subscript"/>
        </w:rPr>
        <w:t>2</w:t>
      </w:r>
      <w:r>
        <w:rPr>
          <w:rFonts w:eastAsia="Arial-BoldMT"/>
        </w:rPr>
        <w:t xml:space="preserve"> - CH</w:t>
      </w:r>
      <w:r>
        <w:rPr>
          <w:rFonts w:eastAsia="Arial-BoldMT"/>
          <w:vertAlign w:val="subscript"/>
        </w:rPr>
        <w:t>2</w:t>
      </w:r>
      <w:r>
        <w:rPr>
          <w:rFonts w:eastAsia="Arial-BoldMT"/>
        </w:rPr>
        <w:t xml:space="preserve"> - CH</w:t>
      </w:r>
      <w:r>
        <w:rPr>
          <w:rFonts w:eastAsia="Arial-BoldMT"/>
          <w:vertAlign w:val="subscript"/>
        </w:rPr>
        <w:t>2</w:t>
      </w:r>
      <w:r>
        <w:rPr>
          <w:rFonts w:eastAsia="Arial-BoldMT"/>
        </w:rPr>
        <w:t xml:space="preserve"> - CH</w:t>
      </w:r>
      <w:r>
        <w:rPr>
          <w:rFonts w:eastAsia="Arial-BoldMT"/>
          <w:vertAlign w:val="subscript"/>
        </w:rPr>
        <w:t>3</w:t>
      </w:r>
    </w:p>
    <w:p>
      <w:pPr>
        <w:pStyle w:val="style157"/>
        <w:rPr>
          <w:rFonts w:eastAsia="Arial-BoldMT"/>
        </w:rPr>
      </w:pPr>
    </w:p>
    <w:p>
      <w:pPr>
        <w:pStyle w:val="style157"/>
        <w:rPr>
          <w:rFonts w:eastAsia="Arial-BoldMT"/>
          <w:b/>
        </w:rPr>
      </w:pPr>
      <w:r>
        <w:rPr>
          <w:rFonts w:eastAsia="Arial-BoldMT"/>
          <w:b/>
        </w:rPr>
        <w:t>Solution:</w:t>
      </w:r>
    </w:p>
    <w:p>
      <w:pPr>
        <w:pStyle w:val="style157"/>
        <w:rPr>
          <w:rFonts w:eastAsia="Arial-BoldMT"/>
        </w:rPr>
      </w:pPr>
      <w:r>
        <w:rPr>
          <w:rFonts w:eastAsia="Arial-BoldMT"/>
        </w:rPr>
        <w:t>This is a straight chain hydrocarbon with all single bonds. Therefore, it is an alkane. Since the longest straight</w:t>
      </w:r>
      <w:r>
        <w:rPr>
          <w:rFonts w:eastAsia="Arial-BoldMT"/>
        </w:rPr>
        <w:t xml:space="preserve"> </w:t>
      </w:r>
      <w:r>
        <w:rPr>
          <w:rFonts w:eastAsia="Arial-BoldMT"/>
        </w:rPr>
        <w:t>chain contains 5 carbon atoms, it is pentane.</w:t>
      </w:r>
      <w:r>
        <w:rPr>
          <w:rFonts w:eastAsia="Arial-BoldMT"/>
        </w:rPr>
        <w:t xml:space="preserve"> </w:t>
      </w:r>
      <w:r>
        <w:t>You should recognize that the actual molecule does not look like this straight chain picture. The bonding</w:t>
      </w:r>
      <w:r>
        <w:t xml:space="preserve"> </w:t>
      </w:r>
      <w:r>
        <w:t>around every carbon atom is a tetrahedron. Therefore, these molecules look more like saw teeth than they</w:t>
      </w:r>
      <w:r>
        <w:t xml:space="preserve"> </w:t>
      </w:r>
      <w:r>
        <w:t>do straight chains. They are drawn in straight lines to make it easier to draw them. If the same molecule is</w:t>
      </w:r>
      <w:r>
        <w:t xml:space="preserve"> </w:t>
      </w:r>
      <w:r>
        <w:t>drawn with a bend in it, it is still a straight chain (see below).</w:t>
      </w:r>
    </w:p>
    <w:p>
      <w:pPr>
        <w:pStyle w:val="style157"/>
        <w:rPr>
          <w:rFonts w:eastAsia="Arial-BoldMT"/>
        </w:rPr>
      </w:pPr>
      <w:r>
        <w:rPr>
          <w:rFonts w:eastAsia="Arial-BoldMT"/>
          <w:noProof/>
          <w:lang w:eastAsia="en-US"/>
        </w:rPr>
        <w:drawing>
          <wp:inline distL="0" distT="0" distB="0" distR="0">
            <wp:extent cx="1362075" cy="723900"/>
            <wp:effectExtent l="171450" t="171450" r="390525" b="361950"/>
            <wp:docPr id="1509" name="Picture 5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0" name="Picture 568"/>
                    <pic:cNvPicPr/>
                  </pic:nvPicPr>
                  <pic:blipFill>
                    <a:blip r:embed="rId261" cstate="print"/>
                    <a:srcRect l="0" t="0" r="0" b="0"/>
                    <a:stretch/>
                  </pic:blipFill>
                  <pic:spPr>
                    <a:xfrm rot="0">
                      <a:off x="0" y="0"/>
                      <a:ext cx="1362075" cy="723900"/>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numPr>
          <w:ilvl w:val="0"/>
          <w:numId w:val="223"/>
        </w:numPr>
        <w:rPr/>
      </w:pPr>
      <w:r>
        <w:t>This molecule is still a 5-carbon straight chain and is still pentane.</w:t>
      </w:r>
      <w:r>
        <w:t xml:space="preserve"> </w:t>
      </w:r>
      <w:r>
        <w:t>Various side chains of carbon atoms can be attached to the straight chain. When a hydrocarbon side chain</w:t>
      </w:r>
      <w:r>
        <w:t xml:space="preserve"> </w:t>
      </w:r>
      <w:r>
        <w:t>is attached to the straight chain, the side chain is named according to the following table.</w:t>
      </w:r>
    </w:p>
    <w:p>
      <w:pPr>
        <w:pStyle w:val="style157"/>
        <w:rPr>
          <w:rFonts w:eastAsia="Arial-BoldMT"/>
        </w:rPr>
      </w:pPr>
    </w:p>
    <w:p>
      <w:pPr>
        <w:pStyle w:val="style157"/>
        <w:rPr>
          <w:rFonts w:eastAsia="Arial-BoldMT"/>
        </w:rPr>
      </w:pPr>
    </w:p>
    <w:p>
      <w:pPr>
        <w:pStyle w:val="style157"/>
        <w:rPr>
          <w:rFonts w:eastAsia="Arial-BoldMT"/>
          <w:b/>
        </w:rPr>
      </w:pPr>
      <w:r>
        <w:rPr>
          <w:rFonts w:eastAsia="Arial-BoldMT"/>
          <w:b/>
        </w:rPr>
        <w:t xml:space="preserve">Alkyl Groups                         </w:t>
      </w:r>
      <w:r>
        <w:rPr>
          <w:rFonts w:eastAsia="Arial-BoldMT"/>
          <w:b/>
        </w:rPr>
        <w:t xml:space="preserve"> Group Name</w:t>
      </w:r>
    </w:p>
    <w:p>
      <w:pPr>
        <w:pStyle w:val="style157"/>
        <w:rPr/>
      </w:pPr>
      <w:r>
        <w:t>-CH</w:t>
      </w:r>
      <w:r>
        <w:rPr>
          <w:vertAlign w:val="subscript"/>
        </w:rPr>
        <w:t>3</w:t>
      </w:r>
      <w:r>
        <w:rPr>
          <w:vertAlign w:val="subscript"/>
        </w:rPr>
        <w:t xml:space="preserve">                                                                    </w:t>
      </w:r>
      <w:r>
        <w:t>methyl</w:t>
      </w:r>
    </w:p>
    <w:p>
      <w:pPr>
        <w:pStyle w:val="style157"/>
        <w:rPr/>
      </w:pPr>
      <w:r>
        <w:t>-CH</w:t>
      </w:r>
      <w:r>
        <w:rPr>
          <w:vertAlign w:val="subscript"/>
        </w:rPr>
        <w:t>2</w:t>
      </w:r>
      <w:r>
        <w:t>CH</w:t>
      </w:r>
      <w:r>
        <w:rPr>
          <w:vertAlign w:val="subscript"/>
        </w:rPr>
        <w:t>3</w:t>
      </w:r>
      <w:r>
        <w:rPr>
          <w:vertAlign w:val="subscript"/>
        </w:rPr>
        <w:t xml:space="preserve">                                                           </w:t>
      </w:r>
      <w:r>
        <w:t>ethyl</w:t>
      </w:r>
    </w:p>
    <w:p>
      <w:pPr>
        <w:pStyle w:val="style157"/>
        <w:rPr/>
      </w:pPr>
      <w:r>
        <w:t>-CH</w:t>
      </w:r>
      <w:r>
        <w:rPr>
          <w:vertAlign w:val="subscript"/>
        </w:rPr>
        <w:t>2</w:t>
      </w:r>
      <w:r>
        <w:t xml:space="preserve"> CH</w:t>
      </w:r>
      <w:r>
        <w:rPr>
          <w:vertAlign w:val="subscript"/>
        </w:rPr>
        <w:t>2</w:t>
      </w:r>
      <w:r>
        <w:t>CH</w:t>
      </w:r>
      <w:r>
        <w:rPr>
          <w:vertAlign w:val="subscript"/>
        </w:rPr>
        <w:t>3</w:t>
      </w:r>
      <w:r>
        <w:rPr>
          <w:vertAlign w:val="subscript"/>
        </w:rPr>
        <w:t xml:space="preserve">                                              </w:t>
      </w:r>
      <w:r>
        <w:t xml:space="preserve"> propyl</w:t>
      </w:r>
    </w:p>
    <w:p>
      <w:pPr>
        <w:pStyle w:val="style157"/>
        <w:rPr/>
      </w:pPr>
      <w:r>
        <w:t>-CH</w:t>
      </w:r>
      <w:r>
        <w:rPr>
          <w:vertAlign w:val="subscript"/>
        </w:rPr>
        <w:t>2</w:t>
      </w:r>
      <w:r>
        <w:t xml:space="preserve"> CH</w:t>
      </w:r>
      <w:r>
        <w:rPr>
          <w:vertAlign w:val="subscript"/>
        </w:rPr>
        <w:t>2</w:t>
      </w:r>
      <w:r>
        <w:t>CH</w:t>
      </w:r>
      <w:r>
        <w:rPr>
          <w:vertAlign w:val="subscript"/>
        </w:rPr>
        <w:t>2</w:t>
      </w:r>
      <w:r>
        <w:t>CH</w:t>
      </w:r>
      <w:r>
        <w:rPr>
          <w:vertAlign w:val="subscript"/>
        </w:rPr>
        <w:t>3</w:t>
      </w:r>
      <w:r>
        <w:t xml:space="preserve"> </w:t>
      </w:r>
      <w:r>
        <w:t xml:space="preserve">                       </w:t>
      </w:r>
      <w:r>
        <w:t>butyl</w:t>
      </w:r>
    </w:p>
    <w:p>
      <w:pPr>
        <w:pStyle w:val="style157"/>
        <w:rPr/>
      </w:pPr>
      <w:r>
        <w:t>-CH</w:t>
      </w:r>
      <w:r>
        <w:rPr>
          <w:vertAlign w:val="subscript"/>
        </w:rPr>
        <w:t>2</w:t>
      </w:r>
      <w:r>
        <w:t>CH</w:t>
      </w:r>
      <w:r>
        <w:rPr>
          <w:vertAlign w:val="subscript"/>
        </w:rPr>
        <w:t>2</w:t>
      </w:r>
      <w:r>
        <w:t>CH</w:t>
      </w:r>
      <w:r>
        <w:rPr>
          <w:vertAlign w:val="subscript"/>
        </w:rPr>
        <w:t>2</w:t>
      </w:r>
      <w:r>
        <w:t>CH</w:t>
      </w:r>
      <w:r>
        <w:rPr>
          <w:vertAlign w:val="subscript"/>
        </w:rPr>
        <w:t>2</w:t>
      </w:r>
      <w:r>
        <w:t>CH</w:t>
      </w:r>
      <w:r>
        <w:rPr>
          <w:vertAlign w:val="subscript"/>
        </w:rPr>
        <w:t>3</w:t>
      </w:r>
      <w:r>
        <w:rPr>
          <w:vertAlign w:val="subscript"/>
        </w:rPr>
        <w:t xml:space="preserve">                             </w:t>
      </w:r>
      <w:r>
        <w:t>pentyl</w:t>
      </w:r>
    </w:p>
    <w:p>
      <w:pPr>
        <w:pStyle w:val="style157"/>
        <w:rPr/>
      </w:pPr>
    </w:p>
    <w:p>
      <w:pPr>
        <w:pStyle w:val="style157"/>
        <w:rPr/>
      </w:pPr>
      <m:oMathPara>
        <m:oMathParaPr>
          <m:jc m:val="left"/>
        </m:oMathParaPr>
        <m:oMath>
          <m:r>
            <m:rPr>
              <m:sty m:val="p"/>
            </m:rPr>
            <w:rPr>
              <w:rFonts w:ascii="Cambria Math" w:hAnsi="Cambria Math"/>
            </w:rPr>
            <m:t>IUPAC NOMENCLATURE OF BRANCHED-CHAIN HYDROCARBONS</m:t>
          </m:r>
        </m:oMath>
      </m:oMathPara>
    </w:p>
    <w:p>
      <w:pPr>
        <w:pStyle w:val="style157"/>
        <w:rPr/>
      </w:pPr>
      <w:r>
        <w:t>The international union of pure and applied chemistry</w:t>
      </w:r>
      <w:r>
        <w:t xml:space="preserve"> </w:t>
      </w:r>
      <w:r>
        <w:t xml:space="preserve">(IUPAC) nomenclature is a systematic way of naming organic compounds. The IUPAC is pronounced as </w:t>
      </w:r>
      <w:r>
        <w:rPr>
          <w:rFonts w:ascii="Blackadder ITC" w:hAnsi="Blackadder ITC"/>
          <w:color w:val="0000ff"/>
          <w:sz w:val="32"/>
          <w:szCs w:val="32"/>
        </w:rPr>
        <w:t>eye-you-pac</w:t>
      </w:r>
      <w:r>
        <w:rPr>
          <w:rFonts w:ascii="Blackadder ITC" w:hAnsi="Blackadder ITC"/>
          <w:color w:val="0000ff"/>
          <w:sz w:val="32"/>
          <w:szCs w:val="32"/>
        </w:rPr>
        <w:t xml:space="preserve"> </w:t>
      </w:r>
      <w:r>
        <w:rPr>
          <w:rFonts w:ascii="Blackadder ITC" w:hAnsi="Blackadder ITC"/>
          <w:color w:val="0000ff"/>
          <w:sz w:val="32"/>
          <w:szCs w:val="32"/>
        </w:rPr>
        <w:t>.</w:t>
      </w:r>
      <w:r>
        <w:t>A chemical name has three parts in the IUPAC system; prefix,</w:t>
      </w:r>
      <w:r>
        <w:t xml:space="preserve"> </w:t>
      </w:r>
      <w:r>
        <w:t>parent</w:t>
      </w:r>
      <w:r>
        <w:t xml:space="preserve"> </w:t>
      </w:r>
      <w:r>
        <w:t>(root) and suffix.</w:t>
      </w:r>
      <w:r>
        <w:t xml:space="preserve"> </w:t>
      </w:r>
      <w:r>
        <w:t xml:space="preserve">The parent selects a main part of the molecule and tells us how many carbon atoms are in that part; the suffix identifies the functional group </w:t>
      </w:r>
      <w:r>
        <w:t>family the molecule belongs to; the prefix gives the locations of the functional groups and other substituents on the parent.</w:t>
      </w:r>
    </w:p>
    <w:p>
      <w:pPr>
        <w:pStyle w:val="style157"/>
        <w:rPr/>
      </w:pPr>
    </w:p>
    <w:p>
      <w:pPr>
        <w:pStyle w:val="style157"/>
        <w:rPr/>
      </w:pPr>
    </w:p>
    <w:p>
      <w:pPr>
        <w:pStyle w:val="style157"/>
        <w:rPr>
          <w:rFonts w:cs="ArialMT"/>
        </w:rPr>
      </w:pPr>
      <w:r>
        <w:rPr/>
      </w:r>
      <w:r/>
      <w:r>
        <w:rPr/>
      </w:r>
      <w:r>
        <w:rPr/>
        <w:object>
          <v:shape id="1510" type="#_x0000_t75" filled="f" stroked="f" style="margin-left:0.0pt;margin-top:0.0pt;width:344.25pt;height:87.75pt;mso-wrap-distance-left:0.0pt;mso-wrap-distance-right:0.0pt;visibility:visible;">
            <v:imagedata r:id="rId262"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CorelDRAW.Graphic.13" ShapeID="1510" DrawAspect="Content" ObjectID="0" r:id="rId263"/>
        </w:object>
      </w:r>
      <w:r>
        <w:rPr/>
      </w:r>
    </w:p>
    <w:p>
      <w:pPr>
        <w:pStyle w:val="style157"/>
        <w:rPr/>
      </w:pPr>
    </w:p>
    <w:p>
      <w:pPr>
        <w:pStyle w:val="style157"/>
        <w:rPr/>
      </w:pPr>
      <w:r>
        <w:t>IUPAC RULES FOR NAMING BRANCHED-CHAIN HYDROCARBONS</w:t>
      </w:r>
    </w:p>
    <w:p>
      <w:pPr>
        <w:pStyle w:val="style157"/>
        <w:numPr>
          <w:ilvl w:val="2"/>
          <w:numId w:val="192"/>
        </w:numPr>
        <w:rPr>
          <w:rFonts w:ascii="Cambria Math" w:hAnsi="Cambria Math" w:hint="eastAsia"/>
        </w:rPr>
      </w:pPr>
      <w:r>
        <w:rPr>
          <w:b/>
        </w:rPr>
        <w:t>Find the parent hydrocarbon</w:t>
      </w:r>
      <w:r>
        <w:t>:</w:t>
      </w:r>
      <w:r>
        <w:t xml:space="preserve"> </w:t>
      </w:r>
      <w:r>
        <w:t xml:space="preserve">Find the longest continuous chain of carbon atoms present in the molecule and use the name of that chain as the parent name. </w:t>
      </w:r>
      <w:r>
        <w:t>The</w:t>
      </w:r>
      <w:r>
        <w:t xml:space="preserve"> longest chain may not always be apparent from the manner of writing;</w:t>
      </w:r>
      <w:r>
        <w:t xml:space="preserve"> </w:t>
      </w:r>
      <w:r>
        <w:t>you may have to turn corners. If two different chains of equal length are present,</w:t>
      </w:r>
      <w:r>
        <w:t xml:space="preserve"> choose the one with the </w:t>
      </w:r>
      <w:r>
        <w:t>larger number of branch points as the parent.</w:t>
      </w:r>
    </w:p>
    <w:p>
      <w:pPr>
        <w:pStyle w:val="style157"/>
        <w:numPr>
          <w:ilvl w:val="2"/>
          <w:numId w:val="192"/>
        </w:numPr>
        <w:rPr>
          <w:rFonts w:ascii="Cambria Math" w:hAnsi="Cambria Math" w:hint="eastAsia"/>
        </w:rPr>
      </w:pPr>
      <w:r>
        <w:rPr>
          <w:b/>
        </w:rPr>
        <w:t>Number the atoms in the main chain:</w:t>
      </w:r>
      <w:r>
        <w:t xml:space="preserve"> </w:t>
      </w:r>
      <w:r>
        <w:t>Beginning at the end nearer the first branch point,</w:t>
      </w:r>
      <w:r>
        <w:t xml:space="preserve"> number</w:t>
      </w:r>
      <w:r>
        <w:t xml:space="preserve"> each carbon atom in the parent chain.</w:t>
      </w:r>
    </w:p>
    <w:p>
      <w:pPr>
        <w:pStyle w:val="style157"/>
        <w:numPr>
          <w:ilvl w:val="2"/>
          <w:numId w:val="192"/>
        </w:numPr>
        <w:rPr>
          <w:rFonts w:ascii="Cambria Math" w:hAnsi="Cambria Math" w:hint="eastAsia"/>
        </w:rPr>
      </w:pPr>
      <w:r>
        <w:rPr>
          <w:b/>
        </w:rPr>
        <w:t>Identify and number the substituents:</w:t>
      </w:r>
      <w:r>
        <w:t xml:space="preserve"> </w:t>
      </w:r>
      <w:r>
        <w:t xml:space="preserve">Assign a number to each substituent according to its point of </w:t>
      </w:r>
      <w:r>
        <w:t>attachment</w:t>
      </w:r>
      <w:r>
        <w:t xml:space="preserve"> to the main chain. If there is two substituents on the same carbon, give them both the same number. There must be as many numbers in the name as there are substituents.</w:t>
      </w:r>
    </w:p>
    <w:p>
      <w:pPr>
        <w:pStyle w:val="style157"/>
        <w:numPr>
          <w:ilvl w:val="2"/>
          <w:numId w:val="192"/>
        </w:numPr>
        <w:rPr>
          <w:rFonts w:ascii="Cambria Math" w:hAnsi="Cambria Math" w:hint="eastAsia"/>
        </w:rPr>
      </w:pPr>
      <w:r>
        <w:rPr>
          <w:b/>
        </w:rPr>
        <w:t>Write the name as a single word:</w:t>
      </w:r>
      <w:r>
        <w:rPr>
          <w:b/>
        </w:rPr>
        <w:t xml:space="preserve"> </w:t>
      </w:r>
      <w:r>
        <w:t>Use hyphens to separate the different prefixes and use commas to separate numbers. If two or more different substituents are present,</w:t>
      </w:r>
      <w:r>
        <w:t xml:space="preserve"> </w:t>
      </w:r>
      <w:r>
        <w:t xml:space="preserve">cite them in alphabetical order. If two or more identical substituents are present,, use one of the multiplier prefixes </w:t>
      </w:r>
      <w:r>
        <w:t>di, tri, tetra</w:t>
      </w:r>
      <w:r>
        <w:t xml:space="preserve"> etc.</w:t>
      </w:r>
    </w:p>
    <w:p>
      <w:pPr>
        <w:pStyle w:val="style157"/>
        <w:numPr>
          <w:ilvl w:val="0"/>
          <w:numId w:val="223"/>
        </w:numPr>
        <w:rPr/>
      </w:pPr>
      <w:r>
        <w:t>A side chain can be attached to any carbon in the straight chain except one of the end carbons. If the chain</w:t>
      </w:r>
      <w:r>
        <w:t xml:space="preserve"> </w:t>
      </w:r>
      <w:r>
        <w:t>were attached to an end carbon, it would be part of the straight chain. Here is a straight chain hydrocarbon</w:t>
      </w:r>
      <w:r>
        <w:t xml:space="preserve"> </w:t>
      </w:r>
      <w:r>
        <w:t>with a methyl side chain attached.</w:t>
      </w:r>
    </w:p>
    <w:p>
      <w:pPr>
        <w:pStyle w:val="style157"/>
        <w:rPr>
          <w:rFonts w:eastAsia="Arial-BoldMT"/>
        </w:rPr>
      </w:pPr>
      <w:r>
        <w:rPr>
          <w:rFonts w:eastAsia="Arial-BoldMT"/>
          <w:noProof/>
          <w:lang w:eastAsia="en-US"/>
        </w:rPr>
        <w:drawing>
          <wp:inline distL="0" distT="0" distB="0" distR="0">
            <wp:extent cx="2428875" cy="495300"/>
            <wp:effectExtent l="171450" t="171450" r="390525" b="361950"/>
            <wp:docPr id="1512" name="Picture 5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2" name="Picture 569"/>
                    <pic:cNvPicPr/>
                  </pic:nvPicPr>
                  <pic:blipFill>
                    <a:blip r:embed="rId264" cstate="print"/>
                    <a:srcRect l="0" t="0" r="0" b="0"/>
                    <a:stretch/>
                  </pic:blipFill>
                  <pic:spPr>
                    <a:xfrm rot="0">
                      <a:off x="0" y="0"/>
                      <a:ext cx="2428875" cy="495300"/>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numPr>
          <w:ilvl w:val="0"/>
          <w:numId w:val="223"/>
        </w:numPr>
        <w:rPr/>
      </w:pPr>
      <w:r>
        <w:t xml:space="preserve">When naming this compound, we must identify both the parent straight chain and the side chain </w:t>
      </w:r>
      <w:r>
        <w:rPr>
          <w:rFonts w:eastAsia="Arial-BoldMT"/>
        </w:rPr>
        <w:t>and</w:t>
      </w:r>
      <w:r>
        <w:rPr>
          <w:rFonts w:eastAsia="Arial-BoldMT"/>
        </w:rPr>
        <w:t xml:space="preserve"> </w:t>
      </w:r>
      <w:r>
        <w:t>we</w:t>
      </w:r>
      <w:r>
        <w:t xml:space="preserve"> </w:t>
      </w:r>
      <w:r>
        <w:t xml:space="preserve">must indicate the carbon atom to which the side chain is attached. </w:t>
      </w:r>
    </w:p>
    <w:p>
      <w:pPr>
        <w:pStyle w:val="style157"/>
        <w:numPr>
          <w:ilvl w:val="0"/>
          <w:numId w:val="223"/>
        </w:numPr>
        <w:rPr/>
      </w:pPr>
      <w:r>
        <w:t>In order to identify the carbon atom to</w:t>
      </w:r>
      <w:r>
        <w:t xml:space="preserve"> </w:t>
      </w:r>
      <w:r>
        <w:t>which the side chain is attached, we number the carbon atoms in the parent straight chain. Since it is possible</w:t>
      </w:r>
      <w:r>
        <w:t xml:space="preserve"> </w:t>
      </w:r>
      <w:r>
        <w:t>to begin numbering at either end of the straight chain, there is a rule about how the carbon atoms are numbered.</w:t>
      </w:r>
      <w:r>
        <w:t xml:space="preserve"> </w:t>
      </w:r>
      <w:r>
        <w:t>The rule is that you must number the carbon atoms in the straight chain so that the number of</w:t>
      </w:r>
      <w:r>
        <w:t xml:space="preserve"> </w:t>
      </w:r>
      <w:r>
        <w:t xml:space="preserve">the carbon atom to which the side chain is attached will be the </w:t>
      </w:r>
      <w:r>
        <w:rPr>
          <w:rFonts w:eastAsia="Arial-BoldMT"/>
        </w:rPr>
        <w:t xml:space="preserve">lowest </w:t>
      </w:r>
      <w:r>
        <w:t>possible number. Here is the compound</w:t>
      </w:r>
      <w:r>
        <w:t xml:space="preserve"> </w:t>
      </w:r>
      <w:r>
        <w:t>again with two possible numbering sequences.</w:t>
      </w:r>
    </w:p>
    <w:p>
      <w:pPr>
        <w:pStyle w:val="style157"/>
        <w:rPr>
          <w:rFonts w:eastAsia="Arial-BoldMT"/>
        </w:rPr>
      </w:pPr>
      <w:r>
        <w:rPr>
          <w:rFonts w:eastAsia="Arial-BoldMT"/>
          <w:noProof/>
          <w:lang w:eastAsia="en-US"/>
        </w:rPr>
        <w:drawing>
          <wp:inline distL="0" distT="0" distB="0" distR="0">
            <wp:extent cx="5019675" cy="581025"/>
            <wp:effectExtent l="171450" t="171450" r="390525" b="371475"/>
            <wp:docPr id="1513" name="Picture 5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3" name="Picture 570"/>
                    <pic:cNvPicPr/>
                  </pic:nvPicPr>
                  <pic:blipFill>
                    <a:blip r:embed="rId265" cstate="print"/>
                    <a:srcRect l="0" t="0" r="0" b="0"/>
                    <a:stretch/>
                  </pic:blipFill>
                  <pic:spPr>
                    <a:xfrm rot="0">
                      <a:off x="0" y="0"/>
                      <a:ext cx="5019675" cy="5810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numPr>
          <w:ilvl w:val="0"/>
          <w:numId w:val="224"/>
        </w:numPr>
        <w:rPr/>
      </w:pPr>
      <w:r>
        <w:t>In the numbering on the left, the side chain is attached to carbon number 3, whereas on the right, the side</w:t>
      </w:r>
      <w:r>
        <w:t xml:space="preserve"> </w:t>
      </w:r>
      <w:r>
        <w:t xml:space="preserve">chain is attached to carbon number 5. Therefore, the numbering sequence on the right is </w:t>
      </w:r>
      <w:r>
        <w:rPr>
          <w:rFonts w:eastAsia="Arial-BoldMT"/>
        </w:rPr>
        <w:t>WRONG</w:t>
      </w:r>
      <w:r>
        <w:t>. You are</w:t>
      </w:r>
      <w:r>
        <w:t xml:space="preserve"> </w:t>
      </w:r>
      <w:r>
        <w:t>required to number the carbon atoms to give the side chain or chains, the lowest possible numbers.</w:t>
      </w:r>
    </w:p>
    <w:p>
      <w:pPr>
        <w:pStyle w:val="style157"/>
        <w:numPr>
          <w:ilvl w:val="0"/>
          <w:numId w:val="224"/>
        </w:numPr>
        <w:rPr/>
      </w:pPr>
      <w:r>
        <w:t>To name this compound, we indicate the number of the carbon atom to which the side chain is attached,</w:t>
      </w:r>
      <w:r>
        <w:t xml:space="preserve"> </w:t>
      </w:r>
      <w:r>
        <w:t>insert a hyphen after the number (no spaces in between), then name the side chain (again no spaces), and finally name the parent straight chain (again no spaces). Therefore, the correct name of this compound is</w:t>
      </w:r>
      <w:r>
        <w:rPr>
          <w:rFonts w:eastAsia="Arial-BoldMT"/>
        </w:rPr>
        <w:t>3-methylheptane</w:t>
      </w:r>
      <w:r>
        <w:t>.</w:t>
      </w:r>
    </w:p>
    <w:p>
      <w:pPr>
        <w:pStyle w:val="style157"/>
        <w:numPr>
          <w:ilvl w:val="0"/>
          <w:numId w:val="224"/>
        </w:numPr>
        <w:rPr/>
      </w:pPr>
      <w:r>
        <w:t>Note, if two or more branches are present, prefixes such as di- and tri-, etc will be used. If two or more different</w:t>
      </w:r>
      <w:r>
        <w:t xml:space="preserve"> </w:t>
      </w:r>
      <w:r>
        <w:t>alkyl groups are used as branches, the alkyl groups will be listed alphabetically.</w:t>
      </w:r>
    </w:p>
    <w:p>
      <w:pPr>
        <w:pStyle w:val="style157"/>
        <w:rPr/>
      </w:pPr>
    </w:p>
    <w:p>
      <w:pPr>
        <w:pStyle w:val="style157"/>
        <w:rPr/>
      </w:pPr>
      <w:r>
        <w:rPr>
          <w:b/>
        </w:rPr>
        <w:t>Sample question 2:</w:t>
      </w:r>
      <w:r>
        <w:t xml:space="preserve"> Name the following molecule</w:t>
      </w:r>
    </w:p>
    <w:p>
      <w:pPr>
        <w:pStyle w:val="style157"/>
        <w:rPr/>
      </w:pPr>
      <w:r>
        <w:rPr>
          <w:noProof/>
          <w:lang w:eastAsia="en-US"/>
        </w:rPr>
        <w:drawing>
          <wp:inline distL="0" distT="0" distB="0" distR="0">
            <wp:extent cx="2657475" cy="685800"/>
            <wp:effectExtent l="171450" t="171450" r="390525" b="361950"/>
            <wp:docPr id="1514" name="Picture 5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4" name="Picture 571"/>
                    <pic:cNvPicPr/>
                  </pic:nvPicPr>
                  <pic:blipFill>
                    <a:blip r:embed="rId266" cstate="print"/>
                    <a:srcRect l="0" t="0" r="0" b="0"/>
                    <a:stretch/>
                  </pic:blipFill>
                  <pic:spPr>
                    <a:xfrm rot="0">
                      <a:off x="0" y="0"/>
                      <a:ext cx="2657475" cy="685800"/>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r>
        <w:rPr>
          <w:rFonts w:cs="Arial-ItalicMT"/>
          <w:b/>
        </w:rPr>
        <w:t>Step 1:</w:t>
      </w:r>
      <w:r>
        <w:rPr>
          <w:rFonts w:cs="Arial-ItalicMT"/>
        </w:rPr>
        <w:t xml:space="preserve"> </w:t>
      </w:r>
      <w:r>
        <w:t>Find the parent chain.</w:t>
      </w:r>
    </w:p>
    <w:p>
      <w:pPr>
        <w:pStyle w:val="style157"/>
        <w:rPr/>
      </w:pPr>
      <w:r>
        <w:t xml:space="preserve">The longest chain in </w:t>
      </w:r>
      <w:r>
        <w:t>this molecule</w:t>
      </w:r>
      <w:r>
        <w:t xml:space="preserve"> contains 8 carbon atoms. Therefore, the parent chain is </w:t>
      </w:r>
      <w:r>
        <w:rPr>
          <w:rFonts w:eastAsia="Arial-BoldMT"/>
        </w:rPr>
        <w:t>octane</w:t>
      </w:r>
      <w:r>
        <w:t>.</w:t>
      </w:r>
    </w:p>
    <w:p>
      <w:pPr>
        <w:pStyle w:val="style157"/>
        <w:rPr/>
      </w:pPr>
      <w:r>
        <w:rPr>
          <w:rFonts w:cs="Arial-ItalicMT"/>
          <w:b/>
        </w:rPr>
        <w:t>Step 2:</w:t>
      </w:r>
      <w:r>
        <w:rPr>
          <w:rFonts w:cs="Arial-ItalicMT"/>
        </w:rPr>
        <w:t xml:space="preserve"> </w:t>
      </w:r>
      <w:r>
        <w:t>Name the branches and determine the carbon numbers to which they are attached. Looking at the</w:t>
      </w:r>
      <w:r>
        <w:t xml:space="preserve"> </w:t>
      </w:r>
      <w:r>
        <w:t>molecule, there are two branches that are not part of the parent chain. Using Table 2, these branches can</w:t>
      </w:r>
      <w:r>
        <w:t xml:space="preserve"> </w:t>
      </w:r>
      <w:r>
        <w:t>be identified as a methyl group and an ethyl group.</w:t>
      </w:r>
    </w:p>
    <w:p>
      <w:pPr>
        <w:pStyle w:val="style157"/>
        <w:rPr/>
      </w:pPr>
      <w:r>
        <w:rPr>
          <w:noProof/>
          <w:lang w:eastAsia="en-US"/>
        </w:rPr>
        <w:drawing>
          <wp:inline distL="0" distT="0" distB="0" distR="0">
            <wp:extent cx="2657475" cy="695325"/>
            <wp:effectExtent l="171450" t="171450" r="390525" b="371475"/>
            <wp:docPr id="1515" name="Picture 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5" name="Picture 96"/>
                    <pic:cNvPicPr/>
                  </pic:nvPicPr>
                  <pic:blipFill>
                    <a:blip r:embed="rId267" cstate="print"/>
                    <a:srcRect l="0" t="0" r="0" b="0"/>
                    <a:stretch/>
                  </pic:blipFill>
                  <pic:spPr>
                    <a:xfrm rot="0">
                      <a:off x="0" y="0"/>
                      <a:ext cx="2657475" cy="695325"/>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r>
        <w:t>These branches are located as a methyl group on C3 and an ethyl group on C5.</w:t>
      </w:r>
    </w:p>
    <w:p>
      <w:pPr>
        <w:pStyle w:val="style157"/>
        <w:rPr/>
      </w:pPr>
      <w:r>
        <w:rPr>
          <w:rFonts w:cs="Arial-ItalicMT"/>
          <w:b/>
        </w:rPr>
        <w:t>Step 3:</w:t>
      </w:r>
      <w:r>
        <w:rPr>
          <w:rFonts w:cs="Arial-ItalicMT"/>
        </w:rPr>
        <w:t xml:space="preserve"> </w:t>
      </w:r>
      <w:r>
        <w:t>Add the name of the branches and their positions to the parent chain name.</w:t>
      </w:r>
    </w:p>
    <w:p>
      <w:pPr>
        <w:pStyle w:val="style157"/>
        <w:rPr/>
      </w:pPr>
      <w:r>
        <w:t>5-ethyl-3-methyloctane</w:t>
      </w:r>
    </w:p>
    <w:p>
      <w:pPr>
        <w:pStyle w:val="style157"/>
        <w:rPr/>
      </w:pPr>
      <w:r>
        <w:t>Notice</w:t>
      </w:r>
      <w:r>
        <w:t>,</w:t>
      </w:r>
      <w:r>
        <w:t xml:space="preserve"> there are no spaces anywhere in the name. The sequence of adding the side chain names is determined</w:t>
      </w:r>
      <w:r>
        <w:t xml:space="preserve"> </w:t>
      </w:r>
      <w:r>
        <w:t>by adding them alphabetically. "</w:t>
      </w:r>
      <w:r>
        <w:rPr>
          <w:b/>
        </w:rPr>
        <w:t>e</w:t>
      </w:r>
      <w:r>
        <w:t>" in ethyl occurs in the alphabet before "</w:t>
      </w:r>
      <w:r>
        <w:rPr>
          <w:b/>
        </w:rPr>
        <w:t>m</w:t>
      </w:r>
      <w:r>
        <w:t>" in methyl.</w:t>
      </w:r>
    </w:p>
    <w:p>
      <w:pPr>
        <w:pStyle w:val="style157"/>
        <w:rPr>
          <w:rFonts w:eastAsia="Arial-BoldMT"/>
        </w:rPr>
      </w:pPr>
    </w:p>
    <w:p>
      <w:pPr>
        <w:pStyle w:val="style157"/>
        <w:rPr>
          <w:rFonts w:eastAsia="Arial-BoldMT"/>
          <w:b/>
          <w:sz w:val="24"/>
          <w:szCs w:val="24"/>
        </w:rPr>
      </w:pPr>
    </w:p>
    <w:p>
      <w:pPr>
        <w:pStyle w:val="style157"/>
        <w:rPr>
          <w:rFonts w:eastAsia="Arial-BoldMT"/>
          <w:b/>
          <w:sz w:val="24"/>
          <w:szCs w:val="24"/>
        </w:rPr>
      </w:pPr>
    </w:p>
    <w:p>
      <w:pPr>
        <w:pStyle w:val="style157"/>
        <w:rPr/>
      </w:pPr>
    </w:p>
    <w:p>
      <w:pPr>
        <w:pStyle w:val="style157"/>
        <w:rPr>
          <w:b/>
        </w:rPr>
      </w:pPr>
    </w:p>
    <w:p>
      <w:pPr>
        <w:pStyle w:val="style157"/>
        <w:rPr>
          <w:b/>
        </w:rPr>
      </w:pPr>
    </w:p>
    <w:p>
      <w:pPr>
        <w:pStyle w:val="style157"/>
        <w:rPr/>
      </w:pPr>
      <w:r>
        <w:rPr>
          <w:b/>
        </w:rPr>
        <w:t>Sample question 3:</w:t>
      </w:r>
      <w:r>
        <w:t xml:space="preserve"> Draw the structure for butane, C</w:t>
      </w:r>
      <w:r>
        <w:rPr>
          <w:vertAlign w:val="subscript"/>
        </w:rPr>
        <w:t>4</w:t>
      </w:r>
      <w:r>
        <w:t>H</w:t>
      </w:r>
      <w:r>
        <w:rPr>
          <w:vertAlign w:val="subscript"/>
        </w:rPr>
        <w:t>10</w:t>
      </w:r>
      <w:r>
        <w:t>.</w:t>
      </w:r>
    </w:p>
    <w:p>
      <w:pPr>
        <w:pStyle w:val="style157"/>
        <w:rPr>
          <w:b/>
        </w:rPr>
      </w:pPr>
      <w:r>
        <w:rPr>
          <w:b/>
        </w:rPr>
        <w:t>Solution</w:t>
      </w:r>
    </w:p>
    <w:p>
      <w:pPr>
        <w:pStyle w:val="style157"/>
        <w:rPr/>
      </w:pPr>
      <w:r>
        <w:rPr>
          <w:rFonts w:cs="Arial-ItalicMT"/>
          <w:b/>
        </w:rPr>
        <w:t>Step 1:</w:t>
      </w:r>
      <w:r>
        <w:rPr>
          <w:rFonts w:cs="Arial-ItalicMT"/>
        </w:rPr>
        <w:t xml:space="preserve"> </w:t>
      </w:r>
      <w:r>
        <w:t>Start by drawing the four (4) carbon atoms in a straight chain with all carbon atoms bonded singularly.</w:t>
      </w:r>
    </w:p>
    <w:p>
      <w:pPr>
        <w:pStyle w:val="style157"/>
        <w:rPr/>
      </w:pPr>
      <w:r>
        <w:t>- C - C - C - C -</w:t>
      </w:r>
    </w:p>
    <w:p>
      <w:pPr>
        <w:pStyle w:val="style157"/>
        <w:rPr/>
      </w:pPr>
      <w:r>
        <w:rPr>
          <w:rFonts w:cs="Arial-ItalicMT"/>
          <w:b/>
        </w:rPr>
        <w:t>Step 2:</w:t>
      </w:r>
      <w:r>
        <w:rPr>
          <w:rFonts w:cs="Arial-ItalicMT"/>
        </w:rPr>
        <w:t xml:space="preserve"> </w:t>
      </w:r>
      <w:r>
        <w:t>Add a single bond to all remaining spaces on the carbon atom such that each carbon atom has four</w:t>
      </w:r>
      <w:r>
        <w:t xml:space="preserve"> </w:t>
      </w:r>
      <w:r>
        <w:t>possible bonding sites.</w:t>
      </w:r>
      <w:r>
        <w:t xml:space="preserve"> </w:t>
      </w:r>
      <w:r>
        <w:t>Remember that carbon is a tetravalent element(it can form bonds in four direction).</w:t>
      </w:r>
    </w:p>
    <w:p>
      <w:pPr>
        <w:pStyle w:val="style157"/>
        <w:rPr>
          <w:rFonts w:eastAsia="Arial-BoldMT"/>
        </w:rPr>
      </w:pPr>
      <w:r>
        <w:rPr>
          <w:rFonts w:eastAsia="Arial-BoldMT"/>
          <w:noProof/>
          <w:lang w:eastAsia="en-US"/>
        </w:rPr>
        <w:drawing>
          <wp:inline distL="0" distT="0" distB="0" distR="0">
            <wp:extent cx="1133475" cy="419100"/>
            <wp:effectExtent l="171450" t="171450" r="390525" b="361950"/>
            <wp:docPr id="1516" name="Picture 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6" name="Picture 97"/>
                    <pic:cNvPicPr/>
                  </pic:nvPicPr>
                  <pic:blipFill>
                    <a:blip r:embed="rId268" cstate="print"/>
                    <a:srcRect l="0" t="0" r="0" b="0"/>
                    <a:stretch/>
                  </pic:blipFill>
                  <pic:spPr>
                    <a:xfrm rot="0">
                      <a:off x="0" y="0"/>
                      <a:ext cx="1133475" cy="419100"/>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pPr>
      <w:r>
        <w:rPr>
          <w:rFonts w:cs="Arial-ItalicMT"/>
          <w:b/>
        </w:rPr>
        <w:t>Step 3:</w:t>
      </w:r>
      <w:r>
        <w:rPr>
          <w:rFonts w:cs="Arial-ItalicMT"/>
        </w:rPr>
        <w:t xml:space="preserve"> </w:t>
      </w:r>
      <w:r>
        <w:t>Add one hydrogen atom to the end of each of the single bonds formed in Step 2.</w:t>
      </w:r>
    </w:p>
    <w:p>
      <w:pPr>
        <w:pStyle w:val="style157"/>
        <w:rPr/>
      </w:pPr>
      <w:r>
        <w:rPr>
          <w:rFonts w:eastAsia="Arial-BoldMT"/>
          <w:noProof/>
          <w:color w:val="000000"/>
          <w:lang w:eastAsia="en-US"/>
        </w:rPr>
        <w:drawing>
          <wp:inline distL="0" distT="0" distB="0" distR="0">
            <wp:extent cx="1323975" cy="695325"/>
            <wp:effectExtent l="171450" t="171450" r="390525" b="371475"/>
            <wp:docPr id="1517" name="Picture 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7" name="Picture 98"/>
                    <pic:cNvPicPr/>
                  </pic:nvPicPr>
                  <pic:blipFill>
                    <a:blip r:embed="rId269" cstate="print"/>
                    <a:srcRect l="0" t="0" r="0" b="0"/>
                    <a:stretch/>
                  </pic:blipFill>
                  <pic:spPr>
                    <a:xfrm rot="0">
                      <a:off x="0" y="0"/>
                      <a:ext cx="1323975" cy="695325"/>
                    </a:xfrm>
                    <a:prstGeom prst="rect"/>
                    <a:ln>
                      <a:noFill/>
                    </a:ln>
                    <a:effectLst>
                      <a:outerShdw rotWithShape="false" sx="100000" sy="100000" dist="139700" dir="2700000" blurRad="292100" kx="0" ky="0" algn="tl">
                        <a:srgbClr val="333333">
                          <a:alpha val="65000"/>
                        </a:srgbClr>
                      </a:outerShdw>
                    </a:effectLst>
                  </pic:spPr>
                </pic:pic>
              </a:graphicData>
            </a:graphic>
          </wp:inline>
        </w:drawing>
      </w:r>
      <w:r>
        <w:t xml:space="preserve"> Butane</w:t>
      </w:r>
    </w:p>
    <w:p>
      <w:pPr>
        <w:pStyle w:val="style157"/>
        <w:numPr>
          <w:ilvl w:val="0"/>
          <w:numId w:val="225"/>
        </w:numPr>
        <w:rPr/>
      </w:pPr>
      <w:r>
        <w:t>There are other possible ways in which C</w:t>
      </w:r>
      <w:r>
        <w:rPr>
          <w:vertAlign w:val="subscript"/>
        </w:rPr>
        <w:t>4</w:t>
      </w:r>
      <w:r>
        <w:t>H</w:t>
      </w:r>
      <w:r>
        <w:rPr>
          <w:vertAlign w:val="subscript"/>
        </w:rPr>
        <w:t>10</w:t>
      </w:r>
      <w:r>
        <w:t xml:space="preserve"> could be arranged, other than the straight chain. What could</w:t>
      </w:r>
      <w:r>
        <w:t xml:space="preserve"> </w:t>
      </w:r>
      <w:r>
        <w:t>happen is that the molecule could have one carbon atom as a branch. Look at the diagram below. Notice</w:t>
      </w:r>
      <w:r>
        <w:t xml:space="preserve"> </w:t>
      </w:r>
      <w:r>
        <w:t>how, in this structure, there are still four carbons and 10 hydrogen</w:t>
      </w:r>
      <w:r>
        <w:t xml:space="preserve"> atom</w:t>
      </w:r>
      <w:r>
        <w:t>s but the longest chain is only three carbon</w:t>
      </w:r>
      <w:r>
        <w:t xml:space="preserve"> </w:t>
      </w:r>
      <w:r>
        <w:t xml:space="preserve">atoms. When this happens, we say the structures are structural isomers. </w:t>
      </w:r>
      <w:r>
        <w:rPr>
          <w:rFonts w:eastAsia="Arial-BoldMT"/>
        </w:rPr>
        <w:t xml:space="preserve">Structural isomers </w:t>
      </w:r>
      <w:r>
        <w:t>are molecules</w:t>
      </w:r>
      <w:r>
        <w:t xml:space="preserve"> </w:t>
      </w:r>
      <w:r>
        <w:t>that have the same formula but different arrangements of bonded atoms.</w:t>
      </w:r>
    </w:p>
    <w:p>
      <w:pPr>
        <w:pStyle w:val="style157"/>
        <w:rPr/>
      </w:pPr>
      <w:r>
        <w:rPr>
          <w:rFonts w:eastAsia="Arial-BoldMT"/>
          <w:noProof/>
          <w:color w:val="000000"/>
          <w:lang w:eastAsia="en-US"/>
        </w:rPr>
        <w:drawing>
          <wp:inline distL="0" distT="0" distB="0" distR="0">
            <wp:extent cx="1438275" cy="619125"/>
            <wp:effectExtent l="171450" t="171450" r="390525" b="371475"/>
            <wp:docPr id="1518" name="Picture 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8" name="Picture 99"/>
                    <pic:cNvPicPr/>
                  </pic:nvPicPr>
                  <pic:blipFill>
                    <a:blip r:embed="rId270" cstate="print"/>
                    <a:srcRect l="0" t="0" r="0" b="0"/>
                    <a:stretch/>
                  </pic:blipFill>
                  <pic:spPr>
                    <a:xfrm rot="0">
                      <a:off x="0" y="0"/>
                      <a:ext cx="1438275" cy="619125"/>
                    </a:xfrm>
                    <a:prstGeom prst="rect"/>
                    <a:ln>
                      <a:noFill/>
                    </a:ln>
                    <a:effectLst>
                      <a:outerShdw rotWithShape="false" sx="100000" sy="100000" dist="139700" dir="2700000" blurRad="292100" kx="0" ky="0" algn="tl">
                        <a:srgbClr val="333333">
                          <a:alpha val="65000"/>
                        </a:srgbClr>
                      </a:outerShdw>
                    </a:effectLst>
                  </pic:spPr>
                </pic:pic>
              </a:graphicData>
            </a:graphic>
          </wp:inline>
        </w:drawing>
      </w:r>
      <w:r>
        <w:t xml:space="preserve"> 2-methylpropane</w:t>
      </w:r>
    </w:p>
    <w:p>
      <w:pPr>
        <w:pStyle w:val="style157"/>
        <w:rPr/>
      </w:pPr>
    </w:p>
    <w:p>
      <w:pPr>
        <w:pStyle w:val="style157"/>
        <w:numPr>
          <w:ilvl w:val="0"/>
          <w:numId w:val="225"/>
        </w:numPr>
        <w:rPr/>
      </w:pPr>
      <w:r>
        <w:t>Structural isomers have the same formula, but because they have different structures they have different</w:t>
      </w:r>
      <w:r>
        <w:t xml:space="preserve"> </w:t>
      </w:r>
      <w:r>
        <w:t>properties. When drawing structural isomers, as the number of carbon atoms increases, the number of isomers</w:t>
      </w:r>
      <w:r>
        <w:t xml:space="preserve"> </w:t>
      </w:r>
      <w:r>
        <w:t>increases.</w:t>
      </w:r>
    </w:p>
    <w:p>
      <w:pPr>
        <w:pStyle w:val="style157"/>
        <w:numPr>
          <w:ilvl w:val="0"/>
          <w:numId w:val="225"/>
        </w:numPr>
        <w:rPr/>
      </w:pPr>
      <w:r>
        <w:t xml:space="preserve"> </w:t>
      </w:r>
      <w:r>
        <w:t>For</w:t>
      </w:r>
      <w:r>
        <w:t xml:space="preserve"> a compound such as decane</w:t>
      </w:r>
      <w:r>
        <w:t>,</w:t>
      </w:r>
      <w:r>
        <w:t xml:space="preserve"> there are 75 isomers each with their</w:t>
      </w:r>
      <w:r>
        <w:t xml:space="preserve"> </w:t>
      </w:r>
      <w:r>
        <w:t>own properties). With this many possible compounds, you can see why carbon compounds</w:t>
      </w:r>
      <w:r>
        <w:t xml:space="preserve"> </w:t>
      </w:r>
      <w:r>
        <w:t>number far more than any other element in the periodic table.</w:t>
      </w:r>
    </w:p>
    <w:p>
      <w:pPr>
        <w:pStyle w:val="style157"/>
        <w:rPr/>
      </w:pPr>
      <w:r>
        <w:rPr>
          <w:b/>
        </w:rPr>
        <w:t>Sample question</w:t>
      </w:r>
      <w:r>
        <w:rPr>
          <w:b/>
        </w:rPr>
        <w:t xml:space="preserve"> 4</w:t>
      </w:r>
      <w:r>
        <w:rPr>
          <w:b/>
        </w:rPr>
        <w:t>:</w:t>
      </w:r>
      <w:r>
        <w:t xml:space="preserve"> Draw the structural isomers for pentane, C</w:t>
      </w:r>
      <w:r>
        <w:rPr>
          <w:vertAlign w:val="subscript"/>
        </w:rPr>
        <w:t>5</w:t>
      </w:r>
      <w:r>
        <w:t>H</w:t>
      </w:r>
      <w:r>
        <w:rPr>
          <w:vertAlign w:val="subscript"/>
        </w:rPr>
        <w:t>12</w:t>
      </w:r>
      <w:r>
        <w:t>.</w:t>
      </w:r>
    </w:p>
    <w:p>
      <w:pPr>
        <w:pStyle w:val="style157"/>
        <w:rPr>
          <w:b/>
        </w:rPr>
      </w:pPr>
      <w:r>
        <w:rPr>
          <w:b/>
        </w:rPr>
        <w:t>Solution:</w:t>
      </w:r>
    </w:p>
    <w:p>
      <w:pPr>
        <w:pStyle w:val="style157"/>
        <w:rPr>
          <w:rFonts w:eastAsia="Arial-BoldMT"/>
        </w:rPr>
      </w:pPr>
      <w:r>
        <w:rPr>
          <w:rFonts w:eastAsia="Arial-BoldMT"/>
          <w:noProof/>
          <w:lang w:eastAsia="en-US"/>
        </w:rPr>
        <w:drawing>
          <wp:inline distL="0" distT="0" distB="0" distR="0">
            <wp:extent cx="4346448" cy="1914143"/>
            <wp:effectExtent l="171450" t="171450" r="378460" b="353060"/>
            <wp:docPr id="1519" name="Picture 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9" name="Picture 100"/>
                    <pic:cNvPicPr/>
                  </pic:nvPicPr>
                  <pic:blipFill>
                    <a:blip r:embed="rId271" cstate="print"/>
                    <a:srcRect l="0" t="0" r="0" b="0"/>
                    <a:stretch/>
                  </pic:blipFill>
                  <pic:spPr>
                    <a:xfrm rot="0">
                      <a:off x="0" y="0"/>
                      <a:ext cx="4346448" cy="1914143"/>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rPr>
      </w:pPr>
    </w:p>
    <w:p>
      <w:pPr>
        <w:pStyle w:val="style157"/>
        <w:rPr>
          <w:rFonts w:eastAsia="Arial-BoldMT"/>
          <w:b/>
          <w:sz w:val="28"/>
          <w:szCs w:val="28"/>
        </w:rPr>
      </w:pPr>
      <w:r>
        <w:rPr>
          <w:rFonts w:eastAsia="Arial-BoldMT"/>
          <w:b/>
          <w:sz w:val="28"/>
          <w:szCs w:val="28"/>
        </w:rPr>
        <w:t>Alkenes</w:t>
      </w:r>
    </w:p>
    <w:p>
      <w:pPr>
        <w:pStyle w:val="style157"/>
        <w:numPr>
          <w:ilvl w:val="0"/>
          <w:numId w:val="226"/>
        </w:numPr>
        <w:rPr>
          <w:rFonts w:eastAsia="Arial-BoldMT"/>
        </w:rPr>
      </w:pPr>
      <w:r>
        <w:rPr>
          <w:rFonts w:eastAsia="Arial-BoldMT"/>
        </w:rPr>
        <w:t>Alkenes are another group of straight chain hydrocarbons. Alkenes differ from alkanes in that while alkanes</w:t>
      </w:r>
      <w:r>
        <w:rPr>
          <w:rFonts w:eastAsia="Arial-BoldMT"/>
        </w:rPr>
        <w:t xml:space="preserve"> </w:t>
      </w:r>
      <w:r>
        <w:rPr>
          <w:rFonts w:eastAsia="Arial-BoldMT"/>
        </w:rPr>
        <w:t xml:space="preserve">have all single </w:t>
      </w:r>
      <w:r>
        <w:rPr>
          <w:rFonts w:eastAsia="Arial-BoldMT"/>
        </w:rPr>
        <w:t>bonds;</w:t>
      </w:r>
      <w:r>
        <w:rPr>
          <w:rFonts w:eastAsia="Arial-BoldMT"/>
        </w:rPr>
        <w:t xml:space="preserve"> alkenes have at least one double bond between adjacent carbon atoms.</w:t>
      </w:r>
    </w:p>
    <w:p>
      <w:pPr>
        <w:pStyle w:val="style157"/>
        <w:numPr>
          <w:ilvl w:val="0"/>
          <w:numId w:val="226"/>
        </w:numPr>
        <w:rPr>
          <w:rFonts w:eastAsia="Arial-BoldMT"/>
          <w:b/>
          <w:color w:val="000099"/>
        </w:rPr>
      </w:pPr>
      <w:r>
        <w:rPr>
          <w:rFonts w:eastAsia="Arial-BoldMT"/>
        </w:rPr>
        <w:t xml:space="preserve"> Due to this</w:t>
      </w:r>
      <w:r>
        <w:rPr>
          <w:rFonts w:eastAsia="Arial-BoldMT"/>
        </w:rPr>
        <w:t xml:space="preserve"> </w:t>
      </w:r>
      <w:r>
        <w:rPr>
          <w:rFonts w:eastAsia="Arial-BoldMT"/>
        </w:rPr>
        <w:t>multiple bond, the alkenes are in a group of organic compounds known as</w:t>
      </w:r>
      <w:r>
        <w:rPr>
          <w:rFonts w:eastAsia="Arial-BoldMT"/>
          <w:color w:val="00b0f0"/>
        </w:rPr>
        <w:t xml:space="preserve"> </w:t>
      </w:r>
      <w:r>
        <w:rPr>
          <w:rFonts w:eastAsia="Arial-BoldMT"/>
          <w:b/>
          <w:color w:val="000099"/>
        </w:rPr>
        <w:t>unsaturated compounds.</w:t>
      </w:r>
    </w:p>
    <w:p>
      <w:pPr>
        <w:pStyle w:val="style157"/>
        <w:numPr>
          <w:ilvl w:val="0"/>
          <w:numId w:val="226"/>
        </w:numPr>
        <w:rPr>
          <w:rFonts w:eastAsia="Arial-BoldMT"/>
        </w:rPr>
      </w:pPr>
      <w:r>
        <w:rPr>
          <w:rFonts w:eastAsia="Arial-BoldMT"/>
        </w:rPr>
        <w:t xml:space="preserve"> Unsaturated</w:t>
      </w:r>
      <w:r>
        <w:rPr>
          <w:rFonts w:eastAsia="Arial-BoldMT"/>
        </w:rPr>
        <w:t xml:space="preserve"> </w:t>
      </w:r>
      <w:r>
        <w:rPr>
          <w:rFonts w:eastAsia="Arial-BoldMT"/>
        </w:rPr>
        <w:t>compounds are much more reactive than their saturated alkane counterparts.</w:t>
      </w:r>
      <w:r>
        <w:rPr>
          <w:rFonts w:eastAsia="Arial-BoldMT"/>
        </w:rPr>
        <w:t xml:space="preserve"> </w:t>
      </w:r>
      <w:r>
        <w:t>The general formula for all alkenes with one double bond is C</w:t>
      </w:r>
      <w:r>
        <w:rPr>
          <w:vertAlign w:val="subscript"/>
        </w:rPr>
        <w:t>n</w:t>
      </w:r>
      <w:r>
        <w:t>H</w:t>
      </w:r>
      <w:r>
        <w:rPr>
          <w:vertAlign w:val="subscript"/>
        </w:rPr>
        <w:t>2n</w:t>
      </w:r>
      <w:r>
        <w:t xml:space="preserve">. </w:t>
      </w:r>
    </w:p>
    <w:p>
      <w:pPr>
        <w:pStyle w:val="style157"/>
        <w:numPr>
          <w:ilvl w:val="0"/>
          <w:numId w:val="226"/>
        </w:numPr>
        <w:rPr>
          <w:rFonts w:eastAsia="Arial-BoldMT"/>
          <w:color w:val="000000"/>
        </w:rPr>
      </w:pPr>
      <w:r>
        <w:t>The smallest alkene is ethene. There is</w:t>
      </w:r>
      <w:r>
        <w:t xml:space="preserve"> </w:t>
      </w:r>
      <w:r>
        <w:t>no "</w:t>
      </w:r>
      <w:r>
        <w:rPr>
          <w:b/>
        </w:rPr>
        <w:t>methene</w:t>
      </w:r>
      <w:r>
        <w:t>" because in order to have a double bond between carbon atoms, you must have at least two</w:t>
      </w:r>
      <w:r>
        <w:t xml:space="preserve"> </w:t>
      </w:r>
      <w:r>
        <w:t>carbon atoms. In the diagram below, ethene has two carbon atoms (n = 2). Therefore it will have 2 × 2 = 4 hydrogen</w:t>
      </w:r>
      <w:r>
        <w:t xml:space="preserve"> </w:t>
      </w:r>
      <w:r>
        <w:t>atoms (or 2n hydrogen atoms).</w:t>
      </w:r>
    </w:p>
    <w:p>
      <w:pPr>
        <w:pStyle w:val="style157"/>
        <w:rPr/>
      </w:pPr>
      <w:r>
        <w:rPr>
          <w:noProof/>
          <w:lang w:eastAsia="en-US"/>
        </w:rPr>
        <w:drawing>
          <wp:inline distL="0" distT="0" distB="0" distR="0">
            <wp:extent cx="1438275" cy="676275"/>
            <wp:effectExtent l="95250" t="95250" r="104775" b="104775"/>
            <wp:docPr id="1520" name="Picture 1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0" name="Picture 101"/>
                    <pic:cNvPicPr/>
                  </pic:nvPicPr>
                  <pic:blipFill>
                    <a:blip r:embed="rId272" cstate="print"/>
                    <a:srcRect l="0" t="0" r="0" b="0"/>
                    <a:stretch/>
                  </pic:blipFill>
                  <pic:spPr>
                    <a:xfrm rot="0">
                      <a:off x="0" y="0"/>
                      <a:ext cx="1438275" cy="676275"/>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r>
        <w:t xml:space="preserve"> Ethene</w:t>
      </w:r>
    </w:p>
    <w:p>
      <w:pPr>
        <w:pStyle w:val="style157"/>
        <w:rPr/>
      </w:pPr>
    </w:p>
    <w:p>
      <w:pPr>
        <w:pStyle w:val="style157"/>
        <w:ind w:left="720"/>
        <w:rPr>
          <w:rFonts w:eastAsia="Arial-BoldMT"/>
          <w:b/>
        </w:rPr>
      </w:pPr>
      <w:r>
        <w:rPr>
          <w:rFonts w:eastAsia="Arial-BoldMT"/>
          <w:b/>
        </w:rPr>
        <w:t>Numerical Prefixes for Straight Chain Organic Compounds</w:t>
      </w:r>
    </w:p>
    <w:p>
      <w:pPr>
        <w:pStyle w:val="style157"/>
        <w:rPr>
          <w:rFonts w:eastAsia="Arial-BoldMT"/>
        </w:rPr>
      </w:pPr>
      <w:r>
        <w:rPr>
          <w:rFonts w:eastAsia="Arial-BoldMT"/>
        </w:rPr>
        <w:t>Number of C atoms in the longest chain     Numerical Prefix</w:t>
      </w:r>
    </w:p>
    <w:p>
      <w:pPr>
        <w:pStyle w:val="style157"/>
        <w:rPr/>
      </w:pPr>
      <w:r>
        <w:t xml:space="preserve">                   1                                                                meth</w:t>
      </w:r>
    </w:p>
    <w:p>
      <w:pPr>
        <w:pStyle w:val="style157"/>
        <w:rPr/>
      </w:pPr>
      <w:r>
        <w:t xml:space="preserve">                   2                                                                eth</w:t>
      </w:r>
    </w:p>
    <w:p>
      <w:pPr>
        <w:pStyle w:val="style157"/>
        <w:rPr/>
      </w:pPr>
      <w:r>
        <w:t xml:space="preserve">                   3                                                                prop</w:t>
      </w:r>
    </w:p>
    <w:p>
      <w:pPr>
        <w:pStyle w:val="style157"/>
        <w:rPr/>
      </w:pPr>
      <w:r>
        <w:t xml:space="preserve">                   4                                                                but</w:t>
      </w:r>
    </w:p>
    <w:p>
      <w:pPr>
        <w:pStyle w:val="style157"/>
        <w:rPr/>
      </w:pPr>
      <w:r>
        <w:t xml:space="preserve">                   5                                                                pent</w:t>
      </w:r>
    </w:p>
    <w:p>
      <w:pPr>
        <w:pStyle w:val="style157"/>
        <w:rPr/>
      </w:pPr>
      <w:r>
        <w:t xml:space="preserve">                   6                                                                hex</w:t>
      </w:r>
    </w:p>
    <w:p>
      <w:pPr>
        <w:pStyle w:val="style157"/>
        <w:rPr/>
      </w:pPr>
      <w:r>
        <w:t xml:space="preserve">                   7                                                                hept</w:t>
      </w:r>
    </w:p>
    <w:p>
      <w:pPr>
        <w:pStyle w:val="style157"/>
        <w:rPr/>
      </w:pPr>
      <w:r>
        <w:t xml:space="preserve">                    8                                                               oct</w:t>
      </w:r>
    </w:p>
    <w:p>
      <w:pPr>
        <w:pStyle w:val="style157"/>
        <w:rPr/>
      </w:pPr>
      <w:r>
        <w:t xml:space="preserve">                    9                                                              non</w:t>
      </w:r>
    </w:p>
    <w:p>
      <w:pPr>
        <w:pStyle w:val="style157"/>
        <w:rPr/>
      </w:pPr>
      <w:r>
        <w:t xml:space="preserve">                    10                                                            dec-</w:t>
      </w:r>
    </w:p>
    <w:p>
      <w:pPr>
        <w:pStyle w:val="style157"/>
        <w:rPr/>
      </w:pPr>
    </w:p>
    <w:p>
      <w:pPr>
        <w:pStyle w:val="style157"/>
        <w:rPr/>
      </w:pPr>
    </w:p>
    <w:p>
      <w:pPr>
        <w:pStyle w:val="style157"/>
        <w:rPr/>
      </w:pPr>
    </w:p>
    <w:p>
      <w:pPr>
        <w:pStyle w:val="style157"/>
        <w:numPr>
          <w:ilvl w:val="0"/>
          <w:numId w:val="227"/>
        </w:numPr>
        <w:rPr/>
      </w:pPr>
      <w:r>
        <w:t xml:space="preserve">But in the case of alkenes, the suffix becomes </w:t>
      </w:r>
      <w:r>
        <w:rPr>
          <w:b/>
        </w:rPr>
        <w:t>-ene</w:t>
      </w:r>
      <w:r>
        <w:t xml:space="preserve"> instead of</w:t>
      </w:r>
      <w:r>
        <w:rPr>
          <w:b/>
        </w:rPr>
        <w:t xml:space="preserve"> -ane</w:t>
      </w:r>
      <w:r>
        <w:t>. For alkenes other than ethene, propene,</w:t>
      </w:r>
      <w:r>
        <w:t xml:space="preserve"> </w:t>
      </w:r>
      <w:r>
        <w:t>and butene, you must also locate the position of the double bond since there is more than one position</w:t>
      </w:r>
      <w:r>
        <w:t xml:space="preserve"> </w:t>
      </w:r>
      <w:r>
        <w:t>where the double bond could be located.</w:t>
      </w:r>
    </w:p>
    <w:p>
      <w:pPr>
        <w:pStyle w:val="style157"/>
        <w:ind w:left="720"/>
        <w:rPr/>
      </w:pPr>
    </w:p>
    <w:p>
      <w:pPr>
        <w:pStyle w:val="style157"/>
        <w:rPr/>
      </w:pPr>
      <w:r>
        <w:rPr>
          <w:noProof/>
          <w:lang w:eastAsia="en-US"/>
        </w:rPr>
        <w:drawing>
          <wp:inline distL="0" distT="0" distB="0" distR="0">
            <wp:extent cx="1666875" cy="723900"/>
            <wp:effectExtent l="95250" t="95250" r="104775" b="95250"/>
            <wp:docPr id="1521" name="Picture 1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1" name="Picture 102"/>
                    <pic:cNvPicPr/>
                  </pic:nvPicPr>
                  <pic:blipFill>
                    <a:blip r:embed="rId273" cstate="print"/>
                    <a:srcRect l="0" t="0" r="0" b="0"/>
                    <a:stretch/>
                  </pic:blipFill>
                  <pic:spPr>
                    <a:xfrm rot="0">
                      <a:off x="0" y="0"/>
                      <a:ext cx="1666875" cy="723900"/>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r>
        <w:t xml:space="preserve"> 1-propene</w:t>
      </w:r>
    </w:p>
    <w:p>
      <w:pPr>
        <w:pStyle w:val="style157"/>
        <w:rPr>
          <w:rFonts w:eastAsia="Arial-BoldMT"/>
        </w:rPr>
      </w:pPr>
    </w:p>
    <w:p>
      <w:pPr>
        <w:pStyle w:val="style157"/>
        <w:rPr>
          <w:rFonts w:eastAsia="Arial-BoldMT"/>
        </w:rPr>
      </w:pPr>
    </w:p>
    <w:p>
      <w:pPr>
        <w:pStyle w:val="style157"/>
        <w:rPr>
          <w:rFonts w:eastAsia="Arial-BoldMT"/>
          <w:b/>
          <w:sz w:val="28"/>
          <w:szCs w:val="28"/>
        </w:rPr>
      </w:pPr>
      <w:r>
        <w:rPr>
          <w:rFonts w:eastAsia="Arial-BoldMT"/>
          <w:b/>
          <w:sz w:val="28"/>
          <w:szCs w:val="28"/>
        </w:rPr>
        <w:t>Naming Alkenes</w:t>
      </w:r>
    </w:p>
    <w:p>
      <w:pPr>
        <w:pStyle w:val="style157"/>
        <w:numPr>
          <w:ilvl w:val="0"/>
          <w:numId w:val="227"/>
        </w:numPr>
        <w:rPr>
          <w:rFonts w:eastAsia="Arial-BoldMT"/>
        </w:rPr>
      </w:pPr>
      <w:r>
        <w:rPr>
          <w:rFonts w:eastAsia="Arial-BoldMT"/>
        </w:rPr>
        <w:t>Naming alkenes follows the same rules as with alkanes except that the position of the double bond must</w:t>
      </w:r>
      <w:r>
        <w:rPr>
          <w:rFonts w:eastAsia="Arial-BoldMT"/>
        </w:rPr>
        <w:t xml:space="preserve"> </w:t>
      </w:r>
      <w:r>
        <w:rPr>
          <w:rFonts w:eastAsia="Arial-BoldMT"/>
        </w:rPr>
        <w:t>be indicated in the name of the molecule.</w:t>
      </w:r>
    </w:p>
    <w:p>
      <w:pPr>
        <w:pStyle w:val="style157"/>
        <w:ind w:left="720"/>
        <w:rPr>
          <w:rFonts w:eastAsia="Arial-BoldMT"/>
        </w:rPr>
      </w:pPr>
    </w:p>
    <w:p>
      <w:pPr>
        <w:pStyle w:val="style157"/>
        <w:rPr>
          <w:rFonts w:eastAsia="Arial-BoldMT"/>
        </w:rPr>
      </w:pPr>
      <w:r>
        <w:rPr>
          <w:rFonts w:eastAsia="Arial-BoldMT"/>
          <w:b/>
        </w:rPr>
        <w:t>Sample question 5</w:t>
      </w:r>
      <w:r>
        <w:rPr>
          <w:rFonts w:eastAsia="Arial-BoldMT"/>
          <w:b/>
        </w:rPr>
        <w:t>:</w:t>
      </w:r>
      <w:r>
        <w:rPr>
          <w:rFonts w:eastAsia="Arial-BoldMT"/>
        </w:rPr>
        <w:t xml:space="preserve"> Name the following compound.H</w:t>
      </w:r>
      <w:r>
        <w:rPr>
          <w:rFonts w:eastAsia="Arial-BoldMT"/>
          <w:vertAlign w:val="subscript"/>
        </w:rPr>
        <w:t>3</w:t>
      </w:r>
      <w:r>
        <w:rPr>
          <w:rFonts w:eastAsia="Arial-BoldMT"/>
        </w:rPr>
        <w:t>C - CH = CH - CH</w:t>
      </w:r>
      <w:r>
        <w:rPr>
          <w:rFonts w:eastAsia="Arial-BoldMT"/>
          <w:vertAlign w:val="subscript"/>
        </w:rPr>
        <w:t>2</w:t>
      </w:r>
      <w:r>
        <w:rPr>
          <w:rFonts w:eastAsia="Arial-BoldMT"/>
        </w:rPr>
        <w:t xml:space="preserve"> - CH</w:t>
      </w:r>
      <w:r>
        <w:rPr>
          <w:rFonts w:eastAsia="Arial-BoldMT"/>
          <w:vertAlign w:val="subscript"/>
        </w:rPr>
        <w:t>3</w:t>
      </w:r>
    </w:p>
    <w:p>
      <w:pPr>
        <w:pStyle w:val="style157"/>
        <w:rPr>
          <w:rFonts w:eastAsia="Arial-BoldMT"/>
          <w:b/>
        </w:rPr>
      </w:pPr>
      <w:r>
        <w:rPr>
          <w:rFonts w:eastAsia="Arial-BoldMT"/>
          <w:b/>
        </w:rPr>
        <w:t>Solution:</w:t>
      </w:r>
    </w:p>
    <w:p>
      <w:pPr>
        <w:pStyle w:val="style157"/>
        <w:rPr/>
      </w:pPr>
      <w:r>
        <w:rPr>
          <w:noProof/>
          <w:lang w:eastAsia="en-US"/>
        </w:rPr>
        <w:drawing>
          <wp:inline distL="0" distT="0" distB="0" distR="0">
            <wp:extent cx="1971675" cy="381000"/>
            <wp:effectExtent l="95250" t="95250" r="104775" b="95250"/>
            <wp:docPr id="1522" name="Picture 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2" name="Picture 103"/>
                    <pic:cNvPicPr/>
                  </pic:nvPicPr>
                  <pic:blipFill>
                    <a:blip r:embed="rId274" cstate="print"/>
                    <a:srcRect l="0" t="0" r="0" b="0"/>
                    <a:stretch/>
                  </pic:blipFill>
                  <pic:spPr>
                    <a:xfrm rot="0">
                      <a:off x="0" y="0"/>
                      <a:ext cx="1971675" cy="381000"/>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157"/>
        <w:numPr>
          <w:ilvl w:val="0"/>
          <w:numId w:val="227"/>
        </w:numPr>
        <w:rPr/>
      </w:pPr>
      <w:r>
        <w:t>The parent chain has five (5) carbon atoms</w:t>
      </w:r>
      <w:r>
        <w:t xml:space="preserve"> and therefore using the Table </w:t>
      </w:r>
      <w:r>
        <w:t xml:space="preserve">above, the prefix is </w:t>
      </w:r>
      <w:r>
        <w:rPr>
          <w:rFonts w:cs="Arial-ItalicMT"/>
        </w:rPr>
        <w:t>pent-</w:t>
      </w:r>
      <w:r>
        <w:t>.</w:t>
      </w:r>
    </w:p>
    <w:p>
      <w:pPr>
        <w:pStyle w:val="style157"/>
        <w:numPr>
          <w:ilvl w:val="0"/>
          <w:numId w:val="227"/>
        </w:numPr>
        <w:rPr/>
      </w:pPr>
      <w:r>
        <w:t>There are no branches but the double bond is between C2 and C3. Therefore the name of the molecule is</w:t>
      </w:r>
      <w:r>
        <w:rPr>
          <w:rFonts w:eastAsia="Arial-BoldMT"/>
        </w:rPr>
        <w:t>2-pentene or pent-2-ene</w:t>
      </w:r>
      <w:r>
        <w:t>(using the smaller of the two numbers on the carbon atoms).</w:t>
      </w:r>
    </w:p>
    <w:p>
      <w:pPr>
        <w:pStyle w:val="style157"/>
        <w:rPr>
          <w:rFonts w:eastAsia="Arial-BoldMT"/>
        </w:rPr>
      </w:pPr>
    </w:p>
    <w:p>
      <w:pPr>
        <w:pStyle w:val="style157"/>
        <w:rPr>
          <w:rFonts w:eastAsia="Arial-BoldMT"/>
          <w:b/>
          <w:sz w:val="24"/>
          <w:szCs w:val="24"/>
        </w:rPr>
      </w:pPr>
      <w:r>
        <w:rPr>
          <w:rFonts w:eastAsia="Arial-BoldMT"/>
          <w:b/>
          <w:sz w:val="24"/>
          <w:szCs w:val="24"/>
        </w:rPr>
        <w:t>Drawing Alkenes</w:t>
      </w:r>
    </w:p>
    <w:p>
      <w:pPr>
        <w:pStyle w:val="style157"/>
        <w:rPr/>
      </w:pPr>
      <w:r>
        <w:t>Drawing alkenes also follows the same rules as the alkanes. Remember to place the double bond where</w:t>
      </w:r>
      <w:r>
        <w:t xml:space="preserve"> </w:t>
      </w:r>
      <w:r>
        <w:t>the name indicated its placement.</w:t>
      </w:r>
    </w:p>
    <w:p>
      <w:pPr>
        <w:pStyle w:val="style157"/>
        <w:rPr/>
      </w:pPr>
    </w:p>
    <w:p>
      <w:pPr>
        <w:pStyle w:val="style157"/>
        <w:rPr/>
      </w:pPr>
      <w:r>
        <w:rPr>
          <w:b/>
        </w:rPr>
        <w:t>Sample qu</w:t>
      </w:r>
      <w:r>
        <w:rPr>
          <w:b/>
        </w:rPr>
        <w:t>estion 6</w:t>
      </w:r>
      <w:r>
        <w:rPr>
          <w:b/>
        </w:rPr>
        <w:t>:</w:t>
      </w:r>
      <w:r>
        <w:t xml:space="preserve"> Draw the structural formula for 4 – methyl – 2 – heptene.</w:t>
      </w:r>
    </w:p>
    <w:p>
      <w:pPr>
        <w:pStyle w:val="style157"/>
        <w:rPr>
          <w:b/>
        </w:rPr>
      </w:pPr>
      <w:r>
        <w:rPr>
          <w:b/>
        </w:rPr>
        <w:t>Solution</w:t>
      </w:r>
    </w:p>
    <w:p>
      <w:pPr>
        <w:pStyle w:val="style157"/>
        <w:rPr/>
      </w:pPr>
      <w:r>
        <w:t>Looking at the name reveals a great deal about how to draw the structure.</w:t>
      </w:r>
    </w:p>
    <w:p>
      <w:pPr>
        <w:pStyle w:val="style157"/>
        <w:rPr/>
      </w:pPr>
      <w:r>
        <w:rPr>
          <w:noProof/>
          <w:lang w:eastAsia="en-US"/>
        </w:rPr>
        <w:drawing>
          <wp:inline distL="0" distT="0" distB="0" distR="0">
            <wp:extent cx="5429250" cy="1949400"/>
            <wp:effectExtent l="95250" t="95250" r="95250" b="89535"/>
            <wp:docPr id="1523" name="Picture 1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3" name="Picture 104"/>
                    <pic:cNvPicPr/>
                  </pic:nvPicPr>
                  <pic:blipFill>
                    <a:blip r:embed="rId275" cstate="print"/>
                    <a:srcRect l="0" t="0" r="0" b="0"/>
                    <a:stretch/>
                  </pic:blipFill>
                  <pic:spPr>
                    <a:xfrm rot="0">
                      <a:off x="0" y="0"/>
                      <a:ext cx="5429250" cy="1949400"/>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157"/>
        <w:rPr/>
      </w:pPr>
      <w:r>
        <w:t>Therefore the molecule has the structure:</w:t>
      </w:r>
    </w:p>
    <w:p>
      <w:pPr>
        <w:pStyle w:val="style157"/>
        <w:rPr/>
      </w:pPr>
      <w:r>
        <w:rPr>
          <w:noProof/>
          <w:lang w:eastAsia="en-US"/>
        </w:rPr>
        <w:drawing>
          <wp:inline distL="0" distT="0" distB="0" distR="0">
            <wp:extent cx="2847975" cy="638175"/>
            <wp:effectExtent l="95250" t="95250" r="104775" b="104775"/>
            <wp:docPr id="1524" name="Picture 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4" name="Picture 105"/>
                    <pic:cNvPicPr/>
                  </pic:nvPicPr>
                  <pic:blipFill>
                    <a:blip r:embed="rId276" cstate="print"/>
                    <a:srcRect l="0" t="0" r="0" b="0"/>
                    <a:stretch/>
                  </pic:blipFill>
                  <pic:spPr>
                    <a:xfrm rot="0">
                      <a:off x="0" y="0"/>
                      <a:ext cx="2847975" cy="638175"/>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157"/>
        <w:numPr>
          <w:ilvl w:val="0"/>
          <w:numId w:val="227"/>
        </w:numPr>
        <w:rPr/>
      </w:pPr>
      <w:r>
        <w:t>When numbering alkene chains, you always begin with the carbon end nearest to the double bond regardless</w:t>
      </w:r>
      <w:r>
        <w:t xml:space="preserve"> </w:t>
      </w:r>
      <w:r>
        <w:t>of what this does to the side chain number.</w:t>
      </w:r>
    </w:p>
    <w:p>
      <w:pPr>
        <w:pStyle w:val="style157"/>
        <w:rPr>
          <w:rFonts w:eastAsia="Arial-BoldMT"/>
        </w:rPr>
      </w:pPr>
    </w:p>
    <w:p>
      <w:pPr>
        <w:pStyle w:val="style157"/>
        <w:rPr>
          <w:rFonts w:eastAsia="Arial-BoldMT"/>
          <w:b/>
          <w:sz w:val="24"/>
          <w:szCs w:val="24"/>
        </w:rPr>
      </w:pPr>
    </w:p>
    <w:p>
      <w:pPr>
        <w:pStyle w:val="style157"/>
        <w:rPr>
          <w:rFonts w:eastAsia="Arial-BoldMT"/>
          <w:b/>
          <w:sz w:val="24"/>
          <w:szCs w:val="24"/>
        </w:rPr>
      </w:pPr>
    </w:p>
    <w:p>
      <w:pPr>
        <w:pStyle w:val="style157"/>
        <w:rPr>
          <w:rFonts w:eastAsia="Arial-BoldMT"/>
          <w:b/>
          <w:sz w:val="24"/>
          <w:szCs w:val="24"/>
        </w:rPr>
      </w:pPr>
    </w:p>
    <w:p>
      <w:pPr>
        <w:pStyle w:val="style157"/>
        <w:rPr>
          <w:rFonts w:eastAsia="Arial-BoldMT"/>
          <w:b/>
          <w:sz w:val="24"/>
          <w:szCs w:val="24"/>
        </w:rPr>
      </w:pPr>
      <w:r>
        <w:rPr>
          <w:rFonts w:eastAsia="Arial-BoldMT"/>
          <w:b/>
          <w:sz w:val="24"/>
          <w:szCs w:val="24"/>
        </w:rPr>
        <w:t>Alkynes</w:t>
      </w:r>
    </w:p>
    <w:p>
      <w:pPr>
        <w:pStyle w:val="style157"/>
        <w:numPr>
          <w:ilvl w:val="0"/>
          <w:numId w:val="227"/>
        </w:numPr>
        <w:rPr/>
      </w:pPr>
      <w:r>
        <w:t xml:space="preserve">Alkynes also belong to the group of </w:t>
      </w:r>
      <w:r>
        <w:rPr>
          <w:rFonts w:eastAsia="Arial-BoldMT"/>
        </w:rPr>
        <w:t xml:space="preserve">unsaturated </w:t>
      </w:r>
      <w:r>
        <w:t xml:space="preserve">organic compounds. </w:t>
      </w:r>
      <w:r>
        <w:rPr>
          <w:rFonts w:eastAsia="Arial-BoldMT"/>
        </w:rPr>
        <w:t xml:space="preserve">Alkynes </w:t>
      </w:r>
      <w:r>
        <w:t>are organic compounds</w:t>
      </w:r>
      <w:r>
        <w:t xml:space="preserve"> </w:t>
      </w:r>
      <w:r>
        <w:t>containing carbon and hydrogen and at least one triple bond. These compounds have the general formulaC</w:t>
      </w:r>
      <w:r>
        <w:rPr>
          <w:vertAlign w:val="subscript"/>
        </w:rPr>
        <w:t>n</w:t>
      </w:r>
      <w:r>
        <w:t>H</w:t>
      </w:r>
      <w:r>
        <w:rPr>
          <w:vertAlign w:val="subscript"/>
        </w:rPr>
        <w:t>2n-2</w:t>
      </w:r>
      <w:r>
        <w:t xml:space="preserve">. The structure for 2-butyne shows that there are four (4) carbon atoms (n = 4). </w:t>
      </w:r>
    </w:p>
    <w:p>
      <w:pPr>
        <w:pStyle w:val="style157"/>
        <w:numPr>
          <w:ilvl w:val="0"/>
          <w:numId w:val="227"/>
        </w:numPr>
        <w:rPr/>
      </w:pPr>
      <w:r>
        <w:t>Therefore</w:t>
      </w:r>
      <w:r>
        <w:t xml:space="preserve">, </w:t>
      </w:r>
      <w:r>
        <w:t>there are (2 × 4) - 2 = 6 hydrogen atoms (or 2n - 2 hydrogen atoms).</w:t>
      </w:r>
    </w:p>
    <w:p>
      <w:pPr>
        <w:pStyle w:val="style157"/>
        <w:rPr/>
      </w:pPr>
      <w:r>
        <w:rPr>
          <w:noProof/>
          <w:lang w:eastAsia="en-US"/>
        </w:rPr>
        <w:drawing>
          <wp:inline distL="0" distT="0" distB="0" distR="0">
            <wp:extent cx="2124075" cy="266700"/>
            <wp:effectExtent l="95250" t="95250" r="104775" b="95250"/>
            <wp:docPr id="1525" name="Picture 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5" name="Picture 106"/>
                    <pic:cNvPicPr/>
                  </pic:nvPicPr>
                  <pic:blipFill>
                    <a:blip r:embed="rId277" cstate="print"/>
                    <a:srcRect l="0" t="0" r="0" b="0"/>
                    <a:stretch/>
                  </pic:blipFill>
                  <pic:spPr>
                    <a:xfrm rot="0">
                      <a:off x="0" y="0"/>
                      <a:ext cx="2124075" cy="266700"/>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r>
        <w:t xml:space="preserve"> 2-butyne</w:t>
      </w:r>
    </w:p>
    <w:p>
      <w:pPr>
        <w:pStyle w:val="style157"/>
        <w:numPr>
          <w:ilvl w:val="0"/>
          <w:numId w:val="228"/>
        </w:numPr>
        <w:rPr/>
      </w:pPr>
      <w:r>
        <w:t>The alkynes use the same prefixes as the other straight chain groups and the suffix -yne.</w:t>
      </w:r>
    </w:p>
    <w:p>
      <w:pPr>
        <w:pStyle w:val="style157"/>
        <w:numPr>
          <w:ilvl w:val="0"/>
          <w:numId w:val="228"/>
        </w:numPr>
        <w:rPr/>
      </w:pPr>
      <w:r>
        <w:t>Alkynes are more reactive than alkenes and alkanes.</w:t>
      </w:r>
    </w:p>
    <w:p>
      <w:pPr>
        <w:pStyle w:val="style157"/>
        <w:rPr>
          <w:rFonts w:eastAsia="Arial-BoldMT"/>
        </w:rPr>
      </w:pPr>
    </w:p>
    <w:p>
      <w:pPr>
        <w:pStyle w:val="style157"/>
        <w:rPr>
          <w:rFonts w:eastAsia="Arial-BoldMT"/>
          <w:b/>
        </w:rPr>
      </w:pPr>
      <w:r>
        <w:rPr>
          <w:rFonts w:eastAsia="Arial-BoldMT"/>
          <w:b/>
        </w:rPr>
        <w:t>Naming Alkynes</w:t>
      </w:r>
    </w:p>
    <w:p>
      <w:pPr>
        <w:pStyle w:val="style157"/>
        <w:numPr>
          <w:ilvl w:val="0"/>
          <w:numId w:val="229"/>
        </w:numPr>
        <w:rPr/>
      </w:pPr>
      <w:r>
        <w:t xml:space="preserve">All alkyne structures have the ending </w:t>
      </w:r>
      <w:r>
        <w:rPr>
          <w:rFonts w:cs="Arial-ItalicMT"/>
          <w:b/>
        </w:rPr>
        <w:t>–yne</w:t>
      </w:r>
      <w:r>
        <w:rPr>
          <w:rFonts w:cs="Arial-ItalicMT"/>
          <w:b/>
        </w:rPr>
        <w:t>-</w:t>
      </w:r>
      <w:r>
        <w:rPr>
          <w:rFonts w:cs="Arial-ItalicMT"/>
        </w:rPr>
        <w:t xml:space="preserve"> </w:t>
      </w:r>
      <w:r>
        <w:t>in the name of the structural formula.</w:t>
      </w:r>
    </w:p>
    <w:p>
      <w:pPr>
        <w:pStyle w:val="style157"/>
        <w:numPr>
          <w:ilvl w:val="0"/>
          <w:numId w:val="229"/>
        </w:numPr>
        <w:rPr/>
      </w:pPr>
      <w:r>
        <w:t xml:space="preserve"> In order to name alkynes,</w:t>
      </w:r>
      <w:r>
        <w:t xml:space="preserve"> </w:t>
      </w:r>
      <w:r>
        <w:t>the same rules apply as were applied for alkanes and alkenes. For these compounds, the position of the</w:t>
      </w:r>
      <w:r>
        <w:t xml:space="preserve"> </w:t>
      </w:r>
      <w:r>
        <w:t>triple bond is indicated in the name of the structure.</w:t>
      </w:r>
    </w:p>
    <w:p>
      <w:pPr>
        <w:pStyle w:val="style157"/>
        <w:rPr/>
      </w:pPr>
    </w:p>
    <w:p>
      <w:pPr>
        <w:pStyle w:val="style157"/>
        <w:rPr/>
      </w:pPr>
      <w:r>
        <w:rPr>
          <w:b/>
        </w:rPr>
        <w:t xml:space="preserve">Sample question </w:t>
      </w:r>
      <w:r>
        <w:rPr>
          <w:b/>
        </w:rPr>
        <w:t>7</w:t>
      </w:r>
      <w:r>
        <w:rPr>
          <w:b/>
        </w:rPr>
        <w:t>:</w:t>
      </w:r>
      <w:r>
        <w:t xml:space="preserve"> Name the following structure.</w:t>
      </w:r>
    </w:p>
    <w:p>
      <w:pPr>
        <w:pStyle w:val="style157"/>
        <w:rPr/>
      </w:pPr>
      <w:r>
        <w:rPr>
          <w:noProof/>
          <w:lang w:eastAsia="en-US"/>
        </w:rPr>
        <w:drawing>
          <wp:inline distL="0" distT="0" distB="0" distR="0">
            <wp:extent cx="3381375" cy="704850"/>
            <wp:effectExtent l="95250" t="95250" r="104775" b="95250"/>
            <wp:docPr id="1526" name="Picture 1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6" name="Picture 107"/>
                    <pic:cNvPicPr/>
                  </pic:nvPicPr>
                  <pic:blipFill>
                    <a:blip r:embed="rId278" cstate="print"/>
                    <a:srcRect l="0" t="0" r="0" b="0"/>
                    <a:stretch/>
                  </pic:blipFill>
                  <pic:spPr>
                    <a:xfrm rot="0">
                      <a:off x="0" y="0"/>
                      <a:ext cx="3381375" cy="704850"/>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157"/>
        <w:rPr>
          <w:b/>
        </w:rPr>
      </w:pPr>
      <w:r>
        <w:rPr>
          <w:b/>
        </w:rPr>
        <w:t>Solution:</w:t>
      </w:r>
    </w:p>
    <w:p>
      <w:pPr>
        <w:pStyle w:val="style157"/>
        <w:numPr>
          <w:ilvl w:val="0"/>
          <w:numId w:val="230"/>
        </w:numPr>
        <w:rPr/>
      </w:pPr>
      <w:r>
        <w:t xml:space="preserve">The parent chain has six (6) carbon atoms and the prefix is </w:t>
      </w:r>
      <w:r>
        <w:rPr>
          <w:rFonts w:cs="Arial-ItalicMT"/>
        </w:rPr>
        <w:t>hex-</w:t>
      </w:r>
      <w:r>
        <w:t>.</w:t>
      </w:r>
    </w:p>
    <w:p>
      <w:pPr>
        <w:pStyle w:val="style157"/>
        <w:numPr>
          <w:ilvl w:val="0"/>
          <w:numId w:val="230"/>
        </w:numPr>
        <w:rPr/>
      </w:pPr>
      <w:r>
        <w:t>There is a triple bond, so the suffix is -yne.</w:t>
      </w:r>
    </w:p>
    <w:p>
      <w:pPr>
        <w:pStyle w:val="style157"/>
        <w:numPr>
          <w:ilvl w:val="0"/>
          <w:numId w:val="230"/>
        </w:numPr>
        <w:rPr/>
      </w:pPr>
      <w:r>
        <w:t>The triple bond is between C2 and C3.</w:t>
      </w:r>
    </w:p>
    <w:p>
      <w:pPr>
        <w:pStyle w:val="style157"/>
        <w:numPr>
          <w:ilvl w:val="0"/>
          <w:numId w:val="230"/>
        </w:numPr>
        <w:rPr/>
      </w:pPr>
      <w:r>
        <w:t>There is one branch on C4 that is a methyl group.</w:t>
      </w:r>
    </w:p>
    <w:p>
      <w:pPr>
        <w:pStyle w:val="style157"/>
        <w:numPr>
          <w:ilvl w:val="0"/>
          <w:numId w:val="230"/>
        </w:numPr>
        <w:rPr/>
      </w:pPr>
      <w:r>
        <w:t xml:space="preserve">Therefore the name of the molecule is </w:t>
      </w:r>
      <w:r>
        <w:rPr>
          <w:rFonts w:eastAsia="Arial-BoldMT"/>
        </w:rPr>
        <w:t xml:space="preserve">4-methyl-2-hexyne </w:t>
      </w:r>
      <w:r>
        <w:t>(again using the smaller of the two numbers</w:t>
      </w:r>
      <w:r>
        <w:t xml:space="preserve"> </w:t>
      </w:r>
      <w:r>
        <w:t>on the carbon atoms).</w:t>
      </w:r>
    </w:p>
    <w:p>
      <w:pPr>
        <w:pStyle w:val="style157"/>
        <w:rPr/>
      </w:pPr>
    </w:p>
    <w:p>
      <w:pPr>
        <w:pStyle w:val="style157"/>
        <w:rPr>
          <w:rFonts w:eastAsia="Arial-BoldMT"/>
          <w:b/>
        </w:rPr>
      </w:pPr>
      <w:r>
        <w:rPr>
          <w:rFonts w:eastAsia="Arial-BoldMT"/>
          <w:b/>
        </w:rPr>
        <w:t>Drawing Alkynes</w:t>
      </w:r>
    </w:p>
    <w:p>
      <w:pPr>
        <w:pStyle w:val="style157"/>
        <w:numPr>
          <w:ilvl w:val="0"/>
          <w:numId w:val="232"/>
        </w:numPr>
        <w:rPr/>
      </w:pPr>
      <w:r>
        <w:t>To draw alkynes, again follow the same rules as for alkanes and alkenes. Remember to place the triple</w:t>
      </w:r>
      <w:r>
        <w:t xml:space="preserve"> </w:t>
      </w:r>
      <w:r>
        <w:t>bond where the name indicated its placement.</w:t>
      </w:r>
    </w:p>
    <w:p>
      <w:pPr>
        <w:pStyle w:val="style157"/>
        <w:rPr/>
      </w:pPr>
    </w:p>
    <w:p>
      <w:pPr>
        <w:pStyle w:val="style157"/>
        <w:rPr/>
      </w:pPr>
      <w:r>
        <w:rPr>
          <w:b/>
        </w:rPr>
        <w:t>Sample question 8</w:t>
      </w:r>
      <w:r>
        <w:rPr>
          <w:b/>
        </w:rPr>
        <w:t xml:space="preserve">: </w:t>
      </w:r>
      <w:r>
        <w:t>Draw the structural formula for 5 – ethyl – 3 – octyne or 5-ethyl-oct-3-yne.</w:t>
      </w:r>
    </w:p>
    <w:p>
      <w:pPr>
        <w:pStyle w:val="style157"/>
        <w:rPr>
          <w:b/>
        </w:rPr>
      </w:pPr>
      <w:r>
        <w:rPr>
          <w:b/>
        </w:rPr>
        <w:t>Solution</w:t>
      </w:r>
    </w:p>
    <w:p>
      <w:pPr>
        <w:pStyle w:val="style157"/>
        <w:numPr>
          <w:ilvl w:val="0"/>
          <w:numId w:val="232"/>
        </w:numPr>
        <w:rPr/>
      </w:pPr>
      <w:r>
        <w:t>Looking at the name reveals a great deal about how to draw the structure.</w:t>
      </w:r>
    </w:p>
    <w:p>
      <w:pPr>
        <w:pStyle w:val="style157"/>
        <w:rPr/>
      </w:pPr>
      <w:r>
        <w:rPr>
          <w:noProof/>
          <w:lang w:eastAsia="en-US"/>
        </w:rPr>
        <w:drawing>
          <wp:inline distL="0" distT="0" distB="0" distR="0">
            <wp:extent cx="5324475" cy="1866900"/>
            <wp:effectExtent l="95250" t="95250" r="104775" b="95250"/>
            <wp:docPr id="1527" name="Picture 1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7" name="Picture 108"/>
                    <pic:cNvPicPr/>
                  </pic:nvPicPr>
                  <pic:blipFill>
                    <a:blip r:embed="rId279" cstate="print"/>
                    <a:srcRect l="0" t="0" r="0" b="0"/>
                    <a:stretch/>
                  </pic:blipFill>
                  <pic:spPr>
                    <a:xfrm rot="0">
                      <a:off x="0" y="0"/>
                      <a:ext cx="5324475" cy="1866900"/>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157"/>
        <w:rPr/>
      </w:pPr>
      <w:r>
        <w:t>Therefore</w:t>
      </w:r>
      <w:r>
        <w:t>,</w:t>
      </w:r>
      <w:r>
        <w:t xml:space="preserve"> the molecule has the structure:</w:t>
      </w:r>
    </w:p>
    <w:p>
      <w:pPr>
        <w:pStyle w:val="style157"/>
        <w:rPr/>
      </w:pPr>
      <w:r>
        <w:rPr>
          <w:noProof/>
          <w:lang w:eastAsia="en-US"/>
        </w:rPr>
        <w:drawing>
          <wp:inline distL="0" distT="0" distB="0" distR="0">
            <wp:extent cx="3876675" cy="609600"/>
            <wp:effectExtent l="95250" t="95250" r="104775" b="95250"/>
            <wp:docPr id="1528" name="Picture 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8" name="Picture 109"/>
                    <pic:cNvPicPr/>
                  </pic:nvPicPr>
                  <pic:blipFill>
                    <a:blip r:embed="rId280" cstate="print"/>
                    <a:srcRect l="0" t="0" r="0" b="0"/>
                    <a:stretch/>
                  </pic:blipFill>
                  <pic:spPr>
                    <a:xfrm rot="0">
                      <a:off x="0" y="0"/>
                      <a:ext cx="3876675" cy="609600"/>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157"/>
        <w:rPr/>
      </w:pPr>
    </w:p>
    <w:p>
      <w:pPr>
        <w:pStyle w:val="style157"/>
        <w:rPr>
          <w:rFonts w:eastAsia="Arial-BoldMT"/>
        </w:rPr>
      </w:pPr>
    </w:p>
    <w:p>
      <w:pPr>
        <w:pStyle w:val="style157"/>
        <w:rPr>
          <w:rFonts w:eastAsia="Arial-BoldMT"/>
          <w:b/>
        </w:rPr>
      </w:pPr>
      <w:r>
        <w:rPr>
          <w:rFonts w:eastAsia="Arial-BoldMT"/>
          <w:b/>
        </w:rPr>
        <w:t>Substituted Halogens</w:t>
      </w:r>
    </w:p>
    <w:p>
      <w:pPr>
        <w:pStyle w:val="style157"/>
        <w:rPr>
          <w:rFonts w:eastAsia="Arial-BoldMT"/>
          <w:b/>
          <w:i/>
        </w:rPr>
      </w:pPr>
      <w:r>
        <w:rPr>
          <w:rFonts w:eastAsia="Arial-BoldMT"/>
          <w:b/>
          <w:i/>
        </w:rPr>
        <w:t>The Definition of Substituted Halogens</w:t>
      </w:r>
    </w:p>
    <w:p>
      <w:pPr>
        <w:pStyle w:val="style157"/>
        <w:numPr>
          <w:ilvl w:val="0"/>
          <w:numId w:val="232"/>
        </w:numPr>
        <w:rPr>
          <w:rFonts w:eastAsia="Arial-BoldMT"/>
        </w:rPr>
      </w:pPr>
      <w:r>
        <w:rPr>
          <w:rFonts w:eastAsia="Arial-BoldMT"/>
        </w:rPr>
        <w:t>Substituted halogens (or alkyl halides) are another class of organic compounds that should be considered</w:t>
      </w:r>
      <w:r>
        <w:rPr>
          <w:rFonts w:eastAsia="Arial-BoldMT"/>
        </w:rPr>
        <w:t xml:space="preserve"> </w:t>
      </w:r>
      <w:r>
        <w:rPr>
          <w:rFonts w:eastAsia="Arial-BoldMT"/>
        </w:rPr>
        <w:t xml:space="preserve">in an introduction to organic chemistry. </w:t>
      </w:r>
    </w:p>
    <w:p>
      <w:pPr>
        <w:pStyle w:val="style157"/>
        <w:numPr>
          <w:ilvl w:val="0"/>
          <w:numId w:val="232"/>
        </w:numPr>
        <w:rPr>
          <w:rFonts w:eastAsia="Arial-BoldMT"/>
        </w:rPr>
      </w:pPr>
      <w:r>
        <w:rPr>
          <w:rFonts w:eastAsia="Arial-BoldMT"/>
        </w:rPr>
        <w:t>Substituted halogen compounds involved substituting one or more</w:t>
      </w:r>
      <w:r>
        <w:rPr>
          <w:rFonts w:eastAsia="Arial-BoldMT"/>
        </w:rPr>
        <w:t xml:space="preserve"> </w:t>
      </w:r>
      <w:r>
        <w:rPr>
          <w:rFonts w:eastAsia="Arial-BoldMT"/>
        </w:rPr>
        <w:t xml:space="preserve">halogen atoms for hydrogen atoms in alkanes, alkenes, and alkynes. </w:t>
      </w:r>
    </w:p>
    <w:p>
      <w:pPr>
        <w:pStyle w:val="style157"/>
        <w:numPr>
          <w:ilvl w:val="0"/>
          <w:numId w:val="232"/>
        </w:numPr>
        <w:rPr>
          <w:rFonts w:eastAsia="Arial-BoldMT"/>
        </w:rPr>
      </w:pPr>
      <w:r>
        <w:rPr>
          <w:rFonts w:eastAsia="Arial-BoldMT"/>
        </w:rPr>
        <w:t>These compounds play a role in firefighting and as a propellant for medicines such as inhalers for asthma suffers.</w:t>
      </w:r>
    </w:p>
    <w:p>
      <w:pPr>
        <w:pStyle w:val="style157"/>
        <w:rPr>
          <w:rFonts w:eastAsia="Arial-BoldMT"/>
        </w:rPr>
      </w:pPr>
    </w:p>
    <w:p>
      <w:pPr>
        <w:pStyle w:val="style157"/>
        <w:rPr>
          <w:rFonts w:eastAsia="Arial-BoldMT"/>
          <w:b/>
        </w:rPr>
      </w:pPr>
      <w:r>
        <w:rPr>
          <w:rFonts w:eastAsia="Arial-BoldMT"/>
          <w:b/>
        </w:rPr>
        <w:t xml:space="preserve">Naming Hydrocarbons </w:t>
      </w:r>
      <w:r>
        <w:rPr>
          <w:rFonts w:eastAsia="Arial-BoldMT"/>
          <w:b/>
        </w:rPr>
        <w:t>with</w:t>
      </w:r>
      <w:r>
        <w:rPr>
          <w:rFonts w:eastAsia="Arial-BoldMT"/>
          <w:b/>
        </w:rPr>
        <w:t xml:space="preserve"> Substituted Halogens</w:t>
      </w:r>
    </w:p>
    <w:p>
      <w:pPr>
        <w:pStyle w:val="style157"/>
        <w:numPr>
          <w:ilvl w:val="0"/>
          <w:numId w:val="233"/>
        </w:numPr>
        <w:rPr>
          <w:rFonts w:eastAsia="Arial-BoldMT"/>
        </w:rPr>
      </w:pPr>
      <w:r>
        <w:rPr>
          <w:rFonts w:eastAsia="Arial-BoldMT"/>
        </w:rPr>
        <w:t>When naming substituted halogen compounds, the rules for naming remain the same as before but now</w:t>
      </w:r>
      <w:r>
        <w:rPr>
          <w:rFonts w:eastAsia="Arial-BoldMT"/>
        </w:rPr>
        <w:t xml:space="preserve"> </w:t>
      </w:r>
      <w:r>
        <w:rPr>
          <w:rFonts w:eastAsia="Arial-BoldMT"/>
        </w:rPr>
        <w:t>the branch name changes. The table bel</w:t>
      </w:r>
      <w:r>
        <w:rPr>
          <w:rFonts w:eastAsia="Arial-BoldMT"/>
        </w:rPr>
        <w:t xml:space="preserve">ow </w:t>
      </w:r>
      <w:r>
        <w:rPr>
          <w:rFonts w:eastAsia="Arial-BoldMT"/>
        </w:rPr>
        <w:t>shows the branch names for the halogens in organic compounds.</w:t>
      </w:r>
    </w:p>
    <w:p>
      <w:pPr>
        <w:pStyle w:val="style157"/>
        <w:ind w:left="720"/>
        <w:rPr>
          <w:rFonts w:eastAsia="Arial-BoldMT"/>
        </w:rPr>
      </w:pPr>
    </w:p>
    <w:p>
      <w:pPr>
        <w:pStyle w:val="style157"/>
        <w:ind w:left="720"/>
        <w:rPr>
          <w:rFonts w:eastAsia="Arial-BoldMT"/>
        </w:rPr>
      </w:pPr>
    </w:p>
    <w:p>
      <w:pPr>
        <w:pStyle w:val="style157"/>
        <w:rPr>
          <w:rFonts w:eastAsia="Arial-BoldMT"/>
        </w:rPr>
      </w:pPr>
    </w:p>
    <w:tbl>
      <w:tblPr>
        <w:tblStyle w:val="style154"/>
        <w:tblW w:w="0" w:type="auto"/>
        <w:tblInd w:w="198" w:type="dxa"/>
        <w:tblLook w:val="04A0" w:firstRow="1" w:lastRow="0" w:firstColumn="1" w:lastColumn="0" w:noHBand="0" w:noVBand="1"/>
      </w:tblPr>
      <w:tblGrid>
        <w:gridCol w:w="4590"/>
        <w:gridCol w:w="4590"/>
      </w:tblGrid>
      <w:tr>
        <w:trPr/>
        <w:tc>
          <w:tcPr>
            <w:tcW w:w="4590" w:type="dxa"/>
            <w:tcBorders/>
          </w:tcPr>
          <w:p>
            <w:pPr>
              <w:pStyle w:val="style157"/>
              <w:jc w:val="center"/>
              <w:rPr>
                <w:rFonts w:eastAsia="Arial-BoldMT"/>
                <w:b/>
              </w:rPr>
            </w:pPr>
            <w:r>
              <w:rPr>
                <w:rFonts w:eastAsia="Arial-BoldMT"/>
                <w:b/>
              </w:rPr>
              <w:t>Halogen</w:t>
            </w:r>
          </w:p>
        </w:tc>
        <w:tc>
          <w:tcPr>
            <w:tcW w:w="4590" w:type="dxa"/>
            <w:tcBorders/>
          </w:tcPr>
          <w:p>
            <w:pPr>
              <w:pStyle w:val="style157"/>
              <w:jc w:val="center"/>
              <w:rPr>
                <w:rFonts w:eastAsia="Arial-BoldMT"/>
                <w:b/>
              </w:rPr>
            </w:pPr>
            <w:r>
              <w:rPr>
                <w:rFonts w:eastAsia="Arial-BoldMT"/>
                <w:b/>
              </w:rPr>
              <w:t>Prefix</w:t>
            </w:r>
          </w:p>
          <w:p>
            <w:pPr>
              <w:pStyle w:val="style157"/>
              <w:jc w:val="center"/>
              <w:rPr>
                <w:rFonts w:eastAsia="Arial-BoldMT"/>
                <w:b/>
              </w:rPr>
            </w:pPr>
          </w:p>
        </w:tc>
      </w:tr>
      <w:tr>
        <w:tblPrEx/>
        <w:trPr/>
        <w:tc>
          <w:tcPr>
            <w:tcW w:w="4590" w:type="dxa"/>
            <w:tcBorders/>
          </w:tcPr>
          <w:p>
            <w:pPr>
              <w:pStyle w:val="style157"/>
              <w:rPr>
                <w:rFonts w:eastAsia="Arial-BoldMT"/>
              </w:rPr>
            </w:pPr>
            <w:r>
              <w:rPr>
                <w:rFonts w:eastAsia="Arial-BoldMT"/>
              </w:rPr>
              <w:t>Fluoro</w:t>
            </w:r>
          </w:p>
          <w:p>
            <w:pPr>
              <w:pStyle w:val="style157"/>
              <w:rPr>
                <w:rFonts w:eastAsia="Arial-BoldMT"/>
              </w:rPr>
            </w:pPr>
          </w:p>
        </w:tc>
        <w:tc>
          <w:tcPr>
            <w:tcW w:w="4590" w:type="dxa"/>
            <w:tcBorders/>
          </w:tcPr>
          <w:p>
            <w:pPr>
              <w:pStyle w:val="style157"/>
              <w:rPr>
                <w:rFonts w:eastAsia="Arial-BoldMT"/>
              </w:rPr>
            </w:pPr>
            <w:r>
              <w:rPr>
                <w:rFonts w:eastAsia="Arial-BoldMT"/>
              </w:rPr>
              <w:t>F</w:t>
            </w:r>
          </w:p>
        </w:tc>
      </w:tr>
      <w:tr>
        <w:tblPrEx/>
        <w:trPr/>
        <w:tc>
          <w:tcPr>
            <w:tcW w:w="4590" w:type="dxa"/>
            <w:tcBorders/>
          </w:tcPr>
          <w:p>
            <w:pPr>
              <w:pStyle w:val="style157"/>
              <w:rPr>
                <w:rFonts w:eastAsia="Arial-BoldMT"/>
              </w:rPr>
            </w:pPr>
            <w:r>
              <w:rPr>
                <w:rFonts w:eastAsia="Arial-BoldMT"/>
              </w:rPr>
              <w:t>Chloro</w:t>
            </w:r>
          </w:p>
          <w:p>
            <w:pPr>
              <w:pStyle w:val="style157"/>
              <w:rPr>
                <w:rFonts w:eastAsia="Arial-BoldMT"/>
              </w:rPr>
            </w:pPr>
          </w:p>
        </w:tc>
        <w:tc>
          <w:tcPr>
            <w:tcW w:w="4590" w:type="dxa"/>
            <w:tcBorders/>
          </w:tcPr>
          <w:p>
            <w:pPr>
              <w:pStyle w:val="style157"/>
              <w:rPr>
                <w:rFonts w:eastAsia="Arial-BoldMT"/>
              </w:rPr>
            </w:pPr>
            <w:r>
              <w:rPr>
                <w:rFonts w:eastAsia="Arial-BoldMT"/>
              </w:rPr>
              <w:t>Cl</w:t>
            </w:r>
          </w:p>
        </w:tc>
      </w:tr>
      <w:tr>
        <w:tblPrEx/>
        <w:trPr/>
        <w:tc>
          <w:tcPr>
            <w:tcW w:w="4590" w:type="dxa"/>
            <w:tcBorders/>
          </w:tcPr>
          <w:p>
            <w:pPr>
              <w:pStyle w:val="style157"/>
              <w:rPr>
                <w:rFonts w:eastAsia="Arial-BoldMT"/>
              </w:rPr>
            </w:pPr>
            <w:r>
              <w:rPr>
                <w:rFonts w:eastAsia="Arial-BoldMT"/>
              </w:rPr>
              <w:t>Bromo</w:t>
            </w:r>
          </w:p>
          <w:p>
            <w:pPr>
              <w:pStyle w:val="style157"/>
              <w:rPr>
                <w:rFonts w:eastAsia="Arial-BoldMT"/>
              </w:rPr>
            </w:pPr>
          </w:p>
        </w:tc>
        <w:tc>
          <w:tcPr>
            <w:tcW w:w="4590" w:type="dxa"/>
            <w:tcBorders/>
          </w:tcPr>
          <w:p>
            <w:pPr>
              <w:pStyle w:val="style157"/>
              <w:rPr>
                <w:rFonts w:eastAsia="Arial-BoldMT"/>
              </w:rPr>
            </w:pPr>
            <w:r>
              <w:rPr>
                <w:rFonts w:eastAsia="Arial-BoldMT"/>
              </w:rPr>
              <w:t>Br</w:t>
            </w:r>
          </w:p>
        </w:tc>
      </w:tr>
      <w:tr>
        <w:tblPrEx/>
        <w:trPr/>
        <w:tc>
          <w:tcPr>
            <w:tcW w:w="4590" w:type="dxa"/>
            <w:tcBorders/>
          </w:tcPr>
          <w:p>
            <w:pPr>
              <w:pStyle w:val="style157"/>
              <w:rPr>
                <w:rFonts w:eastAsia="Arial-BoldMT"/>
              </w:rPr>
            </w:pPr>
            <w:r>
              <w:rPr>
                <w:rFonts w:eastAsia="Arial-BoldMT"/>
              </w:rPr>
              <w:t>iodo-</w:t>
            </w:r>
          </w:p>
        </w:tc>
        <w:tc>
          <w:tcPr>
            <w:tcW w:w="4590" w:type="dxa"/>
            <w:tcBorders/>
          </w:tcPr>
          <w:p>
            <w:pPr>
              <w:pStyle w:val="style157"/>
              <w:rPr>
                <w:rFonts w:eastAsia="Arial-BoldMT"/>
              </w:rPr>
            </w:pPr>
            <w:r>
              <w:rPr>
                <w:rFonts w:eastAsia="Arial-BoldMT"/>
              </w:rPr>
              <w:t>I</w:t>
            </w:r>
          </w:p>
          <w:p>
            <w:pPr>
              <w:pStyle w:val="style157"/>
              <w:rPr>
                <w:rFonts w:eastAsia="Arial-BoldMT"/>
              </w:rPr>
            </w:pPr>
          </w:p>
        </w:tc>
      </w:tr>
    </w:tbl>
    <w:p>
      <w:pPr>
        <w:pStyle w:val="style157"/>
        <w:rPr>
          <w:rFonts w:eastAsia="Arial-BoldMT"/>
        </w:rPr>
      </w:pPr>
    </w:p>
    <w:p>
      <w:pPr>
        <w:pStyle w:val="style157"/>
        <w:rPr>
          <w:rFonts w:eastAsia="Arial-BoldMT"/>
        </w:rPr>
      </w:pPr>
    </w:p>
    <w:p>
      <w:pPr>
        <w:pStyle w:val="style157"/>
        <w:rPr>
          <w:rFonts w:eastAsia="Arial-BoldMT"/>
        </w:rPr>
      </w:pPr>
      <w:r>
        <w:rPr>
          <w:rFonts w:eastAsia="Arial-BoldMT"/>
          <w:b/>
        </w:rPr>
        <w:t>Sample question 9</w:t>
      </w:r>
      <w:r>
        <w:rPr>
          <w:rFonts w:eastAsia="Arial-BoldMT"/>
          <w:b/>
        </w:rPr>
        <w:t xml:space="preserve">: </w:t>
      </w:r>
      <w:r>
        <w:rPr>
          <w:rFonts w:eastAsia="Arial-BoldMT"/>
        </w:rPr>
        <w:t>Name the following structure.</w:t>
      </w:r>
    </w:p>
    <w:p>
      <w:pPr>
        <w:pStyle w:val="style157"/>
        <w:rPr>
          <w:rFonts w:eastAsia="Arial-BoldMT"/>
        </w:rPr>
      </w:pPr>
      <w:r>
        <w:rPr>
          <w:rFonts w:eastAsia="Arial-BoldMT"/>
          <w:noProof/>
          <w:lang w:eastAsia="en-US"/>
        </w:rPr>
        <w:drawing>
          <wp:inline distL="0" distT="0" distB="0" distR="0">
            <wp:extent cx="2009775" cy="971550"/>
            <wp:effectExtent l="95250" t="95250" r="104775" b="95250"/>
            <wp:docPr id="1529" name="Picture 1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9" name="Picture 110"/>
                    <pic:cNvPicPr/>
                  </pic:nvPicPr>
                  <pic:blipFill>
                    <a:blip r:embed="rId281" cstate="print"/>
                    <a:srcRect l="0" t="0" r="0" b="0"/>
                    <a:stretch/>
                  </pic:blipFill>
                  <pic:spPr>
                    <a:xfrm rot="0">
                      <a:off x="0" y="0"/>
                      <a:ext cx="2009775" cy="971550"/>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157"/>
        <w:rPr>
          <w:rFonts w:eastAsia="Arial-BoldMT"/>
        </w:rPr>
      </w:pPr>
    </w:p>
    <w:p>
      <w:pPr>
        <w:pStyle w:val="style157"/>
        <w:rPr>
          <w:rFonts w:eastAsia="Arial-BoldMT"/>
          <w:b/>
        </w:rPr>
      </w:pPr>
      <w:r>
        <w:rPr>
          <w:rFonts w:eastAsia="Arial-BoldMT"/>
          <w:b/>
        </w:rPr>
        <w:t>Solution :</w:t>
      </w:r>
    </w:p>
    <w:p>
      <w:pPr>
        <w:pStyle w:val="style157"/>
        <w:rPr>
          <w:rFonts w:eastAsia="Arial-BoldMT"/>
        </w:rPr>
      </w:pPr>
    </w:p>
    <w:p>
      <w:pPr>
        <w:pStyle w:val="style157"/>
        <w:numPr>
          <w:ilvl w:val="0"/>
          <w:numId w:val="233"/>
        </w:numPr>
        <w:rPr/>
      </w:pPr>
      <w:r>
        <w:t>The parent chain has three (3) carbon atoms and all single bonds and therefore , the name</w:t>
      </w:r>
      <w:r>
        <w:t xml:space="preserve"> </w:t>
      </w:r>
      <w:r>
        <w:t>of parent chain is propane.</w:t>
      </w:r>
    </w:p>
    <w:p>
      <w:pPr>
        <w:pStyle w:val="style157"/>
        <w:numPr>
          <w:ilvl w:val="0"/>
          <w:numId w:val="233"/>
        </w:numPr>
        <w:rPr/>
      </w:pPr>
      <w:r>
        <w:t>There is one halogen on C1 that is a bromo group.</w:t>
      </w:r>
    </w:p>
    <w:p>
      <w:pPr>
        <w:pStyle w:val="style157"/>
        <w:numPr>
          <w:ilvl w:val="0"/>
          <w:numId w:val="233"/>
        </w:numPr>
        <w:rPr>
          <w:rFonts w:eastAsia="Arial-BoldMT"/>
        </w:rPr>
      </w:pPr>
      <w:r>
        <w:t xml:space="preserve">Therefore the name of the molecule is </w:t>
      </w:r>
      <w:r>
        <w:rPr>
          <w:rFonts w:eastAsia="Arial-BoldMT"/>
        </w:rPr>
        <w:t>1-bromopropane</w:t>
      </w:r>
    </w:p>
    <w:p>
      <w:pPr>
        <w:pStyle w:val="style157"/>
        <w:rPr>
          <w:rFonts w:eastAsia="Arial-BoldMT"/>
        </w:rPr>
      </w:pPr>
    </w:p>
    <w:p>
      <w:pPr>
        <w:pStyle w:val="style157"/>
        <w:rPr>
          <w:rFonts w:eastAsia="Arial-BoldMT"/>
          <w:b/>
        </w:rPr>
      </w:pPr>
      <w:r>
        <w:rPr>
          <w:rFonts w:eastAsia="Arial-BoldMT"/>
          <w:b/>
        </w:rPr>
        <w:t xml:space="preserve">Drawing Hydrocarbons </w:t>
      </w:r>
      <w:r>
        <w:rPr>
          <w:rFonts w:eastAsia="Arial-BoldMT"/>
          <w:b/>
        </w:rPr>
        <w:t>with</w:t>
      </w:r>
      <w:r>
        <w:rPr>
          <w:rFonts w:eastAsia="Arial-BoldMT"/>
          <w:b/>
        </w:rPr>
        <w:t xml:space="preserve"> Substituted Halogens</w:t>
      </w:r>
    </w:p>
    <w:p>
      <w:pPr>
        <w:pStyle w:val="style157"/>
        <w:rPr/>
      </w:pPr>
      <w:r>
        <w:t>When drawing substituted halogen compounds, the rules for drawing remain the same as before but the</w:t>
      </w:r>
      <w:r>
        <w:t xml:space="preserve"> </w:t>
      </w:r>
      <w:r>
        <w:t>substituted n</w:t>
      </w:r>
      <w:r>
        <w:t xml:space="preserve">ame changes. Using the Table 4 </w:t>
      </w:r>
      <w:r>
        <w:t>above and the rules for drawing we have learned already,</w:t>
      </w:r>
      <w:r>
        <w:t xml:space="preserve"> </w:t>
      </w:r>
      <w:r>
        <w:t>we can draw structures for the substituted halogens.</w:t>
      </w:r>
    </w:p>
    <w:p>
      <w:pPr>
        <w:pStyle w:val="style157"/>
        <w:rPr/>
      </w:pPr>
    </w:p>
    <w:p>
      <w:pPr>
        <w:pStyle w:val="style157"/>
        <w:rPr/>
      </w:pPr>
      <w:r>
        <w:rPr>
          <w:b/>
        </w:rPr>
        <w:t>Sample question 10</w:t>
      </w:r>
      <w:r>
        <w:rPr>
          <w:b/>
        </w:rPr>
        <w:t>:</w:t>
      </w:r>
      <w:r>
        <w:t xml:space="preserve"> Draw the structural formula for 1,1,3-trichloro – 2 - butene.</w:t>
      </w:r>
    </w:p>
    <w:p>
      <w:pPr>
        <w:pStyle w:val="style157"/>
        <w:rPr>
          <w:b/>
        </w:rPr>
      </w:pPr>
      <w:r>
        <w:rPr>
          <w:b/>
        </w:rPr>
        <w:t>Solution</w:t>
      </w:r>
    </w:p>
    <w:p>
      <w:pPr>
        <w:pStyle w:val="style157"/>
        <w:rPr/>
      </w:pPr>
    </w:p>
    <w:p>
      <w:pPr>
        <w:pStyle w:val="style157"/>
        <w:numPr>
          <w:ilvl w:val="0"/>
          <w:numId w:val="234"/>
        </w:numPr>
        <w:rPr/>
      </w:pPr>
      <w:r>
        <w:t>Looking at the name reveals a great deal about how to draw the structure.</w:t>
      </w:r>
    </w:p>
    <w:p>
      <w:pPr>
        <w:pStyle w:val="style157"/>
        <w:rPr>
          <w:rFonts w:eastAsia="Arial-BoldMT"/>
        </w:rPr>
      </w:pPr>
      <w:r>
        <w:rPr>
          <w:rFonts w:eastAsia="Arial-BoldMT"/>
          <w:noProof/>
          <w:lang w:eastAsia="en-US"/>
        </w:rPr>
        <w:drawing>
          <wp:inline distL="0" distT="0" distB="0" distR="0">
            <wp:extent cx="5745600" cy="1946226"/>
            <wp:effectExtent l="95250" t="95250" r="102869" b="92710"/>
            <wp:docPr id="1530" name="Picture 1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0" name="Picture 111"/>
                    <pic:cNvPicPr/>
                  </pic:nvPicPr>
                  <pic:blipFill>
                    <a:blip r:embed="rId282" cstate="print"/>
                    <a:srcRect l="0" t="0" r="0" b="0"/>
                    <a:stretch/>
                  </pic:blipFill>
                  <pic:spPr>
                    <a:xfrm rot="0">
                      <a:off x="0" y="0"/>
                      <a:ext cx="5745600" cy="1946226"/>
                    </a:xfrm>
                    <a:prstGeom prst="rect"/>
                    <a:ln cmpd="thickThin" cap="sq" w="889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157"/>
        <w:rPr/>
      </w:pPr>
      <w:r>
        <w:t>Therefore the molecule has the structure:</w:t>
      </w:r>
    </w:p>
    <w:p>
      <w:pPr>
        <w:pStyle w:val="style157"/>
        <w:rPr>
          <w:rFonts w:eastAsia="Arial-BoldMT"/>
        </w:rPr>
      </w:pPr>
      <w:r>
        <w:rPr>
          <w:rFonts w:eastAsia="Arial-BoldMT"/>
          <w:noProof/>
          <w:lang w:eastAsia="en-US"/>
        </w:rPr>
        <w:drawing>
          <wp:inline distL="0" distT="0" distB="0" distR="0">
            <wp:extent cx="2466975" cy="923924"/>
            <wp:effectExtent l="171450" t="171450" r="390525" b="371475"/>
            <wp:docPr id="1531" name="Picture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1" name="Picture 112"/>
                    <pic:cNvPicPr/>
                  </pic:nvPicPr>
                  <pic:blipFill>
                    <a:blip r:embed="rId283" cstate="print"/>
                    <a:srcRect l="0" t="0" r="0" b="0"/>
                    <a:stretch/>
                  </pic:blipFill>
                  <pic:spPr>
                    <a:xfrm rot="0">
                      <a:off x="0" y="0"/>
                      <a:ext cx="2466975" cy="923924"/>
                    </a:xfrm>
                    <a:prstGeom prst="rect"/>
                    <a:ln>
                      <a:noFill/>
                    </a:ln>
                    <a:effectLst>
                      <a:outerShdw rotWithShape="false" sx="100000" sy="100000" dist="139700" dir="2700000" blurRad="292100" kx="0" ky="0" algn="tl">
                        <a:srgbClr val="333333">
                          <a:alpha val="65000"/>
                        </a:srgbClr>
                      </a:outerShdw>
                    </a:effectLst>
                  </pic:spPr>
                </pic:pic>
              </a:graphicData>
            </a:graphic>
          </wp:inline>
        </w:drawing>
      </w:r>
    </w:p>
    <w:p>
      <w:pPr>
        <w:pStyle w:val="style157"/>
        <w:tabs>
          <w:tab w:val="left" w:leader="none" w:pos="5310"/>
        </w:tabs>
        <w:rPr/>
      </w:pPr>
      <w:r>
        <w:tab/>
      </w: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b/>
          <w:bCs/>
        </w:rPr>
      </w:pPr>
    </w:p>
    <w:p>
      <w:pPr>
        <w:pStyle w:val="style157"/>
        <w:tabs>
          <w:tab w:val="left" w:leader="none" w:pos="5310"/>
        </w:tabs>
        <w:rPr>
          <w:b/>
          <w:bCs/>
        </w:rPr>
      </w:pPr>
      <w:r>
        <w:rPr>
          <w:b/>
          <w:bCs/>
          <w:lang w:val="en-US"/>
        </w:rPr>
        <w:t>CHEMICAL TEST FOR ALKANES, ALKENES AND ALKYNES</w:t>
      </w: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pPr>
    </w:p>
    <w:p>
      <w:pPr>
        <w:pStyle w:val="style157"/>
        <w:tabs>
          <w:tab w:val="left" w:leader="none" w:pos="5310"/>
        </w:tabs>
        <w:rPr>
          <w:b/>
          <w:sz w:val="28"/>
          <w:szCs w:val="28"/>
        </w:rPr>
      </w:pPr>
      <w:r>
        <w:rPr>
          <w:b/>
          <w:sz w:val="28"/>
          <w:szCs w:val="28"/>
        </w:rPr>
        <w:t>PETROLRUM CHEMISTRY</w:t>
      </w:r>
    </w:p>
    <w:p>
      <w:pPr>
        <w:pStyle w:val="style0"/>
        <w:rPr>
          <w:b/>
          <w:sz w:val="24"/>
          <w:szCs w:val="24"/>
        </w:rPr>
      </w:pPr>
      <w:r>
        <w:rPr>
          <w:b/>
          <w:sz w:val="24"/>
          <w:szCs w:val="24"/>
        </w:rPr>
        <w:t>What is petroleum Chemistry?</w:t>
      </w: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157"/>
        <w:rPr>
          <w:b/>
        </w:rPr>
      </w:pPr>
      <w:r>
        <w:rPr>
          <w:b/>
        </w:rPr>
        <w:t xml:space="preserve">HYDROCARBONS FROM PETROLEUM </w:t>
      </w:r>
    </w:p>
    <w:p>
      <w:pPr>
        <w:pStyle w:val="style94"/>
        <w:numPr>
          <w:ilvl w:val="0"/>
          <w:numId w:val="214"/>
        </w:numPr>
        <w:spacing w:before="30" w:beforeAutospacing="false" w:after="30" w:afterAutospacing="false" w:lineRule="atLeast" w:line="240"/>
        <w:rPr>
          <w:rStyle w:val="style4145"/>
          <w:rFonts w:ascii="Calibri" w:cs="Arial" w:hAnsi="Calibri"/>
        </w:rPr>
      </w:pPr>
      <w:r>
        <w:rPr>
          <w:rStyle w:val="style4145"/>
          <w:rFonts w:ascii="Calibri" w:cs="Arial" w:hAnsi="Calibri"/>
        </w:rPr>
        <w:t>Crude oil or</w:t>
      </w:r>
      <w:r>
        <w:rPr>
          <w:rStyle w:val="style4145"/>
          <w:rFonts w:ascii="Calibri" w:cs="Arial" w:hAnsi="Calibri"/>
        </w:rPr>
        <w:t xml:space="preserve"> petroleum pumped out of an oil </w:t>
      </w:r>
      <w:r>
        <w:rPr>
          <w:rStyle w:val="style4145"/>
          <w:rFonts w:ascii="Calibri" w:cs="Arial" w:hAnsi="Calibri"/>
        </w:rPr>
        <w:t xml:space="preserve">well, is a viscous and complex mixture of several hydrocarbons and small amounts of other compounds. It is not useful in this state. </w:t>
      </w:r>
      <w:r>
        <w:rPr>
          <w:rStyle w:val="style4145"/>
          <w:rFonts w:ascii="Calibri" w:cs="Arial" w:hAnsi="Calibri"/>
          <w:lang w:val="en-US"/>
        </w:rPr>
        <w:t>Petroleum occurs underground, at various pressures depending on the depth.</w:t>
      </w:r>
    </w:p>
    <w:p>
      <w:pPr>
        <w:pStyle w:val="style94"/>
        <w:numPr>
          <w:ilvl w:val="0"/>
          <w:numId w:val="214"/>
        </w:numPr>
        <w:spacing w:before="30" w:beforeAutospacing="false" w:after="30" w:afterAutospacing="false" w:lineRule="atLeast" w:line="240"/>
        <w:rPr>
          <w:rStyle w:val="style4145"/>
          <w:rFonts w:ascii="Calibri" w:cs="Arial" w:hAnsi="Calibri"/>
        </w:rPr>
      </w:pPr>
      <w:r>
        <w:rPr>
          <w:rStyle w:val="style4145"/>
          <w:rFonts w:ascii="Calibri" w:cs="Arial" w:hAnsi="Calibri"/>
          <w:lang w:val="en-US"/>
        </w:rPr>
        <w:t>Because of the pressure, it contains considerable natural gas in solution. Petroleum underground is much more amount of fluid with than the surface and is generally mobile under reservoir conditions because of the elevated temperature phase(the geothermal gradient) in subterranean formations decrease the viscosity.</w:t>
      </w:r>
    </w:p>
    <w:p>
      <w:pPr>
        <w:pStyle w:val="style94"/>
        <w:numPr>
          <w:ilvl w:val="0"/>
          <w:numId w:val="214"/>
        </w:numPr>
        <w:spacing w:before="30" w:beforeAutospacing="false" w:after="30" w:afterAutospacing="false" w:lineRule="atLeast" w:line="240"/>
        <w:rPr>
          <w:rStyle w:val="style4145"/>
          <w:rFonts w:ascii="Calibri" w:cs="Arial" w:hAnsi="Calibri"/>
        </w:rPr>
      </w:pPr>
      <w:r>
        <w:rPr>
          <w:rStyle w:val="style4145"/>
          <w:rFonts w:ascii="Calibri" w:cs="Arial" w:hAnsi="Calibri"/>
          <w:lang w:val="en-US"/>
        </w:rPr>
        <w:t xml:space="preserve">Petroleum is derived from aquatic plants and animals that lived and died hundreds of millions of years ago.Their remains mixed with mud and sand in layered deposits that, over the millennia, were geologically transformed into sedimentary rock. </w:t>
      </w:r>
    </w:p>
    <w:p>
      <w:pPr>
        <w:pStyle w:val="style94"/>
        <w:numPr>
          <w:ilvl w:val="0"/>
          <w:numId w:val="214"/>
        </w:numPr>
        <w:spacing w:before="30" w:beforeAutospacing="false" w:after="30" w:afterAutospacing="false" w:lineRule="atLeast" w:line="240"/>
        <w:rPr>
          <w:rFonts w:ascii="Calibri" w:cs="Arial" w:hAnsi="Calibri"/>
        </w:rPr>
      </w:pPr>
      <w:r>
        <w:rPr>
          <w:rStyle w:val="style4145"/>
          <w:rFonts w:ascii="Calibri" w:cs="Arial" w:hAnsi="Calibri"/>
        </w:rPr>
        <w:t>The 'refining of (crude) petroleum' involves the process of fractional distillation, whereby petroleum is separated into many useful fractions.</w:t>
      </w:r>
    </w:p>
    <w:bookmarkStart w:id="49" w:name="Refining-of-crude-oil"/>
    <w:bookmarkEnd w:id="49"/>
    <w:p>
      <w:pPr>
        <w:pStyle w:val="style3"/>
        <w:spacing w:before="75" w:lineRule="atLeast" w:line="240"/>
        <w:rPr>
          <w:rFonts w:ascii="Calibri" w:cs="Arial" w:hAnsi="Calibri"/>
          <w:sz w:val="24"/>
          <w:szCs w:val="24"/>
        </w:rPr>
      </w:pPr>
      <w:r>
        <w:rPr>
          <w:rStyle w:val="style4145"/>
          <w:rFonts w:ascii="Calibri" w:cs="Arial" w:hAnsi="Calibri"/>
          <w:bCs w:val="false"/>
          <w:i/>
          <w:iCs w:val="false"/>
          <w:sz w:val="24"/>
          <w:szCs w:val="24"/>
        </w:rPr>
        <w:t>Refining of crude oil</w:t>
      </w:r>
    </w:p>
    <w:p>
      <w:pPr>
        <w:pStyle w:val="style94"/>
        <w:numPr>
          <w:ilvl w:val="0"/>
          <w:numId w:val="215"/>
        </w:numPr>
        <w:spacing w:before="30" w:beforeAutospacing="false" w:after="30" w:afterAutospacing="false" w:lineRule="atLeast" w:line="240"/>
        <w:rPr>
          <w:rStyle w:val="style4145"/>
          <w:rFonts w:ascii="Calibri" w:cs="Arial" w:hAnsi="Calibri"/>
        </w:rPr>
      </w:pPr>
      <w:r>
        <w:rPr>
          <w:rStyle w:val="style4145"/>
          <w:rFonts w:ascii="Calibri" w:cs="Arial" w:hAnsi="Calibri"/>
        </w:rPr>
        <w:t>The refining of petroleum is done in big refineries. Washing it with acidic or basic solution first neutralizes crude oil. A furnace is used to heat up the crude oil to 650 - 675 K and then the pressure reduced.</w:t>
      </w:r>
    </w:p>
    <w:p>
      <w:pPr>
        <w:pStyle w:val="style94"/>
        <w:numPr>
          <w:ilvl w:val="0"/>
          <w:numId w:val="215"/>
        </w:numPr>
        <w:spacing w:before="30" w:beforeAutospacing="false" w:after="30" w:afterAutospacing="false" w:lineRule="atLeast" w:line="240"/>
        <w:rPr>
          <w:rFonts w:ascii="Calibri" w:cs="Arial" w:hAnsi="Calibri"/>
        </w:rPr>
      </w:pPr>
      <w:r>
        <w:rPr>
          <w:rStyle w:val="style4145"/>
          <w:rFonts w:ascii="Calibri" w:cs="Arial" w:hAnsi="Calibri"/>
        </w:rPr>
        <w:t xml:space="preserve"> The resulting crude oil vapors are fed into a fractionating column through an inlet near the bottom of the furnace.</w:t>
      </w:r>
    </w:p>
    <w:p>
      <w:pPr>
        <w:pStyle w:val="style5"/>
        <w:spacing w:before="75" w:lineRule="atLeast" w:line="240"/>
        <w:rPr>
          <w:rFonts w:ascii="Calibri" w:cs="Arial" w:hAnsi="Calibri"/>
          <w:sz w:val="24"/>
          <w:szCs w:val="24"/>
        </w:rPr>
      </w:pPr>
      <w:r>
        <w:rPr>
          <w:rFonts w:ascii="Calibri" w:cs="Arial" w:hAnsi="Calibri"/>
          <w:b/>
          <w:bCs w:val="false"/>
          <w:noProof/>
          <w:sz w:val="24"/>
          <w:szCs w:val="24"/>
        </w:rPr>
        <w:drawing>
          <wp:inline distL="0" distT="0" distB="0" distR="0">
            <wp:extent cx="5848865" cy="4917989"/>
            <wp:effectExtent l="0" t="0" r="0" b="0"/>
            <wp:docPr id="1532" name="Picture 216" descr="http://image.tutorvista.com/content/hydrocarbons/crude-oil-fractional-distillation.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2" name="Picture 216"/>
                    <pic:cNvPicPr/>
                  </pic:nvPicPr>
                  <pic:blipFill>
                    <a:blip r:embed="rId284" cstate="print"/>
                    <a:srcRect l="0" t="0" r="0" b="0"/>
                    <a:stretch/>
                  </pic:blipFill>
                  <pic:spPr>
                    <a:xfrm rot="0">
                      <a:off x="0" y="0"/>
                      <a:ext cx="5848865" cy="4917989"/>
                    </a:xfrm>
                    <a:prstGeom prst="rect"/>
                    <a:ln>
                      <a:noFill/>
                    </a:ln>
                  </pic:spPr>
                </pic:pic>
              </a:graphicData>
            </a:graphic>
          </wp:inline>
        </w:drawing>
      </w:r>
    </w:p>
    <w:p>
      <w:pPr>
        <w:pStyle w:val="style94"/>
        <w:spacing w:before="30" w:beforeAutospacing="false" w:after="30" w:afterAutospacing="false" w:lineRule="atLeast" w:line="240"/>
        <w:rPr>
          <w:rStyle w:val="style4145"/>
          <w:rFonts w:ascii="Calibri" w:cs="Arial" w:hAnsi="Calibri"/>
          <w:b/>
        </w:rPr>
      </w:pPr>
      <w:r>
        <w:rPr>
          <w:rStyle w:val="style4145"/>
          <w:rFonts w:ascii="Calibri" w:cs="Arial" w:hAnsi="Calibri"/>
          <w:b/>
        </w:rPr>
        <w:t>Fig</w:t>
      </w:r>
      <w:r>
        <w:rPr>
          <w:rStyle w:val="style4145"/>
          <w:rFonts w:ascii="Calibri" w:cs="Arial" w:hAnsi="Calibri"/>
          <w:b/>
        </w:rPr>
        <w:t>ure</w:t>
      </w:r>
      <w:r>
        <w:rPr>
          <w:rStyle w:val="style4145"/>
          <w:rFonts w:ascii="Calibri" w:cs="Arial" w:hAnsi="Calibri"/>
          <w:b/>
        </w:rPr>
        <w:t>:</w:t>
      </w:r>
      <w:r>
        <w:rPr>
          <w:rStyle w:val="style4145"/>
          <w:rFonts w:ascii="Calibri" w:cs="Arial" w:hAnsi="Calibri"/>
          <w:b/>
        </w:rPr>
        <w:t xml:space="preserve"> - Fractional distillation of crude oil</w:t>
      </w:r>
    </w:p>
    <w:p>
      <w:pPr>
        <w:pStyle w:val="style94"/>
        <w:spacing w:before="30" w:beforeAutospacing="false" w:after="30" w:afterAutospacing="false" w:lineRule="atLeast" w:line="240"/>
        <w:rPr>
          <w:rFonts w:ascii="Calibri" w:cs="Arial" w:hAnsi="Calibri"/>
          <w:b/>
        </w:rPr>
      </w:pPr>
    </w:p>
    <w:p>
      <w:pPr>
        <w:pStyle w:val="style94"/>
        <w:numPr>
          <w:ilvl w:val="0"/>
          <w:numId w:val="216"/>
        </w:numPr>
        <w:spacing w:before="30" w:beforeAutospacing="false" w:after="30" w:afterAutospacing="false" w:lineRule="atLeast" w:line="240"/>
        <w:rPr>
          <w:rStyle w:val="style4145"/>
          <w:rFonts w:ascii="Calibri" w:cs="Arial" w:hAnsi="Calibri"/>
        </w:rPr>
      </w:pPr>
      <w:r>
        <w:rPr>
          <w:rStyle w:val="style4145"/>
          <w:rFonts w:ascii="Calibri" w:cs="Arial" w:hAnsi="Calibri"/>
        </w:rPr>
        <w:t xml:space="preserve">The fractionating tower is a tall cylindrical steel structure divided into compartments by horizontal trays fitted into it. Each tray has a number of holes and a short tube with a bubble cap. </w:t>
      </w:r>
    </w:p>
    <w:p>
      <w:pPr>
        <w:pStyle w:val="style94"/>
        <w:numPr>
          <w:ilvl w:val="0"/>
          <w:numId w:val="216"/>
        </w:numPr>
        <w:spacing w:before="30" w:beforeAutospacing="false" w:after="30" w:afterAutospacing="false" w:lineRule="atLeast" w:line="240"/>
        <w:rPr>
          <w:rStyle w:val="style4145"/>
          <w:rFonts w:ascii="Calibri" w:cs="Arial" w:hAnsi="Calibri"/>
        </w:rPr>
      </w:pPr>
      <w:r>
        <w:rPr>
          <w:rStyle w:val="style4145"/>
          <w:rFonts w:ascii="Calibri" w:cs="Arial" w:hAnsi="Calibri"/>
        </w:rPr>
        <w:t xml:space="preserve">Due to a regular temperature gradient along the height of the column, the fractions with lower boiling points rise up and get liquefied at different heights in the trays, depending on the boiling. </w:t>
      </w:r>
    </w:p>
    <w:p>
      <w:pPr>
        <w:pStyle w:val="style94"/>
        <w:numPr>
          <w:ilvl w:val="0"/>
          <w:numId w:val="216"/>
        </w:numPr>
        <w:spacing w:before="30" w:beforeAutospacing="false" w:after="30" w:afterAutospacing="false" w:lineRule="atLeast" w:line="240"/>
        <w:rPr>
          <w:rStyle w:val="style4145"/>
          <w:rFonts w:ascii="Calibri" w:cs="Arial" w:hAnsi="Calibri"/>
        </w:rPr>
      </w:pPr>
      <w:r>
        <w:rPr>
          <w:rStyle w:val="style4145"/>
          <w:rFonts w:ascii="Calibri" w:cs="Arial" w:hAnsi="Calibri"/>
        </w:rPr>
        <w:t xml:space="preserve">These caps allow the lighter vapors to escape up the column while the progressively less volatile and heavier fraction condense and flow into the respective trays (through tray holes and overflow) in the lower section of the tower. </w:t>
      </w:r>
    </w:p>
    <w:p>
      <w:pPr>
        <w:pStyle w:val="style94"/>
        <w:numPr>
          <w:ilvl w:val="0"/>
          <w:numId w:val="216"/>
        </w:numPr>
        <w:spacing w:before="30" w:beforeAutospacing="false" w:after="30" w:afterAutospacing="false" w:lineRule="atLeast" w:line="240"/>
        <w:rPr>
          <w:rFonts w:ascii="Calibri" w:cs="Arial" w:hAnsi="Calibri"/>
        </w:rPr>
      </w:pPr>
      <w:r>
        <w:rPr>
          <w:rStyle w:val="style4145"/>
          <w:rFonts w:ascii="Calibri" w:cs="Arial" w:hAnsi="Calibri"/>
        </w:rPr>
        <w:t xml:space="preserve">They can then be tapped out. The major products obtained from the fractional distillation of crude oil are listed below. Gasoline obtained by this procedure is called </w:t>
      </w:r>
      <w:r>
        <w:rPr>
          <w:rStyle w:val="style4145"/>
          <w:rFonts w:ascii="Calibri" w:cs="Arial" w:hAnsi="Calibri"/>
          <w:b/>
          <w:color w:val="7030a0"/>
        </w:rPr>
        <w:t>straight run gasoline.</w:t>
      </w:r>
    </w:p>
    <w:tbl>
      <w:tblPr>
        <w:tblW w:w="4921"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194"/>
        <w:gridCol w:w="1120"/>
        <w:gridCol w:w="1400"/>
        <w:gridCol w:w="5217"/>
        <w:gridCol w:w="359"/>
      </w:tblGrid>
      <w:tr>
        <w:trPr>
          <w:tblHeader/>
          <w:tblCellSpacing w:w="0" w:type="dxa"/>
        </w:trPr>
        <w:tc>
          <w:tcPr>
            <w:tcW w:w="465" w:type="pct"/>
            <w:tcBorders>
              <w:top w:val="outset" w:sz="6" w:space="0" w:color="auto"/>
              <w:left w:val="outset" w:sz="6" w:space="0" w:color="auto"/>
              <w:bottom w:val="outset" w:sz="6" w:space="0" w:color="auto"/>
              <w:right w:val="outset" w:sz="6" w:space="0" w:color="auto"/>
            </w:tcBorders>
            <w:vAlign w:val="center"/>
            <w:hideMark/>
          </w:tcPr>
          <w:p>
            <w:pPr>
              <w:pStyle w:val="style0"/>
              <w:jc w:val="center"/>
              <w:rPr>
                <w:b/>
                <w:bCs/>
                <w:color w:val="ff0000"/>
                <w:sz w:val="24"/>
                <w:szCs w:val="24"/>
              </w:rPr>
            </w:pPr>
            <w:r>
              <w:rPr>
                <w:rStyle w:val="style4145"/>
                <w:b/>
                <w:color w:val="ff0000"/>
                <w:sz w:val="24"/>
                <w:szCs w:val="24"/>
              </w:rPr>
              <w:t>Product</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jc w:val="center"/>
              <w:rPr>
                <w:b/>
                <w:bCs/>
                <w:color w:val="ff0000"/>
                <w:sz w:val="24"/>
                <w:szCs w:val="24"/>
              </w:rPr>
            </w:pPr>
            <w:r>
              <w:rPr>
                <w:rStyle w:val="style4145"/>
                <w:b/>
                <w:color w:val="ff0000"/>
                <w:sz w:val="24"/>
                <w:szCs w:val="24"/>
              </w:rPr>
              <w:t>Chain length</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jc w:val="center"/>
              <w:rPr>
                <w:b/>
                <w:bCs/>
                <w:color w:val="ff0000"/>
                <w:sz w:val="24"/>
                <w:szCs w:val="24"/>
              </w:rPr>
            </w:pPr>
            <w:r>
              <w:rPr>
                <w:rStyle w:val="style4145"/>
                <w:b/>
                <w:color w:val="ff0000"/>
                <w:sz w:val="24"/>
                <w:szCs w:val="24"/>
              </w:rPr>
              <w:t>Boiling range</w:t>
            </w:r>
          </w:p>
        </w:tc>
        <w:tc>
          <w:tcPr>
            <w:tcW w:w="3088" w:type="pct"/>
            <w:tcBorders>
              <w:top w:val="outset" w:sz="6" w:space="0" w:color="auto"/>
              <w:left w:val="outset" w:sz="6" w:space="0" w:color="auto"/>
              <w:bottom w:val="outset" w:sz="6" w:space="0" w:color="auto"/>
              <w:right w:val="outset" w:sz="6" w:space="0" w:color="auto"/>
            </w:tcBorders>
            <w:vAlign w:val="center"/>
            <w:hideMark/>
          </w:tcPr>
          <w:p>
            <w:pPr>
              <w:pStyle w:val="style0"/>
              <w:jc w:val="center"/>
              <w:rPr>
                <w:b/>
                <w:bCs/>
                <w:color w:val="ff0000"/>
                <w:sz w:val="24"/>
                <w:szCs w:val="24"/>
              </w:rPr>
            </w:pPr>
            <w:r>
              <w:rPr>
                <w:rStyle w:val="style4145"/>
                <w:b/>
                <w:color w:val="ff0000"/>
                <w:sz w:val="24"/>
                <w:szCs w:val="24"/>
              </w:rPr>
              <w:t>Uses</w:t>
            </w:r>
          </w:p>
        </w:tc>
        <w:tc>
          <w:tcPr>
            <w:tcW w:w="192" w:type="pct"/>
            <w:tcBorders>
              <w:top w:val="outset" w:sz="6" w:space="0" w:color="auto"/>
              <w:left w:val="outset" w:sz="6" w:space="0" w:color="auto"/>
              <w:bottom w:val="outset" w:sz="6" w:space="0" w:color="auto"/>
              <w:right w:val="outset" w:sz="6" w:space="0" w:color="auto"/>
            </w:tcBorders>
            <w:vAlign w:val="center"/>
            <w:hideMark/>
          </w:tcPr>
          <w:p>
            <w:pPr>
              <w:pStyle w:val="style0"/>
              <w:jc w:val="center"/>
              <w:rPr>
                <w:b/>
                <w:bCs/>
                <w:color w:val="ff0000"/>
                <w:sz w:val="24"/>
                <w:szCs w:val="24"/>
              </w:rPr>
            </w:pPr>
            <w:r>
              <w:rPr>
                <w:rStyle w:val="style4145"/>
                <w:b/>
                <w:color w:val="ff0000"/>
                <w:sz w:val="24"/>
                <w:szCs w:val="24"/>
              </w:rPr>
              <w:t>%</w:t>
            </w:r>
          </w:p>
        </w:tc>
      </w:tr>
      <w:tr>
        <w:tblPrEx/>
        <w:trPr>
          <w:tblCellSpacing w:w="0" w:type="dxa"/>
        </w:trPr>
        <w:tc>
          <w:tcPr>
            <w:tcW w:w="465"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Gas</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C</w:t>
            </w:r>
            <w:r>
              <w:rPr>
                <w:rStyle w:val="style4145"/>
                <w:sz w:val="24"/>
                <w:szCs w:val="24"/>
                <w:vertAlign w:val="subscript"/>
              </w:rPr>
              <w:t>1</w:t>
            </w:r>
            <w:r>
              <w:rPr>
                <w:rStyle w:val="style4145"/>
                <w:sz w:val="24"/>
                <w:szCs w:val="24"/>
              </w:rPr>
              <w:t xml:space="preserve"> to C</w:t>
            </w:r>
            <w:r>
              <w:rPr>
                <w:rStyle w:val="style4145"/>
                <w:sz w:val="24"/>
                <w:szCs w:val="24"/>
                <w:vertAlign w:val="subscript"/>
              </w:rPr>
              <w:t>5</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Below room temperature</w:t>
            </w:r>
          </w:p>
        </w:tc>
        <w:tc>
          <w:tcPr>
            <w:tcW w:w="3088"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 xml:space="preserve">As fuel: in manufacture of gasoline. rubber, carbon black. </w:t>
            </w:r>
            <w:r>
              <w:rPr>
                <w:rStyle w:val="style4145"/>
                <w:sz w:val="24"/>
                <w:szCs w:val="24"/>
              </w:rPr>
              <w:t>Ammonia</w:t>
            </w:r>
            <w:r>
              <w:rPr>
                <w:rStyle w:val="style4145"/>
                <w:sz w:val="24"/>
                <w:szCs w:val="24"/>
              </w:rPr>
              <w:t xml:space="preserve"> and methane black.</w:t>
            </w:r>
          </w:p>
        </w:tc>
        <w:tc>
          <w:tcPr>
            <w:tcW w:w="192"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2</w:t>
            </w:r>
          </w:p>
        </w:tc>
      </w:tr>
      <w:tr>
        <w:tblPrEx/>
        <w:trPr>
          <w:tblCellSpacing w:w="0" w:type="dxa"/>
        </w:trPr>
        <w:tc>
          <w:tcPr>
            <w:tcW w:w="465"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Petroleum ether</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C</w:t>
            </w:r>
            <w:r>
              <w:rPr>
                <w:rStyle w:val="style4145"/>
                <w:sz w:val="24"/>
                <w:szCs w:val="24"/>
                <w:vertAlign w:val="subscript"/>
              </w:rPr>
              <w:t>5</w:t>
            </w:r>
            <w:r>
              <w:rPr>
                <w:rStyle w:val="style4145"/>
                <w:sz w:val="24"/>
                <w:szCs w:val="24"/>
              </w:rPr>
              <w:t>toC</w:t>
            </w:r>
            <w:r>
              <w:rPr>
                <w:rStyle w:val="style4145"/>
                <w:sz w:val="24"/>
                <w:szCs w:val="24"/>
                <w:vertAlign w:val="subscript"/>
              </w:rPr>
              <w:t>7</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303 — 363 K</w:t>
            </w:r>
          </w:p>
        </w:tc>
        <w:tc>
          <w:tcPr>
            <w:tcW w:w="3088"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As a solvent and in dry cleaning.</w:t>
            </w:r>
          </w:p>
        </w:tc>
        <w:tc>
          <w:tcPr>
            <w:tcW w:w="192"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2</w:t>
            </w:r>
          </w:p>
        </w:tc>
      </w:tr>
      <w:tr>
        <w:tblPrEx/>
        <w:trPr>
          <w:tblCellSpacing w:w="0" w:type="dxa"/>
        </w:trPr>
        <w:tc>
          <w:tcPr>
            <w:tcW w:w="465"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Petrol</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C</w:t>
            </w:r>
            <w:r>
              <w:rPr>
                <w:rStyle w:val="style4145"/>
                <w:sz w:val="24"/>
                <w:szCs w:val="24"/>
                <w:vertAlign w:val="subscript"/>
              </w:rPr>
              <w:t>7</w:t>
            </w:r>
            <w:r>
              <w:rPr>
                <w:rStyle w:val="style4145"/>
                <w:sz w:val="24"/>
                <w:szCs w:val="24"/>
              </w:rPr>
              <w:t xml:space="preserve"> to C</w:t>
            </w:r>
            <w:r>
              <w:rPr>
                <w:rStyle w:val="style4145"/>
                <w:sz w:val="24"/>
                <w:szCs w:val="24"/>
                <w:vertAlign w:val="subscript"/>
              </w:rPr>
              <w:t>12</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343 — 473 K</w:t>
            </w:r>
          </w:p>
        </w:tc>
        <w:tc>
          <w:tcPr>
            <w:tcW w:w="3088"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Motor fuel: dry cleaning solvent.</w:t>
            </w:r>
          </w:p>
        </w:tc>
        <w:tc>
          <w:tcPr>
            <w:tcW w:w="192"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32</w:t>
            </w:r>
          </w:p>
        </w:tc>
      </w:tr>
      <w:tr>
        <w:tblPrEx/>
        <w:trPr>
          <w:tblCellSpacing w:w="0" w:type="dxa"/>
        </w:trPr>
        <w:tc>
          <w:tcPr>
            <w:tcW w:w="465"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Kerosene</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c</w:t>
            </w:r>
            <w:r>
              <w:rPr>
                <w:rStyle w:val="style4145"/>
                <w:sz w:val="24"/>
                <w:szCs w:val="24"/>
                <w:vertAlign w:val="subscript"/>
              </w:rPr>
              <w:t>1</w:t>
            </w:r>
            <w:r>
              <w:rPr>
                <w:rStyle w:val="style4145"/>
                <w:sz w:val="24"/>
                <w:szCs w:val="24"/>
              </w:rPr>
              <w:t xml:space="preserve"> to C</w:t>
            </w:r>
            <w:r>
              <w:rPr>
                <w:rStyle w:val="style4145"/>
                <w:sz w:val="24"/>
                <w:szCs w:val="24"/>
                <w:vertAlign w:val="subscript"/>
              </w:rPr>
              <w:t>16</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440 — 540 K</w:t>
            </w:r>
          </w:p>
        </w:tc>
        <w:tc>
          <w:tcPr>
            <w:tcW w:w="3088"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As a fuel and illuminant.</w:t>
            </w:r>
          </w:p>
        </w:tc>
        <w:tc>
          <w:tcPr>
            <w:tcW w:w="192"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18</w:t>
            </w:r>
          </w:p>
        </w:tc>
      </w:tr>
      <w:tr>
        <w:tblPrEx/>
        <w:trPr>
          <w:tblCellSpacing w:w="0" w:type="dxa"/>
        </w:trPr>
        <w:tc>
          <w:tcPr>
            <w:tcW w:w="465"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 xml:space="preserve">Gas oil Fuel oil </w:t>
            </w:r>
            <w:r>
              <w:rPr>
                <w:rStyle w:val="style4145"/>
                <w:i/>
                <w:sz w:val="24"/>
                <w:szCs w:val="24"/>
              </w:rPr>
              <w:t>diesel</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C</w:t>
            </w:r>
            <w:r>
              <w:rPr>
                <w:rStyle w:val="style4145"/>
                <w:sz w:val="24"/>
                <w:szCs w:val="24"/>
                <w:vertAlign w:val="subscript"/>
              </w:rPr>
              <w:t>15</w:t>
            </w:r>
            <w:r>
              <w:rPr>
                <w:rStyle w:val="style4145"/>
                <w:sz w:val="24"/>
                <w:szCs w:val="24"/>
              </w:rPr>
              <w:t xml:space="preserve"> to C</w:t>
            </w:r>
            <w:r>
              <w:rPr>
                <w:rStyle w:val="style4145"/>
                <w:sz w:val="24"/>
                <w:szCs w:val="24"/>
                <w:vertAlign w:val="subscript"/>
              </w:rPr>
              <w:t>18</w:t>
            </w:r>
          </w:p>
        </w:tc>
        <w:tc>
          <w:tcPr>
            <w:tcW w:w="627"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523 — 673 K</w:t>
            </w:r>
          </w:p>
        </w:tc>
        <w:tc>
          <w:tcPr>
            <w:tcW w:w="3088"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Furnace fuel: diesel engine fuel: in cracking</w:t>
            </w:r>
          </w:p>
        </w:tc>
        <w:tc>
          <w:tcPr>
            <w:tcW w:w="192"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20</w:t>
            </w:r>
          </w:p>
        </w:tc>
      </w:tr>
    </w:tbl>
    <w:p>
      <w:pPr>
        <w:pStyle w:val="style0"/>
        <w:spacing w:lineRule="atLeast" w:line="240"/>
        <w:rPr>
          <w:rStyle w:val="style4145"/>
          <w:rFonts w:cs="Arial"/>
          <w:vanish/>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285"/>
        <w:gridCol w:w="486"/>
        <w:gridCol w:w="942"/>
        <w:gridCol w:w="1900"/>
      </w:tblGrid>
      <w:tr>
        <w:trPr>
          <w:tblCellSpacing w:w="0" w:type="dxa"/>
        </w:trPr>
        <w:tc>
          <w:tcPr>
            <w:tcW w:w="1646" w:type="pct"/>
            <w:tcBorders>
              <w:top w:val="outset" w:sz="6" w:space="0" w:color="auto"/>
              <w:left w:val="outset" w:sz="6" w:space="0" w:color="auto"/>
              <w:bottom w:val="outset" w:sz="6" w:space="0" w:color="auto"/>
              <w:right w:val="outset" w:sz="6" w:space="0" w:color="auto"/>
            </w:tcBorders>
            <w:vAlign w:val="center"/>
            <w:hideMark/>
          </w:tcPr>
          <w:p>
            <w:pPr>
              <w:pStyle w:val="style94"/>
              <w:spacing w:before="30" w:beforeAutospacing="false" w:after="30" w:afterAutospacing="false"/>
              <w:rPr>
                <w:rFonts w:ascii="Calibri" w:hAnsi="Calibri"/>
              </w:rPr>
            </w:pPr>
            <w:r>
              <w:rPr>
                <w:rStyle w:val="style4145"/>
                <w:rFonts w:ascii="Calibri" w:hAnsi="Calibri"/>
              </w:rPr>
              <w:t>Residue products:-</w:t>
            </w:r>
          </w:p>
          <w:p>
            <w:pPr>
              <w:pStyle w:val="style94"/>
              <w:spacing w:before="30" w:beforeAutospacing="false" w:after="30" w:afterAutospacing="false"/>
              <w:rPr>
                <w:rFonts w:ascii="Calibri" w:hAnsi="Calibri"/>
              </w:rPr>
            </w:pPr>
            <w:r>
              <w:rPr>
                <w:rStyle w:val="style4145"/>
                <w:rFonts w:ascii="Calibri" w:hAnsi="Calibri"/>
              </w:rPr>
              <w:t>Lubrication oil,</w:t>
            </w:r>
            <w:r>
              <w:rPr>
                <w:rStyle w:val="style4145"/>
                <w:rFonts w:ascii="Calibri" w:hAnsi="Calibri"/>
              </w:rPr>
              <w:t xml:space="preserve"> </w:t>
            </w:r>
            <w:r>
              <w:rPr>
                <w:rStyle w:val="style4145"/>
                <w:rFonts w:ascii="Calibri" w:hAnsi="Calibri"/>
              </w:rPr>
              <w:t>greases,</w:t>
            </w:r>
            <w:r>
              <w:rPr>
                <w:rStyle w:val="style4145"/>
                <w:rFonts w:ascii="Calibri" w:hAnsi="Calibri"/>
              </w:rPr>
              <w:t xml:space="preserve"> </w:t>
            </w:r>
            <w:r>
              <w:rPr>
                <w:rStyle w:val="style4145"/>
                <w:rFonts w:ascii="Calibri" w:hAnsi="Calibri"/>
              </w:rPr>
              <w:t>petroleum jelly</w:t>
            </w:r>
          </w:p>
        </w:tc>
        <w:tc>
          <w:tcPr>
            <w:tcW w:w="712"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C</w:t>
            </w:r>
            <w:r>
              <w:rPr>
                <w:rStyle w:val="style4145"/>
                <w:sz w:val="24"/>
                <w:szCs w:val="24"/>
                <w:vertAlign w:val="subscript"/>
              </w:rPr>
              <w:t>16</w:t>
            </w:r>
            <w:r>
              <w:rPr>
                <w:rStyle w:val="style4145"/>
                <w:sz w:val="24"/>
                <w:szCs w:val="24"/>
              </w:rPr>
              <w:t xml:space="preserve"> and up</w:t>
            </w:r>
          </w:p>
        </w:tc>
        <w:tc>
          <w:tcPr>
            <w:tcW w:w="649"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623 and up</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 xml:space="preserve">As lubricant, </w:t>
            </w:r>
            <w:r>
              <w:rPr>
                <w:rStyle w:val="style4145"/>
                <w:sz w:val="24"/>
                <w:szCs w:val="24"/>
              </w:rPr>
              <w:t>in medicines and cosmetics(petrol jelly)</w:t>
            </w:r>
          </w:p>
        </w:tc>
      </w:tr>
      <w:tr>
        <w:tblPrEx/>
        <w:trPr>
          <w:tblCellSpacing w:w="0" w:type="dxa"/>
        </w:trPr>
        <w:tc>
          <w:tcPr>
            <w:tcW w:w="1646"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Paraffin wax</w:t>
            </w:r>
          </w:p>
        </w:tc>
        <w:tc>
          <w:tcPr>
            <w:tcW w:w="712"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C</w:t>
            </w:r>
            <w:r>
              <w:rPr>
                <w:rStyle w:val="style4145"/>
                <w:sz w:val="24"/>
                <w:szCs w:val="24"/>
                <w:vertAlign w:val="subscript"/>
              </w:rPr>
              <w:t>20</w:t>
            </w:r>
            <w:r>
              <w:rPr>
                <w:rStyle w:val="style4145"/>
                <w:sz w:val="24"/>
                <w:szCs w:val="24"/>
              </w:rPr>
              <w:t xml:space="preserve"> and up</w:t>
            </w:r>
          </w:p>
        </w:tc>
        <w:tc>
          <w:tcPr>
            <w:tcW w:w="649"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Melts at 325— 330 K</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Making</w:t>
            </w:r>
            <w:r>
              <w:rPr>
                <w:rStyle w:val="style4145"/>
                <w:sz w:val="24"/>
                <w:szCs w:val="24"/>
              </w:rPr>
              <w:t xml:space="preserve"> candles and</w:t>
            </w:r>
            <w:r>
              <w:rPr>
                <w:rStyle w:val="style4145"/>
                <w:sz w:val="24"/>
                <w:szCs w:val="24"/>
              </w:rPr>
              <w:t xml:space="preserve"> </w:t>
            </w:r>
            <w:r>
              <w:rPr>
                <w:rStyle w:val="style4145"/>
                <w:sz w:val="24"/>
                <w:szCs w:val="24"/>
              </w:rPr>
              <w:t>w</w:t>
            </w:r>
            <w:r>
              <w:rPr>
                <w:rStyle w:val="style4145"/>
                <w:sz w:val="24"/>
                <w:szCs w:val="24"/>
              </w:rPr>
              <w:t>ater proofing</w:t>
            </w:r>
            <w:r>
              <w:rPr>
                <w:rStyle w:val="style4145"/>
                <w:sz w:val="24"/>
                <w:szCs w:val="24"/>
              </w:rPr>
              <w:t>.</w:t>
            </w:r>
          </w:p>
        </w:tc>
      </w:tr>
      <w:tr>
        <w:tblPrEx/>
        <w:trPr>
          <w:tblCellSpacing w:w="0" w:type="dxa"/>
        </w:trPr>
        <w:tc>
          <w:tcPr>
            <w:tcW w:w="1646"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Petroleum coke</w:t>
            </w:r>
          </w:p>
        </w:tc>
        <w:tc>
          <w:tcPr>
            <w:tcW w:w="712"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c</w:t>
            </w:r>
            <w:r>
              <w:rPr>
                <w:rStyle w:val="style4145"/>
                <w:sz w:val="24"/>
                <w:szCs w:val="24"/>
                <w:vertAlign w:val="subscript"/>
              </w:rPr>
              <w:t>30</w:t>
            </w:r>
            <w:r>
              <w:rPr>
                <w:rStyle w:val="style4145"/>
                <w:sz w:val="24"/>
                <w:szCs w:val="24"/>
              </w:rPr>
              <w:t xml:space="preserve"> and up</w:t>
            </w:r>
          </w:p>
        </w:tc>
        <w:tc>
          <w:tcPr>
            <w:tcW w:w="649"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Residue</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rStyle w:val="style4145"/>
                <w:sz w:val="24"/>
                <w:szCs w:val="24"/>
              </w:rPr>
              <w:t>As a fuel for making</w:t>
            </w:r>
            <w:r>
              <w:rPr>
                <w:rStyle w:val="style4145"/>
                <w:sz w:val="24"/>
                <w:szCs w:val="24"/>
              </w:rPr>
              <w:t xml:space="preserve"> electrodes.</w:t>
            </w:r>
          </w:p>
        </w:tc>
      </w:tr>
      <w:bookmarkStart w:id="50" w:name="Liquefied-petroleum-gas-(LPG)"/>
      <w:bookmarkEnd w:id="50"/>
    </w:tbl>
    <w:p>
      <w:pPr>
        <w:pStyle w:val="style3"/>
        <w:spacing w:before="75" w:lineRule="atLeast" w:line="240"/>
        <w:rPr>
          <w:rStyle w:val="style4145"/>
          <w:rFonts w:ascii="Calibri" w:cs="Arial" w:hAnsi="Calibri"/>
          <w:b w:val="false"/>
          <w:bCs w:val="false"/>
          <w:i/>
          <w:iCs w:val="false"/>
          <w:sz w:val="24"/>
          <w:szCs w:val="24"/>
        </w:rPr>
      </w:pPr>
    </w:p>
    <w:p>
      <w:pPr>
        <w:pStyle w:val="style3"/>
        <w:spacing w:before="75" w:lineRule="atLeast" w:line="240"/>
        <w:rPr>
          <w:rFonts w:ascii="Calibri" w:hAnsi="Calibri"/>
          <w:color w:val="000099"/>
          <w:sz w:val="24"/>
          <w:szCs w:val="24"/>
        </w:rPr>
      </w:pPr>
      <w:r>
        <w:rPr>
          <w:rStyle w:val="style4145"/>
          <w:rFonts w:ascii="Calibri" w:cs="Arial" w:hAnsi="Calibri"/>
          <w:bCs w:val="false"/>
          <w:i/>
          <w:iCs w:val="false"/>
          <w:color w:val="000099"/>
          <w:sz w:val="24"/>
          <w:szCs w:val="24"/>
        </w:rPr>
        <w:t>Liquefied petroleum gas (LPG)</w:t>
      </w:r>
    </w:p>
    <w:p>
      <w:pPr>
        <w:pStyle w:val="style94"/>
        <w:numPr>
          <w:ilvl w:val="0"/>
          <w:numId w:val="217"/>
        </w:numPr>
        <w:spacing w:before="30" w:beforeAutospacing="false" w:after="30" w:afterAutospacing="false" w:lineRule="atLeast" w:line="240"/>
        <w:rPr>
          <w:rStyle w:val="style4145"/>
          <w:rFonts w:ascii="Calibri" w:cs="Arial" w:hAnsi="Calibri"/>
        </w:rPr>
      </w:pPr>
      <w:r>
        <w:rPr>
          <w:rStyle w:val="style4145"/>
          <w:rFonts w:ascii="Calibri" w:cs="Arial" w:hAnsi="Calibri"/>
          <w:b/>
        </w:rPr>
        <w:t>Petroleum gas a by-product from two sources:</w:t>
      </w:r>
      <w:r>
        <w:rPr>
          <w:rStyle w:val="style4145"/>
          <w:rFonts w:ascii="Calibri" w:cs="Arial" w:hAnsi="Calibri"/>
        </w:rPr>
        <w:t xml:space="preserve"> N</w:t>
      </w:r>
      <w:r>
        <w:rPr>
          <w:rStyle w:val="style4145"/>
          <w:rFonts w:ascii="Calibri" w:cs="Arial" w:hAnsi="Calibri"/>
        </w:rPr>
        <w:t>atural gas processing and crude oil refining is a mixture of butane, propane and ethane. The main constituent of liquefied petroleum gas is, however, propane, propylene, butane, butylene in various mixtures.</w:t>
      </w:r>
    </w:p>
    <w:p>
      <w:pPr>
        <w:pStyle w:val="style94"/>
        <w:numPr>
          <w:ilvl w:val="0"/>
          <w:numId w:val="217"/>
        </w:numPr>
        <w:spacing w:before="30" w:beforeAutospacing="false" w:after="30" w:afterAutospacing="false" w:lineRule="atLeast" w:line="240"/>
        <w:rPr>
          <w:rFonts w:ascii="Calibri" w:cs="Arial" w:hAnsi="Calibri"/>
        </w:rPr>
      </w:pPr>
      <w:r>
        <w:rPr>
          <w:rStyle w:val="style4145"/>
          <w:rFonts w:ascii="Calibri" w:cs="Arial" w:hAnsi="Calibri"/>
        </w:rPr>
        <w:t>These hydrocarbons burn readily, producing a large amount of heat. This makes petroleum gas a very good fuel.</w:t>
      </w:r>
    </w:p>
    <w:p>
      <w:pPr>
        <w:pStyle w:val="style0"/>
        <w:numPr>
          <w:ilvl w:val="0"/>
          <w:numId w:val="217"/>
        </w:numPr>
        <w:spacing w:lineRule="atLeast" w:line="240"/>
        <w:rPr>
          <w:rStyle w:val="style4145"/>
          <w:sz w:val="24"/>
          <w:szCs w:val="24"/>
        </w:rPr>
      </w:pPr>
      <w:r>
        <w:rPr>
          <w:rStyle w:val="style4145"/>
          <w:rFonts w:cs="Arial"/>
          <w:sz w:val="24"/>
          <w:szCs w:val="24"/>
        </w:rPr>
        <w:t>Large quantities of propane and butane are now available from gas and petroleum industries. These are often employed as fuel for tractors, trucks, and buses and mainly as a domestic fuel. They are gases under ordinary pressure.</w:t>
      </w:r>
    </w:p>
    <w:p>
      <w:pPr>
        <w:pStyle w:val="style0"/>
        <w:numPr>
          <w:ilvl w:val="0"/>
          <w:numId w:val="217"/>
        </w:numPr>
        <w:spacing w:lineRule="atLeast" w:line="240"/>
        <w:rPr>
          <w:rStyle w:val="style4145"/>
          <w:sz w:val="24"/>
          <w:szCs w:val="24"/>
        </w:rPr>
      </w:pPr>
      <w:r>
        <w:rPr>
          <w:rStyle w:val="style4145"/>
          <w:rFonts w:cs="Arial"/>
          <w:sz w:val="24"/>
          <w:szCs w:val="24"/>
        </w:rPr>
        <w:t xml:space="preserve"> Because of the low boiling point (-44 to 0°C) and high vapor pressure of these gases, their handling as liquids in pressure cylinders is necessary. Thus, they can be easily liquefied under pressure. </w:t>
      </w:r>
    </w:p>
    <w:p>
      <w:pPr>
        <w:pStyle w:val="style0"/>
        <w:numPr>
          <w:ilvl w:val="0"/>
          <w:numId w:val="217"/>
        </w:numPr>
        <w:spacing w:lineRule="atLeast" w:line="240"/>
        <w:rPr>
          <w:rStyle w:val="style4145"/>
          <w:sz w:val="24"/>
          <w:szCs w:val="24"/>
        </w:rPr>
      </w:pPr>
      <w:r>
        <w:rPr>
          <w:rStyle w:val="style4145"/>
          <w:rFonts w:cs="Arial"/>
          <w:sz w:val="24"/>
          <w:szCs w:val="24"/>
        </w:rPr>
        <w:t xml:space="preserve">The petroleum gas, which has been liquefied under pressure is called </w:t>
      </w:r>
      <w:r>
        <w:rPr>
          <w:rStyle w:val="style4145"/>
          <w:rFonts w:cs="Arial"/>
          <w:b/>
          <w:color w:val="7030a0"/>
          <w:sz w:val="24"/>
          <w:szCs w:val="24"/>
        </w:rPr>
        <w:t>Liquefied petroleum gas (LPG).</w:t>
      </w:r>
    </w:p>
    <w:p>
      <w:pPr>
        <w:pStyle w:val="style94"/>
        <w:numPr>
          <w:ilvl w:val="0"/>
          <w:numId w:val="217"/>
        </w:numPr>
        <w:spacing w:before="30" w:beforeAutospacing="false" w:after="30" w:afterAutospacing="false" w:lineRule="atLeast" w:line="240"/>
        <w:rPr>
          <w:rStyle w:val="style4145"/>
          <w:rFonts w:ascii="Calibri" w:hAnsi="Calibri"/>
        </w:rPr>
      </w:pPr>
      <w:r>
        <w:rPr>
          <w:rStyle w:val="style4145"/>
          <w:rFonts w:ascii="Calibri" w:cs="Arial" w:hAnsi="Calibri"/>
        </w:rPr>
        <w:t xml:space="preserve">Petroleum gas is supplied in liquid form so that a cylinder of even small volume may contain an appreciable amount of the gas. A domestic gas cylinder whose main constituent is butane, contains about 14 kg of LPG. </w:t>
      </w:r>
      <w:r>
        <w:rPr>
          <w:rStyle w:val="style4097"/>
          <w:rFonts w:ascii="Consolas" w:cs="Consolas" w:hAnsi="Consolas"/>
          <w:b/>
        </w:rPr>
        <w:t>A strong smelling substance (Ethyl mercaptan C</w:t>
      </w:r>
      <w:r>
        <w:rPr>
          <w:rStyle w:val="style4097"/>
          <w:rFonts w:ascii="Consolas" w:cs="Consolas" w:hAnsi="Consolas"/>
          <w:b/>
          <w:vertAlign w:val="subscript"/>
        </w:rPr>
        <w:t>2</w:t>
      </w:r>
      <w:r>
        <w:rPr>
          <w:rStyle w:val="style4097"/>
          <w:rFonts w:ascii="Consolas" w:cs="Consolas" w:hAnsi="Consolas"/>
          <w:b/>
        </w:rPr>
        <w:t>H</w:t>
      </w:r>
      <w:r>
        <w:rPr>
          <w:rStyle w:val="style4097"/>
          <w:rFonts w:ascii="Consolas" w:cs="Consolas" w:hAnsi="Consolas"/>
          <w:b/>
          <w:vertAlign w:val="subscript"/>
        </w:rPr>
        <w:t>5</w:t>
      </w:r>
      <w:r>
        <w:rPr>
          <w:rStyle w:val="style4097"/>
          <w:rFonts w:ascii="Consolas" w:cs="Consolas" w:hAnsi="Consolas"/>
          <w:b/>
        </w:rPr>
        <w:t>SH) is added to LPG gas cylinders to help in the detection of gas leakage.</w:t>
      </w:r>
    </w:p>
    <w:p>
      <w:pPr>
        <w:pStyle w:val="style94"/>
        <w:numPr>
          <w:ilvl w:val="0"/>
          <w:numId w:val="217"/>
        </w:numPr>
        <w:spacing w:before="30" w:beforeAutospacing="false" w:after="30" w:afterAutospacing="false" w:lineRule="atLeast" w:line="240"/>
        <w:rPr>
          <w:rFonts w:ascii="Calibri" w:hAnsi="Calibri"/>
        </w:rPr>
      </w:pPr>
      <w:r>
        <w:rPr>
          <w:rStyle w:val="style4145"/>
          <w:rFonts w:ascii="Calibri" w:cs="Arial" w:hAnsi="Calibri"/>
        </w:rPr>
        <w:t xml:space="preserve"> The gas used for domestic cooking is called Liquefied Petroleum Gas (LPG) because it is present in liquid form in the cylinders and is commonly used for domestic heating purposes.</w:t>
      </w:r>
    </w:p>
    <w:p>
      <w:pPr>
        <w:pStyle w:val="style0"/>
        <w:spacing w:lineRule="atLeast" w:line="240"/>
        <w:rPr>
          <w:rStyle w:val="style4145"/>
          <w:b/>
          <w:sz w:val="24"/>
          <w:szCs w:val="24"/>
        </w:rPr>
      </w:pPr>
      <w:r>
        <w:rPr>
          <w:rStyle w:val="style4145"/>
          <w:rFonts w:cs="Arial"/>
          <w:b/>
          <w:sz w:val="24"/>
          <w:szCs w:val="24"/>
        </w:rPr>
        <w:t>Owing to demand from industry for butane derivatives, LPG sold as fuel for automobiles is made up largely of propane. This is because,</w:t>
      </w:r>
    </w:p>
    <w:p>
      <w:pPr>
        <w:pStyle w:val="style0"/>
        <w:numPr>
          <w:ilvl w:val="0"/>
          <w:numId w:val="136"/>
        </w:numPr>
        <w:spacing w:before="96" w:after="0" w:lineRule="atLeast" w:line="240"/>
        <w:ind w:left="336"/>
        <w:rPr>
          <w:sz w:val="24"/>
          <w:szCs w:val="24"/>
        </w:rPr>
      </w:pPr>
      <w:r>
        <w:rPr>
          <w:rStyle w:val="style4145"/>
          <w:rFonts w:cs="Arial"/>
          <w:sz w:val="24"/>
          <w:szCs w:val="24"/>
        </w:rPr>
        <w:t>LPG compares favorably in cost per mile.</w:t>
      </w:r>
    </w:p>
    <w:p>
      <w:pPr>
        <w:pStyle w:val="style0"/>
        <w:numPr>
          <w:ilvl w:val="0"/>
          <w:numId w:val="137"/>
        </w:numPr>
        <w:spacing w:before="96" w:after="0" w:lineRule="atLeast" w:line="240"/>
        <w:ind w:left="336"/>
        <w:rPr>
          <w:rFonts w:cs="Arial"/>
          <w:sz w:val="24"/>
          <w:szCs w:val="24"/>
        </w:rPr>
      </w:pPr>
      <w:r>
        <w:rPr>
          <w:rStyle w:val="style4145"/>
          <w:rFonts w:cs="Arial"/>
          <w:sz w:val="24"/>
          <w:szCs w:val="24"/>
        </w:rPr>
        <w:t>It has a high octane rating making it useful in engines too.</w:t>
      </w:r>
    </w:p>
    <w:p>
      <w:pPr>
        <w:pStyle w:val="style0"/>
        <w:numPr>
          <w:ilvl w:val="0"/>
          <w:numId w:val="138"/>
        </w:numPr>
        <w:spacing w:before="96" w:after="0" w:lineRule="atLeast" w:line="240"/>
        <w:ind w:left="336"/>
        <w:rPr>
          <w:rFonts w:cs="Arial"/>
          <w:sz w:val="24"/>
          <w:szCs w:val="24"/>
        </w:rPr>
      </w:pPr>
      <w:r>
        <w:rPr>
          <w:rStyle w:val="style4145"/>
          <w:rFonts w:cs="Arial"/>
          <w:sz w:val="24"/>
          <w:szCs w:val="24"/>
        </w:rPr>
        <w:t>LPG leaves little or no engine deposit in the cylinders when it burns, a factor of importance in internal combustion engines.</w:t>
      </w:r>
    </w:p>
    <w:p>
      <w:pPr>
        <w:pStyle w:val="style0"/>
        <w:numPr>
          <w:ilvl w:val="0"/>
          <w:numId w:val="139"/>
        </w:numPr>
        <w:spacing w:before="96" w:after="0" w:lineRule="atLeast" w:line="240"/>
        <w:ind w:left="336"/>
        <w:rPr>
          <w:rFonts w:cs="Arial"/>
          <w:sz w:val="24"/>
          <w:szCs w:val="24"/>
        </w:rPr>
      </w:pPr>
      <w:r>
        <w:rPr>
          <w:rStyle w:val="style4145"/>
          <w:rFonts w:cs="Arial"/>
          <w:sz w:val="24"/>
          <w:szCs w:val="24"/>
        </w:rPr>
        <w:t>As it enters the engine as a vapor, it cannot wash down the cylinder walls, remove lubricant, and increase cylinder-wall piston and piston-ring wear.</w:t>
      </w:r>
    </w:p>
    <w:p>
      <w:pPr>
        <w:pStyle w:val="style94"/>
        <w:spacing w:before="30" w:beforeAutospacing="false" w:after="30" w:afterAutospacing="false" w:lineRule="atLeast" w:line="240"/>
        <w:rPr>
          <w:rFonts w:ascii="Calibri" w:cs="Arial" w:hAnsi="Calibri"/>
          <w:b/>
          <w:i/>
        </w:rPr>
      </w:pPr>
      <w:r>
        <w:rPr>
          <w:rStyle w:val="style4145"/>
          <w:rFonts w:ascii="Calibri" w:cs="Arial" w:hAnsi="Calibri"/>
          <w:b/>
          <w:i/>
        </w:rPr>
        <w:t>All these factors reduce engine wear, increase engine life, and maintenance costs low.</w:t>
      </w:r>
    </w:p>
    <w:bookmarkStart w:id="51" w:name="Compressed-natural-gas-(CNG)-and-Liquid-"/>
    <w:bookmarkEnd w:id="51"/>
    <w:p>
      <w:pPr>
        <w:pStyle w:val="style3"/>
        <w:spacing w:before="75" w:lineRule="atLeast" w:line="240"/>
        <w:rPr>
          <w:rStyle w:val="style4145"/>
          <w:rFonts w:ascii="Calibri" w:cs="Arial" w:hAnsi="Calibri"/>
          <w:bCs w:val="false"/>
          <w:iCs w:val="false"/>
          <w:sz w:val="24"/>
          <w:szCs w:val="24"/>
        </w:rPr>
      </w:pPr>
    </w:p>
    <w:p>
      <w:pPr>
        <w:pStyle w:val="style3"/>
        <w:spacing w:before="75" w:lineRule="atLeast" w:line="240"/>
        <w:rPr>
          <w:rFonts w:ascii="Calibri" w:cs="Arial" w:hAnsi="Calibri"/>
          <w:color w:val="000099"/>
          <w:sz w:val="24"/>
          <w:szCs w:val="24"/>
        </w:rPr>
      </w:pPr>
      <w:r>
        <w:rPr>
          <w:rStyle w:val="style4145"/>
          <w:rFonts w:ascii="Calibri" w:cs="Arial" w:hAnsi="Calibri"/>
          <w:bCs w:val="false"/>
          <w:iCs w:val="false"/>
          <w:color w:val="000099"/>
          <w:sz w:val="24"/>
          <w:szCs w:val="24"/>
        </w:rPr>
        <w:t>Compressed natural gas (CNG) and Liquid natural gas (LNG)</w:t>
      </w:r>
    </w:p>
    <w:p>
      <w:pPr>
        <w:pStyle w:val="style94"/>
        <w:numPr>
          <w:ilvl w:val="0"/>
          <w:numId w:val="218"/>
        </w:numPr>
        <w:spacing w:before="30" w:beforeAutospacing="false" w:after="30" w:afterAutospacing="false" w:lineRule="atLeast" w:line="240"/>
        <w:rPr>
          <w:rStyle w:val="style4145"/>
          <w:rFonts w:ascii="Calibri" w:cs="Arial" w:hAnsi="Calibri"/>
        </w:rPr>
      </w:pPr>
      <w:r>
        <w:rPr>
          <w:rStyle w:val="style4145"/>
          <w:rFonts w:ascii="Calibri" w:cs="Arial" w:hAnsi="Calibri"/>
        </w:rPr>
        <w:t>A liquefied form of natural gas usually consists primarily of methane. Its properties are those of liquid methane, slightly modified by minor constituents.</w:t>
      </w:r>
    </w:p>
    <w:p>
      <w:pPr>
        <w:pStyle w:val="style94"/>
        <w:numPr>
          <w:ilvl w:val="0"/>
          <w:numId w:val="218"/>
        </w:numPr>
        <w:spacing w:before="30" w:beforeAutospacing="false" w:after="30" w:afterAutospacing="false" w:lineRule="atLeast" w:line="240"/>
        <w:rPr>
          <w:rStyle w:val="style4145"/>
          <w:rFonts w:ascii="Calibri" w:cs="Arial" w:hAnsi="Calibri"/>
        </w:rPr>
      </w:pPr>
      <w:r>
        <w:rPr>
          <w:rStyle w:val="style4145"/>
          <w:rFonts w:ascii="Calibri" w:cs="Arial" w:hAnsi="Calibri"/>
        </w:rPr>
        <w:t xml:space="preserve"> One property, which differentiates liquefied natural gas (LNG) from liquefied petroleum gas (LPG), which is principally propane or butane or both, has a much lower critical temperature, about (-73°C). Unlike LPG, natural gas cannot be liquefied at normal ambient temperature by increasing pressure; natural gas must be cooled to cryogenic temperatures to be liquefied and then stored in well-insulated containers. </w:t>
      </w:r>
    </w:p>
    <w:p>
      <w:pPr>
        <w:pStyle w:val="style94"/>
        <w:numPr>
          <w:ilvl w:val="0"/>
          <w:numId w:val="218"/>
        </w:numPr>
        <w:spacing w:before="30" w:beforeAutospacing="false" w:after="30" w:afterAutospacing="false" w:lineRule="atLeast" w:line="240"/>
        <w:rPr>
          <w:rStyle w:val="style4145"/>
          <w:rFonts w:ascii="Calibri" w:cs="Arial" w:hAnsi="Calibri"/>
        </w:rPr>
      </w:pPr>
      <w:r>
        <w:rPr>
          <w:rStyle w:val="style4145"/>
          <w:rFonts w:ascii="Calibri" w:cs="Arial" w:hAnsi="Calibri"/>
        </w:rPr>
        <w:t>CNG or LNG is stored in high pressure cylinders or special tanks.</w:t>
      </w:r>
      <w:r>
        <w:rPr>
          <w:rStyle w:val="style4145"/>
          <w:rFonts w:ascii="Calibri" w:cs="Arial" w:hAnsi="Calibri"/>
        </w:rPr>
        <w:t xml:space="preserve"> </w:t>
      </w:r>
      <w:r>
        <w:rPr>
          <w:rStyle w:val="style4145"/>
          <w:rFonts w:ascii="Calibri" w:cs="Arial" w:hAnsi="Calibri"/>
        </w:rPr>
        <w:t xml:space="preserve">The natural gas is compressed or liquefied for ease of storing and transporting. LNG takes up about 1/600 the space that natural gas does in its gaseous form. </w:t>
      </w:r>
    </w:p>
    <w:p>
      <w:pPr>
        <w:pStyle w:val="style94"/>
        <w:numPr>
          <w:ilvl w:val="0"/>
          <w:numId w:val="218"/>
        </w:numPr>
        <w:spacing w:before="30" w:beforeAutospacing="false" w:after="30" w:afterAutospacing="false" w:lineRule="atLeast" w:line="240"/>
        <w:rPr>
          <w:rStyle w:val="style4145"/>
          <w:rFonts w:ascii="Calibri" w:cs="Arial" w:hAnsi="Calibri"/>
        </w:rPr>
      </w:pPr>
      <w:r>
        <w:rPr>
          <w:rStyle w:val="style4145"/>
          <w:rFonts w:ascii="Calibri" w:cs="Arial" w:hAnsi="Calibri"/>
        </w:rPr>
        <w:t>LNG technology has made it possible to utilize natural gas from remote areas where it previously had no common use and was burned. CNG or LNG are very clean fuels, which cause very little pollution and have very high calorific value.</w:t>
      </w:r>
    </w:p>
    <w:p>
      <w:pPr>
        <w:pStyle w:val="style94"/>
        <w:spacing w:before="30" w:beforeAutospacing="false" w:after="30" w:afterAutospacing="false" w:lineRule="atLeast" w:line="240"/>
        <w:rPr>
          <w:rFonts w:ascii="Calibri" w:cs="Arial" w:hAnsi="Calibri"/>
        </w:rPr>
      </w:pPr>
    </w:p>
    <w:p>
      <w:pPr>
        <w:pStyle w:val="style94"/>
        <w:spacing w:before="30" w:beforeAutospacing="false" w:after="30" w:afterAutospacing="false" w:lineRule="atLeast" w:line="240"/>
        <w:rPr>
          <w:rFonts w:ascii="Calibri" w:hAnsi="Calibri"/>
        </w:rPr>
      </w:pPr>
    </w:p>
    <w:p>
      <w:pPr>
        <w:pStyle w:val="style157"/>
        <w:rPr>
          <w:b/>
          <w:highlight w:val="cyan"/>
        </w:rPr>
      </w:pPr>
    </w:p>
    <w:p>
      <w:pPr>
        <w:pStyle w:val="style157"/>
        <w:rPr>
          <w:b/>
          <w:highlight w:val="cyan"/>
        </w:rPr>
      </w:pPr>
    </w:p>
    <w:p>
      <w:pPr>
        <w:pStyle w:val="style157"/>
        <w:rPr>
          <w:b/>
          <w:highlight w:val="cyan"/>
        </w:rPr>
      </w:pPr>
    </w:p>
    <w:p>
      <w:pPr>
        <w:pStyle w:val="style157"/>
        <w:rPr>
          <w:b/>
          <w:highlight w:val="cyan"/>
        </w:rPr>
      </w:pPr>
    </w:p>
    <w:p>
      <w:pPr>
        <w:pStyle w:val="style157"/>
        <w:rPr>
          <w:b/>
          <w:highlight w:val="cyan"/>
        </w:rPr>
      </w:pPr>
    </w:p>
    <w:p>
      <w:pPr>
        <w:pStyle w:val="style157"/>
        <w:rPr>
          <w:b/>
          <w:highlight w:val="cyan"/>
        </w:rPr>
      </w:pPr>
    </w:p>
    <w:p>
      <w:pPr>
        <w:pStyle w:val="style157"/>
        <w:rPr>
          <w:b/>
          <w:bCs/>
          <w:highlight w:val="none"/>
        </w:rPr>
      </w:pPr>
      <w:r>
        <w:rPr>
          <w:b/>
          <w:bCs/>
          <w:highlight w:val="none"/>
          <w:lang w:val="en-US"/>
        </w:rPr>
        <w:t>PETROLEUM CLASSIFICATION</w:t>
      </w:r>
    </w:p>
    <w:p>
      <w:pPr>
        <w:pStyle w:val="style157"/>
        <w:rPr>
          <w:b w:val="false"/>
          <w:bCs w:val="false"/>
          <w:highlight w:val="none"/>
        </w:rPr>
      </w:pPr>
      <w:r>
        <w:rPr>
          <w:b w:val="false"/>
          <w:bCs w:val="false"/>
          <w:highlight w:val="none"/>
          <w:lang w:val="en-US"/>
        </w:rPr>
        <w:t>For several decades now the crude oil or petroleum industry has classified the raw crude by the location from which it was extracted. In other words, oil is classified by geographic region. However, all oils from a particular region are not created equal. Further classification of petroleum, derived from the density of the raw petroleum and its various non-hydrocarbon components (especially sulfur), is then added to the geographic designation. The end result of all this classification helps determine the price of a specific barrel of crude as well as how much demand there is for that particular oil.</w:t>
      </w:r>
    </w:p>
    <w:p>
      <w:pPr>
        <w:pStyle w:val="style157"/>
        <w:rPr>
          <w:b w:val="false"/>
          <w:bCs w:val="false"/>
          <w:highlight w:val="none"/>
        </w:rPr>
      </w:pPr>
      <w:r>
        <w:rPr>
          <w:b w:val="false"/>
          <w:bCs w:val="false"/>
          <w:highlight w:val="none"/>
          <w:lang w:val="en-US"/>
        </w:rPr>
        <w:t>In general, if the crude oil contains high levels of sulphur the petroleum classification is termed ‘sour, if it has relatively low levels of sulphur the petroleum classification is termed ‘sweet'. If the raw petroleum is of a high density then the petroleum classification is termed ‘heavy' and if it is of a low density the petroleum classification is termed 'light'. Density of oil is determined by the length of the hydrocarbons it contains. If it contains a great deal of long-chain hydrocarbons, the petroleum will be denser. If it contains a greater proportion of short-chain hydrocarbons it will be less dense. Besides chain length, the ratio of carbon to hydrogen also helps to determine the density of a particular hydrocarbon. The greater the amount of hydrogen in relation to carbon, the lighter the hydrocarbon will be. Less dense oil will float on top of denser oil and is generally easier to pump.</w:t>
      </w:r>
    </w:p>
    <w:p>
      <w:pPr>
        <w:pStyle w:val="style157"/>
        <w:rPr>
          <w:b w:val="false"/>
          <w:bCs w:val="false"/>
          <w:highlight w:val="none"/>
        </w:rPr>
      </w:pPr>
      <w:r>
        <w:rPr>
          <w:b w:val="false"/>
          <w:bCs w:val="false"/>
          <w:highlight w:val="none"/>
          <w:lang w:val="en-US"/>
        </w:rPr>
        <w:t>When considering the petroleum classification it is important to consider the fact that the overall classification will have an effect on the value, not just the physical properties. For example, petroleum with a geographical classification from one region of the world may be expensive to transport to another region of the world regardless of the suitability of the raw petroleum as an overall substance. In general, lighter crude commands a higher price because it contains more hydrocarbon chains that can be easily refined to make gasoline and diesel, which are in high demand. The lower the sulphur content, the higher the price as well because low-sufur, sweet crude requires less refining.</w:t>
      </w:r>
    </w:p>
    <w:p>
      <w:pPr>
        <w:pStyle w:val="style157"/>
        <w:rPr>
          <w:b w:val="false"/>
          <w:bCs w:val="false"/>
          <w:highlight w:val="none"/>
        </w:rPr>
      </w:pPr>
      <w:r>
        <w:rPr>
          <w:b w:val="false"/>
          <w:bCs w:val="false"/>
          <w:highlight w:val="none"/>
          <w:lang w:val="en-US"/>
        </w:rPr>
        <w:t xml:space="preserve">Classification of petroleum also indicates the best use for a particular field of petroleum. One oil type is not necessarily “better” than another, but rather the different types are useful in different applications. Light crude oil is preferable for refining into gasoline as it produces a far higher yield than </w:t>
      </w:r>
    </w:p>
    <w:p>
      <w:pPr>
        <w:pStyle w:val="style157"/>
        <w:rPr>
          <w:b w:val="false"/>
          <w:bCs w:val="false"/>
          <w:highlight w:val="none"/>
          <w:lang w:val="en-US"/>
        </w:rPr>
      </w:pPr>
      <w:r>
        <w:rPr>
          <w:b w:val="false"/>
          <w:bCs w:val="false"/>
          <w:highlight w:val="none"/>
          <w:lang w:val="en-US"/>
        </w:rPr>
        <w:t xml:space="preserve"> heavy. In a similar fashion, sweet petroleum is often more desirable than sour petroleum as its use will cause far less impact on the environment in the form of harmful emissions as it is burned. These basic classifications of petroleum are further enhanced by a full molecular description gained through a crude oil assay analysis.</w:t>
      </w:r>
    </w:p>
    <w:p>
      <w:pPr>
        <w:pStyle w:val="style157"/>
        <w:rPr>
          <w:b w:val="false"/>
          <w:bCs w:val="false"/>
          <w:highlight w:val="none"/>
          <w:lang w:val="en-US"/>
        </w:rPr>
      </w:pPr>
    </w:p>
    <w:p>
      <w:pPr>
        <w:pStyle w:val="style157"/>
        <w:rPr>
          <w:b w:val="false"/>
          <w:bCs w:val="false"/>
          <w:highlight w:val="none"/>
        </w:rPr>
      </w:pPr>
      <w:r>
        <w:rPr>
          <w:b w:val="false"/>
          <w:bCs w:val="false"/>
          <w:highlight w:val="none"/>
          <w:lang w:val="en-US"/>
        </w:rPr>
        <w:t>The hydrocarbons found in petroleum are classified into the following types:</w:t>
      </w:r>
    </w:p>
    <w:p>
      <w:pPr>
        <w:pStyle w:val="style157"/>
        <w:rPr>
          <w:b w:val="false"/>
          <w:bCs w:val="false"/>
          <w:highlight w:val="none"/>
        </w:rPr>
      </w:pPr>
    </w:p>
    <w:p>
      <w:pPr>
        <w:pStyle w:val="style157"/>
        <w:numPr>
          <w:ilvl w:val="0"/>
          <w:numId w:val="316"/>
        </w:numPr>
        <w:rPr>
          <w:b w:val="false"/>
          <w:bCs w:val="false"/>
          <w:highlight w:val="none"/>
          <w:lang w:val="en-US"/>
        </w:rPr>
      </w:pPr>
      <w:r>
        <w:rPr>
          <w:b w:val="false"/>
          <w:bCs w:val="false"/>
          <w:highlight w:val="none"/>
          <w:lang w:val="en-US"/>
        </w:rPr>
        <w:t xml:space="preserve">Paraffins(CnH2n+2)saturated hydrocarbons with straight or branched chains, but without any ring structure.These can make up 15 to 60% of crude and have a carbon to hydrogen ratio of 1:2, which means they contain twice the amount of hydrogen as they do carbon. These are generally straight or branched chains, but never cyclic (circular) compounds. Paraffins are the desired content in crude and what are used to make fuels. The shorter the paraffins are, the lighter the crude is.Carbon atoms connected by single bond. </w:t>
      </w:r>
    </w:p>
    <w:p>
      <w:pPr>
        <w:pStyle w:val="style157"/>
        <w:numPr>
          <w:ilvl w:val="0"/>
          <w:numId w:val="316"/>
        </w:numPr>
        <w:rPr>
          <w:b w:val="false"/>
          <w:bCs w:val="false"/>
          <w:highlight w:val="none"/>
          <w:lang w:val="en-US"/>
        </w:rPr>
      </w:pPr>
      <w:r>
        <w:rPr>
          <w:b w:val="false"/>
          <w:bCs w:val="false"/>
          <w:highlight w:val="none"/>
          <w:lang w:val="en-US"/>
        </w:rPr>
        <w:t>Cycloparaffins (CnH2n)(naphthenes),saturated hydrocarbons containing one or more rings, each of which may have one or more paraffin side-chains(also known as alicyclic hydrocarbons).</w:t>
      </w:r>
    </w:p>
    <w:p>
      <w:pPr>
        <w:pStyle w:val="style157"/>
        <w:numPr>
          <w:ilvl w:val="0"/>
          <w:numId w:val="316"/>
        </w:numPr>
        <w:rPr>
          <w:b w:val="false"/>
          <w:bCs w:val="false"/>
          <w:highlight w:val="none"/>
        </w:rPr>
      </w:pPr>
      <w:r>
        <w:rPr>
          <w:b w:val="false"/>
          <w:bCs w:val="false"/>
          <w:highlight w:val="none"/>
          <w:lang w:val="en-US"/>
        </w:rPr>
        <w:t>Aromaticsi.e,hydrocarbons containing one or more aromatic nuclei such as benzene, naphthalene, and phenanthrene ring systems that may be linked up with (substituted) naphthalene rings or paraffin side-chains.Six Carbon Rings (Multiple Bonding).</w:t>
      </w:r>
    </w:p>
    <w:p>
      <w:pPr>
        <w:pStyle w:val="style157"/>
        <w:numPr>
          <w:ilvl w:val="0"/>
          <w:numId w:val="0"/>
        </w:numPr>
        <w:rPr>
          <w:b w:val="false"/>
          <w:bCs w:val="false"/>
          <w:highlight w:val="none"/>
          <w:lang w:val="en-US"/>
        </w:rPr>
      </w:pPr>
      <w:r>
        <w:rPr>
          <w:b w:val="false"/>
          <w:bCs w:val="false"/>
          <w:highlight w:val="none"/>
          <w:lang w:val="en-US"/>
        </w:rPr>
        <w:t>Aromatics can constitute anywhere from 3 to 30% of crude. They are undesirable because burning them results in soot. They have a much less hydrogen in comparison to carbon than is found in paraffins. They are also more viscous. They are often solid or semi-solid when an equivalent paraffin would be a viscous liquid under the same conditions.</w:t>
      </w:r>
    </w:p>
    <w:p>
      <w:pPr>
        <w:pStyle w:val="style157"/>
        <w:numPr>
          <w:ilvl w:val="0"/>
          <w:numId w:val="0"/>
        </w:numPr>
        <w:rPr>
          <w:b w:val="false"/>
          <w:bCs w:val="false"/>
          <w:highlight w:val="none"/>
          <w:lang w:val="en-US"/>
        </w:rPr>
      </w:pPr>
    </w:p>
    <w:p>
      <w:pPr>
        <w:pStyle w:val="style157"/>
        <w:numPr>
          <w:ilvl w:val="0"/>
          <w:numId w:val="0"/>
        </w:numPr>
        <w:rPr>
          <w:b w:val="false"/>
          <w:bCs w:val="false"/>
          <w:highlight w:val="none"/>
        </w:rPr>
      </w:pPr>
      <w:r>
        <w:rPr>
          <w:b w:val="false"/>
          <w:bCs w:val="false"/>
          <w:highlight w:val="none"/>
          <w:lang w:val="en-US"/>
        </w:rPr>
        <w:t>Olefins: Usually not in crude oil</w:t>
      </w:r>
    </w:p>
    <w:p>
      <w:pPr>
        <w:pStyle w:val="style157"/>
        <w:rPr>
          <w:b w:val="false"/>
          <w:bCs w:val="false"/>
          <w:highlight w:val="none"/>
        </w:rPr>
      </w:pPr>
      <w:r>
        <w:rPr>
          <w:b w:val="false"/>
          <w:bCs w:val="false"/>
          <w:highlight w:val="none"/>
          <w:lang w:val="en-US"/>
        </w:rPr>
        <w:t xml:space="preserve">Formed During Processing </w:t>
      </w:r>
    </w:p>
    <w:p>
      <w:pPr>
        <w:pStyle w:val="style157"/>
        <w:rPr>
          <w:b w:val="false"/>
          <w:bCs w:val="false"/>
          <w:highlight w:val="none"/>
        </w:rPr>
      </w:pPr>
      <w:r>
        <w:rPr>
          <w:b w:val="false"/>
          <w:bCs w:val="false"/>
          <w:highlight w:val="none"/>
          <w:lang w:val="en-US"/>
        </w:rPr>
        <w:t>At least two carbon atoms connected by double bond.</w:t>
      </w:r>
    </w:p>
    <w:p>
      <w:pPr>
        <w:pStyle w:val="style157"/>
        <w:rPr>
          <w:b w:val="false"/>
          <w:bCs w:val="false"/>
          <w:highlight w:val="none"/>
        </w:rPr>
      </w:pPr>
    </w:p>
    <w:p>
      <w:pPr>
        <w:pStyle w:val="style157"/>
        <w:rPr>
          <w:b w:val="false"/>
          <w:bCs w:val="false"/>
          <w:highlight w:val="none"/>
        </w:rPr>
      </w:pPr>
    </w:p>
    <w:p>
      <w:pPr>
        <w:pStyle w:val="style157"/>
        <w:rPr>
          <w:b w:val="false"/>
          <w:bCs w:val="false"/>
          <w:highlight w:val="none"/>
        </w:rPr>
      </w:pPr>
    </w:p>
    <w:p>
      <w:pPr>
        <w:pStyle w:val="style157"/>
        <w:rPr>
          <w:b w:val="false"/>
          <w:bCs w:val="false"/>
          <w:highlight w:val="none"/>
        </w:rPr>
      </w:pPr>
      <w:r>
        <w:rPr>
          <w:b w:val="false"/>
          <w:bCs w:val="false"/>
          <w:highlight w:val="none"/>
          <w:lang w:val="en-US"/>
        </w:rPr>
        <w:t>CRACKING</w:t>
      </w:r>
    </w:p>
    <w:p>
      <w:pPr>
        <w:pStyle w:val="style157"/>
        <w:rPr>
          <w:b w:val="false"/>
          <w:bCs w:val="false"/>
          <w:highlight w:val="none"/>
        </w:rPr>
      </w:pPr>
      <w:r>
        <w:rPr>
          <w:b w:val="false"/>
          <w:bCs w:val="false"/>
          <w:highlight w:val="none"/>
          <w:lang w:val="en-US"/>
        </w:rPr>
        <w:t>Cracking breaks the large molecules of heavier gas oils into the smaller molecules that form the lighter, more valuable naphtha fractions.</w:t>
      </w:r>
    </w:p>
    <w:p>
      <w:pPr>
        <w:pStyle w:val="style157"/>
        <w:rPr>
          <w:b w:val="false"/>
          <w:bCs w:val="false"/>
          <w:highlight w:val="none"/>
          <w:lang w:val="en-US"/>
        </w:rPr>
      </w:pPr>
    </w:p>
    <w:p>
      <w:pPr>
        <w:pStyle w:val="style157"/>
        <w:rPr>
          <w:b w:val="false"/>
          <w:bCs w:val="false"/>
          <w:highlight w:val="none"/>
          <w:lang w:val="en-US"/>
        </w:rPr>
      </w:pPr>
      <w:r>
        <w:rPr>
          <w:b w:val="false"/>
          <w:bCs w:val="false"/>
          <w:highlight w:val="none"/>
          <w:lang w:val="en-US"/>
        </w:rPr>
        <w:t>REFORMING</w:t>
      </w:r>
    </w:p>
    <w:p>
      <w:pPr>
        <w:pStyle w:val="style157"/>
        <w:rPr>
          <w:b w:val="false"/>
          <w:bCs w:val="false"/>
          <w:highlight w:val="none"/>
        </w:rPr>
      </w:pPr>
      <w:r>
        <w:rPr>
          <w:b w:val="false"/>
          <w:bCs w:val="false"/>
          <w:highlight w:val="none"/>
          <w:lang w:val="en-US"/>
        </w:rPr>
        <w:t>Reforming changes the structure of straight-chain paraffin molecules into branched-chain iso-paraffins and ring-shaped aromatics. The process is widely used to raise the octane number of gasoline obtained by distillation of paraffinic crude oils.</w:t>
      </w:r>
    </w:p>
    <w:p>
      <w:pPr>
        <w:pStyle w:val="style157"/>
        <w:rPr>
          <w:b w:val="false"/>
          <w:bCs w:val="false"/>
          <w:highlight w:val="none"/>
        </w:rPr>
      </w:pPr>
      <w:r>
        <w:rPr>
          <w:b w:val="false"/>
          <w:bCs w:val="false"/>
          <w:highlight w:val="none"/>
          <w:lang w:val="en-US"/>
        </w:rPr>
        <w:t xml:space="preserve">Octane number is a number from 0 to 100 indicating the antiknocking characteristics of a gasoline. Or it is a number or scale used in determining the quality of gasoline. The scale is based on heptane with octane number of zero and 2,2,4-trimethylpentane(an octane isomer) with octane number 100. The higher the number, the better the antiknocking characteristics. The more the branches in the molecule the higher the octane number and more efficient in combustion. </w:t>
      </w:r>
    </w:p>
    <w:p>
      <w:pPr>
        <w:pStyle w:val="style157"/>
        <w:rPr>
          <w:b w:val="false"/>
          <w:bCs w:val="false"/>
          <w:highlight w:val="none"/>
        </w:rPr>
      </w:pPr>
    </w:p>
    <w:p>
      <w:pPr>
        <w:pStyle w:val="style157"/>
        <w:rPr>
          <w:b/>
          <w:highlight w:val="cyan"/>
        </w:rPr>
      </w:pPr>
    </w:p>
    <w:p>
      <w:pPr>
        <w:pStyle w:val="style157"/>
        <w:rPr>
          <w:b/>
          <w:highlight w:val="cyan"/>
        </w:rPr>
      </w:pPr>
    </w:p>
    <w:p>
      <w:pPr>
        <w:pStyle w:val="style157"/>
        <w:rPr>
          <w:b/>
        </w:rPr>
      </w:pPr>
      <w:r>
        <w:rPr>
          <w:b/>
          <w:highlight w:val="cyan"/>
        </w:rPr>
        <w:t>LABORATORY PREPARATION AND PROPERTIES OF SOME GASES</w:t>
      </w:r>
    </w:p>
    <w:p>
      <w:pPr>
        <w:pStyle w:val="style157"/>
        <w:rPr/>
      </w:pPr>
    </w:p>
    <w:bookmarkStart w:id="52" w:name="uds-search-results"/>
    <w:bookmarkStart w:id="53" w:name="7703650746664300216"/>
    <w:bookmarkEnd w:id="52"/>
    <w:bookmarkEnd w:id="53"/>
    <w:p>
      <w:pPr>
        <w:pStyle w:val="style157"/>
        <w:rPr>
          <w:b/>
        </w:rPr>
      </w:pPr>
      <w:r>
        <w:rPr>
          <w:b/>
          <w:bCs/>
        </w:rPr>
        <w:t>Chemistry Lab Instructions</w:t>
      </w:r>
      <w:r>
        <w:rPr>
          <w:b/>
        </w:rPr>
        <w:t xml:space="preserve"> and summary of some preparation of gases</w:t>
      </w:r>
    </w:p>
    <w:p>
      <w:pPr>
        <w:pStyle w:val="style157"/>
        <w:numPr>
          <w:ilvl w:val="0"/>
          <w:numId w:val="239"/>
        </w:numPr>
        <w:rPr>
          <w:i/>
        </w:rPr>
      </w:pPr>
      <w:r>
        <w:rPr>
          <w:i/>
        </w:rPr>
        <w:t xml:space="preserve">You can use common chemistry lab chemicals and equipment to prepare several gases. A conical flask, thistle funnel, delivery tube, pneumatic trough, and beehive are useful items to have on hand. Please make sure you are familiar with the use and functioning of the laboratory equipment you use, are aware of the characteristics of the substances (toxicity, flammability, explosively, etc.), and take proper safety precautions. Use a ventilation hood (fume cupboard) and keep flammable gases away from heat or flame. </w:t>
      </w:r>
    </w:p>
    <w:p>
      <w:pPr>
        <w:pStyle w:val="style157"/>
        <w:rPr/>
      </w:pPr>
    </w:p>
    <w:p>
      <w:pPr>
        <w:pStyle w:val="style157"/>
        <w:rPr/>
      </w:pPr>
      <w:r>
        <w:t xml:space="preserve">Table </w:t>
      </w:r>
      <w:r>
        <w:t>: Preparation of gases and mode of collection</w:t>
      </w:r>
    </w:p>
    <w:tbl>
      <w:tblPr>
        <w:tblW w:w="0" w:type="auto"/>
        <w:jc w:val="center"/>
        <w:tblCellSpacing w:w="0" w:type="dxa"/>
        <w:tblInd w:w="289" w:type="dxa"/>
        <w:tblCellMar>
          <w:top w:w="75" w:type="dxa"/>
          <w:left w:w="75" w:type="dxa"/>
          <w:bottom w:w="75" w:type="dxa"/>
          <w:right w:w="75" w:type="dxa"/>
        </w:tblCellMar>
        <w:tblLook w:val="04A0" w:firstRow="1" w:lastRow="0" w:firstColumn="1" w:lastColumn="0" w:noHBand="0" w:noVBand="1"/>
      </w:tblPr>
      <w:tblGrid>
        <w:gridCol w:w="1223"/>
        <w:gridCol w:w="1644"/>
        <w:gridCol w:w="3523"/>
        <w:gridCol w:w="1602"/>
        <w:gridCol w:w="1517"/>
      </w:tblGrid>
      <w:tr>
        <w:trPr>
          <w:tblCellSpacing w:w="0" w:type="dxa"/>
          <w:jc w:val="center"/>
        </w:trPr>
        <w:tc>
          <w:tcPr>
            <w:tcW w:w="1125" w:type="dxa"/>
            <w:tcBorders>
              <w:bottom w:val="single" w:sz="12" w:space="0" w:color="cc0000"/>
            </w:tcBorders>
            <w:vAlign w:val="center"/>
            <w:hideMark/>
          </w:tcPr>
          <w:p>
            <w:pPr>
              <w:pStyle w:val="style0"/>
              <w:rPr>
                <w:b/>
                <w:color w:val="ff0000"/>
                <w:sz w:val="24"/>
                <w:szCs w:val="24"/>
                <w:u w:val="thick"/>
              </w:rPr>
            </w:pPr>
            <w:r>
              <w:rPr>
                <w:b/>
                <w:bCs/>
                <w:color w:val="ff0000"/>
                <w:sz w:val="24"/>
                <w:szCs w:val="24"/>
                <w:u w:val="thick"/>
              </w:rPr>
              <w:t>Gas</w:t>
            </w:r>
          </w:p>
        </w:tc>
        <w:tc>
          <w:tcPr>
            <w:tcW w:w="0" w:type="auto"/>
            <w:tcBorders>
              <w:bottom w:val="single" w:sz="12" w:space="0" w:color="cc0000"/>
            </w:tcBorders>
            <w:vAlign w:val="center"/>
            <w:hideMark/>
          </w:tcPr>
          <w:p>
            <w:pPr>
              <w:pStyle w:val="style0"/>
              <w:rPr>
                <w:b/>
                <w:color w:val="0000ff"/>
                <w:sz w:val="20"/>
                <w:szCs w:val="20"/>
                <w:u w:val="thick"/>
              </w:rPr>
            </w:pPr>
            <w:r>
              <w:rPr>
                <w:b/>
                <w:bCs/>
                <w:color w:val="0000ff"/>
                <w:sz w:val="20"/>
                <w:szCs w:val="20"/>
                <w:u w:val="thick"/>
              </w:rPr>
              <w:t>Reagents</w:t>
            </w:r>
          </w:p>
        </w:tc>
        <w:tc>
          <w:tcPr>
            <w:tcW w:w="0" w:type="auto"/>
            <w:tcBorders>
              <w:bottom w:val="single" w:sz="12" w:space="0" w:color="cc0000"/>
            </w:tcBorders>
            <w:vAlign w:val="center"/>
            <w:hideMark/>
          </w:tcPr>
          <w:p>
            <w:pPr>
              <w:pStyle w:val="style0"/>
              <w:rPr>
                <w:b/>
                <w:color w:val="0000ff"/>
                <w:sz w:val="20"/>
                <w:szCs w:val="20"/>
                <w:u w:val="thick"/>
              </w:rPr>
            </w:pPr>
            <w:r>
              <w:rPr>
                <w:b/>
                <w:bCs/>
                <w:color w:val="0000ff"/>
                <w:sz w:val="20"/>
                <w:szCs w:val="20"/>
                <w:u w:val="thick"/>
              </w:rPr>
              <w:t>Method</w:t>
            </w:r>
          </w:p>
        </w:tc>
        <w:tc>
          <w:tcPr>
            <w:tcW w:w="0" w:type="auto"/>
            <w:tcBorders>
              <w:bottom w:val="single" w:sz="12" w:space="0" w:color="cc0000"/>
            </w:tcBorders>
            <w:vAlign w:val="center"/>
            <w:hideMark/>
          </w:tcPr>
          <w:p>
            <w:pPr>
              <w:pStyle w:val="style0"/>
              <w:rPr>
                <w:b/>
                <w:color w:val="0000ff"/>
                <w:sz w:val="20"/>
                <w:szCs w:val="20"/>
                <w:u w:val="thick"/>
              </w:rPr>
            </w:pPr>
            <w:r>
              <w:rPr>
                <w:b/>
                <w:bCs/>
                <w:color w:val="0000ff"/>
                <w:sz w:val="20"/>
                <w:szCs w:val="20"/>
                <w:u w:val="thick"/>
              </w:rPr>
              <w:t>Collection</w:t>
            </w:r>
          </w:p>
        </w:tc>
        <w:tc>
          <w:tcPr>
            <w:tcW w:w="0" w:type="auto"/>
            <w:tcBorders>
              <w:bottom w:val="single" w:sz="12" w:space="0" w:color="cc0000"/>
            </w:tcBorders>
            <w:vAlign w:val="center"/>
            <w:hideMark/>
          </w:tcPr>
          <w:p>
            <w:pPr>
              <w:pStyle w:val="style0"/>
              <w:rPr>
                <w:b/>
                <w:color w:val="0000ff"/>
                <w:sz w:val="20"/>
                <w:szCs w:val="20"/>
                <w:u w:val="thick"/>
              </w:rPr>
            </w:pPr>
            <w:r>
              <w:rPr>
                <w:b/>
                <w:bCs/>
                <w:color w:val="0000ff"/>
                <w:sz w:val="20"/>
                <w:szCs w:val="20"/>
                <w:u w:val="thick"/>
              </w:rPr>
              <w:t>Reaction</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Ammonia</w:t>
            </w:r>
            <w:r>
              <w:rPr>
                <w:b/>
                <w:color w:val="ff0000"/>
                <w:sz w:val="24"/>
                <w:szCs w:val="24"/>
              </w:rPr>
              <w:br/>
            </w:r>
            <w:r>
              <w:rPr>
                <w:b/>
                <w:color w:val="ff0000"/>
                <w:sz w:val="24"/>
                <w:szCs w:val="24"/>
              </w:rPr>
              <w:t>NH</w:t>
            </w:r>
            <w:r>
              <w:rPr>
                <w:b/>
                <w:color w:val="ff0000"/>
                <w:sz w:val="24"/>
                <w:szCs w:val="24"/>
                <w:vertAlign w:val="subscript"/>
              </w:rPr>
              <w:t>3</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Ammonium chloride</w:t>
            </w:r>
            <w:r>
              <w:rPr>
                <w:b/>
                <w:color w:val="0000ff"/>
                <w:sz w:val="20"/>
                <w:szCs w:val="20"/>
              </w:rPr>
              <w:br/>
            </w:r>
            <w:r>
              <w:rPr>
                <w:b/>
                <w:color w:val="0000ff"/>
                <w:sz w:val="20"/>
                <w:szCs w:val="20"/>
              </w:rPr>
              <w:br/>
            </w:r>
            <w:r>
              <w:rPr>
                <w:b/>
                <w:color w:val="0000ff"/>
                <w:sz w:val="20"/>
                <w:szCs w:val="20"/>
              </w:rPr>
              <w:t xml:space="preserve">Calcium hydroxide </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Gently heat a mixture of ammonium chloride and calcium hydroxide in water.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Upward displacement of air in a hood.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Ca(OH)</w:t>
            </w:r>
            <w:r>
              <w:rPr>
                <w:b/>
                <w:color w:val="0000ff"/>
                <w:sz w:val="20"/>
                <w:szCs w:val="20"/>
                <w:vertAlign w:val="subscript"/>
              </w:rPr>
              <w:t>2</w:t>
            </w:r>
            <w:r>
              <w:rPr>
                <w:b/>
                <w:color w:val="0000ff"/>
                <w:sz w:val="20"/>
                <w:szCs w:val="20"/>
              </w:rPr>
              <w:t xml:space="preserve"> + 2NH</w:t>
            </w:r>
            <w:r>
              <w:rPr>
                <w:b/>
                <w:color w:val="0000ff"/>
                <w:sz w:val="20"/>
                <w:szCs w:val="20"/>
                <w:vertAlign w:val="subscript"/>
              </w:rPr>
              <w:t>4</w:t>
            </w:r>
            <w:r>
              <w:rPr>
                <w:b/>
                <w:color w:val="0000ff"/>
                <w:sz w:val="20"/>
                <w:szCs w:val="20"/>
              </w:rPr>
              <w:t>Cl → 2NH</w:t>
            </w:r>
            <w:r>
              <w:rPr>
                <w:b/>
                <w:color w:val="0000ff"/>
                <w:sz w:val="20"/>
                <w:szCs w:val="20"/>
                <w:vertAlign w:val="subscript"/>
              </w:rPr>
              <w:t>3</w:t>
            </w:r>
            <w:r>
              <w:rPr>
                <w:b/>
                <w:color w:val="0000ff"/>
                <w:sz w:val="20"/>
                <w:szCs w:val="20"/>
              </w:rPr>
              <w:t xml:space="preserve"> + CaCl</w:t>
            </w:r>
            <w:r>
              <w:rPr>
                <w:b/>
                <w:color w:val="0000ff"/>
                <w:sz w:val="20"/>
                <w:szCs w:val="20"/>
                <w:vertAlign w:val="subscript"/>
              </w:rPr>
              <w:t>2</w:t>
            </w:r>
            <w:r>
              <w:rPr>
                <w:b/>
                <w:color w:val="0000ff"/>
                <w:sz w:val="20"/>
                <w:szCs w:val="20"/>
              </w:rPr>
              <w:t xml:space="preserve"> + 2H</w:t>
            </w:r>
            <w:r>
              <w:rPr>
                <w:b/>
                <w:color w:val="0000ff"/>
                <w:sz w:val="20"/>
                <w:szCs w:val="20"/>
                <w:vertAlign w:val="subscript"/>
              </w:rPr>
              <w:t>2</w:t>
            </w:r>
            <w:r>
              <w:rPr>
                <w:b/>
                <w:color w:val="0000ff"/>
                <w:sz w:val="20"/>
                <w:szCs w:val="20"/>
              </w:rPr>
              <w:t>O</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Carbon Dioxide</w:t>
            </w:r>
            <w:r>
              <w:rPr>
                <w:b/>
                <w:color w:val="ff0000"/>
                <w:sz w:val="24"/>
                <w:szCs w:val="24"/>
              </w:rPr>
              <w:br/>
            </w:r>
            <w:r>
              <w:rPr>
                <w:b/>
                <w:color w:val="ff0000"/>
                <w:sz w:val="24"/>
                <w:szCs w:val="24"/>
              </w:rPr>
              <w:t>CO</w:t>
            </w:r>
            <w:r>
              <w:rPr>
                <w:b/>
                <w:color w:val="ff0000"/>
                <w:sz w:val="24"/>
                <w:szCs w:val="24"/>
                <w:vertAlign w:val="subscript"/>
              </w:rPr>
              <w:t>2</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Calcium carbonate (marble chips)</w:t>
            </w:r>
            <w:r>
              <w:rPr>
                <w:b/>
                <w:color w:val="0000ff"/>
                <w:sz w:val="20"/>
                <w:szCs w:val="20"/>
              </w:rPr>
              <w:br/>
            </w:r>
            <w:r>
              <w:rPr>
                <w:b/>
                <w:color w:val="0000ff"/>
                <w:sz w:val="20"/>
                <w:szCs w:val="20"/>
              </w:rPr>
              <w:t xml:space="preserve">5 M Hydrochloric acid </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Add 5 M hydrochloric acid to 5 - 10 g marble chips.</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Upward displacement of air in a hood.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2HCl + CaCO</w:t>
            </w:r>
            <w:r>
              <w:rPr>
                <w:b/>
                <w:color w:val="0000ff"/>
                <w:sz w:val="20"/>
                <w:szCs w:val="20"/>
                <w:vertAlign w:val="subscript"/>
              </w:rPr>
              <w:t>3</w:t>
            </w:r>
            <w:r>
              <w:rPr>
                <w:b/>
                <w:color w:val="0000ff"/>
                <w:sz w:val="20"/>
                <w:szCs w:val="20"/>
              </w:rPr>
              <w:t xml:space="preserve"> → CO</w:t>
            </w:r>
            <w:r>
              <w:rPr>
                <w:b/>
                <w:color w:val="0000ff"/>
                <w:sz w:val="20"/>
                <w:szCs w:val="20"/>
                <w:vertAlign w:val="subscript"/>
              </w:rPr>
              <w:t>2</w:t>
            </w:r>
            <w:r>
              <w:rPr>
                <w:b/>
                <w:color w:val="0000ff"/>
                <w:sz w:val="20"/>
                <w:szCs w:val="20"/>
              </w:rPr>
              <w:t xml:space="preserve"> + CaCl</w:t>
            </w:r>
            <w:r>
              <w:rPr>
                <w:b/>
                <w:color w:val="0000ff"/>
                <w:sz w:val="20"/>
                <w:szCs w:val="20"/>
                <w:vertAlign w:val="subscript"/>
              </w:rPr>
              <w:t>2</w:t>
            </w:r>
            <w:r>
              <w:rPr>
                <w:b/>
                <w:color w:val="0000ff"/>
                <w:sz w:val="20"/>
                <w:szCs w:val="20"/>
              </w:rPr>
              <w:t xml:space="preserve"> + H</w:t>
            </w:r>
            <w:r>
              <w:rPr>
                <w:b/>
                <w:color w:val="0000ff"/>
                <w:sz w:val="20"/>
                <w:szCs w:val="20"/>
                <w:vertAlign w:val="subscript"/>
              </w:rPr>
              <w:t>2</w:t>
            </w:r>
            <w:r>
              <w:rPr>
                <w:b/>
                <w:color w:val="0000ff"/>
                <w:sz w:val="20"/>
                <w:szCs w:val="20"/>
              </w:rPr>
              <w:t>O</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Chlorine</w:t>
            </w:r>
            <w:r>
              <w:rPr>
                <w:b/>
                <w:color w:val="ff0000"/>
                <w:sz w:val="24"/>
                <w:szCs w:val="24"/>
              </w:rPr>
              <w:br/>
            </w:r>
            <w:r>
              <w:rPr>
                <w:b/>
                <w:color w:val="ff0000"/>
                <w:sz w:val="24"/>
                <w:szCs w:val="24"/>
              </w:rPr>
              <w:t>Cl</w:t>
            </w:r>
            <w:r>
              <w:rPr>
                <w:b/>
                <w:color w:val="ff0000"/>
                <w:sz w:val="24"/>
                <w:szCs w:val="24"/>
                <w:vertAlign w:val="subscript"/>
              </w:rPr>
              <w:t>2</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Potassium permanganate</w:t>
            </w:r>
            <w:r>
              <w:rPr>
                <w:b/>
                <w:color w:val="0000ff"/>
                <w:sz w:val="20"/>
                <w:szCs w:val="20"/>
              </w:rPr>
              <w:br/>
            </w:r>
            <w:r>
              <w:rPr>
                <w:b/>
                <w:color w:val="0000ff"/>
                <w:sz w:val="20"/>
                <w:szCs w:val="20"/>
              </w:rPr>
              <w:t>Conc. Hydrochloric acid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Add concentrated hydrochloric acid dropwise onto a small amount of potassium permanganate crystals (in flask).</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Upward displacement of air in a hood.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6HCl + 2KMnO</w:t>
            </w:r>
            <w:r>
              <w:rPr>
                <w:b/>
                <w:color w:val="0000ff"/>
                <w:sz w:val="20"/>
                <w:szCs w:val="20"/>
                <w:vertAlign w:val="subscript"/>
              </w:rPr>
              <w:t>4</w:t>
            </w:r>
            <w:r>
              <w:rPr>
                <w:b/>
                <w:color w:val="0000ff"/>
                <w:sz w:val="20"/>
                <w:szCs w:val="20"/>
              </w:rPr>
              <w:t xml:space="preserve"> + 2H</w:t>
            </w:r>
            <w:r>
              <w:rPr>
                <w:b/>
                <w:color w:val="0000ff"/>
                <w:sz w:val="20"/>
                <w:szCs w:val="20"/>
                <w:vertAlign w:val="superscript"/>
              </w:rPr>
              <w:t>+</w:t>
            </w:r>
            <w:r>
              <w:rPr>
                <w:b/>
                <w:color w:val="0000ff"/>
                <w:sz w:val="20"/>
                <w:szCs w:val="20"/>
              </w:rPr>
              <w:t xml:space="preserve"> → 3Cl</w:t>
            </w:r>
            <w:r>
              <w:rPr>
                <w:b/>
                <w:color w:val="0000ff"/>
                <w:sz w:val="20"/>
                <w:szCs w:val="20"/>
                <w:vertAlign w:val="subscript"/>
              </w:rPr>
              <w:t>2</w:t>
            </w:r>
            <w:r>
              <w:rPr>
                <w:b/>
                <w:color w:val="0000ff"/>
                <w:sz w:val="20"/>
                <w:szCs w:val="20"/>
              </w:rPr>
              <w:t xml:space="preserve"> + 2MnO</w:t>
            </w:r>
            <w:r>
              <w:rPr>
                <w:b/>
                <w:color w:val="0000ff"/>
                <w:sz w:val="20"/>
                <w:szCs w:val="20"/>
                <w:vertAlign w:val="subscript"/>
              </w:rPr>
              <w:t>2</w:t>
            </w:r>
            <w:r>
              <w:rPr>
                <w:b/>
                <w:color w:val="0000ff"/>
                <w:sz w:val="20"/>
                <w:szCs w:val="20"/>
              </w:rPr>
              <w:t xml:space="preserve"> + 4H</w:t>
            </w:r>
            <w:r>
              <w:rPr>
                <w:b/>
                <w:color w:val="0000ff"/>
                <w:sz w:val="20"/>
                <w:szCs w:val="20"/>
                <w:vertAlign w:val="subscript"/>
              </w:rPr>
              <w:t>2</w:t>
            </w:r>
            <w:r>
              <w:rPr>
                <w:b/>
                <w:color w:val="0000ff"/>
                <w:sz w:val="20"/>
                <w:szCs w:val="20"/>
              </w:rPr>
              <w:t>O + 2K</w:t>
            </w:r>
            <w:r>
              <w:rPr>
                <w:b/>
                <w:color w:val="0000ff"/>
                <w:sz w:val="20"/>
                <w:szCs w:val="20"/>
                <w:vertAlign w:val="superscript"/>
              </w:rPr>
              <w:t>+</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fldChar w:fldCharType="begin"/>
            </w:r>
            <w:r>
              <w:instrText xml:space="preserve"> HYPERLINK "http://chemistry.about.com/od/makechemicalsyourself/a/How-To-Make-Hydrogen-Gas.htm" </w:instrText>
            </w:r>
            <w:r>
              <w:rPr/>
              <w:fldChar w:fldCharType="separate"/>
            </w:r>
            <w:r>
              <w:rPr>
                <w:rStyle w:val="style85"/>
                <w:b/>
                <w:color w:val="ff0000"/>
                <w:szCs w:val="24"/>
              </w:rPr>
              <w:t>Hydrogen</w:t>
            </w:r>
            <w:r>
              <w:rPr/>
              <w:fldChar w:fldCharType="end"/>
            </w:r>
            <w:r>
              <w:rPr>
                <w:b/>
                <w:color w:val="ff0000"/>
                <w:sz w:val="24"/>
                <w:szCs w:val="24"/>
              </w:rPr>
              <w:br/>
            </w:r>
            <w:r>
              <w:rPr>
                <w:b/>
                <w:color w:val="ff0000"/>
                <w:sz w:val="24"/>
                <w:szCs w:val="24"/>
              </w:rPr>
              <w:t>H</w:t>
            </w:r>
            <w:r>
              <w:rPr>
                <w:b/>
                <w:color w:val="ff0000"/>
                <w:sz w:val="24"/>
                <w:szCs w:val="24"/>
                <w:vertAlign w:val="subscript"/>
              </w:rPr>
              <w:t>2</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Zinc (granulated)</w:t>
            </w:r>
            <w:r>
              <w:rPr>
                <w:b/>
                <w:color w:val="0000ff"/>
                <w:sz w:val="20"/>
                <w:szCs w:val="20"/>
              </w:rPr>
              <w:br/>
            </w:r>
            <w:r>
              <w:rPr>
                <w:b/>
                <w:color w:val="0000ff"/>
                <w:sz w:val="20"/>
                <w:szCs w:val="20"/>
              </w:rPr>
              <w:t>5 M Hydrochloric acid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Add 5 M hydrochloric acid to 5 - 10 g granulated zinc pieces.</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Collect over water.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2HCl + Zn → H</w:t>
            </w:r>
            <w:r>
              <w:rPr>
                <w:b/>
                <w:color w:val="0000ff"/>
                <w:sz w:val="20"/>
                <w:szCs w:val="20"/>
                <w:vertAlign w:val="subscript"/>
              </w:rPr>
              <w:t>2</w:t>
            </w:r>
            <w:r>
              <w:rPr>
                <w:b/>
                <w:color w:val="0000ff"/>
                <w:sz w:val="20"/>
                <w:szCs w:val="20"/>
              </w:rPr>
              <w:t xml:space="preserve"> + ZnCl</w:t>
            </w:r>
            <w:r>
              <w:rPr>
                <w:b/>
                <w:color w:val="0000ff"/>
                <w:sz w:val="20"/>
                <w:szCs w:val="20"/>
                <w:vertAlign w:val="subscript"/>
              </w:rPr>
              <w:t>2</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Hydrogen Chloride</w:t>
            </w:r>
            <w:r>
              <w:rPr>
                <w:b/>
                <w:color w:val="ff0000"/>
                <w:sz w:val="24"/>
                <w:szCs w:val="24"/>
              </w:rPr>
              <w:br/>
            </w:r>
            <w:r>
              <w:rPr>
                <w:b/>
                <w:color w:val="ff0000"/>
                <w:sz w:val="24"/>
                <w:szCs w:val="24"/>
              </w:rPr>
              <w:t>HCl</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Sodium chloride</w:t>
            </w:r>
            <w:r>
              <w:rPr>
                <w:b/>
                <w:color w:val="0000ff"/>
                <w:sz w:val="20"/>
                <w:szCs w:val="20"/>
              </w:rPr>
              <w:br/>
            </w:r>
            <w:r>
              <w:rPr>
                <w:b/>
                <w:color w:val="0000ff"/>
                <w:sz w:val="20"/>
                <w:szCs w:val="20"/>
              </w:rPr>
              <w:t xml:space="preserve">Conc. Sulfuric </w:t>
            </w:r>
            <w:r>
              <w:rPr>
                <w:b/>
                <w:color w:val="0000ff"/>
                <w:sz w:val="20"/>
                <w:szCs w:val="20"/>
              </w:rPr>
              <w:t>acid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Slowly add concentrated sulfuric acid to solid sodium chloride.</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 xml:space="preserve">Displacement of air in a hood. </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2NaCl + H</w:t>
            </w:r>
            <w:r>
              <w:rPr>
                <w:b/>
                <w:color w:val="0000ff"/>
                <w:sz w:val="20"/>
                <w:szCs w:val="20"/>
                <w:vertAlign w:val="subscript"/>
              </w:rPr>
              <w:t>2</w:t>
            </w:r>
            <w:r>
              <w:rPr>
                <w:b/>
                <w:color w:val="0000ff"/>
                <w:sz w:val="20"/>
                <w:szCs w:val="20"/>
              </w:rPr>
              <w:t>SO</w:t>
            </w:r>
            <w:r>
              <w:rPr>
                <w:b/>
                <w:color w:val="0000ff"/>
                <w:sz w:val="20"/>
                <w:szCs w:val="20"/>
                <w:vertAlign w:val="subscript"/>
              </w:rPr>
              <w:t>4</w:t>
            </w:r>
            <w:r>
              <w:rPr>
                <w:b/>
                <w:color w:val="0000ff"/>
                <w:sz w:val="20"/>
                <w:szCs w:val="20"/>
              </w:rPr>
              <w:t xml:space="preserve"> → Na</w:t>
            </w:r>
            <w:r>
              <w:rPr>
                <w:b/>
                <w:color w:val="0000ff"/>
                <w:sz w:val="20"/>
                <w:szCs w:val="20"/>
                <w:vertAlign w:val="subscript"/>
              </w:rPr>
              <w:t>2</w:t>
            </w:r>
            <w:r>
              <w:rPr>
                <w:b/>
                <w:color w:val="0000ff"/>
                <w:sz w:val="20"/>
                <w:szCs w:val="20"/>
              </w:rPr>
              <w:t>SO</w:t>
            </w:r>
            <w:r>
              <w:rPr>
                <w:b/>
                <w:color w:val="0000ff"/>
                <w:sz w:val="20"/>
                <w:szCs w:val="20"/>
                <w:vertAlign w:val="subscript"/>
              </w:rPr>
              <w:t>4</w:t>
            </w:r>
            <w:r>
              <w:rPr>
                <w:b/>
                <w:color w:val="0000ff"/>
                <w:sz w:val="20"/>
                <w:szCs w:val="20"/>
              </w:rPr>
              <w:t xml:space="preserve"> + </w:t>
            </w:r>
            <w:r>
              <w:rPr>
                <w:b/>
                <w:color w:val="0000ff"/>
                <w:sz w:val="20"/>
                <w:szCs w:val="20"/>
              </w:rPr>
              <w:t xml:space="preserve">2HCl </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Methane</w:t>
            </w:r>
            <w:r>
              <w:rPr>
                <w:b/>
                <w:color w:val="ff0000"/>
                <w:sz w:val="24"/>
                <w:szCs w:val="24"/>
              </w:rPr>
              <w:br/>
            </w:r>
            <w:r>
              <w:rPr>
                <w:b/>
                <w:color w:val="ff0000"/>
                <w:sz w:val="24"/>
                <w:szCs w:val="24"/>
              </w:rPr>
              <w:t>CH</w:t>
            </w:r>
            <w:r>
              <w:rPr>
                <w:b/>
                <w:color w:val="ff0000"/>
                <w:sz w:val="24"/>
                <w:szCs w:val="24"/>
                <w:vertAlign w:val="subscript"/>
              </w:rPr>
              <w:t>4</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Sodium acetate (anhydrous)</w:t>
            </w:r>
            <w:r>
              <w:rPr>
                <w:b/>
                <w:color w:val="0000ff"/>
                <w:sz w:val="20"/>
                <w:szCs w:val="20"/>
              </w:rPr>
              <w:br/>
            </w:r>
            <w:r>
              <w:rPr>
                <w:b/>
                <w:color w:val="0000ff"/>
                <w:sz w:val="20"/>
                <w:szCs w:val="20"/>
              </w:rPr>
              <w:t>Soda lime</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Mix 1 part sodium acetate with 3 parts soda lime. Heat in a dry pyrex test tube or flask.</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 xml:space="preserve">Collect over water. </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CH</w:t>
            </w:r>
            <w:r>
              <w:rPr>
                <w:b/>
                <w:color w:val="0000ff"/>
                <w:sz w:val="20"/>
                <w:szCs w:val="20"/>
                <w:vertAlign w:val="subscript"/>
              </w:rPr>
              <w:t>3</w:t>
            </w:r>
            <w:r>
              <w:rPr>
                <w:b/>
                <w:color w:val="0000ff"/>
                <w:sz w:val="20"/>
                <w:szCs w:val="20"/>
              </w:rPr>
              <w:t>COONa + NaOH → CH</w:t>
            </w:r>
            <w:r>
              <w:rPr>
                <w:b/>
                <w:color w:val="0000ff"/>
                <w:sz w:val="20"/>
                <w:szCs w:val="20"/>
                <w:vertAlign w:val="subscript"/>
              </w:rPr>
              <w:t>4</w:t>
            </w:r>
            <w:r>
              <w:rPr>
                <w:b/>
                <w:color w:val="0000ff"/>
                <w:sz w:val="20"/>
                <w:szCs w:val="20"/>
              </w:rPr>
              <w:t xml:space="preserve"> + Na</w:t>
            </w:r>
            <w:r>
              <w:rPr>
                <w:b/>
                <w:color w:val="0000ff"/>
                <w:sz w:val="20"/>
                <w:szCs w:val="20"/>
                <w:vertAlign w:val="subscript"/>
              </w:rPr>
              <w:t>2</w:t>
            </w:r>
            <w:r>
              <w:rPr>
                <w:b/>
                <w:color w:val="0000ff"/>
                <w:sz w:val="20"/>
                <w:szCs w:val="20"/>
              </w:rPr>
              <w:t>CO</w:t>
            </w:r>
            <w:r>
              <w:rPr>
                <w:b/>
                <w:color w:val="0000ff"/>
                <w:sz w:val="20"/>
                <w:szCs w:val="20"/>
                <w:vertAlign w:val="subscript"/>
              </w:rPr>
              <w:t>3</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Nitrogen</w:t>
            </w:r>
            <w:r>
              <w:rPr>
                <w:b/>
                <w:color w:val="ff0000"/>
                <w:sz w:val="24"/>
                <w:szCs w:val="24"/>
              </w:rPr>
              <w:br/>
            </w:r>
            <w:r>
              <w:rPr>
                <w:b/>
                <w:color w:val="ff0000"/>
                <w:sz w:val="24"/>
                <w:szCs w:val="24"/>
              </w:rPr>
              <w:t>N</w:t>
            </w:r>
            <w:r>
              <w:rPr>
                <w:b/>
                <w:color w:val="ff0000"/>
                <w:sz w:val="24"/>
                <w:szCs w:val="24"/>
                <w:vertAlign w:val="subscript"/>
              </w:rPr>
              <w:t>2</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Ammonia</w:t>
            </w:r>
            <w:r>
              <w:rPr>
                <w:b/>
                <w:color w:val="0000ff"/>
                <w:sz w:val="20"/>
                <w:szCs w:val="20"/>
              </w:rPr>
              <w:br/>
            </w:r>
            <w:r>
              <w:rPr>
                <w:b/>
                <w:color w:val="0000ff"/>
                <w:sz w:val="20"/>
                <w:szCs w:val="20"/>
              </w:rPr>
              <w:t>Calcium hypochlorite (bleaching powder)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Shake 20 g calcium hypochlorite into 100 mL water for several minutes, then filter. Add 10 mL conc. ammonia and heat mixture. Use extreme caution! Chloramine and explosive nitrogen trichloride may be produced.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Displacement of air.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2NH</w:t>
            </w:r>
            <w:r>
              <w:rPr>
                <w:b/>
                <w:color w:val="0000ff"/>
                <w:sz w:val="20"/>
                <w:szCs w:val="20"/>
                <w:vertAlign w:val="subscript"/>
              </w:rPr>
              <w:t>3</w:t>
            </w:r>
            <w:r>
              <w:rPr>
                <w:b/>
                <w:color w:val="0000ff"/>
                <w:sz w:val="20"/>
                <w:szCs w:val="20"/>
              </w:rPr>
              <w:t xml:space="preserve"> + 3CaOCl</w:t>
            </w:r>
            <w:r>
              <w:rPr>
                <w:b/>
                <w:color w:val="0000ff"/>
                <w:sz w:val="20"/>
                <w:szCs w:val="20"/>
                <w:vertAlign w:val="subscript"/>
              </w:rPr>
              <w:t>2</w:t>
            </w:r>
            <w:r>
              <w:rPr>
                <w:b/>
                <w:color w:val="0000ff"/>
                <w:sz w:val="20"/>
                <w:szCs w:val="20"/>
              </w:rPr>
              <w:t xml:space="preserve"> → N</w:t>
            </w:r>
            <w:r>
              <w:rPr>
                <w:b/>
                <w:color w:val="0000ff"/>
                <w:sz w:val="20"/>
                <w:szCs w:val="20"/>
                <w:vertAlign w:val="subscript"/>
              </w:rPr>
              <w:t>2</w:t>
            </w:r>
            <w:r>
              <w:rPr>
                <w:b/>
                <w:color w:val="0000ff"/>
                <w:sz w:val="20"/>
                <w:szCs w:val="20"/>
              </w:rPr>
              <w:t xml:space="preserve"> + 3H</w:t>
            </w:r>
            <w:r>
              <w:rPr>
                <w:b/>
                <w:color w:val="0000ff"/>
                <w:sz w:val="20"/>
                <w:szCs w:val="20"/>
                <w:vertAlign w:val="subscript"/>
              </w:rPr>
              <w:t>2</w:t>
            </w:r>
            <w:r>
              <w:rPr>
                <w:b/>
                <w:color w:val="0000ff"/>
                <w:sz w:val="20"/>
                <w:szCs w:val="20"/>
              </w:rPr>
              <w:t>O + 3CaCl</w:t>
            </w:r>
            <w:r>
              <w:rPr>
                <w:b/>
                <w:color w:val="0000ff"/>
                <w:sz w:val="20"/>
                <w:szCs w:val="20"/>
                <w:vertAlign w:val="subscript"/>
              </w:rPr>
              <w:t>2</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Nitrogen</w:t>
            </w:r>
            <w:r>
              <w:rPr>
                <w:b/>
                <w:color w:val="ff0000"/>
                <w:sz w:val="24"/>
                <w:szCs w:val="24"/>
              </w:rPr>
              <w:br/>
            </w:r>
            <w:r>
              <w:rPr>
                <w:b/>
                <w:color w:val="ff0000"/>
                <w:sz w:val="24"/>
                <w:szCs w:val="24"/>
              </w:rPr>
              <w:t>N</w:t>
            </w:r>
            <w:r>
              <w:rPr>
                <w:b/>
                <w:color w:val="ff0000"/>
                <w:sz w:val="24"/>
                <w:szCs w:val="24"/>
                <w:vertAlign w:val="subscript"/>
              </w:rPr>
              <w:t>2</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Air</w:t>
            </w:r>
            <w:r>
              <w:rPr>
                <w:b/>
                <w:color w:val="0000ff"/>
                <w:sz w:val="20"/>
                <w:szCs w:val="20"/>
              </w:rPr>
              <w:br/>
            </w:r>
            <w:r>
              <w:rPr>
                <w:b/>
                <w:color w:val="0000ff"/>
                <w:sz w:val="20"/>
                <w:szCs w:val="20"/>
              </w:rPr>
              <w:t>Lighted Phosphorus (or heated Fe or Cu)</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Invert a bell jar over lighted phosphorus. Oxygen and phosphorus combine to form phosphorus pentoxide, which is absorbed by the water over which the bell jar stands (may be violent reaction), producing phosphoric acid and leaving the nitrogen behind.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Removal of oxygen.</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5 O</w:t>
            </w:r>
            <w:r>
              <w:rPr>
                <w:b/>
                <w:color w:val="0000ff"/>
                <w:sz w:val="20"/>
                <w:szCs w:val="20"/>
                <w:vertAlign w:val="subscript"/>
              </w:rPr>
              <w:t>2</w:t>
            </w:r>
            <w:r>
              <w:rPr>
                <w:b/>
                <w:color w:val="0000ff"/>
                <w:sz w:val="20"/>
                <w:szCs w:val="20"/>
              </w:rPr>
              <w:t xml:space="preserve"> + 4 P → P</w:t>
            </w:r>
            <w:r>
              <w:rPr>
                <w:b/>
                <w:color w:val="0000ff"/>
                <w:sz w:val="20"/>
                <w:szCs w:val="20"/>
                <w:vertAlign w:val="subscript"/>
              </w:rPr>
              <w:t>4</w:t>
            </w:r>
            <w:r>
              <w:rPr>
                <w:b/>
                <w:color w:val="0000ff"/>
                <w:sz w:val="20"/>
                <w:szCs w:val="20"/>
              </w:rPr>
              <w:t>O</w:t>
            </w:r>
            <w:r>
              <w:rPr>
                <w:b/>
                <w:color w:val="0000ff"/>
                <w:sz w:val="20"/>
                <w:szCs w:val="20"/>
                <w:vertAlign w:val="subscript"/>
              </w:rPr>
              <w:t>10</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Nitrogen Dioxide</w:t>
            </w:r>
            <w:r>
              <w:rPr>
                <w:b/>
                <w:color w:val="ff0000"/>
                <w:sz w:val="24"/>
                <w:szCs w:val="24"/>
              </w:rPr>
              <w:br/>
            </w:r>
            <w:r>
              <w:rPr>
                <w:b/>
                <w:color w:val="ff0000"/>
                <w:sz w:val="24"/>
                <w:szCs w:val="24"/>
              </w:rPr>
              <w:t>NO</w:t>
            </w:r>
            <w:r>
              <w:rPr>
                <w:b/>
                <w:color w:val="ff0000"/>
                <w:sz w:val="24"/>
                <w:szCs w:val="24"/>
                <w:vertAlign w:val="subscript"/>
              </w:rPr>
              <w:t>2</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Copper (turnings)</w:t>
            </w:r>
            <w:r>
              <w:rPr>
                <w:b/>
                <w:color w:val="0000ff"/>
                <w:sz w:val="20"/>
                <w:szCs w:val="20"/>
              </w:rPr>
              <w:br/>
            </w:r>
            <w:r>
              <w:rPr>
                <w:b/>
                <w:color w:val="0000ff"/>
                <w:sz w:val="20"/>
                <w:szCs w:val="20"/>
              </w:rPr>
              <w:t>10 M Nitric acid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Add concentrated nitric acid to 5 - 10 g copper.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Upward displacement of air in a hood.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Cu + 4HNO</w:t>
            </w:r>
            <w:r>
              <w:rPr>
                <w:b/>
                <w:color w:val="0000ff"/>
                <w:sz w:val="20"/>
                <w:szCs w:val="20"/>
                <w:vertAlign w:val="subscript"/>
              </w:rPr>
              <w:t>3</w:t>
            </w:r>
            <w:r>
              <w:rPr>
                <w:b/>
                <w:color w:val="0000ff"/>
                <w:sz w:val="20"/>
                <w:szCs w:val="20"/>
              </w:rPr>
              <w:t xml:space="preserve"> → 2NO</w:t>
            </w:r>
            <w:r>
              <w:rPr>
                <w:b/>
                <w:color w:val="0000ff"/>
                <w:sz w:val="20"/>
                <w:szCs w:val="20"/>
                <w:vertAlign w:val="subscript"/>
              </w:rPr>
              <w:t>2</w:t>
            </w:r>
            <w:r>
              <w:rPr>
                <w:b/>
                <w:color w:val="0000ff"/>
                <w:sz w:val="20"/>
                <w:szCs w:val="20"/>
              </w:rPr>
              <w:t xml:space="preserve"> + Cu(NO</w:t>
            </w:r>
            <w:r>
              <w:rPr>
                <w:b/>
                <w:color w:val="0000ff"/>
                <w:sz w:val="20"/>
                <w:szCs w:val="20"/>
                <w:vertAlign w:val="subscript"/>
              </w:rPr>
              <w:t>3</w:t>
            </w:r>
            <w:r>
              <w:rPr>
                <w:b/>
                <w:color w:val="0000ff"/>
                <w:sz w:val="20"/>
                <w:szCs w:val="20"/>
              </w:rPr>
              <w:t>)</w:t>
            </w:r>
            <w:r>
              <w:rPr>
                <w:b/>
                <w:color w:val="0000ff"/>
                <w:sz w:val="20"/>
                <w:szCs w:val="20"/>
                <w:vertAlign w:val="subscript"/>
              </w:rPr>
              <w:t>2</w:t>
            </w:r>
            <w:r>
              <w:rPr>
                <w:b/>
                <w:color w:val="0000ff"/>
                <w:sz w:val="20"/>
                <w:szCs w:val="20"/>
              </w:rPr>
              <w:t xml:space="preserve"> + 2H</w:t>
            </w:r>
            <w:r>
              <w:rPr>
                <w:b/>
                <w:color w:val="0000ff"/>
                <w:sz w:val="20"/>
                <w:szCs w:val="20"/>
                <w:vertAlign w:val="subscript"/>
              </w:rPr>
              <w:t>2</w:t>
            </w:r>
            <w:r>
              <w:rPr>
                <w:b/>
                <w:color w:val="0000ff"/>
                <w:sz w:val="20"/>
                <w:szCs w:val="20"/>
              </w:rPr>
              <w:t>O</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Nitrogen Monoxide</w:t>
            </w:r>
            <w:r>
              <w:rPr>
                <w:b/>
                <w:color w:val="ff0000"/>
                <w:sz w:val="24"/>
                <w:szCs w:val="24"/>
              </w:rPr>
              <w:br/>
            </w:r>
            <w:r>
              <w:rPr>
                <w:b/>
                <w:color w:val="ff0000"/>
                <w:sz w:val="24"/>
                <w:szCs w:val="24"/>
              </w:rPr>
              <w:t>NO</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Copper (turnings)</w:t>
            </w:r>
            <w:r>
              <w:rPr>
                <w:b/>
                <w:color w:val="0000ff"/>
                <w:sz w:val="20"/>
                <w:szCs w:val="20"/>
              </w:rPr>
              <w:br/>
            </w:r>
            <w:r>
              <w:rPr>
                <w:b/>
                <w:color w:val="0000ff"/>
                <w:sz w:val="20"/>
                <w:szCs w:val="20"/>
              </w:rPr>
              <w:t>5 M Nitric acid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Add 5 M nitric acid to 5 - 10 g copper.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Collect over water.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3Cu + 8HNO</w:t>
            </w:r>
            <w:r>
              <w:rPr>
                <w:b/>
                <w:color w:val="0000ff"/>
                <w:sz w:val="20"/>
                <w:szCs w:val="20"/>
                <w:vertAlign w:val="subscript"/>
              </w:rPr>
              <w:t>3</w:t>
            </w:r>
            <w:r>
              <w:rPr>
                <w:b/>
                <w:color w:val="0000ff"/>
                <w:sz w:val="20"/>
                <w:szCs w:val="20"/>
              </w:rPr>
              <w:t xml:space="preserve"> → 2NO + 3Cu(NO</w:t>
            </w:r>
            <w:r>
              <w:rPr>
                <w:b/>
                <w:color w:val="0000ff"/>
                <w:sz w:val="20"/>
                <w:szCs w:val="20"/>
                <w:vertAlign w:val="subscript"/>
              </w:rPr>
              <w:t>3</w:t>
            </w:r>
            <w:r>
              <w:rPr>
                <w:b/>
                <w:color w:val="0000ff"/>
                <w:sz w:val="20"/>
                <w:szCs w:val="20"/>
              </w:rPr>
              <w:t>)</w:t>
            </w:r>
            <w:r>
              <w:rPr>
                <w:b/>
                <w:color w:val="0000ff"/>
                <w:sz w:val="20"/>
                <w:szCs w:val="20"/>
                <w:vertAlign w:val="subscript"/>
              </w:rPr>
              <w:t>2</w:t>
            </w:r>
            <w:r>
              <w:rPr>
                <w:b/>
                <w:color w:val="0000ff"/>
                <w:sz w:val="20"/>
                <w:szCs w:val="20"/>
              </w:rPr>
              <w:t xml:space="preserve"> + 4H</w:t>
            </w:r>
            <w:r>
              <w:rPr>
                <w:b/>
                <w:color w:val="0000ff"/>
                <w:sz w:val="20"/>
                <w:szCs w:val="20"/>
                <w:vertAlign w:val="subscript"/>
              </w:rPr>
              <w:t>2</w:t>
            </w:r>
            <w:r>
              <w:rPr>
                <w:b/>
                <w:color w:val="0000ff"/>
                <w:sz w:val="20"/>
                <w:szCs w:val="20"/>
              </w:rPr>
              <w:t xml:space="preserve">O </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Nitrous Oxide</w:t>
            </w:r>
            <w:r>
              <w:rPr>
                <w:b/>
                <w:color w:val="ff0000"/>
                <w:sz w:val="24"/>
                <w:szCs w:val="24"/>
              </w:rPr>
              <w:br/>
            </w:r>
            <w:r>
              <w:rPr>
                <w:b/>
                <w:color w:val="ff0000"/>
                <w:sz w:val="24"/>
                <w:szCs w:val="24"/>
              </w:rPr>
              <w:t>N</w:t>
            </w:r>
            <w:r>
              <w:rPr>
                <w:b/>
                <w:color w:val="ff0000"/>
                <w:sz w:val="24"/>
                <w:szCs w:val="24"/>
                <w:vertAlign w:val="subscript"/>
              </w:rPr>
              <w:t>2</w:t>
            </w:r>
            <w:r>
              <w:rPr>
                <w:b/>
                <w:color w:val="ff0000"/>
                <w:sz w:val="24"/>
                <w:szCs w:val="24"/>
              </w:rPr>
              <w:t>O</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Sodium nitrate</w:t>
            </w:r>
            <w:r>
              <w:rPr>
                <w:b/>
                <w:color w:val="0000ff"/>
                <w:sz w:val="20"/>
                <w:szCs w:val="20"/>
              </w:rPr>
              <w:br/>
            </w:r>
            <w:r>
              <w:rPr>
                <w:b/>
                <w:color w:val="0000ff"/>
                <w:sz w:val="20"/>
                <w:szCs w:val="20"/>
              </w:rPr>
              <w:t>Ammonium sulfate</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Mix 10 g powdered sodium nitrate and 9 g ammonium sulfate. Heat well.</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Displacement of air.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NH</w:t>
            </w:r>
            <w:r>
              <w:rPr>
                <w:b/>
                <w:color w:val="0000ff"/>
                <w:sz w:val="20"/>
                <w:szCs w:val="20"/>
                <w:vertAlign w:val="subscript"/>
              </w:rPr>
              <w:t>4</w:t>
            </w:r>
            <w:r>
              <w:rPr>
                <w:b/>
                <w:color w:val="0000ff"/>
                <w:sz w:val="20"/>
                <w:szCs w:val="20"/>
              </w:rPr>
              <w:t>NO</w:t>
            </w:r>
            <w:r>
              <w:rPr>
                <w:b/>
                <w:color w:val="0000ff"/>
                <w:sz w:val="20"/>
                <w:szCs w:val="20"/>
                <w:vertAlign w:val="subscript"/>
              </w:rPr>
              <w:t>3</w:t>
            </w:r>
            <w:r>
              <w:rPr>
                <w:b/>
                <w:color w:val="0000ff"/>
                <w:sz w:val="20"/>
                <w:szCs w:val="20"/>
              </w:rPr>
              <w:t xml:space="preserve"> → N</w:t>
            </w:r>
            <w:r>
              <w:rPr>
                <w:b/>
                <w:color w:val="0000ff"/>
                <w:sz w:val="20"/>
                <w:szCs w:val="20"/>
                <w:vertAlign w:val="subscript"/>
              </w:rPr>
              <w:t>2</w:t>
            </w:r>
            <w:r>
              <w:rPr>
                <w:b/>
                <w:color w:val="0000ff"/>
                <w:sz w:val="20"/>
                <w:szCs w:val="20"/>
              </w:rPr>
              <w:t>O + 2H</w:t>
            </w:r>
            <w:r>
              <w:rPr>
                <w:b/>
                <w:color w:val="0000ff"/>
                <w:sz w:val="20"/>
                <w:szCs w:val="20"/>
                <w:vertAlign w:val="subscript"/>
              </w:rPr>
              <w:t>2</w:t>
            </w:r>
            <w:r>
              <w:rPr>
                <w:b/>
                <w:color w:val="0000ff"/>
                <w:sz w:val="20"/>
                <w:szCs w:val="20"/>
              </w:rPr>
              <w:t xml:space="preserve">O </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Oxygen</w:t>
            </w:r>
            <w:r>
              <w:rPr>
                <w:b/>
                <w:color w:val="ff0000"/>
                <w:sz w:val="24"/>
                <w:szCs w:val="24"/>
              </w:rPr>
              <w:br/>
            </w:r>
            <w:r>
              <w:rPr>
                <w:b/>
                <w:color w:val="ff0000"/>
                <w:sz w:val="24"/>
                <w:szCs w:val="24"/>
              </w:rPr>
              <w:t>O</w:t>
            </w:r>
            <w:r>
              <w:rPr>
                <w:b/>
                <w:color w:val="ff0000"/>
                <w:sz w:val="24"/>
                <w:szCs w:val="24"/>
                <w:vertAlign w:val="subscript"/>
              </w:rPr>
              <w:t>2</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6% Hydrogen peroxide</w:t>
            </w:r>
            <w:r>
              <w:rPr>
                <w:b/>
                <w:color w:val="0000ff"/>
                <w:sz w:val="20"/>
                <w:szCs w:val="20"/>
              </w:rPr>
              <w:br/>
            </w:r>
            <w:r>
              <w:rPr>
                <w:b/>
                <w:color w:val="0000ff"/>
                <w:sz w:val="20"/>
                <w:szCs w:val="20"/>
              </w:rPr>
              <w:t>Manganese dioxide (catalyst)</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Add hydrogen peroxide to about 5 g of MnO</w:t>
            </w:r>
            <w:r>
              <w:rPr>
                <w:b/>
                <w:color w:val="0000ff"/>
                <w:sz w:val="20"/>
                <w:szCs w:val="20"/>
                <w:vertAlign w:val="subscript"/>
              </w:rPr>
              <w:t>2</w:t>
            </w:r>
            <w:r>
              <w:rPr>
                <w:b/>
                <w:color w:val="0000ff"/>
                <w:sz w:val="20"/>
                <w:szCs w:val="20"/>
              </w:rPr>
              <w:t>.</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Collect over water.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2H</w:t>
            </w:r>
            <w:r>
              <w:rPr>
                <w:b/>
                <w:color w:val="0000ff"/>
                <w:sz w:val="20"/>
                <w:szCs w:val="20"/>
                <w:vertAlign w:val="subscript"/>
              </w:rPr>
              <w:t>2</w:t>
            </w:r>
            <w:r>
              <w:rPr>
                <w:b/>
                <w:color w:val="0000ff"/>
                <w:sz w:val="20"/>
                <w:szCs w:val="20"/>
              </w:rPr>
              <w:t>O</w:t>
            </w:r>
            <w:r>
              <w:rPr>
                <w:b/>
                <w:color w:val="0000ff"/>
                <w:sz w:val="20"/>
                <w:szCs w:val="20"/>
                <w:vertAlign w:val="subscript"/>
              </w:rPr>
              <w:t>2</w:t>
            </w:r>
            <w:r>
              <w:rPr>
                <w:b/>
                <w:color w:val="0000ff"/>
                <w:sz w:val="20"/>
                <w:szCs w:val="20"/>
              </w:rPr>
              <w:t xml:space="preserve"> → 2H</w:t>
            </w:r>
            <w:r>
              <w:rPr>
                <w:b/>
                <w:color w:val="0000ff"/>
                <w:sz w:val="20"/>
                <w:szCs w:val="20"/>
                <w:vertAlign w:val="subscript"/>
              </w:rPr>
              <w:t>2</w:t>
            </w:r>
            <w:r>
              <w:rPr>
                <w:b/>
                <w:color w:val="0000ff"/>
                <w:sz w:val="20"/>
                <w:szCs w:val="20"/>
              </w:rPr>
              <w:t>O + O</w:t>
            </w:r>
            <w:r>
              <w:rPr>
                <w:b/>
                <w:color w:val="0000ff"/>
                <w:sz w:val="20"/>
                <w:szCs w:val="20"/>
                <w:vertAlign w:val="subscript"/>
              </w:rPr>
              <w:t>2</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Oxygen</w:t>
            </w:r>
            <w:r>
              <w:rPr>
                <w:b/>
                <w:color w:val="ff0000"/>
                <w:sz w:val="24"/>
                <w:szCs w:val="24"/>
              </w:rPr>
              <w:br/>
            </w:r>
            <w:r>
              <w:rPr>
                <w:b/>
                <w:color w:val="ff0000"/>
                <w:sz w:val="24"/>
                <w:szCs w:val="24"/>
              </w:rPr>
              <w:t>O</w:t>
            </w:r>
            <w:r>
              <w:rPr>
                <w:b/>
                <w:color w:val="ff0000"/>
                <w:sz w:val="24"/>
                <w:szCs w:val="24"/>
                <w:vertAlign w:val="subscript"/>
              </w:rPr>
              <w:t>2</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 xml:space="preserve">Potassium </w:t>
            </w:r>
            <w:r>
              <w:rPr>
                <w:b/>
                <w:color w:val="0000ff"/>
                <w:sz w:val="20"/>
                <w:szCs w:val="20"/>
              </w:rPr>
              <w:t>permanganate</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Heat solid KMnO</w:t>
            </w:r>
            <w:r>
              <w:rPr>
                <w:b/>
                <w:color w:val="0000ff"/>
                <w:sz w:val="20"/>
                <w:szCs w:val="20"/>
                <w:vertAlign w:val="subscript"/>
              </w:rPr>
              <w:t>4</w:t>
            </w:r>
            <w:r>
              <w:rPr>
                <w:b/>
                <w:color w:val="0000ff"/>
                <w:sz w:val="20"/>
                <w:szCs w:val="20"/>
              </w:rPr>
              <w:t>.</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 xml:space="preserve">Collect over </w:t>
            </w:r>
            <w:r>
              <w:rPr>
                <w:b/>
                <w:color w:val="0000ff"/>
                <w:sz w:val="20"/>
                <w:szCs w:val="20"/>
              </w:rPr>
              <w:t>water.</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2KMnO</w:t>
            </w:r>
            <w:r>
              <w:rPr>
                <w:b/>
                <w:color w:val="0000ff"/>
                <w:sz w:val="20"/>
                <w:szCs w:val="20"/>
                <w:vertAlign w:val="subscript"/>
              </w:rPr>
              <w:t>4</w:t>
            </w:r>
            <w:r>
              <w:rPr>
                <w:b/>
                <w:color w:val="0000ff"/>
                <w:sz w:val="20"/>
                <w:szCs w:val="20"/>
              </w:rPr>
              <w:t xml:space="preserve"> → </w:t>
            </w:r>
            <w:r>
              <w:rPr>
                <w:b/>
                <w:color w:val="0000ff"/>
                <w:sz w:val="20"/>
                <w:szCs w:val="20"/>
              </w:rPr>
              <w:t>K</w:t>
            </w:r>
            <w:r>
              <w:rPr>
                <w:b/>
                <w:color w:val="0000ff"/>
                <w:sz w:val="20"/>
                <w:szCs w:val="20"/>
                <w:vertAlign w:val="subscript"/>
              </w:rPr>
              <w:t>2</w:t>
            </w:r>
            <w:r>
              <w:rPr>
                <w:b/>
                <w:color w:val="0000ff"/>
                <w:sz w:val="20"/>
                <w:szCs w:val="20"/>
              </w:rPr>
              <w:t>MnO</w:t>
            </w:r>
            <w:r>
              <w:rPr>
                <w:b/>
                <w:color w:val="0000ff"/>
                <w:sz w:val="20"/>
                <w:szCs w:val="20"/>
                <w:vertAlign w:val="subscript"/>
              </w:rPr>
              <w:t>4</w:t>
            </w:r>
            <w:r>
              <w:rPr>
                <w:b/>
                <w:color w:val="0000ff"/>
                <w:sz w:val="20"/>
                <w:szCs w:val="20"/>
              </w:rPr>
              <w:t xml:space="preserve"> + MnO</w:t>
            </w:r>
            <w:r>
              <w:rPr>
                <w:b/>
                <w:color w:val="0000ff"/>
                <w:sz w:val="20"/>
                <w:szCs w:val="20"/>
                <w:vertAlign w:val="subscript"/>
              </w:rPr>
              <w:t>2</w:t>
            </w:r>
            <w:r>
              <w:rPr>
                <w:b/>
                <w:color w:val="0000ff"/>
                <w:sz w:val="20"/>
                <w:szCs w:val="20"/>
              </w:rPr>
              <w:t xml:space="preserve"> + O</w:t>
            </w:r>
            <w:r>
              <w:rPr>
                <w:b/>
                <w:color w:val="0000ff"/>
                <w:sz w:val="20"/>
                <w:szCs w:val="20"/>
                <w:vertAlign w:val="subscript"/>
              </w:rPr>
              <w:t>2</w:t>
            </w:r>
          </w:p>
        </w:tc>
      </w:tr>
      <w:tr>
        <w:tblPrEx/>
        <w:trPr>
          <w:tblCellSpacing w:w="0" w:type="dxa"/>
          <w:jc w:val="center"/>
        </w:trPr>
        <w:tc>
          <w:tcPr>
            <w:tcW w:w="1125" w:type="dxa"/>
            <w:tcBorders>
              <w:bottom w:val="single" w:sz="12" w:space="0" w:color="cccccc"/>
            </w:tcBorders>
            <w:vAlign w:val="center"/>
            <w:hideMark/>
          </w:tcPr>
          <w:p>
            <w:pPr>
              <w:pStyle w:val="style0"/>
              <w:rPr>
                <w:b/>
                <w:color w:val="ff0000"/>
                <w:sz w:val="24"/>
                <w:szCs w:val="24"/>
              </w:rPr>
            </w:pPr>
            <w:r>
              <w:rPr>
                <w:b/>
                <w:color w:val="ff0000"/>
                <w:sz w:val="24"/>
                <w:szCs w:val="24"/>
              </w:rPr>
              <w:t>Sulfur Dioxide</w:t>
            </w:r>
            <w:r>
              <w:rPr>
                <w:b/>
                <w:color w:val="ff0000"/>
                <w:sz w:val="24"/>
                <w:szCs w:val="24"/>
              </w:rPr>
              <w:br/>
            </w:r>
            <w:r>
              <w:rPr>
                <w:b/>
                <w:color w:val="ff0000"/>
                <w:sz w:val="24"/>
                <w:szCs w:val="24"/>
              </w:rPr>
              <w:t>SO</w:t>
            </w:r>
            <w:r>
              <w:rPr>
                <w:b/>
                <w:color w:val="ff0000"/>
                <w:sz w:val="24"/>
                <w:szCs w:val="24"/>
                <w:vertAlign w:val="subscript"/>
              </w:rPr>
              <w:t>2</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Sodium sulfite (or sodium bisulfite)</w:t>
            </w:r>
            <w:r>
              <w:rPr>
                <w:b/>
                <w:color w:val="0000ff"/>
                <w:sz w:val="20"/>
                <w:szCs w:val="20"/>
              </w:rPr>
              <w:br/>
            </w:r>
            <w:r>
              <w:rPr>
                <w:b/>
                <w:color w:val="0000ff"/>
                <w:sz w:val="20"/>
                <w:szCs w:val="20"/>
              </w:rPr>
              <w:t>2 M Hydrochloric acid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Add dilute hydrochloric acid to 5 - 10 g sodium sulfite (or bisulfite).</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Upward displacement of air in a hood.</w:t>
            </w:r>
          </w:p>
        </w:tc>
        <w:tc>
          <w:tcPr>
            <w:tcW w:w="0" w:type="auto"/>
            <w:tcBorders>
              <w:bottom w:val="single" w:sz="12" w:space="0" w:color="cccccc"/>
            </w:tcBorders>
            <w:vAlign w:val="center"/>
            <w:hideMark/>
          </w:tcPr>
          <w:p>
            <w:pPr>
              <w:pStyle w:val="style0"/>
              <w:rPr>
                <w:b/>
                <w:color w:val="0000ff"/>
                <w:sz w:val="20"/>
                <w:szCs w:val="20"/>
              </w:rPr>
            </w:pPr>
            <w:r>
              <w:rPr>
                <w:b/>
                <w:color w:val="0000ff"/>
                <w:sz w:val="20"/>
                <w:szCs w:val="20"/>
              </w:rPr>
              <w:t>Na</w:t>
            </w:r>
            <w:r>
              <w:rPr>
                <w:b/>
                <w:color w:val="0000ff"/>
                <w:sz w:val="20"/>
                <w:szCs w:val="20"/>
                <w:vertAlign w:val="subscript"/>
              </w:rPr>
              <w:t>2</w:t>
            </w:r>
            <w:r>
              <w:rPr>
                <w:b/>
                <w:color w:val="0000ff"/>
                <w:sz w:val="20"/>
                <w:szCs w:val="20"/>
              </w:rPr>
              <w:t>SO</w:t>
            </w:r>
            <w:r>
              <w:rPr>
                <w:b/>
                <w:color w:val="0000ff"/>
                <w:sz w:val="20"/>
                <w:szCs w:val="20"/>
                <w:vertAlign w:val="subscript"/>
              </w:rPr>
              <w:t>3</w:t>
            </w:r>
            <w:r>
              <w:rPr>
                <w:b/>
                <w:color w:val="0000ff"/>
                <w:sz w:val="20"/>
                <w:szCs w:val="20"/>
              </w:rPr>
              <w:t xml:space="preserve"> + 2HCl → SO</w:t>
            </w:r>
            <w:r>
              <w:rPr>
                <w:b/>
                <w:color w:val="0000ff"/>
                <w:sz w:val="20"/>
                <w:szCs w:val="20"/>
                <w:vertAlign w:val="subscript"/>
              </w:rPr>
              <w:t>2</w:t>
            </w:r>
            <w:r>
              <w:rPr>
                <w:b/>
                <w:color w:val="0000ff"/>
                <w:sz w:val="20"/>
                <w:szCs w:val="20"/>
              </w:rPr>
              <w:t xml:space="preserve"> + H</w:t>
            </w:r>
            <w:r>
              <w:rPr>
                <w:b/>
                <w:color w:val="0000ff"/>
                <w:sz w:val="20"/>
                <w:szCs w:val="20"/>
                <w:vertAlign w:val="subscript"/>
              </w:rPr>
              <w:t>2</w:t>
            </w:r>
            <w:r>
              <w:rPr>
                <w:b/>
                <w:color w:val="0000ff"/>
                <w:sz w:val="20"/>
                <w:szCs w:val="20"/>
              </w:rPr>
              <w:t xml:space="preserve">O + 2NaCl </w:t>
            </w:r>
          </w:p>
        </w:tc>
      </w:tr>
    </w:tbl>
    <w:p>
      <w:pPr>
        <w:pStyle w:val="style94"/>
        <w:rPr>
          <w:rFonts w:ascii="Calibri" w:hAnsi="Calibri"/>
          <w:b/>
          <w:bCs/>
        </w:rPr>
      </w:pPr>
    </w:p>
    <w:p>
      <w:pPr>
        <w:pStyle w:val="style94"/>
        <w:jc w:val="center"/>
        <w:rPr>
          <w:rFonts w:ascii="Calibri" w:hAnsi="Calibri"/>
        </w:rPr>
      </w:pPr>
      <w:r>
        <w:rPr>
          <w:rFonts w:ascii="Calibri" w:hAnsi="Calibri"/>
          <w:b/>
          <w:bCs/>
        </w:rPr>
        <w:t>Summary of ways used to test and prepare some common gases in the laboratory</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975"/>
        <w:gridCol w:w="2415"/>
      </w:tblGrid>
      <w:tr>
        <w:trPr>
          <w:tblCellSpacing w:w="15" w:type="dxa"/>
        </w:trPr>
        <w:tc>
          <w:tcPr>
            <w:tcW w:w="6975" w:type="dxa"/>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noProof/>
                <w:sz w:val="24"/>
                <w:szCs w:val="24"/>
                <w:highlight w:val="red"/>
              </w:rPr>
              <w:drawing>
                <wp:inline distL="0" distT="0" distB="0" distR="0">
                  <wp:extent cx="2881223" cy="1833381"/>
                  <wp:effectExtent l="0" t="0" r="0" b="0"/>
                  <wp:docPr id="1533" name="Picture 86" descr="http://www.mikecurtis.org.uk/gases.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3" name="Picture 86"/>
                          <pic:cNvPicPr/>
                        </pic:nvPicPr>
                        <pic:blipFill>
                          <a:blip r:embed="rId285" cstate="print"/>
                          <a:srcRect l="0" t="0" r="0" b="0"/>
                          <a:stretch/>
                        </pic:blipFill>
                        <pic:spPr>
                          <a:xfrm rot="0">
                            <a:off x="0" y="0"/>
                            <a:ext cx="2881223" cy="1833381"/>
                          </a:xfrm>
                          <a:prstGeom prst="rect"/>
                          <a:ln>
                            <a:noFill/>
                          </a:ln>
                        </pic:spPr>
                      </pic:pic>
                    </a:graphicData>
                  </a:graphic>
                </wp:inline>
              </w:drawing>
            </w:r>
          </w:p>
          <w:p>
            <w:pPr>
              <w:pStyle w:val="style0"/>
              <w:rPr>
                <w:b/>
                <w:sz w:val="24"/>
                <w:szCs w:val="24"/>
              </w:rPr>
            </w:pPr>
            <w:r>
              <w:rPr>
                <w:b/>
                <w:sz w:val="24"/>
                <w:szCs w:val="24"/>
              </w:rPr>
              <w:t>Figure 4.1: Laboratory preparation of oxygen</w:t>
            </w:r>
          </w:p>
        </w:tc>
        <w:tc>
          <w:tcPr>
            <w:tcW w:w="0" w:type="auto"/>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 xml:space="preserve">Each of the gases named below </w:t>
            </w:r>
            <w:r>
              <w:rPr>
                <w:sz w:val="24"/>
                <w:szCs w:val="24"/>
              </w:rPr>
              <w:t xml:space="preserve">the  diagram can be prepared by letting a liquid react with a solid </w:t>
            </w:r>
          </w:p>
          <w:p>
            <w:pPr>
              <w:pStyle w:val="style94"/>
              <w:rPr>
                <w:rFonts w:ascii="Calibri" w:hAnsi="Calibri"/>
              </w:rPr>
            </w:pPr>
            <w:r>
              <w:rPr>
                <w:rFonts w:ascii="Calibri" w:hAnsi="Calibri"/>
              </w:rPr>
              <w:t>The apparatus shown can be used to prepare all three gases by choosing different combinations of chemicals to react.</w:t>
            </w:r>
          </w:p>
        </w:tc>
      </w:tr>
    </w:tbl>
    <w:p>
      <w:pPr>
        <w:pStyle w:val="style0"/>
        <w:rPr>
          <w:sz w:val="24"/>
          <w:szCs w:val="24"/>
        </w:rPr>
      </w:pPr>
      <w:r>
        <w:rPr>
          <w:sz w:val="24"/>
          <w:szCs w:val="24"/>
        </w:rPr>
        <w:t xml:space="preserve">   </w:t>
      </w:r>
    </w:p>
    <w:p>
      <w:pPr>
        <w:pStyle w:val="style94"/>
        <w:rPr>
          <w:rFonts w:ascii="Calibri" w:hAnsi="Calibri"/>
        </w:rPr>
      </w:pPr>
      <w:r>
        <w:rPr>
          <w:rFonts w:ascii="Calibri" w:hAnsi="Calibri"/>
        </w:rPr>
        <w:t> </w:t>
      </w:r>
    </w:p>
    <w:p>
      <w:pPr>
        <w:pStyle w:val="style0"/>
        <w:rPr>
          <w:color w:val="3010f0"/>
          <w:sz w:val="24"/>
          <w:szCs w:val="24"/>
        </w:rPr>
      </w:pPr>
      <w:r>
        <w:rPr>
          <w:b/>
          <w:bCs/>
          <w:color w:val="3010f0"/>
          <w:sz w:val="24"/>
          <w:szCs w:val="24"/>
          <w:lang w:val="en-US"/>
        </w:rPr>
        <w:t xml:space="preserve">A </w:t>
      </w:r>
      <w:r>
        <w:rPr>
          <w:b/>
          <w:bCs/>
          <w:color w:val="3010f0"/>
          <w:sz w:val="24"/>
          <w:szCs w:val="24"/>
        </w:rPr>
        <w:t>Table Show</w:t>
      </w:r>
      <w:r>
        <w:rPr>
          <w:b/>
          <w:bCs/>
          <w:color w:val="3010f0"/>
          <w:sz w:val="24"/>
          <w:szCs w:val="24"/>
          <w:lang w:val="en-US"/>
        </w:rPr>
        <w:t>ing</w:t>
      </w:r>
      <w:r>
        <w:rPr>
          <w:b/>
          <w:bCs/>
          <w:color w:val="3010f0"/>
          <w:sz w:val="24"/>
          <w:szCs w:val="24"/>
        </w:rPr>
        <w:t xml:space="preserve"> the preparation of and tests for common gases</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47"/>
        <w:gridCol w:w="2347"/>
        <w:gridCol w:w="2347"/>
        <w:gridCol w:w="2347"/>
      </w:tblGrid>
      <w:tr>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b/>
                <w:color w:val="ff0066"/>
                <w:sz w:val="24"/>
                <w:szCs w:val="24"/>
              </w:rPr>
            </w:pPr>
            <w:r>
              <w:rPr>
                <w:b/>
                <w:color w:val="ff0066"/>
                <w:sz w:val="24"/>
                <w:szCs w:val="24"/>
              </w:rPr>
              <w:t>Name of gas (C)</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b/>
                <w:color w:val="ff0066"/>
                <w:sz w:val="24"/>
                <w:szCs w:val="24"/>
              </w:rPr>
            </w:pPr>
            <w:r>
              <w:rPr>
                <w:b/>
                <w:color w:val="ff0066"/>
                <w:sz w:val="24"/>
                <w:szCs w:val="24"/>
              </w:rPr>
              <w:t>Solid (A)</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b/>
                <w:color w:val="ff0066"/>
                <w:sz w:val="24"/>
                <w:szCs w:val="24"/>
              </w:rPr>
            </w:pPr>
            <w:r>
              <w:rPr>
                <w:b/>
                <w:color w:val="ff0066"/>
                <w:sz w:val="24"/>
                <w:szCs w:val="24"/>
              </w:rPr>
              <w:t> Liquid (B)</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b/>
                <w:color w:val="ff0066"/>
                <w:sz w:val="24"/>
                <w:szCs w:val="24"/>
              </w:rPr>
            </w:pPr>
            <w:r>
              <w:rPr>
                <w:b/>
                <w:color w:val="ff0066"/>
                <w:sz w:val="24"/>
                <w:szCs w:val="24"/>
              </w:rPr>
              <w:t>Test</w:t>
            </w:r>
          </w:p>
        </w:tc>
      </w:tr>
      <w:tr>
        <w:tblPrEx/>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Oxygen </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 hydrogen peroxide</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manganese dioxide</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Relights a glowing splint</w:t>
            </w:r>
          </w:p>
        </w:tc>
      </w:tr>
      <w:tr>
        <w:tblPrEx/>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Carbon dioxide</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hydrochloric acid</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marble chips</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 xml:space="preserve">Turns limewater cloudy </w:t>
            </w:r>
          </w:p>
        </w:tc>
      </w:tr>
      <w:tr>
        <w:tblPrEx/>
        <w:trPr>
          <w:tblCellSpacing w:w="15" w:type="dxa"/>
        </w:trPr>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Hydrogen</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hydrochloric acid (</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granulated zinc</w:t>
            </w:r>
          </w:p>
        </w:tc>
        <w:tc>
          <w:tcPr>
            <w:tcW w:w="1250" w:type="pct"/>
            <w:tcBorders>
              <w:top w:val="outset" w:sz="6" w:space="0" w:color="auto"/>
              <w:left w:val="outset" w:sz="6" w:space="0" w:color="auto"/>
              <w:bottom w:val="outset" w:sz="6" w:space="0" w:color="auto"/>
              <w:right w:val="outset" w:sz="6" w:space="0" w:color="auto"/>
            </w:tcBorders>
            <w:vAlign w:val="center"/>
            <w:hideMark/>
          </w:tcPr>
          <w:p>
            <w:pPr>
              <w:pStyle w:val="style0"/>
              <w:rPr>
                <w:sz w:val="24"/>
                <w:szCs w:val="24"/>
              </w:rPr>
            </w:pPr>
            <w:r>
              <w:rPr>
                <w:sz w:val="24"/>
                <w:szCs w:val="24"/>
              </w:rPr>
              <w:t>Burns with a squeaky 'pop'</w:t>
            </w:r>
          </w:p>
        </w:tc>
      </w:tr>
      <w:bookmarkStart w:id="54" w:name="Testing_for_carbon_dioxide"/>
    </w:tbl>
    <w:p>
      <w:pPr>
        <w:pStyle w:val="style94"/>
        <w:rPr>
          <w:rFonts w:ascii="Calibri" w:hAnsi="Calibri"/>
          <w:b/>
          <w:bCs/>
        </w:rPr>
      </w:pPr>
    </w:p>
    <w:p>
      <w:pPr>
        <w:pStyle w:val="style94"/>
        <w:rPr>
          <w:rFonts w:ascii="Calibri" w:hAnsi="Calibri"/>
          <w:b/>
          <w:bCs/>
        </w:rPr>
      </w:pPr>
      <w:r>
        <w:rPr>
          <w:rFonts w:ascii="Calibri" w:hAnsi="Calibri"/>
          <w:b/>
          <w:bCs/>
        </w:rPr>
        <w:t>Testing for carbon dioxide</w:t>
      </w:r>
      <w:bookmarkEnd w:id="54"/>
    </w:p>
    <w:p>
      <w:pPr>
        <w:pStyle w:val="style94"/>
        <w:rPr>
          <w:rFonts w:ascii="Calibri" w:hAnsi="Calibri"/>
          <w:bCs/>
        </w:rPr>
      </w:pPr>
      <w:r>
        <w:rPr>
          <w:rFonts w:ascii="Calibri" w:hAnsi="Calibri"/>
          <w:bCs/>
        </w:rPr>
        <w:t>It tuns limewater milky.</w:t>
      </w:r>
    </w:p>
    <w:p>
      <w:pPr>
        <w:pStyle w:val="style94"/>
        <w:rPr>
          <w:rFonts w:ascii="Calibri" w:hAnsi="Calibri"/>
        </w:rPr>
      </w:pPr>
      <w:r>
        <w:rPr>
          <w:rFonts w:ascii="Calibri" w:hAnsi="Calibri"/>
          <w:noProof/>
        </w:rPr>
        <w:drawing>
          <wp:inline distL="0" distT="0" distB="0" distR="0">
            <wp:extent cx="2932981" cy="2513983"/>
            <wp:effectExtent l="0" t="0" r="0" b="0"/>
            <wp:docPr id="1534" name="Picture 87" descr="http://www.mikecurtis.org.uk/gases.1.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4" name="Picture 87"/>
                    <pic:cNvPicPr/>
                  </pic:nvPicPr>
                  <pic:blipFill>
                    <a:blip r:embed="rId286" cstate="print"/>
                    <a:srcRect l="0" t="0" r="0" b="0"/>
                    <a:stretch/>
                  </pic:blipFill>
                  <pic:spPr>
                    <a:xfrm rot="0">
                      <a:off x="0" y="0"/>
                      <a:ext cx="2932981" cy="2513983"/>
                    </a:xfrm>
                    <a:prstGeom prst="rect"/>
                    <a:ln>
                      <a:noFill/>
                    </a:ln>
                  </pic:spPr>
                </pic:pic>
              </a:graphicData>
            </a:graphic>
          </wp:inline>
        </w:drawing>
      </w:r>
    </w:p>
    <w:p>
      <w:pPr>
        <w:pStyle w:val="style94"/>
        <w:rPr>
          <w:rFonts w:ascii="Calibri" w:hAnsi="Calibri"/>
          <w:b/>
        </w:rPr>
      </w:pPr>
      <w:r>
        <w:rPr>
          <w:rFonts w:ascii="Calibri" w:hAnsi="Calibri"/>
          <w:b/>
        </w:rPr>
        <w:t xml:space="preserve">Test for </w:t>
      </w:r>
      <m:oMath>
        <m:sSub>
          <m:sSubPr>
            <m:ctrlPr>
              <w:rPr>
                <w:rFonts w:ascii="Cambria Math" w:hAnsi="Cambria Math"/>
                <w:b/>
                <w:i/>
              </w:rPr>
            </m:ctrlPr>
          </m:sSubPr>
          <m:e>
            <m:r>
              <m:rPr>
                <m:sty m:val="bi"/>
              </m:rPr>
              <w:rPr>
                <w:rFonts w:ascii="Cambria Math" w:hAnsi="Cambria Math"/>
              </w:rPr>
              <m:t>CO</m:t>
            </m:r>
          </m:e>
          <m:sub>
            <m:r>
              <m:rPr>
                <m:sty m:val="bi"/>
              </m:rPr>
              <w:rPr>
                <w:rFonts w:ascii="Cambria Math" w:hAnsi="Cambria Math"/>
              </w:rPr>
              <m:t>2</m:t>
            </m:r>
          </m:sub>
        </m:sSub>
      </m:oMath>
    </w:p>
    <w:p>
      <w:pPr>
        <w:pStyle w:val="style94"/>
        <w:numPr>
          <w:ilvl w:val="0"/>
          <w:numId w:val="239"/>
        </w:numPr>
        <w:rPr>
          <w:rFonts w:ascii="Calibri" w:hAnsi="Calibri"/>
        </w:rPr>
      </w:pPr>
      <w:r>
        <w:rPr>
          <w:rFonts w:ascii="Calibri" w:hAnsi="Calibri"/>
        </w:rPr>
        <w:t>Gases such as hydrogen, oxygen, carbon dioxide, ammonia and chlorine can be made using chemical reactions. These gases are collected in different ways, depending upon their density and solubility in water. They can be identified using different tests.</w:t>
      </w:r>
    </w:p>
    <w:p>
      <w:pPr>
        <w:pStyle w:val="style1"/>
        <w:pBdr>
          <w:left w:val="single" w:sz="12" w:space="1" w:color="c0504d"/>
        </w:pBdr>
        <w:rPr>
          <w:rFonts w:ascii="Calibri" w:hAnsi="Calibri"/>
          <w:b/>
          <w:color w:val="ff0000"/>
          <w:sz w:val="24"/>
          <w:szCs w:val="24"/>
        </w:rPr>
      </w:pPr>
      <w:r>
        <w:rPr>
          <w:rFonts w:ascii="Calibri" w:hAnsi="Calibri"/>
          <w:b/>
          <w:color w:val="ff0000"/>
          <w:sz w:val="24"/>
          <w:szCs w:val="24"/>
        </w:rPr>
        <w:t>4.2</w:t>
      </w:r>
      <w:r>
        <w:rPr>
          <w:rFonts w:ascii="Calibri" w:hAnsi="Calibri"/>
          <w:b/>
          <w:color w:val="ff0000"/>
          <w:sz w:val="24"/>
          <w:szCs w:val="24"/>
        </w:rPr>
        <w:t>Upward and downward delivery</w:t>
      </w:r>
    </w:p>
    <w:p>
      <w:pPr>
        <w:pStyle w:val="style2"/>
        <w:rPr>
          <w:rFonts w:ascii="Calibri" w:hAnsi="Calibri"/>
          <w:sz w:val="24"/>
          <w:szCs w:val="24"/>
        </w:rPr>
      </w:pPr>
      <w:r>
        <w:rPr>
          <w:rFonts w:ascii="Calibri" w:hAnsi="Calibri"/>
          <w:color w:val="002060"/>
          <w:sz w:val="24"/>
          <w:szCs w:val="24"/>
        </w:rPr>
        <w:t>Upward delivery</w:t>
      </w:r>
    </w:p>
    <w:p>
      <w:pPr>
        <w:pStyle w:val="style0"/>
        <w:rPr>
          <w:sz w:val="24"/>
          <w:szCs w:val="24"/>
        </w:rPr>
      </w:pPr>
      <w:r>
        <w:rPr>
          <w:noProof/>
          <w:sz w:val="24"/>
          <w:szCs w:val="24"/>
        </w:rPr>
        <w:drawing>
          <wp:inline distL="0" distT="0" distB="0" distR="0">
            <wp:extent cx="2786332" cy="2664655"/>
            <wp:effectExtent l="0" t="0" r="0" b="2540"/>
            <wp:docPr id="1535" name="Picture 88" descr="http://www.bbc.co.uk/staticarchive/929a4ff6c3b4eb53023185206526af72a3e2eb84.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5" name="Picture 88"/>
                    <pic:cNvPicPr/>
                  </pic:nvPicPr>
                  <pic:blipFill>
                    <a:blip r:embed="rId287" cstate="print"/>
                    <a:srcRect l="0" t="0" r="0" b="0"/>
                    <a:stretch/>
                  </pic:blipFill>
                  <pic:spPr>
                    <a:xfrm rot="0">
                      <a:off x="0" y="0"/>
                      <a:ext cx="2786332" cy="2664655"/>
                    </a:xfrm>
                    <a:prstGeom prst="rect"/>
                    <a:ln>
                      <a:noFill/>
                    </a:ln>
                  </pic:spPr>
                </pic:pic>
              </a:graphicData>
            </a:graphic>
          </wp:inline>
        </w:drawing>
      </w:r>
    </w:p>
    <w:p>
      <w:pPr>
        <w:pStyle w:val="style4125"/>
        <w:rPr>
          <w:rFonts w:ascii="Calibri" w:hAnsi="Calibri"/>
          <w:b/>
        </w:rPr>
      </w:pPr>
      <w:r>
        <w:rPr>
          <w:rFonts w:ascii="Calibri" w:hAnsi="Calibri"/>
          <w:b/>
        </w:rPr>
        <w:t>Upward delivery</w:t>
      </w:r>
    </w:p>
    <w:p>
      <w:pPr>
        <w:pStyle w:val="style94"/>
        <w:numPr>
          <w:ilvl w:val="0"/>
          <w:numId w:val="239"/>
        </w:numPr>
        <w:rPr>
          <w:rFonts w:ascii="Calibri" w:hAnsi="Calibri"/>
        </w:rPr>
      </w:pPr>
      <w:r>
        <w:rPr>
          <w:rFonts w:ascii="Calibri" w:hAnsi="Calibri"/>
        </w:rPr>
        <w:t xml:space="preserve">If a gas is less dense than air, it is often more convenient to collect it in a gas jar or test tube by upward delivery. The gas produced in a chemical reaction is passed through a delivery tube into the gas jar, where it rises and takes up the space at the top of the jar - pushing the air in the jar down, and out at the </w:t>
      </w:r>
      <w:r>
        <w:rPr>
          <w:rStyle w:val="style87"/>
          <w:rFonts w:ascii="Calibri" w:eastAsia="宋体" w:hAnsi="Calibri"/>
        </w:rPr>
        <w:t>bottom</w:t>
      </w:r>
      <w:r>
        <w:rPr>
          <w:rFonts w:ascii="Calibri" w:hAnsi="Calibri"/>
        </w:rPr>
        <w:t>.</w:t>
      </w:r>
    </w:p>
    <w:p>
      <w:pPr>
        <w:pStyle w:val="style94"/>
        <w:numPr>
          <w:ilvl w:val="0"/>
          <w:numId w:val="239"/>
        </w:numPr>
        <w:rPr>
          <w:rFonts w:ascii="Calibri" w:hAnsi="Calibri"/>
        </w:rPr>
      </w:pPr>
      <w:r>
        <w:rPr>
          <w:rFonts w:ascii="Calibri" w:hAnsi="Calibri"/>
        </w:rPr>
        <w:t>This works well for hydrogen and ammonia, which are both less dense than air. The equipment must be used in a fume cupboard when ammonia is collected, because ammonia is harmful and has a sharp, choking smell.</w:t>
      </w:r>
    </w:p>
    <w:p>
      <w:pPr>
        <w:pStyle w:val="style2"/>
        <w:rPr>
          <w:rFonts w:ascii="Calibri" w:hAnsi="Calibri"/>
          <w:sz w:val="24"/>
          <w:szCs w:val="24"/>
        </w:rPr>
      </w:pPr>
      <w:r>
        <w:rPr>
          <w:rFonts w:ascii="Calibri" w:hAnsi="Calibri"/>
          <w:color w:val="002060"/>
          <w:sz w:val="24"/>
          <w:szCs w:val="24"/>
        </w:rPr>
        <w:t>Downward delivery</w:t>
      </w:r>
    </w:p>
    <w:p>
      <w:pPr>
        <w:pStyle w:val="style0"/>
        <w:rPr>
          <w:sz w:val="24"/>
          <w:szCs w:val="24"/>
        </w:rPr>
      </w:pPr>
      <w:r>
        <w:rPr>
          <w:noProof/>
          <w:sz w:val="24"/>
          <w:szCs w:val="24"/>
        </w:rPr>
        <w:drawing>
          <wp:inline distL="0" distT="0" distB="0" distR="0">
            <wp:extent cx="2656936" cy="2202437"/>
            <wp:effectExtent l="0" t="0" r="0" b="7620"/>
            <wp:docPr id="1536" name="Picture 90" descr="http://www.bbc.co.uk/staticarchive/d0227a78d379e073b5db52a356cb8cefd307813c.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6" name="Picture 90"/>
                    <pic:cNvPicPr/>
                  </pic:nvPicPr>
                  <pic:blipFill>
                    <a:blip r:embed="rId288" cstate="print"/>
                    <a:srcRect l="0" t="0" r="0" b="0"/>
                    <a:stretch/>
                  </pic:blipFill>
                  <pic:spPr>
                    <a:xfrm rot="0">
                      <a:off x="0" y="0"/>
                      <a:ext cx="2656936" cy="2202437"/>
                    </a:xfrm>
                    <a:prstGeom prst="rect"/>
                    <a:ln>
                      <a:noFill/>
                    </a:ln>
                  </pic:spPr>
                </pic:pic>
              </a:graphicData>
            </a:graphic>
          </wp:inline>
        </w:drawing>
      </w:r>
    </w:p>
    <w:p>
      <w:pPr>
        <w:pStyle w:val="style4125"/>
        <w:rPr>
          <w:rFonts w:ascii="Calibri" w:hAnsi="Calibri"/>
          <w:b/>
        </w:rPr>
      </w:pPr>
      <w:r>
        <w:rPr>
          <w:rFonts w:ascii="Calibri" w:hAnsi="Calibri"/>
          <w:b/>
        </w:rPr>
        <w:t>Downward delivery</w:t>
      </w:r>
    </w:p>
    <w:p>
      <w:pPr>
        <w:pStyle w:val="style94"/>
        <w:numPr>
          <w:ilvl w:val="0"/>
          <w:numId w:val="240"/>
        </w:numPr>
        <w:rPr>
          <w:rFonts w:ascii="Calibri" w:hAnsi="Calibri"/>
        </w:rPr>
      </w:pPr>
      <w:r>
        <w:rPr>
          <w:rFonts w:ascii="Calibri" w:hAnsi="Calibri"/>
        </w:rPr>
        <w:t xml:space="preserve">If a gas is denser than air, it is often more convenient to collect it in a gas jar or test tube by downward delivery. The gas produced in a chemical reaction is passed through a delivery tube into the gas jar, where it sinks and pushes the air out of the </w:t>
      </w:r>
      <w:r>
        <w:rPr>
          <w:rStyle w:val="style87"/>
          <w:rFonts w:ascii="Calibri" w:eastAsia="宋体" w:hAnsi="Calibri"/>
        </w:rPr>
        <w:t>top</w:t>
      </w:r>
      <w:r>
        <w:rPr>
          <w:rFonts w:ascii="Calibri" w:hAnsi="Calibri"/>
        </w:rPr>
        <w:t>.</w:t>
      </w:r>
    </w:p>
    <w:p>
      <w:pPr>
        <w:pStyle w:val="style94"/>
        <w:numPr>
          <w:ilvl w:val="0"/>
          <w:numId w:val="240"/>
        </w:numPr>
        <w:rPr>
          <w:rFonts w:ascii="Calibri" w:hAnsi="Calibri"/>
        </w:rPr>
      </w:pPr>
      <w:r>
        <w:rPr>
          <w:rFonts w:ascii="Calibri" w:hAnsi="Calibri"/>
        </w:rPr>
        <w:t>This works well for carbon dioxide and chlorine, which are both denser than air. The equipment must be used in a fume cupboard when chlorine is collected, because chlorine is toxic and has a sharp, choking smell.</w:t>
      </w:r>
    </w:p>
    <w:p>
      <w:pPr>
        <w:pStyle w:val="style94"/>
        <w:rPr>
          <w:rFonts w:ascii="Calibri" w:hAnsi="Calibri"/>
        </w:rPr>
      </w:pPr>
    </w:p>
    <w:p>
      <w:pPr>
        <w:pStyle w:val="style1"/>
        <w:rPr>
          <w:rFonts w:ascii="Calibri" w:hAnsi="Calibri"/>
          <w:b/>
          <w:color w:val="ff0000"/>
          <w:sz w:val="24"/>
          <w:szCs w:val="24"/>
        </w:rPr>
      </w:pPr>
      <w:r>
        <w:rPr>
          <w:rFonts w:ascii="Calibri" w:hAnsi="Calibri"/>
          <w:b/>
          <w:color w:val="ff0000"/>
          <w:sz w:val="24"/>
          <w:szCs w:val="24"/>
        </w:rPr>
        <w:t xml:space="preserve"> Collecting gases over water</w:t>
      </w:r>
    </w:p>
    <w:p>
      <w:pPr>
        <w:pStyle w:val="style94"/>
        <w:numPr>
          <w:ilvl w:val="0"/>
          <w:numId w:val="241"/>
        </w:numPr>
        <w:rPr>
          <w:rFonts w:ascii="Calibri" w:hAnsi="Calibri"/>
        </w:rPr>
      </w:pPr>
      <w:r>
        <w:rPr>
          <w:rFonts w:ascii="Calibri" w:hAnsi="Calibri"/>
        </w:rPr>
        <w:t>Sometimes gases are collected over water. The gas produced in a reaction is bubbled through a trough of water and into an upturned gas jar filled with water. The bubbles of gas colle</w:t>
      </w:r>
      <w:r>
        <w:rPr>
          <w:rFonts w:ascii="Calibri" w:hAnsi="Calibri"/>
        </w:rPr>
        <w:t xml:space="preserve">ct in the top of the gas jar </w:t>
      </w:r>
      <w:r>
        <w:rPr>
          <w:rFonts w:ascii="Calibri" w:hAnsi="Calibri"/>
        </w:rPr>
        <w:t xml:space="preserve">push the water out of the bottom. </w:t>
      </w:r>
    </w:p>
    <w:p>
      <w:pPr>
        <w:pStyle w:val="style94"/>
        <w:numPr>
          <w:ilvl w:val="0"/>
          <w:numId w:val="241"/>
        </w:numPr>
        <w:rPr>
          <w:rFonts w:ascii="Calibri" w:hAnsi="Calibri"/>
        </w:rPr>
      </w:pPr>
      <w:r>
        <w:rPr>
          <w:rFonts w:ascii="Calibri" w:hAnsi="Calibri"/>
        </w:rPr>
        <w:t>If enough gas is produced it completely replaces the water in the gas jar. A glass lid is then slid under the gas jar, which is then removed from the trough of water and turned the right way up.</w:t>
      </w:r>
    </w:p>
    <w:p>
      <w:pPr>
        <w:pStyle w:val="style0"/>
        <w:rPr>
          <w:sz w:val="24"/>
          <w:szCs w:val="24"/>
        </w:rPr>
      </w:pPr>
      <w:r>
        <w:rPr>
          <w:noProof/>
          <w:sz w:val="24"/>
          <w:szCs w:val="24"/>
        </w:rPr>
        <w:drawing>
          <wp:inline distL="0" distT="0" distB="0" distR="0">
            <wp:extent cx="4701396" cy="2575410"/>
            <wp:effectExtent l="0" t="0" r="4445" b="0"/>
            <wp:docPr id="1537" name="Picture 93" descr="http://www.bbc.co.uk/staticarchive/c4fe6eb52e2a8993f103f07004c65e89fd65537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7" name="Picture 93"/>
                    <pic:cNvPicPr/>
                  </pic:nvPicPr>
                  <pic:blipFill>
                    <a:blip r:embed="rId289" cstate="print"/>
                    <a:srcRect l="0" t="0" r="0" b="0"/>
                    <a:stretch/>
                  </pic:blipFill>
                  <pic:spPr>
                    <a:xfrm rot="0">
                      <a:off x="0" y="0"/>
                      <a:ext cx="4701396" cy="2575410"/>
                    </a:xfrm>
                    <a:prstGeom prst="rect"/>
                    <a:ln>
                      <a:noFill/>
                    </a:ln>
                  </pic:spPr>
                </pic:pic>
              </a:graphicData>
            </a:graphic>
          </wp:inline>
        </w:drawing>
      </w:r>
    </w:p>
    <w:p>
      <w:pPr>
        <w:pStyle w:val="style4125"/>
        <w:rPr>
          <w:rFonts w:ascii="Calibri" w:hAnsi="Calibri"/>
          <w:b/>
        </w:rPr>
      </w:pPr>
      <w:r>
        <w:rPr>
          <w:rFonts w:ascii="Calibri" w:hAnsi="Calibri"/>
          <w:b/>
        </w:rPr>
        <w:t xml:space="preserve"> Collecting a gas over water</w:t>
      </w:r>
    </w:p>
    <w:p>
      <w:pPr>
        <w:pStyle w:val="style94"/>
        <w:numPr>
          <w:ilvl w:val="0"/>
          <w:numId w:val="242"/>
        </w:numPr>
        <w:rPr>
          <w:rFonts w:ascii="Calibri" w:hAnsi="Calibri"/>
        </w:rPr>
      </w:pPr>
      <w:r>
        <w:rPr>
          <w:rFonts w:ascii="Calibri" w:hAnsi="Calibri"/>
        </w:rPr>
        <w:t>This works well for insoluble gases such as hydrogen, or gases that do not dissolve easily in water, such as oxygen and carbon dioxide. Ammonia and chlorine are readily soluble in water and are not collected this way.</w:t>
      </w:r>
    </w:p>
    <w:p>
      <w:pPr>
        <w:pStyle w:val="style94"/>
        <w:rPr>
          <w:rFonts w:ascii="Calibri" w:hAnsi="Calibri"/>
        </w:rPr>
      </w:pPr>
    </w:p>
    <w:p>
      <w:pPr>
        <w:pStyle w:val="style94"/>
        <w:rPr>
          <w:rFonts w:ascii="Calibri" w:hAnsi="Calibri"/>
          <w:b/>
          <w:color w:val="ffff00"/>
          <w:highlight w:val="blue"/>
        </w:rPr>
      </w:pPr>
      <w:r>
        <w:rPr>
          <w:rFonts w:ascii="Calibri" w:hAnsi="Calibri"/>
          <w:b/>
          <w:color w:val="ffff00"/>
          <w:highlight w:val="blue"/>
        </w:rPr>
        <w:t>You need to know how to collect gases produced in reactions by upward and downward delivery, over water and using a gas syringe. You need to be able to explain the method of collection if you are given information about the density and solubility of the gas concerned.</w:t>
      </w:r>
    </w:p>
    <w:p>
      <w:pPr>
        <w:pStyle w:val="style94"/>
        <w:rPr>
          <w:rFonts w:ascii="Calibri" w:hAnsi="Calibri"/>
          <w:b/>
          <w:color w:val="ffff00"/>
          <w:highlight w:val="blue"/>
        </w:rPr>
      </w:pPr>
      <w:r>
        <w:rPr>
          <w:rFonts w:ascii="Calibri" w:hAnsi="Calibri"/>
          <w:b/>
          <w:color w:val="ffff00"/>
          <w:highlight w:val="blue"/>
        </w:rPr>
        <w:t>The table summarises the ways in which hydrogen, oxygen, carbon dioxide, ammonia and chlorine may be collected. Note that all these gases may be collected using a gas syringe.</w:t>
      </w:r>
    </w:p>
    <w:p>
      <w:pPr>
        <w:pStyle w:val="style2"/>
        <w:rPr>
          <w:rFonts w:ascii="Calibri" w:hAnsi="Calibri"/>
          <w:color w:val="000000"/>
          <w:sz w:val="24"/>
          <w:szCs w:val="24"/>
          <w:highlight w:val="yellow"/>
        </w:rPr>
      </w:pPr>
      <w:r>
        <w:rPr>
          <w:rFonts w:ascii="Calibri" w:hAnsi="Calibri"/>
          <w:color w:val="000000"/>
          <w:sz w:val="24"/>
          <w:szCs w:val="24"/>
          <w:highlight w:val="yellow"/>
        </w:rPr>
        <w:t>Ways to collect gases</w:t>
      </w:r>
    </w:p>
    <w:tbl>
      <w:tblPr>
        <w:tblW w:w="0" w:type="auto"/>
        <w:tblCellSpacing w:w="0" w:type="dxa"/>
        <w:tblCellMar>
          <w:left w:w="0" w:type="dxa"/>
          <w:right w:w="0" w:type="dxa"/>
        </w:tblCellMar>
        <w:tblLook w:val="04A0" w:firstRow="1" w:lastRow="0" w:firstColumn="1" w:lastColumn="0" w:noHBand="0" w:noVBand="1"/>
      </w:tblPr>
      <w:tblGrid>
        <w:gridCol w:w="2155"/>
        <w:gridCol w:w="1049"/>
        <w:gridCol w:w="806"/>
        <w:gridCol w:w="1170"/>
        <w:gridCol w:w="1051"/>
        <w:gridCol w:w="1046"/>
      </w:tblGrid>
      <w:tr>
        <w:trPr>
          <w:tblHeader/>
          <w:tblCellSpacing w:w="0" w:type="dxa"/>
        </w:trPr>
        <w:tc>
          <w:tcPr>
            <w:tcW w:w="0" w:type="auto"/>
            <w:tcBorders/>
            <w:vAlign w:val="center"/>
            <w:hideMark/>
          </w:tcPr>
          <w:p>
            <w:pPr>
              <w:pStyle w:val="style0"/>
              <w:jc w:val="center"/>
              <w:rPr>
                <w:b/>
                <w:bCs/>
                <w:sz w:val="24"/>
                <w:szCs w:val="24"/>
                <w:highlight w:val="yellow"/>
              </w:rPr>
            </w:pPr>
            <w:r>
              <w:rPr>
                <w:b/>
                <w:bCs/>
                <w:sz w:val="24"/>
                <w:szCs w:val="24"/>
                <w:highlight w:val="yellow"/>
              </w:rPr>
              <w:t> </w:t>
            </w:r>
          </w:p>
        </w:tc>
        <w:tc>
          <w:tcPr>
            <w:tcW w:w="648" w:type="dxa"/>
            <w:tcBorders/>
            <w:vAlign w:val="center"/>
            <w:hideMark/>
          </w:tcPr>
          <w:p>
            <w:pPr>
              <w:pStyle w:val="style0"/>
              <w:jc w:val="center"/>
              <w:rPr>
                <w:b/>
                <w:bCs/>
                <w:sz w:val="24"/>
                <w:szCs w:val="24"/>
                <w:highlight w:val="yellow"/>
              </w:rPr>
            </w:pPr>
            <w:r>
              <w:rPr>
                <w:b/>
                <w:bCs/>
                <w:sz w:val="24"/>
                <w:szCs w:val="24"/>
                <w:highlight w:val="yellow"/>
              </w:rPr>
              <w:t>Hydrogen</w:t>
            </w:r>
          </w:p>
        </w:tc>
        <w:tc>
          <w:tcPr>
            <w:tcW w:w="680" w:type="dxa"/>
            <w:tcBorders/>
            <w:vAlign w:val="center"/>
            <w:hideMark/>
          </w:tcPr>
          <w:p>
            <w:pPr>
              <w:pStyle w:val="style0"/>
              <w:jc w:val="center"/>
              <w:rPr>
                <w:b/>
                <w:bCs/>
                <w:sz w:val="24"/>
                <w:szCs w:val="24"/>
                <w:highlight w:val="yellow"/>
              </w:rPr>
            </w:pPr>
            <w:r>
              <w:rPr>
                <w:b/>
                <w:bCs/>
                <w:sz w:val="24"/>
                <w:szCs w:val="24"/>
                <w:highlight w:val="yellow"/>
              </w:rPr>
              <w:t>Oxygen</w:t>
            </w:r>
          </w:p>
        </w:tc>
        <w:tc>
          <w:tcPr>
            <w:tcW w:w="1170" w:type="dxa"/>
            <w:tcBorders/>
            <w:vAlign w:val="center"/>
            <w:hideMark/>
          </w:tcPr>
          <w:p>
            <w:pPr>
              <w:pStyle w:val="style0"/>
              <w:jc w:val="center"/>
              <w:rPr>
                <w:b/>
                <w:bCs/>
                <w:sz w:val="24"/>
                <w:szCs w:val="24"/>
                <w:highlight w:val="yellow"/>
              </w:rPr>
            </w:pPr>
            <w:r>
              <w:rPr>
                <w:b/>
                <w:bCs/>
                <w:sz w:val="24"/>
                <w:szCs w:val="24"/>
                <w:highlight w:val="yellow"/>
              </w:rPr>
              <w:t>Carbon dioxide</w:t>
            </w:r>
          </w:p>
        </w:tc>
        <w:tc>
          <w:tcPr>
            <w:tcW w:w="810" w:type="dxa"/>
            <w:tcBorders/>
            <w:vAlign w:val="center"/>
            <w:hideMark/>
          </w:tcPr>
          <w:p>
            <w:pPr>
              <w:pStyle w:val="style0"/>
              <w:jc w:val="center"/>
              <w:rPr>
                <w:b/>
                <w:bCs/>
                <w:sz w:val="24"/>
                <w:szCs w:val="24"/>
                <w:highlight w:val="yellow"/>
              </w:rPr>
            </w:pPr>
            <w:r>
              <w:rPr>
                <w:b/>
                <w:bCs/>
                <w:sz w:val="24"/>
                <w:szCs w:val="24"/>
                <w:highlight w:val="yellow"/>
              </w:rPr>
              <w:t>Ammonia</w:t>
            </w:r>
          </w:p>
        </w:tc>
        <w:tc>
          <w:tcPr>
            <w:tcW w:w="720" w:type="dxa"/>
            <w:tcBorders/>
            <w:vAlign w:val="center"/>
            <w:hideMark/>
          </w:tcPr>
          <w:p>
            <w:pPr>
              <w:pStyle w:val="style0"/>
              <w:jc w:val="center"/>
              <w:rPr>
                <w:b/>
                <w:bCs/>
                <w:sz w:val="24"/>
                <w:szCs w:val="24"/>
                <w:highlight w:val="yellow"/>
              </w:rPr>
            </w:pPr>
            <w:r>
              <w:rPr>
                <w:b/>
                <w:bCs/>
                <w:sz w:val="24"/>
                <w:szCs w:val="24"/>
                <w:highlight w:val="yellow"/>
              </w:rPr>
              <w:t>Chlorine</w:t>
            </w:r>
          </w:p>
        </w:tc>
      </w:tr>
      <w:tr>
        <w:tblPrEx/>
        <w:trPr>
          <w:tblCellSpacing w:w="0" w:type="dxa"/>
        </w:trPr>
        <w:tc>
          <w:tcPr>
            <w:tcW w:w="0" w:type="auto"/>
            <w:tcBorders/>
            <w:vAlign w:val="center"/>
            <w:hideMark/>
          </w:tcPr>
          <w:p>
            <w:pPr>
              <w:pStyle w:val="style0"/>
              <w:rPr>
                <w:b/>
                <w:sz w:val="24"/>
                <w:szCs w:val="24"/>
                <w:highlight w:val="yellow"/>
              </w:rPr>
            </w:pPr>
            <w:r>
              <w:rPr>
                <w:b/>
                <w:sz w:val="24"/>
                <w:szCs w:val="24"/>
                <w:highlight w:val="yellow"/>
              </w:rPr>
              <w:t>less dense than air?</w:t>
            </w:r>
          </w:p>
        </w:tc>
        <w:tc>
          <w:tcPr>
            <w:tcW w:w="648" w:type="dxa"/>
            <w:tcBorders/>
            <w:vAlign w:val="center"/>
            <w:hideMark/>
          </w:tcPr>
          <w:p>
            <w:pPr>
              <w:pStyle w:val="style0"/>
              <w:rPr>
                <w:b/>
                <w:sz w:val="24"/>
                <w:szCs w:val="24"/>
                <w:highlight w:val="yellow"/>
              </w:rPr>
            </w:pPr>
            <w:r>
              <w:rPr>
                <w:b/>
                <w:sz w:val="24"/>
                <w:szCs w:val="24"/>
                <w:highlight w:val="yellow"/>
              </w:rPr>
              <w:t>yes</w:t>
            </w:r>
          </w:p>
        </w:tc>
        <w:tc>
          <w:tcPr>
            <w:tcW w:w="680" w:type="dxa"/>
            <w:tcBorders/>
            <w:vAlign w:val="center"/>
            <w:hideMark/>
          </w:tcPr>
          <w:p>
            <w:pPr>
              <w:pStyle w:val="style0"/>
              <w:rPr>
                <w:b/>
                <w:sz w:val="24"/>
                <w:szCs w:val="24"/>
                <w:highlight w:val="yellow"/>
              </w:rPr>
            </w:pPr>
            <w:r>
              <w:rPr>
                <w:b/>
                <w:sz w:val="24"/>
                <w:szCs w:val="24"/>
                <w:highlight w:val="yellow"/>
              </w:rPr>
              <w:t> </w:t>
            </w:r>
          </w:p>
        </w:tc>
        <w:tc>
          <w:tcPr>
            <w:tcW w:w="1170" w:type="dxa"/>
            <w:tcBorders/>
            <w:vAlign w:val="center"/>
            <w:hideMark/>
          </w:tcPr>
          <w:p>
            <w:pPr>
              <w:pStyle w:val="style0"/>
              <w:rPr>
                <w:b/>
                <w:sz w:val="24"/>
                <w:szCs w:val="24"/>
                <w:highlight w:val="yellow"/>
              </w:rPr>
            </w:pPr>
            <w:r>
              <w:rPr>
                <w:b/>
                <w:sz w:val="24"/>
                <w:szCs w:val="24"/>
                <w:highlight w:val="yellow"/>
              </w:rPr>
              <w:t> </w:t>
            </w:r>
          </w:p>
        </w:tc>
        <w:tc>
          <w:tcPr>
            <w:tcW w:w="810" w:type="dxa"/>
            <w:tcBorders/>
            <w:vAlign w:val="center"/>
            <w:hideMark/>
          </w:tcPr>
          <w:p>
            <w:pPr>
              <w:pStyle w:val="style0"/>
              <w:rPr>
                <w:b/>
                <w:sz w:val="24"/>
                <w:szCs w:val="24"/>
                <w:highlight w:val="yellow"/>
              </w:rPr>
            </w:pPr>
            <w:r>
              <w:rPr>
                <w:b/>
                <w:sz w:val="24"/>
                <w:szCs w:val="24"/>
                <w:highlight w:val="yellow"/>
              </w:rPr>
              <w:t>yes</w:t>
            </w:r>
          </w:p>
        </w:tc>
        <w:tc>
          <w:tcPr>
            <w:tcW w:w="720" w:type="dxa"/>
            <w:tcBorders/>
            <w:vAlign w:val="center"/>
            <w:hideMark/>
          </w:tcPr>
          <w:p>
            <w:pPr>
              <w:pStyle w:val="style0"/>
              <w:rPr>
                <w:b/>
                <w:sz w:val="24"/>
                <w:szCs w:val="24"/>
                <w:highlight w:val="yellow"/>
              </w:rPr>
            </w:pPr>
            <w:r>
              <w:rPr>
                <w:b/>
                <w:sz w:val="24"/>
                <w:szCs w:val="24"/>
                <w:highlight w:val="yellow"/>
              </w:rPr>
              <w:t> </w:t>
            </w:r>
          </w:p>
        </w:tc>
      </w:tr>
      <w:tr>
        <w:tblPrEx/>
        <w:trPr>
          <w:tblCellSpacing w:w="0" w:type="dxa"/>
        </w:trPr>
        <w:tc>
          <w:tcPr>
            <w:tcW w:w="0" w:type="auto"/>
            <w:tcBorders/>
            <w:vAlign w:val="center"/>
            <w:hideMark/>
          </w:tcPr>
          <w:p>
            <w:pPr>
              <w:pStyle w:val="style0"/>
              <w:rPr>
                <w:b/>
                <w:sz w:val="24"/>
                <w:szCs w:val="24"/>
                <w:highlight w:val="yellow"/>
              </w:rPr>
            </w:pPr>
            <w:r>
              <w:rPr>
                <w:b/>
                <w:sz w:val="24"/>
                <w:szCs w:val="24"/>
                <w:highlight w:val="yellow"/>
              </w:rPr>
              <w:t>upward delivery</w:t>
            </w:r>
          </w:p>
        </w:tc>
        <w:tc>
          <w:tcPr>
            <w:tcW w:w="648" w:type="dxa"/>
            <w:tcBorders/>
            <w:vAlign w:val="center"/>
            <w:hideMark/>
          </w:tcPr>
          <w:p>
            <w:pPr>
              <w:pStyle w:val="style0"/>
              <w:rPr>
                <w:b/>
                <w:sz w:val="24"/>
                <w:szCs w:val="24"/>
                <w:highlight w:val="yellow"/>
              </w:rPr>
            </w:pPr>
            <w:r>
              <w:rPr>
                <w:b/>
                <w:sz w:val="24"/>
                <w:szCs w:val="24"/>
                <w:highlight w:val="yellow"/>
              </w:rPr>
              <w:t>yes</w:t>
            </w:r>
          </w:p>
        </w:tc>
        <w:tc>
          <w:tcPr>
            <w:tcW w:w="680" w:type="dxa"/>
            <w:tcBorders/>
            <w:vAlign w:val="center"/>
            <w:hideMark/>
          </w:tcPr>
          <w:p>
            <w:pPr>
              <w:pStyle w:val="style0"/>
              <w:rPr>
                <w:b/>
                <w:sz w:val="24"/>
                <w:szCs w:val="24"/>
                <w:highlight w:val="yellow"/>
              </w:rPr>
            </w:pPr>
            <w:r>
              <w:rPr>
                <w:b/>
                <w:sz w:val="24"/>
                <w:szCs w:val="24"/>
                <w:highlight w:val="yellow"/>
              </w:rPr>
              <w:t> </w:t>
            </w:r>
          </w:p>
        </w:tc>
        <w:tc>
          <w:tcPr>
            <w:tcW w:w="1170" w:type="dxa"/>
            <w:tcBorders/>
            <w:vAlign w:val="center"/>
            <w:hideMark/>
          </w:tcPr>
          <w:p>
            <w:pPr>
              <w:pStyle w:val="style0"/>
              <w:rPr>
                <w:b/>
                <w:sz w:val="24"/>
                <w:szCs w:val="24"/>
                <w:highlight w:val="yellow"/>
              </w:rPr>
            </w:pPr>
            <w:r>
              <w:rPr>
                <w:b/>
                <w:sz w:val="24"/>
                <w:szCs w:val="24"/>
                <w:highlight w:val="yellow"/>
              </w:rPr>
              <w:t> </w:t>
            </w:r>
          </w:p>
        </w:tc>
        <w:tc>
          <w:tcPr>
            <w:tcW w:w="810" w:type="dxa"/>
            <w:tcBorders/>
            <w:vAlign w:val="center"/>
            <w:hideMark/>
          </w:tcPr>
          <w:p>
            <w:pPr>
              <w:pStyle w:val="style0"/>
              <w:rPr>
                <w:b/>
                <w:sz w:val="24"/>
                <w:szCs w:val="24"/>
                <w:highlight w:val="yellow"/>
              </w:rPr>
            </w:pPr>
            <w:r>
              <w:rPr>
                <w:b/>
                <w:sz w:val="24"/>
                <w:szCs w:val="24"/>
                <w:highlight w:val="yellow"/>
              </w:rPr>
              <w:t>yes</w:t>
            </w:r>
          </w:p>
        </w:tc>
        <w:tc>
          <w:tcPr>
            <w:tcW w:w="720" w:type="dxa"/>
            <w:tcBorders/>
            <w:vAlign w:val="center"/>
            <w:hideMark/>
          </w:tcPr>
          <w:p>
            <w:pPr>
              <w:pStyle w:val="style0"/>
              <w:rPr>
                <w:b/>
                <w:sz w:val="24"/>
                <w:szCs w:val="24"/>
                <w:highlight w:val="yellow"/>
              </w:rPr>
            </w:pPr>
            <w:r>
              <w:rPr>
                <w:b/>
                <w:sz w:val="24"/>
                <w:szCs w:val="24"/>
                <w:highlight w:val="yellow"/>
              </w:rPr>
              <w:t> </w:t>
            </w:r>
          </w:p>
        </w:tc>
      </w:tr>
      <w:tr>
        <w:tblPrEx/>
        <w:trPr>
          <w:tblCellSpacing w:w="0" w:type="dxa"/>
        </w:trPr>
        <w:tc>
          <w:tcPr>
            <w:tcW w:w="0" w:type="auto"/>
            <w:tcBorders/>
            <w:vAlign w:val="center"/>
            <w:hideMark/>
          </w:tcPr>
          <w:p>
            <w:pPr>
              <w:pStyle w:val="style0"/>
              <w:rPr>
                <w:b/>
                <w:sz w:val="24"/>
                <w:szCs w:val="24"/>
                <w:highlight w:val="yellow"/>
              </w:rPr>
            </w:pPr>
            <w:r>
              <w:rPr>
                <w:b/>
                <w:sz w:val="24"/>
                <w:szCs w:val="24"/>
                <w:highlight w:val="yellow"/>
              </w:rPr>
              <w:t>denser than air?</w:t>
            </w:r>
          </w:p>
        </w:tc>
        <w:tc>
          <w:tcPr>
            <w:tcW w:w="648" w:type="dxa"/>
            <w:tcBorders/>
            <w:vAlign w:val="center"/>
            <w:hideMark/>
          </w:tcPr>
          <w:p>
            <w:pPr>
              <w:pStyle w:val="style0"/>
              <w:rPr>
                <w:b/>
                <w:sz w:val="24"/>
                <w:szCs w:val="24"/>
                <w:highlight w:val="yellow"/>
              </w:rPr>
            </w:pPr>
            <w:r>
              <w:rPr>
                <w:b/>
                <w:sz w:val="24"/>
                <w:szCs w:val="24"/>
                <w:highlight w:val="yellow"/>
              </w:rPr>
              <w:t> </w:t>
            </w:r>
          </w:p>
        </w:tc>
        <w:tc>
          <w:tcPr>
            <w:tcW w:w="680" w:type="dxa"/>
            <w:tcBorders/>
            <w:vAlign w:val="center"/>
            <w:hideMark/>
          </w:tcPr>
          <w:p>
            <w:pPr>
              <w:pStyle w:val="style0"/>
              <w:rPr>
                <w:b/>
                <w:sz w:val="24"/>
                <w:szCs w:val="24"/>
                <w:highlight w:val="yellow"/>
              </w:rPr>
            </w:pPr>
            <w:r>
              <w:rPr>
                <w:b/>
                <w:sz w:val="24"/>
                <w:szCs w:val="24"/>
                <w:highlight w:val="yellow"/>
              </w:rPr>
              <w:t>slightly</w:t>
            </w:r>
          </w:p>
        </w:tc>
        <w:tc>
          <w:tcPr>
            <w:tcW w:w="1170" w:type="dxa"/>
            <w:tcBorders/>
            <w:vAlign w:val="center"/>
            <w:hideMark/>
          </w:tcPr>
          <w:p>
            <w:pPr>
              <w:pStyle w:val="style0"/>
              <w:rPr>
                <w:b/>
                <w:sz w:val="24"/>
                <w:szCs w:val="24"/>
                <w:highlight w:val="yellow"/>
              </w:rPr>
            </w:pPr>
            <w:r>
              <w:rPr>
                <w:b/>
                <w:sz w:val="24"/>
                <w:szCs w:val="24"/>
                <w:highlight w:val="yellow"/>
              </w:rPr>
              <w:t>yes</w:t>
            </w:r>
          </w:p>
        </w:tc>
        <w:tc>
          <w:tcPr>
            <w:tcW w:w="810" w:type="dxa"/>
            <w:tcBorders/>
            <w:vAlign w:val="center"/>
            <w:hideMark/>
          </w:tcPr>
          <w:p>
            <w:pPr>
              <w:pStyle w:val="style0"/>
              <w:rPr>
                <w:b/>
                <w:sz w:val="24"/>
                <w:szCs w:val="24"/>
                <w:highlight w:val="yellow"/>
              </w:rPr>
            </w:pPr>
            <w:r>
              <w:rPr>
                <w:b/>
                <w:sz w:val="24"/>
                <w:szCs w:val="24"/>
                <w:highlight w:val="yellow"/>
              </w:rPr>
              <w:t> </w:t>
            </w:r>
          </w:p>
        </w:tc>
        <w:tc>
          <w:tcPr>
            <w:tcW w:w="720" w:type="dxa"/>
            <w:tcBorders/>
            <w:vAlign w:val="center"/>
            <w:hideMark/>
          </w:tcPr>
          <w:p>
            <w:pPr>
              <w:pStyle w:val="style0"/>
              <w:rPr>
                <w:b/>
                <w:sz w:val="24"/>
                <w:szCs w:val="24"/>
                <w:highlight w:val="yellow"/>
              </w:rPr>
            </w:pPr>
            <w:r>
              <w:rPr>
                <w:b/>
                <w:sz w:val="24"/>
                <w:szCs w:val="24"/>
                <w:highlight w:val="yellow"/>
              </w:rPr>
              <w:t>yes</w:t>
            </w:r>
          </w:p>
        </w:tc>
      </w:tr>
      <w:tr>
        <w:tblPrEx/>
        <w:trPr>
          <w:tblCellSpacing w:w="0" w:type="dxa"/>
        </w:trPr>
        <w:tc>
          <w:tcPr>
            <w:tcW w:w="0" w:type="auto"/>
            <w:tcBorders/>
            <w:vAlign w:val="center"/>
            <w:hideMark/>
          </w:tcPr>
          <w:p>
            <w:pPr>
              <w:pStyle w:val="style0"/>
              <w:rPr>
                <w:b/>
                <w:sz w:val="24"/>
                <w:szCs w:val="24"/>
                <w:highlight w:val="yellow"/>
              </w:rPr>
            </w:pPr>
            <w:r>
              <w:rPr>
                <w:b/>
                <w:sz w:val="24"/>
                <w:szCs w:val="24"/>
                <w:highlight w:val="yellow"/>
              </w:rPr>
              <w:t>downward delivery</w:t>
            </w:r>
          </w:p>
        </w:tc>
        <w:tc>
          <w:tcPr>
            <w:tcW w:w="648" w:type="dxa"/>
            <w:tcBorders/>
            <w:vAlign w:val="center"/>
            <w:hideMark/>
          </w:tcPr>
          <w:p>
            <w:pPr>
              <w:pStyle w:val="style0"/>
              <w:rPr>
                <w:b/>
                <w:sz w:val="24"/>
                <w:szCs w:val="24"/>
                <w:highlight w:val="yellow"/>
              </w:rPr>
            </w:pPr>
            <w:r>
              <w:rPr>
                <w:b/>
                <w:sz w:val="24"/>
                <w:szCs w:val="24"/>
                <w:highlight w:val="yellow"/>
              </w:rPr>
              <w:t> </w:t>
            </w:r>
          </w:p>
        </w:tc>
        <w:tc>
          <w:tcPr>
            <w:tcW w:w="680" w:type="dxa"/>
            <w:tcBorders/>
            <w:vAlign w:val="center"/>
            <w:hideMark/>
          </w:tcPr>
          <w:p>
            <w:pPr>
              <w:pStyle w:val="style0"/>
              <w:rPr>
                <w:b/>
                <w:sz w:val="24"/>
                <w:szCs w:val="24"/>
                <w:highlight w:val="yellow"/>
              </w:rPr>
            </w:pPr>
            <w:r>
              <w:rPr>
                <w:b/>
                <w:sz w:val="24"/>
                <w:szCs w:val="24"/>
                <w:highlight w:val="yellow"/>
              </w:rPr>
              <w:t> </w:t>
            </w:r>
          </w:p>
        </w:tc>
        <w:tc>
          <w:tcPr>
            <w:tcW w:w="1170" w:type="dxa"/>
            <w:tcBorders/>
            <w:vAlign w:val="center"/>
            <w:hideMark/>
          </w:tcPr>
          <w:p>
            <w:pPr>
              <w:pStyle w:val="style0"/>
              <w:rPr>
                <w:b/>
                <w:sz w:val="24"/>
                <w:szCs w:val="24"/>
                <w:highlight w:val="yellow"/>
              </w:rPr>
            </w:pPr>
            <w:r>
              <w:rPr>
                <w:b/>
                <w:sz w:val="24"/>
                <w:szCs w:val="24"/>
                <w:highlight w:val="yellow"/>
              </w:rPr>
              <w:t>yes</w:t>
            </w:r>
          </w:p>
        </w:tc>
        <w:tc>
          <w:tcPr>
            <w:tcW w:w="810" w:type="dxa"/>
            <w:tcBorders/>
            <w:vAlign w:val="center"/>
            <w:hideMark/>
          </w:tcPr>
          <w:p>
            <w:pPr>
              <w:pStyle w:val="style0"/>
              <w:rPr>
                <w:b/>
                <w:sz w:val="24"/>
                <w:szCs w:val="24"/>
                <w:highlight w:val="yellow"/>
              </w:rPr>
            </w:pPr>
            <w:r>
              <w:rPr>
                <w:b/>
                <w:sz w:val="24"/>
                <w:szCs w:val="24"/>
                <w:highlight w:val="yellow"/>
              </w:rPr>
              <w:t> </w:t>
            </w:r>
          </w:p>
        </w:tc>
        <w:tc>
          <w:tcPr>
            <w:tcW w:w="720" w:type="dxa"/>
            <w:tcBorders/>
            <w:vAlign w:val="center"/>
            <w:hideMark/>
          </w:tcPr>
          <w:p>
            <w:pPr>
              <w:pStyle w:val="style0"/>
              <w:rPr>
                <w:b/>
                <w:sz w:val="24"/>
                <w:szCs w:val="24"/>
                <w:highlight w:val="yellow"/>
              </w:rPr>
            </w:pPr>
            <w:r>
              <w:rPr>
                <w:b/>
                <w:sz w:val="24"/>
                <w:szCs w:val="24"/>
                <w:highlight w:val="yellow"/>
              </w:rPr>
              <w:t>yes</w:t>
            </w:r>
          </w:p>
        </w:tc>
      </w:tr>
      <w:tr>
        <w:tblPrEx/>
        <w:trPr>
          <w:tblCellSpacing w:w="0" w:type="dxa"/>
        </w:trPr>
        <w:tc>
          <w:tcPr>
            <w:tcW w:w="0" w:type="auto"/>
            <w:tcBorders/>
            <w:vAlign w:val="center"/>
            <w:hideMark/>
          </w:tcPr>
          <w:p>
            <w:pPr>
              <w:pStyle w:val="style0"/>
              <w:rPr>
                <w:b/>
                <w:sz w:val="24"/>
                <w:szCs w:val="24"/>
                <w:highlight w:val="yellow"/>
              </w:rPr>
            </w:pPr>
            <w:r>
              <w:rPr>
                <w:b/>
                <w:sz w:val="24"/>
                <w:szCs w:val="24"/>
                <w:highlight w:val="yellow"/>
              </w:rPr>
              <w:t>solubility in water?</w:t>
            </w:r>
          </w:p>
        </w:tc>
        <w:tc>
          <w:tcPr>
            <w:tcW w:w="648" w:type="dxa"/>
            <w:tcBorders/>
            <w:vAlign w:val="center"/>
            <w:hideMark/>
          </w:tcPr>
          <w:p>
            <w:pPr>
              <w:pStyle w:val="style0"/>
              <w:rPr>
                <w:b/>
                <w:sz w:val="24"/>
                <w:szCs w:val="24"/>
                <w:highlight w:val="yellow"/>
              </w:rPr>
            </w:pPr>
            <w:r>
              <w:rPr>
                <w:b/>
                <w:sz w:val="24"/>
                <w:szCs w:val="24"/>
                <w:highlight w:val="yellow"/>
              </w:rPr>
              <w:t>very low</w:t>
            </w:r>
          </w:p>
        </w:tc>
        <w:tc>
          <w:tcPr>
            <w:tcW w:w="680" w:type="dxa"/>
            <w:tcBorders/>
            <w:vAlign w:val="center"/>
            <w:hideMark/>
          </w:tcPr>
          <w:p>
            <w:pPr>
              <w:pStyle w:val="style0"/>
              <w:rPr>
                <w:b/>
                <w:sz w:val="24"/>
                <w:szCs w:val="24"/>
                <w:highlight w:val="yellow"/>
              </w:rPr>
            </w:pPr>
            <w:r>
              <w:rPr>
                <w:b/>
                <w:sz w:val="24"/>
                <w:szCs w:val="24"/>
                <w:highlight w:val="yellow"/>
              </w:rPr>
              <w:t>low</w:t>
            </w:r>
          </w:p>
        </w:tc>
        <w:tc>
          <w:tcPr>
            <w:tcW w:w="1170" w:type="dxa"/>
            <w:tcBorders/>
            <w:vAlign w:val="center"/>
            <w:hideMark/>
          </w:tcPr>
          <w:p>
            <w:pPr>
              <w:pStyle w:val="style0"/>
              <w:rPr>
                <w:b/>
                <w:sz w:val="24"/>
                <w:szCs w:val="24"/>
                <w:highlight w:val="yellow"/>
              </w:rPr>
            </w:pPr>
            <w:r>
              <w:rPr>
                <w:b/>
                <w:sz w:val="24"/>
                <w:szCs w:val="24"/>
                <w:highlight w:val="yellow"/>
              </w:rPr>
              <w:t>low</w:t>
            </w:r>
          </w:p>
        </w:tc>
        <w:tc>
          <w:tcPr>
            <w:tcW w:w="810" w:type="dxa"/>
            <w:tcBorders/>
            <w:vAlign w:val="center"/>
            <w:hideMark/>
          </w:tcPr>
          <w:p>
            <w:pPr>
              <w:pStyle w:val="style0"/>
              <w:rPr>
                <w:b/>
                <w:sz w:val="24"/>
                <w:szCs w:val="24"/>
                <w:highlight w:val="yellow"/>
              </w:rPr>
            </w:pPr>
            <w:r>
              <w:rPr>
                <w:b/>
                <w:sz w:val="24"/>
                <w:szCs w:val="24"/>
                <w:highlight w:val="yellow"/>
              </w:rPr>
              <w:t>very high</w:t>
            </w:r>
          </w:p>
        </w:tc>
        <w:tc>
          <w:tcPr>
            <w:tcW w:w="720" w:type="dxa"/>
            <w:tcBorders/>
            <w:vAlign w:val="center"/>
            <w:hideMark/>
          </w:tcPr>
          <w:p>
            <w:pPr>
              <w:pStyle w:val="style0"/>
              <w:rPr>
                <w:b/>
                <w:sz w:val="24"/>
                <w:szCs w:val="24"/>
                <w:highlight w:val="yellow"/>
              </w:rPr>
            </w:pPr>
            <w:r>
              <w:rPr>
                <w:b/>
                <w:sz w:val="24"/>
                <w:szCs w:val="24"/>
                <w:highlight w:val="yellow"/>
              </w:rPr>
              <w:t>moderate</w:t>
            </w:r>
          </w:p>
        </w:tc>
      </w:tr>
      <w:tr>
        <w:tblPrEx/>
        <w:trPr>
          <w:tblCellSpacing w:w="0" w:type="dxa"/>
        </w:trPr>
        <w:tc>
          <w:tcPr>
            <w:tcW w:w="0" w:type="auto"/>
            <w:tcBorders/>
            <w:vAlign w:val="center"/>
            <w:hideMark/>
          </w:tcPr>
          <w:p>
            <w:pPr>
              <w:pStyle w:val="style0"/>
              <w:rPr>
                <w:b/>
                <w:sz w:val="24"/>
                <w:szCs w:val="24"/>
                <w:highlight w:val="yellow"/>
              </w:rPr>
            </w:pPr>
            <w:r>
              <w:rPr>
                <w:b/>
                <w:sz w:val="24"/>
                <w:szCs w:val="24"/>
                <w:highlight w:val="yellow"/>
              </w:rPr>
              <w:t>over water</w:t>
            </w:r>
          </w:p>
        </w:tc>
        <w:tc>
          <w:tcPr>
            <w:tcW w:w="648" w:type="dxa"/>
            <w:tcBorders/>
            <w:vAlign w:val="center"/>
            <w:hideMark/>
          </w:tcPr>
          <w:p>
            <w:pPr>
              <w:pStyle w:val="style0"/>
              <w:rPr>
                <w:b/>
                <w:sz w:val="24"/>
                <w:szCs w:val="24"/>
                <w:highlight w:val="yellow"/>
              </w:rPr>
            </w:pPr>
            <w:r>
              <w:rPr>
                <w:b/>
                <w:sz w:val="24"/>
                <w:szCs w:val="24"/>
                <w:highlight w:val="yellow"/>
              </w:rPr>
              <w:t>yes</w:t>
            </w:r>
          </w:p>
        </w:tc>
        <w:tc>
          <w:tcPr>
            <w:tcW w:w="680" w:type="dxa"/>
            <w:tcBorders/>
            <w:vAlign w:val="center"/>
            <w:hideMark/>
          </w:tcPr>
          <w:p>
            <w:pPr>
              <w:pStyle w:val="style0"/>
              <w:rPr>
                <w:b/>
                <w:sz w:val="24"/>
                <w:szCs w:val="24"/>
                <w:highlight w:val="yellow"/>
              </w:rPr>
            </w:pPr>
            <w:r>
              <w:rPr>
                <w:b/>
                <w:sz w:val="24"/>
                <w:szCs w:val="24"/>
                <w:highlight w:val="yellow"/>
              </w:rPr>
              <w:t>yes</w:t>
            </w:r>
          </w:p>
        </w:tc>
        <w:tc>
          <w:tcPr>
            <w:tcW w:w="1170" w:type="dxa"/>
            <w:tcBorders/>
            <w:vAlign w:val="center"/>
            <w:hideMark/>
          </w:tcPr>
          <w:p>
            <w:pPr>
              <w:pStyle w:val="style0"/>
              <w:rPr>
                <w:b/>
                <w:sz w:val="24"/>
                <w:szCs w:val="24"/>
                <w:highlight w:val="yellow"/>
              </w:rPr>
            </w:pPr>
            <w:r>
              <w:rPr>
                <w:b/>
                <w:sz w:val="24"/>
                <w:szCs w:val="24"/>
                <w:highlight w:val="yellow"/>
              </w:rPr>
              <w:t>yes</w:t>
            </w:r>
          </w:p>
        </w:tc>
        <w:tc>
          <w:tcPr>
            <w:tcW w:w="810" w:type="dxa"/>
            <w:tcBorders/>
            <w:vAlign w:val="center"/>
            <w:hideMark/>
          </w:tcPr>
          <w:p>
            <w:pPr>
              <w:pStyle w:val="style0"/>
              <w:rPr>
                <w:b/>
                <w:sz w:val="24"/>
                <w:szCs w:val="24"/>
                <w:highlight w:val="yellow"/>
              </w:rPr>
            </w:pPr>
            <w:r>
              <w:rPr>
                <w:b/>
                <w:sz w:val="24"/>
                <w:szCs w:val="24"/>
                <w:highlight w:val="yellow"/>
              </w:rPr>
              <w:t> </w:t>
            </w:r>
          </w:p>
        </w:tc>
        <w:tc>
          <w:tcPr>
            <w:tcW w:w="720" w:type="dxa"/>
            <w:tcBorders/>
            <w:vAlign w:val="center"/>
            <w:hideMark/>
          </w:tcPr>
          <w:p>
            <w:pPr>
              <w:pStyle w:val="style0"/>
              <w:rPr>
                <w:b/>
                <w:sz w:val="24"/>
                <w:szCs w:val="24"/>
              </w:rPr>
            </w:pPr>
            <w:r>
              <w:rPr>
                <w:b/>
                <w:sz w:val="24"/>
                <w:szCs w:val="24"/>
                <w:highlight w:val="yellow"/>
              </w:rPr>
              <w:t>yes</w:t>
            </w:r>
          </w:p>
        </w:tc>
      </w:tr>
    </w:tbl>
    <w:p>
      <w:pPr>
        <w:pStyle w:val="style157"/>
        <w:rPr/>
      </w:pPr>
    </w:p>
    <w:p>
      <w:pPr>
        <w:pStyle w:val="style157"/>
        <w:rPr>
          <w:b/>
        </w:rPr>
      </w:pPr>
      <w:r>
        <w:rPr>
          <w:b/>
        </w:rPr>
        <w:t>Testing for different gases</w:t>
      </w:r>
    </w:p>
    <w:p>
      <w:pPr>
        <w:pStyle w:val="style157"/>
        <w:rPr>
          <w:i/>
        </w:rPr>
      </w:pPr>
      <w:r>
        <w:rPr>
          <w:i/>
        </w:rPr>
        <w:t xml:space="preserve">You need to know how to test for hydrogen, oxygen, carbon dioxide, ammonia and chlorine. </w:t>
      </w:r>
    </w:p>
    <w:p>
      <w:pPr>
        <w:pStyle w:val="style157"/>
        <w:rPr>
          <w:b/>
        </w:rPr>
      </w:pPr>
      <w:r>
        <w:rPr>
          <w:b/>
        </w:rPr>
        <w:t>Hydrogen:</w:t>
      </w:r>
    </w:p>
    <w:p>
      <w:pPr>
        <w:pStyle w:val="style157"/>
        <w:rPr/>
      </w:pPr>
      <w:r>
        <w:t>A lighted wooden splint makes a popping sound in a test tube of hydrogen.</w:t>
      </w:r>
    </w:p>
    <w:p>
      <w:pPr>
        <w:pStyle w:val="style157"/>
        <w:rPr>
          <w:b/>
        </w:rPr>
      </w:pPr>
      <w:r>
        <w:rPr>
          <w:b/>
        </w:rPr>
        <w:t>Oxygen:</w:t>
      </w:r>
    </w:p>
    <w:p>
      <w:pPr>
        <w:pStyle w:val="style157"/>
        <w:rPr/>
      </w:pPr>
      <w:r>
        <w:t>A glowing wooden splint relights in a test tube of oxygen.</w:t>
      </w:r>
    </w:p>
    <w:p>
      <w:pPr>
        <w:pStyle w:val="style157"/>
        <w:rPr>
          <w:b/>
        </w:rPr>
      </w:pPr>
      <w:r>
        <w:rPr>
          <w:b/>
        </w:rPr>
        <w:t>Carbon dioxide:</w:t>
      </w:r>
    </w:p>
    <w:p>
      <w:pPr>
        <w:pStyle w:val="style157"/>
        <w:rPr/>
      </w:pPr>
      <w:r>
        <w:t>A lighted wooden splint goes out in a test tube of carbon dioxide but this happens with other gases, too. It is better to bubble the test gas through limewater - calcium hydroxide solution. Carbon dioxide turns limewater cloudy white.</w:t>
      </w:r>
    </w:p>
    <w:p>
      <w:pPr>
        <w:pStyle w:val="style157"/>
        <w:rPr>
          <w:b/>
        </w:rPr>
      </w:pPr>
      <w:r>
        <w:rPr>
          <w:b/>
        </w:rPr>
        <w:t>Ammonia:</w:t>
      </w:r>
    </w:p>
    <w:p>
      <w:pPr>
        <w:pStyle w:val="style157"/>
        <w:rPr/>
      </w:pPr>
      <w:r>
        <w:t>Ammonia has a characteristic sharp, choking smell. It also makes damp red litmus paper turn blue. Ammonia forms a white smoke of ammonium chloride when hydrogen chloride gas, from concentrated hydrochloric acid, is held near it.</w:t>
      </w:r>
    </w:p>
    <w:p>
      <w:pPr>
        <w:pStyle w:val="style157"/>
        <w:rPr>
          <w:b/>
        </w:rPr>
      </w:pPr>
      <w:r>
        <w:rPr>
          <w:b/>
        </w:rPr>
        <w:t>Chlorine:</w:t>
      </w:r>
    </w:p>
    <w:p>
      <w:pPr>
        <w:pStyle w:val="style157"/>
        <w:rPr/>
      </w:pPr>
      <w:r>
        <w:t>Chlorine has a characteristic sharp, choking smell. It also makes damp blue litmus paper turn red, and then bleaches it white. Chlorine makes damp starch-iodide paper turn blue-black.</w:t>
      </w:r>
    </w:p>
    <w:p>
      <w:pPr>
        <w:pStyle w:val="style94"/>
        <w:rPr>
          <w:rFonts w:ascii="Calibri" w:hAnsi="Calibri"/>
          <w:b/>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0020304"/>
    <w:charset w:val="00"/>
    <w:family w:val="roman"/>
    <w:pitch w:val="variable"/>
    <w:sig w:usb0="E0002AFF" w:usb1="C0007843" w:usb2="00000009" w:usb3="00000000" w:csb0="000001FF" w:csb1="00000000"/>
  </w:font>
  <w:font w:name="Courier New">
    <w:altName w:val="Courier New"/>
    <w:panose1 w:val="02070309020000020404"/>
    <w:charset w:val="00"/>
    <w:family w:val="modern"/>
    <w:pitch w:val="fixed"/>
    <w:sig w:usb0="E0002AFF" w:usb1="C0007843" w:usb2="00000009" w:usb3="00000000" w:csb0="000001FF" w:csb1="00000000"/>
  </w:font>
  <w:font w:name="Symbol">
    <w:altName w:val="Symbol"/>
    <w:panose1 w:val="05050102010000020507"/>
    <w:charset w:val="02"/>
    <w:family w:val="roman"/>
    <w:pitch w:val="variable"/>
    <w:sig w:usb0="00000000" w:usb1="10000000" w:usb2="00000000" w:usb3="00000000" w:csb0="80000000" w:csb1="00000000"/>
  </w:font>
  <w:font w:name="Calibri">
    <w:altName w:val="Calibri"/>
    <w:panose1 w:val="020f0502020000030204"/>
    <w:charset w:val="00"/>
    <w:family w:val="swiss"/>
    <w:pitch w:val="variable"/>
    <w:sig w:usb0="E00002FF" w:usb1="4000ACFF" w:usb2="00000001" w:usb3="00000000" w:csb0="0000019F" w:csb1="00000000"/>
  </w:font>
  <w:font w:name="Arial">
    <w:altName w:val="Arial"/>
    <w:panose1 w:val="020b0604020000020204"/>
    <w:charset w:val="00"/>
    <w:family w:val="swiss"/>
    <w:pitch w:val="variable"/>
    <w:sig w:usb0="E0002AFF" w:usb1="C0007843" w:usb2="00000009" w:usb3="00000000" w:csb0="000001FF" w:csb1="00000000"/>
  </w:font>
  <w:font w:name="Cambria">
    <w:altName w:val="Cambria"/>
    <w:panose1 w:val="02040503050000030204"/>
    <w:charset w:val="00"/>
    <w:family w:val="roman"/>
    <w:pitch w:val="variable"/>
    <w:sig w:usb0="E00002FF" w:usb1="400004FF" w:usb2="00000000" w:usb3="00000000" w:csb0="0000019F" w:csb1="00000000"/>
  </w:font>
  <w:font w:name="SimSun">
    <w:altName w:val="宋体"/>
    <w:panose1 w:val="02010600030000010101"/>
    <w:charset w:val="86"/>
    <w:family w:val="auto"/>
    <w:pitch w:val="variable"/>
    <w:sig w:usb0="00000003" w:usb1="288F0000" w:usb2="00000016" w:usb3="00000000" w:csb0="00040001" w:csb1="00000000"/>
  </w:font>
  <w:font w:name="Tahoma">
    <w:altName w:val="Tahoma"/>
    <w:panose1 w:val="020b0604030000040204"/>
    <w:charset w:val="00"/>
    <w:family w:val="swiss"/>
    <w:pitch w:val="variable"/>
    <w:sig w:usb0="00000003" w:usb1="00000000" w:usb2="00000000" w:usb3="00000000" w:csb0="00000001" w:csb1="00000000"/>
  </w:font>
  <w:font w:name="DINOT-Bold">
    <w:altName w:val="DINOT-Bold"/>
    <w:panose1 w:val="00000000000000000000"/>
    <w:charset w:val="00"/>
    <w:family w:val="swiss"/>
    <w:pitch w:val="default"/>
    <w:sig w:usb0="00000003" w:usb1="00000000" w:usb2="00000000" w:usb3="00000000" w:csb0="00000001" w:csb1="00000000"/>
  </w:font>
  <w:font w:name="DINOT-CondMedium">
    <w:altName w:val="DINOT-CondMedium"/>
    <w:panose1 w:val="00000000000000000000"/>
    <w:charset w:val="00"/>
    <w:family w:val="swiss"/>
    <w:pitch w:val="default"/>
    <w:sig w:usb0="00000003" w:usb1="00000000" w:usb2="00000000" w:usb3="00000000" w:csb0="00000001" w:csb1="00000000"/>
  </w:font>
  <w:font w:name="Myriad Pro">
    <w:altName w:val="Myriad Pro"/>
    <w:panose1 w:val="00000000000000000000"/>
    <w:charset w:val="00"/>
    <w:family w:val="swiss"/>
    <w:pitch w:val="default"/>
    <w:sig w:usb0="00000003" w:usb1="00000000" w:usb2="00000000" w:usb3="00000000" w:csb0="00000001" w:csb1="00000000"/>
  </w:font>
  <w:font w:name="Cambria Math">
    <w:altName w:val="Cambria Math"/>
    <w:panose1 w:val="02040503050000030204"/>
    <w:charset w:val="00"/>
    <w:family w:val="roman"/>
    <w:pitch w:val="variable"/>
    <w:sig w:usb0="E00002FF" w:usb1="420024FF" w:usb2="00000000" w:usb3="00000000" w:csb0="0000019F" w:csb1="00000000"/>
  </w:font>
  <w:font w:name="Consolas">
    <w:altName w:val="Consolas"/>
    <w:panose1 w:val="020b0609020000030204"/>
    <w:charset w:val="00"/>
    <w:family w:val="modern"/>
    <w:pitch w:val="fixed"/>
    <w:sig w:usb0="E10002FF" w:usb1="4000FCFF" w:usb2="00000009" w:usb3="00000000" w:csb0="0000019F" w:csb1="00000000"/>
  </w:font>
  <w:font w:name="ArialMT">
    <w:altName w:val="MS Gothic"/>
    <w:panose1 w:val="00000000000000000000"/>
    <w:charset w:val="00"/>
    <w:family w:val="swiss"/>
    <w:pitch w:val="default"/>
    <w:sig w:usb0="00000003" w:usb1="08070000" w:usb2="00000010" w:usb3="00000000" w:csb0="00020001" w:csb1="00000000"/>
  </w:font>
  <w:font w:name="Calibri Light">
    <w:altName w:val="Calibri Light"/>
    <w:panose1 w:val="020f0302020000030204"/>
    <w:charset w:val="00"/>
    <w:family w:val="swiss"/>
    <w:pitch w:val="variable"/>
    <w:sig w:usb0="A00002EF" w:usb1="4000207B" w:usb2="00000000" w:usb3="00000000" w:csb0="0000019F" w:csb1="00000000"/>
  </w:font>
  <w:font w:name="Dotum">
    <w:altName w:val="돋움"/>
    <w:panose1 w:val="020b0600000000010101"/>
    <w:charset w:val="81"/>
    <w:family w:val="modern"/>
    <w:pitch w:val="fixed"/>
    <w:sig w:usb0="00000001" w:usb1="09060000" w:usb2="00000010" w:usb3="00000000" w:csb0="00080000" w:csb1="00000000"/>
  </w:font>
  <w:font w:name="Arial-BoldMT">
    <w:altName w:val="MS Mincho"/>
    <w:panose1 w:val="00000000000000000000"/>
    <w:charset w:val="80"/>
    <w:family w:val="auto"/>
    <w:pitch w:val="default"/>
    <w:sig w:usb0="00000001" w:usb1="08070000" w:usb2="00000010" w:usb3="00000000" w:csb0="00020000" w:csb1="00000000"/>
  </w:font>
  <w:font w:name="Arial-ItalicMT">
    <w:altName w:val="Times New Roman"/>
    <w:panose1 w:val="00000000000000000000"/>
    <w:charset w:val="a1"/>
    <w:family w:val="auto"/>
    <w:pitch w:val="default"/>
    <w:sig w:usb0="00000083" w:usb1="00000000" w:usb2="00000000" w:usb3="00000000" w:csb0="00000009" w:csb1="00000000"/>
  </w:font>
  <w:font w:name="Bradley Hand ITC">
    <w:altName w:val="Bradley Hand ITC"/>
    <w:panose1 w:val="03070402050000030203"/>
    <w:charset w:val="00"/>
    <w:family w:val="script"/>
    <w:pitch w:val="variable"/>
    <w:sig w:usb0="00000003" w:usb1="00000000" w:usb2="00000000" w:usb3="00000000" w:csb0="00000001" w:csb1="00000000"/>
  </w:font>
  <w:font w:name="Batang">
    <w:altName w:val="바탕"/>
    <w:panose1 w:val="02030600000000010101"/>
    <w:charset w:val="81"/>
    <w:family w:val="auto"/>
    <w:pitch w:val="fixed"/>
    <w:sig w:usb0="00000001" w:usb1="09060000" w:usb2="00000010" w:usb3="00000000" w:csb0="00080000" w:csb1="00000000"/>
  </w:font>
  <w:font w:name="Cooper Black">
    <w:altName w:val="Cooper Black"/>
    <w:panose1 w:val="02080904040000020404"/>
    <w:charset w:val="00"/>
    <w:family w:val="roman"/>
    <w:pitch w:val="variable"/>
    <w:sig w:usb0="00000003" w:usb1="00000000" w:usb2="00000000" w:usb3="00000000" w:csb0="00000001" w:csb1="00000000"/>
  </w:font>
  <w:font w:name="Castellar">
    <w:altName w:val="Castellar"/>
    <w:panose1 w:val="020a0402060000010301"/>
    <w:charset w:val="00"/>
    <w:family w:val="roman"/>
    <w:pitch w:val="variable"/>
    <w:sig w:usb0="00000003" w:usb1="00000000" w:usb2="00000000" w:usb3="00000000" w:csb0="00000001" w:csb1="00000000"/>
  </w:font>
  <w:font w:name="Calibri,Bold">
    <w:altName w:val="Times New Roman"/>
    <w:panose1 w:val="00000000000000000000"/>
    <w:charset w:val="a1"/>
    <w:family w:val="auto"/>
    <w:pitch w:val="default"/>
    <w:sig w:usb0="00000081" w:usb1="00000000" w:usb2="00000000" w:usb3="00000000" w:csb0="00000008" w:csb1="00000000"/>
  </w:font>
  <w:font w:name="Century Gothic">
    <w:altName w:val="Century Gothic"/>
    <w:panose1 w:val="020b0502020000020204"/>
    <w:charset w:val="00"/>
    <w:family w:val="swiss"/>
    <w:pitch w:val="variable"/>
    <w:sig w:usb0="00000287" w:usb1="00000000" w:usb2="00000000" w:usb3="00000000" w:csb0="0000009F" w:csb1="00000000"/>
  </w:font>
  <w:font w:name="Blackadder ITC">
    <w:altName w:val="Blackadder ITC"/>
    <w:panose1 w:val="04020505050000020d02"/>
    <w:charset w:val="00"/>
    <w:family w:val="decorative"/>
    <w:pitch w:val="variable"/>
    <w:sig w:usb0="00000003" w:usb1="00000000" w:usb2="00000000" w:usb3="00000000" w:csb0="00000001" w:csb1="00000000"/>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jc w:val="right"/>
      <w:rPr/>
    </w:pPr>
    <w:r>
      <w:rPr/>
      <w:fldChar w:fldCharType="begin"/>
    </w:r>
    <w:r>
      <w:instrText xml:space="preserve"> PAGE   \* MERGEFORMAT </w:instrText>
    </w:r>
    <w:r>
      <w:rPr/>
      <w:fldChar w:fldCharType="separate"/>
    </w:r>
    <w:r>
      <w:rPr>
        <w:noProof/>
      </w:rPr>
      <w:t>140</w:t>
    </w:r>
    <w:r>
      <w:rPr/>
      <w:fldChar w:fldCharType="end"/>
    </w:r>
  </w:p>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699299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B674F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15281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2D44FBCC"/>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cs="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cs="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cs="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nsid w:val="00000004"/>
    <w:multiLevelType w:val="hybridMultilevel"/>
    <w:tmpl w:val="87FC53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983265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06"/>
    <w:multiLevelType w:val="multilevel"/>
    <w:tmpl w:val="79C2A3B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7">
    <w:nsid w:val="00000007"/>
    <w:multiLevelType w:val="hybridMultilevel"/>
    <w:tmpl w:val="DD849CD0"/>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000008"/>
    <w:multiLevelType w:val="hybridMultilevel"/>
    <w:tmpl w:val="8200A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000009"/>
    <w:multiLevelType w:val="hybridMultilevel"/>
    <w:tmpl w:val="9C6A23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3EA0D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00000B"/>
    <w:multiLevelType w:val="hybridMultilevel"/>
    <w:tmpl w:val="88C6BC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000000C"/>
    <w:multiLevelType w:val="hybridMultilevel"/>
    <w:tmpl w:val="6A6AE7B8"/>
    <w:lvl w:ilvl="0" w:tplc="0409000B">
      <w:start w:val="1"/>
      <w:numFmt w:val="bullet"/>
      <w:lvlText w:val=""/>
      <w:lvlJc w:val="left"/>
      <w:pPr>
        <w:ind w:left="753" w:hanging="360"/>
      </w:pPr>
      <w:rPr>
        <w:rFonts w:ascii="Wingdings" w:hAnsi="Wingdings" w:hint="default"/>
      </w:rPr>
    </w:lvl>
    <w:lvl w:ilvl="1" w:tplc="04090003" w:tentative="1">
      <w:start w:val="1"/>
      <w:numFmt w:val="bullet"/>
      <w:lvlText w:val="o"/>
      <w:lvlJc w:val="left"/>
      <w:pPr>
        <w:ind w:left="1473" w:hanging="360"/>
      </w:pPr>
      <w:rPr>
        <w:rFonts w:ascii="Courier New" w:cs="Courier New" w:hAnsi="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cs="Courier New" w:hAnsi="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cs="Courier New" w:hAnsi="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13">
    <w:nsid w:val="0000000D"/>
    <w:multiLevelType w:val="hybridMultilevel"/>
    <w:tmpl w:val="E5020F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E"/>
    <w:multiLevelType w:val="hybridMultilevel"/>
    <w:tmpl w:val="680E449E"/>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cs="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cs="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cs="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nsid w:val="0000000F"/>
    <w:multiLevelType w:val="hybridMultilevel"/>
    <w:tmpl w:val="D05A94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0000010"/>
    <w:multiLevelType w:val="hybridMultilevel"/>
    <w:tmpl w:val="1848FE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0000011"/>
    <w:multiLevelType w:val="hybridMultilevel"/>
    <w:tmpl w:val="EDD48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0000012"/>
    <w:multiLevelType w:val="multilevel"/>
    <w:tmpl w:val="349A808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9">
    <w:nsid w:val="00000013"/>
    <w:multiLevelType w:val="hybridMultilevel"/>
    <w:tmpl w:val="5C164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0000014"/>
    <w:multiLevelType w:val="hybridMultilevel"/>
    <w:tmpl w:val="917E1A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0000015"/>
    <w:multiLevelType w:val="hybridMultilevel"/>
    <w:tmpl w:val="784A2E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0000016"/>
    <w:multiLevelType w:val="hybridMultilevel"/>
    <w:tmpl w:val="9F82CD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0000017"/>
    <w:multiLevelType w:val="hybridMultilevel"/>
    <w:tmpl w:val="F5F2E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0000018"/>
    <w:multiLevelType w:val="hybridMultilevel"/>
    <w:tmpl w:val="EB4C88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0000019"/>
    <w:multiLevelType w:val="hybridMultilevel"/>
    <w:tmpl w:val="95A0C4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000001A"/>
    <w:multiLevelType w:val="hybridMultilevel"/>
    <w:tmpl w:val="ADE498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000001B"/>
    <w:multiLevelType w:val="hybridMultilevel"/>
    <w:tmpl w:val="C2D2A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000001C"/>
    <w:multiLevelType w:val="hybridMultilevel"/>
    <w:tmpl w:val="7D466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000001D"/>
    <w:multiLevelType w:val="hybridMultilevel"/>
    <w:tmpl w:val="A2F652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000001E"/>
    <w:multiLevelType w:val="hybridMultilevel"/>
    <w:tmpl w:val="D616BB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000001F"/>
    <w:multiLevelType w:val="hybridMultilevel"/>
    <w:tmpl w:val="796237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0000020"/>
    <w:multiLevelType w:val="hybridMultilevel"/>
    <w:tmpl w:val="F6E674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0000021"/>
    <w:multiLevelType w:val="hybridMultilevel"/>
    <w:tmpl w:val="56F8FC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00000022"/>
    <w:multiLevelType w:val="hybridMultilevel"/>
    <w:tmpl w:val="489841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0000023"/>
    <w:multiLevelType w:val="hybridMultilevel"/>
    <w:tmpl w:val="B5F4E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0000024"/>
    <w:multiLevelType w:val="hybridMultilevel"/>
    <w:tmpl w:val="2F7C3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0000025"/>
    <w:multiLevelType w:val="hybridMultilevel"/>
    <w:tmpl w:val="01045E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0000026"/>
    <w:multiLevelType w:val="hybridMultilevel"/>
    <w:tmpl w:val="646E2E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0000027"/>
    <w:multiLevelType w:val="hybridMultilevel"/>
    <w:tmpl w:val="D780EA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0000028"/>
    <w:multiLevelType w:val="hybridMultilevel"/>
    <w:tmpl w:val="50CAC9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0000029"/>
    <w:multiLevelType w:val="hybridMultilevel"/>
    <w:tmpl w:val="2D4C06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000002A"/>
    <w:multiLevelType w:val="hybridMultilevel"/>
    <w:tmpl w:val="26D064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0000002B"/>
    <w:multiLevelType w:val="hybridMultilevel"/>
    <w:tmpl w:val="273CAA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0000002C"/>
    <w:multiLevelType w:val="hybridMultilevel"/>
    <w:tmpl w:val="5ED0E6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000002D"/>
    <w:multiLevelType w:val="hybridMultilevel"/>
    <w:tmpl w:val="B5D40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000002E"/>
    <w:multiLevelType w:val="multilevel"/>
    <w:tmpl w:val="3FBC727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7">
    <w:nsid w:val="0000002F"/>
    <w:multiLevelType w:val="hybridMultilevel"/>
    <w:tmpl w:val="1680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0000030"/>
    <w:multiLevelType w:val="hybridMultilevel"/>
    <w:tmpl w:val="584CC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0000031"/>
    <w:multiLevelType w:val="hybridMultilevel"/>
    <w:tmpl w:val="13DE9CC6"/>
    <w:lvl w:ilvl="0" w:tplc="ABF67DC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0000032"/>
    <w:multiLevelType w:val="hybridMultilevel"/>
    <w:tmpl w:val="1DCA19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00000033"/>
    <w:multiLevelType w:val="hybridMultilevel"/>
    <w:tmpl w:val="9D7E86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00000034"/>
    <w:multiLevelType w:val="hybridMultilevel"/>
    <w:tmpl w:val="C040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00000035"/>
    <w:multiLevelType w:val="hybridMultilevel"/>
    <w:tmpl w:val="DA741E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00000036"/>
    <w:multiLevelType w:val="hybridMultilevel"/>
    <w:tmpl w:val="14FC5240"/>
    <w:lvl w:ilvl="0" w:tplc="64CE8A7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00000037"/>
    <w:multiLevelType w:val="hybridMultilevel"/>
    <w:tmpl w:val="5E52DF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00000038"/>
    <w:multiLevelType w:val="hybridMultilevel"/>
    <w:tmpl w:val="4C723108"/>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00000039"/>
    <w:multiLevelType w:val="hybridMultilevel"/>
    <w:tmpl w:val="37924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0000003A"/>
    <w:multiLevelType w:val="hybridMultilevel"/>
    <w:tmpl w:val="33F0E5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0000003B"/>
    <w:multiLevelType w:val="hybridMultilevel"/>
    <w:tmpl w:val="641C0D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0000003C"/>
    <w:multiLevelType w:val="hybridMultilevel"/>
    <w:tmpl w:val="886031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0000003D"/>
    <w:multiLevelType w:val="hybridMultilevel"/>
    <w:tmpl w:val="8408CA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0000003E"/>
    <w:multiLevelType w:val="hybridMultilevel"/>
    <w:tmpl w:val="B3A8AF5E"/>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cs="Courier New" w:hAnsi="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cs="Courier New" w:hAnsi="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cs="Courier New" w:hAnsi="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3">
    <w:nsid w:val="0000003F"/>
    <w:multiLevelType w:val="hybridMultilevel"/>
    <w:tmpl w:val="0F7413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00000040"/>
    <w:multiLevelType w:val="hybridMultilevel"/>
    <w:tmpl w:val="F57C4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00000041"/>
    <w:multiLevelType w:val="hybridMultilevel"/>
    <w:tmpl w:val="69CC3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00000042"/>
    <w:multiLevelType w:val="hybridMultilevel"/>
    <w:tmpl w:val="D688B3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00000043"/>
    <w:multiLevelType w:val="hybridMultilevel"/>
    <w:tmpl w:val="2B026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00000044"/>
    <w:multiLevelType w:val="hybridMultilevel"/>
    <w:tmpl w:val="ECD076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00000045"/>
    <w:multiLevelType w:val="hybridMultilevel"/>
    <w:tmpl w:val="D96CBE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00000046"/>
    <w:multiLevelType w:val="hybridMultilevel"/>
    <w:tmpl w:val="6656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00000047"/>
    <w:multiLevelType w:val="hybridMultilevel"/>
    <w:tmpl w:val="1D88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00000048"/>
    <w:multiLevelType w:val="hybridMultilevel"/>
    <w:tmpl w:val="904EA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00000049"/>
    <w:multiLevelType w:val="hybridMultilevel"/>
    <w:tmpl w:val="AB7AE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0000004A"/>
    <w:multiLevelType w:val="hybridMultilevel"/>
    <w:tmpl w:val="473AC8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0000004B"/>
    <w:multiLevelType w:val="hybridMultilevel"/>
    <w:tmpl w:val="5488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0000004C"/>
    <w:multiLevelType w:val="hybridMultilevel"/>
    <w:tmpl w:val="2960B09A"/>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0000004D"/>
    <w:multiLevelType w:val="hybridMultilevel"/>
    <w:tmpl w:val="D3A61C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0000004E"/>
    <w:multiLevelType w:val="hybridMultilevel"/>
    <w:tmpl w:val="AC1E67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0000004F"/>
    <w:multiLevelType w:val="hybridMultilevel"/>
    <w:tmpl w:val="6678A2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00000050"/>
    <w:multiLevelType w:val="multilevel"/>
    <w:tmpl w:val="A7E8E460"/>
    <w:lvl w:ilvl="0">
      <w:start w:val="1"/>
      <w:numFmt w:val="bullet"/>
      <w:lvlText w:val=""/>
      <w:lvlJc w:val="left"/>
      <w:pPr>
        <w:tabs>
          <w:tab w:val="left" w:leader="none"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ascii="Calibri" w:hAnsi="Calibri" w:hint="default"/>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81">
    <w:nsid w:val="00000051"/>
    <w:multiLevelType w:val="hybridMultilevel"/>
    <w:tmpl w:val="D408CA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00000052"/>
    <w:multiLevelType w:val="hybridMultilevel"/>
    <w:tmpl w:val="C0D06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00000053"/>
    <w:multiLevelType w:val="hybridMultilevel"/>
    <w:tmpl w:val="C09CABD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00000054"/>
    <w:multiLevelType w:val="hybridMultilevel"/>
    <w:tmpl w:val="895AA3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00000055"/>
    <w:multiLevelType w:val="hybridMultilevel"/>
    <w:tmpl w:val="3CD8BC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00000056"/>
    <w:multiLevelType w:val="hybridMultilevel"/>
    <w:tmpl w:val="760C293E"/>
    <w:lvl w:ilvl="0" w:tplc="64CE8A7A">
      <w:start w:val="1"/>
      <w:numFmt w:val="bullet"/>
      <w:lvlText w:val="•"/>
      <w:lvlJc w:val="left"/>
      <w:pPr>
        <w:ind w:left="881" w:hanging="360"/>
      </w:pPr>
      <w:rPr>
        <w:rFonts w:ascii="Times New Roman" w:hAnsi="Times New Roman" w:hint="default"/>
      </w:rPr>
    </w:lvl>
    <w:lvl w:ilvl="1" w:tplc="04090003" w:tentative="1">
      <w:start w:val="1"/>
      <w:numFmt w:val="bullet"/>
      <w:lvlText w:val="o"/>
      <w:lvlJc w:val="left"/>
      <w:pPr>
        <w:ind w:left="1601" w:hanging="360"/>
      </w:pPr>
      <w:rPr>
        <w:rFonts w:ascii="Courier New" w:cs="Courier New" w:hAnsi="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cs="Courier New" w:hAnsi="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cs="Courier New" w:hAnsi="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87">
    <w:nsid w:val="00000057"/>
    <w:multiLevelType w:val="hybridMultilevel"/>
    <w:tmpl w:val="6180D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00000058"/>
    <w:multiLevelType w:val="hybridMultilevel"/>
    <w:tmpl w:val="02248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0000059"/>
    <w:multiLevelType w:val="hybridMultilevel"/>
    <w:tmpl w:val="0C36C6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0000005A"/>
    <w:multiLevelType w:val="hybridMultilevel"/>
    <w:tmpl w:val="BF247B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0000005B"/>
    <w:multiLevelType w:val="multilevel"/>
    <w:tmpl w:val="5AFCDC7E"/>
    <w:lvl w:ilvl="0">
      <w:start w:val="1"/>
      <w:numFmt w:val="bullet"/>
      <w:lvlText w:val=""/>
      <w:lvlJc w:val="left"/>
      <w:pPr>
        <w:tabs>
          <w:tab w:val="left" w:leader="none" w:pos="810"/>
        </w:tabs>
        <w:ind w:left="81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92">
    <w:nsid w:val="0000005C"/>
    <w:multiLevelType w:val="hybridMultilevel"/>
    <w:tmpl w:val="DD745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0000005D"/>
    <w:multiLevelType w:val="hybridMultilevel"/>
    <w:tmpl w:val="0EB6B1D4"/>
    <w:lvl w:ilvl="0" w:tplc="0409000D">
      <w:start w:val="1"/>
      <w:numFmt w:val="bullet"/>
      <w:lvlText w:val=""/>
      <w:lvlJc w:val="left"/>
      <w:pPr>
        <w:ind w:left="720" w:hanging="360"/>
      </w:pPr>
      <w:rPr>
        <w:rFonts w:ascii="Wingdings" w:hAnsi="Wingdings" w:hint="default"/>
      </w:rPr>
    </w:lvl>
    <w:lvl w:ilvl="1" w:tplc="C0BEAA5E">
      <w:start w:val="1"/>
      <w:numFmt w:val="bullet"/>
      <w:lvlText w:val=""/>
      <w:lvlJc w:val="left"/>
      <w:pPr>
        <w:ind w:left="1440" w:hanging="360"/>
      </w:pPr>
      <w:rPr>
        <w:rFonts w:ascii="Symbol" w:cs="Arial" w:eastAsia="Calibri"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0000005E"/>
    <w:multiLevelType w:val="hybridMultilevel"/>
    <w:tmpl w:val="5B1CCB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0000005F"/>
    <w:multiLevelType w:val="hybridMultilevel"/>
    <w:tmpl w:val="270EC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00000060"/>
    <w:multiLevelType w:val="hybridMultilevel"/>
    <w:tmpl w:val="F3C0A4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00000061"/>
    <w:multiLevelType w:val="hybridMultilevel"/>
    <w:tmpl w:val="808043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00000062"/>
    <w:multiLevelType w:val="hybridMultilevel"/>
    <w:tmpl w:val="4B067B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00000063"/>
    <w:multiLevelType w:val="hybridMultilevel"/>
    <w:tmpl w:val="C58895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00000064"/>
    <w:multiLevelType w:val="hybridMultilevel"/>
    <w:tmpl w:val="FD8A45C6"/>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cs="Courier New" w:hAnsi="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cs="Courier New" w:hAnsi="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cs="Courier New" w:hAnsi="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01">
    <w:nsid w:val="00000065"/>
    <w:multiLevelType w:val="hybridMultilevel"/>
    <w:tmpl w:val="B010E0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00000066"/>
    <w:multiLevelType w:val="hybridMultilevel"/>
    <w:tmpl w:val="2EDAE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00000067"/>
    <w:multiLevelType w:val="hybridMultilevel"/>
    <w:tmpl w:val="8018BC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00000068"/>
    <w:multiLevelType w:val="hybridMultilevel"/>
    <w:tmpl w:val="1B9EBEA6"/>
    <w:lvl w:ilvl="0" w:tplc="64CE8A7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00000069"/>
    <w:multiLevelType w:val="hybridMultilevel"/>
    <w:tmpl w:val="86248D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0000006A"/>
    <w:multiLevelType w:val="hybridMultilevel"/>
    <w:tmpl w:val="657CB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0000006B"/>
    <w:multiLevelType w:val="hybridMultilevel"/>
    <w:tmpl w:val="6F8CB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0000006C"/>
    <w:multiLevelType w:val="hybridMultilevel"/>
    <w:tmpl w:val="D72C33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0000006D"/>
    <w:multiLevelType w:val="multilevel"/>
    <w:tmpl w:val="C8FC23D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10">
    <w:nsid w:val="0000006E"/>
    <w:multiLevelType w:val="hybridMultilevel"/>
    <w:tmpl w:val="CCF8F0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0000006F"/>
    <w:multiLevelType w:val="hybridMultilevel"/>
    <w:tmpl w:val="ECC86A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0000070"/>
    <w:multiLevelType w:val="hybridMultilevel"/>
    <w:tmpl w:val="66E020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0000071"/>
    <w:multiLevelType w:val="hybridMultilevel"/>
    <w:tmpl w:val="D3E69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00000072"/>
    <w:multiLevelType w:val="multilevel"/>
    <w:tmpl w:val="95BA712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15">
    <w:nsid w:val="00000073"/>
    <w:multiLevelType w:val="hybridMultilevel"/>
    <w:tmpl w:val="13B0B5AC"/>
    <w:lvl w:ilvl="0" w:tplc="04090003">
      <w:start w:val="1"/>
      <w:numFmt w:val="bullet"/>
      <w:lvlText w:val="o"/>
      <w:lvlJc w:val="left"/>
      <w:pPr>
        <w:ind w:left="1440" w:hanging="360"/>
      </w:pPr>
      <w:rPr>
        <w:rFonts w:ascii="Courier New" w:cs="Courier New" w:hAnsi="Courier New"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nsid w:val="00000074"/>
    <w:multiLevelType w:val="hybridMultilevel"/>
    <w:tmpl w:val="55F651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00000075"/>
    <w:multiLevelType w:val="hybridMultilevel"/>
    <w:tmpl w:val="CC1E3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00000076"/>
    <w:multiLevelType w:val="hybridMultilevel"/>
    <w:tmpl w:val="E5DEF9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00000077"/>
    <w:multiLevelType w:val="hybridMultilevel"/>
    <w:tmpl w:val="F2B6DE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00000078"/>
    <w:multiLevelType w:val="hybridMultilevel"/>
    <w:tmpl w:val="5C3E50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00000079"/>
    <w:multiLevelType w:val="hybridMultilevel"/>
    <w:tmpl w:val="3ACE71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0000007A"/>
    <w:multiLevelType w:val="hybridMultilevel"/>
    <w:tmpl w:val="6FF809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0000007B"/>
    <w:multiLevelType w:val="hybridMultilevel"/>
    <w:tmpl w:val="29F05F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0000007C"/>
    <w:multiLevelType w:val="multilevel"/>
    <w:tmpl w:val="F250AC4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5">
    <w:nsid w:val="0000007D"/>
    <w:multiLevelType w:val="multilevel"/>
    <w:tmpl w:val="AA9A5EB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6">
    <w:nsid w:val="0000007E"/>
    <w:multiLevelType w:val="hybridMultilevel"/>
    <w:tmpl w:val="A020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0000007F"/>
    <w:multiLevelType w:val="hybridMultilevel"/>
    <w:tmpl w:val="438CDB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00000080"/>
    <w:multiLevelType w:val="hybridMultilevel"/>
    <w:tmpl w:val="DCFC677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nsid w:val="00000081"/>
    <w:multiLevelType w:val="hybridMultilevel"/>
    <w:tmpl w:val="4F7CA6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00000082"/>
    <w:multiLevelType w:val="hybridMultilevel"/>
    <w:tmpl w:val="D07A4E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00000083"/>
    <w:multiLevelType w:val="hybridMultilevel"/>
    <w:tmpl w:val="95DC82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00000084"/>
    <w:multiLevelType w:val="hybridMultilevel"/>
    <w:tmpl w:val="C1A457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00000085"/>
    <w:multiLevelType w:val="hybridMultilevel"/>
    <w:tmpl w:val="E99CA4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00000086"/>
    <w:multiLevelType w:val="hybridMultilevel"/>
    <w:tmpl w:val="B044AA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00000087"/>
    <w:multiLevelType w:val="hybridMultilevel"/>
    <w:tmpl w:val="AC20B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00000088"/>
    <w:multiLevelType w:val="hybridMultilevel"/>
    <w:tmpl w:val="09DA72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00000089"/>
    <w:multiLevelType w:val="hybridMultilevel"/>
    <w:tmpl w:val="5488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0000008A"/>
    <w:multiLevelType w:val="hybridMultilevel"/>
    <w:tmpl w:val="3A7032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0000008B"/>
    <w:multiLevelType w:val="hybridMultilevel"/>
    <w:tmpl w:val="BC688E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0000008C"/>
    <w:multiLevelType w:val="hybridMultilevel"/>
    <w:tmpl w:val="67CC90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0000008D"/>
    <w:multiLevelType w:val="hybridMultilevel"/>
    <w:tmpl w:val="9F7E3A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0000008E"/>
    <w:multiLevelType w:val="multilevel"/>
    <w:tmpl w:val="9886FA44"/>
    <w:lvl w:ilvl="0">
      <w:start w:val="1"/>
      <w:numFmt w:val="bullet"/>
      <w:lvlText w:val=""/>
      <w:lvlJc w:val="left"/>
      <w:pPr>
        <w:tabs>
          <w:tab w:val="left" w:leader="none"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start w:val="1"/>
      <w:numFmt w:val="upperRoman"/>
      <w:lvlText w:val="%4."/>
      <w:lvlJc w:val="left"/>
      <w:pPr>
        <w:ind w:left="3240" w:hanging="720"/>
      </w:pPr>
      <w:rPr>
        <w:rFonts w:hint="default"/>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43">
    <w:nsid w:val="0000008F"/>
    <w:multiLevelType w:val="hybridMultilevel"/>
    <w:tmpl w:val="E3DE77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00000090"/>
    <w:multiLevelType w:val="hybridMultilevel"/>
    <w:tmpl w:val="39C0E0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nsid w:val="00000091"/>
    <w:multiLevelType w:val="hybridMultilevel"/>
    <w:tmpl w:val="7D92E3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00000092"/>
    <w:multiLevelType w:val="hybridMultilevel"/>
    <w:tmpl w:val="9BE64D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00000093"/>
    <w:multiLevelType w:val="multilevel"/>
    <w:tmpl w:val="9C329CF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48">
    <w:nsid w:val="00000094"/>
    <w:multiLevelType w:val="hybridMultilevel"/>
    <w:tmpl w:val="2BFE3EAC"/>
    <w:lvl w:ilvl="0" w:tplc="64CE8A7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00000095"/>
    <w:multiLevelType w:val="hybridMultilevel"/>
    <w:tmpl w:val="C1127E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00000096"/>
    <w:multiLevelType w:val="multilevel"/>
    <w:tmpl w:val="FDCAF892"/>
    <w:lvl w:ilvl="0">
      <w:start w:val="1"/>
      <w:numFmt w:val="decimal"/>
      <w:lvlText w:val="%1."/>
      <w:lvlJc w:val="left"/>
      <w:pPr>
        <w:tabs>
          <w:tab w:val="left" w:leader="none"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51">
    <w:nsid w:val="00000097"/>
    <w:multiLevelType w:val="hybridMultilevel"/>
    <w:tmpl w:val="74C889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00000098"/>
    <w:multiLevelType w:val="hybridMultilevel"/>
    <w:tmpl w:val="BC3027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00000099"/>
    <w:multiLevelType w:val="hybridMultilevel"/>
    <w:tmpl w:val="EAEC00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0000009A"/>
    <w:multiLevelType w:val="hybridMultilevel"/>
    <w:tmpl w:val="F3966DB6"/>
    <w:lvl w:ilvl="0" w:tplc="64CE8A7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0000009B"/>
    <w:multiLevelType w:val="hybridMultilevel"/>
    <w:tmpl w:val="DC8C8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0000009C"/>
    <w:multiLevelType w:val="hybridMultilevel"/>
    <w:tmpl w:val="E7A4F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0000009D"/>
    <w:multiLevelType w:val="hybridMultilevel"/>
    <w:tmpl w:val="0FC2D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0000009E"/>
    <w:multiLevelType w:val="hybridMultilevel"/>
    <w:tmpl w:val="9D30BF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0000009F"/>
    <w:multiLevelType w:val="hybridMultilevel"/>
    <w:tmpl w:val="3028C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000000A0"/>
    <w:multiLevelType w:val="hybridMultilevel"/>
    <w:tmpl w:val="F70E87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000000A1"/>
    <w:multiLevelType w:val="hybridMultilevel"/>
    <w:tmpl w:val="349EEF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000000A2"/>
    <w:multiLevelType w:val="hybridMultilevel"/>
    <w:tmpl w:val="E8C2FEFA"/>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000000A3"/>
    <w:multiLevelType w:val="hybridMultilevel"/>
    <w:tmpl w:val="85AA6A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000000A4"/>
    <w:multiLevelType w:val="hybridMultilevel"/>
    <w:tmpl w:val="17464B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000000A5"/>
    <w:multiLevelType w:val="hybridMultilevel"/>
    <w:tmpl w:val="B6EC0C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000000A6"/>
    <w:multiLevelType w:val="hybridMultilevel"/>
    <w:tmpl w:val="04DA67E6"/>
    <w:lvl w:ilvl="0" w:tplc="64CE8A7A">
      <w:start w:val="1"/>
      <w:numFmt w:val="bullet"/>
      <w:lvlText w:val="•"/>
      <w:lvlJc w:val="left"/>
      <w:pPr>
        <w:ind w:left="777" w:hanging="360"/>
      </w:pPr>
      <w:rPr>
        <w:rFonts w:ascii="Times New Roman" w:hAnsi="Times New Roman" w:hint="default"/>
      </w:rPr>
    </w:lvl>
    <w:lvl w:ilvl="1" w:tplc="04090003" w:tentative="1">
      <w:start w:val="1"/>
      <w:numFmt w:val="bullet"/>
      <w:lvlText w:val="o"/>
      <w:lvlJc w:val="left"/>
      <w:pPr>
        <w:ind w:left="1497" w:hanging="360"/>
      </w:pPr>
      <w:rPr>
        <w:rFonts w:ascii="Courier New" w:cs="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cs="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cs="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67">
    <w:nsid w:val="000000A7"/>
    <w:multiLevelType w:val="hybridMultilevel"/>
    <w:tmpl w:val="BB949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000000A8"/>
    <w:multiLevelType w:val="hybridMultilevel"/>
    <w:tmpl w:val="731439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000000A9"/>
    <w:multiLevelType w:val="hybridMultilevel"/>
    <w:tmpl w:val="61C097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000000AA"/>
    <w:multiLevelType w:val="hybridMultilevel"/>
    <w:tmpl w:val="CCB0F4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000000AB"/>
    <w:multiLevelType w:val="hybridMultilevel"/>
    <w:tmpl w:val="62223A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000000AC"/>
    <w:multiLevelType w:val="hybridMultilevel"/>
    <w:tmpl w:val="7D98D89E"/>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000000AD"/>
    <w:multiLevelType w:val="hybridMultilevel"/>
    <w:tmpl w:val="1D00C9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000000AE"/>
    <w:multiLevelType w:val="hybridMultilevel"/>
    <w:tmpl w:val="ED8CB3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000000AF"/>
    <w:multiLevelType w:val="hybridMultilevel"/>
    <w:tmpl w:val="2C6810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000000B0"/>
    <w:multiLevelType w:val="hybridMultilevel"/>
    <w:tmpl w:val="602278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000000B1"/>
    <w:multiLevelType w:val="hybridMultilevel"/>
    <w:tmpl w:val="8CAAE18C"/>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000000B2"/>
    <w:multiLevelType w:val="hybridMultilevel"/>
    <w:tmpl w:val="B50E93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000000B3"/>
    <w:multiLevelType w:val="hybridMultilevel"/>
    <w:tmpl w:val="4A5E67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000000B4"/>
    <w:multiLevelType w:val="hybridMultilevel"/>
    <w:tmpl w:val="0CEADC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000000B5"/>
    <w:multiLevelType w:val="hybridMultilevel"/>
    <w:tmpl w:val="FF1EC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000000B6"/>
    <w:multiLevelType w:val="hybridMultilevel"/>
    <w:tmpl w:val="B63CB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000000B7"/>
    <w:multiLevelType w:val="hybridMultilevel"/>
    <w:tmpl w:val="4948B1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000000B8"/>
    <w:multiLevelType w:val="hybridMultilevel"/>
    <w:tmpl w:val="196818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000000B9"/>
    <w:multiLevelType w:val="hybridMultilevel"/>
    <w:tmpl w:val="FB604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000000BA"/>
    <w:multiLevelType w:val="hybridMultilevel"/>
    <w:tmpl w:val="359E4B12"/>
    <w:lvl w:ilvl="0" w:tplc="B7000258">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nsid w:val="000000BB"/>
    <w:multiLevelType w:val="hybridMultilevel"/>
    <w:tmpl w:val="9AE4B0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000000BC"/>
    <w:multiLevelType w:val="hybridMultilevel"/>
    <w:tmpl w:val="45263E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nsid w:val="000000BD"/>
    <w:multiLevelType w:val="hybridMultilevel"/>
    <w:tmpl w:val="FE5CD0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000000BE"/>
    <w:multiLevelType w:val="hybridMultilevel"/>
    <w:tmpl w:val="43245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000000BF"/>
    <w:multiLevelType w:val="hybridMultilevel"/>
    <w:tmpl w:val="37B0B5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000000C0"/>
    <w:multiLevelType w:val="hybridMultilevel"/>
    <w:tmpl w:val="53044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000000C1"/>
    <w:multiLevelType w:val="hybridMultilevel"/>
    <w:tmpl w:val="A184EF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000000C2"/>
    <w:multiLevelType w:val="hybridMultilevel"/>
    <w:tmpl w:val="413E40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000000C3"/>
    <w:multiLevelType w:val="multilevel"/>
    <w:tmpl w:val="691A865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96">
    <w:nsid w:val="000000C4"/>
    <w:multiLevelType w:val="hybridMultilevel"/>
    <w:tmpl w:val="B2528F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000000C5"/>
    <w:multiLevelType w:val="hybridMultilevel"/>
    <w:tmpl w:val="8A66F512"/>
    <w:lvl w:ilvl="0" w:tplc="77FC5FB4">
      <w:start w:val="1"/>
      <w:numFmt w:val="decimal"/>
      <w:lvlText w:val="%1."/>
      <w:lvlJc w:val="left"/>
      <w:pPr>
        <w:ind w:left="720" w:hanging="360"/>
      </w:pPr>
      <w:rPr>
        <w:rFonts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000000C6"/>
    <w:multiLevelType w:val="hybridMultilevel"/>
    <w:tmpl w:val="D73E2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000000C7"/>
    <w:multiLevelType w:val="hybridMultilevel"/>
    <w:tmpl w:val="0A4C6020"/>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000000C8"/>
    <w:multiLevelType w:val="hybridMultilevel"/>
    <w:tmpl w:val="70C21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000000C9"/>
    <w:multiLevelType w:val="hybridMultilevel"/>
    <w:tmpl w:val="15F47F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000000CA"/>
    <w:multiLevelType w:val="hybridMultilevel"/>
    <w:tmpl w:val="277AF60E"/>
    <w:lvl w:ilvl="0" w:tplc="64CE8A7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000000CB"/>
    <w:multiLevelType w:val="hybridMultilevel"/>
    <w:tmpl w:val="507284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000000CC"/>
    <w:multiLevelType w:val="hybridMultilevel"/>
    <w:tmpl w:val="EDDE0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000000CD"/>
    <w:multiLevelType w:val="multilevel"/>
    <w:tmpl w:val="6D863CD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06">
    <w:nsid w:val="000000CE"/>
    <w:multiLevelType w:val="hybridMultilevel"/>
    <w:tmpl w:val="4C1E9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000000CF"/>
    <w:multiLevelType w:val="hybridMultilevel"/>
    <w:tmpl w:val="7A6058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000000D0"/>
    <w:multiLevelType w:val="hybridMultilevel"/>
    <w:tmpl w:val="347E2810"/>
    <w:lvl w:ilvl="0" w:tplc="64CE8A7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nsid w:val="000000D1"/>
    <w:multiLevelType w:val="hybridMultilevel"/>
    <w:tmpl w:val="816454F8"/>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000000D2"/>
    <w:multiLevelType w:val="hybridMultilevel"/>
    <w:tmpl w:val="472010B2"/>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000000D3"/>
    <w:multiLevelType w:val="hybridMultilevel"/>
    <w:tmpl w:val="9CE21D80"/>
    <w:lvl w:ilvl="0" w:tplc="48CAC3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2">
    <w:nsid w:val="000000D4"/>
    <w:multiLevelType w:val="hybridMultilevel"/>
    <w:tmpl w:val="515CC23A"/>
    <w:lvl w:ilvl="0" w:tplc="64CE8A7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000000D5"/>
    <w:multiLevelType w:val="hybridMultilevel"/>
    <w:tmpl w:val="AE487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000000D6"/>
    <w:multiLevelType w:val="hybridMultilevel"/>
    <w:tmpl w:val="F1AA95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000000D7"/>
    <w:multiLevelType w:val="hybridMultilevel"/>
    <w:tmpl w:val="98CEC1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000000D8"/>
    <w:multiLevelType w:val="hybridMultilevel"/>
    <w:tmpl w:val="A192FBC0"/>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000000D9"/>
    <w:multiLevelType w:val="multilevel"/>
    <w:tmpl w:val="B756E19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18">
    <w:nsid w:val="000000DA"/>
    <w:multiLevelType w:val="hybridMultilevel"/>
    <w:tmpl w:val="AC500B82"/>
    <w:lvl w:ilvl="0" w:tplc="04090003">
      <w:start w:val="1"/>
      <w:numFmt w:val="bullet"/>
      <w:lvlText w:val="o"/>
      <w:lvlJc w:val="left"/>
      <w:pPr>
        <w:ind w:left="1440" w:hanging="360"/>
      </w:pPr>
      <w:rPr>
        <w:rFonts w:ascii="Courier New" w:cs="Courier New" w:hAnsi="Courier New"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nsid w:val="000000DB"/>
    <w:multiLevelType w:val="hybridMultilevel"/>
    <w:tmpl w:val="DDE41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000000DC"/>
    <w:multiLevelType w:val="hybridMultilevel"/>
    <w:tmpl w:val="037ACC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000000DD"/>
    <w:multiLevelType w:val="hybridMultilevel"/>
    <w:tmpl w:val="03CE45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000000DE"/>
    <w:multiLevelType w:val="hybridMultilevel"/>
    <w:tmpl w:val="09DA4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000000DF"/>
    <w:multiLevelType w:val="hybridMultilevel"/>
    <w:tmpl w:val="661C99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000000E0"/>
    <w:multiLevelType w:val="hybridMultilevel"/>
    <w:tmpl w:val="27E265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000000E1"/>
    <w:multiLevelType w:val="hybridMultilevel"/>
    <w:tmpl w:val="8EFE3E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000000E2"/>
    <w:multiLevelType w:val="hybridMultilevel"/>
    <w:tmpl w:val="B42C7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000000E3"/>
    <w:multiLevelType w:val="hybridMultilevel"/>
    <w:tmpl w:val="951A98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000000E4"/>
    <w:multiLevelType w:val="hybridMultilevel"/>
    <w:tmpl w:val="67C8C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000000E5"/>
    <w:multiLevelType w:val="hybridMultilevel"/>
    <w:tmpl w:val="F56CC9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000000E6"/>
    <w:multiLevelType w:val="hybridMultilevel"/>
    <w:tmpl w:val="C42EB0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nsid w:val="000000E7"/>
    <w:multiLevelType w:val="hybridMultilevel"/>
    <w:tmpl w:val="284C6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000000E8"/>
    <w:multiLevelType w:val="hybridMultilevel"/>
    <w:tmpl w:val="5192A3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000000E9"/>
    <w:multiLevelType w:val="hybridMultilevel"/>
    <w:tmpl w:val="97284E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000000EA"/>
    <w:multiLevelType w:val="hybridMultilevel"/>
    <w:tmpl w:val="986E2F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000000EB"/>
    <w:multiLevelType w:val="hybridMultilevel"/>
    <w:tmpl w:val="1ED88D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000000EC"/>
    <w:multiLevelType w:val="multilevel"/>
    <w:tmpl w:val="24542B1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37">
    <w:nsid w:val="000000ED"/>
    <w:multiLevelType w:val="hybridMultilevel"/>
    <w:tmpl w:val="2166D2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000000EE"/>
    <w:multiLevelType w:val="multilevel"/>
    <w:tmpl w:val="2EB0A006"/>
    <w:lvl w:ilvl="0">
      <w:start w:val="1"/>
      <w:numFmt w:val="bullet"/>
      <w:lvlText w:val=""/>
      <w:lvlJc w:val="left"/>
      <w:pPr>
        <w:tabs>
          <w:tab w:val="left" w:leader="none" w:pos="720"/>
        </w:tabs>
        <w:ind w:left="720" w:hanging="360"/>
      </w:pPr>
      <w:rPr>
        <w:rFonts w:ascii="Symbol" w:hAnsi="Symbol" w:hint="default"/>
        <w:sz w:val="20"/>
      </w:rPr>
    </w:lvl>
    <w:lvl w:ilvl="1">
      <w:start w:val="1"/>
      <w:numFmt w:val="lowerRoman"/>
      <w:lvlText w:val="(%2)"/>
      <w:lvlJc w:val="left"/>
      <w:pPr>
        <w:ind w:left="1800" w:hanging="720"/>
      </w:pPr>
      <w:rPr>
        <w:rFonts w:hint="default"/>
        <w:b w:val="false"/>
      </w:rPr>
    </w:lvl>
    <w:lvl w:ilvl="2">
      <w:start w:val="1"/>
      <w:numFmt w:val="decimal"/>
      <w:lvlText w:val="%3."/>
      <w:lvlJc w:val="left"/>
      <w:pPr>
        <w:ind w:left="2160" w:hanging="360"/>
      </w:pPr>
      <w:rPr>
        <w:rFonts w:cs="宋体" w:eastAsia="宋体" w:hint="default"/>
        <w:color w:val="943634"/>
      </w:rPr>
    </w:lvl>
    <w:lvl w:ilvl="3">
      <w:start w:val="1"/>
      <w:numFmt w:val="lowerLetter"/>
      <w:lvlText w:val="%4)"/>
      <w:lvlJc w:val="left"/>
      <w:pPr>
        <w:ind w:left="2880" w:hanging="360"/>
      </w:pPr>
      <w:rPr>
        <w:rFonts w:hint="default"/>
        <w:b/>
      </w:rPr>
    </w:lvl>
    <w:lvl w:ilvl="4">
      <w:start w:val="1"/>
      <w:numFmt w:val="lowerLetter"/>
      <w:lvlText w:val="(%5)"/>
      <w:lvlJc w:val="left"/>
      <w:pPr>
        <w:ind w:left="3600" w:hanging="360"/>
      </w:pPr>
      <w:rPr>
        <w:rFonts w:hint="default"/>
        <w:b/>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239">
    <w:nsid w:val="000000EF"/>
    <w:multiLevelType w:val="hybridMultilevel"/>
    <w:tmpl w:val="9E0CBE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000000F0"/>
    <w:multiLevelType w:val="hybridMultilevel"/>
    <w:tmpl w:val="6406975C"/>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nsid w:val="000000F1"/>
    <w:multiLevelType w:val="hybridMultilevel"/>
    <w:tmpl w:val="1B6E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000000F2"/>
    <w:multiLevelType w:val="hybridMultilevel"/>
    <w:tmpl w:val="193EE7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nsid w:val="000000F3"/>
    <w:multiLevelType w:val="hybridMultilevel"/>
    <w:tmpl w:val="84FC4BE0"/>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000000F4"/>
    <w:multiLevelType w:val="hybridMultilevel"/>
    <w:tmpl w:val="713203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nsid w:val="000000F5"/>
    <w:multiLevelType w:val="hybridMultilevel"/>
    <w:tmpl w:val="184C8E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000000F6"/>
    <w:multiLevelType w:val="hybridMultilevel"/>
    <w:tmpl w:val="3760D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000000F7"/>
    <w:multiLevelType w:val="hybridMultilevel"/>
    <w:tmpl w:val="C6C2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nsid w:val="000000F8"/>
    <w:multiLevelType w:val="hybridMultilevel"/>
    <w:tmpl w:val="88AEE4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000000F9"/>
    <w:multiLevelType w:val="hybridMultilevel"/>
    <w:tmpl w:val="17F806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000000FA"/>
    <w:multiLevelType w:val="hybridMultilevel"/>
    <w:tmpl w:val="462A3C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000000FB"/>
    <w:multiLevelType w:val="hybridMultilevel"/>
    <w:tmpl w:val="4C5826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000000FC"/>
    <w:multiLevelType w:val="hybridMultilevel"/>
    <w:tmpl w:val="21401C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000000FD"/>
    <w:multiLevelType w:val="hybridMultilevel"/>
    <w:tmpl w:val="0010C7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nsid w:val="000000FE"/>
    <w:multiLevelType w:val="hybridMultilevel"/>
    <w:tmpl w:val="B7A01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nsid w:val="000000FF"/>
    <w:multiLevelType w:val="hybridMultilevel"/>
    <w:tmpl w:val="442010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00000100"/>
    <w:multiLevelType w:val="hybridMultilevel"/>
    <w:tmpl w:val="FC8E8B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00000101"/>
    <w:multiLevelType w:val="hybridMultilevel"/>
    <w:tmpl w:val="5D6C6002"/>
    <w:lvl w:ilvl="0" w:tplc="FBB88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nsid w:val="00000102"/>
    <w:multiLevelType w:val="multilevel"/>
    <w:tmpl w:val="906CFE0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59">
    <w:nsid w:val="00000103"/>
    <w:multiLevelType w:val="hybridMultilevel"/>
    <w:tmpl w:val="2638B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nsid w:val="00000104"/>
    <w:multiLevelType w:val="hybridMultilevel"/>
    <w:tmpl w:val="891E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00000105"/>
    <w:multiLevelType w:val="hybridMultilevel"/>
    <w:tmpl w:val="8B56D4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00000106"/>
    <w:multiLevelType w:val="hybridMultilevel"/>
    <w:tmpl w:val="9368A3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00000107"/>
    <w:multiLevelType w:val="hybridMultilevel"/>
    <w:tmpl w:val="F57E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00000108"/>
    <w:multiLevelType w:val="hybridMultilevel"/>
    <w:tmpl w:val="C4020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nsid w:val="00000109"/>
    <w:multiLevelType w:val="hybridMultilevel"/>
    <w:tmpl w:val="B4302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0000010A"/>
    <w:multiLevelType w:val="hybridMultilevel"/>
    <w:tmpl w:val="B9D49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0000010B"/>
    <w:multiLevelType w:val="hybridMultilevel"/>
    <w:tmpl w:val="00C27A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0000010C"/>
    <w:multiLevelType w:val="hybridMultilevel"/>
    <w:tmpl w:val="D20241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0000010D"/>
    <w:multiLevelType w:val="hybridMultilevel"/>
    <w:tmpl w:val="F4C84E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0000010E"/>
    <w:multiLevelType w:val="hybridMultilevel"/>
    <w:tmpl w:val="4B5C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0000010F"/>
    <w:multiLevelType w:val="multilevel"/>
    <w:tmpl w:val="256ABE16"/>
    <w:lvl w:ilvl="0">
      <w:start w:val="1"/>
      <w:numFmt w:val="decimal"/>
      <w:lvlText w:val="%1."/>
      <w:lvlJc w:val="left"/>
      <w:pPr>
        <w:tabs>
          <w:tab w:val="left" w:leader="none" w:pos="720"/>
        </w:tabs>
        <w:ind w:left="720" w:hanging="360"/>
      </w:pPr>
    </w:lvl>
    <w:lvl w:ilvl="1">
      <w:start w:val="1"/>
      <w:numFmt w:val="lowerLetter"/>
      <w:lvlText w:val="(%2)"/>
      <w:lvlJc w:val="left"/>
      <w:pPr>
        <w:ind w:left="1440" w:hanging="360"/>
      </w:pPr>
      <w:rPr>
        <w:rFonts w:ascii="Calibri" w:hAnsi="Calibri" w:hint="default"/>
        <w:b w:val="false"/>
      </w:rPr>
    </w:lvl>
    <w:lvl w:ilvl="2">
      <w:start w:val="1"/>
      <w:numFmt w:val="lowerLetter"/>
      <w:lvlText w:val="%3)"/>
      <w:lvlJc w:val="left"/>
      <w:pPr>
        <w:ind w:left="2160" w:hanging="360"/>
      </w:pPr>
      <w:rPr>
        <w:rFonts w:hint="default"/>
      </w:r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72">
    <w:nsid w:val="00000110"/>
    <w:multiLevelType w:val="hybridMultilevel"/>
    <w:tmpl w:val="718EDF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nsid w:val="00000111"/>
    <w:multiLevelType w:val="hybridMultilevel"/>
    <w:tmpl w:val="A734F3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00000112"/>
    <w:multiLevelType w:val="hybridMultilevel"/>
    <w:tmpl w:val="C2327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nsid w:val="00000113"/>
    <w:multiLevelType w:val="hybridMultilevel"/>
    <w:tmpl w:val="56349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nsid w:val="00000114"/>
    <w:multiLevelType w:val="hybridMultilevel"/>
    <w:tmpl w:val="26EEDF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nsid w:val="00000115"/>
    <w:multiLevelType w:val="hybridMultilevel"/>
    <w:tmpl w:val="17E4FE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00000116"/>
    <w:multiLevelType w:val="hybridMultilevel"/>
    <w:tmpl w:val="7C3C7E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00000117"/>
    <w:multiLevelType w:val="hybridMultilevel"/>
    <w:tmpl w:val="2A9CE9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00000118"/>
    <w:multiLevelType w:val="hybridMultilevel"/>
    <w:tmpl w:val="B34CDE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00000119"/>
    <w:multiLevelType w:val="hybridMultilevel"/>
    <w:tmpl w:val="1450AE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0000011A"/>
    <w:multiLevelType w:val="hybridMultilevel"/>
    <w:tmpl w:val="F75AC6D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3">
    <w:nsid w:val="0000011B"/>
    <w:multiLevelType w:val="hybridMultilevel"/>
    <w:tmpl w:val="529EFE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nsid w:val="0000011C"/>
    <w:multiLevelType w:val="hybridMultilevel"/>
    <w:tmpl w:val="91E6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0000011D"/>
    <w:multiLevelType w:val="hybridMultilevel"/>
    <w:tmpl w:val="C2443E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0000011E"/>
    <w:multiLevelType w:val="hybridMultilevel"/>
    <w:tmpl w:val="2294E0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0000011F"/>
    <w:multiLevelType w:val="hybridMultilevel"/>
    <w:tmpl w:val="D728B7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00000120"/>
    <w:multiLevelType w:val="multilevel"/>
    <w:tmpl w:val="256CE80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89">
    <w:nsid w:val="00000121"/>
    <w:multiLevelType w:val="hybridMultilevel"/>
    <w:tmpl w:val="8F2AB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00000122"/>
    <w:multiLevelType w:val="hybridMultilevel"/>
    <w:tmpl w:val="CED2DD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nsid w:val="00000123"/>
    <w:multiLevelType w:val="multilevel"/>
    <w:tmpl w:val="B5C4B13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92">
    <w:nsid w:val="00000124"/>
    <w:multiLevelType w:val="hybridMultilevel"/>
    <w:tmpl w:val="EEBC6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00000125"/>
    <w:multiLevelType w:val="multilevel"/>
    <w:tmpl w:val="15BC18B8"/>
    <w:lvl w:ilvl="0">
      <w:start w:val="1"/>
      <w:numFmt w:val="bullet"/>
      <w:lvlText w:val=""/>
      <w:lvlJc w:val="left"/>
      <w:pPr>
        <w:tabs>
          <w:tab w:val="left" w:leader="none" w:pos="720"/>
        </w:tabs>
        <w:ind w:left="720" w:hanging="360"/>
      </w:pPr>
      <w:rPr>
        <w:rFonts w:ascii="Symbol" w:hAnsi="Symbol" w:hint="default"/>
        <w:sz w:val="20"/>
      </w:rPr>
    </w:lvl>
    <w:lvl w:ilvl="1">
      <w:start w:val="1"/>
      <w:numFmt w:val="lowerRoman"/>
      <w:lvlText w:val="(%2)"/>
      <w:lvlJc w:val="left"/>
      <w:pPr>
        <w:ind w:left="1800" w:hanging="720"/>
      </w:pPr>
      <w:rPr>
        <w:rFonts w:hint="default"/>
        <w:color w:val="auto"/>
      </w:rPr>
    </w:lvl>
    <w:lvl w:ilvl="2">
      <w:start w:val="1"/>
      <w:numFmt w:val="decimal"/>
      <w:lvlText w:val="%3."/>
      <w:lvlJc w:val="left"/>
      <w:pPr>
        <w:ind w:left="2160" w:hanging="360"/>
      </w:pPr>
      <w:rPr>
        <w:rFonts w:hint="default"/>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294">
    <w:nsid w:val="00000126"/>
    <w:multiLevelType w:val="hybridMultilevel"/>
    <w:tmpl w:val="191208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nsid w:val="00000127"/>
    <w:multiLevelType w:val="hybridMultilevel"/>
    <w:tmpl w:val="731423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nsid w:val="00000128"/>
    <w:multiLevelType w:val="hybridMultilevel"/>
    <w:tmpl w:val="4DDE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nsid w:val="00000129"/>
    <w:multiLevelType w:val="hybridMultilevel"/>
    <w:tmpl w:val="A0208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0000012A"/>
    <w:multiLevelType w:val="hybridMultilevel"/>
    <w:tmpl w:val="660EC1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nsid w:val="0000012B"/>
    <w:multiLevelType w:val="hybridMultilevel"/>
    <w:tmpl w:val="2AE02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nsid w:val="0000012C"/>
    <w:multiLevelType w:val="hybridMultilevel"/>
    <w:tmpl w:val="69A2C9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nsid w:val="0000012D"/>
    <w:multiLevelType w:val="hybridMultilevel"/>
    <w:tmpl w:val="B3EAA5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nsid w:val="0000012E"/>
    <w:multiLevelType w:val="hybridMultilevel"/>
    <w:tmpl w:val="E68C483C"/>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nsid w:val="0000012F"/>
    <w:multiLevelType w:val="hybridMultilevel"/>
    <w:tmpl w:val="B89254AA"/>
    <w:lvl w:ilvl="0" w:tplc="5ED0EE42">
      <w:start w:val="1"/>
      <w:numFmt w:val="bullet"/>
      <w:pStyle w:val="style179"/>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nsid w:val="00000130"/>
    <w:multiLevelType w:val="hybridMultilevel"/>
    <w:tmpl w:val="8474CA1C"/>
    <w:lvl w:ilvl="0" w:tplc="04090003">
      <w:start w:val="1"/>
      <w:numFmt w:val="bullet"/>
      <w:lvlText w:val="o"/>
      <w:lvlJc w:val="left"/>
      <w:pPr>
        <w:ind w:left="720" w:hanging="360"/>
      </w:pPr>
      <w:rPr>
        <w:rFonts w:ascii="Courier New" w:cs="Courier New" w:hAnsi="Courier New"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00000131"/>
    <w:multiLevelType w:val="hybridMultilevel"/>
    <w:tmpl w:val="D12877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nsid w:val="00000132"/>
    <w:multiLevelType w:val="hybridMultilevel"/>
    <w:tmpl w:val="E8EAE9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00000133"/>
    <w:multiLevelType w:val="multilevel"/>
    <w:tmpl w:val="4202D2E0"/>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08">
    <w:nsid w:val="00000134"/>
    <w:multiLevelType w:val="hybridMultilevel"/>
    <w:tmpl w:val="F9EC8C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nsid w:val="00000135"/>
    <w:multiLevelType w:val="hybridMultilevel"/>
    <w:tmpl w:val="CCA0B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nsid w:val="00000136"/>
    <w:multiLevelType w:val="hybridMultilevel"/>
    <w:tmpl w:val="A91E4E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nsid w:val="00000137"/>
    <w:multiLevelType w:val="hybridMultilevel"/>
    <w:tmpl w:val="346EB1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nsid w:val="00000138"/>
    <w:multiLevelType w:val="hybridMultilevel"/>
    <w:tmpl w:val="CA4A37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nsid w:val="00000139"/>
    <w:multiLevelType w:val="hybridMultilevel"/>
    <w:tmpl w:val="7C7E7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0000013A"/>
    <w:multiLevelType w:val="multilevel"/>
    <w:tmpl w:val="9EF82A8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15">
    <w:nsid w:val="0000013B"/>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3"/>
  </w:num>
  <w:num w:numId="2">
    <w:abstractNumId w:val="204"/>
  </w:num>
  <w:num w:numId="3">
    <w:abstractNumId w:val="135"/>
  </w:num>
  <w:num w:numId="4">
    <w:abstractNumId w:val="15"/>
  </w:num>
  <w:num w:numId="5">
    <w:abstractNumId w:val="235"/>
  </w:num>
  <w:num w:numId="6">
    <w:abstractNumId w:val="76"/>
  </w:num>
  <w:num w:numId="7">
    <w:abstractNumId w:val="7"/>
  </w:num>
  <w:num w:numId="8">
    <w:abstractNumId w:val="297"/>
  </w:num>
  <w:num w:numId="9">
    <w:abstractNumId w:val="131"/>
  </w:num>
  <w:num w:numId="10">
    <w:abstractNumId w:val="242"/>
  </w:num>
  <w:num w:numId="11">
    <w:abstractNumId w:val="186"/>
  </w:num>
  <w:num w:numId="12">
    <w:abstractNumId w:val="74"/>
  </w:num>
  <w:num w:numId="13">
    <w:abstractNumId w:val="211"/>
  </w:num>
  <w:num w:numId="14">
    <w:abstractNumId w:val="257"/>
  </w:num>
  <w:num w:numId="15">
    <w:abstractNumId w:val="262"/>
  </w:num>
  <w:num w:numId="16">
    <w:abstractNumId w:val="153"/>
  </w:num>
  <w:num w:numId="17">
    <w:abstractNumId w:val="228"/>
  </w:num>
  <w:num w:numId="18">
    <w:abstractNumId w:val="313"/>
  </w:num>
  <w:num w:numId="19">
    <w:abstractNumId w:val="115"/>
  </w:num>
  <w:num w:numId="20">
    <w:abstractNumId w:val="42"/>
  </w:num>
  <w:num w:numId="21">
    <w:abstractNumId w:val="159"/>
  </w:num>
  <w:num w:numId="22">
    <w:abstractNumId w:val="234"/>
  </w:num>
  <w:num w:numId="23">
    <w:abstractNumId w:val="130"/>
  </w:num>
  <w:num w:numId="24">
    <w:abstractNumId w:val="307"/>
  </w:num>
  <w:num w:numId="25">
    <w:abstractNumId w:val="194"/>
  </w:num>
  <w:num w:numId="26">
    <w:abstractNumId w:val="170"/>
  </w:num>
  <w:num w:numId="27">
    <w:abstractNumId w:val="207"/>
  </w:num>
  <w:num w:numId="28">
    <w:abstractNumId w:val="45"/>
  </w:num>
  <w:num w:numId="29">
    <w:abstractNumId w:val="9"/>
  </w:num>
  <w:num w:numId="30">
    <w:abstractNumId w:val="84"/>
  </w:num>
  <w:num w:numId="31">
    <w:abstractNumId w:val="50"/>
  </w:num>
  <w:num w:numId="32">
    <w:abstractNumId w:val="197"/>
  </w:num>
  <w:num w:numId="33">
    <w:abstractNumId w:val="171"/>
  </w:num>
  <w:num w:numId="34">
    <w:abstractNumId w:val="47"/>
  </w:num>
  <w:num w:numId="35">
    <w:abstractNumId w:val="111"/>
  </w:num>
  <w:num w:numId="36">
    <w:abstractNumId w:val="142"/>
  </w:num>
  <w:num w:numId="37">
    <w:abstractNumId w:val="293"/>
  </w:num>
  <w:num w:numId="38">
    <w:abstractNumId w:val="238"/>
  </w:num>
  <w:num w:numId="39">
    <w:abstractNumId w:val="114"/>
  </w:num>
  <w:num w:numId="40">
    <w:abstractNumId w:val="150"/>
  </w:num>
  <w:num w:numId="41">
    <w:abstractNumId w:val="217"/>
  </w:num>
  <w:num w:numId="42">
    <w:abstractNumId w:val="259"/>
  </w:num>
  <w:num w:numId="43">
    <w:abstractNumId w:val="31"/>
  </w:num>
  <w:num w:numId="44">
    <w:abstractNumId w:val="39"/>
  </w:num>
  <w:num w:numId="45">
    <w:abstractNumId w:val="180"/>
  </w:num>
  <w:num w:numId="46">
    <w:abstractNumId w:val="89"/>
  </w:num>
  <w:num w:numId="47">
    <w:abstractNumId w:val="169"/>
  </w:num>
  <w:num w:numId="48">
    <w:abstractNumId w:val="216"/>
  </w:num>
  <w:num w:numId="49">
    <w:abstractNumId w:val="176"/>
  </w:num>
  <w:num w:numId="50">
    <w:abstractNumId w:val="167"/>
  </w:num>
  <w:num w:numId="51">
    <w:abstractNumId w:val="113"/>
  </w:num>
  <w:num w:numId="52">
    <w:abstractNumId w:val="160"/>
  </w:num>
  <w:num w:numId="53">
    <w:abstractNumId w:val="164"/>
  </w:num>
  <w:num w:numId="54">
    <w:abstractNumId w:val="290"/>
  </w:num>
  <w:num w:numId="55">
    <w:abstractNumId w:val="37"/>
  </w:num>
  <w:num w:numId="56">
    <w:abstractNumId w:val="231"/>
  </w:num>
  <w:num w:numId="57">
    <w:abstractNumId w:val="166"/>
  </w:num>
  <w:num w:numId="58">
    <w:abstractNumId w:val="138"/>
  </w:num>
  <w:num w:numId="59">
    <w:abstractNumId w:val="4"/>
  </w:num>
  <w:num w:numId="60">
    <w:abstractNumId w:val="110"/>
  </w:num>
  <w:num w:numId="61">
    <w:abstractNumId w:val="58"/>
  </w:num>
  <w:num w:numId="62">
    <w:abstractNumId w:val="178"/>
  </w:num>
  <w:num w:numId="63">
    <w:abstractNumId w:val="274"/>
  </w:num>
  <w:num w:numId="64">
    <w:abstractNumId w:val="68"/>
  </w:num>
  <w:num w:numId="65">
    <w:abstractNumId w:val="266"/>
  </w:num>
  <w:num w:numId="66">
    <w:abstractNumId w:val="92"/>
  </w:num>
  <w:num w:numId="67">
    <w:abstractNumId w:val="213"/>
  </w:num>
  <w:num w:numId="68">
    <w:abstractNumId w:val="126"/>
  </w:num>
  <w:num w:numId="69">
    <w:abstractNumId w:val="185"/>
  </w:num>
  <w:num w:numId="70">
    <w:abstractNumId w:val="286"/>
  </w:num>
  <w:num w:numId="71">
    <w:abstractNumId w:val="32"/>
  </w:num>
  <w:num w:numId="72">
    <w:abstractNumId w:val="245"/>
  </w:num>
  <w:num w:numId="73">
    <w:abstractNumId w:val="188"/>
  </w:num>
  <w:num w:numId="74">
    <w:abstractNumId w:val="94"/>
  </w:num>
  <w:num w:numId="75">
    <w:abstractNumId w:val="65"/>
  </w:num>
  <w:num w:numId="76">
    <w:abstractNumId w:val="222"/>
  </w:num>
  <w:num w:numId="77">
    <w:abstractNumId w:val="223"/>
  </w:num>
  <w:num w:numId="78">
    <w:abstractNumId w:val="233"/>
  </w:num>
  <w:num w:numId="79">
    <w:abstractNumId w:val="154"/>
  </w:num>
  <w:num w:numId="80">
    <w:abstractNumId w:val="52"/>
  </w:num>
  <w:num w:numId="81">
    <w:abstractNumId w:val="279"/>
  </w:num>
  <w:num w:numId="82">
    <w:abstractNumId w:val="108"/>
  </w:num>
  <w:num w:numId="83">
    <w:abstractNumId w:val="91"/>
  </w:num>
  <w:num w:numId="84">
    <w:abstractNumId w:val="17"/>
  </w:num>
  <w:num w:numId="85">
    <w:abstractNumId w:val="24"/>
  </w:num>
  <w:num w:numId="86">
    <w:abstractNumId w:val="118"/>
  </w:num>
  <w:num w:numId="87">
    <w:abstractNumId w:val="300"/>
  </w:num>
  <w:num w:numId="88">
    <w:abstractNumId w:val="168"/>
  </w:num>
  <w:num w:numId="89">
    <w:abstractNumId w:val="34"/>
  </w:num>
  <w:num w:numId="90">
    <w:abstractNumId w:val="122"/>
  </w:num>
  <w:num w:numId="91">
    <w:abstractNumId w:val="5"/>
  </w:num>
  <w:num w:numId="92">
    <w:abstractNumId w:val="55"/>
  </w:num>
  <w:num w:numId="93">
    <w:abstractNumId w:val="285"/>
  </w:num>
  <w:num w:numId="94">
    <w:abstractNumId w:val="163"/>
  </w:num>
  <w:num w:numId="95">
    <w:abstractNumId w:val="306"/>
  </w:num>
  <w:num w:numId="96">
    <w:abstractNumId w:val="232"/>
  </w:num>
  <w:num w:numId="97">
    <w:abstractNumId w:val="225"/>
  </w:num>
  <w:num w:numId="98">
    <w:abstractNumId w:val="21"/>
  </w:num>
  <w:num w:numId="99">
    <w:abstractNumId w:val="269"/>
  </w:num>
  <w:num w:numId="100">
    <w:abstractNumId w:val="59"/>
  </w:num>
  <w:num w:numId="101">
    <w:abstractNumId w:val="77"/>
  </w:num>
  <w:num w:numId="102">
    <w:abstractNumId w:val="99"/>
  </w:num>
  <w:num w:numId="103">
    <w:abstractNumId w:val="261"/>
  </w:num>
  <w:num w:numId="104">
    <w:abstractNumId w:val="175"/>
  </w:num>
  <w:num w:numId="105">
    <w:abstractNumId w:val="141"/>
  </w:num>
  <w:num w:numId="106">
    <w:abstractNumId w:val="253"/>
  </w:num>
  <w:num w:numId="107">
    <w:abstractNumId w:val="224"/>
  </w:num>
  <w:num w:numId="108">
    <w:abstractNumId w:val="309"/>
  </w:num>
  <w:num w:numId="109">
    <w:abstractNumId w:val="287"/>
  </w:num>
  <w:num w:numId="110">
    <w:abstractNumId w:val="189"/>
  </w:num>
  <w:num w:numId="111">
    <w:abstractNumId w:val="203"/>
  </w:num>
  <w:num w:numId="112">
    <w:abstractNumId w:val="103"/>
  </w:num>
  <w:num w:numId="113">
    <w:abstractNumId w:val="174"/>
  </w:num>
  <w:num w:numId="114">
    <w:abstractNumId w:val="304"/>
  </w:num>
  <w:num w:numId="115">
    <w:abstractNumId w:val="244"/>
  </w:num>
  <w:num w:numId="116">
    <w:abstractNumId w:val="61"/>
  </w:num>
  <w:num w:numId="117">
    <w:abstractNumId w:val="256"/>
  </w:num>
  <w:num w:numId="118">
    <w:abstractNumId w:val="179"/>
  </w:num>
  <w:num w:numId="119">
    <w:abstractNumId w:val="79"/>
  </w:num>
  <w:num w:numId="120">
    <w:abstractNumId w:val="121"/>
  </w:num>
  <w:num w:numId="121">
    <w:abstractNumId w:val="277"/>
  </w:num>
  <w:num w:numId="122">
    <w:abstractNumId w:val="22"/>
  </w:num>
  <w:num w:numId="123">
    <w:abstractNumId w:val="250"/>
  </w:num>
  <w:num w:numId="124">
    <w:abstractNumId w:val="249"/>
  </w:num>
  <w:num w:numId="125">
    <w:abstractNumId w:val="134"/>
  </w:num>
  <w:num w:numId="126">
    <w:abstractNumId w:val="63"/>
  </w:num>
  <w:num w:numId="127">
    <w:abstractNumId w:val="2"/>
  </w:num>
  <w:num w:numId="128">
    <w:abstractNumId w:val="165"/>
  </w:num>
  <w:num w:numId="129">
    <w:abstractNumId w:val="44"/>
  </w:num>
  <w:num w:numId="130">
    <w:abstractNumId w:val="191"/>
  </w:num>
  <w:num w:numId="131">
    <w:abstractNumId w:val="123"/>
  </w:num>
  <w:num w:numId="132">
    <w:abstractNumId w:val="101"/>
  </w:num>
  <w:num w:numId="133">
    <w:abstractNumId w:val="294"/>
  </w:num>
  <w:num w:numId="134">
    <w:abstractNumId w:val="251"/>
  </w:num>
  <w:num w:numId="135">
    <w:abstractNumId w:val="214"/>
  </w:num>
  <w:num w:numId="136">
    <w:abstractNumId w:val="291"/>
  </w:num>
  <w:num w:numId="137">
    <w:abstractNumId w:val="6"/>
  </w:num>
  <w:num w:numId="138">
    <w:abstractNumId w:val="236"/>
  </w:num>
  <w:num w:numId="139">
    <w:abstractNumId w:val="195"/>
  </w:num>
  <w:num w:numId="140">
    <w:abstractNumId w:val="144"/>
  </w:num>
  <w:num w:numId="141">
    <w:abstractNumId w:val="187"/>
  </w:num>
  <w:num w:numId="142">
    <w:abstractNumId w:val="276"/>
  </w:num>
  <w:num w:numId="143">
    <w:abstractNumId w:val="26"/>
  </w:num>
  <w:num w:numId="144">
    <w:abstractNumId w:val="172"/>
  </w:num>
  <w:num w:numId="145">
    <w:abstractNumId w:val="281"/>
  </w:num>
  <w:num w:numId="146">
    <w:abstractNumId w:val="282"/>
  </w:num>
  <w:num w:numId="147">
    <w:abstractNumId w:val="151"/>
  </w:num>
  <w:num w:numId="148">
    <w:abstractNumId w:val="305"/>
  </w:num>
  <w:num w:numId="149">
    <w:abstractNumId w:val="209"/>
  </w:num>
  <w:num w:numId="150">
    <w:abstractNumId w:val="310"/>
  </w:num>
  <w:num w:numId="151">
    <w:abstractNumId w:val="220"/>
  </w:num>
  <w:num w:numId="152">
    <w:abstractNumId w:val="133"/>
  </w:num>
  <w:num w:numId="153">
    <w:abstractNumId w:val="302"/>
  </w:num>
  <w:num w:numId="154">
    <w:abstractNumId w:val="53"/>
  </w:num>
  <w:num w:numId="155">
    <w:abstractNumId w:val="51"/>
  </w:num>
  <w:num w:numId="156">
    <w:abstractNumId w:val="16"/>
  </w:num>
  <w:num w:numId="157">
    <w:abstractNumId w:val="12"/>
  </w:num>
  <w:num w:numId="158">
    <w:abstractNumId w:val="43"/>
  </w:num>
  <w:num w:numId="159">
    <w:abstractNumId w:val="196"/>
  </w:num>
  <w:num w:numId="160">
    <w:abstractNumId w:val="183"/>
  </w:num>
  <w:num w:numId="161">
    <w:abstractNumId w:val="73"/>
  </w:num>
  <w:num w:numId="162">
    <w:abstractNumId w:val="100"/>
  </w:num>
  <w:num w:numId="163">
    <w:abstractNumId w:val="288"/>
  </w:num>
  <w:num w:numId="164">
    <w:abstractNumId w:val="46"/>
  </w:num>
  <w:num w:numId="165">
    <w:abstractNumId w:val="271"/>
  </w:num>
  <w:num w:numId="166">
    <w:abstractNumId w:val="36"/>
  </w:num>
  <w:num w:numId="167">
    <w:abstractNumId w:val="87"/>
  </w:num>
  <w:num w:numId="168">
    <w:abstractNumId w:val="200"/>
  </w:num>
  <w:num w:numId="169">
    <w:abstractNumId w:val="255"/>
  </w:num>
  <w:num w:numId="170">
    <w:abstractNumId w:val="136"/>
  </w:num>
  <w:num w:numId="171">
    <w:abstractNumId w:val="90"/>
  </w:num>
  <w:num w:numId="172">
    <w:abstractNumId w:val="66"/>
  </w:num>
  <w:num w:numId="173">
    <w:abstractNumId w:val="35"/>
  </w:num>
  <w:num w:numId="174">
    <w:abstractNumId w:val="192"/>
  </w:num>
  <w:num w:numId="175">
    <w:abstractNumId w:val="177"/>
  </w:num>
  <w:num w:numId="176">
    <w:abstractNumId w:val="252"/>
  </w:num>
  <w:num w:numId="177">
    <w:abstractNumId w:val="221"/>
  </w:num>
  <w:num w:numId="178">
    <w:abstractNumId w:val="96"/>
  </w:num>
  <w:num w:numId="179">
    <w:abstractNumId w:val="78"/>
  </w:num>
  <w:num w:numId="180">
    <w:abstractNumId w:val="143"/>
  </w:num>
  <w:num w:numId="181">
    <w:abstractNumId w:val="56"/>
  </w:num>
  <w:num w:numId="182">
    <w:abstractNumId w:val="243"/>
  </w:num>
  <w:num w:numId="183">
    <w:abstractNumId w:val="162"/>
  </w:num>
  <w:num w:numId="184">
    <w:abstractNumId w:val="107"/>
  </w:num>
  <w:num w:numId="185">
    <w:abstractNumId w:val="147"/>
  </w:num>
  <w:num w:numId="186">
    <w:abstractNumId w:val="109"/>
  </w:num>
  <w:num w:numId="187">
    <w:abstractNumId w:val="258"/>
  </w:num>
  <w:num w:numId="188">
    <w:abstractNumId w:val="205"/>
  </w:num>
  <w:num w:numId="189">
    <w:abstractNumId w:val="125"/>
  </w:num>
  <w:num w:numId="190">
    <w:abstractNumId w:val="124"/>
  </w:num>
  <w:num w:numId="191">
    <w:abstractNumId w:val="18"/>
  </w:num>
  <w:num w:numId="192">
    <w:abstractNumId w:val="80"/>
  </w:num>
  <w:num w:numId="193">
    <w:abstractNumId w:val="314"/>
  </w:num>
  <w:num w:numId="194">
    <w:abstractNumId w:val="128"/>
  </w:num>
  <w:num w:numId="195">
    <w:abstractNumId w:val="10"/>
  </w:num>
  <w:num w:numId="196">
    <w:abstractNumId w:val="263"/>
  </w:num>
  <w:num w:numId="197">
    <w:abstractNumId w:val="140"/>
  </w:num>
  <w:num w:numId="198">
    <w:abstractNumId w:val="67"/>
  </w:num>
  <w:num w:numId="199">
    <w:abstractNumId w:val="38"/>
  </w:num>
  <w:num w:numId="200">
    <w:abstractNumId w:val="33"/>
  </w:num>
  <w:num w:numId="201">
    <w:abstractNumId w:val="117"/>
  </w:num>
  <w:num w:numId="202">
    <w:abstractNumId w:val="284"/>
  </w:num>
  <w:num w:numId="203">
    <w:abstractNumId w:val="82"/>
  </w:num>
  <w:num w:numId="204">
    <w:abstractNumId w:val="60"/>
  </w:num>
  <w:num w:numId="205">
    <w:abstractNumId w:val="267"/>
  </w:num>
  <w:num w:numId="206">
    <w:abstractNumId w:val="105"/>
  </w:num>
  <w:num w:numId="207">
    <w:abstractNumId w:val="81"/>
  </w:num>
  <w:num w:numId="208">
    <w:abstractNumId w:val="20"/>
  </w:num>
  <w:num w:numId="209">
    <w:abstractNumId w:val="280"/>
  </w:num>
  <w:num w:numId="210">
    <w:abstractNumId w:val="102"/>
  </w:num>
  <w:num w:numId="211">
    <w:abstractNumId w:val="161"/>
  </w:num>
  <w:num w:numId="212">
    <w:abstractNumId w:val="120"/>
  </w:num>
  <w:num w:numId="213">
    <w:abstractNumId w:val="28"/>
  </w:num>
  <w:num w:numId="214">
    <w:abstractNumId w:val="98"/>
  </w:num>
  <w:num w:numId="215">
    <w:abstractNumId w:val="129"/>
  </w:num>
  <w:num w:numId="216">
    <w:abstractNumId w:val="198"/>
  </w:num>
  <w:num w:numId="217">
    <w:abstractNumId w:val="227"/>
  </w:num>
  <w:num w:numId="218">
    <w:abstractNumId w:val="193"/>
  </w:num>
  <w:num w:numId="219">
    <w:abstractNumId w:val="83"/>
  </w:num>
  <w:num w:numId="220">
    <w:abstractNumId w:val="70"/>
  </w:num>
  <w:num w:numId="221">
    <w:abstractNumId w:val="247"/>
  </w:num>
  <w:num w:numId="222">
    <w:abstractNumId w:val="219"/>
  </w:num>
  <w:num w:numId="223">
    <w:abstractNumId w:val="157"/>
  </w:num>
  <w:num w:numId="224">
    <w:abstractNumId w:val="226"/>
  </w:num>
  <w:num w:numId="225">
    <w:abstractNumId w:val="8"/>
  </w:num>
  <w:num w:numId="226">
    <w:abstractNumId w:val="260"/>
  </w:num>
  <w:num w:numId="227">
    <w:abstractNumId w:val="270"/>
  </w:num>
  <w:num w:numId="228">
    <w:abstractNumId w:val="23"/>
  </w:num>
  <w:num w:numId="229">
    <w:abstractNumId w:val="296"/>
  </w:num>
  <w:num w:numId="230">
    <w:abstractNumId w:val="190"/>
  </w:num>
  <w:num w:numId="231">
    <w:abstractNumId w:val="49"/>
  </w:num>
  <w:num w:numId="232">
    <w:abstractNumId w:val="264"/>
  </w:num>
  <w:num w:numId="233">
    <w:abstractNumId w:val="1"/>
  </w:num>
  <w:num w:numId="234">
    <w:abstractNumId w:val="241"/>
  </w:num>
  <w:num w:numId="235">
    <w:abstractNumId w:val="69"/>
  </w:num>
  <w:num w:numId="236">
    <w:abstractNumId w:val="229"/>
  </w:num>
  <w:num w:numId="237">
    <w:abstractNumId w:val="27"/>
  </w:num>
  <w:num w:numId="238">
    <w:abstractNumId w:val="292"/>
  </w:num>
  <w:num w:numId="239">
    <w:abstractNumId w:val="30"/>
  </w:num>
  <w:num w:numId="240">
    <w:abstractNumId w:val="127"/>
  </w:num>
  <w:num w:numId="241">
    <w:abstractNumId w:val="265"/>
  </w:num>
  <w:num w:numId="242">
    <w:abstractNumId w:val="275"/>
  </w:num>
  <w:num w:numId="243">
    <w:abstractNumId w:val="146"/>
  </w:num>
  <w:num w:numId="244">
    <w:abstractNumId w:val="248"/>
  </w:num>
  <w:num w:numId="245">
    <w:abstractNumId w:val="11"/>
  </w:num>
  <w:num w:numId="246">
    <w:abstractNumId w:val="148"/>
  </w:num>
  <w:num w:numId="247">
    <w:abstractNumId w:val="158"/>
  </w:num>
  <w:num w:numId="248">
    <w:abstractNumId w:val="72"/>
  </w:num>
  <w:num w:numId="249">
    <w:abstractNumId w:val="149"/>
  </w:num>
  <w:num w:numId="250">
    <w:abstractNumId w:val="254"/>
  </w:num>
  <w:num w:numId="251">
    <w:abstractNumId w:val="155"/>
  </w:num>
  <w:num w:numId="252">
    <w:abstractNumId w:val="139"/>
  </w:num>
  <w:num w:numId="253">
    <w:abstractNumId w:val="218"/>
  </w:num>
  <w:num w:numId="254">
    <w:abstractNumId w:val="54"/>
  </w:num>
  <w:num w:numId="255">
    <w:abstractNumId w:val="199"/>
  </w:num>
  <w:num w:numId="256">
    <w:abstractNumId w:val="240"/>
  </w:num>
  <w:num w:numId="257">
    <w:abstractNumId w:val="202"/>
  </w:num>
  <w:num w:numId="258">
    <w:abstractNumId w:val="212"/>
  </w:num>
  <w:num w:numId="259">
    <w:abstractNumId w:val="208"/>
  </w:num>
  <w:num w:numId="260">
    <w:abstractNumId w:val="104"/>
  </w:num>
  <w:num w:numId="261">
    <w:abstractNumId w:val="40"/>
  </w:num>
  <w:num w:numId="262">
    <w:abstractNumId w:val="312"/>
  </w:num>
  <w:num w:numId="263">
    <w:abstractNumId w:val="86"/>
  </w:num>
  <w:num w:numId="264">
    <w:abstractNumId w:val="210"/>
  </w:num>
  <w:num w:numId="265">
    <w:abstractNumId w:val="173"/>
  </w:num>
  <w:num w:numId="266">
    <w:abstractNumId w:val="272"/>
  </w:num>
  <w:num w:numId="267">
    <w:abstractNumId w:val="57"/>
  </w:num>
  <w:num w:numId="268">
    <w:abstractNumId w:val="25"/>
  </w:num>
  <w:num w:numId="269">
    <w:abstractNumId w:val="206"/>
  </w:num>
  <w:num w:numId="270">
    <w:abstractNumId w:val="230"/>
  </w:num>
  <w:num w:numId="271">
    <w:abstractNumId w:val="182"/>
  </w:num>
  <w:num w:numId="272">
    <w:abstractNumId w:val="95"/>
  </w:num>
  <w:num w:numId="273">
    <w:abstractNumId w:val="298"/>
  </w:num>
  <w:num w:numId="274">
    <w:abstractNumId w:val="145"/>
  </w:num>
  <w:num w:numId="275">
    <w:abstractNumId w:val="308"/>
  </w:num>
  <w:num w:numId="276">
    <w:abstractNumId w:val="215"/>
  </w:num>
  <w:num w:numId="277">
    <w:abstractNumId w:val="97"/>
  </w:num>
  <w:num w:numId="278">
    <w:abstractNumId w:val="273"/>
  </w:num>
  <w:num w:numId="279">
    <w:abstractNumId w:val="48"/>
  </w:num>
  <w:num w:numId="280">
    <w:abstractNumId w:val="0"/>
  </w:num>
  <w:num w:numId="281">
    <w:abstractNumId w:val="85"/>
  </w:num>
  <w:num w:numId="282">
    <w:abstractNumId w:val="19"/>
  </w:num>
  <w:num w:numId="283">
    <w:abstractNumId w:val="237"/>
  </w:num>
  <w:num w:numId="284">
    <w:abstractNumId w:val="93"/>
  </w:num>
  <w:num w:numId="285">
    <w:abstractNumId w:val="119"/>
  </w:num>
  <w:num w:numId="286">
    <w:abstractNumId w:val="62"/>
  </w:num>
  <w:num w:numId="287">
    <w:abstractNumId w:val="13"/>
  </w:num>
  <w:num w:numId="288">
    <w:abstractNumId w:val="184"/>
  </w:num>
  <w:num w:numId="289">
    <w:abstractNumId w:val="132"/>
  </w:num>
  <w:num w:numId="290">
    <w:abstractNumId w:val="156"/>
  </w:num>
  <w:num w:numId="291">
    <w:abstractNumId w:val="295"/>
  </w:num>
  <w:num w:numId="292">
    <w:abstractNumId w:val="239"/>
  </w:num>
  <w:num w:numId="293">
    <w:abstractNumId w:val="152"/>
  </w:num>
  <w:num w:numId="294">
    <w:abstractNumId w:val="289"/>
  </w:num>
  <w:num w:numId="295">
    <w:abstractNumId w:val="29"/>
  </w:num>
  <w:num w:numId="296">
    <w:abstractNumId w:val="116"/>
  </w:num>
  <w:num w:numId="297">
    <w:abstractNumId w:val="201"/>
  </w:num>
  <w:num w:numId="298">
    <w:abstractNumId w:val="283"/>
  </w:num>
  <w:num w:numId="299">
    <w:abstractNumId w:val="64"/>
  </w:num>
  <w:num w:numId="300">
    <w:abstractNumId w:val="299"/>
  </w:num>
  <w:num w:numId="301">
    <w:abstractNumId w:val="71"/>
  </w:num>
  <w:num w:numId="302">
    <w:abstractNumId w:val="88"/>
  </w:num>
  <w:num w:numId="303">
    <w:abstractNumId w:val="106"/>
  </w:num>
  <w:num w:numId="304">
    <w:abstractNumId w:val="3"/>
  </w:num>
  <w:num w:numId="305">
    <w:abstractNumId w:val="14"/>
  </w:num>
  <w:num w:numId="306">
    <w:abstractNumId w:val="301"/>
  </w:num>
  <w:num w:numId="307">
    <w:abstractNumId w:val="112"/>
  </w:num>
  <w:num w:numId="308">
    <w:abstractNumId w:val="41"/>
  </w:num>
  <w:num w:numId="309">
    <w:abstractNumId w:val="311"/>
  </w:num>
  <w:num w:numId="310">
    <w:abstractNumId w:val="268"/>
  </w:num>
  <w:num w:numId="311">
    <w:abstractNumId w:val="278"/>
  </w:num>
  <w:num w:numId="312">
    <w:abstractNumId w:val="181"/>
  </w:num>
  <w:num w:numId="313">
    <w:abstractNumId w:val="246"/>
  </w:num>
  <w:num w:numId="314">
    <w:abstractNumId w:val="137"/>
  </w:num>
  <w:num w:numId="315">
    <w:abstractNumId w:val="75"/>
  </w:num>
  <w:num w:numId="316">
    <w:abstractNumId w:val="31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paragraph" w:styleId="style1">
    <w:name w:val="heading 1"/>
    <w:basedOn w:val="style0"/>
    <w:next w:val="style0"/>
    <w:link w:val="style4099"/>
    <w:qFormat/>
    <w:uiPriority w:val="9"/>
    <w:pPr>
      <w:pBdr>
        <w:left w:val="single" w:sz="12" w:space="4" w:color="c0504d"/>
        <w:right w:val="single" w:sz="12" w:space="4" w:color="c0504d"/>
        <w:top w:val="single" w:sz="12" w:space="1" w:color="c0504d"/>
        <w:bottom w:val="single" w:sz="12" w:space="1" w:color="c0504d"/>
      </w:pBdr>
      <w:shd w:val="clear" w:color="auto" w:fill="4f81bd"/>
      <w:spacing w:lineRule="auto" w:line="240"/>
      <w:outlineLvl w:val="0"/>
    </w:pPr>
    <w:rPr>
      <w:rFonts w:ascii="Cambria" w:eastAsia="宋体" w:hAnsi="Cambria"/>
      <w:iCs/>
      <w:color w:val="ffffff"/>
      <w:sz w:val="28"/>
      <w:szCs w:val="38"/>
    </w:rPr>
  </w:style>
  <w:style w:type="paragraph" w:styleId="style2">
    <w:name w:val="heading 2"/>
    <w:basedOn w:val="style0"/>
    <w:next w:val="style0"/>
    <w:link w:val="style4100"/>
    <w:qFormat/>
    <w:uiPriority w:val="9"/>
    <w:pPr>
      <w:spacing w:before="200" w:after="60" w:lineRule="auto" w:line="240"/>
      <w:outlineLvl w:val="1"/>
      <w:contextualSpacing/>
    </w:pPr>
    <w:rPr>
      <w:rFonts w:ascii="Cambria" w:cs="宋体" w:eastAsia="宋体" w:hAnsi="Cambria"/>
      <w:b/>
      <w:bCs/>
      <w:iCs/>
      <w:outline/>
      <w:color w:val="4f81bd"/>
      <w:sz w:val="34"/>
      <w:szCs w:val="34"/>
    </w:rPr>
  </w:style>
  <w:style w:type="paragraph" w:styleId="style3">
    <w:name w:val="heading 3"/>
    <w:basedOn w:val="style0"/>
    <w:next w:val="style0"/>
    <w:link w:val="style4101"/>
    <w:qFormat/>
    <w:uiPriority w:val="9"/>
    <w:pPr>
      <w:spacing w:before="200" w:after="100" w:lineRule="auto" w:line="240"/>
      <w:outlineLvl w:val="2"/>
      <w:contextualSpacing/>
    </w:pPr>
    <w:rPr>
      <w:rFonts w:ascii="Cambria" w:cs="宋体" w:eastAsia="宋体" w:hAnsi="Cambria"/>
      <w:b/>
      <w:bCs/>
      <w:iCs/>
      <w:smallCaps/>
      <w:color w:val="943634"/>
      <w:spacing w:val="24"/>
      <w:sz w:val="28"/>
    </w:rPr>
  </w:style>
  <w:style w:type="paragraph" w:styleId="style4">
    <w:name w:val="heading 4"/>
    <w:basedOn w:val="style0"/>
    <w:next w:val="style0"/>
    <w:link w:val="style4102"/>
    <w:qFormat/>
    <w:uiPriority w:val="9"/>
    <w:pPr>
      <w:spacing w:before="200" w:after="100" w:lineRule="auto" w:line="240"/>
      <w:outlineLvl w:val="3"/>
      <w:contextualSpacing/>
    </w:pPr>
    <w:rPr>
      <w:rFonts w:ascii="Cambria" w:cs="宋体" w:eastAsia="宋体" w:hAnsi="Cambria"/>
      <w:b/>
      <w:bCs/>
      <w:iCs/>
      <w:color w:val="365f91"/>
      <w:sz w:val="24"/>
    </w:rPr>
  </w:style>
  <w:style w:type="paragraph" w:styleId="style5">
    <w:name w:val="heading 5"/>
    <w:basedOn w:val="style0"/>
    <w:next w:val="style0"/>
    <w:link w:val="style4103"/>
    <w:qFormat/>
    <w:uiPriority w:val="9"/>
    <w:pPr>
      <w:spacing w:before="200" w:after="100" w:lineRule="auto" w:line="240"/>
      <w:outlineLvl w:val="4"/>
      <w:contextualSpacing/>
    </w:pPr>
    <w:rPr>
      <w:rFonts w:ascii="Cambria" w:cs="宋体" w:eastAsia="宋体" w:hAnsi="Cambria"/>
      <w:bCs/>
      <w:iCs/>
      <w:caps/>
      <w:color w:val="943634"/>
    </w:rPr>
  </w:style>
  <w:style w:type="paragraph" w:styleId="style6">
    <w:name w:val="heading 6"/>
    <w:basedOn w:val="style0"/>
    <w:next w:val="style0"/>
    <w:link w:val="style4104"/>
    <w:qFormat/>
    <w:uiPriority w:val="9"/>
    <w:pPr>
      <w:spacing w:before="200" w:after="100" w:lineRule="auto" w:line="240"/>
      <w:outlineLvl w:val="5"/>
      <w:contextualSpacing/>
    </w:pPr>
    <w:rPr>
      <w:rFonts w:ascii="Cambria" w:cs="宋体" w:eastAsia="宋体" w:hAnsi="Cambria"/>
      <w:iCs/>
      <w:color w:val="365f91"/>
    </w:rPr>
  </w:style>
  <w:style w:type="paragraph" w:styleId="style7">
    <w:name w:val="heading 7"/>
    <w:basedOn w:val="style0"/>
    <w:next w:val="style0"/>
    <w:link w:val="style4105"/>
    <w:qFormat/>
    <w:uiPriority w:val="9"/>
    <w:pPr>
      <w:spacing w:before="200" w:after="100" w:lineRule="auto" w:line="240"/>
      <w:outlineLvl w:val="6"/>
      <w:contextualSpacing/>
    </w:pPr>
    <w:rPr>
      <w:rFonts w:ascii="Cambria" w:cs="宋体" w:eastAsia="宋体" w:hAnsi="Cambria"/>
      <w:iCs/>
      <w:color w:val="943634"/>
    </w:rPr>
  </w:style>
  <w:style w:type="paragraph" w:styleId="style8">
    <w:name w:val="heading 8"/>
    <w:basedOn w:val="style0"/>
    <w:next w:val="style0"/>
    <w:link w:val="style4106"/>
    <w:qFormat/>
    <w:uiPriority w:val="9"/>
    <w:pPr>
      <w:spacing w:before="200" w:after="100" w:lineRule="auto" w:line="240"/>
      <w:outlineLvl w:val="7"/>
      <w:contextualSpacing/>
    </w:pPr>
    <w:rPr>
      <w:rFonts w:ascii="Cambria" w:cs="宋体" w:eastAsia="宋体" w:hAnsi="Cambria"/>
      <w:iCs/>
      <w:color w:val="4f81bd"/>
    </w:rPr>
  </w:style>
  <w:style w:type="paragraph" w:styleId="style9">
    <w:name w:val="heading 9"/>
    <w:basedOn w:val="style0"/>
    <w:next w:val="style0"/>
    <w:link w:val="style4107"/>
    <w:qFormat/>
    <w:uiPriority w:val="9"/>
    <w:pPr>
      <w:spacing w:before="200" w:after="100" w:lineRule="auto" w:line="240"/>
      <w:outlineLvl w:val="8"/>
      <w:contextualSpacing/>
    </w:pPr>
    <w:rPr>
      <w:rFonts w:ascii="Cambria" w:cs="宋体" w:eastAsia="宋体" w:hAnsi="Cambria"/>
      <w:iCs/>
      <w:smallCaps/>
      <w:color w:val="c0504d"/>
      <w:sz w:val="20"/>
      <w:szCs w:val="21"/>
    </w:r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7">
    <w:name w:val="No Spacing"/>
    <w:next w:val="style157"/>
    <w:link w:val="style4097"/>
    <w:qFormat/>
    <w:uiPriority w:val="1"/>
    <w:pPr>
      <w:spacing w:after="0" w:lineRule="auto" w:line="240"/>
    </w:pPr>
    <w:rPr>
      <w:rFonts w:ascii="Calibri" w:cs="Times New Roman" w:eastAsia="SimSun" w:hAnsi="Calibri"/>
      <w:lang w:eastAsia="zh-CN"/>
    </w:rPr>
  </w:style>
  <w:style w:type="character" w:customStyle="1" w:styleId="style4097">
    <w:name w:val="No Spacing Char"/>
    <w:basedOn w:val="style65"/>
    <w:next w:val="style4097"/>
    <w:link w:val="style157"/>
    <w:uiPriority w:val="1"/>
    <w:rPr>
      <w:rFonts w:ascii="Calibri" w:cs="Times New Roman" w:eastAsia="SimSun" w:hAnsi="Calibri"/>
      <w:lang w:eastAsia="zh-CN"/>
    </w:rPr>
  </w:style>
  <w:style w:type="paragraph" w:styleId="style179">
    <w:name w:val="List Paragraph"/>
    <w:basedOn w:val="style0"/>
    <w:next w:val="style179"/>
    <w:qFormat/>
    <w:uiPriority w:val="34"/>
    <w:pPr>
      <w:numPr>
        <w:ilvl w:val="0"/>
        <w:numId w:val="1"/>
      </w:numPr>
      <w:spacing w:lineRule="auto" w:line="288"/>
      <w:contextualSpacing/>
    </w:pPr>
    <w:rPr>
      <w:rFonts w:eastAsia="宋体"/>
      <w:iCs/>
      <w:szCs w:val="21"/>
    </w:rPr>
  </w:style>
  <w:style w:type="paragraph" w:customStyle="1" w:styleId="style4098">
    <w:name w:val="para"/>
    <w:basedOn w:val="style0"/>
    <w:next w:val="style4098"/>
    <w:pPr>
      <w:spacing w:before="100" w:beforeAutospacing="true" w:after="100" w:afterAutospacing="true" w:lineRule="auto" w:line="240"/>
    </w:pPr>
    <w:rPr>
      <w:rFonts w:ascii="Times New Roman" w:cs="Times New Roman" w:eastAsia="Times New Roman" w:hAnsi="Times New Roman"/>
      <w:sz w:val="24"/>
      <w:szCs w:val="24"/>
    </w:rPr>
  </w:style>
  <w:style w:type="table" w:styleId="style154">
    <w:name w:val="Table Grid"/>
    <w:basedOn w:val="style105"/>
    <w:next w:val="style154"/>
    <w:uiPriority w:val="59"/>
    <w:pPr>
      <w:spacing w:after="0" w:lineRule="auto" w:line="240"/>
    </w:pPr>
    <w:rPr>
      <w:rFonts w:eastAsia="宋体"/>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character" w:customStyle="1" w:styleId="style4099">
    <w:name w:val="Heading 1 Char_35ba4e39-8324-4e4e-bc99-b0e1e64bddd0"/>
    <w:basedOn w:val="style65"/>
    <w:next w:val="style4099"/>
    <w:link w:val="style1"/>
    <w:uiPriority w:val="9"/>
    <w:rPr>
      <w:rFonts w:ascii="Cambria" w:eastAsia="宋体" w:hAnsi="Cambria"/>
      <w:iCs/>
      <w:color w:val="ffffff"/>
      <w:sz w:val="28"/>
      <w:szCs w:val="38"/>
      <w:shd w:val="clear" w:color="auto" w:fill="4f81bd"/>
    </w:rPr>
  </w:style>
  <w:style w:type="character" w:customStyle="1" w:styleId="style4100">
    <w:name w:val="Heading 2 Char_64cbf6ba-2a1d-4245-9c6d-3113fb5efdd4"/>
    <w:basedOn w:val="style65"/>
    <w:next w:val="style4100"/>
    <w:link w:val="style2"/>
    <w:uiPriority w:val="9"/>
    <w:rPr>
      <w:rFonts w:ascii="Cambria" w:cs="宋体" w:eastAsia="宋体" w:hAnsi="Cambria"/>
      <w:b/>
      <w:bCs/>
      <w:iCs/>
      <w:outline/>
      <w:color w:val="4f81bd"/>
      <w:sz w:val="34"/>
      <w:szCs w:val="34"/>
    </w:rPr>
  </w:style>
  <w:style w:type="character" w:customStyle="1" w:styleId="style4101">
    <w:name w:val="Heading 3 Char_ff114cbd-d125-4abe-b9d2-8b4def1d1ae8"/>
    <w:basedOn w:val="style65"/>
    <w:next w:val="style4101"/>
    <w:link w:val="style3"/>
    <w:uiPriority w:val="9"/>
    <w:rPr>
      <w:rFonts w:ascii="Cambria" w:cs="宋体" w:eastAsia="宋体" w:hAnsi="Cambria"/>
      <w:b/>
      <w:bCs/>
      <w:iCs/>
      <w:smallCaps/>
      <w:color w:val="943634"/>
      <w:spacing w:val="24"/>
      <w:sz w:val="28"/>
    </w:rPr>
  </w:style>
  <w:style w:type="character" w:customStyle="1" w:styleId="style4102">
    <w:name w:val="Heading 4 Char_9e790b9c-23c9-49c5-8006-c48d1d5da419"/>
    <w:basedOn w:val="style65"/>
    <w:next w:val="style4102"/>
    <w:link w:val="style4"/>
    <w:uiPriority w:val="9"/>
    <w:rPr>
      <w:rFonts w:ascii="Cambria" w:cs="宋体" w:eastAsia="宋体" w:hAnsi="Cambria"/>
      <w:b/>
      <w:bCs/>
      <w:iCs/>
      <w:color w:val="365f91"/>
      <w:sz w:val="24"/>
    </w:rPr>
  </w:style>
  <w:style w:type="character" w:customStyle="1" w:styleId="style4103">
    <w:name w:val="Heading 5 Char_38380450-4332-44c7-a0e6-c5cbf446cab3"/>
    <w:basedOn w:val="style65"/>
    <w:next w:val="style4103"/>
    <w:link w:val="style5"/>
    <w:uiPriority w:val="9"/>
    <w:rPr>
      <w:rFonts w:ascii="Cambria" w:cs="宋体" w:eastAsia="宋体" w:hAnsi="Cambria"/>
      <w:bCs/>
      <w:iCs/>
      <w:caps/>
      <w:color w:val="943634"/>
    </w:rPr>
  </w:style>
  <w:style w:type="character" w:customStyle="1" w:styleId="style4104">
    <w:name w:val="Heading 6 Char_206df161-f10b-4007-bfdc-9ff9fd4d8bcd"/>
    <w:basedOn w:val="style65"/>
    <w:next w:val="style4104"/>
    <w:link w:val="style6"/>
    <w:uiPriority w:val="9"/>
    <w:rPr>
      <w:rFonts w:ascii="Cambria" w:cs="宋体" w:eastAsia="宋体" w:hAnsi="Cambria"/>
      <w:iCs/>
      <w:color w:val="365f91"/>
    </w:rPr>
  </w:style>
  <w:style w:type="character" w:customStyle="1" w:styleId="style4105">
    <w:name w:val="Heading 7 Char_d0f7ebb0-20f7-48e2-b05e-04a0cd01d2fb"/>
    <w:basedOn w:val="style65"/>
    <w:next w:val="style4105"/>
    <w:link w:val="style7"/>
    <w:uiPriority w:val="9"/>
    <w:rPr>
      <w:rFonts w:ascii="Cambria" w:cs="宋体" w:eastAsia="宋体" w:hAnsi="Cambria"/>
      <w:iCs/>
      <w:color w:val="943634"/>
    </w:rPr>
  </w:style>
  <w:style w:type="character" w:customStyle="1" w:styleId="style4106">
    <w:name w:val="Heading 8 Char_9c59353c-4017-49c9-bf5b-c91caa55844e"/>
    <w:basedOn w:val="style65"/>
    <w:next w:val="style4106"/>
    <w:link w:val="style8"/>
    <w:uiPriority w:val="9"/>
    <w:rPr>
      <w:rFonts w:ascii="Cambria" w:cs="宋体" w:eastAsia="宋体" w:hAnsi="Cambria"/>
      <w:iCs/>
      <w:color w:val="4f81bd"/>
    </w:rPr>
  </w:style>
  <w:style w:type="character" w:customStyle="1" w:styleId="style4107">
    <w:name w:val="Heading 9 Char_6c4e5c3a-a305-43a2-9c63-513a0b74489a"/>
    <w:basedOn w:val="style65"/>
    <w:next w:val="style4107"/>
    <w:link w:val="style9"/>
    <w:uiPriority w:val="9"/>
    <w:rPr>
      <w:rFonts w:ascii="Cambria" w:cs="宋体" w:eastAsia="宋体" w:hAnsi="Cambria"/>
      <w:iCs/>
      <w:smallCaps/>
      <w:color w:val="c0504d"/>
      <w:sz w:val="20"/>
      <w:szCs w:val="21"/>
    </w:rPr>
  </w:style>
  <w:style w:type="paragraph" w:styleId="style153">
    <w:name w:val="Balloon Text"/>
    <w:basedOn w:val="style0"/>
    <w:next w:val="style153"/>
    <w:link w:val="style4108"/>
    <w:uiPriority w:val="99"/>
    <w:pPr>
      <w:spacing w:after="0" w:lineRule="auto" w:line="240"/>
    </w:pPr>
    <w:rPr>
      <w:rFonts w:ascii="Tahoma" w:cs="Tahoma" w:eastAsia="宋体" w:hAnsi="Tahoma"/>
      <w:iCs/>
      <w:sz w:val="16"/>
      <w:szCs w:val="16"/>
    </w:rPr>
  </w:style>
  <w:style w:type="character" w:customStyle="1" w:styleId="style4108">
    <w:name w:val="Balloon Text Char"/>
    <w:basedOn w:val="style65"/>
    <w:next w:val="style4108"/>
    <w:link w:val="style153"/>
    <w:uiPriority w:val="99"/>
    <w:rPr>
      <w:rFonts w:ascii="Tahoma" w:cs="Tahoma" w:eastAsia="宋体" w:hAnsi="Tahoma"/>
      <w:iCs/>
      <w:sz w:val="16"/>
      <w:szCs w:val="16"/>
    </w:rPr>
  </w:style>
  <w:style w:type="character" w:styleId="style85">
    <w:name w:val="Hyperlink"/>
    <w:basedOn w:val="style65"/>
    <w:next w:val="style85"/>
    <w:uiPriority w:val="99"/>
    <w:rPr>
      <w:color w:val="0000ff"/>
      <w:u w:val="single"/>
    </w:rPr>
  </w:style>
  <w:style w:type="character" w:styleId="style87">
    <w:name w:val="Strong"/>
    <w:next w:val="style87"/>
    <w:qFormat/>
    <w:uiPriority w:val="22"/>
    <w:rPr>
      <w:b/>
      <w:bCs/>
      <w:spacing w:val="0"/>
    </w:rPr>
  </w:style>
  <w:style w:type="character" w:customStyle="1" w:styleId="style4109">
    <w:name w:val="z-Top of Form Char"/>
    <w:basedOn w:val="style65"/>
    <w:next w:val="style4109"/>
    <w:link w:val="style92"/>
    <w:uiPriority w:val="99"/>
    <w:rPr>
      <w:rFonts w:ascii="Arial" w:cs="Arial" w:eastAsia="Times New Roman" w:hAnsi="Arial"/>
      <w:vanish/>
      <w:sz w:val="16"/>
      <w:szCs w:val="16"/>
    </w:rPr>
  </w:style>
  <w:style w:type="paragraph" w:styleId="style92">
    <w:name w:val="HTML Top of Form"/>
    <w:basedOn w:val="style0"/>
    <w:next w:val="style0"/>
    <w:link w:val="style4109"/>
    <w:uiPriority w:val="99"/>
    <w:pPr>
      <w:pBdr>
        <w:bottom w:val="single" w:sz="6" w:space="1" w:color="auto"/>
      </w:pBdr>
      <w:spacing w:after="0" w:lineRule="auto" w:line="240"/>
      <w:jc w:val="center"/>
    </w:pPr>
    <w:rPr>
      <w:rFonts w:ascii="Arial" w:cs="Arial" w:eastAsia="Times New Roman" w:hAnsi="Arial"/>
      <w:vanish/>
      <w:sz w:val="16"/>
      <w:szCs w:val="16"/>
    </w:rPr>
  </w:style>
  <w:style w:type="character" w:customStyle="1" w:styleId="style4110">
    <w:name w:val="z-Top of Form Char1"/>
    <w:basedOn w:val="style65"/>
    <w:next w:val="style4110"/>
    <w:link w:val="style92"/>
    <w:uiPriority w:val="99"/>
    <w:rPr>
      <w:rFonts w:ascii="Arial" w:cs="Arial" w:hAnsi="Arial"/>
      <w:vanish/>
      <w:sz w:val="16"/>
      <w:szCs w:val="16"/>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11">
    <w:name w:val="z-Bottom of Form Char"/>
    <w:basedOn w:val="style65"/>
    <w:next w:val="style4111"/>
    <w:link w:val="style93"/>
    <w:uiPriority w:val="99"/>
    <w:rPr>
      <w:rFonts w:ascii="Arial" w:cs="Arial" w:eastAsia="Times New Roman" w:hAnsi="Arial"/>
      <w:vanish/>
      <w:sz w:val="16"/>
      <w:szCs w:val="16"/>
    </w:rPr>
  </w:style>
  <w:style w:type="paragraph" w:styleId="style93">
    <w:name w:val="HTML Bottom of Form"/>
    <w:basedOn w:val="style0"/>
    <w:next w:val="style0"/>
    <w:link w:val="style4111"/>
    <w:uiPriority w:val="99"/>
    <w:pPr>
      <w:pBdr>
        <w:top w:val="single" w:sz="6" w:space="1" w:color="auto"/>
      </w:pBdr>
      <w:spacing w:after="0" w:lineRule="auto" w:line="240"/>
      <w:jc w:val="center"/>
    </w:pPr>
    <w:rPr>
      <w:rFonts w:ascii="Arial" w:cs="Arial" w:eastAsia="Times New Roman" w:hAnsi="Arial"/>
      <w:vanish/>
      <w:sz w:val="16"/>
      <w:szCs w:val="16"/>
    </w:rPr>
  </w:style>
  <w:style w:type="character" w:customStyle="1" w:styleId="style4112">
    <w:name w:val="z-Bottom of Form Char1"/>
    <w:basedOn w:val="style65"/>
    <w:next w:val="style4112"/>
    <w:link w:val="style93"/>
    <w:uiPriority w:val="99"/>
    <w:rPr>
      <w:rFonts w:ascii="Arial" w:cs="Arial" w:hAnsi="Arial"/>
      <w:vanish/>
      <w:sz w:val="16"/>
      <w:szCs w:val="16"/>
    </w:rPr>
  </w:style>
  <w:style w:type="character" w:customStyle="1" w:styleId="style4113">
    <w:name w:val="last"/>
    <w:basedOn w:val="style65"/>
    <w:next w:val="style4113"/>
  </w:style>
  <w:style w:type="character" w:customStyle="1" w:styleId="style4114">
    <w:name w:val="view-saved"/>
    <w:basedOn w:val="style65"/>
    <w:next w:val="style4114"/>
  </w:style>
  <w:style w:type="paragraph" w:customStyle="1" w:styleId="style4115">
    <w:name w:val="first-200-guest"/>
    <w:basedOn w:val="style0"/>
    <w:next w:val="style4115"/>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16">
    <w:name w:val="extract-heading"/>
    <w:basedOn w:val="style0"/>
    <w:next w:val="style4116"/>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17">
    <w:name w:val="or"/>
    <w:basedOn w:val="style65"/>
    <w:next w:val="style4117"/>
  </w:style>
  <w:style w:type="character" w:customStyle="1" w:styleId="style4118">
    <w:name w:val="first"/>
    <w:basedOn w:val="style65"/>
    <w:next w:val="style4118"/>
  </w:style>
  <w:style w:type="character" w:customStyle="1" w:styleId="style4119">
    <w:name w:val="middle"/>
    <w:basedOn w:val="style65"/>
    <w:next w:val="style4119"/>
  </w:style>
  <w:style w:type="paragraph" w:customStyle="1" w:styleId="style4120">
    <w:name w:val="tags"/>
    <w:basedOn w:val="style0"/>
    <w:next w:val="style4120"/>
    <w:pPr>
      <w:spacing w:before="100" w:beforeAutospacing="true" w:after="100" w:afterAutospacing="true" w:lineRule="auto" w:line="240"/>
    </w:pPr>
    <w:rPr>
      <w:rFonts w:ascii="Times New Roman" w:cs="Times New Roman" w:eastAsia="Times New Roman" w:hAnsi="Times New Roman"/>
      <w:iCs/>
      <w:sz w:val="24"/>
      <w:szCs w:val="24"/>
    </w:rPr>
  </w:style>
  <w:style w:type="paragraph" w:styleId="style31">
    <w:name w:val="header"/>
    <w:basedOn w:val="style0"/>
    <w:next w:val="style31"/>
    <w:link w:val="style4121"/>
    <w:uiPriority w:val="99"/>
    <w:pPr>
      <w:tabs>
        <w:tab w:val="center" w:leader="none" w:pos="4680"/>
        <w:tab w:val="right" w:leader="none" w:pos="9360"/>
      </w:tabs>
      <w:spacing w:after="0" w:lineRule="auto" w:line="240"/>
    </w:pPr>
    <w:rPr>
      <w:rFonts w:eastAsia="宋体"/>
      <w:iCs/>
      <w:sz w:val="21"/>
      <w:szCs w:val="21"/>
    </w:rPr>
  </w:style>
  <w:style w:type="character" w:customStyle="1" w:styleId="style4121">
    <w:name w:val="Header Char_8b315f3c-8cc7-4a4d-97f8-3903d087d7f4"/>
    <w:basedOn w:val="style65"/>
    <w:next w:val="style4121"/>
    <w:link w:val="style31"/>
    <w:uiPriority w:val="99"/>
    <w:rPr>
      <w:rFonts w:eastAsia="宋体"/>
      <w:iCs/>
      <w:sz w:val="21"/>
      <w:szCs w:val="21"/>
    </w:rPr>
  </w:style>
  <w:style w:type="paragraph" w:styleId="style32">
    <w:name w:val="footer"/>
    <w:basedOn w:val="style0"/>
    <w:next w:val="style32"/>
    <w:link w:val="style4122"/>
    <w:uiPriority w:val="99"/>
    <w:pPr>
      <w:tabs>
        <w:tab w:val="center" w:leader="none" w:pos="4680"/>
        <w:tab w:val="right" w:leader="none" w:pos="9360"/>
      </w:tabs>
      <w:spacing w:after="0" w:lineRule="auto" w:line="240"/>
    </w:pPr>
    <w:rPr>
      <w:rFonts w:eastAsia="宋体"/>
      <w:iCs/>
      <w:sz w:val="21"/>
      <w:szCs w:val="21"/>
    </w:rPr>
  </w:style>
  <w:style w:type="character" w:customStyle="1" w:styleId="style4122">
    <w:name w:val="Footer Char_80bf0202-9e07-43b2-928c-8b6cf1e89df5"/>
    <w:basedOn w:val="style65"/>
    <w:next w:val="style4122"/>
    <w:link w:val="style32"/>
    <w:uiPriority w:val="99"/>
    <w:rPr>
      <w:rFonts w:eastAsia="宋体"/>
      <w:iCs/>
      <w:sz w:val="21"/>
      <w:szCs w:val="21"/>
    </w:rPr>
  </w:style>
  <w:style w:type="character" w:styleId="style86">
    <w:name w:val="FollowedHyperlink"/>
    <w:basedOn w:val="style65"/>
    <w:next w:val="style86"/>
    <w:uiPriority w:val="99"/>
    <w:rPr>
      <w:color w:val="800080"/>
      <w:u w:val="single"/>
    </w:rPr>
  </w:style>
  <w:style w:type="paragraph" w:customStyle="1" w:styleId="style4123">
    <w:name w:val="areainfo_rb_title"/>
    <w:basedOn w:val="style0"/>
    <w:next w:val="style4123"/>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24">
    <w:name w:val="bs_rb_pages"/>
    <w:basedOn w:val="style0"/>
    <w:next w:val="style4124"/>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25">
    <w:name w:val="bs-content-rb-image_caption"/>
    <w:basedOn w:val="style0"/>
    <w:next w:val="style4125"/>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26">
    <w:name w:val="bs-content-rb-glossary"/>
    <w:basedOn w:val="style65"/>
    <w:next w:val="style4126"/>
  </w:style>
  <w:style w:type="paragraph" w:customStyle="1" w:styleId="style4127">
    <w:name w:val="cse-branding-bottom"/>
    <w:basedOn w:val="style0"/>
    <w:next w:val="style4127"/>
    <w:pPr>
      <w:spacing w:after="0" w:lineRule="auto" w:line="240"/>
    </w:pPr>
    <w:rPr>
      <w:rFonts w:ascii="Times New Roman" w:cs="Times New Roman" w:eastAsia="Times New Roman" w:hAnsi="Times New Roman"/>
      <w:iCs/>
      <w:color w:val="000000"/>
      <w:sz w:val="24"/>
      <w:szCs w:val="24"/>
    </w:rPr>
  </w:style>
  <w:style w:type="paragraph" w:customStyle="1" w:styleId="style4128">
    <w:name w:val="cse-branding-right"/>
    <w:basedOn w:val="style0"/>
    <w:next w:val="style4128"/>
    <w:pPr>
      <w:spacing w:after="0" w:lineRule="auto" w:line="240"/>
    </w:pPr>
    <w:rPr>
      <w:rFonts w:ascii="Times New Roman" w:cs="Times New Roman" w:eastAsia="Times New Roman" w:hAnsi="Times New Roman"/>
      <w:iCs/>
      <w:color w:val="000000"/>
      <w:sz w:val="24"/>
      <w:szCs w:val="24"/>
    </w:rPr>
  </w:style>
  <w:style w:type="paragraph" w:customStyle="1" w:styleId="style4129">
    <w:name w:val="cse-branding-text"/>
    <w:basedOn w:val="style0"/>
    <w:next w:val="style4129"/>
    <w:pPr>
      <w:spacing w:before="100" w:beforeAutospacing="true" w:after="100" w:afterAutospacing="true" w:lineRule="auto" w:line="240"/>
    </w:pPr>
    <w:rPr>
      <w:rFonts w:ascii="Arial" w:cs="Arial" w:eastAsia="Times New Roman" w:hAnsi="Arial"/>
      <w:iCs/>
      <w:color w:val="000000"/>
      <w:sz w:val="15"/>
      <w:szCs w:val="15"/>
    </w:rPr>
  </w:style>
  <w:style w:type="paragraph" w:customStyle="1" w:styleId="style4130">
    <w:name w:val="cse-branding-logo"/>
    <w:basedOn w:val="style0"/>
    <w:next w:val="style4130"/>
    <w:pPr>
      <w:spacing w:before="100" w:beforeAutospacing="true" w:after="100" w:afterAutospacing="true" w:lineRule="auto" w:line="240"/>
    </w:pPr>
    <w:rPr>
      <w:rFonts w:ascii="Times New Roman" w:cs="Times New Roman" w:eastAsia="Times New Roman" w:hAnsi="Times New Roman"/>
      <w:iCs/>
      <w:color w:val="000000"/>
      <w:sz w:val="24"/>
      <w:szCs w:val="24"/>
    </w:rPr>
  </w:style>
  <w:style w:type="paragraph" w:customStyle="1" w:styleId="style4131">
    <w:name w:val="cse-branding-form"/>
    <w:basedOn w:val="style0"/>
    <w:next w:val="style4131"/>
    <w:pPr>
      <w:spacing w:before="100" w:beforeAutospacing="true" w:after="100" w:afterAutospacing="true" w:lineRule="auto" w:line="240"/>
    </w:pPr>
    <w:rPr>
      <w:rFonts w:ascii="Times New Roman" w:cs="Times New Roman" w:eastAsia="Times New Roman" w:hAnsi="Times New Roman"/>
      <w:iCs/>
      <w:color w:val="000000"/>
      <w:sz w:val="24"/>
      <w:szCs w:val="24"/>
    </w:rPr>
  </w:style>
  <w:style w:type="paragraph" w:customStyle="1" w:styleId="style4132">
    <w:name w:val="cse-branding-logo1"/>
    <w:basedOn w:val="style0"/>
    <w:next w:val="style4132"/>
    <w:pPr>
      <w:spacing w:before="100" w:beforeAutospacing="true" w:after="100" w:afterAutospacing="true" w:lineRule="auto" w:line="240"/>
    </w:pPr>
    <w:rPr>
      <w:rFonts w:ascii="Times New Roman" w:cs="Times New Roman" w:eastAsia="Times New Roman" w:hAnsi="Times New Roman"/>
      <w:iCs/>
      <w:color w:val="000000"/>
      <w:sz w:val="24"/>
      <w:szCs w:val="24"/>
    </w:rPr>
  </w:style>
  <w:style w:type="paragraph" w:customStyle="1" w:styleId="style4133">
    <w:name w:val="cse-branding-text1"/>
    <w:basedOn w:val="style0"/>
    <w:next w:val="style4133"/>
    <w:pPr>
      <w:spacing w:before="100" w:beforeAutospacing="true" w:after="100" w:afterAutospacing="true" w:lineRule="auto" w:line="240"/>
    </w:pPr>
    <w:rPr>
      <w:rFonts w:ascii="Arial" w:cs="Arial" w:eastAsia="Times New Roman" w:hAnsi="Arial"/>
      <w:iCs/>
      <w:color w:val="000000"/>
      <w:sz w:val="15"/>
      <w:szCs w:val="15"/>
    </w:rPr>
  </w:style>
  <w:style w:type="paragraph" w:customStyle="1" w:styleId="style4134">
    <w:name w:val="cse-branding-form1"/>
    <w:basedOn w:val="style0"/>
    <w:next w:val="style4134"/>
    <w:pPr>
      <w:spacing w:before="100" w:beforeAutospacing="true" w:after="45" w:lineRule="auto" w:line="240"/>
    </w:pPr>
    <w:rPr>
      <w:rFonts w:ascii="Times New Roman" w:cs="Times New Roman" w:eastAsia="Times New Roman" w:hAnsi="Times New Roman"/>
      <w:iCs/>
      <w:color w:val="000000"/>
      <w:sz w:val="24"/>
      <w:szCs w:val="24"/>
    </w:rPr>
  </w:style>
  <w:style w:type="paragraph" w:customStyle="1" w:styleId="style4135">
    <w:name w:val="cse-branding-logo2"/>
    <w:basedOn w:val="style0"/>
    <w:next w:val="style4135"/>
    <w:pPr>
      <w:spacing w:before="100" w:beforeAutospacing="true" w:after="100" w:afterAutospacing="true" w:lineRule="auto" w:line="240"/>
      <w:ind w:left="60"/>
    </w:pPr>
    <w:rPr>
      <w:rFonts w:ascii="Times New Roman" w:cs="Times New Roman" w:eastAsia="Times New Roman" w:hAnsi="Times New Roman"/>
      <w:iCs/>
      <w:color w:val="000000"/>
      <w:sz w:val="24"/>
      <w:szCs w:val="24"/>
    </w:rPr>
  </w:style>
  <w:style w:type="paragraph" w:customStyle="1" w:styleId="style4136">
    <w:name w:val="cse-branding-text2"/>
    <w:basedOn w:val="style0"/>
    <w:next w:val="style4136"/>
    <w:pPr>
      <w:spacing w:after="100" w:afterAutospacing="true" w:lineRule="auto" w:line="240"/>
      <w:ind w:left="60"/>
    </w:pPr>
    <w:rPr>
      <w:rFonts w:ascii="Arial" w:cs="Arial" w:eastAsia="Times New Roman" w:hAnsi="Arial"/>
      <w:iCs/>
      <w:color w:val="000000"/>
      <w:sz w:val="15"/>
      <w:szCs w:val="15"/>
    </w:rPr>
  </w:style>
  <w:style w:type="paragraph" w:customStyle="1" w:styleId="style4137">
    <w:name w:val="cse-branding-form2"/>
    <w:basedOn w:val="style0"/>
    <w:next w:val="style4137"/>
    <w:pPr>
      <w:spacing w:before="100" w:beforeAutospacing="true" w:after="100" w:afterAutospacing="true" w:lineRule="auto" w:line="240"/>
      <w:ind w:right="60"/>
    </w:pPr>
    <w:rPr>
      <w:rFonts w:ascii="Times New Roman" w:cs="Times New Roman" w:eastAsia="Times New Roman" w:hAnsi="Times New Roman"/>
      <w:iCs/>
      <w:color w:val="000000"/>
      <w:sz w:val="24"/>
      <w:szCs w:val="24"/>
    </w:rPr>
  </w:style>
  <w:style w:type="paragraph" w:styleId="style101">
    <w:name w:val="HTML Preformatted"/>
    <w:basedOn w:val="style0"/>
    <w:next w:val="style101"/>
    <w:link w:val="style4138"/>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iCs/>
      <w:sz w:val="21"/>
      <w:szCs w:val="21"/>
    </w:rPr>
  </w:style>
  <w:style w:type="character" w:customStyle="1" w:styleId="style4138">
    <w:name w:val="HTML Preformatted Char"/>
    <w:basedOn w:val="style65"/>
    <w:next w:val="style4138"/>
    <w:link w:val="style101"/>
    <w:uiPriority w:val="99"/>
    <w:rPr>
      <w:rFonts w:ascii="Courier New" w:cs="Courier New" w:eastAsia="Times New Roman" w:hAnsi="Courier New"/>
      <w:iCs/>
      <w:sz w:val="21"/>
      <w:szCs w:val="21"/>
    </w:rPr>
  </w:style>
  <w:style w:type="character" w:customStyle="1" w:styleId="style4139">
    <w:name w:val="Title1"/>
    <w:basedOn w:val="style65"/>
    <w:next w:val="style4139"/>
  </w:style>
  <w:style w:type="paragraph" w:customStyle="1" w:styleId="style4140">
    <w:name w:val="paragraph"/>
    <w:basedOn w:val="style0"/>
    <w:next w:val="style4140"/>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41">
    <w:name w:val="external"/>
    <w:basedOn w:val="style65"/>
    <w:next w:val="style4141"/>
  </w:style>
  <w:style w:type="character" w:customStyle="1" w:styleId="style4142">
    <w:name w:val="mi"/>
    <w:basedOn w:val="style65"/>
    <w:next w:val="style4142"/>
  </w:style>
  <w:style w:type="character" w:customStyle="1" w:styleId="style4143">
    <w:name w:val="mn"/>
    <w:basedOn w:val="style65"/>
    <w:next w:val="style4143"/>
  </w:style>
  <w:style w:type="character" w:customStyle="1" w:styleId="style4144">
    <w:name w:val="mo"/>
    <w:basedOn w:val="style65"/>
    <w:next w:val="style4144"/>
  </w:style>
  <w:style w:type="character" w:styleId="style88">
    <w:name w:val="Emphasis"/>
    <w:next w:val="style88"/>
    <w:qFormat/>
    <w:uiPriority w:val="20"/>
    <w:rPr>
      <w:rFonts w:cs="宋体" w:eastAsia="宋体"/>
      <w:b/>
      <w:bCs/>
      <w:color w:val="943634"/>
      <w:bdr w:val="single" w:sz="18" w:space="0" w:color="eeece1"/>
      <w:shd w:val="clear" w:color="auto" w:fill="eeece1"/>
    </w:rPr>
  </w:style>
  <w:style w:type="character" w:customStyle="1" w:styleId="style4145">
    <w:name w:val="apple-style-span"/>
    <w:basedOn w:val="style65"/>
    <w:next w:val="style4145"/>
  </w:style>
  <w:style w:type="character" w:customStyle="1" w:styleId="style4146">
    <w:name w:val="mathjax_preview"/>
    <w:basedOn w:val="style65"/>
    <w:next w:val="style4146"/>
  </w:style>
  <w:style w:type="character" w:customStyle="1" w:styleId="style4147">
    <w:name w:val="mathjax"/>
    <w:basedOn w:val="style65"/>
    <w:next w:val="style4147"/>
  </w:style>
  <w:style w:type="character" w:customStyle="1" w:styleId="style4148">
    <w:name w:val="math"/>
    <w:basedOn w:val="style65"/>
    <w:next w:val="style4148"/>
  </w:style>
  <w:style w:type="character" w:customStyle="1" w:styleId="style4149">
    <w:name w:val="mrow"/>
    <w:basedOn w:val="style65"/>
    <w:next w:val="style4149"/>
  </w:style>
  <w:style w:type="character" w:customStyle="1" w:styleId="style4150">
    <w:name w:val="msubsup"/>
    <w:basedOn w:val="style65"/>
    <w:next w:val="style4150"/>
  </w:style>
  <w:style w:type="character" w:customStyle="1" w:styleId="style4151">
    <w:name w:val="texatom"/>
    <w:basedOn w:val="style65"/>
    <w:next w:val="style4151"/>
  </w:style>
  <w:style w:type="character" w:customStyle="1" w:styleId="style4152">
    <w:name w:val="mspace"/>
    <w:basedOn w:val="style65"/>
    <w:next w:val="style4152"/>
  </w:style>
  <w:style w:type="character" w:customStyle="1" w:styleId="style4153">
    <w:name w:val="mtext"/>
    <w:basedOn w:val="style65"/>
    <w:next w:val="style4153"/>
  </w:style>
  <w:style w:type="paragraph" w:customStyle="1" w:styleId="style4154">
    <w:name w:val="cb-split"/>
    <w:basedOn w:val="style0"/>
    <w:next w:val="style4154"/>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55">
    <w:name w:val="mbox-text-span"/>
    <w:basedOn w:val="style65"/>
    <w:next w:val="style4155"/>
  </w:style>
  <w:style w:type="character" w:customStyle="1" w:styleId="style4156">
    <w:name w:val="hide-when-compact"/>
    <w:basedOn w:val="style65"/>
    <w:next w:val="style4156"/>
  </w:style>
  <w:style w:type="character" w:customStyle="1" w:styleId="style4157">
    <w:name w:val="tocnumber"/>
    <w:basedOn w:val="style65"/>
    <w:next w:val="style4157"/>
  </w:style>
  <w:style w:type="character" w:customStyle="1" w:styleId="style4158">
    <w:name w:val="toctext"/>
    <w:basedOn w:val="style65"/>
    <w:next w:val="style4158"/>
  </w:style>
  <w:style w:type="character" w:customStyle="1" w:styleId="style4159">
    <w:name w:val="mw-headline"/>
    <w:basedOn w:val="style65"/>
    <w:next w:val="style4159"/>
  </w:style>
  <w:style w:type="character" w:customStyle="1" w:styleId="style4160">
    <w:name w:val="reflink"/>
    <w:basedOn w:val="style65"/>
    <w:next w:val="style4160"/>
  </w:style>
  <w:style w:type="character" w:customStyle="1" w:styleId="style4161">
    <w:name w:val="style1"/>
    <w:basedOn w:val="style65"/>
    <w:next w:val="style4161"/>
  </w:style>
  <w:style w:type="paragraph" w:customStyle="1" w:styleId="style4162">
    <w:name w:val="style11"/>
    <w:basedOn w:val="style0"/>
    <w:next w:val="style4162"/>
    <w:pPr>
      <w:spacing w:before="100" w:beforeAutospacing="true" w:after="100" w:afterAutospacing="true" w:lineRule="auto" w:line="240"/>
    </w:pPr>
    <w:rPr>
      <w:rFonts w:ascii="Times New Roman" w:cs="Times New Roman" w:eastAsia="Times New Roman" w:hAnsi="Times New Roman"/>
      <w:iCs/>
      <w:sz w:val="24"/>
      <w:szCs w:val="24"/>
    </w:rPr>
  </w:style>
  <w:style w:type="paragraph" w:styleId="style62">
    <w:name w:val="Title"/>
    <w:basedOn w:val="style0"/>
    <w:next w:val="style0"/>
    <w:link w:val="style4163"/>
    <w:qFormat/>
    <w:uiPriority w:val="10"/>
    <w:pPr>
      <w:shd w:val="clear" w:color="auto" w:fill="ffffff"/>
      <w:spacing w:after="120" w:lineRule="auto" w:line="240"/>
    </w:pPr>
    <w:rPr>
      <w:rFonts w:ascii="Cambria" w:cs="宋体" w:eastAsia="宋体" w:hAnsi="Cambria"/>
      <w:b/>
      <w:iCs/>
      <w:color w:val="ffffff"/>
      <w:spacing w:val="10"/>
      <w:sz w:val="72"/>
      <w:szCs w:val="64"/>
    </w:rPr>
  </w:style>
  <w:style w:type="character" w:customStyle="1" w:styleId="style4163">
    <w:name w:val="Title Char_3f931988-0272-4803-a623-ee0326bf1f08"/>
    <w:basedOn w:val="style65"/>
    <w:next w:val="style4163"/>
    <w:link w:val="style62"/>
    <w:uiPriority w:val="10"/>
    <w:rPr>
      <w:rFonts w:ascii="Cambria" w:cs="宋体" w:eastAsia="宋体" w:hAnsi="Cambria"/>
      <w:b/>
      <w:iCs/>
      <w:color w:val="ffffff"/>
      <w:spacing w:val="10"/>
      <w:sz w:val="72"/>
      <w:szCs w:val="64"/>
      <w:shd w:val="clear" w:color="auto" w:fill="ffffff"/>
    </w:rPr>
  </w:style>
  <w:style w:type="paragraph" w:styleId="style74">
    <w:name w:val="Subtitle"/>
    <w:basedOn w:val="style0"/>
    <w:next w:val="style0"/>
    <w:link w:val="style4164"/>
    <w:qFormat/>
    <w:uiPriority w:val="11"/>
    <w:pPr>
      <w:spacing w:before="200" w:after="360" w:lineRule="auto" w:line="240"/>
    </w:pPr>
    <w:rPr>
      <w:rFonts w:ascii="Cambria" w:cs="宋体" w:eastAsia="宋体" w:hAnsi="Cambria"/>
      <w:iCs/>
      <w:color w:val="1f497d"/>
      <w:spacing w:val="20"/>
      <w:sz w:val="24"/>
      <w:szCs w:val="24"/>
    </w:rPr>
  </w:style>
  <w:style w:type="character" w:customStyle="1" w:styleId="style4164">
    <w:name w:val="Subtitle Char"/>
    <w:basedOn w:val="style65"/>
    <w:next w:val="style4164"/>
    <w:link w:val="style74"/>
    <w:uiPriority w:val="11"/>
    <w:rPr>
      <w:rFonts w:ascii="Cambria" w:cs="宋体" w:eastAsia="宋体" w:hAnsi="Cambria"/>
      <w:iCs/>
      <w:color w:val="1f497d"/>
      <w:spacing w:val="20"/>
      <w:sz w:val="24"/>
      <w:szCs w:val="24"/>
    </w:rPr>
  </w:style>
  <w:style w:type="paragraph" w:styleId="style180">
    <w:name w:val="Quote"/>
    <w:basedOn w:val="style0"/>
    <w:next w:val="style0"/>
    <w:link w:val="style4165"/>
    <w:qFormat/>
    <w:uiPriority w:val="29"/>
    <w:pPr>
      <w:spacing w:lineRule="auto" w:line="288"/>
    </w:pPr>
    <w:rPr>
      <w:rFonts w:eastAsia="宋体"/>
      <w:b/>
      <w:i/>
      <w:iCs/>
      <w:color w:val="c0504d"/>
      <w:sz w:val="24"/>
      <w:szCs w:val="21"/>
    </w:rPr>
  </w:style>
  <w:style w:type="character" w:customStyle="1" w:styleId="style4165">
    <w:name w:val="Quote Char_1b68406a-2a5d-47c9-818f-113ce156d0dc"/>
    <w:basedOn w:val="style65"/>
    <w:next w:val="style4165"/>
    <w:link w:val="style180"/>
    <w:uiPriority w:val="29"/>
    <w:rPr>
      <w:rFonts w:eastAsia="宋体"/>
      <w:b/>
      <w:i/>
      <w:iCs/>
      <w:color w:val="c0504d"/>
      <w:sz w:val="24"/>
      <w:szCs w:val="21"/>
    </w:rPr>
  </w:style>
  <w:style w:type="paragraph" w:styleId="style181">
    <w:name w:val="Intense Quote"/>
    <w:basedOn w:val="style0"/>
    <w:next w:val="style0"/>
    <w:link w:val="style4166"/>
    <w:qFormat/>
    <w:uiPriority w:val="30"/>
    <w:pPr>
      <w:pBdr>
        <w:top w:val="dotted" w:sz="8" w:space="10" w:color="c0504d"/>
        <w:bottom w:val="dotted" w:sz="8" w:space="10" w:color="c0504d"/>
      </w:pBdr>
      <w:spacing w:lineRule="auto" w:line="300"/>
      <w:ind w:left="2160" w:right="2160"/>
      <w:jc w:val="center"/>
    </w:pPr>
    <w:rPr>
      <w:rFonts w:ascii="Cambria" w:cs="宋体" w:eastAsia="宋体" w:hAnsi="Cambria"/>
      <w:b/>
      <w:bCs/>
      <w:i/>
      <w:iCs/>
      <w:color w:val="c0504d"/>
      <w:sz w:val="20"/>
      <w:szCs w:val="20"/>
    </w:rPr>
  </w:style>
  <w:style w:type="character" w:customStyle="1" w:styleId="style4166">
    <w:name w:val="Intense Quote Char_12afd7e4-5aa4-4752-9df3-aa8a83f4f1b2"/>
    <w:basedOn w:val="style65"/>
    <w:next w:val="style4166"/>
    <w:link w:val="style181"/>
    <w:uiPriority w:val="30"/>
    <w:rPr>
      <w:rFonts w:ascii="Cambria" w:cs="宋体" w:eastAsia="宋体" w:hAnsi="Cambria"/>
      <w:b/>
      <w:bCs/>
      <w:i/>
      <w:iCs/>
      <w:color w:val="c0504d"/>
      <w:sz w:val="20"/>
      <w:szCs w:val="20"/>
    </w:rPr>
  </w:style>
  <w:style w:type="character" w:styleId="style260">
    <w:name w:val="Subtle Emphasis"/>
    <w:next w:val="style260"/>
    <w:qFormat/>
    <w:uiPriority w:val="19"/>
    <w:rPr>
      <w:rFonts w:ascii="Cambria" w:cs="宋体" w:eastAsia="宋体" w:hAnsi="Cambria"/>
      <w:b/>
      <w:i/>
      <w:color w:val="4f81bd"/>
    </w:rPr>
  </w:style>
  <w:style w:type="character" w:styleId="style261">
    <w:name w:val="Intense Emphasis"/>
    <w:next w:val="style261"/>
    <w:qFormat/>
    <w:uiPriority w:val="21"/>
    <w:rPr>
      <w:rFonts w:ascii="Cambria" w:cs="宋体" w:eastAsia="宋体" w:hAnsi="Cambria"/>
      <w:b/>
      <w:bCs/>
      <w:i/>
      <w:iCs/>
      <w:color w:val="ffffff"/>
      <w:bdr w:val="single" w:sz="18" w:space="0" w:color="c0504d"/>
      <w:shd w:val="clear" w:color="auto" w:fill="c0504d"/>
      <w:vertAlign w:val="baseline"/>
    </w:rPr>
  </w:style>
  <w:style w:type="character" w:styleId="style262">
    <w:name w:val="Subtle Reference"/>
    <w:next w:val="style262"/>
    <w:qFormat/>
    <w:uiPriority w:val="31"/>
    <w:rPr>
      <w:i/>
      <w:iCs/>
      <w:smallCaps/>
      <w:color w:val="c0504d"/>
      <w:u w:color="c0504d"/>
    </w:rPr>
  </w:style>
  <w:style w:type="character" w:styleId="style263">
    <w:name w:val="Intense Reference"/>
    <w:next w:val="style263"/>
    <w:qFormat/>
    <w:uiPriority w:val="32"/>
    <w:rPr>
      <w:b/>
      <w:bCs/>
      <w:i/>
      <w:iCs/>
      <w:smallCaps/>
      <w:color w:val="c0504d"/>
      <w:u w:color="c0504d"/>
    </w:rPr>
  </w:style>
  <w:style w:type="character" w:styleId="style264">
    <w:name w:val="Book Title"/>
    <w:next w:val="style264"/>
    <w:qFormat/>
    <w:uiPriority w:val="33"/>
    <w:rPr>
      <w:rFonts w:ascii="Cambria" w:cs="宋体" w:eastAsia="宋体" w:hAnsi="Cambria"/>
      <w:b/>
      <w:bCs/>
      <w:smallCaps/>
      <w:color w:val="c0504d"/>
      <w:u w:val="single"/>
    </w:rPr>
  </w:style>
  <w:style w:type="paragraph" w:styleId="style266">
    <w:name w:val="TOC Heading"/>
    <w:basedOn w:val="style1"/>
    <w:next w:val="style0"/>
    <w:qFormat/>
    <w:uiPriority w:val="39"/>
    <w:pPr>
      <w:outlineLvl w:val="9"/>
    </w:pPr>
    <w:rPr/>
  </w:style>
  <w:style w:type="paragraph" w:styleId="style34">
    <w:name w:val="caption"/>
    <w:basedOn w:val="style0"/>
    <w:next w:val="style0"/>
    <w:qFormat/>
    <w:uiPriority w:val="35"/>
    <w:pPr>
      <w:spacing w:lineRule="auto" w:line="288"/>
    </w:pPr>
    <w:rPr>
      <w:rFonts w:eastAsia="宋体"/>
      <w:b/>
      <w:bCs/>
      <w:iCs/>
      <w:color w:val="943634"/>
      <w:sz w:val="18"/>
      <w:szCs w:val="18"/>
    </w:rPr>
  </w:style>
  <w:style w:type="character" w:customStyle="1" w:styleId="style4167">
    <w:name w:val="highlight"/>
    <w:basedOn w:val="style65"/>
    <w:next w:val="style4167"/>
  </w:style>
  <w:style w:type="paragraph" w:customStyle="1" w:styleId="style4168">
    <w:name w:val="formulae"/>
    <w:basedOn w:val="style0"/>
    <w:next w:val="style4168"/>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69">
    <w:name w:val="highlight1"/>
    <w:basedOn w:val="style0"/>
    <w:next w:val="style4169"/>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70">
    <w:name w:val="Title2"/>
    <w:basedOn w:val="style65"/>
    <w:next w:val="style4170"/>
  </w:style>
  <w:style w:type="paragraph" w:customStyle="1" w:styleId="style4171">
    <w:name w:val="style9"/>
    <w:basedOn w:val="style0"/>
    <w:next w:val="style4171"/>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72">
    <w:name w:val="chemf"/>
    <w:basedOn w:val="style65"/>
    <w:next w:val="style4172"/>
  </w:style>
  <w:style w:type="paragraph" w:customStyle="1" w:styleId="style4173">
    <w:name w:val="definition"/>
    <w:basedOn w:val="style0"/>
    <w:next w:val="style4173"/>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74">
    <w:name w:val="bs-image-caption"/>
    <w:basedOn w:val="style0"/>
    <w:next w:val="style4174"/>
    <w:pPr>
      <w:spacing w:before="100" w:beforeAutospacing="true" w:after="100" w:afterAutospacing="true" w:lineRule="auto" w:line="240"/>
    </w:pPr>
    <w:rPr>
      <w:rFonts w:ascii="Times New Roman" w:cs="Times New Roman" w:eastAsia="Times New Roman" w:hAnsi="Times New Roman"/>
      <w:iCs/>
      <w:sz w:val="24"/>
      <w:szCs w:val="24"/>
    </w:rPr>
  </w:style>
  <w:style w:type="paragraph" w:customStyle="1" w:styleId="style4175">
    <w:name w:val="description"/>
    <w:basedOn w:val="style0"/>
    <w:next w:val="style4175"/>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76">
    <w:name w:val="dw-hierarchy"/>
    <w:basedOn w:val="style65"/>
    <w:next w:val="style4176"/>
  </w:style>
  <w:style w:type="character" w:customStyle="1" w:styleId="style4177">
    <w:name w:val="Title3"/>
    <w:basedOn w:val="style65"/>
    <w:next w:val="style4177"/>
  </w:style>
  <w:style w:type="character" w:customStyle="1" w:styleId="style4178">
    <w:name w:val="mt-registered"/>
    <w:basedOn w:val="style65"/>
    <w:next w:val="style4178"/>
  </w:style>
  <w:style w:type="paragraph" w:customStyle="1" w:styleId="style4179">
    <w:name w:val="tom"/>
    <w:basedOn w:val="style0"/>
    <w:next w:val="style4179"/>
    <w:pPr>
      <w:spacing w:before="100" w:beforeAutospacing="true" w:after="100" w:afterAutospacing="true" w:lineRule="auto" w:line="240"/>
    </w:pPr>
    <w:rPr>
      <w:rFonts w:ascii="Times New Roman" w:cs="Times New Roman" w:eastAsia="Times New Roman" w:hAnsi="Times New Roman"/>
      <w:iCs/>
      <w:sz w:val="24"/>
      <w:szCs w:val="24"/>
    </w:rPr>
  </w:style>
  <w:style w:type="character" w:customStyle="1" w:styleId="style4180">
    <w:name w:val="Title4"/>
    <w:basedOn w:val="style65"/>
    <w:next w:val="style4180"/>
  </w:style>
  <w:style w:type="character" w:customStyle="1" w:styleId="style4181">
    <w:name w:val="mtable"/>
    <w:basedOn w:val="style65"/>
    <w:next w:val="style4181"/>
  </w:style>
  <w:style w:type="character" w:customStyle="1" w:styleId="style4182">
    <w:name w:val="mtd"/>
    <w:basedOn w:val="style65"/>
    <w:next w:val="style4182"/>
  </w:style>
  <w:style w:type="character" w:customStyle="1" w:styleId="style4183">
    <w:name w:val="mstyle"/>
    <w:basedOn w:val="style65"/>
    <w:next w:val="style4183"/>
  </w:style>
  <w:style w:type="character" w:customStyle="1" w:styleId="style4184">
    <w:name w:val="mfrac"/>
    <w:basedOn w:val="style65"/>
    <w:next w:val="style4184"/>
  </w:style>
  <w:style w:type="character" w:customStyle="1" w:styleId="style4185">
    <w:name w:val="menclose"/>
    <w:basedOn w:val="style65"/>
    <w:next w:val="style4185"/>
  </w:style>
  <w:style w:type="character" w:customStyle="1" w:styleId="style4186">
    <w:name w:val="munderover"/>
    <w:basedOn w:val="style65"/>
    <w:next w:val="style4186"/>
  </w:style>
  <w:style w:type="character" w:customStyle="1" w:styleId="style4187">
    <w:name w:val="mpadded"/>
    <w:basedOn w:val="style65"/>
    <w:next w:val="style4187"/>
  </w:style>
  <w:style w:type="character" w:customStyle="1" w:styleId="style4188">
    <w:name w:val="munder"/>
    <w:basedOn w:val="style65"/>
    <w:next w:val="style4188"/>
  </w:style>
  <w:style w:type="character" w:customStyle="1" w:styleId="style4189">
    <w:name w:val="mover"/>
    <w:basedOn w:val="style65"/>
    <w:next w:val="style4189"/>
  </w:style>
  <w:style w:type="character" w:customStyle="1" w:styleId="style4190">
    <w:name w:val="style4"/>
    <w:basedOn w:val="style65"/>
    <w:next w:val="style4190"/>
  </w:style>
  <w:style w:type="character" w:customStyle="1" w:styleId="style4191">
    <w:name w:val="style2"/>
    <w:basedOn w:val="style65"/>
    <w:next w:val="style4191"/>
  </w:style>
  <w:style w:type="character" w:styleId="style156">
    <w:name w:val="Placeholder Text"/>
    <w:basedOn w:val="style65"/>
    <w:next w:val="style156"/>
    <w:uiPriority w:val="99"/>
    <w:rPr>
      <w:color w:val="808080"/>
    </w:rPr>
  </w:style>
  <w:style w:type="character" w:customStyle="1" w:styleId="style4192">
    <w:name w:val="eg"/>
    <w:basedOn w:val="style65"/>
    <w:next w:val="style4192"/>
  </w:style>
  <w:style w:type="character" w:customStyle="1" w:styleId="style4193">
    <w:name w:val="ie"/>
    <w:basedOn w:val="style65"/>
    <w:next w:val="style4193"/>
  </w:style>
  <w:style w:type="paragraph" w:customStyle="1" w:styleId="style4194">
    <w:name w:val="right"/>
    <w:basedOn w:val="style0"/>
    <w:next w:val="style4194"/>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95">
    <w:name w:val="arrow"/>
    <w:basedOn w:val="style65"/>
    <w:next w:val="style4195"/>
  </w:style>
  <w:style w:type="paragraph" w:customStyle="1" w:styleId="style4196">
    <w:name w:val="centre"/>
    <w:basedOn w:val="style0"/>
    <w:next w:val="style4196"/>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97">
    <w:name w:val="title_text"/>
    <w:basedOn w:val="style65"/>
    <w:next w:val="style4197"/>
  </w:style>
  <w:style w:type="paragraph" w:customStyle="1" w:styleId="style4198">
    <w:name w:val="Default"/>
    <w:next w:val="style4198"/>
    <w:pPr>
      <w:autoSpaceDE w:val="false"/>
      <w:autoSpaceDN w:val="false"/>
      <w:adjustRightInd w:val="false"/>
      <w:spacing w:after="0" w:lineRule="auto" w:line="240"/>
    </w:pPr>
    <w:rPr>
      <w:rFonts w:ascii="DINOT-Bold" w:cs="DINOT-Bold" w:eastAsia="宋体" w:hAnsi="DINOT-Bold"/>
      <w:color w:val="000000"/>
      <w:sz w:val="24"/>
      <w:szCs w:val="24"/>
    </w:rPr>
  </w:style>
  <w:style w:type="paragraph" w:customStyle="1" w:styleId="style4199">
    <w:name w:val="Pa4"/>
    <w:basedOn w:val="style4198"/>
    <w:next w:val="style4198"/>
    <w:uiPriority w:val="99"/>
    <w:pPr>
      <w:spacing w:lineRule="atLeast" w:line="211"/>
    </w:pPr>
    <w:rPr>
      <w:rFonts w:cs="宋体"/>
      <w:color w:val="auto"/>
    </w:rPr>
  </w:style>
  <w:style w:type="paragraph" w:customStyle="1" w:styleId="style4200">
    <w:name w:val="Pa1"/>
    <w:basedOn w:val="style4198"/>
    <w:next w:val="style4198"/>
    <w:uiPriority w:val="99"/>
    <w:pPr>
      <w:spacing w:lineRule="atLeast" w:line="281"/>
    </w:pPr>
    <w:rPr>
      <w:rFonts w:ascii="DINOT-CondMedium" w:cs="宋体" w:hAnsi="DINOT-CondMedium"/>
      <w:color w:val="auto"/>
    </w:rPr>
  </w:style>
  <w:style w:type="paragraph" w:customStyle="1" w:styleId="style4201">
    <w:name w:val="Pa9"/>
    <w:basedOn w:val="style4198"/>
    <w:next w:val="style4198"/>
    <w:uiPriority w:val="99"/>
    <w:pPr>
      <w:spacing w:lineRule="atLeast" w:line="241"/>
    </w:pPr>
    <w:rPr>
      <w:rFonts w:ascii="DINOT-CondMedium" w:cs="宋体" w:hAnsi="DINOT-CondMedium"/>
      <w:color w:val="auto"/>
    </w:rPr>
  </w:style>
  <w:style w:type="paragraph" w:customStyle="1" w:styleId="style4202">
    <w:name w:val="Pa2"/>
    <w:basedOn w:val="style4198"/>
    <w:next w:val="style4198"/>
    <w:uiPriority w:val="99"/>
    <w:pPr>
      <w:spacing w:lineRule="atLeast" w:line="211"/>
    </w:pPr>
    <w:rPr>
      <w:rFonts w:ascii="DINOT-CondMedium" w:cs="宋体" w:hAnsi="DINOT-CondMedium"/>
      <w:color w:val="auto"/>
    </w:rPr>
  </w:style>
  <w:style w:type="paragraph" w:customStyle="1" w:styleId="style4203">
    <w:name w:val="Pa12"/>
    <w:basedOn w:val="style4198"/>
    <w:next w:val="style4198"/>
    <w:uiPriority w:val="99"/>
    <w:pPr>
      <w:spacing w:lineRule="atLeast" w:line="211"/>
    </w:pPr>
    <w:rPr>
      <w:rFonts w:ascii="DINOT-CondMedium" w:cs="宋体" w:hAnsi="DINOT-CondMedium"/>
      <w:color w:val="auto"/>
    </w:rPr>
  </w:style>
  <w:style w:type="paragraph" w:customStyle="1" w:styleId="style4204">
    <w:name w:val="Pa6+2"/>
    <w:basedOn w:val="style4198"/>
    <w:next w:val="style4198"/>
    <w:uiPriority w:val="99"/>
    <w:pPr>
      <w:spacing w:lineRule="atLeast" w:line="211"/>
    </w:pPr>
    <w:rPr>
      <w:rFonts w:ascii="Myriad Pro" w:cs="宋体" w:hAnsi="Myriad Pro"/>
      <w:color w:val="auto"/>
    </w:rPr>
  </w:style>
  <w:style w:type="character" w:customStyle="1" w:styleId="style4205">
    <w:name w:val="statcounter"/>
    <w:basedOn w:val="style65"/>
    <w:next w:val="style4205"/>
  </w:style>
  <w:style w:type="character" w:customStyle="1" w:styleId="style4206">
    <w:name w:val="Title5"/>
    <w:basedOn w:val="style65"/>
    <w:next w:val="style4206"/>
  </w:style>
  <w:style w:type="character" w:customStyle="1" w:styleId="style4207">
    <w:name w:val="stale-link"/>
    <w:basedOn w:val="style65"/>
    <w:next w:val="style4207"/>
  </w:style>
  <w:style w:type="character" w:customStyle="1" w:styleId="style4208">
    <w:name w:val="important"/>
    <w:basedOn w:val="style65"/>
    <w:next w:val="style4208"/>
  </w:style>
  <w:style w:type="character" w:customStyle="1" w:styleId="style4209">
    <w:name w:val="mathjax_mathcontainer"/>
    <w:basedOn w:val="style65"/>
    <w:next w:val="style4209"/>
  </w:style>
  <w:style w:type="character" w:customStyle="1" w:styleId="style4210">
    <w:name w:val="smaller"/>
    <w:basedOn w:val="style65"/>
    <w:next w:val="style4210"/>
  </w:style>
  <w:style w:type="paragraph" w:customStyle="1" w:styleId="style4211">
    <w:name w:val="small"/>
    <w:basedOn w:val="style0"/>
    <w:next w:val="style4211"/>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212">
    <w:name w:val="title-prefix"/>
    <w:basedOn w:val="style65"/>
    <w:next w:val="style4212"/>
  </w:style>
  <w:style w:type="character" w:customStyle="1" w:styleId="style4213">
    <w:name w:val="margin_term"/>
    <w:basedOn w:val="style65"/>
    <w:next w:val="style4213"/>
  </w:style>
  <w:style w:type="paragraph" w:customStyle="1" w:styleId="style4214">
    <w:name w:val="Title6"/>
    <w:basedOn w:val="style0"/>
    <w:next w:val="style4214"/>
    <w:pP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215">
    <w:name w:val="text"/>
    <w:basedOn w:val="style0"/>
    <w:next w:val="style4215"/>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216">
    <w:name w:val="il_ad"/>
    <w:basedOn w:val="style65"/>
    <w:next w:val="style4216"/>
  </w:style>
  <w:style w:type="character" w:customStyle="1" w:styleId="style4217">
    <w:name w:val="st"/>
    <w:basedOn w:val="style65"/>
    <w:next w:val="style4217"/>
  </w:style>
  <w:style w:type="paragraph" w:styleId="style43">
    <w:name w:val="endnote text"/>
    <w:basedOn w:val="style0"/>
    <w:next w:val="style43"/>
    <w:link w:val="style4218"/>
    <w:uiPriority w:val="99"/>
    <w:pPr>
      <w:spacing w:after="0" w:lineRule="auto" w:line="240"/>
    </w:pPr>
    <w:rPr>
      <w:rFonts w:eastAsia="宋体"/>
      <w:iCs/>
      <w:sz w:val="20"/>
      <w:szCs w:val="20"/>
    </w:rPr>
  </w:style>
  <w:style w:type="character" w:customStyle="1" w:styleId="style4218">
    <w:name w:val="Endnote Text Char"/>
    <w:basedOn w:val="style65"/>
    <w:next w:val="style4218"/>
    <w:link w:val="style43"/>
    <w:uiPriority w:val="99"/>
    <w:rPr>
      <w:rFonts w:eastAsia="宋体"/>
      <w:iCs/>
      <w:sz w:val="20"/>
      <w:szCs w:val="20"/>
    </w:rPr>
  </w:style>
  <w:style w:type="character" w:styleId="style42">
    <w:name w:val="endnote reference"/>
    <w:basedOn w:val="style65"/>
    <w:next w:val="style42"/>
    <w:uiPriority w:val="99"/>
    <w:rPr>
      <w:vertAlign w:val="superscript"/>
    </w:rPr>
  </w:style>
  <w:style w:type="paragraph" w:customStyle="1" w:styleId="style4219">
    <w:name w:val="mainhead"/>
    <w:basedOn w:val="style0"/>
    <w:next w:val="style4219"/>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220">
    <w:name w:val="a"/>
    <w:basedOn w:val="style65"/>
    <w:next w:val="style4220"/>
  </w:style>
  <w:style w:type="character" w:customStyle="1" w:styleId="style4221">
    <w:name w:val="l11"/>
    <w:basedOn w:val="style65"/>
    <w:next w:val="style4221"/>
  </w:style>
  <w:style w:type="character" w:customStyle="1" w:styleId="style4222">
    <w:name w:val="l10"/>
    <w:basedOn w:val="style65"/>
    <w:next w:val="style4222"/>
  </w:style>
  <w:style w:type="character" w:customStyle="1" w:styleId="style4223">
    <w:name w:val="l6"/>
    <w:basedOn w:val="style65"/>
    <w:next w:val="style4223"/>
  </w:style>
  <w:style w:type="character" w:customStyle="1" w:styleId="style4224">
    <w:name w:val="l7"/>
    <w:basedOn w:val="style65"/>
    <w:next w:val="style4224"/>
  </w:style>
  <w:style w:type="character" w:customStyle="1" w:styleId="style4225">
    <w:name w:val="l"/>
    <w:basedOn w:val="style65"/>
    <w:next w:val="style4225"/>
  </w:style>
  <w:style w:type="character" w:customStyle="1" w:styleId="style4226">
    <w:name w:val="l9"/>
    <w:basedOn w:val="style65"/>
    <w:next w:val="style4226"/>
  </w:style>
  <w:style w:type="character" w:customStyle="1" w:styleId="style4227">
    <w:name w:val="l8"/>
    <w:basedOn w:val="style65"/>
    <w:next w:val="style4227"/>
  </w:style>
  <w:style w:type="paragraph" w:styleId="style178">
    <w:name w:val="Revision"/>
    <w:next w:val="style178"/>
    <w:uiPriority w:val="99"/>
    <w:pPr>
      <w:spacing w:after="0" w:lineRule="auto" w:line="240"/>
    </w:pPr>
    <w:rPr>
      <w:rFonts w:eastAsia="宋体"/>
      <w:iCs/>
      <w:sz w:val="21"/>
      <w:szCs w:val="21"/>
    </w:r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40" Type="http://schemas.openxmlformats.org/officeDocument/2006/relationships/image" Target="media/image11.emf"/><Relationship Id="rId190" Type="http://schemas.openxmlformats.org/officeDocument/2006/relationships/image" Target="media/image129.gif"/><Relationship Id="rId42" Type="http://schemas.openxmlformats.org/officeDocument/2006/relationships/image" Target="media/image13.emf"/><Relationship Id="rId41" Type="http://schemas.openxmlformats.org/officeDocument/2006/relationships/image" Target="media/image12.emf"/><Relationship Id="rId44" Type="http://schemas.openxmlformats.org/officeDocument/2006/relationships/image" Target="media/image15.emf"/><Relationship Id="rId194" Type="http://schemas.openxmlformats.org/officeDocument/2006/relationships/image" Target="media/image8.jpeg"/><Relationship Id="rId43" Type="http://schemas.openxmlformats.org/officeDocument/2006/relationships/image" Target="media/image14.emf"/><Relationship Id="rId193" Type="http://schemas.openxmlformats.org/officeDocument/2006/relationships/image" Target="media/image7.jpeg"/><Relationship Id="rId46" Type="http://schemas.openxmlformats.org/officeDocument/2006/relationships/image" Target="media/image17.emf"/><Relationship Id="rId192" Type="http://schemas.openxmlformats.org/officeDocument/2006/relationships/image" Target="media/image6.jpeg"/><Relationship Id="rId45" Type="http://schemas.openxmlformats.org/officeDocument/2006/relationships/image" Target="media/image16.emf"/><Relationship Id="rId191" Type="http://schemas.openxmlformats.org/officeDocument/2006/relationships/image" Target="media/image35.emf"/><Relationship Id="rId48" Type="http://schemas.openxmlformats.org/officeDocument/2006/relationships/image" Target="media/image19.emf"/><Relationship Id="rId187" Type="http://schemas.openxmlformats.org/officeDocument/2006/relationships/image" Target="media/image126.gif"/><Relationship Id="rId47" Type="http://schemas.openxmlformats.org/officeDocument/2006/relationships/image" Target="media/image18.emf"/><Relationship Id="rId186" Type="http://schemas.openxmlformats.org/officeDocument/2006/relationships/image" Target="media/image125.gif"/><Relationship Id="rId185" Type="http://schemas.openxmlformats.org/officeDocument/2006/relationships/image" Target="media/image124.gif"/><Relationship Id="rId49" Type="http://schemas.openxmlformats.org/officeDocument/2006/relationships/image" Target="media/image20.emf"/><Relationship Id="rId184" Type="http://schemas.openxmlformats.org/officeDocument/2006/relationships/image" Target="media/image123.gif"/><Relationship Id="rId189" Type="http://schemas.openxmlformats.org/officeDocument/2006/relationships/image" Target="media/image128.gif"/><Relationship Id="rId188" Type="http://schemas.openxmlformats.org/officeDocument/2006/relationships/image" Target="media/image127.gif"/><Relationship Id="rId31" Type="http://schemas.openxmlformats.org/officeDocument/2006/relationships/image" Target="media/image6.emf"/><Relationship Id="rId30" Type="http://schemas.openxmlformats.org/officeDocument/2006/relationships/header" Target="header1.xml"/><Relationship Id="rId33" Type="http://schemas.openxmlformats.org/officeDocument/2006/relationships/image" Target="media/image7.emf"/><Relationship Id="rId183" Type="http://schemas.openxmlformats.org/officeDocument/2006/relationships/image" Target="media/image122.gif"/><Relationship Id="rId32" Type="http://schemas.openxmlformats.org/officeDocument/2006/relationships/oleObject" Target="embeddings/oleObject2.bin"/><Relationship Id="rId182" Type="http://schemas.openxmlformats.org/officeDocument/2006/relationships/image" Target="media/image121.gif"/><Relationship Id="rId35" Type="http://schemas.openxmlformats.org/officeDocument/2006/relationships/image" Target="media/image8.emf"/><Relationship Id="rId181" Type="http://schemas.openxmlformats.org/officeDocument/2006/relationships/image" Target="media/image120.gif"/><Relationship Id="rId34" Type="http://schemas.openxmlformats.org/officeDocument/2006/relationships/oleObject" Target="embeddings/oleObject3.bin"/><Relationship Id="rId180" Type="http://schemas.openxmlformats.org/officeDocument/2006/relationships/image" Target="media/image119.gif"/><Relationship Id="rId37" Type="http://schemas.openxmlformats.org/officeDocument/2006/relationships/image" Target="media/image9.emf"/><Relationship Id="rId176" Type="http://schemas.openxmlformats.org/officeDocument/2006/relationships/image" Target="media/image115.gif"/><Relationship Id="rId36" Type="http://schemas.openxmlformats.org/officeDocument/2006/relationships/oleObject" Target="embeddings/oleObject4.bin"/><Relationship Id="rId175" Type="http://schemas.openxmlformats.org/officeDocument/2006/relationships/image" Target="media/image114.gif"/><Relationship Id="rId39" Type="http://schemas.openxmlformats.org/officeDocument/2006/relationships/image" Target="media/image10.emf"/><Relationship Id="rId174" Type="http://schemas.openxmlformats.org/officeDocument/2006/relationships/image" Target="media/image113.gif"/><Relationship Id="rId38" Type="http://schemas.openxmlformats.org/officeDocument/2006/relationships/oleObject" Target="embeddings/oleObject5.bin"/><Relationship Id="rId173" Type="http://schemas.openxmlformats.org/officeDocument/2006/relationships/image" Target="media/image112.gif"/><Relationship Id="rId179" Type="http://schemas.openxmlformats.org/officeDocument/2006/relationships/image" Target="media/image118.gif"/><Relationship Id="rId178" Type="http://schemas.openxmlformats.org/officeDocument/2006/relationships/image" Target="media/image117.gif"/><Relationship Id="rId177" Type="http://schemas.openxmlformats.org/officeDocument/2006/relationships/image" Target="media/image116.gif"/><Relationship Id="rId20" Type="http://schemas.openxmlformats.org/officeDocument/2006/relationships/image" Target="media/image16.gif"/><Relationship Id="rId22" Type="http://schemas.openxmlformats.org/officeDocument/2006/relationships/image" Target="media/image18.gif"/><Relationship Id="rId21" Type="http://schemas.openxmlformats.org/officeDocument/2006/relationships/image" Target="media/image17.gif"/><Relationship Id="rId24" Type="http://schemas.openxmlformats.org/officeDocument/2006/relationships/image" Target="media/image2.png"/><Relationship Id="rId23" Type="http://schemas.openxmlformats.org/officeDocument/2006/relationships/image" Target="media/image4.jpeg"/><Relationship Id="rId26" Type="http://schemas.openxmlformats.org/officeDocument/2006/relationships/oleObject" Target="embeddings/oleObject1.bin"/><Relationship Id="rId25" Type="http://schemas.openxmlformats.org/officeDocument/2006/relationships/image" Target="media/image3.emf"/><Relationship Id="rId28" Type="http://schemas.openxmlformats.org/officeDocument/2006/relationships/image" Target="media/image5.emf"/><Relationship Id="rId27" Type="http://schemas.openxmlformats.org/officeDocument/2006/relationships/image" Target="media/image4.emf"/><Relationship Id="rId29" Type="http://schemas.openxmlformats.org/officeDocument/2006/relationships/image" Target="media/image3.png"/><Relationship Id="rId11" Type="http://schemas.openxmlformats.org/officeDocument/2006/relationships/image" Target="media/image7.gif"/><Relationship Id="rId10" Type="http://schemas.openxmlformats.org/officeDocument/2006/relationships/image" Target="media/image6.gif"/><Relationship Id="rId13" Type="http://schemas.openxmlformats.org/officeDocument/2006/relationships/image" Target="media/image9.gif"/><Relationship Id="rId12" Type="http://schemas.openxmlformats.org/officeDocument/2006/relationships/image" Target="media/image8.gif"/><Relationship Id="rId15" Type="http://schemas.openxmlformats.org/officeDocument/2006/relationships/image" Target="media/image11.gif"/><Relationship Id="rId198" Type="http://schemas.openxmlformats.org/officeDocument/2006/relationships/image" Target="media/image39.emf"/><Relationship Id="rId14" Type="http://schemas.openxmlformats.org/officeDocument/2006/relationships/image" Target="media/image10.gif"/><Relationship Id="rId197" Type="http://schemas.openxmlformats.org/officeDocument/2006/relationships/image" Target="media/image38.emf"/><Relationship Id="rId17" Type="http://schemas.openxmlformats.org/officeDocument/2006/relationships/image" Target="media/image13.gif"/><Relationship Id="rId196" Type="http://schemas.openxmlformats.org/officeDocument/2006/relationships/image" Target="media/image37.emf"/><Relationship Id="rId16" Type="http://schemas.openxmlformats.org/officeDocument/2006/relationships/image" Target="media/image12.gif"/><Relationship Id="rId195" Type="http://schemas.openxmlformats.org/officeDocument/2006/relationships/image" Target="media/image36.emf"/><Relationship Id="rId19" Type="http://schemas.openxmlformats.org/officeDocument/2006/relationships/image" Target="media/image15.gif"/><Relationship Id="rId18" Type="http://schemas.openxmlformats.org/officeDocument/2006/relationships/image" Target="media/image14.gif"/><Relationship Id="rId199" Type="http://schemas.openxmlformats.org/officeDocument/2006/relationships/image" Target="media/image40.emf"/><Relationship Id="rId84" Type="http://schemas.openxmlformats.org/officeDocument/2006/relationships/image" Target="media/image41.gif"/><Relationship Id="rId83" Type="http://schemas.openxmlformats.org/officeDocument/2006/relationships/image" Target="media/image40.gif"/><Relationship Id="rId86" Type="http://schemas.openxmlformats.org/officeDocument/2006/relationships/image" Target="media/image43.gif"/><Relationship Id="rId85" Type="http://schemas.openxmlformats.org/officeDocument/2006/relationships/image" Target="media/image42.gif"/><Relationship Id="rId88" Type="http://schemas.openxmlformats.org/officeDocument/2006/relationships/image" Target="media/image45.gif"/><Relationship Id="rId150" Type="http://schemas.openxmlformats.org/officeDocument/2006/relationships/image" Target="media/image101.gif"/><Relationship Id="rId271" Type="http://schemas.openxmlformats.org/officeDocument/2006/relationships/image" Target="media/image76.emf"/><Relationship Id="rId87" Type="http://schemas.openxmlformats.org/officeDocument/2006/relationships/image" Target="media/image44.gif"/><Relationship Id="rId270" Type="http://schemas.openxmlformats.org/officeDocument/2006/relationships/image" Target="media/image75.emf"/><Relationship Id="rId89" Type="http://schemas.openxmlformats.org/officeDocument/2006/relationships/image" Target="media/image46.gif"/><Relationship Id="rId80" Type="http://schemas.openxmlformats.org/officeDocument/2006/relationships/image" Target="media/image37.gif"/><Relationship Id="rId82" Type="http://schemas.openxmlformats.org/officeDocument/2006/relationships/image" Target="media/image39.gif"/><Relationship Id="rId81" Type="http://schemas.openxmlformats.org/officeDocument/2006/relationships/image" Target="media/image38.gif"/><Relationship Id="rId1" Type="http://schemas.openxmlformats.org/officeDocument/2006/relationships/numbering" Target="numbering.xml"/><Relationship Id="rId2" Type="http://schemas.openxmlformats.org/officeDocument/2006/relationships/image" Target="media/image1.emf"/><Relationship Id="rId3" Type="http://schemas.openxmlformats.org/officeDocument/2006/relationships/image" Target="media/image2.emf"/><Relationship Id="rId149" Type="http://schemas.openxmlformats.org/officeDocument/2006/relationships/image" Target="media/image100.gif"/><Relationship Id="rId4" Type="http://schemas.openxmlformats.org/officeDocument/2006/relationships/image" Target="media/image2.jpeg"/><Relationship Id="rId148" Type="http://schemas.openxmlformats.org/officeDocument/2006/relationships/image" Target="media/image99.gif"/><Relationship Id="rId269" Type="http://schemas.openxmlformats.org/officeDocument/2006/relationships/image" Target="media/image74.emf"/><Relationship Id="rId9" Type="http://schemas.openxmlformats.org/officeDocument/2006/relationships/image" Target="media/image5.gif"/><Relationship Id="rId143" Type="http://schemas.openxmlformats.org/officeDocument/2006/relationships/image" Target="media/image94.gif"/><Relationship Id="rId264" Type="http://schemas.openxmlformats.org/officeDocument/2006/relationships/image" Target="media/image69.emf"/><Relationship Id="rId142" Type="http://schemas.openxmlformats.org/officeDocument/2006/relationships/image" Target="media/image93.gif"/><Relationship Id="rId263" Type="http://schemas.openxmlformats.org/officeDocument/2006/relationships/oleObject" Target="embeddings/oleObject23.bin"/><Relationship Id="rId141" Type="http://schemas.openxmlformats.org/officeDocument/2006/relationships/image" Target="media/image92.gif"/><Relationship Id="rId262" Type="http://schemas.openxmlformats.org/officeDocument/2006/relationships/image" Target="media/image68.emf"/><Relationship Id="rId140" Type="http://schemas.openxmlformats.org/officeDocument/2006/relationships/image" Target="media/image91.gif"/><Relationship Id="rId261" Type="http://schemas.openxmlformats.org/officeDocument/2006/relationships/image" Target="media/image67.emf"/><Relationship Id="rId5" Type="http://schemas.openxmlformats.org/officeDocument/2006/relationships/image" Target="media/image3.jpeg"/><Relationship Id="rId147" Type="http://schemas.openxmlformats.org/officeDocument/2006/relationships/image" Target="media/image98.gif"/><Relationship Id="rId268" Type="http://schemas.openxmlformats.org/officeDocument/2006/relationships/image" Target="media/image73.emf"/><Relationship Id="rId6" Type="http://schemas.openxmlformats.org/officeDocument/2006/relationships/image" Target="media/image2.gif"/><Relationship Id="rId146" Type="http://schemas.openxmlformats.org/officeDocument/2006/relationships/image" Target="media/image97.gif"/><Relationship Id="rId267" Type="http://schemas.openxmlformats.org/officeDocument/2006/relationships/image" Target="media/image72.emf"/><Relationship Id="rId7" Type="http://schemas.openxmlformats.org/officeDocument/2006/relationships/image" Target="media/image3.gif"/><Relationship Id="rId145" Type="http://schemas.openxmlformats.org/officeDocument/2006/relationships/image" Target="media/image96.gif"/><Relationship Id="rId266" Type="http://schemas.openxmlformats.org/officeDocument/2006/relationships/image" Target="media/image71.emf"/><Relationship Id="rId8" Type="http://schemas.openxmlformats.org/officeDocument/2006/relationships/image" Target="media/image4.gif"/><Relationship Id="rId144" Type="http://schemas.openxmlformats.org/officeDocument/2006/relationships/image" Target="media/image95.gif"/><Relationship Id="rId265" Type="http://schemas.openxmlformats.org/officeDocument/2006/relationships/image" Target="media/image70.emf"/><Relationship Id="rId73" Type="http://schemas.openxmlformats.org/officeDocument/2006/relationships/image" Target="media/image30.gif"/><Relationship Id="rId72" Type="http://schemas.openxmlformats.org/officeDocument/2006/relationships/image" Target="media/image29.gif"/><Relationship Id="rId75" Type="http://schemas.openxmlformats.org/officeDocument/2006/relationships/image" Target="media/image32.gif"/><Relationship Id="rId74" Type="http://schemas.openxmlformats.org/officeDocument/2006/relationships/image" Target="media/image31.gif"/><Relationship Id="rId77" Type="http://schemas.openxmlformats.org/officeDocument/2006/relationships/image" Target="media/image34.gif"/><Relationship Id="rId260" Type="http://schemas.openxmlformats.org/officeDocument/2006/relationships/image" Target="media/image66.emf"/><Relationship Id="rId76" Type="http://schemas.openxmlformats.org/officeDocument/2006/relationships/image" Target="media/image33.gif"/><Relationship Id="rId79" Type="http://schemas.openxmlformats.org/officeDocument/2006/relationships/image" Target="media/image36.gif"/><Relationship Id="rId78" Type="http://schemas.openxmlformats.org/officeDocument/2006/relationships/image" Target="media/image35.gif"/><Relationship Id="rId71" Type="http://schemas.openxmlformats.org/officeDocument/2006/relationships/image" Target="media/image28.gif"/><Relationship Id="rId70" Type="http://schemas.openxmlformats.org/officeDocument/2006/relationships/image" Target="media/image27.gif"/><Relationship Id="rId139" Type="http://schemas.openxmlformats.org/officeDocument/2006/relationships/image" Target="media/image90.gif"/><Relationship Id="rId138" Type="http://schemas.openxmlformats.org/officeDocument/2006/relationships/image" Target="media/image89.gif"/><Relationship Id="rId259" Type="http://schemas.openxmlformats.org/officeDocument/2006/relationships/image" Target="media/image65.emf"/><Relationship Id="rId137" Type="http://schemas.openxmlformats.org/officeDocument/2006/relationships/image" Target="media/image88.gif"/><Relationship Id="rId258" Type="http://schemas.openxmlformats.org/officeDocument/2006/relationships/image" Target="media/image64.emf"/><Relationship Id="rId132" Type="http://schemas.openxmlformats.org/officeDocument/2006/relationships/image" Target="media/image83.gif"/><Relationship Id="rId253" Type="http://schemas.openxmlformats.org/officeDocument/2006/relationships/image" Target="media/image59.emf"/><Relationship Id="rId131" Type="http://schemas.openxmlformats.org/officeDocument/2006/relationships/image" Target="media/image82.gif"/><Relationship Id="rId252" Type="http://schemas.openxmlformats.org/officeDocument/2006/relationships/image" Target="media/image58.emf"/><Relationship Id="rId130" Type="http://schemas.openxmlformats.org/officeDocument/2006/relationships/image" Target="media/image81.gif"/><Relationship Id="rId251" Type="http://schemas.openxmlformats.org/officeDocument/2006/relationships/image" Target="media/image57.emf"/><Relationship Id="rId250" Type="http://schemas.openxmlformats.org/officeDocument/2006/relationships/image" Target="media/image56.emf"/><Relationship Id="rId136" Type="http://schemas.openxmlformats.org/officeDocument/2006/relationships/image" Target="media/image87.gif"/><Relationship Id="rId257" Type="http://schemas.openxmlformats.org/officeDocument/2006/relationships/image" Target="media/image63.emf"/><Relationship Id="rId135" Type="http://schemas.openxmlformats.org/officeDocument/2006/relationships/image" Target="media/image86.gif"/><Relationship Id="rId256" Type="http://schemas.openxmlformats.org/officeDocument/2006/relationships/image" Target="media/image62.emf"/><Relationship Id="rId134" Type="http://schemas.openxmlformats.org/officeDocument/2006/relationships/image" Target="media/image85.gif"/><Relationship Id="rId255" Type="http://schemas.openxmlformats.org/officeDocument/2006/relationships/image" Target="media/image61.emf"/><Relationship Id="rId133" Type="http://schemas.openxmlformats.org/officeDocument/2006/relationships/image" Target="media/image84.gif"/><Relationship Id="rId254" Type="http://schemas.openxmlformats.org/officeDocument/2006/relationships/image" Target="media/image60.emf"/><Relationship Id="rId62" Type="http://schemas.openxmlformats.org/officeDocument/2006/relationships/oleObject" Target="embeddings/oleObject7.bin"/><Relationship Id="rId61" Type="http://schemas.openxmlformats.org/officeDocument/2006/relationships/image" Target="media/image25.emf"/><Relationship Id="rId64" Type="http://schemas.openxmlformats.org/officeDocument/2006/relationships/image" Target="media/image25.gif"/><Relationship Id="rId63" Type="http://schemas.openxmlformats.org/officeDocument/2006/relationships/image" Target="media/image24.gif"/><Relationship Id="rId66" Type="http://schemas.openxmlformats.org/officeDocument/2006/relationships/image" Target="media/image4.png"/><Relationship Id="rId172" Type="http://schemas.openxmlformats.org/officeDocument/2006/relationships/image" Target="media/image111.gif"/><Relationship Id="rId293" Type="http://schemas.openxmlformats.org/officeDocument/2006/relationships/theme" Target="theme/theme1.xml"/><Relationship Id="rId65" Type="http://schemas.openxmlformats.org/officeDocument/2006/relationships/image" Target="media/image26.gif"/><Relationship Id="rId171" Type="http://schemas.openxmlformats.org/officeDocument/2006/relationships/image" Target="media/image110.gif"/><Relationship Id="rId292" Type="http://schemas.openxmlformats.org/officeDocument/2006/relationships/settings" Target="settings.xml"/><Relationship Id="rId68" Type="http://schemas.openxmlformats.org/officeDocument/2006/relationships/image" Target="media/image6.png"/><Relationship Id="rId170" Type="http://schemas.openxmlformats.org/officeDocument/2006/relationships/image" Target="media/image109.gif"/><Relationship Id="rId291" Type="http://schemas.openxmlformats.org/officeDocument/2006/relationships/fontTable" Target="fontTable.xml"/><Relationship Id="rId67" Type="http://schemas.openxmlformats.org/officeDocument/2006/relationships/image" Target="media/image5.png"/><Relationship Id="rId290" Type="http://schemas.openxmlformats.org/officeDocument/2006/relationships/styles" Target="styles.xml"/><Relationship Id="rId60" Type="http://schemas.openxmlformats.org/officeDocument/2006/relationships/image" Target="media/image5.jpeg"/><Relationship Id="rId165" Type="http://schemas.openxmlformats.org/officeDocument/2006/relationships/image" Target="media/image106.gif"/><Relationship Id="rId286" Type="http://schemas.openxmlformats.org/officeDocument/2006/relationships/image" Target="media/image158.gif"/><Relationship Id="rId69" Type="http://schemas.openxmlformats.org/officeDocument/2006/relationships/image" Target="media/image7.png"/><Relationship Id="rId164" Type="http://schemas.openxmlformats.org/officeDocument/2006/relationships/oleObject" Target="embeddings/oleObject15.bin"/><Relationship Id="rId285" Type="http://schemas.openxmlformats.org/officeDocument/2006/relationships/image" Target="media/image157.gif"/><Relationship Id="rId163" Type="http://schemas.openxmlformats.org/officeDocument/2006/relationships/image" Target="media/image33.emf"/><Relationship Id="rId284" Type="http://schemas.openxmlformats.org/officeDocument/2006/relationships/image" Target="media/image11.jpeg"/><Relationship Id="rId162" Type="http://schemas.openxmlformats.org/officeDocument/2006/relationships/oleObject" Target="embeddings/oleObject14.bin"/><Relationship Id="rId283" Type="http://schemas.openxmlformats.org/officeDocument/2006/relationships/image" Target="media/image88.emf"/><Relationship Id="rId169" Type="http://schemas.openxmlformats.org/officeDocument/2006/relationships/oleObject" Target="embeddings/oleObject16.bin"/><Relationship Id="rId168" Type="http://schemas.openxmlformats.org/officeDocument/2006/relationships/image" Target="media/image34.emf"/><Relationship Id="rId289" Type="http://schemas.openxmlformats.org/officeDocument/2006/relationships/image" Target="media/image161.gif"/><Relationship Id="rId167" Type="http://schemas.openxmlformats.org/officeDocument/2006/relationships/image" Target="media/image108.gif"/><Relationship Id="rId288" Type="http://schemas.openxmlformats.org/officeDocument/2006/relationships/image" Target="media/image160.gif"/><Relationship Id="rId166" Type="http://schemas.openxmlformats.org/officeDocument/2006/relationships/image" Target="media/image107.gif"/><Relationship Id="rId287" Type="http://schemas.openxmlformats.org/officeDocument/2006/relationships/image" Target="media/image159.gif"/><Relationship Id="rId51" Type="http://schemas.openxmlformats.org/officeDocument/2006/relationships/image" Target="media/image22.emf"/><Relationship Id="rId50" Type="http://schemas.openxmlformats.org/officeDocument/2006/relationships/image" Target="media/image21.emf"/><Relationship Id="rId53" Type="http://schemas.openxmlformats.org/officeDocument/2006/relationships/image" Target="media/image20.gif"/><Relationship Id="rId52" Type="http://schemas.openxmlformats.org/officeDocument/2006/relationships/image" Target="media/image19.gif"/><Relationship Id="rId55" Type="http://schemas.openxmlformats.org/officeDocument/2006/relationships/image" Target="media/image23.emf"/><Relationship Id="rId161" Type="http://schemas.openxmlformats.org/officeDocument/2006/relationships/image" Target="media/image32.emf"/><Relationship Id="rId282" Type="http://schemas.openxmlformats.org/officeDocument/2006/relationships/image" Target="media/image87.emf"/><Relationship Id="rId54" Type="http://schemas.openxmlformats.org/officeDocument/2006/relationships/image" Target="media/image21.gif"/><Relationship Id="rId160" Type="http://schemas.openxmlformats.org/officeDocument/2006/relationships/oleObject" Target="embeddings/oleObject13.bin"/><Relationship Id="rId281" Type="http://schemas.openxmlformats.org/officeDocument/2006/relationships/image" Target="media/image86.emf"/><Relationship Id="rId57" Type="http://schemas.openxmlformats.org/officeDocument/2006/relationships/image" Target="media/image24.emf"/><Relationship Id="rId280" Type="http://schemas.openxmlformats.org/officeDocument/2006/relationships/image" Target="media/image85.emf"/><Relationship Id="rId56" Type="http://schemas.openxmlformats.org/officeDocument/2006/relationships/oleObject" Target="embeddings/oleObject6.bin"/><Relationship Id="rId159" Type="http://schemas.openxmlformats.org/officeDocument/2006/relationships/image" Target="media/image31.emf"/><Relationship Id="rId59" Type="http://schemas.openxmlformats.org/officeDocument/2006/relationships/image" Target="media/image23.gif"/><Relationship Id="rId154" Type="http://schemas.openxmlformats.org/officeDocument/2006/relationships/image" Target="media/image103.gif"/><Relationship Id="rId275" Type="http://schemas.openxmlformats.org/officeDocument/2006/relationships/image" Target="media/image80.emf"/><Relationship Id="rId58" Type="http://schemas.openxmlformats.org/officeDocument/2006/relationships/image" Target="media/image22.gif"/><Relationship Id="rId153" Type="http://schemas.openxmlformats.org/officeDocument/2006/relationships/image" Target="media/image102.gif"/><Relationship Id="rId274" Type="http://schemas.openxmlformats.org/officeDocument/2006/relationships/image" Target="media/image79.emf"/><Relationship Id="rId152" Type="http://schemas.openxmlformats.org/officeDocument/2006/relationships/oleObject" Target="embeddings/oleObject11.bin"/><Relationship Id="rId273" Type="http://schemas.openxmlformats.org/officeDocument/2006/relationships/image" Target="media/image78.emf"/><Relationship Id="rId151" Type="http://schemas.openxmlformats.org/officeDocument/2006/relationships/image" Target="media/image29.emf"/><Relationship Id="rId272" Type="http://schemas.openxmlformats.org/officeDocument/2006/relationships/image" Target="media/image77.emf"/><Relationship Id="rId158" Type="http://schemas.openxmlformats.org/officeDocument/2006/relationships/oleObject" Target="embeddings/oleObject12.bin"/><Relationship Id="rId279" Type="http://schemas.openxmlformats.org/officeDocument/2006/relationships/image" Target="media/image84.emf"/><Relationship Id="rId157" Type="http://schemas.openxmlformats.org/officeDocument/2006/relationships/image" Target="media/image30.emf"/><Relationship Id="rId278" Type="http://schemas.openxmlformats.org/officeDocument/2006/relationships/image" Target="media/image83.emf"/><Relationship Id="rId156" Type="http://schemas.openxmlformats.org/officeDocument/2006/relationships/image" Target="media/image105.gif"/><Relationship Id="rId277" Type="http://schemas.openxmlformats.org/officeDocument/2006/relationships/image" Target="media/image82.emf"/><Relationship Id="rId155" Type="http://schemas.openxmlformats.org/officeDocument/2006/relationships/image" Target="media/image104.gif"/><Relationship Id="rId276" Type="http://schemas.openxmlformats.org/officeDocument/2006/relationships/image" Target="media/image81.emf"/><Relationship Id="rId107" Type="http://schemas.openxmlformats.org/officeDocument/2006/relationships/oleObject" Target="embeddings/oleObject8.bin"/><Relationship Id="rId228" Type="http://schemas.openxmlformats.org/officeDocument/2006/relationships/image" Target="media/image145.gif"/><Relationship Id="rId106" Type="http://schemas.openxmlformats.org/officeDocument/2006/relationships/image" Target="media/image26.emf"/><Relationship Id="rId227" Type="http://schemas.openxmlformats.org/officeDocument/2006/relationships/image" Target="media/image144.gif"/><Relationship Id="rId105" Type="http://schemas.openxmlformats.org/officeDocument/2006/relationships/image" Target="media/image62.gif"/><Relationship Id="rId226" Type="http://schemas.openxmlformats.org/officeDocument/2006/relationships/oleObject" Target="embeddings/oleObject18.bin"/><Relationship Id="rId104" Type="http://schemas.openxmlformats.org/officeDocument/2006/relationships/image" Target="media/image61.gif"/><Relationship Id="rId225" Type="http://schemas.openxmlformats.org/officeDocument/2006/relationships/image" Target="media/image49.emf"/><Relationship Id="rId109" Type="http://schemas.openxmlformats.org/officeDocument/2006/relationships/image" Target="media/image64.gif"/><Relationship Id="rId108" Type="http://schemas.openxmlformats.org/officeDocument/2006/relationships/image" Target="media/image63.gif"/><Relationship Id="rId229" Type="http://schemas.openxmlformats.org/officeDocument/2006/relationships/image" Target="media/image146.gif"/><Relationship Id="rId220" Type="http://schemas.openxmlformats.org/officeDocument/2006/relationships/image" Target="media/image45.emf"/><Relationship Id="rId103" Type="http://schemas.openxmlformats.org/officeDocument/2006/relationships/image" Target="media/image60.gif"/><Relationship Id="rId224" Type="http://schemas.openxmlformats.org/officeDocument/2006/relationships/image" Target="media/image48.emf"/><Relationship Id="rId102" Type="http://schemas.openxmlformats.org/officeDocument/2006/relationships/image" Target="media/image59.gif"/><Relationship Id="rId223" Type="http://schemas.openxmlformats.org/officeDocument/2006/relationships/image" Target="media/image47.emf"/><Relationship Id="rId101" Type="http://schemas.openxmlformats.org/officeDocument/2006/relationships/image" Target="media/image58.gif"/><Relationship Id="rId222" Type="http://schemas.openxmlformats.org/officeDocument/2006/relationships/image" Target="media/image46.emf"/><Relationship Id="rId100" Type="http://schemas.openxmlformats.org/officeDocument/2006/relationships/image" Target="media/image57.gif"/><Relationship Id="rId221" Type="http://schemas.openxmlformats.org/officeDocument/2006/relationships/oleObject" Target="embeddings/oleObject17.bin"/><Relationship Id="rId217" Type="http://schemas.openxmlformats.org/officeDocument/2006/relationships/image" Target="media/image143.gif"/><Relationship Id="rId216" Type="http://schemas.openxmlformats.org/officeDocument/2006/relationships/image" Target="media/image142.gif"/><Relationship Id="rId215" Type="http://schemas.openxmlformats.org/officeDocument/2006/relationships/image" Target="media/image141.gif"/><Relationship Id="rId214" Type="http://schemas.openxmlformats.org/officeDocument/2006/relationships/image" Target="media/image140.gif"/><Relationship Id="rId219" Type="http://schemas.openxmlformats.org/officeDocument/2006/relationships/image" Target="media/image44.emf"/><Relationship Id="rId218" Type="http://schemas.openxmlformats.org/officeDocument/2006/relationships/image" Target="media/image43.emf"/><Relationship Id="rId213" Type="http://schemas.openxmlformats.org/officeDocument/2006/relationships/image" Target="media/image139.gif"/><Relationship Id="rId212" Type="http://schemas.openxmlformats.org/officeDocument/2006/relationships/image" Target="media/image138.gif"/><Relationship Id="rId211" Type="http://schemas.openxmlformats.org/officeDocument/2006/relationships/image" Target="media/image42.emf"/><Relationship Id="rId210" Type="http://schemas.openxmlformats.org/officeDocument/2006/relationships/image" Target="media/image10.jpeg"/><Relationship Id="rId129" Type="http://schemas.openxmlformats.org/officeDocument/2006/relationships/image" Target="media/image80.gif"/><Relationship Id="rId128" Type="http://schemas.openxmlformats.org/officeDocument/2006/relationships/image" Target="media/image79.gif"/><Relationship Id="rId249" Type="http://schemas.openxmlformats.org/officeDocument/2006/relationships/oleObject" Target="embeddings/oleObject22.bin"/><Relationship Id="rId127" Type="http://schemas.openxmlformats.org/officeDocument/2006/relationships/image" Target="media/image78.gif"/><Relationship Id="rId248" Type="http://schemas.openxmlformats.org/officeDocument/2006/relationships/image" Target="media/image55.emf"/><Relationship Id="rId126" Type="http://schemas.openxmlformats.org/officeDocument/2006/relationships/image" Target="media/image77.gif"/><Relationship Id="rId247" Type="http://schemas.openxmlformats.org/officeDocument/2006/relationships/image" Target="media/image54.emf"/><Relationship Id="rId121" Type="http://schemas.openxmlformats.org/officeDocument/2006/relationships/image" Target="media/image72.gif"/><Relationship Id="rId242" Type="http://schemas.openxmlformats.org/officeDocument/2006/relationships/image" Target="media/image153.gif"/><Relationship Id="rId120" Type="http://schemas.openxmlformats.org/officeDocument/2006/relationships/image" Target="media/image71.gif"/><Relationship Id="rId241" Type="http://schemas.openxmlformats.org/officeDocument/2006/relationships/image" Target="media/image152.gif"/><Relationship Id="rId240" Type="http://schemas.openxmlformats.org/officeDocument/2006/relationships/image" Target="media/image151.gif"/><Relationship Id="rId125" Type="http://schemas.openxmlformats.org/officeDocument/2006/relationships/image" Target="media/image76.gif"/><Relationship Id="rId246" Type="http://schemas.openxmlformats.org/officeDocument/2006/relationships/image" Target="media/image53.emf"/><Relationship Id="rId124" Type="http://schemas.openxmlformats.org/officeDocument/2006/relationships/image" Target="media/image75.gif"/><Relationship Id="rId245" Type="http://schemas.openxmlformats.org/officeDocument/2006/relationships/image" Target="media/image156.gif"/><Relationship Id="rId123" Type="http://schemas.openxmlformats.org/officeDocument/2006/relationships/image" Target="media/image74.gif"/><Relationship Id="rId244" Type="http://schemas.openxmlformats.org/officeDocument/2006/relationships/image" Target="media/image155.gif"/><Relationship Id="rId122" Type="http://schemas.openxmlformats.org/officeDocument/2006/relationships/image" Target="media/image73.gif"/><Relationship Id="rId243" Type="http://schemas.openxmlformats.org/officeDocument/2006/relationships/image" Target="media/image154.gif"/><Relationship Id="rId95" Type="http://schemas.openxmlformats.org/officeDocument/2006/relationships/image" Target="media/image52.gif"/><Relationship Id="rId94" Type="http://schemas.openxmlformats.org/officeDocument/2006/relationships/image" Target="media/image51.gif"/><Relationship Id="rId97" Type="http://schemas.openxmlformats.org/officeDocument/2006/relationships/image" Target="media/image54.gif"/><Relationship Id="rId96" Type="http://schemas.openxmlformats.org/officeDocument/2006/relationships/image" Target="media/image53.gif"/><Relationship Id="rId99" Type="http://schemas.openxmlformats.org/officeDocument/2006/relationships/image" Target="media/image56.gif"/><Relationship Id="rId98" Type="http://schemas.openxmlformats.org/officeDocument/2006/relationships/image" Target="media/image55.gif"/><Relationship Id="rId91" Type="http://schemas.openxmlformats.org/officeDocument/2006/relationships/image" Target="media/image48.gif"/><Relationship Id="rId90" Type="http://schemas.openxmlformats.org/officeDocument/2006/relationships/image" Target="media/image47.gif"/><Relationship Id="rId93" Type="http://schemas.openxmlformats.org/officeDocument/2006/relationships/image" Target="media/image50.gif"/><Relationship Id="rId92" Type="http://schemas.openxmlformats.org/officeDocument/2006/relationships/image" Target="media/image49.gif"/><Relationship Id="rId118" Type="http://schemas.openxmlformats.org/officeDocument/2006/relationships/image" Target="media/image69.gif"/><Relationship Id="rId239" Type="http://schemas.openxmlformats.org/officeDocument/2006/relationships/oleObject" Target="embeddings/oleObject21.bin"/><Relationship Id="rId117" Type="http://schemas.openxmlformats.org/officeDocument/2006/relationships/image" Target="media/image68.gif"/><Relationship Id="rId238" Type="http://schemas.openxmlformats.org/officeDocument/2006/relationships/image" Target="media/image52.emf"/><Relationship Id="rId116" Type="http://schemas.openxmlformats.org/officeDocument/2006/relationships/image" Target="media/image67.gif"/><Relationship Id="rId237" Type="http://schemas.openxmlformats.org/officeDocument/2006/relationships/image" Target="media/image150.gif"/><Relationship Id="rId115" Type="http://schemas.openxmlformats.org/officeDocument/2006/relationships/image" Target="media/image66.gif"/><Relationship Id="rId236" Type="http://schemas.openxmlformats.org/officeDocument/2006/relationships/image" Target="media/image149.gif"/><Relationship Id="rId119" Type="http://schemas.openxmlformats.org/officeDocument/2006/relationships/image" Target="media/image70.gif"/><Relationship Id="rId110" Type="http://schemas.openxmlformats.org/officeDocument/2006/relationships/image" Target="media/image27.emf"/><Relationship Id="rId231" Type="http://schemas.openxmlformats.org/officeDocument/2006/relationships/oleObject" Target="embeddings/oleObject19.bin"/><Relationship Id="rId230" Type="http://schemas.openxmlformats.org/officeDocument/2006/relationships/image" Target="media/image50.emf"/><Relationship Id="rId114" Type="http://schemas.openxmlformats.org/officeDocument/2006/relationships/image" Target="media/image65.gif"/><Relationship Id="rId235" Type="http://schemas.openxmlformats.org/officeDocument/2006/relationships/image" Target="media/image148.gif"/><Relationship Id="rId113" Type="http://schemas.openxmlformats.org/officeDocument/2006/relationships/oleObject" Target="embeddings/oleObject10.bin"/><Relationship Id="rId234" Type="http://schemas.openxmlformats.org/officeDocument/2006/relationships/oleObject" Target="embeddings/oleObject20.bin"/><Relationship Id="rId112" Type="http://schemas.openxmlformats.org/officeDocument/2006/relationships/image" Target="media/image28.emf"/><Relationship Id="rId233" Type="http://schemas.openxmlformats.org/officeDocument/2006/relationships/image" Target="media/image51.emf"/><Relationship Id="rId111" Type="http://schemas.openxmlformats.org/officeDocument/2006/relationships/oleObject" Target="embeddings/oleObject9.bin"/><Relationship Id="rId232" Type="http://schemas.openxmlformats.org/officeDocument/2006/relationships/image" Target="media/image147.gif"/><Relationship Id="rId206" Type="http://schemas.openxmlformats.org/officeDocument/2006/relationships/image" Target="media/image135.gif"/><Relationship Id="rId205" Type="http://schemas.openxmlformats.org/officeDocument/2006/relationships/image" Target="media/image134.gif"/><Relationship Id="rId204" Type="http://schemas.openxmlformats.org/officeDocument/2006/relationships/image" Target="media/image133.gif"/><Relationship Id="rId203" Type="http://schemas.openxmlformats.org/officeDocument/2006/relationships/image" Target="media/image41.emf"/><Relationship Id="rId209" Type="http://schemas.openxmlformats.org/officeDocument/2006/relationships/image" Target="media/image9.jpeg"/><Relationship Id="rId208" Type="http://schemas.openxmlformats.org/officeDocument/2006/relationships/image" Target="media/image137.gif"/><Relationship Id="rId207" Type="http://schemas.openxmlformats.org/officeDocument/2006/relationships/image" Target="media/image136.gif"/><Relationship Id="rId202" Type="http://schemas.openxmlformats.org/officeDocument/2006/relationships/image" Target="media/image132.gif"/><Relationship Id="rId201" Type="http://schemas.openxmlformats.org/officeDocument/2006/relationships/image" Target="media/image131.gif"/><Relationship Id="rId200" Type="http://schemas.openxmlformats.org/officeDocument/2006/relationships/image" Target="media/image13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2473</TotalTime>
  <Words>74848</Words>
  <Pages>234</Pages>
  <Characters>364532</Characters>
  <Application>WPS Office</Application>
  <DocSecurity>0</DocSecurity>
  <Paragraphs>6807</Paragraphs>
  <ScaleCrop>false</ScaleCrop>
  <LinksUpToDate>false</LinksUpToDate>
  <CharactersWithSpaces>441705</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2022-06-21T04:43:00Z</dcterms:created>
  <dc:creator>user pc</dc:creator>
  <lastModifiedBy>M2006C3LG</lastModifiedBy>
  <dcterms:modified xsi:type="dcterms:W3CDTF">2023-02-18T16:29:10Z</dcterms:modified>
  <revision>85</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673e22d8a06e420f9485c4208f3ae2fd</vt:lpwstr>
  </property>
</Properties>
</file>