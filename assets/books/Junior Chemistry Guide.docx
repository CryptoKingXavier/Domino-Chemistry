
<file path=[Content_Types].xml><?xml version="1.0" encoding="utf-8"?>
<Types xmlns="http://schemas.openxmlformats.org/package/2006/content-types">
  <Default Extension="wmf" ContentType="image/x-wmf"/>
  <Default Extension="gif" ContentType="image/gif"/>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b/>
          <w:sz w:val="28"/>
          <w:szCs w:val="28"/>
        </w:rPr>
      </w:pPr>
      <w:r>
        <w:rPr>
          <w:b/>
          <w:sz w:val="28"/>
          <w:szCs w:val="28"/>
        </w:rPr>
        <w:t>EVERYDAY CHEMISTRY FOR SS2</w:t>
      </w:r>
    </w:p>
    <w:p>
      <w:pPr>
        <w:pStyle w:val="style0"/>
        <w:rPr>
          <w:b/>
          <w:bCs/>
          <w:sz w:val="28"/>
          <w:szCs w:val="28"/>
        </w:rPr>
      </w:pPr>
      <w:r>
        <w:rPr>
          <w:b/>
          <w:bCs/>
          <w:sz w:val="28"/>
          <w:szCs w:val="28"/>
        </w:rPr>
        <w:t>TABLE OF CONTENTS</w:t>
      </w:r>
    </w:p>
    <w:p>
      <w:pPr>
        <w:pStyle w:val="style0"/>
        <w:rPr>
          <w:b/>
          <w:bCs/>
          <w:sz w:val="28"/>
          <w:szCs w:val="28"/>
        </w:rPr>
      </w:pPr>
      <w:r>
        <w:rPr>
          <w:b/>
          <w:bCs/>
          <w:sz w:val="28"/>
          <w:szCs w:val="28"/>
        </w:rPr>
        <w:t>FIRST TERM</w:t>
      </w:r>
    </w:p>
    <w:p>
      <w:pPr>
        <w:pStyle w:val="style0"/>
        <w:rPr>
          <w:bCs/>
          <w:sz w:val="28"/>
          <w:szCs w:val="28"/>
        </w:rPr>
      </w:pPr>
      <w:r>
        <w:rPr>
          <w:bCs/>
          <w:sz w:val="28"/>
          <w:szCs w:val="28"/>
        </w:rPr>
        <w:t>Week 1 &amp; 2. Periodic table</w:t>
      </w:r>
    </w:p>
    <w:p>
      <w:pPr>
        <w:pStyle w:val="style0"/>
        <w:spacing w:after="0" w:lineRule="auto" w:line="240"/>
        <w:rPr>
          <w:sz w:val="28"/>
          <w:szCs w:val="28"/>
        </w:rPr>
      </w:pPr>
      <w:r>
        <w:rPr>
          <w:sz w:val="28"/>
          <w:szCs w:val="28"/>
        </w:rPr>
        <w:t>Week 3.  Rates of chemical reactions and chemical Equilibrium</w:t>
      </w:r>
    </w:p>
    <w:p>
      <w:pPr>
        <w:pStyle w:val="style0"/>
        <w:spacing w:after="0" w:lineRule="auto" w:line="240"/>
        <w:rPr>
          <w:sz w:val="28"/>
          <w:szCs w:val="28"/>
        </w:rPr>
      </w:pPr>
      <w:r>
        <w:rPr>
          <w:sz w:val="28"/>
          <w:szCs w:val="28"/>
        </w:rPr>
        <w:t>Week 4.  Energy Changes and Chemical reactions</w:t>
      </w:r>
    </w:p>
    <w:p>
      <w:pPr>
        <w:pStyle w:val="style0"/>
        <w:spacing w:after="0" w:lineRule="auto" w:line="240"/>
        <w:rPr>
          <w:sz w:val="28"/>
          <w:szCs w:val="28"/>
        </w:rPr>
      </w:pPr>
      <w:r>
        <w:rPr>
          <w:sz w:val="28"/>
          <w:szCs w:val="28"/>
        </w:rPr>
        <w:t>Week 5.   Stoichiometry</w:t>
      </w:r>
    </w:p>
    <w:p>
      <w:pPr>
        <w:pStyle w:val="style0"/>
        <w:spacing w:after="0" w:lineRule="auto" w:line="240"/>
        <w:rPr>
          <w:sz w:val="28"/>
          <w:szCs w:val="28"/>
        </w:rPr>
      </w:pPr>
      <w:r>
        <w:rPr>
          <w:sz w:val="28"/>
          <w:szCs w:val="28"/>
        </w:rPr>
        <w:t>Weeks 6 &amp;7. Mid-term Exam and Holiday project</w:t>
      </w:r>
    </w:p>
    <w:p>
      <w:pPr>
        <w:pStyle w:val="style0"/>
        <w:spacing w:after="0" w:lineRule="auto" w:line="240"/>
        <w:rPr>
          <w:sz w:val="28"/>
          <w:szCs w:val="28"/>
        </w:rPr>
      </w:pPr>
      <w:r>
        <w:rPr>
          <w:sz w:val="28"/>
          <w:szCs w:val="28"/>
        </w:rPr>
        <w:t>Week 8.  Acid – Base Reactions</w:t>
      </w:r>
    </w:p>
    <w:p>
      <w:pPr>
        <w:pStyle w:val="style0"/>
        <w:spacing w:after="0" w:lineRule="auto" w:line="240"/>
        <w:rPr>
          <w:sz w:val="28"/>
          <w:szCs w:val="28"/>
        </w:rPr>
      </w:pPr>
      <w:r>
        <w:rPr>
          <w:sz w:val="28"/>
          <w:szCs w:val="28"/>
        </w:rPr>
        <w:t>Week 9.   Solution and Solubility</w:t>
      </w:r>
    </w:p>
    <w:p>
      <w:pPr>
        <w:pStyle w:val="style0"/>
        <w:spacing w:after="0" w:lineRule="auto" w:line="240"/>
        <w:rPr>
          <w:sz w:val="28"/>
          <w:szCs w:val="28"/>
        </w:rPr>
      </w:pPr>
      <w:r>
        <w:rPr>
          <w:sz w:val="28"/>
          <w:szCs w:val="28"/>
        </w:rPr>
        <w:t>Week 10.   Air</w:t>
      </w:r>
    </w:p>
    <w:p>
      <w:pPr>
        <w:pStyle w:val="style0"/>
        <w:spacing w:after="0" w:lineRule="auto" w:line="240"/>
        <w:rPr>
          <w:sz w:val="28"/>
          <w:szCs w:val="28"/>
        </w:rPr>
      </w:pPr>
    </w:p>
    <w:p>
      <w:pPr>
        <w:pStyle w:val="style0"/>
        <w:spacing w:after="0" w:lineRule="auto" w:line="240"/>
        <w:rPr>
          <w:sz w:val="28"/>
          <w:szCs w:val="28"/>
        </w:rPr>
      </w:pPr>
      <w:r>
        <w:rPr>
          <w:sz w:val="28"/>
          <w:szCs w:val="28"/>
        </w:rPr>
        <w:t xml:space="preserve"> </w:t>
      </w:r>
    </w:p>
    <w:p>
      <w:pPr>
        <w:pStyle w:val="style0"/>
        <w:spacing w:after="0" w:lineRule="auto" w:line="240"/>
        <w:rPr>
          <w:b/>
          <w:sz w:val="28"/>
          <w:szCs w:val="28"/>
        </w:rPr>
      </w:pPr>
      <w:r>
        <w:rPr>
          <w:b/>
          <w:sz w:val="28"/>
          <w:szCs w:val="28"/>
        </w:rPr>
        <w:t>SECOND TERM</w:t>
      </w:r>
    </w:p>
    <w:p>
      <w:pPr>
        <w:pStyle w:val="style0"/>
        <w:spacing w:after="0" w:lineRule="auto" w:line="240"/>
        <w:rPr>
          <w:sz w:val="28"/>
          <w:szCs w:val="28"/>
        </w:rPr>
      </w:pPr>
    </w:p>
    <w:p>
      <w:pPr>
        <w:pStyle w:val="style0"/>
        <w:spacing w:after="0" w:lineRule="auto" w:line="240"/>
        <w:rPr>
          <w:sz w:val="28"/>
          <w:szCs w:val="28"/>
        </w:rPr>
      </w:pPr>
      <w:r>
        <w:rPr>
          <w:sz w:val="28"/>
          <w:szCs w:val="28"/>
        </w:rPr>
        <w:t>Week 1. Hydrogen and its compounds</w:t>
      </w:r>
    </w:p>
    <w:p>
      <w:pPr>
        <w:pStyle w:val="style0"/>
        <w:spacing w:after="0" w:lineRule="auto" w:line="240"/>
        <w:rPr>
          <w:sz w:val="28"/>
          <w:szCs w:val="28"/>
        </w:rPr>
      </w:pPr>
      <w:r>
        <w:rPr>
          <w:sz w:val="28"/>
          <w:szCs w:val="28"/>
        </w:rPr>
        <w:t>Week 2. Oxygen and its compounds</w:t>
      </w:r>
    </w:p>
    <w:p>
      <w:pPr>
        <w:pStyle w:val="style0"/>
        <w:spacing w:after="0" w:lineRule="auto" w:line="240"/>
        <w:rPr>
          <w:sz w:val="28"/>
          <w:szCs w:val="28"/>
        </w:rPr>
      </w:pPr>
      <w:r>
        <w:rPr>
          <w:sz w:val="28"/>
          <w:szCs w:val="28"/>
        </w:rPr>
        <w:t>Weeks 3 &amp; 4.  Halogens and their compounds</w:t>
      </w:r>
    </w:p>
    <w:p>
      <w:pPr>
        <w:pStyle w:val="style0"/>
        <w:spacing w:after="0" w:lineRule="auto" w:line="240"/>
        <w:rPr>
          <w:sz w:val="28"/>
          <w:szCs w:val="28"/>
        </w:rPr>
      </w:pPr>
      <w:r>
        <w:rPr>
          <w:sz w:val="28"/>
          <w:szCs w:val="28"/>
        </w:rPr>
        <w:t>Week 5.   Nitrogen and its compounds</w:t>
      </w:r>
    </w:p>
    <w:p>
      <w:pPr>
        <w:pStyle w:val="style0"/>
        <w:spacing w:after="0" w:lineRule="auto" w:line="240"/>
        <w:rPr>
          <w:sz w:val="28"/>
          <w:szCs w:val="28"/>
        </w:rPr>
      </w:pPr>
      <w:r>
        <w:rPr>
          <w:sz w:val="28"/>
          <w:szCs w:val="28"/>
        </w:rPr>
        <w:t>Weeks 6 &amp;7. Mid-term Exam and Holiday project</w:t>
      </w:r>
    </w:p>
    <w:p>
      <w:pPr>
        <w:pStyle w:val="style0"/>
        <w:spacing w:after="0" w:lineRule="auto" w:line="240"/>
        <w:rPr>
          <w:sz w:val="28"/>
          <w:szCs w:val="28"/>
        </w:rPr>
      </w:pPr>
      <w:r>
        <w:rPr>
          <w:sz w:val="28"/>
          <w:szCs w:val="28"/>
        </w:rPr>
        <w:t>Week 8. Nitrogen and its compounds continued</w:t>
      </w:r>
    </w:p>
    <w:p>
      <w:pPr>
        <w:pStyle w:val="style0"/>
        <w:spacing w:after="0" w:lineRule="auto" w:line="240"/>
        <w:rPr>
          <w:sz w:val="28"/>
          <w:szCs w:val="28"/>
        </w:rPr>
      </w:pPr>
      <w:r>
        <w:rPr>
          <w:sz w:val="28"/>
          <w:szCs w:val="28"/>
        </w:rPr>
        <w:t>Weeks 9 &amp; 10. Sulphur and its compounds</w:t>
      </w:r>
    </w:p>
    <w:p>
      <w:pPr>
        <w:pStyle w:val="style0"/>
        <w:spacing w:after="0" w:lineRule="auto" w:line="240"/>
        <w:rPr>
          <w:sz w:val="28"/>
          <w:szCs w:val="28"/>
        </w:rPr>
      </w:pPr>
    </w:p>
    <w:p>
      <w:pPr>
        <w:pStyle w:val="style0"/>
        <w:spacing w:after="0" w:lineRule="auto" w:line="240"/>
        <w:rPr>
          <w:sz w:val="28"/>
          <w:szCs w:val="28"/>
        </w:rPr>
      </w:pPr>
    </w:p>
    <w:p>
      <w:pPr>
        <w:pStyle w:val="style0"/>
        <w:spacing w:after="0" w:lineRule="auto" w:line="240"/>
        <w:rPr>
          <w:b/>
          <w:sz w:val="28"/>
          <w:szCs w:val="28"/>
        </w:rPr>
      </w:pPr>
      <w:r>
        <w:rPr>
          <w:b/>
          <w:sz w:val="28"/>
          <w:szCs w:val="28"/>
        </w:rPr>
        <w:t>THIRD TERM</w:t>
      </w:r>
    </w:p>
    <w:p>
      <w:pPr>
        <w:pStyle w:val="style0"/>
        <w:spacing w:after="0" w:lineRule="auto" w:line="240"/>
        <w:rPr>
          <w:sz w:val="28"/>
          <w:szCs w:val="28"/>
        </w:rPr>
      </w:pPr>
      <w:r>
        <w:rPr>
          <w:sz w:val="28"/>
          <w:szCs w:val="28"/>
        </w:rPr>
        <w:t>Week 1. Redox Reactions</w:t>
      </w:r>
    </w:p>
    <w:p>
      <w:pPr>
        <w:pStyle w:val="style0"/>
        <w:spacing w:after="0" w:lineRule="auto" w:line="240"/>
        <w:rPr>
          <w:sz w:val="28"/>
          <w:szCs w:val="28"/>
        </w:rPr>
      </w:pPr>
      <w:r>
        <w:rPr>
          <w:sz w:val="28"/>
          <w:szCs w:val="28"/>
        </w:rPr>
        <w:t>Week 2. Electrolysis and Electrode Potentials</w:t>
      </w:r>
    </w:p>
    <w:p>
      <w:pPr>
        <w:pStyle w:val="style0"/>
        <w:spacing w:after="0" w:lineRule="auto" w:line="240"/>
        <w:rPr>
          <w:sz w:val="28"/>
          <w:szCs w:val="28"/>
        </w:rPr>
      </w:pPr>
      <w:r>
        <w:rPr>
          <w:sz w:val="28"/>
          <w:szCs w:val="28"/>
        </w:rPr>
        <w:t>Week 3. Alkanes and Alkenes</w:t>
      </w:r>
    </w:p>
    <w:p>
      <w:pPr>
        <w:pStyle w:val="style0"/>
        <w:spacing w:after="0" w:lineRule="auto" w:line="240"/>
        <w:rPr>
          <w:sz w:val="28"/>
          <w:szCs w:val="28"/>
        </w:rPr>
      </w:pPr>
      <w:r>
        <w:rPr>
          <w:sz w:val="28"/>
          <w:szCs w:val="28"/>
        </w:rPr>
        <w:t>Week 4. Alkynes</w:t>
      </w:r>
    </w:p>
    <w:p>
      <w:pPr>
        <w:pStyle w:val="style0"/>
        <w:spacing w:after="0" w:lineRule="auto" w:line="240"/>
        <w:rPr>
          <w:sz w:val="28"/>
          <w:szCs w:val="28"/>
        </w:rPr>
      </w:pPr>
      <w:r>
        <w:rPr>
          <w:sz w:val="28"/>
          <w:szCs w:val="28"/>
        </w:rPr>
        <w:t>Week 5. Isomerism</w:t>
      </w:r>
    </w:p>
    <w:p>
      <w:pPr>
        <w:pStyle w:val="style0"/>
        <w:spacing w:after="0" w:lineRule="auto" w:line="240"/>
        <w:rPr>
          <w:sz w:val="28"/>
          <w:szCs w:val="28"/>
        </w:rPr>
      </w:pPr>
      <w:r>
        <w:rPr>
          <w:sz w:val="28"/>
          <w:szCs w:val="28"/>
        </w:rPr>
        <w:t>Weeks 6 &amp;7. Mid-term Exam and Holiday project</w:t>
      </w:r>
    </w:p>
    <w:p>
      <w:pPr>
        <w:pStyle w:val="style0"/>
        <w:spacing w:after="0" w:lineRule="auto" w:line="240"/>
        <w:rPr>
          <w:sz w:val="28"/>
          <w:szCs w:val="28"/>
        </w:rPr>
      </w:pPr>
      <w:r>
        <w:rPr>
          <w:sz w:val="28"/>
          <w:szCs w:val="28"/>
        </w:rPr>
        <w:t>Week 8. Alkanols and Alkanoic Acids</w:t>
      </w:r>
    </w:p>
    <w:p>
      <w:pPr>
        <w:pStyle w:val="style0"/>
        <w:spacing w:after="0" w:lineRule="auto" w:line="240"/>
        <w:rPr>
          <w:sz w:val="28"/>
          <w:szCs w:val="28"/>
        </w:rPr>
      </w:pPr>
      <w:r>
        <w:rPr>
          <w:sz w:val="28"/>
          <w:szCs w:val="28"/>
        </w:rPr>
        <w:t>Week 9. Alkanoates/Esters</w:t>
      </w:r>
    </w:p>
    <w:p>
      <w:pPr>
        <w:pStyle w:val="style0"/>
        <w:spacing w:after="0" w:lineRule="auto" w:line="240"/>
        <w:rPr>
          <w:sz w:val="28"/>
          <w:szCs w:val="28"/>
        </w:rPr>
      </w:pPr>
      <w:r>
        <w:rPr>
          <w:sz w:val="28"/>
          <w:szCs w:val="28"/>
        </w:rPr>
        <w:t>Week 10. Pollution</w:t>
      </w:r>
    </w:p>
    <w:p>
      <w:pPr>
        <w:pStyle w:val="style0"/>
        <w:rPr/>
      </w:pPr>
    </w:p>
    <w:p>
      <w:pPr>
        <w:pStyle w:val="style0"/>
        <w:rPr/>
      </w:pPr>
    </w:p>
    <w:p>
      <w:pPr>
        <w:pStyle w:val="style0"/>
        <w:rPr>
          <w:b/>
          <w:sz w:val="28"/>
          <w:szCs w:val="28"/>
        </w:rPr>
      </w:pPr>
      <w:r>
        <w:rPr>
          <w:b/>
          <w:sz w:val="28"/>
          <w:szCs w:val="28"/>
          <w:lang w:val="en-US"/>
        </w:rPr>
        <w:t xml:space="preserve">WEEK 1: </w:t>
      </w:r>
      <w:r>
        <w:rPr>
          <w:b/>
          <w:sz w:val="28"/>
          <w:szCs w:val="28"/>
        </w:rPr>
        <w:t>PERIODIC TABLE</w:t>
      </w:r>
    </w:p>
    <w:p>
      <w:pPr>
        <w:pStyle w:val="style157"/>
        <w:rPr>
          <w:rFonts w:ascii="Cambria Math" w:hAnsi="Cambria Math"/>
        </w:rPr>
      </w:pPr>
      <m:oMathPara>
        <m:oMath>
          <m:r>
            <m:rPr>
              <m:sty m:val="p"/>
            </m:rPr>
            <w:rPr>
              <w:rFonts w:ascii="Cambria Math" w:hAnsi="Cambria Math"/>
              <w:color w:val="ff0066"/>
            </w:rPr>
            <m:t>PERIODIC CHEMISTRY</m:t>
          </m:r>
        </m:oMath>
      </m:oMathPara>
    </w:p>
    <w:p>
      <w:pPr>
        <w:pStyle w:val="style157"/>
        <w:rPr/>
      </w:pPr>
    </w:p>
    <w:p>
      <w:pPr>
        <w:pStyle w:val="style157"/>
        <w:rPr>
          <w:i/>
        </w:rPr>
      </w:pPr>
      <w:r>
        <w:rPr>
          <w:i/>
        </w:rPr>
        <w:t xml:space="preserve">For a long time chemists have arranged the elements in groups within the periodic table in order to relate the electronic structures of the elements to their properties, and to simplify learning. </w:t>
      </w:r>
    </w:p>
    <w:p>
      <w:pPr>
        <w:pStyle w:val="style157"/>
        <w:numPr>
          <w:ilvl w:val="0"/>
          <w:numId w:val="2"/>
        </w:numPr>
        <w:rPr>
          <w:i/>
        </w:rPr>
      </w:pPr>
      <w:r>
        <w:rPr>
          <w:i/>
        </w:rPr>
        <w:t>Periodic table is an arrangement of the elements in order of increasing atomic number in such a way that elements that behave chemically alike appear under the same vertical column called</w:t>
      </w:r>
      <w:r>
        <w:rPr>
          <w:i/>
          <w:lang w:val="en-US"/>
        </w:rPr>
        <w:t xml:space="preserve"> </w:t>
      </w:r>
      <m:oMath>
        <m:r>
          <m:rPr>
            <m:sty m:val="p"/>
          </m:rPr>
          <w:rPr>
            <w:rFonts w:ascii="Cambria Math" w:hAnsi="Cambria Math"/>
            <w:highlight w:val="yellow"/>
          </w:rPr>
          <m:t>THE GROUP</m:t>
        </m:r>
      </m:oMath>
      <w:r>
        <w:rPr>
          <w:i/>
        </w:rPr>
        <w:t>.</w:t>
      </w:r>
    </w:p>
    <w:p>
      <w:pPr>
        <w:pStyle w:val="style157"/>
        <w:numPr>
          <w:ilvl w:val="0"/>
          <w:numId w:val="2"/>
        </w:numPr>
        <w:rPr>
          <w:i/>
        </w:rPr>
      </w:pPr>
      <w:r>
        <w:rPr>
          <w:i/>
        </w:rPr>
        <w:t xml:space="preserve"> A periodic table is a method of classifying elements. There are </w:t>
      </w:r>
      <w:r>
        <w:rPr>
          <w:i/>
          <w:color w:val="0000ff"/>
        </w:rPr>
        <w:t xml:space="preserve">118 </w:t>
      </w:r>
      <w:r>
        <w:rPr>
          <w:i/>
        </w:rPr>
        <w:t>elements in the periodic table.</w:t>
      </w:r>
    </w:p>
    <w:p>
      <w:pPr>
        <w:pStyle w:val="style157"/>
        <w:numPr>
          <w:ilvl w:val="0"/>
          <w:numId w:val="2"/>
        </w:numPr>
        <w:rPr>
          <w:i/>
        </w:rPr>
      </w:pPr>
      <w:r>
        <w:rPr>
          <w:i/>
        </w:rPr>
        <w:t xml:space="preserve"> The IUPAC has recommended that the main groups and the transition metals should be numbered from 1 to 18 to get rid of confusion. </w:t>
      </w:r>
    </w:p>
    <w:p>
      <w:pPr>
        <w:pStyle w:val="style157"/>
        <w:numPr>
          <w:ilvl w:val="0"/>
          <w:numId w:val="2"/>
        </w:numPr>
        <w:rPr>
          <w:i/>
        </w:rPr>
      </w:pPr>
      <w:r>
        <w:rPr>
          <w:i/>
        </w:rPr>
        <w:t>This system has gained acceptance, has now been adopted throughout this periodic table.</w:t>
      </w:r>
    </w:p>
    <w:p>
      <w:pPr>
        <w:pStyle w:val="style157"/>
        <w:numPr>
          <w:ilvl w:val="0"/>
          <w:numId w:val="2"/>
        </w:numPr>
        <w:rPr>
          <w:i/>
        </w:rPr>
      </w:pPr>
      <w:r>
        <w:rPr>
          <w:i/>
        </w:rPr>
        <w:t xml:space="preserve"> Metals are on the left side of the periodic table and non-metals are on the right side of the periodic table.</w:t>
      </w:r>
    </w:p>
    <w:p>
      <w:pPr>
        <w:pStyle w:val="style157"/>
        <w:numPr>
          <w:ilvl w:val="0"/>
          <w:numId w:val="2"/>
        </w:numPr>
        <w:rPr>
          <w:i/>
        </w:rPr>
      </w:pPr>
      <w:r>
        <w:rPr>
          <w:i/>
          <w:color w:val="0000ff"/>
          <w:highlight w:val="yellow"/>
        </w:rPr>
        <w:t>It is the address book/map for all elements</w:t>
      </w:r>
      <w:r>
        <w:rPr>
          <w:i/>
          <w:color w:val="0000ff"/>
        </w:rPr>
        <w:t>.</w:t>
      </w:r>
      <w:r>
        <w:rPr>
          <w:i/>
        </w:rPr>
        <w:t xml:space="preserve"> The idea of the periodic table is to arrange elements in a way that enables chemists to understand the patterns in the properties of the elements.</w:t>
      </w:r>
    </w:p>
    <w:p>
      <w:pPr>
        <w:pStyle w:val="style157"/>
        <w:rPr>
          <w:i/>
        </w:rPr>
      </w:pPr>
      <w:r>
        <w:rPr>
          <w:i/>
        </w:rPr>
        <w:t>N/B: Dmitri Mendeleev is the father of the modern periodic table.</w:t>
      </w:r>
    </w:p>
    <w:p>
      <w:pPr>
        <w:pStyle w:val="style157"/>
        <w:rPr>
          <w:i/>
          <w:caps/>
          <w:color w:val="f79646"/>
        </w:rPr>
      </w:pPr>
      <w:r>
        <w:rPr>
          <w:i/>
        </w:rPr>
      </w:r>
      <w:r>
        <w:rPr>
          <w:i/>
        </w:rPr>
      </w:r>
      <w:r>
        <w:rPr>
          <w:i/>
        </w:rPr>
      </w:r>
      <w:r>
        <w:rPr>
          <w:i/>
        </w:rPr>
        <w:object>
          <v:shape id="1026" type="#_x0000_t75" filled="f" stroked="f" style="margin-left:0.0pt;margin-top:0.0pt;width:467.25pt;height:206.25pt;mso-wrap-distance-left:0.0pt;mso-wrap-distance-right:0.0pt;visibility:visible;">
            <v:imagedata r:id="rId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26" DrawAspect="Content" ObjectID="0" r:id="rId3"/>
        </w:object>
      </w:r>
      <w:r>
        <w:rPr>
          <w:i/>
        </w:rPr>
      </w:r>
    </w:p>
    <w:p>
      <w:pPr>
        <w:pStyle w:val="style157"/>
        <w:rPr>
          <w:i/>
        </w:rPr>
      </w:pPr>
    </w:p>
    <w:p>
      <w:pPr>
        <w:pStyle w:val="style157"/>
        <w:rPr>
          <w:i/>
          <w:caps/>
        </w:rPr>
      </w:pPr>
      <w:r>
        <w:rPr>
          <w:i/>
        </w:rPr>
        <w:t>Figure1: The modern periodic table</w:t>
      </w:r>
    </w:p>
    <w:p>
      <w:pPr>
        <w:pStyle w:val="style157"/>
        <w:rPr>
          <w:i/>
        </w:rPr>
      </w:pPr>
    </w:p>
    <w:p>
      <w:pPr>
        <w:pStyle w:val="style157"/>
        <w:rPr>
          <w:i/>
        </w:rPr>
      </w:pPr>
    </w:p>
    <w:p>
      <w:pPr>
        <w:pStyle w:val="style157"/>
        <w:rPr>
          <w:i/>
        </w:rPr>
      </w:pPr>
      <w:r>
        <w:rPr>
          <w:i/>
          <w:highlight w:val="yellow"/>
        </w:rPr>
        <w:t>SUMMARY OF THE STRUCTURE OF PERIODIC TABLE</w:t>
      </w:r>
    </w:p>
    <w:p>
      <w:pPr>
        <w:pStyle w:val="style157"/>
        <w:rPr>
          <w:i/>
        </w:rPr>
      </w:pPr>
    </w:p>
    <w:p>
      <w:pPr>
        <w:pStyle w:val="style157"/>
        <w:numPr>
          <w:ilvl w:val="0"/>
          <w:numId w:val="28"/>
        </w:numPr>
        <w:rPr>
          <w:rFonts w:cs="Times New Roman"/>
          <w:i/>
        </w:rPr>
      </w:pPr>
      <w:r>
        <w:rPr>
          <w:bCs/>
          <w:i/>
        </w:rPr>
        <w:t>Mendeleev</w:t>
      </w:r>
      <w:r>
        <w:rPr>
          <w:i/>
        </w:rPr>
        <w:t xml:space="preserve"> laid out all the known elements in order of 'atomic weight' (what we now call relative atomic mass) except for several examples like tellurium (Te) and iodine (I) whose order he reversed because chemically they seemed to be in the wrong vertical column!</w:t>
      </w:r>
    </w:p>
    <w:p>
      <w:pPr>
        <w:pStyle w:val="style157"/>
        <w:numPr>
          <w:ilvl w:val="0"/>
          <w:numId w:val="28"/>
        </w:numPr>
        <w:rPr>
          <w:rFonts w:cs="Times New Roman"/>
          <w:i/>
        </w:rPr>
      </w:pPr>
      <w:r>
        <w:rPr>
          <w:i/>
        </w:rPr>
        <w:t xml:space="preserve">He arranged similar elements into vertical columns (we now call </w:t>
      </w:r>
      <w:r>
        <w:rPr>
          <w:bCs/>
          <w:i/>
        </w:rPr>
        <w:t>groups</w:t>
      </w:r>
      <w:r>
        <w:rPr>
          <w:i/>
        </w:rPr>
        <w:t xml:space="preserve">) and switched to the next row (we now call </w:t>
      </w:r>
      <w:r>
        <w:rPr>
          <w:bCs/>
          <w:i/>
        </w:rPr>
        <w:t>periods</w:t>
      </w:r>
      <w:r>
        <w:rPr>
          <w:i/>
        </w:rPr>
        <w:t>) when the next similar element appeared when laid out in atomic number (left to right and then down).</w:t>
      </w:r>
    </w:p>
    <w:p>
      <w:pPr>
        <w:pStyle w:val="style157"/>
        <w:rPr>
          <w:rFonts w:cs="Times New Roman"/>
          <w:i/>
        </w:rPr>
      </w:pPr>
      <w:r>
        <w:rPr>
          <w:i/>
        </w:rPr>
        <w:t>You can see immediately his periodic table is becoming recognizable in terms of what you see in your textbook or on the internet! What a pretty smart thinking in 1869!</w:t>
      </w:r>
    </w:p>
    <w:p>
      <w:pPr>
        <w:pStyle w:val="style157"/>
        <w:numPr>
          <w:ilvl w:val="0"/>
          <w:numId w:val="29"/>
        </w:numPr>
        <w:rPr>
          <w:rFonts w:cs="Times New Roman"/>
          <w:i/>
        </w:rPr>
      </w:pPr>
      <w:r>
        <w:rPr>
          <w:i/>
        </w:rPr>
        <w:t>In Mendeleev's periodic table the Group 1 metals (Li, Na, K, Rb) and Group 2 metals (Be, Mg, Ca, Sr) are all place in columns 1 and 2, three of group 3 (B, Al, In), three of group 4 (C, Si, Sn) in place, 4 of group 5 (N, P, As, Sb), 4 of group 6 (O, S, Se, Te), 4 of group 7 (F, Cl, Br, I), but his group 8 (where group 0 Noble Gases are) are metals from the first and second transition metals series.</w:t>
      </w:r>
    </w:p>
    <w:p>
      <w:pPr>
        <w:pStyle w:val="style157"/>
        <w:numPr>
          <w:ilvl w:val="0"/>
          <w:numId w:val="29"/>
        </w:numPr>
        <w:rPr>
          <w:rFonts w:cs="Times New Roman"/>
          <w:i/>
        </w:rPr>
      </w:pPr>
      <w:r>
        <w:rPr>
          <w:i/>
        </w:rPr>
        <w:t>BUT, you also see how he left gaps; he reasoned from the patterns of physical and chemical properties of similar elements of a 'group' that there must be one or more missing!</w:t>
      </w:r>
    </w:p>
    <w:p>
      <w:pPr>
        <w:pStyle w:val="style157"/>
        <w:numPr>
          <w:ilvl w:val="0"/>
          <w:numId w:val="29"/>
        </w:numPr>
        <w:rPr>
          <w:rFonts w:cs="Times New Roman"/>
          <w:i/>
        </w:rPr>
      </w:pPr>
      <w:r>
        <w:rPr>
          <w:i/>
        </w:rPr>
        <w:t>Similar properties would involve physical properties like melting point, boiling point, density, appearance and chemical properties would include formula of compounds like oxides, chlorides etc.</w:t>
      </w:r>
    </w:p>
    <w:p>
      <w:pPr>
        <w:pStyle w:val="style157"/>
        <w:numPr>
          <w:ilvl w:val="0"/>
          <w:numId w:val="29"/>
        </w:numPr>
        <w:rPr>
          <w:rFonts w:cs="Times New Roman"/>
          <w:i/>
        </w:rPr>
      </w:pPr>
      <w:r>
        <w:rPr>
          <w:i/>
        </w:rPr>
        <w:t>There is still some apparent mixing of metals and non-metals, but Mendeleev recognized the idea of sub-groups, some of which turned out to be the transition metals e.g. titanium in a sub-group of column four (= group 4).</w:t>
      </w:r>
    </w:p>
    <w:p>
      <w:pPr>
        <w:pStyle w:val="style157"/>
        <w:numPr>
          <w:ilvl w:val="0"/>
          <w:numId w:val="29"/>
        </w:numPr>
        <w:rPr>
          <w:rFonts w:cs="Times New Roman"/>
          <w:i/>
        </w:rPr>
      </w:pPr>
      <w:r>
        <w:rPr>
          <w:i/>
        </w:rPr>
        <w:t>With an increased number of known elements, groups becoming more clearly defined, and he used a double column approach, i.e. a sort of group xA and xB classification.</w:t>
      </w:r>
    </w:p>
    <w:p>
      <w:pPr>
        <w:pStyle w:val="style157"/>
        <w:numPr>
          <w:ilvl w:val="0"/>
          <w:numId w:val="29"/>
        </w:numPr>
        <w:rPr>
          <w:rFonts w:cs="Times New Roman"/>
          <w:i/>
        </w:rPr>
      </w:pPr>
      <w:r>
        <w:rPr>
          <w:i/>
        </w:rPr>
        <w:t>This is due to the 'insert' of transition metals, some of whom show chemical similarities to the vertical 'groups'.</w:t>
      </w:r>
    </w:p>
    <w:p>
      <w:pPr>
        <w:pStyle w:val="style157"/>
        <w:numPr>
          <w:ilvl w:val="0"/>
          <w:numId w:val="29"/>
        </w:numPr>
        <w:rPr>
          <w:rFonts w:cs="Times New Roman"/>
          <w:i/>
        </w:rPr>
      </w:pPr>
      <w:r>
        <w:rPr>
          <w:i/>
        </w:rPr>
        <w:t>The 'insertion' of the rows of transition metals in the periodic table is due to the complex.</w:t>
      </w:r>
    </w:p>
    <w:p>
      <w:pPr>
        <w:pStyle w:val="style157"/>
        <w:rPr>
          <w:rFonts w:cs="Times New Roman"/>
          <w:i/>
          <w:caps/>
        </w:rPr>
      </w:pPr>
      <w:r>
        <w:rPr>
          <w:i/>
        </w:rPr>
        <w:t xml:space="preserve">However, his 'presentation' was sufficiently accurate, and Mendeleev was sufficiently confident to </w:t>
      </w:r>
      <w:r>
        <w:rPr>
          <w:bCs/>
          <w:i/>
        </w:rPr>
        <w:t>predict missing elements</w:t>
      </w:r>
      <w:r>
        <w:rPr>
          <w:i/>
        </w:rPr>
        <w:t xml:space="preserve"> and their properties * e.g. germanium (which he called eka-silicon, below Si and above Sn in Group IV and Mendeleev is deservedly called the'</w:t>
      </w:r>
      <w:r>
        <w:rPr>
          <w:bCs/>
          <w:i/>
        </w:rPr>
        <w:t xml:space="preserve">Father Of The </w:t>
      </w:r>
      <w:r>
        <w:rPr/>
        <w:fldChar w:fldCharType="begin"/>
      </w:r>
      <w:r>
        <w:instrText xml:space="preserve"> HYPERLINK "http://www.docbrown.info/page03/3_34ptable.htm" \l "modern" </w:instrText>
      </w:r>
      <w:r>
        <w:rPr/>
        <w:fldChar w:fldCharType="separate"/>
      </w:r>
      <w:r>
        <w:rPr>
          <w:bCs/>
          <w:i/>
          <w:color w:val="0000ff"/>
          <w:u w:val="single"/>
        </w:rPr>
        <w:t>Modern Periodic Table</w:t>
      </w:r>
      <w:r>
        <w:rPr/>
        <w:fldChar w:fldCharType="end"/>
      </w:r>
      <w:r>
        <w:rPr>
          <w:i/>
        </w:rPr>
        <w:t>'.</w:t>
      </w:r>
    </w:p>
    <w:p>
      <w:pPr>
        <w:pStyle w:val="style157"/>
        <w:rPr>
          <w:rFonts w:cs="Times New Roman"/>
          <w:i/>
        </w:rPr>
      </w:pPr>
      <w:r>
        <w:rPr>
          <w:i/>
        </w:rPr>
        <w:t>Even though Mendeleev had cracked the basic idea of the periodic table, he and others in the late 19th century, still had no real knowledge of atomic structure, atoms were still thought of as some kind of indivisible tiny particles and protons, neutrons and electrons were still to be discovered decades later.</w:t>
      </w:r>
      <w:r>
        <w:rPr>
          <w:bCs/>
          <w:i/>
        </w:rPr>
        <w:t xml:space="preserve"> The use and function of the Periodic Table will never cease! Newly 'man-made' elements are being synthesized.</w:t>
      </w:r>
    </w:p>
    <w:p>
      <w:pPr>
        <w:pStyle w:val="style157"/>
        <w:rPr>
          <w:rFonts w:cs="Times New Roman"/>
          <w:i/>
        </w:rPr>
      </w:pPr>
      <w:r>
        <w:rPr/>
        <w:fldChar w:fldCharType="begin"/>
      </w:r>
      <w:r>
        <w:instrText xml:space="preserve"> HYPERLINK "http://www.docbrown.info/page03/3_34ptable.htm" </w:instrText>
      </w:r>
      <w:r>
        <w:rPr/>
        <w:fldChar w:fldCharType="separate"/>
      </w:r>
      <w:r>
        <w:rPr/>
        <w:fldChar w:fldCharType="end"/>
      </w: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rFonts w:cs="Times New Roman"/>
          <w:i/>
        </w:rPr>
      </w:pPr>
      <w:r>
        <w:rPr>
          <w:i/>
          <w:shd w:val="clear" w:color="auto" w:fill="ff99cc"/>
        </w:rPr>
        <w:t xml:space="preserve">The full </w:t>
      </w:r>
      <w:bookmarkStart w:id="0" w:name="modern"/>
      <w:r>
        <w:rPr>
          <w:i/>
          <w:shd w:val="clear" w:color="auto" w:fill="ff99cc"/>
        </w:rPr>
        <w:t>modern</w:t>
      </w:r>
      <w:bookmarkEnd w:id="0"/>
      <w:r>
        <w:rPr>
          <w:i/>
          <w:shd w:val="clear" w:color="auto" w:fill="ff99cc"/>
        </w:rPr>
        <w:t xml:space="preserve"> version of the Periodic Table</w:t>
      </w:r>
    </w:p>
    <w:tbl>
      <w:tblPr>
        <w:tblW w:w="4600" w:type="pct"/>
        <w:jc w:val="center"/>
        <w:tblCellSpacing w:w="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
        <w:gridCol w:w="413"/>
        <w:gridCol w:w="450"/>
        <w:gridCol w:w="383"/>
        <w:gridCol w:w="486"/>
        <w:gridCol w:w="482"/>
        <w:gridCol w:w="467"/>
        <w:gridCol w:w="471"/>
        <w:gridCol w:w="484"/>
        <w:gridCol w:w="477"/>
        <w:gridCol w:w="474"/>
        <w:gridCol w:w="474"/>
        <w:gridCol w:w="477"/>
        <w:gridCol w:w="547"/>
        <w:gridCol w:w="419"/>
        <w:gridCol w:w="565"/>
        <w:gridCol w:w="326"/>
        <w:gridCol w:w="59"/>
        <w:gridCol w:w="466"/>
        <w:gridCol w:w="586"/>
        <w:gridCol w:w="597"/>
      </w:tblGrid>
      <w:tr>
        <w:trPr>
          <w:trHeight w:val="373" w:hRule="atLeast"/>
          <w:tblCellSpacing w:w="7" w:type="dxa"/>
          <w:jc w:val="center"/>
        </w:trPr>
        <w:tc>
          <w:tcPr>
            <w:tcW w:w="114" w:type="pct"/>
            <w:vMerge w:val="restar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Pd</w:t>
            </w:r>
          </w:p>
        </w:tc>
        <w:tc>
          <w:tcPr>
            <w:tcW w:w="377" w:type="pct"/>
            <w:gridSpan w:val="2"/>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metal groups</w:t>
            </w:r>
          </w:p>
        </w:tc>
        <w:tc>
          <w:tcPr>
            <w:tcW w:w="2510" w:type="pct"/>
            <w:gridSpan w:val="10"/>
            <w:vMerge w:val="restar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rPr>
              <w:t>horizontal blocks of Transition Metal Series (Periods 4 to 7)</w:t>
            </w:r>
          </w:p>
        </w:tc>
        <w:tc>
          <w:tcPr>
            <w:tcW w:w="1959" w:type="pct"/>
            <w:gridSpan w:val="8"/>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metal ==&gt; non-metal groups</w:t>
            </w:r>
          </w:p>
        </w:tc>
      </w:tr>
      <w:tr>
        <w:tblPrEx/>
        <w:trPr>
          <w:trHeight w:val="373" w:hRule="atLeast"/>
          <w:tblCellSpacing w:w="7" w:type="dxa"/>
          <w:jc w:val="center"/>
        </w:trPr>
        <w:tc>
          <w:tcPr>
            <w:tcW w:w="0" w:type="auto"/>
            <w:vMerge w:val="continue"/>
            <w:tcBorders>
              <w:top w:val="outset" w:sz="6" w:space="0" w:color="auto"/>
              <w:left w:val="outset" w:sz="6" w:space="0" w:color="auto"/>
              <w:bottom w:val="outset" w:sz="6" w:space="0" w:color="auto"/>
              <w:right w:val="outset" w:sz="6" w:space="0" w:color="auto"/>
            </w:tcBorders>
            <w:vAlign w:val="center"/>
            <w:hideMark/>
          </w:tcPr>
          <w:p>
            <w:pPr>
              <w:pStyle w:val="style157"/>
              <w:rPr>
                <w:i/>
              </w:rPr>
            </w:pP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rPr>
              <w:t>Gp1</w:t>
            </w:r>
          </w:p>
        </w:tc>
        <w:tc>
          <w:tcPr>
            <w:tcW w:w="188"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rPr>
              <w:t>Gp2</w:t>
            </w:r>
          </w:p>
        </w:tc>
        <w:tc>
          <w:tcPr>
            <w:tcW w:w="2510" w:type="pct"/>
            <w:gridSpan w:val="10"/>
            <w:vMerge w:val="continue"/>
            <w:tcBorders>
              <w:top w:val="outset" w:sz="6" w:space="0" w:color="auto"/>
              <w:left w:val="outset" w:sz="6" w:space="0" w:color="auto"/>
              <w:bottom w:val="outset" w:sz="6" w:space="0" w:color="auto"/>
              <w:right w:val="outset" w:sz="6" w:space="0" w:color="auto"/>
            </w:tcBorders>
            <w:vAlign w:val="center"/>
            <w:hideMark/>
          </w:tcPr>
          <w:p>
            <w:pPr>
              <w:pStyle w:val="style157"/>
              <w:rPr>
                <w:i/>
              </w:rPr>
            </w:pPr>
          </w:p>
        </w:tc>
        <w:tc>
          <w:tcPr>
            <w:tcW w:w="649" w:type="pct"/>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rPr>
              <w:t>Gp3</w:t>
            </w:r>
          </w:p>
        </w:tc>
        <w:tc>
          <w:tcPr>
            <w:tcW w:w="172"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rPr>
              <w:t>Gp4</w:t>
            </w:r>
          </w:p>
        </w:tc>
        <w:tc>
          <w:tcPr>
            <w:tcW w:w="171"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rPr>
              <w:t>Gp5</w:t>
            </w:r>
          </w:p>
        </w:tc>
        <w:tc>
          <w:tcPr>
            <w:tcW w:w="171" w:type="pct"/>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rPr>
              <w:t>Gp6</w:t>
            </w:r>
          </w:p>
        </w:tc>
        <w:tc>
          <w:tcPr>
            <w:tcW w:w="324"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rPr>
              <w:t>Gp7</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rPr>
              <w:t>Gp0</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1</w:t>
            </w:r>
          </w:p>
        </w:tc>
        <w:tc>
          <w:tcPr>
            <w:tcW w:w="4423" w:type="pct"/>
            <w:gridSpan w:val="19"/>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bCs/>
                <w:i/>
                <w:vertAlign w:val="subscript"/>
              </w:rPr>
              <w:t>1</w:t>
            </w:r>
            <w:r>
              <w:rPr>
                <w:bCs/>
                <w:i/>
              </w:rPr>
              <w:t>H</w:t>
            </w:r>
            <w:r>
              <w:rPr>
                <w:i/>
              </w:rPr>
              <w:t>   Note: H does not readily fit into any group which are the vertical columns</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2</w:t>
            </w:r>
            <w:r>
              <w:rPr>
                <w:i/>
              </w:rPr>
              <w:t>He</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2</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3</w:t>
            </w:r>
            <w:r>
              <w:rPr>
                <w:i/>
              </w:rPr>
              <w:t>Li</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4</w:t>
            </w:r>
            <w:r>
              <w:rPr>
                <w:i/>
              </w:rPr>
              <w:t>Be</w:t>
            </w:r>
          </w:p>
        </w:tc>
        <w:tc>
          <w:tcPr>
            <w:tcW w:w="2499" w:type="pct"/>
            <w:gridSpan w:val="10"/>
            <w:vMerge w:val="restar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The full Modern Periodic Table of Elements</w:t>
            </w:r>
          </w:p>
          <w:p>
            <w:pPr>
              <w:pStyle w:val="style157"/>
              <w:rPr>
                <w:rFonts w:cs="Times New Roman"/>
                <w:i/>
              </w:rPr>
            </w:pPr>
            <w:r>
              <w:rPr>
                <w:bCs/>
                <w:i/>
                <w:vertAlign w:val="subscript"/>
              </w:rPr>
              <w:t>Z</w:t>
            </w:r>
            <w:r>
              <w:rPr>
                <w:bCs/>
                <w:i/>
              </w:rPr>
              <w:t>Symbol</w:t>
            </w:r>
            <w:r>
              <w:rPr>
                <w:i/>
              </w:rPr>
              <w:t>, z = atomic or proton number</w:t>
            </w: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5</w:t>
            </w:r>
            <w:r>
              <w:rPr>
                <w:i/>
              </w:rPr>
              <w:t>B</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6</w:t>
            </w:r>
            <w:r>
              <w:rPr>
                <w:i/>
              </w:rPr>
              <w:t>C</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7</w:t>
            </w:r>
            <w:r>
              <w:rPr>
                <w:i/>
              </w:rPr>
              <w:t>N</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8</w:t>
            </w:r>
            <w:r>
              <w:rPr>
                <w:i/>
              </w:rPr>
              <w:t>O</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9</w:t>
            </w:r>
            <w:r>
              <w:rPr>
                <w:i/>
              </w:rPr>
              <w:t>F</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10</w:t>
            </w:r>
            <w:r>
              <w:rPr>
                <w:i/>
              </w:rPr>
              <w:t>Ne</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3</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11</w:t>
            </w:r>
            <w:r>
              <w:rPr>
                <w:i/>
              </w:rPr>
              <w:t>Na</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12</w:t>
            </w:r>
            <w:r>
              <w:rPr>
                <w:i/>
              </w:rPr>
              <w:t>Mg</w:t>
            </w:r>
          </w:p>
        </w:tc>
        <w:tc>
          <w:tcPr>
            <w:tcW w:w="2499" w:type="pct"/>
            <w:gridSpan w:val="10"/>
            <w:vMerge w:val="continue"/>
            <w:tcBorders>
              <w:top w:val="outset" w:sz="6" w:space="0" w:color="auto"/>
              <w:left w:val="outset" w:sz="6" w:space="0" w:color="auto"/>
              <w:bottom w:val="outset" w:sz="6" w:space="0" w:color="auto"/>
              <w:right w:val="outset" w:sz="6" w:space="0" w:color="auto"/>
            </w:tcBorders>
            <w:vAlign w:val="center"/>
            <w:hideMark/>
          </w:tcPr>
          <w:p>
            <w:pPr>
              <w:pStyle w:val="style157"/>
              <w:rPr>
                <w:i/>
              </w:rPr>
            </w:pP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13</w:t>
            </w:r>
            <w:r>
              <w:rPr>
                <w:i/>
              </w:rPr>
              <w:t>Al</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14</w:t>
            </w:r>
            <w:r>
              <w:rPr>
                <w:i/>
              </w:rPr>
              <w:t>Si</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15</w:t>
            </w:r>
            <w:r>
              <w:rPr>
                <w:i/>
              </w:rPr>
              <w:t>P</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16</w:t>
            </w:r>
            <w:r>
              <w:rPr>
                <w:i/>
              </w:rPr>
              <w:t>S</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17</w:t>
            </w:r>
            <w:r>
              <w:rPr>
                <w:i/>
              </w:rPr>
              <w:t>Cl</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18</w:t>
            </w:r>
            <w:r>
              <w:rPr>
                <w:i/>
              </w:rPr>
              <w:t>Ar</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4</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19</w:t>
            </w:r>
            <w:r>
              <w:rPr>
                <w:i/>
              </w:rPr>
              <w:t>K</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20</w:t>
            </w:r>
            <w:r>
              <w:rPr>
                <w:i/>
              </w:rPr>
              <w:t>Ca</w:t>
            </w:r>
          </w:p>
        </w:tc>
        <w:tc>
          <w:tcPr>
            <w:tcW w:w="39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21</w:t>
            </w:r>
            <w:r>
              <w:rPr>
                <w:i/>
              </w:rPr>
              <w:t>Sc</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22</w:t>
            </w:r>
            <w:r>
              <w:rPr>
                <w:i/>
              </w:rPr>
              <w:t>Ti</w:t>
            </w:r>
          </w:p>
        </w:tc>
        <w:tc>
          <w:tcPr>
            <w:tcW w:w="21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23</w:t>
            </w:r>
            <w:r>
              <w:rPr>
                <w:i/>
              </w:rPr>
              <w:t>V</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24</w:t>
            </w:r>
            <w:r>
              <w:rPr>
                <w:i/>
              </w:rPr>
              <w:t>Cr</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25</w:t>
            </w:r>
            <w:r>
              <w:rPr>
                <w:i/>
              </w:rPr>
              <w:t>Mn</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26</w:t>
            </w:r>
            <w:r>
              <w:rPr>
                <w:i/>
              </w:rPr>
              <w:t>Fe</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27</w:t>
            </w:r>
            <w:r>
              <w:rPr>
                <w:i/>
              </w:rPr>
              <w:t>Co</w:t>
            </w:r>
          </w:p>
        </w:tc>
        <w:tc>
          <w:tcPr>
            <w:tcW w:w="203"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28</w:t>
            </w:r>
            <w:r>
              <w:rPr>
                <w:i/>
              </w:rPr>
              <w:t>Ni</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29</w:t>
            </w:r>
            <w:r>
              <w:rPr>
                <w:i/>
              </w:rPr>
              <w:t>Cu</w:t>
            </w:r>
          </w:p>
        </w:tc>
        <w:tc>
          <w:tcPr>
            <w:tcW w:w="386"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30</w:t>
            </w:r>
            <w:r>
              <w:rPr>
                <w:i/>
              </w:rPr>
              <w:t>Zn</w:t>
            </w: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31</w:t>
            </w:r>
            <w:r>
              <w:rPr>
                <w:i/>
              </w:rPr>
              <w:t>Ga</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32</w:t>
            </w:r>
            <w:r>
              <w:rPr>
                <w:i/>
              </w:rPr>
              <w:t>Ge</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33</w:t>
            </w:r>
            <w:r>
              <w:rPr>
                <w:i/>
              </w:rPr>
              <w:t>As</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34</w:t>
            </w:r>
            <w:r>
              <w:rPr>
                <w:i/>
              </w:rPr>
              <w:t>Se</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35</w:t>
            </w:r>
            <w:r>
              <w:rPr>
                <w:i/>
              </w:rPr>
              <w:t>Br</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36</w:t>
            </w:r>
            <w:r>
              <w:rPr>
                <w:i/>
              </w:rPr>
              <w:t>Kr</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5</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37</w:t>
            </w:r>
            <w:r>
              <w:rPr>
                <w:i/>
              </w:rPr>
              <w:t>Rb</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38</w:t>
            </w:r>
            <w:r>
              <w:rPr>
                <w:i/>
              </w:rPr>
              <w:t>Sr</w:t>
            </w:r>
          </w:p>
        </w:tc>
        <w:tc>
          <w:tcPr>
            <w:tcW w:w="39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39</w:t>
            </w:r>
            <w:r>
              <w:rPr>
                <w:i/>
              </w:rPr>
              <w:t>Y</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40</w:t>
            </w:r>
            <w:r>
              <w:rPr>
                <w:i/>
              </w:rPr>
              <w:t>Zr</w:t>
            </w:r>
          </w:p>
        </w:tc>
        <w:tc>
          <w:tcPr>
            <w:tcW w:w="21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41</w:t>
            </w:r>
            <w:r>
              <w:rPr>
                <w:i/>
              </w:rPr>
              <w:t>Nb</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42</w:t>
            </w:r>
            <w:r>
              <w:rPr>
                <w:i/>
              </w:rPr>
              <w:t>Mo</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43</w:t>
            </w:r>
            <w:r>
              <w:rPr>
                <w:i/>
              </w:rPr>
              <w:t>Tc</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44</w:t>
            </w:r>
            <w:r>
              <w:rPr>
                <w:i/>
              </w:rPr>
              <w:t>Ru</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45</w:t>
            </w:r>
            <w:r>
              <w:rPr>
                <w:i/>
              </w:rPr>
              <w:t>Rh</w:t>
            </w:r>
          </w:p>
        </w:tc>
        <w:tc>
          <w:tcPr>
            <w:tcW w:w="203"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46</w:t>
            </w:r>
            <w:r>
              <w:rPr>
                <w:i/>
              </w:rPr>
              <w:t>Pd</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47</w:t>
            </w:r>
            <w:r>
              <w:rPr>
                <w:i/>
              </w:rPr>
              <w:t>Ag</w:t>
            </w:r>
          </w:p>
        </w:tc>
        <w:tc>
          <w:tcPr>
            <w:tcW w:w="386"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48</w:t>
            </w:r>
            <w:r>
              <w:rPr>
                <w:i/>
              </w:rPr>
              <w:t>Cd</w:t>
            </w: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49</w:t>
            </w:r>
            <w:r>
              <w:rPr>
                <w:i/>
              </w:rPr>
              <w:t>In</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50</w:t>
            </w:r>
            <w:r>
              <w:rPr>
                <w:i/>
              </w:rPr>
              <w:t>Sn</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51</w:t>
            </w:r>
            <w:r>
              <w:rPr>
                <w:i/>
              </w:rPr>
              <w:t>Sb</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52</w:t>
            </w:r>
            <w:r>
              <w:rPr>
                <w:i/>
              </w:rPr>
              <w:t>Te</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53</w:t>
            </w:r>
            <w:r>
              <w:rPr>
                <w:i/>
              </w:rPr>
              <w:t>I</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54</w:t>
            </w:r>
            <w:r>
              <w:rPr>
                <w:i/>
              </w:rPr>
              <w:t>Xe</w:t>
            </w:r>
          </w:p>
        </w:tc>
      </w:tr>
      <w:tr>
        <w:tblPrEx/>
        <w:trPr>
          <w:trHeight w:val="373"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6</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55</w:t>
            </w:r>
            <w:r>
              <w:rPr>
                <w:i/>
              </w:rPr>
              <w:t>Cs</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56</w:t>
            </w:r>
            <w:r>
              <w:rPr>
                <w:i/>
              </w:rPr>
              <w:t>Ba</w:t>
            </w:r>
          </w:p>
        </w:tc>
        <w:tc>
          <w:tcPr>
            <w:tcW w:w="39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color w:val="0000ff"/>
                <w:shd w:val="clear" w:color="auto" w:fill="ffffff"/>
              </w:rPr>
              <w:t>*</w:t>
            </w:r>
            <w:r>
              <w:rPr>
                <w:i/>
              </w:rPr>
              <w:t>57-71</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72</w:t>
            </w:r>
            <w:r>
              <w:rPr>
                <w:i/>
              </w:rPr>
              <w:t>Hf</w:t>
            </w:r>
          </w:p>
        </w:tc>
        <w:tc>
          <w:tcPr>
            <w:tcW w:w="21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73</w:t>
            </w:r>
            <w:r>
              <w:rPr>
                <w:i/>
              </w:rPr>
              <w:t>Ta</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74</w:t>
            </w:r>
            <w:r>
              <w:rPr>
                <w:i/>
              </w:rPr>
              <w:t>W</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75</w:t>
            </w:r>
            <w:r>
              <w:rPr>
                <w:i/>
              </w:rPr>
              <w:t>Re</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76</w:t>
            </w:r>
            <w:r>
              <w:rPr>
                <w:i/>
              </w:rPr>
              <w:t>Os</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77</w:t>
            </w:r>
            <w:r>
              <w:rPr>
                <w:i/>
              </w:rPr>
              <w:t>Ir</w:t>
            </w:r>
          </w:p>
        </w:tc>
        <w:tc>
          <w:tcPr>
            <w:tcW w:w="203"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78</w:t>
            </w:r>
            <w:r>
              <w:rPr>
                <w:i/>
              </w:rPr>
              <w:t>Pt</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79</w:t>
            </w:r>
            <w:r>
              <w:rPr>
                <w:i/>
              </w:rPr>
              <w:t>Au</w:t>
            </w:r>
          </w:p>
        </w:tc>
        <w:tc>
          <w:tcPr>
            <w:tcW w:w="386"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80</w:t>
            </w:r>
            <w:r>
              <w:rPr>
                <w:i/>
              </w:rPr>
              <w:t>Hg</w:t>
            </w: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81</w:t>
            </w:r>
            <w:r>
              <w:rPr>
                <w:i/>
              </w:rPr>
              <w:t>Tl</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82</w:t>
            </w:r>
            <w:r>
              <w:rPr>
                <w:i/>
              </w:rPr>
              <w:t>Pb</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83</w:t>
            </w:r>
            <w:r>
              <w:rPr>
                <w:i/>
              </w:rPr>
              <w:t>Bi</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84</w:t>
            </w:r>
            <w:r>
              <w:rPr>
                <w:i/>
              </w:rPr>
              <w:t>Po</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85</w:t>
            </w:r>
            <w:r>
              <w:rPr>
                <w:i/>
              </w:rPr>
              <w:t>At</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86</w:t>
            </w:r>
            <w:r>
              <w:rPr>
                <w:i/>
              </w:rPr>
              <w:t>Rn</w:t>
            </w:r>
          </w:p>
        </w:tc>
      </w:tr>
      <w:tr>
        <w:tblPrEx/>
        <w:trPr>
          <w:trHeight w:val="1039" w:hRule="atLeast"/>
          <w:tblCellSpacing w:w="7" w:type="dxa"/>
          <w:jc w:val="center"/>
        </w:trPr>
        <w:tc>
          <w:tcPr>
            <w:tcW w:w="114" w:type="pct"/>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rFonts w:cs="Times New Roman"/>
                <w:i/>
              </w:rPr>
            </w:pPr>
            <w:r>
              <w:rPr>
                <w:i/>
              </w:rPr>
              <w:t>7</w:t>
            </w:r>
          </w:p>
        </w:tc>
        <w:tc>
          <w:tcPr>
            <w:tcW w:w="181" w:type="pct"/>
            <w:tcBorders>
              <w:top w:val="outset" w:sz="6" w:space="0" w:color="auto"/>
              <w:left w:val="outset" w:sz="6" w:space="0" w:color="auto"/>
              <w:bottom w:val="outset" w:sz="6" w:space="0" w:color="auto"/>
              <w:right w:val="outset" w:sz="6" w:space="0" w:color="auto"/>
            </w:tcBorders>
            <w:shd w:val="clear" w:color="auto" w:fill="6699ff"/>
            <w:vAlign w:val="center"/>
            <w:hideMark/>
          </w:tcPr>
          <w:p>
            <w:pPr>
              <w:pStyle w:val="style157"/>
              <w:rPr>
                <w:rFonts w:cs="Times New Roman"/>
                <w:i/>
              </w:rPr>
            </w:pPr>
            <w:r>
              <w:rPr>
                <w:i/>
                <w:vertAlign w:val="subscript"/>
              </w:rPr>
              <w:t>87</w:t>
            </w:r>
            <w:r>
              <w:rPr>
                <w:i/>
              </w:rPr>
              <w:t>Fr</w:t>
            </w:r>
          </w:p>
        </w:tc>
        <w:tc>
          <w:tcPr>
            <w:tcW w:w="199" w:type="pct"/>
            <w:tcBorders>
              <w:top w:val="outset" w:sz="6" w:space="0" w:color="auto"/>
              <w:left w:val="outset" w:sz="6" w:space="0" w:color="auto"/>
              <w:bottom w:val="outset" w:sz="6" w:space="0" w:color="auto"/>
              <w:right w:val="outset" w:sz="6" w:space="0" w:color="auto"/>
            </w:tcBorders>
            <w:shd w:val="clear" w:color="auto" w:fill="66ccff"/>
            <w:vAlign w:val="center"/>
            <w:hideMark/>
          </w:tcPr>
          <w:p>
            <w:pPr>
              <w:pStyle w:val="style157"/>
              <w:rPr>
                <w:rFonts w:cs="Times New Roman"/>
                <w:i/>
              </w:rPr>
            </w:pPr>
            <w:r>
              <w:rPr>
                <w:i/>
                <w:vertAlign w:val="subscript"/>
              </w:rPr>
              <w:t>88</w:t>
            </w:r>
            <w:r>
              <w:rPr>
                <w:i/>
              </w:rPr>
              <w:t>Ra</w:t>
            </w:r>
          </w:p>
        </w:tc>
        <w:tc>
          <w:tcPr>
            <w:tcW w:w="39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color w:val="ff0000"/>
                <w:shd w:val="clear" w:color="auto" w:fill="ffffff"/>
              </w:rPr>
              <w:t>*</w:t>
            </w:r>
            <w:r>
              <w:rPr>
                <w:i/>
              </w:rPr>
              <w:t>89-103</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104</w:t>
            </w:r>
            <w:r>
              <w:rPr>
                <w:i/>
              </w:rPr>
              <w:t>Rf</w:t>
            </w:r>
          </w:p>
        </w:tc>
        <w:tc>
          <w:tcPr>
            <w:tcW w:w="211"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105</w:t>
            </w:r>
            <w:r>
              <w:rPr>
                <w:i/>
              </w:rPr>
              <w:t>Db</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106</w:t>
            </w:r>
            <w:r>
              <w:rPr>
                <w:i/>
              </w:rPr>
              <w:t>Sg</w:t>
            </w:r>
          </w:p>
        </w:tc>
        <w:tc>
          <w:tcPr>
            <w:tcW w:w="204"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107</w:t>
            </w:r>
            <w:r>
              <w:rPr>
                <w:i/>
              </w:rPr>
              <w:t>Bh</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108</w:t>
            </w:r>
            <w:r>
              <w:rPr>
                <w:i/>
              </w:rPr>
              <w:t>Hs</w:t>
            </w: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109</w:t>
            </w:r>
            <w:r>
              <w:rPr>
                <w:i/>
              </w:rPr>
              <w:t>Mt</w:t>
            </w:r>
          </w:p>
        </w:tc>
        <w:tc>
          <w:tcPr>
            <w:tcW w:w="203"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110</w:t>
            </w:r>
            <w:r>
              <w:rPr>
                <w:i/>
              </w:rPr>
              <w:t>Ds</w:t>
            </w:r>
          </w:p>
        </w:tc>
        <w:tc>
          <w:tcPr>
            <w:tcW w:w="199"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111</w:t>
            </w:r>
            <w:r>
              <w:rPr>
                <w:i/>
              </w:rPr>
              <w:t>Rg</w:t>
            </w:r>
          </w:p>
        </w:tc>
        <w:tc>
          <w:tcPr>
            <w:tcW w:w="386"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vertAlign w:val="subscript"/>
              </w:rPr>
              <w:t>112</w:t>
            </w:r>
            <w:r>
              <w:rPr>
                <w:bCs/>
                <w:i/>
              </w:rPr>
              <w:t>Cn</w:t>
            </w:r>
          </w:p>
        </w:tc>
        <w:tc>
          <w:tcPr>
            <w:tcW w:w="3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rFonts w:cs="Times New Roman"/>
                <w:i/>
              </w:rPr>
            </w:pPr>
            <w:r>
              <w:rPr>
                <w:i/>
                <w:vertAlign w:val="subscript"/>
              </w:rPr>
              <w:t>113</w:t>
            </w:r>
            <w:r>
              <w:rPr>
                <w:i/>
              </w:rPr>
              <w:t>Uut</w:t>
            </w:r>
          </w:p>
        </w:tc>
        <w:tc>
          <w:tcPr>
            <w:tcW w:w="185" w:type="pct"/>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rFonts w:cs="Times New Roman"/>
                <w:i/>
              </w:rPr>
            </w:pPr>
            <w:r>
              <w:rPr>
                <w:i/>
                <w:vertAlign w:val="subscript"/>
              </w:rPr>
              <w:t>114</w:t>
            </w:r>
            <w:r>
              <w:rPr>
                <w:bCs/>
                <w:i/>
              </w:rPr>
              <w:t>Fl</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9933"/>
            <w:vAlign w:val="center"/>
            <w:hideMark/>
          </w:tcPr>
          <w:p>
            <w:pPr>
              <w:pStyle w:val="style157"/>
              <w:rPr>
                <w:rFonts w:cs="Times New Roman"/>
                <w:i/>
              </w:rPr>
            </w:pPr>
            <w:r>
              <w:rPr>
                <w:i/>
                <w:vertAlign w:val="subscript"/>
              </w:rPr>
              <w:t>115</w:t>
            </w:r>
            <w:r>
              <w:rPr>
                <w:i/>
              </w:rPr>
              <w:t>Uup</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5050"/>
            <w:vAlign w:val="center"/>
            <w:hideMark/>
          </w:tcPr>
          <w:p>
            <w:pPr>
              <w:pStyle w:val="style157"/>
              <w:rPr>
                <w:rFonts w:cs="Times New Roman"/>
                <w:i/>
              </w:rPr>
            </w:pPr>
            <w:r>
              <w:rPr>
                <w:i/>
                <w:vertAlign w:val="subscript"/>
              </w:rPr>
              <w:t>116</w:t>
            </w:r>
            <w:r>
              <w:rPr>
                <w:bCs/>
                <w:i/>
              </w:rPr>
              <w:t>Lv</w:t>
            </w:r>
          </w:p>
        </w:tc>
        <w:tc>
          <w:tcPr>
            <w:tcW w:w="309"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rFonts w:cs="Times New Roman"/>
                <w:i/>
              </w:rPr>
            </w:pPr>
            <w:r>
              <w:rPr>
                <w:i/>
                <w:vertAlign w:val="subscript"/>
              </w:rPr>
              <w:t>117</w:t>
            </w:r>
            <w:r>
              <w:rPr>
                <w:i/>
              </w:rPr>
              <w:t>Uus</w:t>
            </w:r>
          </w:p>
        </w:tc>
        <w:tc>
          <w:tcPr>
            <w:tcW w:w="431" w:type="pct"/>
            <w:tcBorders>
              <w:top w:val="outset" w:sz="6" w:space="0" w:color="auto"/>
              <w:left w:val="outset" w:sz="6" w:space="0" w:color="auto"/>
              <w:bottom w:val="outset" w:sz="6" w:space="0" w:color="auto"/>
              <w:right w:val="outset" w:sz="6" w:space="0" w:color="auto"/>
            </w:tcBorders>
            <w:shd w:val="clear" w:color="auto" w:fill="ff6699"/>
            <w:vAlign w:val="center"/>
            <w:hideMark/>
          </w:tcPr>
          <w:p>
            <w:pPr>
              <w:pStyle w:val="style157"/>
              <w:rPr>
                <w:rFonts w:cs="Times New Roman"/>
                <w:i/>
              </w:rPr>
            </w:pPr>
            <w:r>
              <w:rPr>
                <w:i/>
                <w:vertAlign w:val="subscript"/>
              </w:rPr>
              <w:t>118</w:t>
            </w:r>
            <w:r>
              <w:rPr>
                <w:i/>
              </w:rPr>
              <w:t>Uno</w:t>
            </w:r>
          </w:p>
        </w:tc>
      </w:tr>
      <w:tr>
        <w:tblPrEx/>
        <w:trPr>
          <w:trHeight w:val="542" w:hRule="atLeast"/>
          <w:tblCellSpacing w:w="7" w:type="dxa"/>
          <w:jc w:val="center"/>
        </w:trPr>
        <w:tc>
          <w:tcPr>
            <w:tcW w:w="908" w:type="pct"/>
            <w:gridSpan w:val="4"/>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i/>
              </w:rPr>
            </w:pPr>
            <w:r>
              <w:rPr>
                <w:i/>
              </w:rPr>
              <w:t>PADOM</w:t>
            </w:r>
          </w:p>
        </w:tc>
        <w:tc>
          <w:tcPr>
            <w:tcW w:w="4067" w:type="pct"/>
            <w:gridSpan w:val="17"/>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i/>
              </w:rPr>
            </w:pPr>
            <w:r>
              <w:rPr>
                <w:i/>
              </w:rPr>
              <w:t> </w:t>
            </w:r>
          </w:p>
        </w:tc>
      </w:tr>
      <w:tr>
        <w:tblPrEx/>
        <w:trPr>
          <w:trHeight w:val="373" w:hRule="atLeast"/>
          <w:tblCellSpacing w:w="7" w:type="dxa"/>
          <w:jc w:val="center"/>
        </w:trPr>
        <w:tc>
          <w:tcPr>
            <w:tcW w:w="0" w:type="auto"/>
            <w:gridSpan w:val="4"/>
            <w:vMerge w:val="continue"/>
            <w:tcBorders>
              <w:top w:val="outset" w:sz="6" w:space="0" w:color="auto"/>
              <w:left w:val="outset" w:sz="6" w:space="0" w:color="auto"/>
              <w:bottom w:val="outset" w:sz="6" w:space="0" w:color="auto"/>
              <w:right w:val="outset" w:sz="6" w:space="0" w:color="auto"/>
            </w:tcBorders>
            <w:vAlign w:val="center"/>
            <w:hideMark/>
          </w:tcPr>
          <w:p>
            <w:pPr>
              <w:pStyle w:val="style157"/>
              <w:rPr>
                <w:i/>
              </w:rPr>
            </w:pP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color w:val="0000ff"/>
                <w:shd w:val="clear" w:color="auto" w:fill="ffffff"/>
              </w:rPr>
              <w:t>*</w:t>
            </w:r>
            <w:r>
              <w:rPr>
                <w:i/>
                <w:vertAlign w:val="subscript"/>
              </w:rPr>
              <w:t>57</w:t>
            </w:r>
            <w:r>
              <w:rPr>
                <w:i/>
              </w:rPr>
              <w:t>La</w:t>
            </w:r>
          </w:p>
        </w:tc>
        <w:tc>
          <w:tcPr>
            <w:tcW w:w="21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58</w:t>
            </w:r>
            <w:r>
              <w:rPr>
                <w:i/>
              </w:rPr>
              <w:t>Ce</w:t>
            </w:r>
          </w:p>
        </w:tc>
        <w:tc>
          <w:tcPr>
            <w:tcW w:w="204"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59</w:t>
            </w:r>
            <w:r>
              <w:rPr>
                <w:i/>
              </w:rPr>
              <w:t>Pr</w:t>
            </w:r>
          </w:p>
        </w:tc>
        <w:tc>
          <w:tcPr>
            <w:tcW w:w="204"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60</w:t>
            </w:r>
            <w:r>
              <w:rPr>
                <w:i/>
              </w:rPr>
              <w:t>Nd</w:t>
            </w:r>
          </w:p>
        </w:tc>
        <w:tc>
          <w:tcPr>
            <w:tcW w:w="19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61</w:t>
            </w:r>
            <w:r>
              <w:rPr>
                <w:i/>
              </w:rPr>
              <w:t>Pm</w:t>
            </w:r>
          </w:p>
        </w:tc>
        <w:tc>
          <w:tcPr>
            <w:tcW w:w="215"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62</w:t>
            </w:r>
            <w:r>
              <w:rPr>
                <w:i/>
              </w:rPr>
              <w:t>Sm</w:t>
            </w:r>
          </w:p>
        </w:tc>
        <w:tc>
          <w:tcPr>
            <w:tcW w:w="20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63</w:t>
            </w:r>
            <w:r>
              <w:rPr>
                <w:i/>
              </w:rPr>
              <w:t>Eu</w:t>
            </w:r>
          </w:p>
        </w:tc>
        <w:tc>
          <w:tcPr>
            <w:tcW w:w="19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64</w:t>
            </w:r>
            <w:r>
              <w:rPr>
                <w:i/>
              </w:rPr>
              <w:t>Gd</w:t>
            </w:r>
          </w:p>
        </w:tc>
        <w:tc>
          <w:tcPr>
            <w:tcW w:w="386"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65</w:t>
            </w:r>
            <w:r>
              <w:rPr>
                <w:i/>
              </w:rPr>
              <w:t>Tb</w:t>
            </w:r>
          </w:p>
        </w:tc>
        <w:tc>
          <w:tcPr>
            <w:tcW w:w="34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66</w:t>
            </w:r>
            <w:r>
              <w:rPr>
                <w:i/>
              </w:rPr>
              <w:t>Dy</w:t>
            </w:r>
          </w:p>
        </w:tc>
        <w:tc>
          <w:tcPr>
            <w:tcW w:w="185"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67</w:t>
            </w:r>
            <w:r>
              <w:rPr>
                <w:i/>
              </w:rPr>
              <w:t>Ho</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68</w:t>
            </w:r>
            <w:r>
              <w:rPr>
                <w:i/>
              </w:rPr>
              <w:t>Er</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69</w:t>
            </w:r>
            <w:r>
              <w:rPr>
                <w:i/>
              </w:rPr>
              <w:t>Tm</w:t>
            </w:r>
          </w:p>
        </w:tc>
        <w:tc>
          <w:tcPr>
            <w:tcW w:w="30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70</w:t>
            </w:r>
            <w:r>
              <w:rPr>
                <w:i/>
              </w:rPr>
              <w:t>Yb</w:t>
            </w:r>
          </w:p>
        </w:tc>
        <w:tc>
          <w:tcPr>
            <w:tcW w:w="43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71</w:t>
            </w:r>
            <w:r>
              <w:rPr>
                <w:i/>
              </w:rPr>
              <w:t>Lu</w:t>
            </w:r>
          </w:p>
        </w:tc>
      </w:tr>
      <w:tr>
        <w:tblPrEx/>
        <w:trPr>
          <w:trHeight w:val="373" w:hRule="atLeast"/>
          <w:tblCellSpacing w:w="7" w:type="dxa"/>
          <w:jc w:val="center"/>
        </w:trPr>
        <w:tc>
          <w:tcPr>
            <w:tcW w:w="0" w:type="auto"/>
            <w:gridSpan w:val="4"/>
            <w:vMerge w:val="continue"/>
            <w:tcBorders>
              <w:top w:val="outset" w:sz="6" w:space="0" w:color="auto"/>
              <w:left w:val="outset" w:sz="6" w:space="0" w:color="auto"/>
              <w:bottom w:val="outset" w:sz="6" w:space="0" w:color="auto"/>
              <w:right w:val="outset" w:sz="6" w:space="0" w:color="auto"/>
            </w:tcBorders>
            <w:vAlign w:val="center"/>
            <w:hideMark/>
          </w:tcPr>
          <w:p>
            <w:pPr>
              <w:pStyle w:val="style157"/>
              <w:rPr>
                <w:i/>
              </w:rPr>
            </w:pPr>
          </w:p>
        </w:tc>
        <w:tc>
          <w:tcPr>
            <w:tcW w:w="215"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rFonts w:cs="Times New Roman"/>
                <w:i/>
              </w:rPr>
            </w:pPr>
            <w:r>
              <w:rPr>
                <w:i/>
                <w:color w:val="ff0000"/>
                <w:shd w:val="clear" w:color="auto" w:fill="ffffff"/>
              </w:rPr>
              <w:t>*</w:t>
            </w:r>
            <w:r>
              <w:rPr>
                <w:i/>
                <w:vertAlign w:val="subscript"/>
              </w:rPr>
              <w:t>89</w:t>
            </w:r>
            <w:r>
              <w:rPr>
                <w:i/>
              </w:rPr>
              <w:t>Ac</w:t>
            </w:r>
          </w:p>
        </w:tc>
        <w:tc>
          <w:tcPr>
            <w:tcW w:w="21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90</w:t>
            </w:r>
            <w:r>
              <w:rPr>
                <w:i/>
              </w:rPr>
              <w:t>Th</w:t>
            </w:r>
          </w:p>
        </w:tc>
        <w:tc>
          <w:tcPr>
            <w:tcW w:w="204"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91</w:t>
            </w:r>
            <w:r>
              <w:rPr>
                <w:i/>
              </w:rPr>
              <w:t>Pa</w:t>
            </w:r>
          </w:p>
        </w:tc>
        <w:tc>
          <w:tcPr>
            <w:tcW w:w="204"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92</w:t>
            </w:r>
            <w:r>
              <w:rPr>
                <w:i/>
              </w:rPr>
              <w:t>U</w:t>
            </w:r>
          </w:p>
        </w:tc>
        <w:tc>
          <w:tcPr>
            <w:tcW w:w="19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93</w:t>
            </w:r>
            <w:r>
              <w:rPr>
                <w:i/>
              </w:rPr>
              <w:t>Np</w:t>
            </w:r>
          </w:p>
        </w:tc>
        <w:tc>
          <w:tcPr>
            <w:tcW w:w="215"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94</w:t>
            </w:r>
            <w:r>
              <w:rPr>
                <w:i/>
              </w:rPr>
              <w:t>Pu</w:t>
            </w:r>
          </w:p>
        </w:tc>
        <w:tc>
          <w:tcPr>
            <w:tcW w:w="20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95</w:t>
            </w:r>
            <w:r>
              <w:rPr>
                <w:i/>
              </w:rPr>
              <w:t>Am</w:t>
            </w:r>
          </w:p>
        </w:tc>
        <w:tc>
          <w:tcPr>
            <w:tcW w:w="19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96</w:t>
            </w:r>
            <w:r>
              <w:rPr>
                <w:i/>
              </w:rPr>
              <w:t>Cm</w:t>
            </w:r>
          </w:p>
        </w:tc>
        <w:tc>
          <w:tcPr>
            <w:tcW w:w="386"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97</w:t>
            </w:r>
            <w:r>
              <w:rPr>
                <w:i/>
              </w:rPr>
              <w:t>Bk</w:t>
            </w:r>
          </w:p>
        </w:tc>
        <w:tc>
          <w:tcPr>
            <w:tcW w:w="34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98</w:t>
            </w:r>
            <w:r>
              <w:rPr>
                <w:i/>
              </w:rPr>
              <w:t>Cf</w:t>
            </w:r>
          </w:p>
        </w:tc>
        <w:tc>
          <w:tcPr>
            <w:tcW w:w="185"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99</w:t>
            </w:r>
            <w:r>
              <w:rPr>
                <w:i/>
              </w:rPr>
              <w:t>Es</w:t>
            </w:r>
          </w:p>
        </w:tc>
        <w:tc>
          <w:tcPr>
            <w:tcW w:w="317" w:type="pct"/>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100</w:t>
            </w:r>
            <w:r>
              <w:rPr>
                <w:i/>
              </w:rPr>
              <w:t>Fm</w:t>
            </w:r>
          </w:p>
        </w:tc>
        <w:tc>
          <w:tcPr>
            <w:tcW w:w="334" w:type="pct"/>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101</w:t>
            </w:r>
            <w:r>
              <w:rPr>
                <w:i/>
              </w:rPr>
              <w:t>Md</w:t>
            </w:r>
          </w:p>
        </w:tc>
        <w:tc>
          <w:tcPr>
            <w:tcW w:w="30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102</w:t>
            </w:r>
            <w:r>
              <w:rPr>
                <w:i/>
              </w:rPr>
              <w:t>No</w:t>
            </w:r>
          </w:p>
        </w:tc>
        <w:tc>
          <w:tcPr>
            <w:tcW w:w="43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rFonts w:cs="Times New Roman"/>
                <w:i/>
              </w:rPr>
            </w:pPr>
            <w:r>
              <w:rPr>
                <w:i/>
                <w:vertAlign w:val="subscript"/>
              </w:rPr>
              <w:t>103</w:t>
            </w:r>
            <w:r>
              <w:rPr>
                <w:i/>
              </w:rPr>
              <w:t>Lr</w:t>
            </w:r>
          </w:p>
        </w:tc>
      </w:tr>
    </w:tbl>
    <w:p>
      <w:pPr>
        <w:pStyle w:val="style157"/>
        <w:numPr>
          <w:ilvl w:val="0"/>
          <w:numId w:val="30"/>
        </w:numPr>
        <w:rPr>
          <w:i/>
        </w:rPr>
      </w:pPr>
      <w:r>
        <w:rPr>
          <w:i/>
        </w:rPr>
        <w:t xml:space="preserve">The thick diagonal zig-zag black line shows the main division between metals on the left of the  Periodic table and non-metals on the right of the periodic table. </w:t>
      </w:r>
    </w:p>
    <w:p>
      <w:pPr>
        <w:pStyle w:val="style157"/>
        <w:numPr>
          <w:ilvl w:val="0"/>
          <w:numId w:val="30"/>
        </w:numPr>
        <w:rPr>
          <w:i/>
        </w:rPr>
      </w:pPr>
      <w:r>
        <w:rPr>
          <w:i/>
        </w:rPr>
        <w:t>However, note that the metallic elements and non-metallic elements adjacent to this zig-zag line can show a 'mixture' of properties.</w:t>
      </w:r>
    </w:p>
    <w:p>
      <w:pPr>
        <w:pStyle w:val="style157"/>
        <w:numPr>
          <w:ilvl w:val="0"/>
          <w:numId w:val="30"/>
        </w:numPr>
        <w:rPr>
          <w:bCs/>
          <w:i/>
          <w:shd w:val="clear" w:color="auto" w:fill="ff99cc"/>
        </w:rPr>
      </w:pPr>
      <w:r>
        <w:rPr>
          <w:i/>
        </w:rPr>
        <w:t>Most elements on the left are</w:t>
      </w:r>
      <w:r>
        <w:rPr>
          <w:i/>
          <w:color w:val="c00000"/>
        </w:rPr>
        <w:t>Metals</w:t>
      </w:r>
      <w:r>
        <w:rPr/>
        <w:fldChar w:fldCharType="begin"/>
      </w:r>
      <w:r>
        <w:instrText xml:space="preserve"> HYPERLINK "http://www.docbrown.info/page03/3_34ptable.htm" \l "2a." </w:instrText>
      </w:r>
      <w:r>
        <w:rPr/>
        <w:fldChar w:fldCharType="separate"/>
      </w:r>
      <w:r>
        <w:rPr>
          <w:bCs/>
          <w:i/>
          <w:color w:val="c00000"/>
          <w:u w:val="single"/>
        </w:rPr>
        <w:t>(</w:t>
      </w:r>
      <w:r>
        <w:rPr>
          <w:bCs/>
          <w:i/>
          <w:color w:val="c00000"/>
        </w:rPr>
        <w:t>Elements that ionize or react by losing electrons</w:t>
      </w:r>
      <w:r>
        <w:rPr>
          <w:bCs/>
          <w:i/>
          <w:color w:val="c00000"/>
          <w:u w:val="single"/>
        </w:rPr>
        <w:t>).</w:t>
      </w:r>
      <w:r>
        <w:rPr/>
        <w:fldChar w:fldCharType="end"/>
      </w:r>
      <w:r>
        <w:rPr>
          <w:i/>
        </w:rPr>
        <w:t xml:space="preserve"> e.g. elements 3 to 4 (lithium to beryllium), elements 11 to 13 (sodium to aluminum), elements 19 to 31 (potassium to gallium), elements 37 to 50 (rubidium to tin).</w:t>
      </w:r>
    </w:p>
    <w:p>
      <w:pPr>
        <w:pStyle w:val="style157"/>
        <w:rPr>
          <w:i/>
          <w:shd w:val="clear" w:color="auto" w:fill="ff99cc"/>
        </w:rPr>
      </w:pPr>
    </w:p>
    <w:p>
      <w:pPr>
        <w:pStyle w:val="style157"/>
        <w:rPr>
          <w:i/>
          <w:shd w:val="clear" w:color="auto" w:fill="ff99cc"/>
        </w:rPr>
      </w:pPr>
      <w:r>
        <w:rPr>
          <w:i/>
          <w:shd w:val="clear" w:color="auto" w:fill="ff99cc"/>
        </w:rPr>
        <w:t>PHYSICAL PROPERTIES OF METALS</w:t>
      </w:r>
    </w:p>
    <w:p>
      <w:pPr>
        <w:pStyle w:val="style157"/>
        <w:rPr>
          <w:i/>
        </w:rPr>
      </w:pPr>
    </w:p>
    <w:p>
      <w:pPr>
        <w:pStyle w:val="style157"/>
        <w:numPr>
          <w:ilvl w:val="0"/>
          <w:numId w:val="31"/>
        </w:numPr>
        <w:rPr>
          <w:rFonts w:cs="Times New Roman"/>
          <w:i/>
        </w:rPr>
      </w:pPr>
      <w:r>
        <w:rPr>
          <w:bCs/>
          <w:i/>
        </w:rPr>
        <w:t>Usually high melting points and boiling points</w:t>
      </w:r>
      <w:r>
        <w:rPr>
          <w:i/>
        </w:rPr>
        <w:t xml:space="preserve"> so all solid bar one (exceptions like mercury the only liquid metal at room temperature and the alkali metals have untypical low melting points).</w:t>
      </w:r>
    </w:p>
    <w:p>
      <w:pPr>
        <w:pStyle w:val="style157"/>
        <w:numPr>
          <w:ilvl w:val="0"/>
          <w:numId w:val="31"/>
        </w:numPr>
        <w:rPr>
          <w:rFonts w:cs="Times New Roman"/>
          <w:i/>
        </w:rPr>
      </w:pPr>
      <w:r>
        <w:rPr>
          <w:bCs/>
          <w:i/>
        </w:rPr>
        <w:t>Often very good conductors of heat and electricity.</w:t>
      </w:r>
      <w:r>
        <w:rPr>
          <w:i/>
        </w:rPr>
        <w:t xml:space="preserve"> This is due to the mobility of the free moving electrons in the structure of metals.</w:t>
      </w:r>
    </w:p>
    <w:p>
      <w:pPr>
        <w:pStyle w:val="style157"/>
        <w:numPr>
          <w:ilvl w:val="0"/>
          <w:numId w:val="31"/>
        </w:numPr>
        <w:rPr>
          <w:rFonts w:cs="Times New Roman"/>
          <w:i/>
        </w:rPr>
      </w:pPr>
      <w:r>
        <w:rPr>
          <w:bCs/>
          <w:i/>
        </w:rPr>
        <w:t xml:space="preserve">Most have a high density  </w:t>
      </w:r>
      <w:r>
        <w:rPr>
          <w:i/>
        </w:rPr>
        <w:t>(exceptions like the Alkali Metals have untypical low densities, the first three Li, Na and K float on water before the 'fizzing'!).</w:t>
      </w:r>
    </w:p>
    <w:p>
      <w:pPr>
        <w:pStyle w:val="style157"/>
        <w:numPr>
          <w:ilvl w:val="0"/>
          <w:numId w:val="31"/>
        </w:numPr>
        <w:rPr>
          <w:rFonts w:cs="Times New Roman"/>
          <w:i/>
        </w:rPr>
      </w:pPr>
      <w:r>
        <w:rPr>
          <w:bCs/>
          <w:i/>
        </w:rPr>
        <w:t xml:space="preserve">Their appearance is always 'shiny' </w:t>
      </w:r>
      <w:r>
        <w:rPr>
          <w:i/>
        </w:rPr>
        <w:t>(usually silvery, except for copper and gold)</w:t>
      </w:r>
      <w:r>
        <w:rPr>
          <w:rFonts w:cs="Times New Roman"/>
          <w:i/>
        </w:rPr>
        <w:t xml:space="preserve">. </w:t>
      </w:r>
    </w:p>
    <w:p>
      <w:pPr>
        <w:pStyle w:val="style157"/>
        <w:numPr>
          <w:ilvl w:val="0"/>
          <w:numId w:val="31"/>
        </w:numPr>
        <w:rPr>
          <w:rFonts w:cs="Times New Roman"/>
          <w:i/>
        </w:rPr>
      </w:pPr>
      <w:r>
        <w:rPr>
          <w:bCs/>
          <w:i/>
        </w:rPr>
        <w:t xml:space="preserve">Usually quite strong materials </w:t>
      </w:r>
      <w:r>
        <w:rPr>
          <w:i/>
        </w:rPr>
        <w:t>(exceptions like the Alkali Metals which are atypically very soft, and metals like lead are relatively soft too)</w:t>
      </w:r>
      <w:r>
        <w:rPr>
          <w:rFonts w:cs="Times New Roman"/>
          <w:i/>
        </w:rPr>
        <w:t xml:space="preserve">. </w:t>
      </w:r>
    </w:p>
    <w:p>
      <w:pPr>
        <w:pStyle w:val="style157"/>
        <w:numPr>
          <w:ilvl w:val="0"/>
          <w:numId w:val="31"/>
        </w:numPr>
        <w:rPr>
          <w:rFonts w:cs="Times New Roman"/>
          <w:i/>
        </w:rPr>
      </w:pPr>
      <w:r>
        <w:rPr>
          <w:i/>
        </w:rPr>
        <w:t>They are easily beaten into shape (malleable) or drawn into wire (ductile) of varying strength, from very weak sodium to very strong iron or titanium).</w:t>
      </w:r>
    </w:p>
    <w:p>
      <w:pPr>
        <w:pStyle w:val="style157"/>
        <w:numPr>
          <w:ilvl w:val="0"/>
          <w:numId w:val="31"/>
        </w:numPr>
        <w:rPr>
          <w:rFonts w:cs="Times New Roman"/>
          <w:i/>
        </w:rPr>
      </w:pPr>
      <w:r>
        <w:rPr>
          <w:i/>
        </w:rPr>
        <w:t>Solids sonorous, they ring or resonate to produce a note when struck.</w:t>
      </w:r>
    </w:p>
    <w:p>
      <w:pPr>
        <w:pStyle w:val="style157"/>
        <w:rPr>
          <w:i/>
        </w:rPr>
      </w:pPr>
    </w:p>
    <w:p>
      <w:pPr>
        <w:pStyle w:val="style157"/>
        <w:rPr>
          <w:rFonts w:cs="Times New Roman"/>
          <w:i/>
        </w:rPr>
      </w:pPr>
      <w:r>
        <w:rPr>
          <w:i/>
          <w:shd w:val="clear" w:color="auto" w:fill="ff99cc"/>
        </w:rPr>
        <w:t>CHEMICAL PROPERTIES OF METALS</w:t>
      </w:r>
    </w:p>
    <w:p>
      <w:pPr>
        <w:pStyle w:val="style157"/>
        <w:numPr>
          <w:ilvl w:val="0"/>
          <w:numId w:val="32"/>
        </w:numPr>
        <w:rPr>
          <w:i/>
        </w:rPr>
      </w:pPr>
      <w:r>
        <w:rPr>
          <w:bCs/>
          <w:i/>
        </w:rPr>
        <w:t>They tend to form basic oxides that react with acids to form salts</w:t>
      </w:r>
      <w:r>
        <w:rPr>
          <w:i/>
        </w:rPr>
        <w:t xml:space="preserve"> (if the oxide is soluble in water it forms an </w:t>
      </w:r>
      <w:r>
        <w:rPr>
          <w:bCs/>
          <w:i/>
        </w:rPr>
        <w:t>alkali</w:t>
      </w:r>
      <w:r>
        <w:rPr>
          <w:i/>
        </w:rPr>
        <w:t xml:space="preserve"> of pH &gt; 7, universal indicator blue or violet).</w:t>
      </w:r>
    </w:p>
    <w:p>
      <w:pPr>
        <w:pStyle w:val="style157"/>
        <w:numPr>
          <w:ilvl w:val="0"/>
          <w:numId w:val="32"/>
        </w:numPr>
        <w:rPr>
          <w:rFonts w:cs="Times New Roman"/>
          <w:i/>
        </w:rPr>
      </w:pPr>
      <w:r>
        <w:rPr>
          <w:i/>
        </w:rPr>
        <w:t xml:space="preserve">Most metals react with acids to form a salt and hydrogen. </w:t>
      </w:r>
    </w:p>
    <w:p>
      <w:pPr>
        <w:pStyle w:val="style157"/>
        <w:numPr>
          <w:ilvl w:val="0"/>
          <w:numId w:val="32"/>
        </w:numPr>
        <w:rPr>
          <w:rFonts w:cs="Times New Roman"/>
          <w:i/>
        </w:rPr>
      </w:pPr>
      <w:r>
        <w:rPr>
          <w:i/>
        </w:rPr>
        <w:t xml:space="preserve">Metals readily form positive ions in compounds by losing electrons </w:t>
      </w:r>
    </w:p>
    <w:p>
      <w:pPr>
        <w:pStyle w:val="style157"/>
        <w:rPr>
          <w:rFonts w:cs="Times New Roman"/>
          <w:i/>
        </w:rPr>
      </w:pPr>
      <w:r>
        <w:rPr>
          <w:i/>
        </w:rPr>
        <w:t>e.g.  sodium Na - e</w:t>
      </w:r>
      <w:r>
        <w:rPr>
          <w:i/>
          <w:vertAlign w:val="superscript"/>
        </w:rPr>
        <w:t>-</w:t>
      </w:r>
      <w:r>
        <w:rPr>
          <w:i/>
        </w:rPr>
        <w:t xml:space="preserve"> ==&gt;</w:t>
      </w:r>
      <w:r>
        <w:rPr>
          <w:bCs/>
          <w:i/>
        </w:rPr>
        <w:t>Na</w:t>
      </w:r>
      <w:r>
        <w:rPr>
          <w:bCs/>
          <w:i/>
          <w:vertAlign w:val="superscript"/>
        </w:rPr>
        <w:t>+</w:t>
      </w:r>
      <w:r>
        <w:rPr>
          <w:i/>
        </w:rPr>
        <w:t>, magnesium Mg - 2e</w:t>
      </w:r>
      <w:r>
        <w:rPr>
          <w:i/>
          <w:vertAlign w:val="superscript"/>
        </w:rPr>
        <w:t>-</w:t>
      </w:r>
      <w:r>
        <w:rPr>
          <w:i/>
        </w:rPr>
        <w:t xml:space="preserve"> ==&gt;</w:t>
      </w:r>
      <w:r>
        <w:rPr>
          <w:bCs/>
          <w:i/>
        </w:rPr>
        <w:t>Mg</w:t>
      </w:r>
      <w:r>
        <w:rPr>
          <w:bCs/>
          <w:i/>
          <w:vertAlign w:val="superscript"/>
        </w:rPr>
        <w:t>2+</w:t>
      </w:r>
      <w:r>
        <w:rPr>
          <w:i/>
        </w:rPr>
        <w:t xml:space="preserve"> or aluminum Al - 3e</w:t>
      </w:r>
      <w:r>
        <w:rPr>
          <w:i/>
          <w:vertAlign w:val="superscript"/>
        </w:rPr>
        <w:t>-</w:t>
      </w:r>
      <w:r>
        <w:rPr>
          <w:i/>
        </w:rPr>
        <w:t xml:space="preserve"> =&gt;</w:t>
      </w:r>
      <w:r>
        <w:rPr>
          <w:bCs/>
          <w:i/>
        </w:rPr>
        <w:t>Al</w:t>
      </w:r>
      <w:r>
        <w:rPr>
          <w:bCs/>
          <w:i/>
          <w:vertAlign w:val="superscript"/>
        </w:rPr>
        <w:t>3+</w:t>
      </w:r>
      <w:r>
        <w:rPr>
          <w:bCs/>
          <w:i/>
        </w:rPr>
        <w:t>.</w:t>
      </w:r>
      <w:r>
        <w:rPr>
          <w:i/>
        </w:rPr>
        <w:t xml:space="preserve"> Their </w:t>
      </w:r>
      <w:r>
        <w:rPr>
          <w:bCs/>
          <w:i/>
        </w:rPr>
        <w:t>oxides</w:t>
      </w:r>
      <w:r>
        <w:rPr>
          <w:i/>
        </w:rPr>
        <w:t xml:space="preserve"> and </w:t>
      </w:r>
      <w:r>
        <w:rPr>
          <w:bCs/>
          <w:i/>
        </w:rPr>
        <w:t>chlorides</w:t>
      </w:r>
      <w:r>
        <w:rPr>
          <w:i/>
        </w:rPr>
        <w:t xml:space="preserve"> are usually </w:t>
      </w:r>
      <w:r>
        <w:rPr>
          <w:bCs/>
          <w:i/>
        </w:rPr>
        <w:t>ionic</w:t>
      </w:r>
      <w:r>
        <w:rPr>
          <w:i/>
        </w:rPr>
        <w:t xml:space="preserve">in terms of chemical bonding.  e.g. </w:t>
      </w:r>
    </w:p>
    <w:p>
      <w:pPr>
        <w:pStyle w:val="style157"/>
        <w:rPr>
          <w:rFonts w:cs="Times New Roman"/>
          <w:i/>
        </w:rPr>
      </w:pPr>
      <w:r>
        <w:rPr>
          <w:i/>
        </w:rPr>
        <w:t xml:space="preserve">Magnesium oxide, MgO or </w:t>
      </w:r>
      <w:r>
        <w:rPr>
          <w:bCs/>
          <w:i/>
        </w:rPr>
        <w:t>Mg</w:t>
      </w:r>
      <w:r>
        <w:rPr>
          <w:bCs/>
          <w:i/>
          <w:vertAlign w:val="superscript"/>
        </w:rPr>
        <w:t>2+</w:t>
      </w:r>
      <w:r>
        <w:rPr>
          <w:bCs/>
          <w:i/>
        </w:rPr>
        <w:t>O</w:t>
      </w:r>
      <w:r>
        <w:rPr>
          <w:bCs/>
          <w:i/>
          <w:vertAlign w:val="superscript"/>
        </w:rPr>
        <w:t>2-</w:t>
      </w:r>
      <w:r>
        <w:rPr>
          <w:i/>
        </w:rPr>
        <w:t>, sodium oxide Na</w:t>
      </w:r>
      <w:r>
        <w:rPr>
          <w:i/>
          <w:vertAlign w:val="subscript"/>
        </w:rPr>
        <w:t>2</w:t>
      </w:r>
      <w:r>
        <w:rPr>
          <w:i/>
        </w:rPr>
        <w:t xml:space="preserve">O or </w:t>
      </w:r>
      <w:r>
        <w:rPr>
          <w:bCs/>
          <w:i/>
        </w:rPr>
        <w:t>(Na</w:t>
      </w:r>
      <w:r>
        <w:rPr>
          <w:bCs/>
          <w:i/>
          <w:vertAlign w:val="superscript"/>
        </w:rPr>
        <w:t>+</w:t>
      </w:r>
      <w:r>
        <w:rPr>
          <w:bCs/>
          <w:i/>
        </w:rPr>
        <w:t>)</w:t>
      </w:r>
      <w:r>
        <w:rPr>
          <w:bCs/>
          <w:i/>
          <w:vertAlign w:val="subscript"/>
        </w:rPr>
        <w:t>2</w:t>
      </w:r>
      <w:r>
        <w:rPr>
          <w:bCs/>
          <w:i/>
        </w:rPr>
        <w:t>O</w:t>
      </w:r>
      <w:r>
        <w:rPr>
          <w:bCs/>
          <w:i/>
          <w:vertAlign w:val="superscript"/>
        </w:rPr>
        <w:t>2</w:t>
      </w:r>
      <w:r>
        <w:rPr>
          <w:i/>
          <w:vertAlign w:val="superscript"/>
        </w:rPr>
        <w:t>-</w:t>
      </w:r>
      <w:r>
        <w:rPr>
          <w:i/>
        </w:rPr>
        <w:t xml:space="preserve"> , </w:t>
      </w:r>
    </w:p>
    <w:p>
      <w:pPr>
        <w:pStyle w:val="style157"/>
        <w:rPr>
          <w:rFonts w:cs="Times New Roman"/>
          <w:i/>
        </w:rPr>
      </w:pPr>
      <w:r>
        <w:rPr>
          <w:i/>
        </w:rPr>
        <w:t>and aluminum oxide Al</w:t>
      </w:r>
      <w:r>
        <w:rPr>
          <w:i/>
          <w:vertAlign w:val="subscript"/>
        </w:rPr>
        <w:t>2</w:t>
      </w:r>
      <w:r>
        <w:rPr>
          <w:i/>
        </w:rPr>
        <w:t>O</w:t>
      </w:r>
      <w:r>
        <w:rPr>
          <w:i/>
          <w:vertAlign w:val="subscript"/>
        </w:rPr>
        <w:t>3</w:t>
      </w:r>
      <w:r>
        <w:rPr>
          <w:i/>
        </w:rPr>
        <w:t xml:space="preserve"> or </w:t>
      </w:r>
      <w:r>
        <w:rPr>
          <w:bCs/>
          <w:i/>
        </w:rPr>
        <w:t>(Al</w:t>
      </w:r>
      <w:r>
        <w:rPr>
          <w:bCs/>
          <w:i/>
          <w:vertAlign w:val="superscript"/>
        </w:rPr>
        <w:t>3+</w:t>
      </w:r>
      <w:r>
        <w:rPr>
          <w:bCs/>
          <w:i/>
        </w:rPr>
        <w:t>)</w:t>
      </w:r>
      <w:r>
        <w:rPr>
          <w:bCs/>
          <w:i/>
          <w:vertAlign w:val="subscript"/>
        </w:rPr>
        <w:t>2</w:t>
      </w:r>
      <w:r>
        <w:rPr>
          <w:bCs/>
          <w:i/>
        </w:rPr>
        <w:t>(O</w:t>
      </w:r>
      <w:r>
        <w:rPr>
          <w:bCs/>
          <w:i/>
          <w:vertAlign w:val="superscript"/>
        </w:rPr>
        <w:t>2-</w:t>
      </w:r>
      <w:r>
        <w:rPr>
          <w:bCs/>
          <w:i/>
        </w:rPr>
        <w:t>)</w:t>
      </w:r>
      <w:r>
        <w:rPr>
          <w:bCs/>
          <w:i/>
          <w:vertAlign w:val="subscript"/>
        </w:rPr>
        <w:t>3</w:t>
      </w:r>
      <w:r>
        <w:rPr>
          <w:i/>
        </w:rPr>
        <w:t> </w:t>
      </w:r>
    </w:p>
    <w:p>
      <w:pPr>
        <w:pStyle w:val="style157"/>
        <w:rPr>
          <w:i/>
        </w:rPr>
      </w:pPr>
    </w:p>
    <w:p>
      <w:pPr>
        <w:pStyle w:val="style157"/>
        <w:rPr>
          <w:i/>
        </w:rPr>
      </w:pPr>
      <w:r>
        <w:rPr>
          <w:i/>
        </w:rPr>
        <w:t xml:space="preserve">The elements on the right are </w:t>
      </w:r>
      <w:r>
        <w:rPr>
          <w:i/>
          <w:color w:val="ff0000"/>
        </w:rPr>
        <w:t>NON-METALS (Elements that ionize or react by electron gain)</w:t>
      </w:r>
      <w:r>
        <w:rPr>
          <w:i/>
        </w:rPr>
        <w:t>e.g. elements 1 to 2 (hydrogen to helium), elements 5 to 10 (boron to neon), elements 15 to 18 (phosphorus to argon), elements 35 to 36 (bromine to krypton).</w:t>
      </w:r>
    </w:p>
    <w:p>
      <w:pPr>
        <w:pStyle w:val="style157"/>
        <w:rPr>
          <w:i/>
        </w:rPr>
      </w:pPr>
    </w:p>
    <w:p>
      <w:pPr>
        <w:pStyle w:val="style157"/>
        <w:rPr>
          <w:i/>
          <w:shd w:val="clear" w:color="auto" w:fill="ff99cc"/>
        </w:rPr>
      </w:pPr>
      <w:r>
        <w:rPr>
          <w:i/>
          <w:shd w:val="clear" w:color="auto" w:fill="ff99cc"/>
        </w:rPr>
        <w:t xml:space="preserve">TYPICAL </w:t>
      </w:r>
      <w:bookmarkStart w:id="1" w:name="Properties_of_Non-metallic"/>
      <w:r>
        <w:rPr>
          <w:i/>
          <w:shd w:val="clear" w:color="auto" w:fill="ff99cc"/>
        </w:rPr>
        <w:t>PROPERTIES OF NON-METALLIC</w:t>
      </w:r>
      <w:bookmarkStart w:id="2" w:name="Elements"/>
      <w:bookmarkEnd w:id="1"/>
      <w:r>
        <w:rPr>
          <w:i/>
          <w:shd w:val="clear" w:color="auto" w:fill="ff99cc"/>
        </w:rPr>
        <w:t>ELEMENTS</w:t>
      </w:r>
      <w:bookmarkEnd w:id="2"/>
    </w:p>
    <w:p>
      <w:pPr>
        <w:pStyle w:val="style157"/>
        <w:rPr>
          <w:i/>
        </w:rPr>
      </w:pPr>
    </w:p>
    <w:p>
      <w:pPr>
        <w:pStyle w:val="style157"/>
        <w:rPr>
          <w:i/>
        </w:rPr>
      </w:pPr>
      <w:r>
        <w:rPr>
          <w:i/>
        </w:rPr>
        <w:t>Note that these are TYPICAL characteristics of NON-METALS, but there are always exceptions</w:t>
      </w:r>
      <w:r>
        <w:rPr>
          <w:i/>
          <w:lang w:val="en-US"/>
        </w:rPr>
        <w:t>.</w:t>
      </w:r>
    </w:p>
    <w:p>
      <w:pPr>
        <w:pStyle w:val="style157"/>
        <w:numPr>
          <w:ilvl w:val="0"/>
          <w:numId w:val="33"/>
        </w:numPr>
        <w:rPr>
          <w:i/>
        </w:rPr>
      </w:pPr>
      <w:r>
        <w:rPr>
          <w:i/>
        </w:rPr>
        <w:t xml:space="preserve">They usually have low melting points and boiling points and so can be gases, liquids or solids (exception like silicon and carbon as diamond or graphite). </w:t>
      </w:r>
    </w:p>
    <w:p>
      <w:pPr>
        <w:pStyle w:val="style157"/>
        <w:numPr>
          <w:ilvl w:val="0"/>
          <w:numId w:val="33"/>
        </w:numPr>
        <w:rPr>
          <w:i/>
        </w:rPr>
      </w:pPr>
      <w:r>
        <w:rPr>
          <w:bCs/>
          <w:i/>
        </w:rPr>
        <w:t>Usually poor conductors of heat and electricity</w:t>
      </w:r>
      <w:r>
        <w:rPr>
          <w:i/>
        </w:rPr>
        <w:t xml:space="preserve"> (exceptions like carbon in the form of graphite).</w:t>
      </w:r>
    </w:p>
    <w:p>
      <w:pPr>
        <w:pStyle w:val="style157"/>
        <w:numPr>
          <w:ilvl w:val="0"/>
          <w:numId w:val="33"/>
        </w:numPr>
        <w:rPr>
          <w:i/>
        </w:rPr>
      </w:pPr>
      <w:r>
        <w:rPr>
          <w:i/>
        </w:rPr>
        <w:t>Non-metals generally have a low density.</w:t>
      </w:r>
    </w:p>
    <w:p>
      <w:pPr>
        <w:pStyle w:val="style157"/>
        <w:numPr>
          <w:ilvl w:val="0"/>
          <w:numId w:val="33"/>
        </w:numPr>
        <w:rPr>
          <w:i/>
        </w:rPr>
      </w:pPr>
      <w:r>
        <w:rPr>
          <w:i/>
        </w:rPr>
        <w:t>The appearance can be quite varied but tend to be dull if solid.</w:t>
      </w:r>
    </w:p>
    <w:p>
      <w:pPr>
        <w:pStyle w:val="style157"/>
        <w:numPr>
          <w:ilvl w:val="0"/>
          <w:numId w:val="33"/>
        </w:numPr>
        <w:rPr>
          <w:i/>
        </w:rPr>
      </w:pPr>
      <w:r>
        <w:rPr>
          <w:bCs/>
          <w:i/>
        </w:rPr>
        <w:t xml:space="preserve">Often weak materials e.g. soft or brittle solids </w:t>
      </w:r>
      <w:r>
        <w:rPr>
          <w:i/>
        </w:rPr>
        <w:t>(exceptions like silicon, and carbon as diamond, which are very hard and strong).</w:t>
      </w:r>
    </w:p>
    <w:p>
      <w:pPr>
        <w:pStyle w:val="style157"/>
        <w:numPr>
          <w:ilvl w:val="0"/>
          <w:numId w:val="33"/>
        </w:numPr>
        <w:rPr>
          <w:i/>
        </w:rPr>
      </w:pPr>
      <w:r>
        <w:rPr>
          <w:i/>
        </w:rPr>
        <w:t>When solid they are not easily beaten into shape or drawn into wire, the solids tend to be too brittle.</w:t>
      </w:r>
    </w:p>
    <w:p>
      <w:pPr>
        <w:pStyle w:val="style157"/>
        <w:numPr>
          <w:ilvl w:val="0"/>
          <w:numId w:val="33"/>
        </w:numPr>
        <w:rPr>
          <w:i/>
        </w:rPr>
      </w:pPr>
      <w:r>
        <w:rPr>
          <w:i/>
        </w:rPr>
        <w:t>Solid non-metals are not usually sonorous, e.g. they do not usually resonate or ring with sound, like when a piece of metal is struck.</w:t>
      </w:r>
    </w:p>
    <w:p>
      <w:pPr>
        <w:pStyle w:val="style157"/>
        <w:rPr>
          <w:i/>
        </w:rPr>
      </w:pPr>
    </w:p>
    <w:p>
      <w:pPr>
        <w:pStyle w:val="style157"/>
        <w:rPr>
          <w:i/>
          <w:shd w:val="clear" w:color="auto" w:fill="ff99cc"/>
        </w:rPr>
      </w:pPr>
      <w:r>
        <w:rPr>
          <w:i/>
          <w:shd w:val="clear" w:color="auto" w:fill="ff99cc"/>
        </w:rPr>
        <w:t>CHEMICAL PROPERTIES OF NON-METALS</w:t>
      </w:r>
    </w:p>
    <w:p>
      <w:pPr>
        <w:pStyle w:val="style157"/>
        <w:rPr>
          <w:i/>
        </w:rPr>
      </w:pPr>
    </w:p>
    <w:p>
      <w:pPr>
        <w:pStyle w:val="style157"/>
        <w:numPr>
          <w:ilvl w:val="0"/>
          <w:numId w:val="34"/>
        </w:numPr>
        <w:rPr>
          <w:rFonts w:cs="Times New Roman"/>
          <w:i/>
        </w:rPr>
      </w:pPr>
      <w:r>
        <w:rPr>
          <w:i/>
        </w:rPr>
        <w:t>They tend form acidic oxides when burned in air or oxygen, these react with alkalis to form salts, if soluble in water they form acid solutions of pH &lt;7, universal indicator yellow-orange-red</w:t>
      </w:r>
    </w:p>
    <w:p>
      <w:pPr>
        <w:pStyle w:val="style157"/>
        <w:numPr>
          <w:ilvl w:val="0"/>
          <w:numId w:val="34"/>
        </w:numPr>
        <w:rPr>
          <w:rFonts w:cs="Times New Roman"/>
          <w:i/>
        </w:rPr>
      </w:pPr>
      <w:r>
        <w:rPr>
          <w:bCs/>
          <w:i/>
        </w:rPr>
        <w:t xml:space="preserve">Non-metals do not usually react with acids </w:t>
      </w:r>
      <w:r>
        <w:rPr>
          <w:i/>
        </w:rPr>
        <w:t xml:space="preserve">e.g. to produce a salt and hydrogen like most metals do. Non-metals </w:t>
      </w:r>
      <w:r>
        <w:rPr>
          <w:bCs/>
          <w:i/>
        </w:rPr>
        <w:t>readily form negative ions</w:t>
      </w:r>
      <w:r>
        <w:rPr>
          <w:i/>
        </w:rPr>
        <w:t xml:space="preserve"> in compounds by losing electrons e.g.  Chlorine ==&gt; chloride: </w:t>
      </w:r>
      <w:r>
        <w:rPr>
          <w:bCs/>
          <w:i/>
        </w:rPr>
        <w:t>Cl</w:t>
      </w:r>
      <w:r>
        <w:rPr>
          <w:bCs/>
          <w:i/>
          <w:vertAlign w:val="subscript"/>
        </w:rPr>
        <w:t>2</w:t>
      </w:r>
      <w:r>
        <w:rPr>
          <w:bCs/>
          <w:i/>
        </w:rPr>
        <w:t xml:space="preserve"> + 2e</w:t>
      </w:r>
      <w:r>
        <w:rPr>
          <w:bCs/>
          <w:i/>
          <w:vertAlign w:val="superscript"/>
        </w:rPr>
        <w:t>-</w:t>
      </w:r>
      <w:r>
        <w:rPr>
          <w:i/>
        </w:rPr>
        <w:t xml:space="preserve"> ==&gt;</w:t>
      </w:r>
      <w:r>
        <w:rPr>
          <w:bCs/>
          <w:i/>
        </w:rPr>
        <w:t>2Cl</w:t>
      </w:r>
      <w:r>
        <w:rPr>
          <w:bCs/>
          <w:i/>
          <w:vertAlign w:val="superscript"/>
        </w:rPr>
        <w:t>-</w:t>
      </w:r>
      <w:r>
        <w:rPr>
          <w:i/>
        </w:rPr>
        <w:t xml:space="preserve"> (more simply </w:t>
      </w:r>
      <w:r>
        <w:rPr>
          <w:bCs/>
          <w:i/>
        </w:rPr>
        <w:t>Cl + e</w:t>
      </w:r>
      <w:r>
        <w:rPr>
          <w:bCs/>
          <w:i/>
          <w:vertAlign w:val="superscript"/>
        </w:rPr>
        <w:t>-</w:t>
      </w:r>
      <w:r>
        <w:rPr>
          <w:i/>
        </w:rPr>
        <w:t xml:space="preserve"> ==&gt;</w:t>
      </w:r>
      <w:r>
        <w:rPr>
          <w:bCs/>
          <w:i/>
        </w:rPr>
        <w:t>Cl</w:t>
      </w:r>
      <w:r>
        <w:rPr>
          <w:bCs/>
          <w:i/>
          <w:vertAlign w:val="superscript"/>
        </w:rPr>
        <w:t>-</w:t>
      </w:r>
      <w:r>
        <w:rPr>
          <w:i/>
        </w:rPr>
        <w:t xml:space="preserve"> typical of Group 7 Halogens)</w:t>
      </w:r>
    </w:p>
    <w:p>
      <w:pPr>
        <w:pStyle w:val="style157"/>
        <w:rPr>
          <w:rFonts w:cs="Times New Roman"/>
          <w:i/>
        </w:rPr>
      </w:pPr>
      <w:r>
        <w:rPr>
          <w:i/>
        </w:rPr>
        <w:t xml:space="preserve">Oxygen ==&gt; oxide: </w:t>
      </w:r>
      <w:r>
        <w:rPr>
          <w:bCs/>
          <w:i/>
        </w:rPr>
        <w:t>O</w:t>
      </w:r>
      <w:r>
        <w:rPr>
          <w:bCs/>
          <w:i/>
          <w:vertAlign w:val="subscript"/>
        </w:rPr>
        <w:t>2</w:t>
      </w:r>
      <w:r>
        <w:rPr>
          <w:bCs/>
          <w:i/>
        </w:rPr>
        <w:t xml:space="preserve"> + 4e</w:t>
      </w:r>
      <w:r>
        <w:rPr>
          <w:bCs/>
          <w:i/>
          <w:vertAlign w:val="superscript"/>
        </w:rPr>
        <w:t>-</w:t>
      </w:r>
      <w:r>
        <w:rPr>
          <w:i/>
        </w:rPr>
        <w:t xml:space="preserve"> ==&gt;</w:t>
      </w:r>
      <w:r>
        <w:rPr>
          <w:bCs/>
          <w:i/>
        </w:rPr>
        <w:t>2O</w:t>
      </w:r>
      <w:r>
        <w:rPr>
          <w:bCs/>
          <w:i/>
          <w:vertAlign w:val="superscript"/>
        </w:rPr>
        <w:t>2-</w:t>
      </w:r>
      <w:r>
        <w:rPr>
          <w:i/>
        </w:rPr>
        <w:t xml:space="preserve">(more simply </w:t>
      </w:r>
      <w:r>
        <w:rPr>
          <w:bCs/>
          <w:i/>
        </w:rPr>
        <w:t>O + 2e</w:t>
      </w:r>
      <w:r>
        <w:rPr>
          <w:bCs/>
          <w:i/>
          <w:vertAlign w:val="superscript"/>
        </w:rPr>
        <w:t>-</w:t>
      </w:r>
      <w:r>
        <w:rPr>
          <w:i/>
        </w:rPr>
        <w:t xml:space="preserve"> ==&gt;</w:t>
      </w:r>
      <w:r>
        <w:rPr>
          <w:bCs/>
          <w:i/>
        </w:rPr>
        <w:t>O</w:t>
      </w:r>
      <w:r>
        <w:rPr>
          <w:bCs/>
          <w:i/>
          <w:vertAlign w:val="superscript"/>
        </w:rPr>
        <w:t>2-</w:t>
      </w:r>
      <w:r>
        <w:rPr>
          <w:i/>
        </w:rPr>
        <w:t xml:space="preserve"> typical of Group 6 elements).The </w:t>
      </w:r>
      <w:r>
        <w:rPr>
          <w:bCs/>
          <w:i/>
        </w:rPr>
        <w:t>oxides</w:t>
      </w:r>
      <w:r>
        <w:rPr>
          <w:i/>
        </w:rPr>
        <w:t xml:space="preserve"> and </w:t>
      </w:r>
      <w:r>
        <w:rPr>
          <w:bCs/>
          <w:i/>
        </w:rPr>
        <w:t xml:space="preserve">chlorides, </w:t>
      </w:r>
      <w:r>
        <w:rPr>
          <w:i/>
        </w:rPr>
        <w:t xml:space="preserve">when </w:t>
      </w:r>
      <w:r>
        <w:rPr>
          <w:bCs/>
          <w:i/>
        </w:rPr>
        <w:t>combined with other non-metals</w:t>
      </w:r>
      <w:r>
        <w:rPr>
          <w:i/>
        </w:rPr>
        <w:t xml:space="preserve"> are always </w:t>
      </w:r>
      <w:r>
        <w:rPr>
          <w:bCs/>
          <w:i/>
        </w:rPr>
        <w:t>covalent</w:t>
      </w:r>
      <w:r>
        <w:rPr>
          <w:i/>
        </w:rPr>
        <w:t xml:space="preserve"> in terms of chemical bonding. </w:t>
      </w:r>
    </w:p>
    <w:p>
      <w:pPr>
        <w:pStyle w:val="style157"/>
        <w:rPr>
          <w:rFonts w:cs="Times New Roman"/>
          <w:i/>
        </w:rPr>
      </w:pPr>
      <w:r>
        <w:rPr>
          <w:i/>
        </w:rPr>
        <w:t>e.g. water</w:t>
      </w:r>
      <w:r>
        <w:rPr>
          <w:bCs/>
          <w:i/>
        </w:rPr>
        <w:t xml:space="preserve"> H</w:t>
      </w:r>
      <w:r>
        <w:rPr>
          <w:bCs/>
          <w:i/>
          <w:vertAlign w:val="subscript"/>
        </w:rPr>
        <w:t>2</w:t>
      </w:r>
      <w:r>
        <w:rPr>
          <w:bCs/>
          <w:i/>
        </w:rPr>
        <w:t>O</w:t>
      </w:r>
      <w:r>
        <w:rPr>
          <w:i/>
          <w:vertAlign w:val="subscript"/>
        </w:rPr>
        <w:t>(l)</w:t>
      </w:r>
      <w:r>
        <w:rPr>
          <w:i/>
        </w:rPr>
        <w:t xml:space="preserve">, methane </w:t>
      </w:r>
      <w:r>
        <w:rPr>
          <w:bCs/>
          <w:i/>
        </w:rPr>
        <w:t>CH</w:t>
      </w:r>
      <w:r>
        <w:rPr>
          <w:bCs/>
          <w:i/>
          <w:vertAlign w:val="subscript"/>
        </w:rPr>
        <w:t>4</w:t>
      </w:r>
      <w:r>
        <w:rPr>
          <w:i/>
          <w:vertAlign w:val="subscript"/>
        </w:rPr>
        <w:t>(g)</w:t>
      </w:r>
      <w:r>
        <w:rPr>
          <w:i/>
        </w:rPr>
        <w:t xml:space="preserve">, sulphur dioxide </w:t>
      </w:r>
      <w:r>
        <w:rPr>
          <w:bCs/>
          <w:i/>
        </w:rPr>
        <w:t>SO</w:t>
      </w:r>
      <w:r>
        <w:rPr>
          <w:bCs/>
          <w:i/>
          <w:vertAlign w:val="subscript"/>
        </w:rPr>
        <w:t>2</w:t>
      </w:r>
      <w:r>
        <w:rPr>
          <w:i/>
          <w:vertAlign w:val="subscript"/>
        </w:rPr>
        <w:t>(g)</w:t>
      </w:r>
      <w:r>
        <w:rPr>
          <w:i/>
        </w:rPr>
        <w:t xml:space="preserve"> and hydrogen chloride </w:t>
      </w:r>
      <w:r>
        <w:rPr>
          <w:bCs/>
          <w:i/>
        </w:rPr>
        <w:t>HCl</w:t>
      </w:r>
      <w:r>
        <w:rPr>
          <w:i/>
          <w:vertAlign w:val="subscript"/>
        </w:rPr>
        <w:t>(g)</w:t>
      </w:r>
      <w:r>
        <w:rPr>
          <w:i/>
        </w:rPr>
        <w:t>  </w:t>
      </w:r>
      <w:r>
        <w:rPr>
          <w:rFonts w:cs="Times New Roman"/>
          <w:i/>
        </w:rPr>
        <w:t>.</w:t>
      </w:r>
      <w:r>
        <w:rPr>
          <w:i/>
        </w:rPr>
        <w:t xml:space="preserve">The </w:t>
      </w:r>
      <w:r>
        <w:rPr>
          <w:bCs/>
          <w:i/>
        </w:rPr>
        <w:t>oxides</w:t>
      </w:r>
      <w:r>
        <w:rPr>
          <w:i/>
        </w:rPr>
        <w:t xml:space="preserve"> and </w:t>
      </w:r>
      <w:r>
        <w:rPr>
          <w:bCs/>
          <w:i/>
        </w:rPr>
        <w:t xml:space="preserve">chlorides, </w:t>
      </w:r>
      <w:r>
        <w:rPr>
          <w:i/>
        </w:rPr>
        <w:t xml:space="preserve">when </w:t>
      </w:r>
      <w:r>
        <w:rPr>
          <w:bCs/>
          <w:i/>
        </w:rPr>
        <w:t>combined with metals</w:t>
      </w:r>
      <w:r>
        <w:rPr>
          <w:i/>
        </w:rPr>
        <w:t xml:space="preserve"> tend to be </w:t>
      </w:r>
      <w:r>
        <w:rPr>
          <w:bCs/>
          <w:i/>
        </w:rPr>
        <w:t>ionic</w:t>
      </w:r>
      <w:r>
        <w:rPr>
          <w:i/>
        </w:rPr>
        <w:t xml:space="preserve"> in terms of chemical bonding e.g. Sodium chloride, NaCl or</w:t>
      </w:r>
      <w:r>
        <w:rPr>
          <w:bCs/>
          <w:i/>
        </w:rPr>
        <w:t xml:space="preserve"> Na</w:t>
      </w:r>
      <w:r>
        <w:rPr>
          <w:bCs/>
          <w:i/>
          <w:vertAlign w:val="superscript"/>
        </w:rPr>
        <w:t>+</w:t>
      </w:r>
      <w:r>
        <w:rPr>
          <w:bCs/>
          <w:i/>
        </w:rPr>
        <w:t>Cl</w:t>
      </w:r>
      <w:r>
        <w:rPr>
          <w:bCs/>
          <w:i/>
          <w:vertAlign w:val="superscript"/>
        </w:rPr>
        <w:t>-</w:t>
      </w:r>
      <w:r>
        <w:rPr>
          <w:i/>
        </w:rPr>
        <w:t xml:space="preserve"> , magnesium chloride MgCl</w:t>
      </w:r>
      <w:r>
        <w:rPr>
          <w:i/>
          <w:vertAlign w:val="subscript"/>
        </w:rPr>
        <w:t>2</w:t>
      </w:r>
      <w:r>
        <w:rPr>
          <w:i/>
        </w:rPr>
        <w:t xml:space="preserve"> or </w:t>
      </w:r>
      <w:r>
        <w:rPr>
          <w:bCs/>
          <w:i/>
        </w:rPr>
        <w:t>Mg</w:t>
      </w:r>
      <w:r>
        <w:rPr>
          <w:bCs/>
          <w:i/>
          <w:vertAlign w:val="superscript"/>
        </w:rPr>
        <w:t>2+</w:t>
      </w:r>
      <w:r>
        <w:rPr>
          <w:bCs/>
          <w:i/>
        </w:rPr>
        <w:t>(Cl</w:t>
      </w:r>
      <w:r>
        <w:rPr>
          <w:bCs/>
          <w:i/>
          <w:vertAlign w:val="superscript"/>
        </w:rPr>
        <w:t>-</w:t>
      </w:r>
      <w:r>
        <w:rPr>
          <w:bCs/>
          <w:i/>
        </w:rPr>
        <w:t>)</w:t>
      </w:r>
      <w:r>
        <w:rPr>
          <w:bCs/>
          <w:i/>
          <w:vertAlign w:val="subscript"/>
        </w:rPr>
        <w:t>2</w:t>
      </w:r>
      <w:r>
        <w:rPr>
          <w:i/>
        </w:rPr>
        <w:t xml:space="preserve"> , </w:t>
      </w:r>
    </w:p>
    <w:p>
      <w:pPr>
        <w:pStyle w:val="style157"/>
        <w:rPr>
          <w:bCs/>
          <w:i/>
          <w:vertAlign w:val="superscript"/>
        </w:rPr>
      </w:pPr>
      <w:r>
        <w:rPr>
          <w:i/>
        </w:rPr>
        <w:t xml:space="preserve">and magnesium oxide, MgO or </w:t>
      </w:r>
      <w:r>
        <w:rPr>
          <w:bCs/>
          <w:i/>
        </w:rPr>
        <w:t>Mg</w:t>
      </w:r>
      <w:r>
        <w:rPr>
          <w:bCs/>
          <w:i/>
          <w:vertAlign w:val="superscript"/>
        </w:rPr>
        <w:t>2+</w:t>
      </w:r>
      <w:r>
        <w:rPr>
          <w:bCs/>
          <w:i/>
        </w:rPr>
        <w:t>O</w:t>
      </w:r>
      <w:r>
        <w:rPr>
          <w:bCs/>
          <w:i/>
          <w:vertAlign w:val="superscript"/>
        </w:rPr>
        <w:t>2-</w:t>
      </w:r>
    </w:p>
    <w:p>
      <w:pPr>
        <w:pStyle w:val="style157"/>
        <w:rPr>
          <w:i/>
        </w:rPr>
      </w:pPr>
    </w:p>
    <w:p>
      <w:pPr>
        <w:pStyle w:val="style157"/>
        <w:rPr>
          <w:i/>
        </w:rPr>
      </w:pPr>
      <w:r>
        <w:rPr>
          <w:bCs/>
          <w:i/>
        </w:rPr>
        <w:t>BUT</w:t>
      </w:r>
      <w:r>
        <w:rPr>
          <w:i/>
        </w:rPr>
        <w:t xml:space="preserve"> a few elements are referred to as </w:t>
      </w:r>
      <w:r>
        <w:rPr>
          <w:i/>
          <w:color w:val="e36c0a"/>
        </w:rPr>
        <w:t>SEMI-METALS which have dual</w:t>
      </w:r>
      <w:r>
        <w:rPr>
          <w:i/>
          <w:color w:val="e36c0a"/>
        </w:rPr>
        <w:t xml:space="preserve"> </w:t>
      </w:r>
      <w:r>
        <w:rPr>
          <w:i/>
          <w:color w:val="e36c0a"/>
        </w:rPr>
        <w:t xml:space="preserve">(mixed)metal/non-metal character </w:t>
      </w:r>
      <w:r>
        <w:rPr/>
        <w:fldChar w:fldCharType="begin"/>
      </w:r>
      <w:r>
        <w:instrText xml:space="preserve"> HYPERLINK "http://www.docbrown.info/page03/3_34ptable.htm" \l "2c." </w:instrText>
      </w:r>
      <w:r>
        <w:rPr/>
        <w:fldChar w:fldCharType="separate"/>
      </w:r>
      <w:r>
        <w:rPr/>
        <w:fldChar w:fldCharType="end"/>
      </w:r>
      <w:r>
        <w:rPr>
          <w:i/>
        </w:rPr>
        <w:t>They occur in a diagonal band (down and L to R) e.g.  silicon (</w:t>
      </w:r>
      <w:r>
        <w:rPr>
          <w:i/>
          <w:vertAlign w:val="subscript"/>
        </w:rPr>
        <w:t>14</w:t>
      </w:r>
      <w:r>
        <w:rPr>
          <w:i/>
        </w:rPr>
        <w:t>Si), germanium (</w:t>
      </w:r>
      <w:r>
        <w:rPr>
          <w:i/>
          <w:vertAlign w:val="subscript"/>
        </w:rPr>
        <w:t>32</w:t>
      </w:r>
      <w:r>
        <w:rPr>
          <w:i/>
        </w:rPr>
        <w:t>Ge), arsenic (</w:t>
      </w:r>
      <w:r>
        <w:rPr>
          <w:i/>
          <w:vertAlign w:val="subscript"/>
        </w:rPr>
        <w:t>33</w:t>
      </w:r>
      <w:r>
        <w:rPr>
          <w:i/>
        </w:rPr>
        <w:t>As) and tellurium (</w:t>
      </w:r>
      <w:r>
        <w:rPr>
          <w:i/>
          <w:vertAlign w:val="subscript"/>
        </w:rPr>
        <w:t>52</w:t>
      </w:r>
      <w:r>
        <w:rPr>
          <w:i/>
        </w:rPr>
        <w:t>Te).</w:t>
      </w:r>
    </w:p>
    <w:p>
      <w:pPr>
        <w:pStyle w:val="style157"/>
        <w:rPr>
          <w:i/>
        </w:rPr>
      </w:pPr>
    </w:p>
    <w:p>
      <w:pPr>
        <w:pStyle w:val="style157"/>
        <w:rPr>
          <w:i/>
        </w:rPr>
      </w:pPr>
    </w:p>
    <w:p>
      <w:pPr>
        <w:pStyle w:val="style157"/>
        <w:rPr>
          <w:i/>
          <w:shd w:val="clear" w:color="auto" w:fill="ff6699"/>
        </w:rPr>
      </w:pPr>
      <w:r>
        <w:rPr>
          <w:i/>
          <w:shd w:val="clear" w:color="auto" w:fill="ff6699"/>
        </w:rPr>
        <w:t xml:space="preserve">THE PROPERTIES OF </w:t>
      </w:r>
      <w:bookmarkStart w:id="3" w:name="Semi"/>
      <w:r>
        <w:rPr>
          <w:i/>
          <w:shd w:val="clear" w:color="auto" w:fill="ff6699"/>
        </w:rPr>
        <w:t>SEMI</w:t>
      </w:r>
      <w:bookmarkEnd w:id="3"/>
      <w:r>
        <w:rPr>
          <w:i/>
          <w:shd w:val="clear" w:color="auto" w:fill="ff6699"/>
        </w:rPr>
        <w:t>-METALS OR METALLOIDS</w:t>
      </w:r>
    </w:p>
    <w:p>
      <w:pPr>
        <w:pStyle w:val="style157"/>
        <w:rPr>
          <w:i/>
        </w:rPr>
      </w:pPr>
    </w:p>
    <w:p>
      <w:pPr>
        <w:pStyle w:val="style157"/>
        <w:rPr>
          <w:i/>
        </w:rPr>
      </w:pPr>
      <w:r>
        <w:rPr>
          <w:i/>
        </w:rPr>
        <w:t>Basically B, Si, Ge, As, Sb Te and At  are metalloids.</w:t>
      </w:r>
    </w:p>
    <w:p>
      <w:pPr>
        <w:pStyle w:val="style157"/>
        <w:rPr>
          <w:rFonts w:cs="Times New Roman"/>
          <w:i/>
        </w:rPr>
      </w:pPr>
      <w:r>
        <w:rPr>
          <w:i/>
        </w:rPr>
        <w:t>The elements are laid out in order of Atomic (proton) Number</w:t>
      </w:r>
      <w:r>
        <w:rPr>
          <w:i/>
          <w:color w:val="0000ff"/>
        </w:rPr>
        <w:t>.</w:t>
      </w:r>
    </w:p>
    <w:p>
      <w:pPr>
        <w:pStyle w:val="style157"/>
        <w:rPr>
          <w:rFonts w:cs="Times New Roman"/>
          <w:i/>
        </w:rPr>
      </w:pPr>
      <w:r>
        <w:rPr>
          <w:bCs/>
          <w:i/>
          <w:highlight w:val="yellow"/>
        </w:rPr>
        <w:t xml:space="preserve">Originally they were laid out in order of 'relative atomic mass' </w:t>
      </w:r>
      <w:r>
        <w:rPr>
          <w:i/>
          <w:highlight w:val="yellow"/>
        </w:rPr>
        <w:t>(the old term was '</w:t>
      </w:r>
      <w:r>
        <w:rPr>
          <w:bCs/>
          <w:i/>
          <w:highlight w:val="yellow"/>
        </w:rPr>
        <w:t>atomic weight</w:t>
      </w:r>
      <w:r>
        <w:rPr>
          <w:i/>
          <w:highlight w:val="yellow"/>
        </w:rPr>
        <w:t xml:space="preserve">'). This is not correct for some elements now that </w:t>
      </w:r>
      <w:r>
        <w:rPr>
          <w:bCs/>
          <w:i/>
          <w:highlight w:val="yellow"/>
        </w:rPr>
        <w:t xml:space="preserve">we know their detailed </w:t>
      </w:r>
      <w:r>
        <w:rPr>
          <w:bCs/>
          <w:i/>
          <w:color w:val="0000ff"/>
          <w:highlight w:val="yellow"/>
          <w:u w:val="single"/>
        </w:rPr>
        <w:t>ATOMIC STRUCTURE</w:t>
      </w:r>
      <w:r>
        <w:rPr>
          <w:i/>
          <w:highlight w:val="yellow"/>
        </w:rPr>
        <w:t xml:space="preserve"> in terms of protons, neutrons and electrons, and of course, their chemical and physical properties.</w:t>
      </w:r>
    </w:p>
    <w:p>
      <w:pPr>
        <w:pStyle w:val="style157"/>
        <w:rPr>
          <w:rFonts w:cs="Times New Roman"/>
          <w:i/>
        </w:rPr>
      </w:pPr>
      <w:r>
        <w:rPr>
          <w:i/>
        </w:rPr>
        <w:t>For example:</w:t>
      </w:r>
    </w:p>
    <w:p>
      <w:pPr>
        <w:pStyle w:val="style157"/>
        <w:numPr>
          <w:ilvl w:val="0"/>
          <w:numId w:val="35"/>
        </w:numPr>
        <w:rPr>
          <w:rFonts w:cs="Times New Roman"/>
          <w:i/>
        </w:rPr>
      </w:pPr>
      <w:r>
        <w:rPr>
          <w:bCs/>
          <w:i/>
        </w:rPr>
        <w:t>Argon</w:t>
      </w:r>
      <w:r>
        <w:rPr>
          <w:i/>
        </w:rPr>
        <w:t xml:space="preserve"> (at. no. 18, electrons 2,8,8) has a relative atomic mass of  40.</w:t>
      </w:r>
      <w:r>
        <w:rPr>
          <w:bCs/>
          <w:i/>
        </w:rPr>
        <w:t>Potassium</w:t>
      </w:r>
      <w:r>
        <w:rPr>
          <w:i/>
        </w:rPr>
        <w:t xml:space="preserve"> (at. no. 19, electrons 2,8,8,1) has a relative atomic mass of 39.Argon, in terms of its physical, chemical and electronic properties is clearly a Noble Gas in Group 0.Likewise, in terms of physical and chemical properties, potassium is clearly an Alkali Metal in Group 1 of the Periodic Table. </w:t>
      </w:r>
    </w:p>
    <w:p>
      <w:pPr>
        <w:pStyle w:val="style157"/>
        <w:numPr>
          <w:ilvl w:val="0"/>
          <w:numId w:val="35"/>
        </w:numPr>
        <w:rPr>
          <w:rFonts w:cs="Times New Roman"/>
          <w:i/>
        </w:rPr>
      </w:pPr>
      <w:r>
        <w:rPr>
          <w:i/>
        </w:rPr>
        <w:t>Many of the similarities and differences in the properties of elements can be explained by the electronic structure of the atoms.</w:t>
      </w:r>
    </w:p>
    <w:p>
      <w:pPr>
        <w:pStyle w:val="style157"/>
        <w:rPr>
          <w:i/>
        </w:rPr>
      </w:pPr>
    </w:p>
    <w:p>
      <w:pPr>
        <w:pStyle w:val="style157"/>
        <w:rPr>
          <w:b/>
          <w:bCs/>
          <w:i/>
        </w:rPr>
      </w:pPr>
      <w:r>
        <w:rPr>
          <w:b/>
          <w:bCs/>
          <w:i/>
        </w:rPr>
        <w:t>Diagonal Relationships :</w:t>
      </w:r>
    </w:p>
    <w:p>
      <w:pPr>
        <w:pStyle w:val="style157"/>
        <w:rPr>
          <w:i/>
          <w:color w:val="ffff00"/>
        </w:rPr>
      </w:pPr>
      <w:r>
        <w:rPr>
          <w:i/>
        </w:rPr>
        <w:t xml:space="preserve">On moving diagonally across the periodic table, the elements show certain similarities in their properties which are quite prominent in some cases. This is called a </w:t>
      </w:r>
      <w:r>
        <w:rPr>
          <w:i/>
          <w:color w:val="ffff00"/>
          <w:highlight w:val="blue"/>
        </w:rPr>
        <w:t>diagonal relationship.</w:t>
      </w: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i/>
        </w:rPr>
      </w:pPr>
    </w:p>
    <w:p>
      <w:pPr>
        <w:pStyle w:val="style157"/>
        <w:rPr>
          <w:rFonts w:cs="Times New Roman"/>
          <w:i/>
        </w:rPr>
      </w:pPr>
      <w:r>
        <w:rPr>
          <w:i/>
          <w:highlight w:val="cyan"/>
        </w:rPr>
        <w:t>Electron configuration = electron arrangement in shells or energy levels</w:t>
      </w:r>
      <w:r>
        <w:rPr>
          <w:i/>
        </w:rPr>
        <w:t>.</w:t>
      </w:r>
    </w:p>
    <w:p>
      <w:pPr>
        <w:pStyle w:val="style157"/>
        <w:rPr>
          <w:rFonts w:cs="Times New Roman"/>
          <w:i/>
        </w:rPr>
      </w:pPr>
      <w:r>
        <w:rPr>
          <w:i/>
        </w:rPr>
        <w:t xml:space="preserve">The main structural features of the periodic table are:. </w:t>
      </w:r>
    </w:p>
    <w:p>
      <w:pPr>
        <w:pStyle w:val="style157"/>
        <w:numPr>
          <w:ilvl w:val="0"/>
          <w:numId w:val="36"/>
        </w:numPr>
        <w:rPr>
          <w:i/>
        </w:rPr>
      </w:pPr>
      <w:r>
        <w:rPr>
          <w:i/>
        </w:rPr>
        <w:t>To produce</w:t>
      </w:r>
      <w:r>
        <w:rPr>
          <w:bCs/>
          <w:i/>
        </w:rPr>
        <w:t xml:space="preserve"> columns of similar elements called Groups.</w:t>
      </w:r>
      <w:r>
        <w:rPr>
          <w:i/>
        </w:rPr>
        <w:t xml:space="preserve"> The outer-shell electrons are also called valence electrons and their number shows how the elements behave.</w:t>
      </w:r>
    </w:p>
    <w:p>
      <w:pPr>
        <w:pStyle w:val="style157"/>
        <w:numPr>
          <w:ilvl w:val="0"/>
          <w:numId w:val="36"/>
        </w:numPr>
        <w:rPr>
          <w:rFonts w:cs="Times New Roman"/>
          <w:i/>
        </w:rPr>
      </w:pPr>
      <w:r>
        <w:rPr>
          <w:i/>
        </w:rPr>
        <w:t>They are usually similar chemically and physically BUT there are often important trends in physical properties and chemical reactivity up/down a group.</w:t>
      </w:r>
    </w:p>
    <w:p>
      <w:pPr>
        <w:pStyle w:val="style157"/>
        <w:numPr>
          <w:ilvl w:val="0"/>
          <w:numId w:val="36"/>
        </w:numPr>
        <w:rPr>
          <w:i/>
        </w:rPr>
      </w:pPr>
      <w:r>
        <w:rPr>
          <w:i/>
        </w:rPr>
        <w:t>They are similar elements because they have the same outer electron structure - same number of outer electrons.</w:t>
      </w:r>
    </w:p>
    <w:p>
      <w:pPr>
        <w:pStyle w:val="style157"/>
        <w:numPr>
          <w:ilvl w:val="0"/>
          <w:numId w:val="36"/>
        </w:numPr>
        <w:rPr>
          <w:rFonts w:cs="Times New Roman"/>
          <w:i/>
        </w:rPr>
      </w:pPr>
      <w:r>
        <w:rPr>
          <w:i/>
        </w:rPr>
        <w:t>When the vertical columns of elements are lined up next to each other in an appropriate manner, the resulting</w:t>
      </w:r>
      <w:r>
        <w:rPr>
          <w:bCs/>
          <w:i/>
        </w:rPr>
        <w:t xml:space="preserve"> complete horizontal rows are called Periods</w:t>
      </w:r>
      <w:r>
        <w:rPr>
          <w:i/>
        </w:rPr>
        <w:t xml:space="preserve"> and usually consist of a range of elements of different character. </w:t>
      </w:r>
    </w:p>
    <w:p>
      <w:pPr>
        <w:pStyle w:val="style157"/>
        <w:numPr>
          <w:ilvl w:val="0"/>
          <w:numId w:val="36"/>
        </w:numPr>
        <w:rPr>
          <w:rFonts w:cs="Times New Roman"/>
          <w:i/>
        </w:rPr>
      </w:pPr>
      <w:r>
        <w:rPr>
          <w:i/>
        </w:rPr>
        <w:t xml:space="preserve">There are important trends from </w:t>
      </w:r>
      <w:r>
        <w:rPr>
          <w:bCs/>
          <w:i/>
        </w:rPr>
        <w:t>left to right</w:t>
      </w:r>
      <w:r>
        <w:rPr>
          <w:i/>
        </w:rPr>
        <w:t xml:space="preserve"> across a period e.g. the most important overall change is from </w:t>
      </w:r>
      <w:r>
        <w:rPr>
          <w:bCs/>
          <w:i/>
        </w:rPr>
        <w:t xml:space="preserve">metallic </w:t>
      </w:r>
      <w:r>
        <w:rPr>
          <w:i/>
        </w:rPr>
        <w:t>==&gt;</w:t>
      </w:r>
      <w:r>
        <w:rPr>
          <w:bCs/>
          <w:i/>
        </w:rPr>
        <w:t xml:space="preserve"> non-metallic</w:t>
      </w:r>
      <w:r>
        <w:rPr>
          <w:i/>
        </w:rPr>
        <w:t xml:space="preserve"> element character.</w:t>
      </w:r>
    </w:p>
    <w:p>
      <w:pPr>
        <w:pStyle w:val="style157"/>
        <w:numPr>
          <w:ilvl w:val="0"/>
          <w:numId w:val="36"/>
        </w:numPr>
        <w:rPr>
          <w:rFonts w:cs="Times New Roman"/>
          <w:i/>
        </w:rPr>
      </w:pPr>
      <w:r>
        <w:rPr>
          <w:i/>
        </w:rPr>
        <w:t xml:space="preserve">Certain 'horizontal blocks' of elements within a period, which have specific chemical features in common, may be known as a particular </w:t>
      </w:r>
      <w:r>
        <w:rPr>
          <w:bCs/>
          <w:i/>
        </w:rPr>
        <w:t>block</w:t>
      </w:r>
      <w:r>
        <w:rPr>
          <w:i/>
        </w:rPr>
        <w:t xml:space="preserve"> or </w:t>
      </w:r>
      <w:r>
        <w:rPr>
          <w:bCs/>
          <w:i/>
        </w:rPr>
        <w:t>series</w:t>
      </w:r>
      <w:r>
        <w:rPr>
          <w:i/>
        </w:rPr>
        <w:t xml:space="preserve"> e.g. from </w:t>
      </w:r>
      <w:r>
        <w:rPr>
          <w:bCs/>
          <w:i/>
          <w:vertAlign w:val="subscript"/>
        </w:rPr>
        <w:t>21</w:t>
      </w:r>
      <w:r>
        <w:rPr>
          <w:bCs/>
          <w:i/>
        </w:rPr>
        <w:t xml:space="preserve">Sc to </w:t>
      </w:r>
      <w:r>
        <w:rPr>
          <w:bCs/>
          <w:i/>
          <w:vertAlign w:val="subscript"/>
        </w:rPr>
        <w:t>30</w:t>
      </w:r>
      <w:r>
        <w:rPr>
          <w:bCs/>
          <w:i/>
        </w:rPr>
        <w:t>Zn</w:t>
      </w:r>
      <w:r>
        <w:rPr>
          <w:i/>
        </w:rPr>
        <w:t xml:space="preserve"> are called the </w:t>
      </w:r>
      <w:r>
        <w:rPr>
          <w:bCs/>
          <w:i/>
        </w:rPr>
        <w:t>1st Transition Metal Series</w:t>
      </w:r>
      <w:r>
        <w:rPr>
          <w:i/>
        </w:rPr>
        <w:t xml:space="preserve"> within period 4.</w:t>
      </w:r>
    </w:p>
    <w:p>
      <w:pPr>
        <w:pStyle w:val="style157"/>
        <w:numPr>
          <w:ilvl w:val="0"/>
          <w:numId w:val="36"/>
        </w:numPr>
        <w:rPr>
          <w:rFonts w:cs="Times New Roman"/>
          <w:i/>
        </w:rPr>
      </w:pPr>
      <w:r>
        <w:rPr>
          <w:i/>
        </w:rPr>
        <w:t xml:space="preserve">The ideas of Group and Period are totally </w:t>
      </w:r>
      <w:bookmarkStart w:id="4" w:name="connected"/>
      <w:r>
        <w:rPr>
          <w:i/>
        </w:rPr>
        <w:t>connected</w:t>
      </w:r>
      <w:bookmarkEnd w:id="4"/>
      <w:r>
        <w:rPr>
          <w:i/>
        </w:rPr>
        <w:t xml:space="preserve"> with electron structure.</w:t>
      </w:r>
    </w:p>
    <w:p>
      <w:pPr>
        <w:pStyle w:val="style157"/>
        <w:rPr>
          <w:rFonts w:cs="Times New Roman"/>
          <w:i/>
        </w:rPr>
      </w:pPr>
      <w:r>
        <w:rPr>
          <w:i/>
        </w:rPr>
        <w:t xml:space="preserve">All substances are made up of one or more of the different types of atoms we call elements and the elements identity is solely determined by the atomic number of protons. </w:t>
      </w:r>
    </w:p>
    <w:bookmarkStart w:id="5" w:name="Hydrogen"/>
    <w:p>
      <w:pPr>
        <w:pStyle w:val="style157"/>
        <w:numPr>
          <w:ilvl w:val="0"/>
          <w:numId w:val="37"/>
        </w:numPr>
        <w:rPr>
          <w:rFonts w:cs="Times New Roman"/>
          <w:i/>
        </w:rPr>
      </w:pPr>
      <w:r>
        <w:rPr>
          <w:i/>
        </w:rPr>
        <w:t>Hydrogen</w:t>
      </w:r>
      <w:bookmarkEnd w:id="5"/>
      <w:r>
        <w:rPr>
          <w:i/>
        </w:rPr>
        <w:t xml:space="preserve">, 1, H, the simplest element atom, does not readily fit into any group. </w:t>
      </w:r>
    </w:p>
    <w:bookmarkStart w:id="6" w:name="A_Group_is_a_vertical"/>
    <w:p>
      <w:pPr>
        <w:pStyle w:val="style157"/>
        <w:numPr>
          <w:ilvl w:val="0"/>
          <w:numId w:val="37"/>
        </w:numPr>
        <w:rPr>
          <w:rFonts w:cs="Times New Roman"/>
          <w:i/>
        </w:rPr>
      </w:pPr>
      <w:r>
        <w:rPr>
          <w:i/>
        </w:rPr>
        <w:t xml:space="preserve">A </w:t>
      </w:r>
      <w:r>
        <w:rPr>
          <w:bCs/>
          <w:i/>
        </w:rPr>
        <w:t>Group</w:t>
      </w:r>
      <w:r>
        <w:rPr>
          <w:i/>
        </w:rPr>
        <w:t xml:space="preserve"> is a vertical </w:t>
      </w:r>
      <w:bookmarkStart w:id="7" w:name="column"/>
      <w:bookmarkEnd w:id="6"/>
      <w:r>
        <w:rPr>
          <w:i/>
        </w:rPr>
        <w:t>column</w:t>
      </w:r>
      <w:bookmarkEnd w:id="7"/>
      <w:r>
        <w:rPr>
          <w:i/>
        </w:rPr>
        <w:t xml:space="preserve"> of like elements e.g. </w:t>
      </w:r>
      <w:r>
        <w:rPr>
          <w:i/>
          <w:color w:val="ff0000"/>
        </w:rPr>
        <w:t>Group 1 Alkali metals</w:t>
      </w:r>
      <w:r>
        <w:rPr>
          <w:i/>
        </w:rPr>
        <w:t xml:space="preserve">( Li, Na, K etc.), </w:t>
      </w:r>
      <w:r>
        <w:rPr>
          <w:i/>
          <w:color w:val="00b0f0"/>
        </w:rPr>
        <w:t>Group 7/17 The Halogens</w:t>
      </w:r>
      <w:r>
        <w:rPr>
          <w:i/>
        </w:rPr>
        <w:t xml:space="preserve">( F, Cl, Br, I etc.) and </w:t>
      </w:r>
      <w:r>
        <w:rPr>
          <w:i/>
          <w:color w:val="c0504d"/>
        </w:rPr>
        <w:t>Group 0/8/18 The Noble Gases</w:t>
      </w:r>
      <w:r>
        <w:rPr>
          <w:i/>
        </w:rPr>
        <w:t xml:space="preserve">(He, Ne, Ar etc.). </w:t>
      </w:r>
    </w:p>
    <w:p>
      <w:pPr>
        <w:pStyle w:val="style157"/>
        <w:numPr>
          <w:ilvl w:val="0"/>
          <w:numId w:val="37"/>
        </w:numPr>
        <w:rPr>
          <w:rFonts w:cs="Times New Roman"/>
          <w:i/>
        </w:rPr>
      </w:pPr>
      <w:r>
        <w:rPr>
          <w:i/>
        </w:rPr>
        <w:t>For the first twenty elements, apart from hydrogen (doesn't really fit in any group), helium (</w:t>
      </w:r>
      <w:r>
        <w:rPr>
          <w:bCs/>
          <w:i/>
        </w:rPr>
        <w:t>*</w:t>
      </w:r>
      <w:r>
        <w:rPr>
          <w:i/>
        </w:rPr>
        <w:t xml:space="preserve">), the </w:t>
      </w:r>
      <w:r>
        <w:rPr>
          <w:bCs/>
          <w:i/>
        </w:rPr>
        <w:t>Group number equals the number of electrons in the outer shell</w:t>
      </w:r>
      <w:r>
        <w:rPr>
          <w:i/>
        </w:rPr>
        <w:t xml:space="preserve"> and the </w:t>
      </w:r>
      <w:r>
        <w:rPr>
          <w:bCs/>
          <w:i/>
        </w:rPr>
        <w:t>number of electron shells used equals the Period number</w:t>
      </w:r>
      <w:r>
        <w:rPr>
          <w:i/>
        </w:rPr>
        <w:t>, e.g. chlorine's electron arrangement is 2.8.7, the second element down in Group 7 on period 3.</w:t>
      </w:r>
    </w:p>
    <w:p>
      <w:pPr>
        <w:pStyle w:val="style157"/>
        <w:numPr>
          <w:ilvl w:val="0"/>
          <w:numId w:val="37"/>
        </w:numPr>
        <w:rPr>
          <w:rFonts w:cs="Times New Roman"/>
          <w:i/>
        </w:rPr>
      </w:pPr>
      <w:r>
        <w:rPr>
          <w:i/>
        </w:rPr>
        <w:t>So after helium, elements in the same group have the same outer electron structure.</w:t>
      </w:r>
    </w:p>
    <w:p>
      <w:pPr>
        <w:pStyle w:val="style157"/>
        <w:numPr>
          <w:ilvl w:val="0"/>
          <w:numId w:val="37"/>
        </w:numPr>
        <w:rPr>
          <w:i/>
        </w:rPr>
      </w:pPr>
      <w:r>
        <w:rPr>
          <w:i/>
        </w:rPr>
        <w:t>Although helium can't have 8 outer electrons like the rest of Group 0, its outer shell of 2 electrons is complete according to the electron shell rules, just like neon and argon etc. and therefore has the same chemical (very unreactive) and physical properties (monatomic gas molecules).</w:t>
      </w:r>
    </w:p>
    <w:p>
      <w:pPr>
        <w:pStyle w:val="style157"/>
        <w:numPr>
          <w:ilvl w:val="0"/>
          <w:numId w:val="37"/>
        </w:numPr>
        <w:rPr>
          <w:i/>
        </w:rPr>
      </w:pPr>
      <w:r>
        <w:rPr>
          <w:i/>
        </w:rPr>
        <w:t>The Group 0 Noble Gases are never called group 8, but after helium they all have eight out electrons to fill the highest occupied electron level (outer shell).</w:t>
      </w:r>
    </w:p>
    <w:p>
      <w:pPr>
        <w:pStyle w:val="style157"/>
        <w:numPr>
          <w:ilvl w:val="0"/>
          <w:numId w:val="37"/>
        </w:numPr>
        <w:rPr>
          <w:rFonts w:cs="Times New Roman"/>
          <w:i/>
        </w:rPr>
      </w:pPr>
      <w:r>
        <w:rPr>
          <w:i/>
        </w:rPr>
        <w:t xml:space="preserve">The elements in a group tend to have similar physical and chemical properties because of their similar outer shell electron structure. </w:t>
      </w:r>
    </w:p>
    <w:bookmarkStart w:id="8" w:name="A_Period_is_a_horizontal"/>
    <w:p>
      <w:pPr>
        <w:pStyle w:val="style157"/>
        <w:numPr>
          <w:ilvl w:val="0"/>
          <w:numId w:val="37"/>
        </w:numPr>
        <w:rPr>
          <w:rFonts w:cs="Times New Roman"/>
          <w:i/>
        </w:rPr>
      </w:pPr>
      <w:r>
        <w:rPr>
          <w:i/>
        </w:rPr>
        <w:t xml:space="preserve">A </w:t>
      </w:r>
      <w:r>
        <w:rPr>
          <w:bCs/>
          <w:i/>
        </w:rPr>
        <w:t>Period is a horizontal</w:t>
      </w:r>
      <w:bookmarkStart w:id="9" w:name="row"/>
      <w:bookmarkEnd w:id="8"/>
      <w:r>
        <w:rPr>
          <w:bCs/>
          <w:i/>
        </w:rPr>
        <w:t>row</w:t>
      </w:r>
      <w:bookmarkEnd w:id="9"/>
      <w:r>
        <w:rPr>
          <w:bCs/>
          <w:i/>
        </w:rPr>
        <w:t xml:space="preserve"> of elements</w:t>
      </w:r>
      <w:r>
        <w:rPr>
          <w:i/>
        </w:rPr>
        <w:t xml:space="preserve"> with a variety of properties, changing from very metallic elements on the left to non-metallic elements on the right. A period starts when the next electron goes into the next available main energy level or shell (Group 1 alkali Metals).</w:t>
      </w:r>
    </w:p>
    <w:p>
      <w:pPr>
        <w:pStyle w:val="style157"/>
        <w:numPr>
          <w:ilvl w:val="0"/>
          <w:numId w:val="37"/>
        </w:numPr>
        <w:rPr>
          <w:rFonts w:cs="Times New Roman"/>
          <w:i/>
        </w:rPr>
      </w:pPr>
      <w:r>
        <w:rPr>
          <w:i/>
        </w:rPr>
        <w:t xml:space="preserve"> The period ends when the main energy level is full i.e reached the Group 0 Noble Gases. </w:t>
      </w:r>
    </w:p>
    <w:p>
      <w:pPr>
        <w:pStyle w:val="style157"/>
        <w:numPr>
          <w:ilvl w:val="0"/>
          <w:numId w:val="37"/>
        </w:numPr>
        <w:rPr>
          <w:rFonts w:cs="Times New Roman"/>
          <w:i/>
        </w:rPr>
      </w:pPr>
      <w:r>
        <w:rPr>
          <w:bCs/>
          <w:i/>
        </w:rPr>
        <w:t>All the elements on the same period use the same number of principal electron shells</w:t>
      </w:r>
      <w:r>
        <w:rPr>
          <w:i/>
        </w:rPr>
        <w:t xml:space="preserve">, and this equals the period number (e.g. sodium's electron arrangement 2,8,1, the first element in Period 3). </w:t>
      </w:r>
    </w:p>
    <w:p>
      <w:pPr>
        <w:pStyle w:val="style157"/>
        <w:numPr>
          <w:ilvl w:val="0"/>
          <w:numId w:val="37"/>
        </w:numPr>
        <w:rPr>
          <w:rFonts w:cs="Times New Roman"/>
          <w:i/>
        </w:rPr>
      </w:pPr>
      <w:r>
        <w:rPr>
          <w:i/>
        </w:rPr>
        <w:t>The first element in a period is when the next electron goes into the next available electron shell or energy level (i.e. 1 electron in the outer shell, after H it is the Group 1 Alkali Metals like sodium 2.8.1).</w:t>
      </w:r>
    </w:p>
    <w:p>
      <w:pPr>
        <w:pStyle w:val="style157"/>
        <w:numPr>
          <w:ilvl w:val="0"/>
          <w:numId w:val="37"/>
        </w:numPr>
        <w:rPr>
          <w:rFonts w:cs="Times New Roman"/>
          <w:i/>
        </w:rPr>
      </w:pPr>
      <w:r>
        <w:rPr>
          <w:bCs/>
          <w:i/>
        </w:rPr>
        <w:t>The last element in a period is when the outer shell is full resulting in a very unreactive element</w:t>
      </w:r>
      <w:r>
        <w:rPr>
          <w:i/>
        </w:rPr>
        <w:t xml:space="preserve">, the Group 0 Noble Gases e.g. argon 2.8.8. The next electron for the next element goes into the next highest level (shell) available, and so starts the next period with a group 1 element again, </w:t>
      </w:r>
      <w:r>
        <w:rPr>
          <w:bCs/>
          <w:i/>
        </w:rPr>
        <w:t>periodicity</w:t>
      </w:r>
      <w:r>
        <w:rPr>
          <w:i/>
        </w:rPr>
        <w:t xml:space="preserve"> - a very similar element every so often - but governed by the electron rules.</w:t>
      </w:r>
    </w:p>
    <w:p>
      <w:pPr>
        <w:pStyle w:val="style157"/>
        <w:rPr>
          <w:i/>
        </w:rPr>
      </w:pPr>
    </w:p>
    <w:p>
      <w:pPr>
        <w:pStyle w:val="style157"/>
        <w:rPr>
          <w:rFonts w:cs="Times New Roman"/>
          <w:b/>
          <w:bCs/>
          <w:i/>
        </w:rPr>
      </w:pPr>
      <w:r>
        <w:rPr>
          <w:b/>
          <w:bCs/>
          <w:i/>
        </w:rPr>
        <w:t xml:space="preserve">So in terms of electrons.... </w:t>
      </w:r>
    </w:p>
    <w:p>
      <w:pPr>
        <w:pStyle w:val="style157"/>
        <w:rPr>
          <w:rFonts w:cs="Times New Roman"/>
          <w:i/>
        </w:rPr>
      </w:pPr>
      <w:r>
        <w:rPr>
          <w:bCs/>
          <w:i/>
        </w:rPr>
        <w:t xml:space="preserve">Period 1 </w:t>
      </w:r>
      <w:r>
        <w:rPr>
          <w:i/>
        </w:rPr>
        <w:t xml:space="preserve">is elements 1-2, H (1) to He (2) </w:t>
      </w:r>
    </w:p>
    <w:p>
      <w:pPr>
        <w:pStyle w:val="style157"/>
        <w:rPr>
          <w:rFonts w:cs="Times New Roman"/>
          <w:i/>
        </w:rPr>
      </w:pPr>
      <w:r>
        <w:rPr>
          <w:bCs/>
          <w:i/>
        </w:rPr>
        <w:t xml:space="preserve">Period 2 </w:t>
      </w:r>
      <w:r>
        <w:rPr>
          <w:i/>
        </w:rPr>
        <w:t xml:space="preserve">is elements 3-10, Li (2,1) to Ne (2,8) </w:t>
      </w:r>
    </w:p>
    <w:p>
      <w:pPr>
        <w:pStyle w:val="style157"/>
        <w:rPr>
          <w:rFonts w:cs="Times New Roman"/>
          <w:i/>
        </w:rPr>
      </w:pPr>
      <w:r>
        <w:rPr>
          <w:bCs/>
          <w:i/>
        </w:rPr>
        <w:t xml:space="preserve">Period 3 </w:t>
      </w:r>
      <w:r>
        <w:rPr>
          <w:i/>
        </w:rPr>
        <w:t xml:space="preserve">is elements 11-18, Na (2.8.1) to Ar (2.8.8) </w:t>
      </w:r>
    </w:p>
    <w:p>
      <w:pPr>
        <w:pStyle w:val="style157"/>
        <w:rPr>
          <w:rFonts w:cs="Times New Roman"/>
          <w:i/>
        </w:rPr>
      </w:pPr>
      <w:r>
        <w:rPr>
          <w:bCs/>
          <w:i/>
        </w:rPr>
        <w:t xml:space="preserve">Period 4 </w:t>
      </w:r>
      <w:r>
        <w:rPr>
          <w:i/>
        </w:rPr>
        <w:t xml:space="preserve">is elements 19-36, starts with K (2,8,8,1) and Ca (2,8,8,2) and finishes with the Noble Gas Kr (2,8,18,8). </w:t>
      </w:r>
    </w:p>
    <w:p>
      <w:pPr>
        <w:pStyle w:val="style157"/>
        <w:rPr>
          <w:rFonts w:cs="Times New Roman"/>
          <w:i/>
        </w:rPr>
      </w:pPr>
      <w:r>
        <w:rPr>
          <w:i/>
        </w:rPr>
        <w:t>Period 5 is elements 37-54, Rb – Xe.</w:t>
      </w:r>
    </w:p>
    <w:p>
      <w:pPr>
        <w:pStyle w:val="style157"/>
        <w:rPr>
          <w:rFonts w:cs="Times New Roman"/>
          <w:i/>
        </w:rPr>
      </w:pPr>
      <w:r>
        <w:rPr>
          <w:i/>
        </w:rPr>
        <w:t>Period 6 actually consists of 32 elements, but in order for the row to fit on a page, part of it appears at the bottom of the table. Otherwise the table would have to be expanded, with the additional elements placed after lanthanum (La, atomic number 57).</w:t>
      </w:r>
    </w:p>
    <w:p>
      <w:pPr>
        <w:pStyle w:val="style157"/>
        <w:rPr>
          <w:rFonts w:cs="Times New Roman"/>
          <w:i/>
        </w:rPr>
      </w:pPr>
      <w:r>
        <w:rPr>
          <w:i/>
        </w:rPr>
        <w:t>Period 7 also has some of its elements placed as a row at the bottom of the table.</w:t>
      </w:r>
    </w:p>
    <w:p>
      <w:pPr>
        <w:pStyle w:val="style157"/>
        <w:rPr>
          <w:rFonts w:cs="Times New Roman"/>
          <w:i/>
        </w:rPr>
      </w:pPr>
      <w:r>
        <w:rPr>
          <w:i/>
        </w:rPr>
        <w:t xml:space="preserve">Note that the number of shells containing electrons is equal to the period number. </w:t>
      </w:r>
    </w:p>
    <w:p>
      <w:pPr>
        <w:pStyle w:val="style157"/>
        <w:rPr>
          <w:rFonts w:cs="Times New Roman"/>
          <w:i/>
        </w:rPr>
      </w:pPr>
      <w:r>
        <w:rPr>
          <w:i/>
          <w:highlight w:val="yellow"/>
        </w:rPr>
        <w:t>The similarities (e.g. same Group) or differences (e.g. across a period) of the properties of the elements can be explained by the electronic structure of the atoms.</w:t>
      </w:r>
    </w:p>
    <w:p>
      <w:pPr>
        <w:pStyle w:val="style157"/>
        <w:numPr>
          <w:ilvl w:val="0"/>
          <w:numId w:val="38"/>
        </w:numPr>
        <w:rPr>
          <w:rFonts w:cs="Times New Roman"/>
          <w:i/>
        </w:rPr>
      </w:pPr>
      <w:r>
        <w:rPr>
          <w:i/>
        </w:rPr>
        <w:t xml:space="preserve">From Period 4 onwards the length of a period significantly increases because it includes horizontal series of similar metals with their own characteristic physical and chemical properties e.g. </w:t>
      </w:r>
      <w:r>
        <w:rPr>
          <w:i/>
          <w:color w:val="ff0000"/>
        </w:rPr>
        <w:t>Transition metals</w:t>
      </w:r>
    </w:p>
    <w:p>
      <w:pPr>
        <w:pStyle w:val="style157"/>
        <w:rPr>
          <w:i/>
        </w:rPr>
      </w:pPr>
    </w:p>
    <w:p>
      <w:pPr>
        <w:pStyle w:val="style157"/>
        <w:numPr>
          <w:ilvl w:val="0"/>
          <w:numId w:val="38"/>
        </w:numPr>
        <w:rPr>
          <w:rFonts w:cs="Times New Roman"/>
          <w:i/>
        </w:rPr>
      </w:pPr>
      <w:r>
        <w:rPr>
          <w:i/>
        </w:rPr>
        <w:t xml:space="preserve">More than three-quarters of the 118 known elements are metals (elements naturally occur up to uranium 92, 93-109 are 'man-made' elements from the experiments of nuclear physicists. </w:t>
      </w:r>
    </w:p>
    <w:p>
      <w:pPr>
        <w:pStyle w:val="style157"/>
        <w:numPr>
          <w:ilvl w:val="0"/>
          <w:numId w:val="38"/>
        </w:numPr>
        <w:rPr>
          <w:rFonts w:cs="Times New Roman"/>
          <w:i/>
        </w:rPr>
      </w:pPr>
      <w:r>
        <w:rPr>
          <w:i/>
        </w:rPr>
        <w:t xml:space="preserve">This work will continues as heavier and heavier elements are likely to be made in nuclear reactions. They will be all metals and radioactive. </w:t>
      </w:r>
    </w:p>
    <w:p>
      <w:pPr>
        <w:pStyle w:val="style157"/>
        <w:numPr>
          <w:ilvl w:val="0"/>
          <w:numId w:val="38"/>
        </w:numPr>
        <w:rPr>
          <w:rFonts w:cs="Times New Roman"/>
          <w:i/>
        </w:rPr>
      </w:pPr>
      <w:r>
        <w:rPr>
          <w:i/>
        </w:rPr>
        <w:t>BUT one theory suggests that 'super-heavy' elements of about atomic number 150? may be in a nuclear stability region and would prove most interesting to study. Chemists are trying to predict their properties now!, so it may have started with Mendeleev but it has finished yet!</w:t>
      </w:r>
    </w:p>
    <w:p>
      <w:pPr>
        <w:pStyle w:val="style157"/>
        <w:numPr>
          <w:ilvl w:val="0"/>
          <w:numId w:val="38"/>
        </w:numPr>
        <w:rPr>
          <w:i/>
        </w:rPr>
      </w:pPr>
      <w:r>
        <w:rPr>
          <w:i/>
        </w:rPr>
        <w:t xml:space="preserve">Only about nineteen are definitely  non-metals but about seven more are semi-metals of mixed metallic and non-metallic physical and chemical character. </w:t>
      </w:r>
    </w:p>
    <w:p>
      <w:pPr>
        <w:pStyle w:val="style157"/>
        <w:numPr>
          <w:ilvl w:val="0"/>
          <w:numId w:val="38"/>
        </w:numPr>
        <w:rPr>
          <w:rFonts w:cs="Times New Roman"/>
          <w:i/>
        </w:rPr>
      </w:pPr>
      <w:r>
        <w:rPr>
          <w:i/>
        </w:rPr>
        <w:t xml:space="preserve">The metals in the periodic table are mainly found in the left hand columns (Groups 1 and 2) and in the central blocks of the transition elements. </w:t>
      </w:r>
    </w:p>
    <w:p>
      <w:pPr>
        <w:pStyle w:val="style157"/>
        <w:numPr>
          <w:ilvl w:val="0"/>
          <w:numId w:val="38"/>
        </w:numPr>
        <w:rPr>
          <w:rFonts w:cs="Times New Roman"/>
          <w:i/>
        </w:rPr>
      </w:pPr>
      <w:r>
        <w:rPr>
          <w:i/>
        </w:rPr>
        <w:t xml:space="preserve">There is a 'rough' diagonal division between the two principal types of element zig-zagging from B-Al in group 3 to Te-Po in Group 6 (see the periodic table). </w:t>
      </w:r>
    </w:p>
    <w:p>
      <w:pPr>
        <w:pStyle w:val="style157"/>
        <w:numPr>
          <w:ilvl w:val="0"/>
          <w:numId w:val="38"/>
        </w:numPr>
        <w:rPr>
          <w:rFonts w:cs="Times New Roman"/>
          <w:i/>
        </w:rPr>
      </w:pPr>
      <w:r>
        <w:rPr>
          <w:i/>
        </w:rPr>
        <w:t>The elements in this 'band' are sometimes referred to as '</w:t>
      </w:r>
      <w:r>
        <w:rPr>
          <w:bCs/>
          <w:i/>
        </w:rPr>
        <w:t>semi-metals</w:t>
      </w:r>
      <w:r>
        <w:rPr>
          <w:i/>
        </w:rPr>
        <w:t>' or '</w:t>
      </w:r>
      <w:r>
        <w:rPr>
          <w:bCs/>
          <w:i/>
        </w:rPr>
        <w:t>metalloids</w:t>
      </w:r>
      <w:r>
        <w:rPr>
          <w:i/>
        </w:rPr>
        <w:t xml:space="preserve">' because of </w:t>
      </w:r>
      <w:r>
        <w:rPr>
          <w:bCs/>
          <w:i/>
        </w:rPr>
        <w:t>their 'mixture' of metallic and non-metallic physical or chemical character</w:t>
      </w:r>
      <w:r>
        <w:rPr>
          <w:i/>
        </w:rPr>
        <w:t xml:space="preserve"> e.g. the semi-conductor silicon in group 4. </w:t>
      </w:r>
    </w:p>
    <w:p>
      <w:pPr>
        <w:pStyle w:val="style157"/>
        <w:numPr>
          <w:ilvl w:val="0"/>
          <w:numId w:val="38"/>
        </w:numPr>
        <w:rPr>
          <w:i/>
        </w:rPr>
      </w:pPr>
      <w:r>
        <w:rPr>
          <w:i/>
        </w:rPr>
        <w:t>As you go down to the next element in a group, an extra shell of electrons is added. This has several effects, e.g. the atomic radius increases with the extra 'inner' shell of electrons, each added shell of electrons means the outer electrons are further away from the nucleus and less strongly held, the extra shell of electrons actually has a 'shielding' effect on the outer shell electrons and this further decreases the attractive force of the nucleus on the outer electrons, this increase in atom size and decreased attraction of the nucleus for the outer electrons has a powerful effect on the element's reactivity i.e. it helps explain the reactivity trends, particularly of groups 1, 2 and 7 (briefly discussed below)</w:t>
      </w:r>
    </w:p>
    <w:p>
      <w:pPr>
        <w:pStyle w:val="style157"/>
        <w:numPr>
          <w:ilvl w:val="0"/>
          <w:numId w:val="38"/>
        </w:numPr>
        <w:rPr>
          <w:rFonts w:cs="Times New Roman"/>
          <w:i/>
        </w:rPr>
      </w:pPr>
      <w:r>
        <w:rPr>
          <w:i/>
        </w:rPr>
        <w:t xml:space="preserve">There tends to be gradual changes in physical and chemical properties down a group e.g. </w:t>
      </w:r>
    </w:p>
    <w:p>
      <w:pPr>
        <w:pStyle w:val="style157"/>
        <w:rPr>
          <w:rFonts w:cs="Times New Roman"/>
          <w:i/>
        </w:rPr>
      </w:pPr>
      <w:r>
        <w:rPr>
          <w:i/>
          <w:noProof/>
        </w:rPr>
        <w:drawing>
          <wp:inline distL="0" distT="0" distB="0" distR="0">
            <wp:extent cx="885825" cy="923924"/>
            <wp:effectExtent l="0" t="0" r="9525" b="9525"/>
            <wp:docPr id="1028" name="Picture 14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46"/>
                    <pic:cNvPicPr/>
                  </pic:nvPicPr>
                  <pic:blipFill>
                    <a:blip r:embed="rId4" cstate="print"/>
                    <a:srcRect l="0" t="0" r="0" b="0"/>
                    <a:stretch/>
                  </pic:blipFill>
                  <pic:spPr>
                    <a:xfrm rot="0">
                      <a:off x="0" y="0"/>
                      <a:ext cx="885825" cy="923924"/>
                    </a:xfrm>
                    <a:prstGeom prst="rect"/>
                    <a:ln>
                      <a:noFill/>
                    </a:ln>
                  </pic:spPr>
                </pic:pic>
              </a:graphicData>
            </a:graphic>
          </wp:inline>
        </w:drawing>
      </w:r>
      <w:r>
        <w:rPr>
          <w:i/>
        </w:rPr>
        <w:t>==&gt;==&gt; down group 1</w:t>
      </w:r>
    </w:p>
    <w:p>
      <w:pPr>
        <w:pStyle w:val="style157"/>
        <w:rPr>
          <w:rFonts w:cs="Times New Roman"/>
          <w:i/>
        </w:rPr>
      </w:pPr>
      <w:r>
        <w:rPr>
          <w:i/>
          <w:noProof/>
        </w:rPr>
      </w:r>
      <w:r>
        <w:rPr>
          <w:i/>
          <w:noProof/>
        </w:rPr>
      </w:r>
      <w:r>
        <w:rPr>
          <w:i/>
          <w:noProof/>
        </w:rPr>
      </w:r>
      <w:r>
        <w:rPr>
          <w:i/>
          <w:noProof/>
        </w:rPr>
        <w:pict>
          <v:group id="1029" filled="f" stroked="f" style="position:absolute;margin-left:104.45pt;margin-top:4.2pt;width:52.0pt;height:55.1pt;z-index:5;mso-position-horizontal-relative:text;mso-position-vertical-relative:text;mso-width-relative:margin;mso-height-relative:margin;mso-wrap-distance-left:0.0pt;mso-wrap-distance-right:0.0pt;visibility:visible;" coordsize="7633,7344">
            <v:oval id="1030" stroked="t" style="position:absolute;left:0;top:172;width:7435;height:7172;z-index:50;mso-position-horizontal-relative:text;mso-position-vertical-relative:text;mso-width-relative:page;mso-height-relative:page;visibility:visible;">
              <v:stroke weight="1.0pt"/>
              <v:fill/>
            </v:oval>
            <v:oval id="1031" stroked="t" style="position:absolute;left:1035;top:1552;width:5392;height:4464;z-index:51;mso-position-horizontal-relative:text;mso-position-vertical-relative:text;mso-width-relative:page;mso-height-relative:page;visibility:visible;">
              <v:stroke weight="1.0pt"/>
              <v:fill/>
            </v:oval>
            <v:oval id="1032" stroked="t" style="position:absolute;left:2156;top:2587;width:3275;height:2210;z-index:52;mso-position-horizontal-relative:text;mso-position-vertical-relative:text;mso-width-relative:page;mso-height-relative:page;visibility:visible;">
              <v:stroke weight="1.0pt"/>
              <v:fill/>
            </v:oval>
            <v:oval id="1033" fillcolor="black" stroked="t" style="position:absolute;left:948;top:2932;width:392;height:348;z-index:53;mso-position-horizontal-relative:text;mso-position-vertical-relative:text;mso-width-relative:page;mso-height-relative:page;visibility:visible;">
              <v:stroke weight="2.0pt"/>
              <v:fill/>
            </v:oval>
            <v:oval id="1034" fillcolor="black" stroked="t" style="position:absolute;left:3536;top:4658;width:392;height:348;z-index:54;mso-position-horizontal-relative:text;mso-position-vertical-relative:text;mso-width-relative:page;mso-height-relative:page;visibility:visible;">
              <v:stroke weight="2.0pt"/>
              <v:fill/>
            </v:oval>
            <v:oval id="1035" fillcolor="black" stroked="t" style="position:absolute;left:3191;top:1466;width:392;height:348;z-index:55;mso-position-horizontal-relative:text;mso-position-vertical-relative:text;mso-width-relative:page;mso-height-relative:page;visibility:visible;">
              <v:stroke weight="2.0pt"/>
              <v:fill/>
            </v:oval>
            <v:oval id="1036" fillcolor="black" stroked="t" style="position:absolute;left:3536;top:2587;width:392;height:348;z-index:56;mso-position-horizontal-relative:text;mso-position-vertical-relative:text;mso-width-relative:page;mso-height-relative:page;visibility:visible;">
              <v:stroke weight="2.0pt"/>
              <v:fill/>
            </v:oval>
            <v:oval id="1037" fillcolor="black" stroked="t" style="position:absolute;left:4140;top:1466;width:392;height:348;z-index:57;mso-position-horizontal-relative:text;mso-position-vertical-relative:text;mso-width-relative:page;mso-height-relative:page;visibility:visible;">
              <v:stroke weight="2.0pt"/>
              <v:fill/>
            </v:oval>
            <v:oval id="1038" fillcolor="black" stroked="t" style="position:absolute;left:6038;top:2932;width:391;height:348;z-index:58;mso-position-horizontal-relative:text;mso-position-vertical-relative:text;mso-width-relative:page;mso-height-relative:page;visibility:visible;">
              <v:stroke weight="2.0pt"/>
              <v:fill/>
            </v:oval>
            <v:oval id="1039" fillcolor="black" stroked="t" style="position:absolute;left:862;top:3795;width:392;height:348;z-index:59;mso-position-horizontal-relative:text;mso-position-vertical-relative:text;mso-width-relative:page;mso-height-relative:page;visibility:visible;">
              <v:stroke weight="2.0pt"/>
              <v:fill/>
            </v:oval>
            <v:oval id="1040" fillcolor="black" stroked="t" style="position:absolute;left:6211;top:3795;width:391;height:348;z-index:60;mso-position-horizontal-relative:text;mso-position-vertical-relative:text;mso-width-relative:page;mso-height-relative:page;visibility:visible;">
              <v:stroke weight="2.0pt"/>
              <v:fill/>
            </v:oval>
            <v:oval id="1041" fillcolor="black" stroked="t" style="position:absolute;left:2760;top:5607;width:391;height:348;z-index:61;mso-position-horizontal-relative:text;mso-position-vertical-relative:text;mso-width-relative:page;mso-height-relative:page;visibility:visible;">
              <v:stroke weight="2.0pt"/>
              <v:fill/>
            </v:oval>
            <v:oval id="1042" fillcolor="black" stroked="t" style="position:absolute;left:3968;top:5693;width:391;height:348;z-index:62;mso-position-horizontal-relative:text;mso-position-vertical-relative:text;mso-width-relative:page;mso-height-relative:page;visibility:visible;">
              <v:stroke weight="2.0pt"/>
              <v:fill/>
            </v:oval>
            <v:oval id="1043" fillcolor="black" stroked="t" style="position:absolute;left:7246;top:3450;width:387;height:343;z-index:63;mso-position-horizontal-relative:text;mso-position-vertical-relative:text;mso-width-relative:page;mso-height-relative:page;visibility:visible;">
              <v:stroke weight="2.0pt"/>
              <v:fill/>
            </v:oval>
            <v:oval id="1044" fillcolor="black" stroked="t" style="position:absolute;left:3709;top:0;width:387;height:342;z-index:64;mso-position-horizontal-relative:text;mso-position-vertical-relative:text;mso-width-relative:page;mso-height-relative:page;visibility:visible;">
              <v:stroke weight="2.0pt"/>
              <v:fill/>
            </v:oval>
            <v:fill rotate="true"/>
          </v:group>
        </w:pict>
      </w:r>
      <w:r>
        <w:rPr>
          <w:i/>
          <w:noProof/>
        </w:rPr>
      </w:r>
      <w:r>
        <w:rPr>
          <w:i/>
          <w:noProof/>
        </w:rPr>
      </w:r>
      <w:r>
        <w:rPr>
          <w:i/>
          <w:noProof/>
        </w:rPr>
      </w:r>
      <w:r>
        <w:rPr>
          <w:i/>
          <w:noProof/>
        </w:rPr>
      </w:r>
      <w:r>
        <w:rPr>
          <w:i/>
          <w:noProof/>
        </w:rPr>
      </w:r>
      <w:r>
        <w:rPr>
          <w:i/>
          <w:noProof/>
        </w:rPr>
        <w:pict>
          <v:group id="1046" filled="f" stroked="f" style="position:absolute;margin-left:8.6pt;margin-top:9.55pt;width:51.75pt;height:45.95pt;z-index:6;mso-position-horizontal-relative:text;mso-position-vertical-relative:text;mso-width-relative:page;mso-height-relative:margin;mso-wrap-distance-left:0.0pt;mso-wrap-distance-right:0.0pt;visibility:visible;" coordsize="6575,6038">
            <v:oval id="1047" stroked="t" style="position:absolute;left:0;top:172;width:6291;height:5866;z-index:65;mso-position-horizontal-relative:text;mso-position-vertical-relative:text;mso-width-relative:page;mso-height-relative:page;visibility:visible;">
              <v:stroke weight="1.0pt"/>
              <v:fill/>
            </v:oval>
            <v:oval id="1048" stroked="t" style="position:absolute;left:1293;top:1639;width:3821;height:2904;z-index:66;mso-position-horizontal-relative:text;mso-position-vertical-relative:text;mso-width-relative:page;mso-height-relative:page;visibility:visible;">
              <v:stroke weight="1.0pt"/>
              <v:fill/>
            </v:oval>
            <v:oval id="1049" fillcolor="black" stroked="t" style="position:absolute;left:2932;top:4399;width:457;height:457;z-index:67;mso-position-horizontal-relative:text;mso-position-vertical-relative:text;mso-width-relative:page;mso-height-relative:page;visibility:visible;">
              <v:stroke weight="2.0pt"/>
              <v:fill/>
            </v:oval>
            <v:oval id="1050" fillcolor="black" stroked="t" style="position:absolute;left:2932;top:1466;width:451;height:451;z-index:68;mso-position-horizontal-relative:text;mso-position-vertical-relative:text;mso-width-relative:page;mso-height-relative:page;visibility:visible;">
              <v:stroke weight="2.0pt"/>
              <v:fill/>
            </v:oval>
            <v:oval id="1051" fillcolor="black" stroked="t" style="position:absolute;left:2932;top:0;width:451;height:450;z-index:69;mso-position-horizontal-relative:text;mso-position-vertical-relative:text;mso-width-relative:page;mso-height-relative:page;visibility:visible;">
              <v:stroke weight="2.0pt"/>
              <v:fill/>
            </v:oval>
            <v:oval id="1052" fillcolor="black" stroked="t" style="position:absolute;left:6124;top:2760;width:451;height:451;z-index:70;mso-position-horizontal-relative:text;mso-position-vertical-relative:text;mso-width-relative:page;mso-height-relative:page;visibility:visible;">
              <v:stroke weight="2.0pt"/>
              <v:fill/>
            </v:oval>
            <v:fill rotate="true"/>
          </v:group>
        </w:pict>
      </w:r>
      <w:r>
        <w:rPr>
          <w:i/>
          <w:noProof/>
        </w:rPr>
      </w:r>
      <w:r>
        <w:rPr>
          <w:i/>
          <w:noProof/>
        </w:rPr>
      </w:r>
      <w:r>
        <w:rPr>
          <w:i/>
          <w:noProof/>
        </w:rPr>
      </w:r>
      <w:r>
        <w:rPr>
          <w:i/>
          <w:noProof/>
        </w:rPr>
      </w:r>
      <w:r>
        <w:rPr>
          <w:i/>
          <w:noProof/>
        </w:rPr>
      </w:r>
      <w:r>
        <w:rPr>
          <w:i/>
          <w:noProof/>
        </w:rPr>
        <w:pict>
          <v:rect id="1054" filled="f" stroked="f" alt="Description: http://www.docbrown.info/page04/4_71atom/e22.gif" style="margin-left:0.0pt;margin-top:0.0pt;width:62.25pt;height:61.5pt;mso-wrap-distance-left:0.0pt;mso-wrap-distance-right:0.0pt;visibility:visible;">
            <w10:anchorlock/>
            <v:stroke on="f"/>
            <v:fill rotate="true"/>
          </v:rect>
        </w:pict>
      </w:r>
      <w:r>
        <w:rPr>
          <w:i/>
          <w:noProof/>
        </w:rPr>
      </w:r>
      <w:r>
        <w:rPr>
          <w:i/>
          <w:noProof/>
        </w:rPr>
      </w:r>
    </w:p>
    <w:p>
      <w:pPr>
        <w:pStyle w:val="style157"/>
        <w:rPr>
          <w:rFonts w:cs="Times New Roman"/>
          <w:i/>
        </w:rPr>
      </w:pPr>
      <w:r>
        <w:rPr>
          <w:i/>
        </w:rPr>
        <w:t>2.2 beryllium ==&gt; 2.8.2 magnesium ==&gt; 2.8.8.2 calcium ==&gt; down group 2</w:t>
      </w:r>
    </w:p>
    <w:p>
      <w:pPr>
        <w:pStyle w:val="style157"/>
        <w:rPr>
          <w:rFonts w:cs="Times New Roman"/>
          <w:i/>
        </w:rPr>
      </w:pPr>
      <w:r>
        <w:rPr>
          <w:i/>
        </w:rPr>
        <w:t>Down Group 1 (Alkali Metals) and Group 2 the metals get more reactive as the outer electrons are more readily lost.</w:t>
      </w:r>
    </w:p>
    <w:p>
      <w:pPr>
        <w:pStyle w:val="style157"/>
        <w:rPr>
          <w:i/>
        </w:rPr>
      </w:pPr>
      <w:r>
        <w:rPr>
          <w:i/>
          <w:noProof/>
        </w:rPr>
      </w:r>
      <w:r>
        <w:rPr>
          <w:i/>
          <w:noProof/>
        </w:rPr>
      </w:r>
      <w:r>
        <w:rPr>
          <w:i/>
          <w:noProof/>
        </w:rPr>
      </w:r>
      <w:r>
        <w:rPr>
          <w:i/>
          <w:noProof/>
        </w:rPr>
        <w:pict>
          <v:group id="1056" filled="f" stroked="f" style="position:absolute;margin-left:142.55pt;margin-top:2.0pt;width:50.1pt;height:41.55pt;z-index:4;mso-position-horizontal-relative:text;mso-position-vertical-relative:text;mso-width-relative:margin;mso-height-relative:margin;mso-wrap-distance-left:0.0pt;mso-wrap-distance-right:0.0pt;visibility:visible;" coordsize="8951,9813" coordorigin="10889,4034">
            <v:oval id="1057" stroked="t" style="position:absolute;left:10984;top:4313;width:8684;height:9425;z-index:71;mso-position-horizontal-relative:text;mso-position-vertical-relative:text;mso-width-relative:page;mso-height-relative:page;visibility:visible;">
              <v:stroke weight="1.0pt"/>
              <v:fill/>
            </v:oval>
            <v:oval id="1058" stroked="t" style="position:absolute;left:12249;top:6038;width:6297;height:5866;z-index:72;mso-position-horizontal-relative:text;mso-position-vertical-relative:text;mso-width-relative:page;mso-height-relative:page;visibility:visible;">
              <v:stroke weight="1.0pt"/>
              <v:fill/>
            </v:oval>
            <v:oval id="1059" stroked="t" style="position:absolute;left:13514;top:7476;width:3825;height:2904;z-index:73;mso-position-horizontal-relative:text;mso-position-vertical-relative:text;mso-width-relative:page;mso-height-relative:page;visibility:visible;">
              <v:stroke weight="1.0pt"/>
              <v:fill/>
            </v:oval>
            <v:oval id="1060" fillcolor="black" stroked="t" style="position:absolute;left:12076;top:7927;width:458;height:457;z-index:74;mso-position-horizontal-relative:text;mso-position-vertical-relative:text;mso-width-relative:page;mso-height-relative:page;visibility:visible;">
              <v:stroke weight="2.0pt"/>
              <v:fill/>
            </v:oval>
            <v:oval id="1061" fillcolor="black" stroked="t" style="position:absolute;left:15122;top:10210;width:457;height:457;z-index:75;mso-position-horizontal-relative:text;mso-position-vertical-relative:text;mso-width-relative:page;mso-height-relative:page;visibility:visible;">
              <v:stroke weight="2.0pt"/>
              <v:fill/>
            </v:oval>
            <v:oval id="1062" fillcolor="black" stroked="t" style="position:absolute;left:14690;top:5920;width:457;height:457;z-index:76;mso-position-horizontal-relative:text;mso-position-vertical-relative:text;mso-width-relative:page;mso-height-relative:page;visibility:visible;">
              <v:stroke weight="2.0pt"/>
              <v:fill/>
            </v:oval>
            <v:oval id="1063" fillcolor="black" stroked="t" style="position:absolute;left:15147;top:7444;width:458;height:457;z-index:77;mso-position-horizontal-relative:text;mso-position-vertical-relative:text;mso-width-relative:page;mso-height-relative:page;visibility:visible;">
              <v:stroke weight="2.0pt"/>
              <v:fill/>
            </v:oval>
            <v:oval id="1064" fillcolor="black" stroked="t" style="position:absolute;left:15875;top:5920;width:457;height:457;z-index:78;mso-position-horizontal-relative:text;mso-position-vertical-relative:text;mso-width-relative:page;mso-height-relative:page;visibility:visible;">
              <v:stroke weight="2.0pt"/>
              <v:fill/>
            </v:oval>
            <v:oval id="1065" fillcolor="black" stroked="t" style="position:absolute;left:18092;top:7901;width:457;height:457;z-index:79;mso-position-horizontal-relative:text;mso-position-vertical-relative:text;mso-width-relative:page;mso-height-relative:page;visibility:visible;">
              <v:stroke weight="2.0pt"/>
              <v:fill/>
            </v:oval>
            <v:oval id="1066" fillcolor="black" stroked="t" style="position:absolute;left:11961;top:8994;width:458;height:457;z-index:80;mso-position-horizontal-relative:text;mso-position-vertical-relative:text;mso-width-relative:page;mso-height-relative:page;visibility:visible;">
              <v:stroke weight="2.0pt"/>
              <v:fill/>
            </v:oval>
            <v:oval id="1067" fillcolor="black" stroked="t" style="position:absolute;left:18290;top:9037;width:458;height:457;z-index:81;mso-position-horizontal-relative:text;mso-position-vertical-relative:text;mso-width-relative:page;mso-height-relative:page;visibility:visible;">
              <v:stroke weight="2.0pt"/>
              <v:fill/>
            </v:oval>
            <v:oval id="1068" fillcolor="black" stroked="t" style="position:absolute;left:14259;top:11450;width:457;height:457;z-index:82;mso-position-horizontal-relative:text;mso-position-vertical-relative:text;mso-width-relative:page;mso-height-relative:page;visibility:visible;">
              <v:stroke weight="2.0pt"/>
              <v:fill/>
            </v:oval>
            <v:oval id="1069" fillcolor="black" stroked="t" style="position:absolute;left:15579;top:11478;width:457;height:458;z-index:83;mso-position-horizontal-relative:text;mso-position-vertical-relative:text;mso-width-relative:page;mso-height-relative:page;visibility:visible;">
              <v:stroke weight="2.0pt"/>
              <v:fill/>
            </v:oval>
            <v:oval id="1070" fillcolor="black" stroked="t" style="position:absolute;left:14664;top:13391;width:458;height:457;z-index:84;mso-position-horizontal-relative:text;mso-position-vertical-relative:text;mso-width-relative:page;mso-height-relative:page;visibility:visible;">
              <v:stroke weight="2.0pt"/>
              <v:fill/>
            </v:oval>
            <v:oval id="1071" fillcolor="black" stroked="t" style="position:absolute;left:15579;top:13391;width:457;height:457;z-index:85;mso-position-horizontal-relative:text;mso-position-vertical-relative:text;mso-width-relative:page;mso-height-relative:page;visibility:visible;">
              <v:stroke weight="2.0pt"/>
              <v:fill/>
            </v:oval>
            <v:oval id="1072" fillcolor="black" stroked="t" style="position:absolute;left:10889;top:7901;width:457;height:457;z-index:86;mso-position-horizontal-relative:text;mso-position-vertical-relative:text;mso-width-relative:page;mso-height-relative:page;visibility:visible;">
              <v:stroke weight="2.0pt"/>
              <v:fill/>
            </v:oval>
            <v:oval id="1073" fillcolor="black" stroked="t" style="position:absolute;left:10889;top:8994;width:457;height:457;z-index:87;mso-position-horizontal-relative:text;mso-position-vertical-relative:text;mso-width-relative:page;mso-height-relative:page;visibility:visible;">
              <v:stroke weight="2.0pt"/>
              <v:fill/>
            </v:oval>
            <v:oval id="1074" fillcolor="black" stroked="t" style="position:absolute;left:14259;top:4232;width:457;height:457;z-index:88;mso-position-horizontal-relative:text;mso-position-vertical-relative:text;mso-width-relative:page;mso-height-relative:page;visibility:visible;">
              <v:stroke weight="2.0pt"/>
              <v:fill/>
            </v:oval>
            <v:oval id="1075" fillcolor="black" stroked="t" style="position:absolute;left:15714;top:4034;width:457;height:457;z-index:89;mso-position-horizontal-relative:text;mso-position-vertical-relative:text;mso-width-relative:page;mso-height-relative:page;visibility:visible;">
              <v:stroke weight="2.0pt"/>
              <v:fill/>
            </v:oval>
            <v:oval id="1076" fillcolor="black" stroked="t" style="position:absolute;left:19383;top:8358;width:457;height:458;z-index:90;mso-position-horizontal-relative:text;mso-position-vertical-relative:text;mso-width-relative:page;mso-height-relative:page;visibility:visible;">
              <v:stroke weight="2.0pt"/>
              <v:fill/>
            </v:oval>
            <v:fill rotate="true"/>
          </v:group>
        </w:pict>
      </w:r>
      <w:r>
        <w:rPr>
          <w:i/>
          <w:noProof/>
        </w:rPr>
      </w:r>
      <w:r>
        <w:rPr>
          <w:i/>
          <w:noProof/>
        </w:rPr>
      </w:r>
      <w:r>
        <w:rPr>
          <w:i/>
          <w:noProof/>
        </w:rPr>
      </w:r>
      <w:r>
        <w:rPr>
          <w:i/>
          <w:noProof/>
        </w:rPr>
      </w:r>
      <w:r>
        <w:rPr>
          <w:i/>
          <w:noProof/>
        </w:rPr>
      </w:r>
      <w:r>
        <w:rPr>
          <w:i/>
          <w:noProof/>
        </w:rPr>
        <w:pict>
          <v:group id="1078" filled="f" stroked="f" style="position:absolute;margin-left:18.7pt;margin-top:2.35pt;width:41.65pt;height:26.85pt;z-index:3;mso-position-horizontal-relative:text;mso-position-vertical-relative:text;mso-width-relative:margin;mso-height-relative:margin;mso-wrap-distance-left:0.0pt;mso-wrap-distance-right:0.0pt;visibility:visible;" coordsize="6584,6121" coordorigin="11961,5920">
            <v:oval id="1079" stroked="t" style="position:absolute;left:12249;top:6038;width:6297;height:5866;z-index:91;mso-position-horizontal-relative:text;mso-position-vertical-relative:text;mso-width-relative:page;mso-height-relative:page;visibility:visible;">
              <v:stroke weight="1.0pt"/>
              <v:fill/>
            </v:oval>
            <v:oval id="1080" stroked="t" style="position:absolute;left:13514;top:7476;width:3825;height:2904;z-index:92;mso-position-horizontal-relative:text;mso-position-vertical-relative:text;mso-width-relative:page;mso-height-relative:page;visibility:visible;">
              <v:stroke weight="1.0pt"/>
              <v:fill/>
            </v:oval>
            <v:oval id="1081" fillcolor="black" stroked="t" style="position:absolute;left:12076;top:7927;width:458;height:457;z-index:93;mso-position-horizontal-relative:text;mso-position-vertical-relative:text;mso-width-relative:page;mso-height-relative:page;visibility:visible;">
              <v:stroke weight="2.0pt"/>
              <v:fill/>
            </v:oval>
            <v:oval id="1082" fillcolor="black" stroked="t" style="position:absolute;left:15122;top:10210;width:457;height:457;z-index:94;mso-position-horizontal-relative:text;mso-position-vertical-relative:text;mso-width-relative:page;mso-height-relative:page;visibility:visible;">
              <v:stroke weight="2.0pt"/>
              <v:fill/>
            </v:oval>
            <v:oval id="1083" fillcolor="black" stroked="t" style="position:absolute;left:14690;top:5920;width:457;height:457;z-index:95;mso-position-horizontal-relative:text;mso-position-vertical-relative:text;mso-width-relative:page;mso-height-relative:page;visibility:visible;">
              <v:stroke weight="2.0pt"/>
              <v:fill/>
            </v:oval>
            <v:oval id="1084" fillcolor="black" stroked="t" style="position:absolute;left:15147;top:7444;width:458;height:457;z-index:96;mso-position-horizontal-relative:text;mso-position-vertical-relative:text;mso-width-relative:page;mso-height-relative:page;visibility:visible;">
              <v:stroke weight="2.0pt"/>
              <v:fill/>
            </v:oval>
            <v:oval id="1085" fillcolor="black" stroked="t" style="position:absolute;left:15875;top:5920;width:457;height:457;z-index:97;mso-position-horizontal-relative:text;mso-position-vertical-relative:text;mso-width-relative:page;mso-height-relative:page;visibility:visible;">
              <v:stroke weight="2.0pt"/>
              <v:fill/>
            </v:oval>
            <v:oval id="1086" fillcolor="black" stroked="t" style="position:absolute;left:18089;top:8384;width:457;height:458;z-index:98;mso-position-horizontal-relative:text;mso-position-vertical-relative:text;mso-width-relative:page;mso-height-relative:page;visibility:visible;">
              <v:stroke weight="2.0pt"/>
              <v:fill/>
            </v:oval>
            <v:oval id="1087" fillcolor="black" stroked="t" style="position:absolute;left:11961;top:8994;width:458;height:457;z-index:99;mso-position-horizontal-relative:text;mso-position-vertical-relative:text;mso-width-relative:page;mso-height-relative:page;visibility:visible;">
              <v:stroke weight="2.0pt"/>
              <v:fill/>
            </v:oval>
            <v:oval id="1088" fillcolor="black" stroked="t" style="position:absolute;left:15875;top:11585;width:457;height:457;z-index:100;mso-position-horizontal-relative:text;mso-position-vertical-relative:text;mso-width-relative:page;mso-height-relative:page;visibility:visible;">
              <v:stroke weight="2.0pt"/>
              <v:fill/>
            </v:oval>
            <v:oval id="1089" fillcolor="black" stroked="t" style="position:absolute;left:14552;top:11585;width:457;height:457;z-index:101;mso-position-horizontal-relative:text;mso-position-vertical-relative:text;mso-width-relative:page;mso-height-relative:page;visibility:visible;">
              <v:stroke weight="2.0pt"/>
              <v:fill/>
            </v:oval>
            <v:fill rotate="true"/>
          </v:group>
        </w:pict>
      </w:r>
      <w:r>
        <w:rPr>
          <w:i/>
          <w:noProof/>
        </w:rPr>
      </w:r>
      <w:r>
        <w:rPr>
          <w:i/>
          <w:noProof/>
        </w:rPr>
      </w:r>
    </w:p>
    <w:p>
      <w:pPr>
        <w:pStyle w:val="style157"/>
        <w:rPr>
          <w:i/>
        </w:rPr>
      </w:pPr>
    </w:p>
    <w:p>
      <w:pPr>
        <w:pStyle w:val="style157"/>
        <w:rPr>
          <w:i/>
        </w:rPr>
      </w:pPr>
    </w:p>
    <w:p>
      <w:pPr>
        <w:pStyle w:val="style157"/>
        <w:rPr>
          <w:i/>
        </w:rPr>
      </w:pPr>
      <w:r>
        <w:rPr>
          <w:i/>
        </w:rPr>
        <w:t>2.7 fluorine</w:t>
      </w:r>
      <w:r>
        <w:rPr>
          <w:i/>
        </w:rPr>
        <w:tab/>
      </w:r>
      <w:r>
        <w:rPr>
          <w:i/>
        </w:rPr>
        <w:t xml:space="preserve"> ==&gt;              2.8.7chlorine ==&gt; down group 7</w:t>
      </w:r>
    </w:p>
    <w:p>
      <w:pPr>
        <w:pStyle w:val="style157"/>
        <w:rPr>
          <w:i/>
        </w:rPr>
      </w:pPr>
    </w:p>
    <w:p>
      <w:pPr>
        <w:pStyle w:val="style157"/>
        <w:numPr>
          <w:ilvl w:val="0"/>
          <w:numId w:val="39"/>
        </w:numPr>
        <w:rPr>
          <w:rFonts w:cs="Times New Roman"/>
          <w:i/>
        </w:rPr>
      </w:pPr>
      <w:r>
        <w:rPr>
          <w:i/>
        </w:rPr>
        <w:t xml:space="preserve">Down Group 7 (Halogens) the non-metals get less reactive, their colour gets darker, their melting/boiling points increase and they get more reactive up the group because the nucleus of the smaller atom attracts electrons more strongly. </w:t>
      </w:r>
    </w:p>
    <w:p>
      <w:pPr>
        <w:pStyle w:val="style157"/>
        <w:numPr>
          <w:ilvl w:val="0"/>
          <w:numId w:val="39"/>
        </w:numPr>
        <w:rPr>
          <w:rFonts w:cs="Times New Roman"/>
          <w:i/>
        </w:rPr>
      </w:pPr>
      <w:r>
        <w:rPr>
          <w:i/>
        </w:rPr>
        <w:t>You can also relate the increase in size of the atoms (as diatomic molecules F</w:t>
      </w:r>
      <w:r>
        <w:rPr>
          <w:i/>
          <w:vertAlign w:val="subscript"/>
        </w:rPr>
        <w:t>2</w:t>
      </w:r>
      <w:r>
        <w:rPr>
          <w:i/>
        </w:rPr>
        <w:t>, Cl</w:t>
      </w:r>
      <w:r>
        <w:rPr>
          <w:i/>
          <w:vertAlign w:val="subscript"/>
        </w:rPr>
        <w:t>2</w:t>
      </w:r>
      <w:r>
        <w:rPr>
          <w:i/>
        </w:rPr>
        <w:t>, Br</w:t>
      </w:r>
      <w:r>
        <w:rPr>
          <w:i/>
          <w:vertAlign w:val="subscript"/>
        </w:rPr>
        <w:t>2</w:t>
      </w:r>
      <w:r>
        <w:rPr>
          <w:i/>
        </w:rPr>
        <w:t xml:space="preserve"> etc.) to the increase in intermolecular forces causing the increase in melting/boiling points.</w:t>
      </w:r>
    </w:p>
    <w:p>
      <w:pPr>
        <w:pStyle w:val="style157"/>
        <w:numPr>
          <w:ilvl w:val="0"/>
          <w:numId w:val="39"/>
        </w:numPr>
        <w:rPr>
          <w:rFonts w:cs="Times New Roman"/>
          <w:i/>
        </w:rPr>
      </w:pPr>
      <w:r>
        <w:rPr>
          <w:i/>
        </w:rPr>
        <w:t>Down Group 4 you start with a definite non-metal carbon, and end up at the bottom with a the definite metal lead, so there are quite significant changes in both physical and chemical character.</w:t>
      </w:r>
    </w:p>
    <w:p>
      <w:pPr>
        <w:pStyle w:val="style157"/>
        <w:numPr>
          <w:ilvl w:val="0"/>
          <w:numId w:val="39"/>
        </w:numPr>
        <w:rPr>
          <w:rFonts w:cs="Times New Roman"/>
          <w:i/>
        </w:rPr>
      </w:pPr>
      <w:r>
        <w:rPr>
          <w:bCs/>
          <w:i/>
        </w:rPr>
        <w:t xml:space="preserve">There tends to be major changes in physical and chemical properties across a period </w:t>
      </w:r>
      <w:r>
        <w:rPr>
          <w:i/>
        </w:rPr>
        <w:t xml:space="preserve">e.g. Period 2 starts with solid low melting reactive metal lithium, in the middle there are the high melting and rather unreactive non-metals boron and carbon, next to the end is the </w:t>
      </w:r>
      <w:r>
        <w:rPr>
          <w:i/>
        </w:rPr>
        <w:t>very highly reactive non-metal gas fluorine, and the period finishes with the very unreactive gas neon. Very complicated pattern!</w:t>
      </w:r>
    </w:p>
    <w:p>
      <w:pPr>
        <w:pStyle w:val="style157"/>
        <w:numPr>
          <w:ilvl w:val="0"/>
          <w:numId w:val="39"/>
        </w:numPr>
        <w:rPr>
          <w:rFonts w:cs="Times New Roman"/>
          <w:i/>
        </w:rPr>
      </w:pPr>
      <w:r>
        <w:rPr>
          <w:i/>
        </w:rPr>
        <w:t>Period 4 starts with a solid low melting very reactive metal rubidium, after calcium there are ten transition metals with a wide variety of chemistry, followed by the metallic gallium, semi-metal germanium and more non-metallic arsenic/selenium, next to the end is the very reactive non-metal liquid bromine, and the period finishes with the very unreactive gas krypton. Even more complicated pattern!</w:t>
      </w:r>
    </w:p>
    <w:p>
      <w:pPr>
        <w:pStyle w:val="style157"/>
        <w:rPr>
          <w:rFonts w:cs="Times New Roman"/>
          <w:i/>
          <w:highlight w:val="yellow"/>
        </w:rPr>
      </w:pPr>
      <w:r>
        <w:rPr>
          <w:i/>
          <w:highlight w:val="yellow"/>
        </w:rPr>
        <w:t>From left to right across a period, the bonding in chlorides or oxides changes from ionic (with metals e.g. Na</w:t>
      </w:r>
      <w:r>
        <w:rPr>
          <w:i/>
          <w:highlight w:val="yellow"/>
          <w:vertAlign w:val="superscript"/>
        </w:rPr>
        <w:t>+</w:t>
      </w:r>
      <w:r>
        <w:rPr>
          <w:i/>
          <w:highlight w:val="yellow"/>
        </w:rPr>
        <w:t>Cl</w:t>
      </w:r>
      <w:r>
        <w:rPr>
          <w:i/>
          <w:highlight w:val="yellow"/>
          <w:vertAlign w:val="superscript"/>
        </w:rPr>
        <w:t>-</w:t>
      </w:r>
      <w:r>
        <w:rPr>
          <w:i/>
          <w:highlight w:val="yellow"/>
        </w:rPr>
        <w:t>, Mg</w:t>
      </w:r>
      <w:r>
        <w:rPr>
          <w:i/>
          <w:highlight w:val="yellow"/>
          <w:vertAlign w:val="superscript"/>
        </w:rPr>
        <w:t>2+</w:t>
      </w:r>
      <w:r>
        <w:rPr>
          <w:i/>
          <w:highlight w:val="yellow"/>
        </w:rPr>
        <w:t>O</w:t>
      </w:r>
      <w:r>
        <w:rPr>
          <w:i/>
          <w:highlight w:val="yellow"/>
          <w:vertAlign w:val="superscript"/>
        </w:rPr>
        <w:t>2-</w:t>
      </w:r>
      <w:r>
        <w:rPr>
          <w:i/>
          <w:highlight w:val="yellow"/>
        </w:rPr>
        <w:t xml:space="preserve"> to covalent (with non-metals e.g. HCl, SO</w:t>
      </w:r>
      <w:r>
        <w:rPr>
          <w:i/>
          <w:highlight w:val="yellow"/>
          <w:vertAlign w:val="subscript"/>
        </w:rPr>
        <w:t>2</w:t>
      </w:r>
      <w:r>
        <w:rPr>
          <w:i/>
          <w:highlight w:val="yellow"/>
        </w:rPr>
        <w:t>).</w:t>
      </w:r>
    </w:p>
    <w:p>
      <w:pPr>
        <w:pStyle w:val="style157"/>
        <w:rPr>
          <w:rFonts w:cs="Times New Roman"/>
          <w:i/>
        </w:rPr>
      </w:pPr>
      <w:r>
        <w:rPr>
          <w:i/>
          <w:highlight w:val="yellow"/>
        </w:rPr>
        <w:t>From left to right across a period, the oxides change from alkaline/basic (with metals e.g. Na</w:t>
      </w:r>
      <w:r>
        <w:rPr>
          <w:i/>
          <w:highlight w:val="yellow"/>
          <w:vertAlign w:val="subscript"/>
        </w:rPr>
        <w:t>2</w:t>
      </w:r>
      <w:r>
        <w:rPr>
          <w:i/>
          <w:highlight w:val="yellow"/>
        </w:rPr>
        <w:t>O) to acidic (with non-metals e.g. SO</w:t>
      </w:r>
      <w:r>
        <w:rPr>
          <w:i/>
          <w:highlight w:val="yellow"/>
          <w:vertAlign w:val="subscript"/>
        </w:rPr>
        <w:t>2</w:t>
      </w:r>
      <w:r>
        <w:rPr>
          <w:i/>
          <w:highlight w:val="yellow"/>
        </w:rPr>
        <w:t>.</w:t>
      </w:r>
    </w:p>
    <w:p>
      <w:pPr>
        <w:pStyle w:val="style157"/>
        <w:rPr>
          <w:i/>
        </w:rPr>
      </w:pPr>
    </w:p>
    <w:p>
      <w:pPr>
        <w:pStyle w:val="style157"/>
        <w:rPr>
          <w:i/>
        </w:rPr>
      </w:pPr>
      <w:r>
        <w:rPr/>
        <w:fldChar w:fldCharType="begin"/>
      </w:r>
      <w:r>
        <w:instrText xml:space="preserve"> HYPERLINK "http://www.docbrown.info/page03/3_34ptable.htm" </w:instrText>
      </w:r>
      <w:r>
        <w:rPr/>
        <w:fldChar w:fldCharType="separate"/>
      </w:r>
      <w:r>
        <w:rPr/>
        <w:fldChar w:fldCharType="end"/>
      </w:r>
    </w:p>
    <w:p>
      <w:pPr>
        <w:pStyle w:val="style157"/>
        <w:rPr>
          <w:i/>
          <w:shd w:val="clear" w:color="auto" w:fill="ff99cc"/>
        </w:rPr>
      </w:pPr>
      <w:r>
        <w:rPr>
          <w:i/>
          <w:shd w:val="clear" w:color="auto" w:fill="ff99cc"/>
        </w:rPr>
        <w:t xml:space="preserve">GROUP 1 </w:t>
      </w:r>
      <w:bookmarkStart w:id="10" w:name="Alkali"/>
      <w:r>
        <w:rPr>
          <w:i/>
          <w:shd w:val="clear" w:color="auto" w:fill="ff99cc"/>
        </w:rPr>
        <w:t>ALKALI</w:t>
      </w:r>
      <w:bookmarkEnd w:id="10"/>
      <w:r>
        <w:rPr>
          <w:i/>
          <w:shd w:val="clear" w:color="auto" w:fill="ff99cc"/>
        </w:rPr>
        <w:t xml:space="preserve"> METALS</w:t>
      </w:r>
    </w:p>
    <w:p>
      <w:pPr>
        <w:pStyle w:val="style157"/>
        <w:rPr>
          <w:i/>
          <w:shd w:val="clear" w:color="auto" w:fill="ff99cc"/>
        </w:rPr>
      </w:pPr>
    </w:p>
    <w:p>
      <w:pPr>
        <w:pStyle w:val="style157"/>
        <w:numPr>
          <w:ilvl w:val="0"/>
          <w:numId w:val="40"/>
        </w:numPr>
        <w:rPr>
          <w:rFonts w:cs="Times New Roman"/>
          <w:i/>
        </w:rPr>
      </w:pPr>
      <w:r>
        <w:rPr/>
        <w:fldChar w:fldCharType="begin"/>
      </w:r>
      <w:r>
        <w:instrText xml:space="preserve"> HYPERLINK "http://www.docbrown.info/page03/Alkali_Metals.htm" </w:instrText>
      </w:r>
      <w:r>
        <w:rPr/>
        <w:fldChar w:fldCharType="separate"/>
      </w:r>
      <w:r>
        <w:rPr/>
        <w:fldChar w:fldCharType="end"/>
      </w:r>
      <w:r>
        <w:rPr>
          <w:i/>
        </w:rPr>
        <w:t>The very reactive Group 1 alkali metals</w:t>
      </w:r>
      <w:r>
        <w:rPr>
          <w:bCs/>
          <w:i/>
        </w:rPr>
        <w:t xml:space="preserve"> ,  </w:t>
      </w:r>
      <w:bookmarkStart w:id="11" w:name="have_low_density"/>
      <w:r>
        <w:rPr>
          <w:i/>
        </w:rPr>
        <w:t>have low density</w:t>
      </w:r>
      <w:bookmarkEnd w:id="11"/>
      <w:r>
        <w:rPr>
          <w:i/>
        </w:rPr>
        <w:t>,(some float on water) e.g lithium, sodium and potassium etc.</w:t>
      </w:r>
    </w:p>
    <w:p>
      <w:pPr>
        <w:pStyle w:val="style157"/>
        <w:numPr>
          <w:ilvl w:val="0"/>
          <w:numId w:val="40"/>
        </w:numPr>
        <w:rPr>
          <w:rFonts w:cs="Times New Roman"/>
          <w:i/>
        </w:rPr>
      </w:pPr>
      <w:r>
        <w:rPr>
          <w:i/>
        </w:rPr>
        <w:t xml:space="preserve"> They are called Alkali metal because they dissolve in water to produce alkalis (soluble bases).</w:t>
      </w:r>
    </w:p>
    <w:p>
      <w:pPr>
        <w:pStyle w:val="style157"/>
        <w:numPr>
          <w:ilvl w:val="0"/>
          <w:numId w:val="40"/>
        </w:numPr>
        <w:rPr>
          <w:rFonts w:cs="Times New Roman"/>
          <w:i/>
        </w:rPr>
      </w:pPr>
      <w:r>
        <w:rPr>
          <w:i/>
        </w:rPr>
        <w:t xml:space="preserve">They readily react with non-metals to form </w:t>
      </w:r>
      <w:r>
        <w:rPr>
          <w:bCs/>
          <w:i/>
        </w:rPr>
        <w:t>ionic compounds.</w:t>
      </w:r>
      <w:r>
        <w:rPr>
          <w:i/>
        </w:rPr>
        <w:t>They combine with oxygen to form oxides (general formula of group 1 is R</w:t>
      </w:r>
      <w:r>
        <w:rPr>
          <w:i/>
          <w:vertAlign w:val="subscript"/>
        </w:rPr>
        <w:t>2</w:t>
      </w:r>
      <w:r>
        <w:rPr>
          <w:i/>
        </w:rPr>
        <w:t xml:space="preserve">O ) that dissolve in water to form alkaline hydroxide solutions.eg lithium oxide </w:t>
      </w:r>
      <w:r>
        <w:rPr>
          <w:bCs/>
          <w:i/>
        </w:rPr>
        <w:t>Li</w:t>
      </w:r>
      <w:r>
        <w:rPr>
          <w:bCs/>
          <w:i/>
          <w:vertAlign w:val="subscript"/>
        </w:rPr>
        <w:t>2</w:t>
      </w:r>
      <w:r>
        <w:rPr>
          <w:bCs/>
          <w:i/>
        </w:rPr>
        <w:t>O</w:t>
      </w:r>
      <w:r>
        <w:rPr>
          <w:i/>
        </w:rPr>
        <w:t xml:space="preserve"> or </w:t>
      </w:r>
      <w:r>
        <w:rPr>
          <w:bCs/>
          <w:i/>
        </w:rPr>
        <w:t>(Li</w:t>
      </w:r>
      <w:r>
        <w:rPr>
          <w:bCs/>
          <w:i/>
          <w:vertAlign w:val="superscript"/>
        </w:rPr>
        <w:t>+</w:t>
      </w:r>
      <w:r>
        <w:rPr>
          <w:bCs/>
          <w:i/>
        </w:rPr>
        <w:t>)</w:t>
      </w:r>
      <w:r>
        <w:rPr>
          <w:bCs/>
          <w:i/>
          <w:vertAlign w:val="subscript"/>
        </w:rPr>
        <w:t>2</w:t>
      </w:r>
      <w:r>
        <w:rPr>
          <w:bCs/>
          <w:i/>
        </w:rPr>
        <w:t>O</w:t>
      </w:r>
      <w:r>
        <w:rPr>
          <w:bCs/>
          <w:i/>
          <w:vertAlign w:val="superscript"/>
        </w:rPr>
        <w:t>2-</w:t>
      </w:r>
      <w:r>
        <w:rPr>
          <w:i/>
        </w:rPr>
        <w:t>.</w:t>
      </w:r>
    </w:p>
    <w:p>
      <w:pPr>
        <w:pStyle w:val="style157"/>
        <w:numPr>
          <w:ilvl w:val="0"/>
          <w:numId w:val="40"/>
        </w:numPr>
        <w:rPr>
          <w:rFonts w:cs="Times New Roman"/>
          <w:i/>
        </w:rPr>
      </w:pPr>
      <w:r>
        <w:rPr>
          <w:i/>
        </w:rPr>
        <w:t xml:space="preserve">They combine with halogens like chlorine to form salt like halide compounds that are soluble in water to give neutral solutionse.g. sodium chloride </w:t>
      </w:r>
      <w:r>
        <w:rPr>
          <w:bCs/>
          <w:i/>
        </w:rPr>
        <w:t>NaCl</w:t>
      </w:r>
      <w:r>
        <w:rPr>
          <w:i/>
        </w:rPr>
        <w:t xml:space="preserve"> or </w:t>
      </w:r>
      <w:r>
        <w:rPr>
          <w:bCs/>
          <w:i/>
        </w:rPr>
        <w:t>Na</w:t>
      </w:r>
      <w:r>
        <w:rPr>
          <w:bCs/>
          <w:i/>
          <w:vertAlign w:val="superscript"/>
        </w:rPr>
        <w:t>+</w:t>
      </w:r>
      <w:r>
        <w:rPr>
          <w:bCs/>
          <w:i/>
        </w:rPr>
        <w:t>Cl</w:t>
      </w:r>
      <w:r>
        <w:rPr>
          <w:bCs/>
          <w:i/>
          <w:vertAlign w:val="superscript"/>
        </w:rPr>
        <w:t>-</w:t>
      </w:r>
    </w:p>
    <w:p>
      <w:pPr>
        <w:pStyle w:val="style157"/>
        <w:numPr>
          <w:ilvl w:val="0"/>
          <w:numId w:val="40"/>
        </w:numPr>
        <w:rPr>
          <w:rFonts w:cs="Times New Roman"/>
          <w:i/>
        </w:rPr>
      </w:pPr>
      <w:r>
        <w:rPr>
          <w:i/>
        </w:rPr>
        <w:t>These oxides and halides are colorless crystals or white solids, soluble in water to give colorless solutions (usually pH 7 for their salts, pH 13-14 for the oxides because of the MOH alkali formed).</w:t>
      </w:r>
    </w:p>
    <w:p>
      <w:pPr>
        <w:pStyle w:val="style157"/>
        <w:numPr>
          <w:ilvl w:val="0"/>
          <w:numId w:val="40"/>
        </w:numPr>
        <w:rPr>
          <w:rFonts w:cs="Times New Roman"/>
          <w:i/>
        </w:rPr>
      </w:pPr>
      <w:r>
        <w:rPr>
          <w:i/>
        </w:rPr>
        <w:t xml:space="preserve">The metals react rapidly, maybe violently, with water to form alkaline hydroxides and hydrogen gas.Alkali metal atoms have one outer electron (univalent),have pentultimate electrons-one but last electron, which is readily lost to form a stable single positive ion </w:t>
      </w:r>
      <w:r>
        <w:rPr>
          <w:bCs/>
          <w:i/>
        </w:rPr>
        <w:t>M</w:t>
      </w:r>
      <w:r>
        <w:rPr>
          <w:bCs/>
          <w:i/>
          <w:vertAlign w:val="superscript"/>
        </w:rPr>
        <w:t>+</w:t>
      </w:r>
      <w:r>
        <w:rPr>
          <w:i/>
        </w:rPr>
        <w:t>.Down the group, the metals get more reactive, and the melting points and boiling points decrease.</w:t>
      </w:r>
      <w:r>
        <w:rPr/>
        <w:fldChar w:fldCharType="begin"/>
      </w:r>
      <w:r>
        <w:instrText xml:space="preserve"> HYPERLINK "http://www.docbrown.info/page03/3_34ptable.htm" </w:instrText>
      </w:r>
      <w:r>
        <w:rPr/>
        <w:fldChar w:fldCharType="separate"/>
      </w:r>
      <w:r>
        <w:rPr/>
        <w:fldChar w:fldCharType="end"/>
      </w:r>
    </w:p>
    <w:p>
      <w:pPr>
        <w:pStyle w:val="style157"/>
        <w:rPr>
          <w:i/>
          <w:shd w:val="clear" w:color="auto" w:fill="ff99cc"/>
        </w:rPr>
      </w:pPr>
    </w:p>
    <w:p>
      <w:pPr>
        <w:pStyle w:val="style157"/>
        <w:rPr>
          <w:i/>
          <w:shd w:val="clear" w:color="auto" w:fill="ff99cc"/>
        </w:rPr>
      </w:pPr>
      <w:r>
        <w:rPr>
          <w:i/>
          <w:shd w:val="clear" w:color="auto" w:fill="ff99cc"/>
        </w:rPr>
        <w:t>GROUP 2 ALKALINE EARTH METALS</w:t>
      </w:r>
    </w:p>
    <w:p>
      <w:pPr>
        <w:pStyle w:val="style157"/>
        <w:numPr>
          <w:ilvl w:val="0"/>
          <w:numId w:val="46"/>
        </w:numPr>
        <w:rPr>
          <w:rFonts w:cs="Times New Roman"/>
          <w:i/>
        </w:rPr>
      </w:pPr>
      <w:r>
        <w:rPr>
          <w:bCs/>
          <w:i/>
        </w:rPr>
        <w:t xml:space="preserve">Group 2 are the 2nd group of metals </w:t>
      </w:r>
      <w:r>
        <w:rPr>
          <w:i/>
        </w:rPr>
        <w:t>(sometimes called "Alkaline Earth Metals") e.g magnesium and calcium.</w:t>
      </w:r>
    </w:p>
    <w:p>
      <w:pPr>
        <w:pStyle w:val="style157"/>
        <w:numPr>
          <w:ilvl w:val="0"/>
          <w:numId w:val="46"/>
        </w:numPr>
        <w:rPr>
          <w:rFonts w:cs="Times New Roman"/>
          <w:i/>
        </w:rPr>
      </w:pPr>
      <w:r>
        <w:rPr>
          <w:i/>
        </w:rPr>
        <w:t xml:space="preserve">They are not quite as reactive as the Alkali Metals for the same period. </w:t>
      </w:r>
    </w:p>
    <w:p>
      <w:pPr>
        <w:pStyle w:val="style157"/>
        <w:numPr>
          <w:ilvl w:val="0"/>
          <w:numId w:val="46"/>
        </w:numPr>
        <w:rPr>
          <w:rFonts w:cs="Times New Roman"/>
          <w:i/>
        </w:rPr>
      </w:pPr>
      <w:r>
        <w:rPr>
          <w:i/>
        </w:rPr>
        <w:t xml:space="preserve">They have two outer electrons and readily lose them to form the </w:t>
      </w:r>
      <w:r>
        <w:rPr>
          <w:bCs/>
          <w:i/>
        </w:rPr>
        <w:t>M</w:t>
      </w:r>
      <w:r>
        <w:rPr>
          <w:bCs/>
          <w:i/>
          <w:vertAlign w:val="superscript"/>
        </w:rPr>
        <w:t>2+</w:t>
      </w:r>
      <w:r>
        <w:rPr>
          <w:i/>
        </w:rPr>
        <w:t xml:space="preserve"> ion (divalent). </w:t>
      </w:r>
    </w:p>
    <w:p>
      <w:pPr>
        <w:pStyle w:val="style157"/>
        <w:numPr>
          <w:ilvl w:val="0"/>
          <w:numId w:val="46"/>
        </w:numPr>
        <w:rPr>
          <w:rFonts w:cs="Times New Roman"/>
          <w:i/>
        </w:rPr>
      </w:pPr>
      <w:r>
        <w:rPr>
          <w:i/>
        </w:rPr>
        <w:t xml:space="preserve">This ion occurs in the </w:t>
      </w:r>
      <w:r>
        <w:rPr>
          <w:bCs/>
          <w:i/>
        </w:rPr>
        <w:t>ionic compounds</w:t>
      </w:r>
      <w:r>
        <w:rPr>
          <w:i/>
        </w:rPr>
        <w:t xml:space="preserve"> they readily form with non-metals like the Group 7 Halogens or oxygen and sulphur from Group 6 e.g. </w:t>
      </w:r>
      <w:r>
        <w:rPr>
          <w:bCs/>
          <w:i/>
        </w:rPr>
        <w:t>MgCl</w:t>
      </w:r>
      <w:r>
        <w:rPr>
          <w:bCs/>
          <w:i/>
          <w:vertAlign w:val="subscript"/>
        </w:rPr>
        <w:t>2</w:t>
      </w:r>
      <w:r>
        <w:rPr>
          <w:i/>
        </w:rPr>
        <w:t xml:space="preserve"> or </w:t>
      </w:r>
      <w:r>
        <w:rPr>
          <w:bCs/>
          <w:i/>
        </w:rPr>
        <w:t>CaO</w:t>
      </w:r>
      <w:r>
        <w:rPr>
          <w:i/>
        </w:rPr>
        <w:t>. The general formula is RO.</w:t>
      </w:r>
    </w:p>
    <w:p>
      <w:pPr>
        <w:pStyle w:val="style157"/>
        <w:rPr>
          <w:i/>
          <w:shd w:val="clear" w:color="auto" w:fill="ff99cc"/>
        </w:rPr>
      </w:pPr>
    </w:p>
    <w:p>
      <w:pPr>
        <w:pStyle w:val="style157"/>
        <w:rPr>
          <w:i/>
          <w:shd w:val="clear" w:color="auto" w:fill="ff99cc"/>
        </w:rPr>
      </w:pPr>
      <w:r>
        <w:rPr>
          <w:i/>
          <w:shd w:val="clear" w:color="auto" w:fill="ff99cc"/>
        </w:rPr>
        <w:t>GROUP 3 (GROUP 13 IN MODERN NOTATION)</w:t>
      </w:r>
    </w:p>
    <w:p>
      <w:pPr>
        <w:pStyle w:val="style157"/>
        <w:numPr>
          <w:ilvl w:val="0"/>
          <w:numId w:val="47"/>
        </w:numPr>
        <w:rPr>
          <w:rFonts w:cs="Times New Roman"/>
          <w:i/>
        </w:rPr>
      </w:pPr>
      <w:r>
        <w:rPr>
          <w:i/>
        </w:rPr>
        <w:t>Group 3/13 contains the metals Aluminium, gallium, indium, thallium and metalloid boron.</w:t>
      </w:r>
    </w:p>
    <w:p>
      <w:pPr>
        <w:pStyle w:val="style157"/>
        <w:numPr>
          <w:ilvl w:val="0"/>
          <w:numId w:val="47"/>
        </w:numPr>
        <w:rPr>
          <w:i/>
        </w:rPr>
      </w:pPr>
      <w:r>
        <w:rPr>
          <w:i/>
        </w:rPr>
        <w:t>The oxides in this group have the general formula R</w:t>
      </w:r>
      <w:r>
        <w:rPr>
          <w:i/>
          <w:vertAlign w:val="subscript"/>
        </w:rPr>
        <w:t>2</w:t>
      </w:r>
      <w:r>
        <w:rPr>
          <w:i/>
        </w:rPr>
        <w:t>O</w:t>
      </w:r>
      <w:r>
        <w:rPr>
          <w:i/>
          <w:vertAlign w:val="subscript"/>
        </w:rPr>
        <w:t xml:space="preserve">3. </w:t>
      </w:r>
      <w:r>
        <w:rPr>
          <w:i/>
        </w:rPr>
        <w:t>Boron oxide (B</w:t>
      </w:r>
      <w:r>
        <w:rPr>
          <w:i/>
          <w:vertAlign w:val="subscript"/>
        </w:rPr>
        <w:t>2</w:t>
      </w:r>
      <w:r>
        <w:rPr>
          <w:i/>
        </w:rPr>
        <w:t>O</w:t>
      </w:r>
      <w:r>
        <w:rPr>
          <w:i/>
          <w:vertAlign w:val="subscript"/>
        </w:rPr>
        <w:t>3</w:t>
      </w:r>
      <w:r>
        <w:rPr>
          <w:i/>
        </w:rPr>
        <w:t>) is an acidic oxide;Al</w:t>
      </w:r>
      <w:r>
        <w:rPr>
          <w:i/>
          <w:vertAlign w:val="subscript"/>
        </w:rPr>
        <w:t>2</w:t>
      </w:r>
      <w:r>
        <w:rPr>
          <w:i/>
        </w:rPr>
        <w:t>O</w:t>
      </w:r>
      <w:r>
        <w:rPr>
          <w:i/>
          <w:vertAlign w:val="subscript"/>
        </w:rPr>
        <w:t xml:space="preserve">3 </w:t>
      </w:r>
      <w:r>
        <w:rPr>
          <w:i/>
        </w:rPr>
        <w:t>and Ga</w:t>
      </w:r>
      <w:r>
        <w:rPr>
          <w:i/>
          <w:vertAlign w:val="subscript"/>
        </w:rPr>
        <w:t>2</w:t>
      </w:r>
      <w:r>
        <w:rPr>
          <w:i/>
        </w:rPr>
        <w:t>O</w:t>
      </w:r>
      <w:r>
        <w:rPr>
          <w:i/>
          <w:vertAlign w:val="subscript"/>
        </w:rPr>
        <w:t>3</w:t>
      </w:r>
      <w:r>
        <w:rPr>
          <w:i/>
        </w:rPr>
        <w:t xml:space="preserve"> are amphoteric oxides.</w:t>
      </w:r>
    </w:p>
    <w:p>
      <w:pPr>
        <w:pStyle w:val="style157"/>
        <w:numPr>
          <w:ilvl w:val="0"/>
          <w:numId w:val="47"/>
        </w:numPr>
        <w:rPr>
          <w:i/>
        </w:rPr>
      </w:pPr>
      <w:r>
        <w:rPr>
          <w:i/>
        </w:rPr>
        <w:t>Gallium is a curious metal; it melts easily in the palm of the hand.They have three outer electrons and when in solution lose them to form M</w:t>
      </w:r>
      <w:r>
        <w:rPr>
          <w:i/>
          <w:vertAlign w:val="superscript"/>
        </w:rPr>
        <w:t>3+</w:t>
      </w:r>
      <w:r>
        <w:rPr>
          <w:i/>
        </w:rPr>
        <w:t>(trivalent).</w:t>
      </w:r>
    </w:p>
    <w:p>
      <w:pPr>
        <w:pStyle w:val="style157"/>
        <w:rPr>
          <w:rFonts w:cs="Times New Roman"/>
          <w:i/>
        </w:rPr>
      </w:pPr>
      <w:r>
        <w:rPr>
          <w:i/>
        </w:rPr>
        <w:t>N/B:</w:t>
      </w:r>
      <w:r>
        <w:rPr>
          <w:i/>
          <w:color w:val="ff0000"/>
        </w:rPr>
        <w:t>Reactivity of metals increases down the group and decreases across the period</w:t>
      </w:r>
      <w:r>
        <w:rPr>
          <w:i/>
        </w:rPr>
        <w:t>.I.e Fr is more reactive than Na (down the group) and Na is more reactive than Al (across the period).</w:t>
      </w:r>
      <w:r>
        <w:rPr/>
        <w:fldChar w:fldCharType="begin"/>
      </w:r>
      <w:r>
        <w:instrText xml:space="preserve"> HYPERLINK "http://www.docbrown.info/page03/3_34ptable.htm" </w:instrText>
      </w:r>
      <w:r>
        <w:rPr/>
        <w:fldChar w:fldCharType="separate"/>
      </w:r>
      <w:r>
        <w:rPr/>
        <w:fldChar w:fldCharType="end"/>
      </w:r>
    </w:p>
    <w:p>
      <w:pPr>
        <w:pStyle w:val="style157"/>
        <w:rPr>
          <w:i/>
          <w:shd w:val="clear" w:color="auto" w:fill="ff99cc"/>
        </w:rPr>
      </w:pPr>
    </w:p>
    <w:p>
      <w:pPr>
        <w:pStyle w:val="style157"/>
        <w:rPr>
          <w:i/>
          <w:shd w:val="clear" w:color="auto" w:fill="ff99cc"/>
        </w:rPr>
      </w:pPr>
      <w:r>
        <w:rPr>
          <w:i/>
          <w:shd w:val="clear" w:color="auto" w:fill="ff99cc"/>
        </w:rPr>
        <w:t>Group 4 (Group 14 in modern notation)</w:t>
      </w:r>
    </w:p>
    <w:p>
      <w:pPr>
        <w:pStyle w:val="style157"/>
        <w:numPr>
          <w:ilvl w:val="0"/>
          <w:numId w:val="48"/>
        </w:numPr>
        <w:rPr>
          <w:rFonts w:cs="Times New Roman"/>
          <w:i/>
        </w:rPr>
      </w:pPr>
      <w:r>
        <w:rPr>
          <w:bCs/>
          <w:i/>
        </w:rPr>
        <w:t>Group 4/14</w:t>
      </w:r>
      <w:r>
        <w:rPr>
          <w:i/>
        </w:rPr>
        <w:t xml:space="preserve"> contains the non-metals </w:t>
      </w:r>
      <w:r>
        <w:rPr>
          <w:bCs/>
          <w:i/>
        </w:rPr>
        <w:t>carbon and silicon</w:t>
      </w:r>
      <w:r>
        <w:rPr>
          <w:i/>
        </w:rPr>
        <w:t xml:space="preserve"> - which forms lots of compounds with hydrogen formed in oil.</w:t>
      </w:r>
    </w:p>
    <w:p>
      <w:pPr>
        <w:pStyle w:val="style157"/>
        <w:numPr>
          <w:ilvl w:val="0"/>
          <w:numId w:val="48"/>
        </w:numPr>
        <w:rPr>
          <w:rFonts w:cs="Times New Roman"/>
          <w:i/>
        </w:rPr>
      </w:pPr>
      <w:r>
        <w:rPr>
          <w:i/>
        </w:rPr>
        <w:t>The structure of the allotropes of carbon and the structure and properties of silicon dioxide-silica-SiO</w:t>
      </w:r>
      <w:r>
        <w:rPr>
          <w:i/>
          <w:vertAlign w:val="subscript"/>
        </w:rPr>
        <w:t>2</w:t>
      </w:r>
      <w:r>
        <w:rPr>
          <w:i/>
        </w:rPr>
        <w:t xml:space="preserve"> (</w:t>
      </w:r>
      <w:r>
        <w:rPr>
          <w:i/>
          <w:color w:val="4f81bd"/>
        </w:rPr>
        <w:t>diamond graphite and silica</w:t>
      </w:r>
      <w:r>
        <w:rPr>
          <w:i/>
        </w:rPr>
        <w:t>) are important.</w:t>
      </w:r>
    </w:p>
    <w:p>
      <w:pPr>
        <w:pStyle w:val="style157"/>
        <w:numPr>
          <w:ilvl w:val="0"/>
          <w:numId w:val="48"/>
        </w:numPr>
        <w:rPr>
          <w:rFonts w:cs="Times New Roman"/>
          <w:i/>
        </w:rPr>
      </w:pPr>
      <w:r>
        <w:rPr>
          <w:i/>
        </w:rPr>
        <w:t>All the elements in this group form oxides with the general formula RO</w:t>
      </w:r>
      <w:r>
        <w:rPr>
          <w:i/>
          <w:vertAlign w:val="subscript"/>
        </w:rPr>
        <w:t>2.</w:t>
      </w:r>
      <w:r>
        <w:rPr>
          <w:i/>
        </w:rPr>
        <w:t>Carbon dioxide(CO</w:t>
      </w:r>
      <w:r>
        <w:rPr>
          <w:i/>
          <w:vertAlign w:val="subscript"/>
        </w:rPr>
        <w:t>2</w:t>
      </w:r>
      <w:r>
        <w:rPr>
          <w:i/>
        </w:rPr>
        <w:t>),Silicon dioxide (SiO</w:t>
      </w:r>
      <w:r>
        <w:rPr>
          <w:i/>
          <w:vertAlign w:val="subscript"/>
        </w:rPr>
        <w:t>2</w:t>
      </w:r>
      <w:r>
        <w:rPr>
          <w:i/>
        </w:rPr>
        <w:t>)  and germanium dioxide (GeO</w:t>
      </w:r>
      <w:r>
        <w:rPr>
          <w:i/>
          <w:vertAlign w:val="subscript"/>
        </w:rPr>
        <w:t>2</w:t>
      </w:r>
      <w:r>
        <w:rPr>
          <w:i/>
        </w:rPr>
        <w:t>) are acidic oxides, tin dioxide (SnO</w:t>
      </w:r>
      <w:r>
        <w:rPr>
          <w:i/>
          <w:vertAlign w:val="subscript"/>
        </w:rPr>
        <w:t>2</w:t>
      </w:r>
      <w:r>
        <w:rPr>
          <w:i/>
        </w:rPr>
        <w:t>) also called cassiterite lead dioxide (PbO</w:t>
      </w:r>
      <w:r>
        <w:rPr>
          <w:i/>
          <w:vertAlign w:val="subscript"/>
        </w:rPr>
        <w:t>2</w:t>
      </w:r>
      <w:r>
        <w:rPr>
          <w:i/>
        </w:rPr>
        <w:t>) are amphoteric oxides.</w:t>
      </w:r>
    </w:p>
    <w:p>
      <w:pPr>
        <w:pStyle w:val="style157"/>
        <w:rPr>
          <w:i/>
          <w:shd w:val="clear" w:color="auto" w:fill="ff99cc"/>
        </w:rPr>
      </w:pPr>
    </w:p>
    <w:p>
      <w:pPr>
        <w:pStyle w:val="style157"/>
        <w:rPr>
          <w:i/>
          <w:shd w:val="clear" w:color="auto" w:fill="ff99cc"/>
        </w:rPr>
      </w:pPr>
      <w:r>
        <w:rPr>
          <w:i/>
          <w:shd w:val="clear" w:color="auto" w:fill="ff99cc"/>
        </w:rPr>
        <w:t>Group 5 (Group 15 in modern notation)</w:t>
      </w:r>
    </w:p>
    <w:p>
      <w:pPr>
        <w:pStyle w:val="style157"/>
        <w:numPr>
          <w:ilvl w:val="0"/>
          <w:numId w:val="49"/>
        </w:numPr>
        <w:rPr>
          <w:rFonts w:cs="Times New Roman"/>
          <w:i/>
        </w:rPr>
      </w:pPr>
      <w:r>
        <w:rPr>
          <w:bCs/>
          <w:i/>
        </w:rPr>
        <w:t>Group 5/15</w:t>
      </w:r>
      <w:r>
        <w:rPr>
          <w:i/>
        </w:rPr>
        <w:t xml:space="preserve"> contains the non-metal </w:t>
      </w:r>
      <w:r>
        <w:rPr>
          <w:bCs/>
          <w:i/>
        </w:rPr>
        <w:t>nitrogen and phosphorus</w:t>
      </w:r>
      <w:r>
        <w:rPr>
          <w:i/>
        </w:rPr>
        <w:t xml:space="preserve"> - important element in natural and manmade artificial fertilizers.</w:t>
      </w:r>
    </w:p>
    <w:p>
      <w:pPr>
        <w:pStyle w:val="style157"/>
        <w:numPr>
          <w:ilvl w:val="0"/>
          <w:numId w:val="49"/>
        </w:numPr>
        <w:rPr>
          <w:rFonts w:cs="Times New Roman"/>
          <w:i/>
        </w:rPr>
      </w:pPr>
      <w:r>
        <w:rPr>
          <w:i/>
        </w:rPr>
        <w:t>Ammonia and nitric acid (compounds of group 5 elements).Nitrogen forms 79% (</w:t>
      </w:r>
      <w:r>
        <w:rPr>
          <w:i/>
          <w:vertAlign w:val="superscript"/>
        </w:rPr>
        <w:t>4</w:t>
      </w:r>
      <w:r>
        <w:rPr>
          <w:i/>
        </w:rPr>
        <w:t>/</w:t>
      </w:r>
      <w:r>
        <w:rPr>
          <w:i/>
          <w:vertAlign w:val="subscript"/>
        </w:rPr>
        <w:t>5</w:t>
      </w:r>
      <w:r>
        <w:rPr>
          <w:i/>
        </w:rPr>
        <w:t>th's) of air.</w:t>
      </w:r>
    </w:p>
    <w:p>
      <w:pPr>
        <w:pStyle w:val="style157"/>
        <w:numPr>
          <w:ilvl w:val="0"/>
          <w:numId w:val="49"/>
        </w:numPr>
        <w:rPr>
          <w:rFonts w:cs="Times New Roman"/>
          <w:i/>
        </w:rPr>
      </w:pPr>
      <w:r>
        <w:rPr>
          <w:i/>
        </w:rPr>
        <w:t>The group 5 elements form oxides with the general formula R</w:t>
      </w:r>
      <w:r>
        <w:rPr>
          <w:i/>
          <w:vertAlign w:val="subscript"/>
        </w:rPr>
        <w:t>2</w:t>
      </w:r>
      <w:r>
        <w:rPr>
          <w:i/>
        </w:rPr>
        <w:t>O</w:t>
      </w:r>
      <w:r>
        <w:rPr>
          <w:i/>
          <w:vertAlign w:val="subscript"/>
        </w:rPr>
        <w:t xml:space="preserve">3 </w:t>
      </w:r>
      <w:r>
        <w:rPr>
          <w:i/>
        </w:rPr>
        <w:t>and R</w:t>
      </w:r>
      <w:r>
        <w:rPr>
          <w:i/>
          <w:vertAlign w:val="subscript"/>
        </w:rPr>
        <w:t>2</w:t>
      </w:r>
      <w:r>
        <w:rPr>
          <w:i/>
        </w:rPr>
        <w:t>O</w:t>
      </w:r>
      <w:r>
        <w:rPr>
          <w:i/>
          <w:vertAlign w:val="subscript"/>
        </w:rPr>
        <w:t>5</w:t>
      </w:r>
      <w:r>
        <w:rPr>
          <w:i/>
        </w:rPr>
        <w:t>.E.g N</w:t>
      </w:r>
      <w:r>
        <w:rPr>
          <w:i/>
          <w:vertAlign w:val="subscript"/>
        </w:rPr>
        <w:t>2</w:t>
      </w:r>
      <w:r>
        <w:rPr>
          <w:i/>
        </w:rPr>
        <w:t>O</w:t>
      </w:r>
      <w:r>
        <w:rPr>
          <w:i/>
          <w:vertAlign w:val="subscript"/>
        </w:rPr>
        <w:t xml:space="preserve">3 </w:t>
      </w:r>
      <w:r>
        <w:rPr>
          <w:i/>
        </w:rPr>
        <w:t>and N</w:t>
      </w:r>
      <w:r>
        <w:rPr>
          <w:i/>
          <w:vertAlign w:val="subscript"/>
        </w:rPr>
        <w:t>2</w:t>
      </w:r>
      <w:r>
        <w:rPr>
          <w:i/>
        </w:rPr>
        <w:t>O</w:t>
      </w:r>
      <w:r>
        <w:rPr>
          <w:i/>
          <w:vertAlign w:val="subscript"/>
        </w:rPr>
        <w:t>5</w:t>
      </w:r>
      <w:r>
        <w:rPr>
          <w:i/>
        </w:rPr>
        <w:t>.</w:t>
      </w:r>
      <w:r>
        <w:rPr/>
        <w:fldChar w:fldCharType="begin"/>
      </w:r>
      <w:r>
        <w:instrText xml:space="preserve"> HYPERLINK "http://www.docbrown.info/page03/3_34ptable.htm" </w:instrText>
      </w:r>
      <w:r>
        <w:rPr/>
        <w:fldChar w:fldCharType="separate"/>
      </w:r>
      <w:r>
        <w:rPr/>
        <w:fldChar w:fldCharType="end"/>
      </w:r>
    </w:p>
    <w:p>
      <w:pPr>
        <w:pStyle w:val="style157"/>
        <w:rPr>
          <w:i/>
          <w:shd w:val="clear" w:color="auto" w:fill="ff99cc"/>
        </w:rPr>
      </w:pPr>
    </w:p>
    <w:p>
      <w:pPr>
        <w:pStyle w:val="style157"/>
        <w:rPr>
          <w:i/>
          <w:shd w:val="clear" w:color="auto" w:fill="ff99cc"/>
        </w:rPr>
      </w:pPr>
      <w:r>
        <w:rPr>
          <w:i/>
          <w:shd w:val="clear" w:color="auto" w:fill="ff99cc"/>
        </w:rPr>
        <w:t>Group 6,the Chalcogens-pronounced as kal’-ke-jens (Group 16 in modern notation)</w:t>
      </w:r>
    </w:p>
    <w:p>
      <w:pPr>
        <w:pStyle w:val="style157"/>
        <w:numPr>
          <w:ilvl w:val="0"/>
          <w:numId w:val="50"/>
        </w:numPr>
        <w:rPr>
          <w:rFonts w:cs="Times New Roman"/>
          <w:i/>
        </w:rPr>
      </w:pPr>
      <w:r>
        <w:rPr>
          <w:i/>
        </w:rPr>
        <w:t xml:space="preserve">Group 6/16 is a Group of  non-metallic elements, the first 2 are O- oxygen and below it S- sulphur. </w:t>
      </w:r>
    </w:p>
    <w:p>
      <w:pPr>
        <w:pStyle w:val="style157"/>
        <w:numPr>
          <w:ilvl w:val="0"/>
          <w:numId w:val="50"/>
        </w:numPr>
        <w:rPr>
          <w:rFonts w:cs="Times New Roman"/>
          <w:i/>
        </w:rPr>
      </w:pPr>
      <w:r>
        <w:rPr>
          <w:i/>
        </w:rPr>
        <w:t xml:space="preserve">They have 6 outer electrons and readily gain 2 electrons to form an </w:t>
      </w:r>
      <w:r>
        <w:rPr>
          <w:bCs/>
          <w:i/>
        </w:rPr>
        <w:t>X</w:t>
      </w:r>
      <w:r>
        <w:rPr>
          <w:bCs/>
          <w:i/>
          <w:vertAlign w:val="superscript"/>
        </w:rPr>
        <w:t>2-</w:t>
      </w:r>
      <w:r>
        <w:rPr>
          <w:i/>
        </w:rPr>
        <w:t xml:space="preserve"> ion in </w:t>
      </w:r>
      <w:r>
        <w:rPr>
          <w:bCs/>
          <w:i/>
        </w:rPr>
        <w:t>ionic compounds</w:t>
      </w:r>
      <w:r>
        <w:rPr>
          <w:i/>
        </w:rPr>
        <w:t xml:space="preserve">e.g. they form ionic compounds with metallic elements e.g. magnesium oxide </w:t>
      </w:r>
      <w:r>
        <w:rPr>
          <w:bCs/>
          <w:i/>
        </w:rPr>
        <w:t>MgO</w:t>
      </w:r>
      <w:r>
        <w:rPr>
          <w:i/>
        </w:rPr>
        <w:t xml:space="preserve"> and sodium sulphide </w:t>
      </w:r>
      <w:r>
        <w:rPr>
          <w:bCs/>
          <w:i/>
        </w:rPr>
        <w:t>Na</w:t>
      </w:r>
      <w:r>
        <w:rPr>
          <w:bCs/>
          <w:i/>
          <w:vertAlign w:val="subscript"/>
        </w:rPr>
        <w:t>2</w:t>
      </w:r>
      <w:r>
        <w:rPr>
          <w:bCs/>
          <w:i/>
        </w:rPr>
        <w:t>S</w:t>
      </w:r>
      <w:r>
        <w:rPr>
          <w:i/>
        </w:rPr>
        <w:t xml:space="preserve">,or written ionically: </w:t>
      </w:r>
      <w:r>
        <w:rPr>
          <w:bCs/>
          <w:i/>
        </w:rPr>
        <w:t>Mg</w:t>
      </w:r>
      <w:r>
        <w:rPr>
          <w:bCs/>
          <w:i/>
          <w:vertAlign w:val="superscript"/>
        </w:rPr>
        <w:t>2+</w:t>
      </w:r>
      <w:r>
        <w:rPr>
          <w:bCs/>
          <w:i/>
        </w:rPr>
        <w:t>O</w:t>
      </w:r>
      <w:r>
        <w:rPr>
          <w:bCs/>
          <w:i/>
          <w:vertAlign w:val="superscript"/>
        </w:rPr>
        <w:t>2-</w:t>
      </w:r>
      <w:r>
        <w:rPr>
          <w:i/>
        </w:rPr>
        <w:t xml:space="preserve"> and (</w:t>
      </w:r>
      <w:r>
        <w:rPr>
          <w:bCs/>
          <w:i/>
        </w:rPr>
        <w:t>Na</w:t>
      </w:r>
      <w:r>
        <w:rPr>
          <w:bCs/>
          <w:i/>
          <w:vertAlign w:val="superscript"/>
        </w:rPr>
        <w:t>+</w:t>
      </w:r>
      <w:r>
        <w:rPr>
          <w:bCs/>
          <w:i/>
        </w:rPr>
        <w:t>)</w:t>
      </w:r>
      <w:r>
        <w:rPr>
          <w:bCs/>
          <w:i/>
          <w:vertAlign w:val="subscript"/>
        </w:rPr>
        <w:t>2</w:t>
      </w:r>
      <w:r>
        <w:rPr>
          <w:bCs/>
          <w:i/>
        </w:rPr>
        <w:t>S</w:t>
      </w:r>
      <w:r>
        <w:rPr>
          <w:bCs/>
          <w:i/>
          <w:vertAlign w:val="superscript"/>
        </w:rPr>
        <w:t>2-</w:t>
      </w:r>
      <w:r>
        <w:rPr>
          <w:i/>
        </w:rPr>
        <w:t>.</w:t>
      </w:r>
    </w:p>
    <w:p>
      <w:pPr>
        <w:pStyle w:val="style157"/>
        <w:numPr>
          <w:ilvl w:val="0"/>
          <w:numId w:val="50"/>
        </w:numPr>
        <w:rPr>
          <w:rFonts w:cs="Times New Roman"/>
          <w:i/>
        </w:rPr>
      </w:pPr>
      <w:r>
        <w:rPr>
          <w:i/>
        </w:rPr>
        <w:t xml:space="preserve">They form </w:t>
      </w:r>
      <w:r>
        <w:rPr>
          <w:bCs/>
          <w:i/>
        </w:rPr>
        <w:t>covalent small molecule compounds</w:t>
      </w:r>
      <w:r>
        <w:rPr>
          <w:i/>
        </w:rPr>
        <w:t xml:space="preserve"> with other non-metallic elements e.g. </w:t>
      </w:r>
      <w:r>
        <w:rPr>
          <w:bCs/>
          <w:i/>
        </w:rPr>
        <w:t>H</w:t>
      </w:r>
      <w:r>
        <w:rPr>
          <w:bCs/>
          <w:i/>
          <w:vertAlign w:val="subscript"/>
        </w:rPr>
        <w:t>2</w:t>
      </w:r>
      <w:r>
        <w:rPr>
          <w:bCs/>
          <w:i/>
        </w:rPr>
        <w:t>O</w:t>
      </w:r>
      <w:r>
        <w:rPr>
          <w:i/>
        </w:rPr>
        <w:t xml:space="preserve"> or </w:t>
      </w:r>
      <w:r>
        <w:rPr>
          <w:bCs/>
          <w:i/>
        </w:rPr>
        <w:t>CS</w:t>
      </w:r>
      <w:r>
        <w:rPr>
          <w:bCs/>
          <w:i/>
          <w:vertAlign w:val="subscript"/>
        </w:rPr>
        <w:t>2</w:t>
      </w:r>
      <w:r>
        <w:rPr>
          <w:i/>
        </w:rPr>
        <w:t>.</w:t>
      </w:r>
    </w:p>
    <w:p>
      <w:pPr>
        <w:pStyle w:val="style157"/>
        <w:numPr>
          <w:ilvl w:val="0"/>
          <w:numId w:val="50"/>
        </w:numPr>
        <w:rPr>
          <w:rFonts w:cs="Times New Roman"/>
          <w:i/>
        </w:rPr>
      </w:pPr>
      <w:r>
        <w:rPr>
          <w:i/>
        </w:rPr>
        <w:t>The top element in the group is</w:t>
      </w:r>
      <w:r>
        <w:rPr>
          <w:bCs/>
          <w:i/>
        </w:rPr>
        <w:t xml:space="preserve"> oxygen, a most important element</w:t>
      </w:r>
      <w:r>
        <w:rPr>
          <w:i/>
        </w:rPr>
        <w:t>. Made by green plants in photosynthesis.</w:t>
      </w:r>
    </w:p>
    <w:p>
      <w:pPr>
        <w:pStyle w:val="style157"/>
        <w:numPr>
          <w:ilvl w:val="0"/>
          <w:numId w:val="50"/>
        </w:numPr>
        <w:rPr>
          <w:rFonts w:cs="Times New Roman"/>
          <w:i/>
        </w:rPr>
      </w:pPr>
      <w:r>
        <w:rPr>
          <w:i/>
        </w:rPr>
        <w:t>Consumed in the reverse process of respiration.Pure oxygen is obtained from the fractional distillation of liquefied air, though for many industrial processes, the 21% in air is quite adequate to use directly, oxygen has a higher boiling point than nitrogen).</w:t>
      </w:r>
    </w:p>
    <w:p>
      <w:pPr>
        <w:pStyle w:val="style157"/>
        <w:rPr>
          <w:rFonts w:cs="Times New Roman"/>
          <w:i/>
        </w:rPr>
      </w:pPr>
      <w:r>
        <w:rPr>
          <w:i/>
        </w:rPr>
        <w:t xml:space="preserve">     Oxygen is used in: </w:t>
      </w:r>
    </w:p>
    <w:p>
      <w:pPr>
        <w:pStyle w:val="style157"/>
        <w:numPr>
          <w:ilvl w:val="0"/>
          <w:numId w:val="41"/>
        </w:numPr>
        <w:rPr>
          <w:rFonts w:cs="Times New Roman"/>
          <w:i/>
        </w:rPr>
      </w:pPr>
      <w:r>
        <w:rPr>
          <w:i/>
        </w:rPr>
        <w:t>Oxy-acetylene burners to produce a much hotter and intense flame for 'cutting' and welding metal.</w:t>
      </w:r>
    </w:p>
    <w:p>
      <w:pPr>
        <w:pStyle w:val="style157"/>
        <w:numPr>
          <w:ilvl w:val="0"/>
          <w:numId w:val="41"/>
        </w:numPr>
        <w:rPr>
          <w:rFonts w:cs="Times New Roman"/>
          <w:i/>
        </w:rPr>
      </w:pPr>
      <w:r>
        <w:rPr>
          <w:i/>
        </w:rPr>
        <w:t>oxygen 'tents' in hospitals for respiratory problems.</w:t>
      </w:r>
    </w:p>
    <w:p>
      <w:pPr>
        <w:pStyle w:val="style157"/>
        <w:numPr>
          <w:ilvl w:val="0"/>
          <w:numId w:val="41"/>
        </w:numPr>
        <w:rPr>
          <w:rFonts w:cs="Times New Roman"/>
          <w:i/>
        </w:rPr>
      </w:pPr>
      <w:r>
        <w:rPr>
          <w:i/>
        </w:rPr>
        <w:t>oxidant gas for burning rocket fuel.</w:t>
      </w:r>
    </w:p>
    <w:bookmarkStart w:id="12" w:name="Oxygen_combines"/>
    <w:p>
      <w:pPr>
        <w:pStyle w:val="style157"/>
        <w:rPr>
          <w:rFonts w:cs="Times New Roman"/>
          <w:i/>
        </w:rPr>
      </w:pPr>
      <w:r>
        <w:rPr>
          <w:i/>
          <w:color w:val="ff0000"/>
        </w:rPr>
        <w:t xml:space="preserve">Oxygen combines </w:t>
      </w:r>
      <w:bookmarkEnd w:id="12"/>
      <w:r>
        <w:rPr>
          <w:i/>
        </w:rPr>
        <w:t xml:space="preserve">with most other elements to form </w:t>
      </w:r>
      <w:bookmarkStart w:id="13" w:name="oxides"/>
      <w:r>
        <w:rPr>
          <w:i/>
        </w:rPr>
        <w:t>oxides</w:t>
      </w:r>
      <w:bookmarkEnd w:id="13"/>
      <w:r>
        <w:rPr>
          <w:i/>
        </w:rPr>
        <w:t xml:space="preserve"> of varying physical chemical character. </w:t>
      </w:r>
    </w:p>
    <w:p>
      <w:pPr>
        <w:pStyle w:val="style157"/>
        <w:rPr>
          <w:rFonts w:cs="Times New Roman"/>
          <w:i/>
        </w:rPr>
      </w:pPr>
      <w:r>
        <w:rPr>
          <w:i/>
        </w:rPr>
        <w:t xml:space="preserve">On the left and middle of the Periodic Table are the </w:t>
      </w:r>
      <w:r>
        <w:rPr>
          <w:bCs/>
          <w:i/>
        </w:rPr>
        <w:t>basic metal oxides</w:t>
      </w:r>
      <w:r>
        <w:rPr>
          <w:i/>
        </w:rPr>
        <w:t xml:space="preserve"> which react with acids to form salts e.g. Na</w:t>
      </w:r>
      <w:r>
        <w:rPr>
          <w:i/>
          <w:vertAlign w:val="subscript"/>
        </w:rPr>
        <w:t>2</w:t>
      </w:r>
      <w:r>
        <w:rPr>
          <w:i/>
        </w:rPr>
        <w:t xml:space="preserve">O, MgO, CuO etc. These </w:t>
      </w:r>
      <w:r>
        <w:rPr>
          <w:bCs/>
          <w:i/>
        </w:rPr>
        <w:t>metal oxides</w:t>
      </w:r>
      <w:r>
        <w:rPr>
          <w:i/>
        </w:rPr>
        <w:t xml:space="preserve"> tend to be ionic in bonding character with high melting points. The Group 1 Alkali Metals, and to a less extent, Group 2 oxides, dissolve in water to form alkali solutions. All of them react with, and neutralize acids to form salts.</w:t>
      </w:r>
    </w:p>
    <w:p>
      <w:pPr>
        <w:pStyle w:val="style157"/>
        <w:numPr>
          <w:ilvl w:val="0"/>
          <w:numId w:val="42"/>
        </w:numPr>
        <w:rPr>
          <w:rFonts w:cs="Times New Roman"/>
          <w:i/>
        </w:rPr>
      </w:pPr>
      <w:r>
        <w:rPr>
          <w:i/>
        </w:rPr>
        <w:t xml:space="preserve">As you move left to right the oxides become less basic and more acidic.So, on the right you have the </w:t>
      </w:r>
      <w:r>
        <w:rPr>
          <w:bCs/>
          <w:i/>
        </w:rPr>
        <w:t>acidic oxides of the non-metals</w:t>
      </w:r>
      <w:r>
        <w:rPr>
          <w:i/>
        </w:rPr>
        <w:t> CO</w:t>
      </w:r>
      <w:r>
        <w:rPr>
          <w:i/>
          <w:vertAlign w:val="subscript"/>
        </w:rPr>
        <w:t>2</w:t>
      </w:r>
      <w:r>
        <w:rPr>
          <w:i/>
        </w:rPr>
        <w:t>, P</w:t>
      </w:r>
      <w:r>
        <w:rPr>
          <w:i/>
          <w:vertAlign w:val="subscript"/>
        </w:rPr>
        <w:t>2</w:t>
      </w:r>
      <w:r>
        <w:rPr>
          <w:i/>
        </w:rPr>
        <w:t>O</w:t>
      </w:r>
      <w:r>
        <w:rPr>
          <w:i/>
          <w:vertAlign w:val="subscript"/>
        </w:rPr>
        <w:t>5</w:t>
      </w:r>
      <w:r>
        <w:rPr>
          <w:i/>
        </w:rPr>
        <w:t>, SO</w:t>
      </w:r>
      <w:r>
        <w:rPr>
          <w:i/>
          <w:vertAlign w:val="subscript"/>
        </w:rPr>
        <w:t>2</w:t>
      </w:r>
      <w:r>
        <w:rPr>
          <w:i/>
        </w:rPr>
        <w:t>, SO</w:t>
      </w:r>
      <w:r>
        <w:rPr>
          <w:i/>
          <w:vertAlign w:val="subscript"/>
        </w:rPr>
        <w:t>3</w:t>
      </w:r>
      <w:r>
        <w:rPr>
          <w:i/>
        </w:rPr>
        <w:t xml:space="preserve"> etc. </w:t>
      </w:r>
    </w:p>
    <w:p>
      <w:pPr>
        <w:pStyle w:val="style157"/>
        <w:numPr>
          <w:ilvl w:val="0"/>
          <w:numId w:val="42"/>
        </w:numPr>
        <w:rPr>
          <w:rFonts w:cs="Times New Roman"/>
          <w:i/>
        </w:rPr>
      </w:pPr>
      <w:r>
        <w:rPr>
          <w:i/>
        </w:rPr>
        <w:t>These tend to be covalent in bonding character with low melting/boiling points. Those of sulphur and phosphorus are very soluble in water to give acidic solutions which can be neutralized by alkalis to form salts.</w:t>
      </w:r>
    </w:p>
    <w:p>
      <w:pPr>
        <w:pStyle w:val="style157"/>
        <w:rPr>
          <w:rFonts w:cs="Times New Roman"/>
          <w:i/>
        </w:rPr>
      </w:pPr>
      <w:r>
        <w:rPr>
          <w:i/>
        </w:rPr>
        <w:t>These oxides are another example of the change from metallic element to non-metallic element chemical behavior from left to right across the Periodic Table.</w:t>
      </w:r>
    </w:p>
    <w:p>
      <w:pPr>
        <w:pStyle w:val="style157"/>
        <w:rPr>
          <w:rFonts w:cs="Times New Roman"/>
          <w:i/>
        </w:rPr>
      </w:pPr>
      <w:r>
        <w:rPr>
          <w:i/>
        </w:rPr>
        <w:t xml:space="preserve">BUT life is never that simple in chemistry!: </w:t>
      </w:r>
    </w:p>
    <w:p>
      <w:pPr>
        <w:pStyle w:val="style157"/>
        <w:numPr>
          <w:ilvl w:val="0"/>
          <w:numId w:val="43"/>
        </w:numPr>
        <w:rPr>
          <w:rFonts w:cs="Times New Roman"/>
          <w:i/>
        </w:rPr>
      </w:pPr>
      <w:r>
        <w:rPr>
          <w:i/>
        </w:rPr>
        <w:t xml:space="preserve">Some oxides react with both acids and alkalis and are called </w:t>
      </w:r>
      <w:r>
        <w:rPr>
          <w:bCs/>
          <w:i/>
        </w:rPr>
        <w:t>amphoteric oxides(TeO</w:t>
      </w:r>
      <w:r>
        <w:rPr>
          <w:bCs/>
          <w:i/>
          <w:vertAlign w:val="subscript"/>
        </w:rPr>
        <w:t>2</w:t>
      </w:r>
      <w:r>
        <w:rPr>
          <w:bCs/>
          <w:i/>
        </w:rPr>
        <w:t>, Al</w:t>
      </w:r>
      <w:r>
        <w:rPr>
          <w:bCs/>
          <w:i/>
          <w:vertAlign w:val="subscript"/>
        </w:rPr>
        <w:t>2</w:t>
      </w:r>
      <w:r>
        <w:rPr>
          <w:bCs/>
          <w:i/>
        </w:rPr>
        <w:t>O</w:t>
      </w:r>
      <w:r>
        <w:rPr>
          <w:bCs/>
          <w:i/>
          <w:vertAlign w:val="subscript"/>
        </w:rPr>
        <w:t>3</w:t>
      </w:r>
      <w:r>
        <w:rPr>
          <w:bCs/>
          <w:i/>
        </w:rPr>
        <w:t>,SnO</w:t>
      </w:r>
      <w:r>
        <w:rPr>
          <w:bCs/>
          <w:i/>
          <w:vertAlign w:val="subscript"/>
        </w:rPr>
        <w:t>2</w:t>
      </w:r>
      <w:r>
        <w:rPr>
          <w:bCs/>
          <w:i/>
        </w:rPr>
        <w:t>)</w:t>
      </w:r>
      <w:r>
        <w:rPr>
          <w:i/>
        </w:rPr>
        <w:t xml:space="preserve">. </w:t>
      </w:r>
    </w:p>
    <w:p>
      <w:pPr>
        <w:pStyle w:val="style157"/>
        <w:numPr>
          <w:ilvl w:val="0"/>
          <w:numId w:val="43"/>
        </w:numPr>
        <w:rPr>
          <w:rFonts w:cs="Times New Roman"/>
          <w:i/>
        </w:rPr>
      </w:pPr>
      <w:r>
        <w:rPr>
          <w:i/>
        </w:rPr>
        <w:t>They are usually relatively insoluble and have little effect on indicators.</w:t>
      </w:r>
    </w:p>
    <w:p>
      <w:pPr>
        <w:pStyle w:val="style157"/>
        <w:numPr>
          <w:ilvl w:val="0"/>
          <w:numId w:val="43"/>
        </w:numPr>
        <w:rPr>
          <w:rFonts w:cs="Times New Roman"/>
          <w:i/>
        </w:rPr>
      </w:pPr>
      <w:r>
        <w:rPr>
          <w:i/>
        </w:rPr>
        <w:t xml:space="preserve"> An example is </w:t>
      </w:r>
      <w:r>
        <w:rPr>
          <w:bCs/>
          <w:i/>
        </w:rPr>
        <w:t>aluminum oxide</w:t>
      </w:r>
      <w:r>
        <w:rPr>
          <w:i/>
        </w:rPr>
        <w:t xml:space="preserve"> dissolves in acids to form 'normal' aluminum salts like the chloride, sulphate and nitrate. However, it also dissolves in strong alkalis like sodium hydroxide solution to form 'aluminate' salts. </w:t>
      </w:r>
    </w:p>
    <w:p>
      <w:pPr>
        <w:pStyle w:val="style157"/>
        <w:numPr>
          <w:ilvl w:val="0"/>
          <w:numId w:val="43"/>
        </w:numPr>
        <w:rPr>
          <w:rFonts w:cs="Times New Roman"/>
          <w:i/>
        </w:rPr>
      </w:pPr>
      <w:r>
        <w:rPr>
          <w:i/>
        </w:rPr>
        <w:t>This could be considered as 'intermediate' basic-acidic character in the Periodic Table.</w:t>
      </w:r>
    </w:p>
    <w:p>
      <w:pPr>
        <w:pStyle w:val="style157"/>
        <w:numPr>
          <w:ilvl w:val="0"/>
          <w:numId w:val="43"/>
        </w:numPr>
        <w:rPr>
          <w:rFonts w:cs="Times New Roman"/>
          <w:i/>
        </w:rPr>
      </w:pPr>
      <w:r>
        <w:rPr>
          <w:bCs/>
          <w:i/>
        </w:rPr>
        <w:t>Some oxides are neutral</w:t>
      </w:r>
      <w:r>
        <w:rPr>
          <w:i/>
        </w:rPr>
        <w:t>, tend to be of low solubility in water and have no effect on litmus, and do not react with acids or alkalis.  e.g. CO carbon monoxide (note that CO</w:t>
      </w:r>
      <w:r>
        <w:rPr>
          <w:i/>
          <w:vertAlign w:val="subscript"/>
        </w:rPr>
        <w:t>2</w:t>
      </w:r>
      <w:r>
        <w:rPr>
          <w:i/>
        </w:rPr>
        <w:t xml:space="preserve"> carbon dioxide is weakly acidic) and NO nitrogen monoxide (note that NO</w:t>
      </w:r>
      <w:r>
        <w:rPr>
          <w:i/>
          <w:vertAlign w:val="subscript"/>
        </w:rPr>
        <w:t>2</w:t>
      </w:r>
      <w:r>
        <w:rPr>
          <w:i/>
        </w:rPr>
        <w:t xml:space="preserve"> nitrogen dioxide is strongly acidic in water). There is no way of simply predicting this kind of behavior from periodic table patterns!</w:t>
      </w:r>
    </w:p>
    <w:p>
      <w:pPr>
        <w:pStyle w:val="style157"/>
        <w:rPr>
          <w:rFonts w:cs="Times New Roman"/>
          <w:i/>
        </w:rPr>
      </w:pPr>
      <w:r>
        <w:rPr>
          <w:bCs/>
          <w:i/>
        </w:rPr>
        <w:t>Sulphur</w:t>
      </w:r>
      <w:r>
        <w:rPr>
          <w:i/>
        </w:rPr>
        <w:t xml:space="preserve"> is an important element used in the manufacture of sulphuric acid.</w:t>
      </w:r>
    </w:p>
    <w:p>
      <w:pPr>
        <w:pStyle w:val="style157"/>
        <w:numPr>
          <w:ilvl w:val="0"/>
          <w:numId w:val="44"/>
        </w:numPr>
        <w:rPr>
          <w:rFonts w:cs="Times New Roman"/>
          <w:i/>
        </w:rPr>
      </w:pPr>
      <w:r>
        <w:rPr>
          <w:i/>
        </w:rPr>
        <w:t xml:space="preserve">Sulphur or its compounds in oil burn to form the acidic polluting gas sulphur dioxide, one of the causes of acid rain. </w:t>
      </w:r>
    </w:p>
    <w:p>
      <w:pPr>
        <w:pStyle w:val="style157"/>
        <w:numPr>
          <w:ilvl w:val="0"/>
          <w:numId w:val="44"/>
        </w:numPr>
        <w:rPr>
          <w:i/>
        </w:rPr>
      </w:pPr>
      <w:r>
        <w:rPr>
          <w:i/>
        </w:rPr>
        <w:t>Oxide of sulphur is a poisonous pollutant.</w:t>
      </w:r>
    </w:p>
    <w:p>
      <w:pPr>
        <w:pStyle w:val="style157"/>
        <w:rPr>
          <w:i/>
        </w:rPr>
      </w:pPr>
    </w:p>
    <w:p>
      <w:pPr>
        <w:pStyle w:val="style157"/>
        <w:rPr>
          <w:bCs/>
          <w:i/>
          <w:shd w:val="clear" w:color="auto" w:fill="ff99cc"/>
        </w:rPr>
      </w:pPr>
      <w:r>
        <w:rPr/>
        <w:fldChar w:fldCharType="begin"/>
      </w:r>
      <w:r>
        <w:instrText xml:space="preserve"> HYPERLINK "http://www.docbrown.info/page03/The_Halogens.htm" </w:instrText>
      </w:r>
      <w:r>
        <w:rPr/>
        <w:fldChar w:fldCharType="separate"/>
      </w:r>
      <w:r>
        <w:rPr/>
        <w:fldChar w:fldCharType="end"/>
      </w:r>
      <w:r>
        <w:rPr>
          <w:bCs/>
          <w:i/>
          <w:shd w:val="clear" w:color="auto" w:fill="ff99cc"/>
        </w:rPr>
        <w:t xml:space="preserve">Group 7 The </w:t>
      </w:r>
      <w:bookmarkStart w:id="14" w:name="Halogens"/>
      <w:r>
        <w:rPr>
          <w:bCs/>
          <w:i/>
          <w:shd w:val="clear" w:color="auto" w:fill="ff99cc"/>
        </w:rPr>
        <w:t>Halogens</w:t>
      </w:r>
      <w:bookmarkEnd w:id="14"/>
      <w:r>
        <w:rPr>
          <w:bCs/>
          <w:i/>
          <w:shd w:val="clear" w:color="auto" w:fill="ff99cc"/>
        </w:rPr>
        <w:t xml:space="preserve"> (Group 17 in modern notation)</w:t>
      </w:r>
    </w:p>
    <w:p>
      <w:pPr>
        <w:pStyle w:val="style157"/>
        <w:numPr>
          <w:ilvl w:val="0"/>
          <w:numId w:val="45"/>
        </w:numPr>
        <w:rPr>
          <w:rFonts w:cs="Times New Roman"/>
          <w:i/>
        </w:rPr>
      </w:pPr>
      <w:r>
        <w:rPr>
          <w:i/>
        </w:rPr>
        <w:t>The</w:t>
      </w:r>
      <w:r>
        <w:rPr>
          <w:bCs/>
          <w:i/>
          <w:color w:val="002060"/>
        </w:rPr>
        <w:t xml:space="preserve">Group 7 The Halogens </w:t>
      </w:r>
      <w:r>
        <w:rPr>
          <w:i/>
        </w:rPr>
        <w:t xml:space="preserve">are </w:t>
      </w:r>
      <w:bookmarkStart w:id="15" w:name="coloured_non-metals"/>
      <w:r>
        <w:rPr>
          <w:i/>
        </w:rPr>
        <w:t>coloured non-metals</w:t>
      </w:r>
      <w:bookmarkEnd w:id="15"/>
      <w:r>
        <w:rPr>
          <w:i/>
        </w:rPr>
        <w:t xml:space="preserve"> with low melting points and boiling points eg fluorine (a pale yellow gas), chlorine (a pale greenish-yellow gas), bromine (a reddish-brown liquid) and iodine (a bluish-black solid or violet).</w:t>
      </w:r>
    </w:p>
    <w:p>
      <w:pPr>
        <w:pStyle w:val="style157"/>
        <w:numPr>
          <w:ilvl w:val="0"/>
          <w:numId w:val="45"/>
        </w:numPr>
        <w:rPr>
          <w:rFonts w:cs="Times New Roman"/>
          <w:i/>
        </w:rPr>
      </w:pPr>
      <w:r>
        <w:rPr>
          <w:i/>
        </w:rPr>
        <w:t xml:space="preserve"> Little is known about the chemistry of astatine (At), because all its isotopes are radioactive with very short half-lives.</w:t>
      </w:r>
    </w:p>
    <w:p>
      <w:pPr>
        <w:pStyle w:val="style157"/>
        <w:numPr>
          <w:ilvl w:val="0"/>
          <w:numId w:val="45"/>
        </w:numPr>
        <w:rPr>
          <w:rFonts w:cs="Times New Roman"/>
          <w:i/>
        </w:rPr>
      </w:pPr>
      <w:r>
        <w:rPr>
          <w:i/>
        </w:rPr>
        <w:t xml:space="preserve">They are brittle when solid e.g. iodine and poor conductors of heat and electricity when liquid or solid. </w:t>
      </w:r>
    </w:p>
    <w:p>
      <w:pPr>
        <w:pStyle w:val="style157"/>
        <w:numPr>
          <w:ilvl w:val="0"/>
          <w:numId w:val="45"/>
        </w:numPr>
        <w:rPr>
          <w:rFonts w:cs="Times New Roman"/>
          <w:i/>
        </w:rPr>
      </w:pPr>
      <w:r>
        <w:rPr>
          <w:i/>
        </w:rPr>
        <w:t xml:space="preserve">Halogens exist as molecules of pairs of atoms, </w:t>
      </w:r>
      <w:r>
        <w:rPr>
          <w:bCs/>
          <w:i/>
        </w:rPr>
        <w:t>X</w:t>
      </w:r>
      <w:r>
        <w:rPr>
          <w:bCs/>
          <w:i/>
          <w:vertAlign w:val="subscript"/>
        </w:rPr>
        <w:t>2</w:t>
      </w:r>
      <w:r>
        <w:rPr>
          <w:i/>
        </w:rPr>
        <w:t xml:space="preserve">(diatomic molecules), form </w:t>
      </w:r>
      <w:r>
        <w:rPr>
          <w:bCs/>
          <w:i/>
        </w:rPr>
        <w:t>ionic salts</w:t>
      </w:r>
      <w:r>
        <w:rPr>
          <w:i/>
        </w:rPr>
        <w:t xml:space="preserve"> with metals e.g. </w:t>
      </w:r>
      <w:r>
        <w:rPr>
          <w:bCs/>
          <w:i/>
        </w:rPr>
        <w:t>KBr</w:t>
      </w:r>
      <w:r>
        <w:rPr>
          <w:i/>
        </w:rPr>
        <w:t xml:space="preserve"> or </w:t>
      </w:r>
      <w:r>
        <w:rPr>
          <w:bCs/>
          <w:i/>
        </w:rPr>
        <w:t>MgCl</w:t>
      </w:r>
      <w:r>
        <w:rPr>
          <w:bCs/>
          <w:i/>
          <w:vertAlign w:val="subscript"/>
        </w:rPr>
        <w:t>2</w:t>
      </w:r>
      <w:r>
        <w:rPr>
          <w:i/>
        </w:rPr>
        <w:t xml:space="preserve">, but form </w:t>
      </w:r>
      <w:r>
        <w:rPr>
          <w:bCs/>
          <w:i/>
        </w:rPr>
        <w:t>covalent molecular compounds</w:t>
      </w:r>
      <w:r>
        <w:rPr>
          <w:i/>
        </w:rPr>
        <w:t xml:space="preserve"> with other non-metallic elements e.g. </w:t>
      </w:r>
      <w:r>
        <w:rPr>
          <w:bCs/>
          <w:i/>
        </w:rPr>
        <w:t>HCl</w:t>
      </w:r>
      <w:r>
        <w:rPr>
          <w:i/>
        </w:rPr>
        <w:t xml:space="preserve">, </w:t>
      </w:r>
      <w:r>
        <w:rPr>
          <w:bCs/>
          <w:i/>
        </w:rPr>
        <w:t>CBr</w:t>
      </w:r>
      <w:r>
        <w:rPr>
          <w:bCs/>
          <w:i/>
          <w:vertAlign w:val="subscript"/>
        </w:rPr>
        <w:t>4</w:t>
      </w:r>
      <w:r>
        <w:rPr>
          <w:i/>
        </w:rPr>
        <w:t xml:space="preserve">. The halide ions, </w:t>
      </w:r>
      <w:r>
        <w:rPr>
          <w:bCs/>
          <w:i/>
        </w:rPr>
        <w:t>X</w:t>
      </w:r>
      <w:r>
        <w:rPr>
          <w:bCs/>
          <w:i/>
          <w:vertAlign w:val="superscript"/>
        </w:rPr>
        <w:t>-</w:t>
      </w:r>
      <w:r>
        <w:rPr>
          <w:i/>
        </w:rPr>
        <w:t xml:space="preserve">, are formed by halogen atoms, with 7 outer electrons, gaining 1 electron to form a stable noble gas electron structure. </w:t>
      </w:r>
    </w:p>
    <w:p>
      <w:pPr>
        <w:pStyle w:val="style157"/>
        <w:numPr>
          <w:ilvl w:val="0"/>
          <w:numId w:val="45"/>
        </w:numPr>
        <w:rPr>
          <w:rFonts w:cs="Times New Roman"/>
          <w:i/>
        </w:rPr>
      </w:pPr>
      <w:r>
        <w:rPr>
          <w:i/>
        </w:rPr>
        <w:t>Down the group the melting points and boiling points increase and the reactivity decreases. Reactivity increases as you go up group 7 because the smaller the atom, the easier it is to attract the electrons- so the more reactive the element will be.</w:t>
      </w:r>
    </w:p>
    <w:p>
      <w:pPr>
        <w:pStyle w:val="style157"/>
        <w:numPr>
          <w:ilvl w:val="0"/>
          <w:numId w:val="45"/>
        </w:numPr>
        <w:rPr>
          <w:rFonts w:cs="Times New Roman"/>
          <w:i/>
        </w:rPr>
      </w:pPr>
      <w:r>
        <w:rPr>
          <w:i/>
        </w:rPr>
        <w:t xml:space="preserve"> Group 7 elements are reactive because their atoms are only one electron short of a full shell.</w:t>
      </w:r>
    </w:p>
    <w:p>
      <w:pPr>
        <w:pStyle w:val="style157"/>
        <w:rPr>
          <w:rFonts w:cs="Times New Roman"/>
          <w:i/>
        </w:rPr>
      </w:pPr>
      <w:r>
        <w:rPr>
          <w:i/>
          <w:highlight w:val="magenta"/>
        </w:rPr>
        <w:t>Sodium chloride is a very important raw material from which hydrogen, chlorine and sodium hydroxide can be manufactured by electrolysis.</w:t>
      </w:r>
      <w:r>
        <w:rPr>
          <w:i/>
        </w:rPr>
        <w:t>These products have many uses and are important in the manufacture of other useful compounds ranging from bleaches, hydrochloric acid and plastics etc.</w:t>
      </w:r>
    </w:p>
    <w:p>
      <w:pPr>
        <w:pStyle w:val="style157"/>
        <w:rPr>
          <w:i/>
          <w:shd w:val="clear" w:color="auto" w:fill="ff99cc"/>
        </w:rPr>
      </w:pPr>
    </w:p>
    <w:p>
      <w:pPr>
        <w:pStyle w:val="style157"/>
        <w:rPr>
          <w:i/>
          <w:shd w:val="clear" w:color="auto" w:fill="ff99cc"/>
        </w:rPr>
      </w:pPr>
      <w:r>
        <w:rPr>
          <w:i/>
          <w:shd w:val="clear" w:color="auto" w:fill="ff99cc"/>
        </w:rPr>
        <w:t xml:space="preserve">Group 0 The </w:t>
      </w:r>
      <w:bookmarkStart w:id="16" w:name="Noble"/>
      <w:r>
        <w:rPr>
          <w:i/>
          <w:shd w:val="clear" w:color="auto" w:fill="ff99cc"/>
        </w:rPr>
        <w:t>Noble</w:t>
      </w:r>
      <w:bookmarkEnd w:id="16"/>
      <w:r>
        <w:rPr>
          <w:i/>
          <w:shd w:val="clear" w:color="auto" w:fill="ff99cc"/>
        </w:rPr>
        <w:t xml:space="preserve"> Gases (Group 18 in modern notation)</w:t>
      </w:r>
    </w:p>
    <w:p>
      <w:pPr>
        <w:pStyle w:val="style157"/>
        <w:numPr>
          <w:ilvl w:val="0"/>
          <w:numId w:val="51"/>
        </w:numPr>
        <w:rPr>
          <w:rFonts w:cs="Times New Roman"/>
          <w:i/>
        </w:rPr>
      </w:pPr>
      <w:r>
        <w:rPr/>
        <w:fldChar w:fldCharType="begin"/>
      </w:r>
      <w:r>
        <w:instrText xml:space="preserve"> HYPERLINK "http://www.docbrown.info/page03/Noble_Gases.htm" </w:instrText>
      </w:r>
      <w:r>
        <w:rPr/>
        <w:fldChar w:fldCharType="separate"/>
      </w:r>
      <w:r>
        <w:rPr/>
        <w:fldChar w:fldCharType="end"/>
      </w:r>
      <w:r>
        <w:rPr>
          <w:i/>
        </w:rPr>
        <w:t xml:space="preserve">The </w:t>
      </w:r>
      <w:r>
        <w:rPr>
          <w:i/>
          <w:color w:val="4f81bd"/>
        </w:rPr>
        <w:t>Group 0/8( Noble gases)</w:t>
      </w:r>
      <w:r>
        <w:rPr>
          <w:i/>
        </w:rPr>
        <w:t xml:space="preserve">are </w:t>
      </w:r>
      <w:bookmarkStart w:id="17" w:name="colourless_non-metals"/>
      <w:r>
        <w:rPr>
          <w:i/>
        </w:rPr>
        <w:t>colourless non-metals</w:t>
      </w:r>
      <w:bookmarkEnd w:id="17"/>
      <w:r>
        <w:rPr>
          <w:i/>
        </w:rPr>
        <w:t xml:space="preserve"> with very low melting and boiling points (they are all gases at room temperature). </w:t>
      </w:r>
    </w:p>
    <w:p>
      <w:pPr>
        <w:pStyle w:val="style157"/>
        <w:numPr>
          <w:ilvl w:val="0"/>
          <w:numId w:val="51"/>
        </w:numPr>
        <w:rPr>
          <w:rFonts w:cs="Times New Roman"/>
          <w:i/>
        </w:rPr>
      </w:pPr>
      <w:r>
        <w:rPr>
          <w:i/>
        </w:rPr>
        <w:t>They exist as individual atoms (NOT diatomic molecules) and are very unreactive chemically due to their very stable full outer shell electron arrangement, which is very stable.</w:t>
      </w:r>
    </w:p>
    <w:p>
      <w:pPr>
        <w:pStyle w:val="style157"/>
        <w:numPr>
          <w:ilvl w:val="0"/>
          <w:numId w:val="51"/>
        </w:numPr>
        <w:rPr>
          <w:rFonts w:cs="Times New Roman"/>
          <w:i/>
        </w:rPr>
      </w:pPr>
      <w:r>
        <w:rPr>
          <w:i/>
        </w:rPr>
        <w:t>Apart from helium (2 electrons), all  others have 8 outer electrons giving a stable outer octet of electrons that is difficult to change so they are most reluctant to combine with other elements, hence their 'inert' or 'unreactive' nature.</w:t>
      </w:r>
    </w:p>
    <w:p>
      <w:pPr>
        <w:pStyle w:val="style157"/>
        <w:rPr>
          <w:i/>
          <w:highlight w:val="yellow"/>
        </w:rPr>
      </w:pPr>
      <w:r>
        <w:rPr>
          <w:i/>
          <w:color w:val="ff0066"/>
          <w:highlight w:val="yellow"/>
        </w:rPr>
        <w:t>You must marry that, elements react to gain stability (duplet or octet)</w:t>
      </w:r>
      <w:r>
        <w:rPr>
          <w:i/>
          <w:highlight w:val="yellow"/>
        </w:rPr>
        <w:t>.Na→Na</w:t>
      </w:r>
      <w:r>
        <w:rPr>
          <w:i/>
          <w:highlight w:val="yellow"/>
          <w:vertAlign w:val="superscript"/>
        </w:rPr>
        <w:t>+</w:t>
      </w:r>
      <w:r>
        <w:rPr>
          <w:i/>
          <w:highlight w:val="yellow"/>
        </w:rPr>
        <w:t>+e-. Sodium metal loses one electron to become Neon (Na</w:t>
      </w:r>
      <w:r>
        <w:rPr>
          <w:i/>
          <w:highlight w:val="yellow"/>
          <w:vertAlign w:val="superscript"/>
        </w:rPr>
        <w:t>+</w:t>
      </w:r>
      <w:r>
        <w:rPr>
          <w:i/>
          <w:highlight w:val="yellow"/>
        </w:rPr>
        <w:t>). If you trace Neon in the periodic table, you notice that it is in group 0/8/18 (noble gas).</w:t>
      </w:r>
    </w:p>
    <w:p>
      <w:pPr>
        <w:pStyle w:val="style157"/>
        <w:rPr>
          <w:i/>
        </w:rPr>
      </w:pPr>
      <w:r>
        <w:rPr>
          <w:i/>
          <w:highlight w:val="yellow"/>
        </w:rPr>
        <w:t>Helium has a very low density and so is used in balloons and airships.</w:t>
      </w:r>
    </w:p>
    <w:p>
      <w:pPr>
        <w:pStyle w:val="style157"/>
        <w:rPr>
          <w:rFonts w:cs="Times New Roman"/>
          <w:i/>
        </w:rPr>
      </w:pPr>
      <w:r>
        <w:rPr>
          <w:i/>
        </w:rPr>
        <w:t>Their lack of chemical reactivity makes them useful to provide an 'inert' atmosphere to prevent oxidation e.g. argon in filament bulbs and in arc welding.</w:t>
      </w:r>
    </w:p>
    <w:p>
      <w:pPr>
        <w:pStyle w:val="style157"/>
        <w:rPr>
          <w:i/>
        </w:rPr>
      </w:pPr>
    </w:p>
    <w:p>
      <w:pPr>
        <w:pStyle w:val="style157"/>
        <w:rPr>
          <w:i/>
        </w:rPr>
      </w:pPr>
      <w:r>
        <w:rPr>
          <w:i/>
        </w:rPr>
        <w:t>USES OF SOME NOBLE GASES:</w:t>
      </w:r>
    </w:p>
    <w:p>
      <w:pPr>
        <w:pStyle w:val="style157"/>
        <w:rPr>
          <w:i/>
        </w:rPr>
      </w:pPr>
      <w:r>
        <w:rPr>
          <w:i/>
        </w:rPr>
        <w:t>Helium- used in filling balloons (because it is lighter than air),it is used as fuel in aircrafts because it is lighter than air and will not catch fire.</w:t>
      </w:r>
    </w:p>
    <w:p>
      <w:pPr>
        <w:pStyle w:val="style157"/>
        <w:rPr>
          <w:i/>
        </w:rPr>
      </w:pPr>
      <w:r>
        <w:rPr>
          <w:i/>
        </w:rPr>
        <w:t xml:space="preserve">Argon- used in filling (tungsten) light bulbs to stop the filament reacting with oxygen (inert). </w:t>
      </w:r>
    </w:p>
    <w:p>
      <w:pPr>
        <w:pStyle w:val="style157"/>
        <w:rPr>
          <w:i/>
        </w:rPr>
      </w:pPr>
      <w:r>
        <w:rPr>
          <w:i/>
        </w:rPr>
        <w:t>Neon- used in advertising signs because it glows red.</w:t>
      </w:r>
      <w:r>
        <w:rPr>
          <w:i/>
        </w:rPr>
        <w:tab/>
      </w:r>
    </w:p>
    <w:p>
      <w:pPr>
        <w:pStyle w:val="style157"/>
        <w:rPr>
          <w:b/>
          <w:bCs/>
          <w:i w:val="false"/>
          <w:iCs w:val="false"/>
          <w:highlight w:val="none"/>
          <w:shd w:val="clear" w:color="auto" w:fill="ff99cc"/>
        </w:rPr>
      </w:pPr>
    </w:p>
    <w:p>
      <w:pPr>
        <w:pStyle w:val="style157"/>
        <w:rPr>
          <w:b/>
          <w:bCs/>
          <w:i w:val="false"/>
          <w:iCs w:val="false"/>
          <w:highlight w:val="none"/>
          <w:shd w:val="clear" w:color="auto" w:fill="ff99cc"/>
        </w:rPr>
      </w:pPr>
      <w:r>
        <w:rPr>
          <w:b/>
          <w:bCs/>
          <w:i w:val="false"/>
          <w:iCs w:val="false"/>
          <w:highlight w:val="none"/>
          <w:shd w:val="clear" w:color="auto" w:fill="ff99cc"/>
        </w:rPr>
        <w:t xml:space="preserve">THE </w:t>
      </w:r>
      <w:bookmarkStart w:id="18" w:name="1st"/>
      <w:r>
        <w:rPr>
          <w:b/>
          <w:bCs/>
          <w:i w:val="false"/>
          <w:iCs w:val="false"/>
          <w:highlight w:val="none"/>
          <w:shd w:val="clear" w:color="auto" w:fill="ff99cc"/>
        </w:rPr>
        <w:t>1ST</w:t>
      </w:r>
      <w:bookmarkEnd w:id="18"/>
      <w:r>
        <w:rPr>
          <w:b/>
          <w:bCs/>
          <w:i w:val="false"/>
          <w:iCs w:val="false"/>
          <w:highlight w:val="none"/>
          <w:shd w:val="clear" w:color="auto" w:fill="ff99cc"/>
        </w:rPr>
        <w:t xml:space="preserve"> TRANSITION METAL SERIES (SCANDIUM TO ZINC)</w:t>
      </w:r>
    </w:p>
    <w:p>
      <w:pPr>
        <w:pStyle w:val="style157"/>
        <w:rPr>
          <w:i/>
          <w:color w:val="1f497d"/>
        </w:rPr>
      </w:pPr>
      <w:r>
        <w:rPr/>
        <w:fldChar w:fldCharType="begin"/>
      </w:r>
      <w:r>
        <w:instrText xml:space="preserve"> HYPERLINK "http://www.docbrown.info/page04/4_75trans.htm" </w:instrText>
      </w:r>
      <w:r>
        <w:rPr/>
        <w:fldChar w:fldCharType="separate"/>
      </w:r>
      <w:r>
        <w:rPr/>
        <w:fldChar w:fldCharType="end"/>
      </w:r>
      <w:bookmarkStart w:id="19" w:name="The_ten_horizontal_elements"/>
      <w:r>
        <w:rPr>
          <w:i/>
        </w:rPr>
        <w:t>The ten horizontal elements</w:t>
      </w:r>
      <w:bookmarkEnd w:id="19"/>
      <w:r>
        <w:rPr>
          <w:bCs/>
          <w:i/>
        </w:rPr>
        <w:t>Sc to Zn</w:t>
      </w:r>
      <w:r>
        <w:rPr>
          <w:i/>
        </w:rPr>
        <w:t xml:space="preserve"> are called the 1st series of </w:t>
      </w:r>
      <w:r>
        <w:rPr>
          <w:i/>
          <w:u w:val="single"/>
        </w:rPr>
        <w:t>Transition elements</w:t>
      </w:r>
      <w:r>
        <w:rPr>
          <w:i/>
        </w:rPr>
        <w:t xml:space="preserve"> e.g. iron and copper</w:t>
      </w:r>
      <w:r>
        <w:rPr>
          <w:i/>
          <w:color w:val="36363d"/>
        </w:rPr>
        <w:t>. The transition elements are defined as those metallic elements that have an incompletely filled d subshell or easily give rise to common ions that have an incompletely filled d subshell. E.g iron has an electron configuration [Ar]3d</w:t>
      </w:r>
      <w:r>
        <w:rPr>
          <w:i/>
          <w:color w:val="36363d"/>
          <w:vertAlign w:val="superscript"/>
        </w:rPr>
        <w:t>6</w:t>
      </w:r>
      <w:r>
        <w:rPr>
          <w:i/>
          <w:color w:val="36363d"/>
        </w:rPr>
        <w:t>4s</w:t>
      </w:r>
      <w:r>
        <w:rPr>
          <w:i/>
          <w:color w:val="36363d"/>
          <w:vertAlign w:val="superscript"/>
        </w:rPr>
        <w:t>2</w:t>
      </w:r>
      <w:r>
        <w:rPr>
          <w:i/>
          <w:color w:val="36363d"/>
        </w:rPr>
        <w:t xml:space="preserve"> i.e iron has an incompletely filled 3d subshell.</w:t>
      </w:r>
    </w:p>
    <w:p>
      <w:pPr>
        <w:pStyle w:val="style157"/>
        <w:numPr>
          <w:ilvl w:val="0"/>
          <w:numId w:val="52"/>
        </w:numPr>
        <w:rPr>
          <w:rFonts w:cs="Times New Roman"/>
          <w:i/>
        </w:rPr>
      </w:pPr>
      <w:r>
        <w:rPr>
          <w:i/>
        </w:rPr>
        <w:t xml:space="preserve">These elements in the central blocks of the periodic table are typical metals - good conductors of heat and electricity and can be bent or hammered into shape (malleable) and they can be drawn into wire (ductile). </w:t>
      </w:r>
    </w:p>
    <w:p>
      <w:pPr>
        <w:pStyle w:val="style157"/>
        <w:numPr>
          <w:ilvl w:val="0"/>
          <w:numId w:val="52"/>
        </w:numPr>
        <w:rPr>
          <w:rFonts w:cs="Times New Roman"/>
          <w:i/>
        </w:rPr>
      </w:pPr>
      <w:r>
        <w:rPr>
          <w:i/>
        </w:rPr>
        <w:t xml:space="preserve">However, compared to the group 1 Alkali Metals, they have higher melting points </w:t>
      </w:r>
      <w:r>
        <w:rPr>
          <w:b/>
          <w:bCs/>
          <w:i w:val="false"/>
          <w:iCs w:val="false"/>
          <w:color w:val="36363d"/>
          <w:highlight w:val="none"/>
        </w:rPr>
        <w:t>(except mercury - a liquid at room temperature).</w:t>
      </w:r>
    </w:p>
    <w:p>
      <w:pPr>
        <w:pStyle w:val="style157"/>
        <w:numPr>
          <w:ilvl w:val="0"/>
          <w:numId w:val="52"/>
        </w:numPr>
        <w:rPr>
          <w:rFonts w:cs="Times New Roman"/>
          <w:i/>
        </w:rPr>
      </w:pPr>
      <w:r>
        <w:rPr>
          <w:i/>
        </w:rPr>
        <w:t>they are harder, tougher and stronger;</w:t>
      </w:r>
    </w:p>
    <w:p>
      <w:pPr>
        <w:pStyle w:val="style157"/>
        <w:numPr>
          <w:ilvl w:val="0"/>
          <w:numId w:val="52"/>
        </w:numPr>
        <w:rPr>
          <w:rFonts w:cs="Times New Roman"/>
          <w:i/>
        </w:rPr>
      </w:pPr>
      <w:r>
        <w:rPr>
          <w:i/>
        </w:rPr>
        <w:t xml:space="preserve"> they are much less reactive and so do not react (corrode) as quickly with oxygen or water. </w:t>
      </w:r>
    </w:p>
    <w:p>
      <w:pPr>
        <w:pStyle w:val="style157"/>
        <w:numPr>
          <w:ilvl w:val="0"/>
          <w:numId w:val="52"/>
        </w:numPr>
        <w:rPr>
          <w:rFonts w:cs="Times New Roman"/>
          <w:i/>
        </w:rPr>
      </w:pPr>
      <w:r>
        <w:rPr>
          <w:i/>
        </w:rPr>
        <w:t xml:space="preserve">These properties make them useful structural materials (e.g. steel) and were things need to be good conductors e.g. copper electrical wiring or steel radiators. </w:t>
      </w:r>
    </w:p>
    <w:p>
      <w:pPr>
        <w:pStyle w:val="style157"/>
        <w:numPr>
          <w:ilvl w:val="0"/>
          <w:numId w:val="52"/>
        </w:numPr>
        <w:rPr>
          <w:rFonts w:cs="Times New Roman"/>
          <w:i/>
        </w:rPr>
      </w:pPr>
      <w:r>
        <w:rPr>
          <w:i/>
        </w:rPr>
        <w:t>Most transition metals form colored compounds (e.g. blue copper salt solutions) and are used in pottery glazes, stained glass and weathered copper roofs turn green</w:t>
      </w:r>
      <w:r>
        <w:rPr>
          <w:i/>
          <w:lang w:val="en-US"/>
        </w:rPr>
        <w:t>.</w:t>
      </w:r>
    </w:p>
    <w:p>
      <w:pPr>
        <w:pStyle w:val="style157"/>
        <w:numPr>
          <w:ilvl w:val="0"/>
          <w:numId w:val="52"/>
        </w:numPr>
        <w:rPr>
          <w:rFonts w:cs="Times New Roman"/>
          <w:i/>
        </w:rPr>
      </w:pPr>
      <w:r>
        <w:rPr>
          <w:rFonts w:cs="Times New Roman"/>
          <w:i/>
          <w:lang w:val="en-US"/>
        </w:rPr>
        <w:t>They have magnetic properties.</w:t>
      </w:r>
    </w:p>
    <w:p>
      <w:pPr>
        <w:pStyle w:val="style157"/>
        <w:numPr>
          <w:ilvl w:val="0"/>
          <w:numId w:val="52"/>
        </w:numPr>
        <w:rPr>
          <w:rFonts w:cs="Times New Roman"/>
          <w:i/>
        </w:rPr>
      </w:pPr>
      <w:r>
        <w:rPr>
          <w:rFonts w:cs="Times New Roman"/>
          <w:i/>
          <w:lang w:val="en-US"/>
        </w:rPr>
        <w:t>They form complexes.</w:t>
      </w:r>
    </w:p>
    <w:p>
      <w:pPr>
        <w:pStyle w:val="style157"/>
        <w:numPr>
          <w:ilvl w:val="0"/>
          <w:numId w:val="52"/>
        </w:numPr>
        <w:rPr>
          <w:rFonts w:cs="Times New Roman"/>
          <w:i/>
        </w:rPr>
      </w:pPr>
      <w:r>
        <w:rPr>
          <w:rFonts w:cs="Times New Roman"/>
          <w:i/>
          <w:lang w:val="en-US"/>
        </w:rPr>
        <w:t>They form variable oxidation states.</w:t>
      </w:r>
    </w:p>
    <w:p>
      <w:pPr>
        <w:pStyle w:val="style157"/>
        <w:numPr>
          <w:ilvl w:val="0"/>
          <w:numId w:val="52"/>
        </w:numPr>
        <w:rPr>
          <w:rFonts w:cs="Times New Roman"/>
          <w:i/>
        </w:rPr>
      </w:pPr>
      <w:r>
        <w:rPr>
          <w:i/>
        </w:rPr>
        <w:t>Many transition metals e.g. iron and platinum are used as catalysts. Cast iron is hard and used as man-hole covers.</w:t>
      </w:r>
    </w:p>
    <w:p>
      <w:pPr>
        <w:pStyle w:val="style157"/>
        <w:numPr>
          <w:ilvl w:val="0"/>
          <w:numId w:val="52"/>
        </w:numPr>
        <w:rPr>
          <w:rFonts w:cs="Times New Roman"/>
          <w:i/>
        </w:rPr>
      </w:pPr>
      <w:r>
        <w:rPr>
          <w:i/>
        </w:rPr>
        <w:t xml:space="preserve"> Steel is an alloy</w:t>
      </w:r>
      <w:r>
        <w:rPr>
          <w:bCs/>
          <w:i/>
        </w:rPr>
        <w:t>*</w:t>
      </w:r>
      <w:r>
        <w:rPr>
          <w:i/>
        </w:rPr>
        <w:t xml:space="preserve"> based on iron and used for car bodies. </w:t>
      </w:r>
    </w:p>
    <w:p>
      <w:pPr>
        <w:pStyle w:val="style157"/>
        <w:numPr>
          <w:ilvl w:val="0"/>
          <w:numId w:val="0"/>
        </w:numPr>
        <w:ind w:left="720" w:firstLine="0"/>
        <w:rPr>
          <w:b/>
          <w:bCs/>
          <w:i/>
        </w:rPr>
      </w:pPr>
    </w:p>
    <w:p>
      <w:pPr>
        <w:pStyle w:val="style157"/>
        <w:rPr>
          <w:b/>
          <w:bCs/>
          <w:i/>
        </w:rPr>
      </w:pPr>
      <w:r>
        <w:rPr>
          <w:b/>
          <w:bCs/>
          <w:i/>
          <w:lang w:val="en-US"/>
        </w:rPr>
        <w:t>A</w:t>
      </w:r>
      <w:r>
        <w:rPr>
          <w:b/>
          <w:bCs/>
          <w:i/>
        </w:rPr>
        <w:t>lloy means a metal mixed with at least one other element.</w:t>
      </w:r>
    </w:p>
    <w:p>
      <w:pPr>
        <w:pStyle w:val="style157"/>
        <w:numPr>
          <w:ilvl w:val="0"/>
          <w:numId w:val="53"/>
        </w:numPr>
        <w:rPr>
          <w:i/>
        </w:rPr>
      </w:pPr>
      <w:r>
        <w:rPr>
          <w:i/>
        </w:rPr>
        <w:t xml:space="preserve">Beneath the transition metals, we have the </w:t>
      </w:r>
      <w:r>
        <w:rPr>
          <w:i/>
          <w:u w:val="dotDash"/>
        </w:rPr>
        <w:t>inner transition metals</w:t>
      </w:r>
      <w:r>
        <w:rPr>
          <w:i/>
        </w:rPr>
        <w:t xml:space="preserve"> which have incompletely filled f-orbitals. </w:t>
      </w:r>
    </w:p>
    <w:p>
      <w:pPr>
        <w:pStyle w:val="style157"/>
        <w:numPr>
          <w:ilvl w:val="0"/>
          <w:numId w:val="53"/>
        </w:numPr>
        <w:rPr>
          <w:i/>
        </w:rPr>
      </w:pPr>
      <w:r>
        <w:rPr>
          <w:i/>
        </w:rPr>
        <w:t xml:space="preserve">The first series of the inner transition metals is called </w:t>
      </w:r>
      <w:r>
        <w:rPr>
          <w:i/>
          <w:color w:val="0070c0"/>
        </w:rPr>
        <w:t>LANTHANIDES</w:t>
      </w:r>
      <w:r>
        <w:rPr>
          <w:i/>
        </w:rPr>
        <w:t xml:space="preserve"> (carved out from lanthanum), and the second series is called </w:t>
      </w:r>
      <w:r>
        <w:rPr>
          <w:i/>
          <w:color w:val="d99594"/>
        </w:rPr>
        <w:t>ACTINIDES</w:t>
      </w:r>
      <w:r>
        <w:rPr>
          <w:i/>
        </w:rPr>
        <w:t xml:space="preserve"> (carved out from actinium).</w:t>
      </w:r>
    </w:p>
    <w:p>
      <w:pPr>
        <w:pStyle w:val="style157"/>
        <w:rPr>
          <w:b/>
          <w:bCs/>
          <w:i/>
        </w:rPr>
      </w:pPr>
    </w:p>
    <w:p>
      <w:pPr>
        <w:pStyle w:val="style157"/>
        <w:rPr>
          <w:b/>
          <w:bCs/>
          <w:i/>
        </w:rPr>
      </w:pPr>
      <w:r>
        <w:rPr>
          <w:b/>
          <w:bCs/>
          <w:i/>
        </w:rPr>
        <w:t>MNEMONIC FOR THE 1ST SERIES OF TRANSITION METALS:</w:t>
      </w:r>
    </w:p>
    <w:p>
      <w:pPr>
        <w:pStyle w:val="style157"/>
        <w:rPr>
          <w:i/>
        </w:rPr>
      </w:pPr>
      <w:r>
        <w:rPr>
          <w:i/>
        </w:rPr>
        <w:t>School ---Scandium (Sc)</w:t>
      </w:r>
    </w:p>
    <w:p>
      <w:pPr>
        <w:pStyle w:val="style157"/>
        <w:rPr>
          <w:i/>
        </w:rPr>
      </w:pPr>
      <w:r>
        <w:rPr>
          <w:i/>
        </w:rPr>
        <w:t xml:space="preserve">Ticket ---Titanium (Ti) </w:t>
      </w:r>
    </w:p>
    <w:p>
      <w:pPr>
        <w:pStyle w:val="style157"/>
        <w:rPr>
          <w:i/>
        </w:rPr>
      </w:pPr>
      <w:r>
        <w:rPr>
          <w:i/>
        </w:rPr>
        <w:t>Varies --- Vanadium (V)</w:t>
      </w:r>
    </w:p>
    <w:p>
      <w:pPr>
        <w:pStyle w:val="style157"/>
        <w:rPr>
          <w:i/>
        </w:rPr>
      </w:pPr>
      <w:r>
        <w:rPr>
          <w:i/>
        </w:rPr>
        <w:t>Credit ---Chromium (Cr)</w:t>
      </w:r>
    </w:p>
    <w:p>
      <w:pPr>
        <w:pStyle w:val="style157"/>
        <w:rPr>
          <w:i/>
        </w:rPr>
      </w:pPr>
      <w:r>
        <w:rPr>
          <w:i/>
        </w:rPr>
        <w:t>Men ---Manganese (Mn)</w:t>
      </w:r>
    </w:p>
    <w:p>
      <w:pPr>
        <w:pStyle w:val="style157"/>
        <w:rPr>
          <w:i/>
        </w:rPr>
      </w:pPr>
      <w:r>
        <w:rPr>
          <w:i/>
        </w:rPr>
        <w:t>Feel –-Iron (Fe)</w:t>
      </w:r>
    </w:p>
    <w:p>
      <w:pPr>
        <w:pStyle w:val="style157"/>
        <w:rPr>
          <w:i/>
        </w:rPr>
      </w:pPr>
      <w:r>
        <w:rPr>
          <w:i/>
        </w:rPr>
        <w:t>Cold---Cobalt (Co)</w:t>
      </w:r>
    </w:p>
    <w:p>
      <w:pPr>
        <w:pStyle w:val="style157"/>
        <w:rPr>
          <w:i/>
        </w:rPr>
      </w:pPr>
      <w:r>
        <w:rPr>
          <w:i/>
        </w:rPr>
        <w:t>Nicholas---</w:t>
      </w:r>
      <w:r>
        <w:rPr>
          <w:i/>
          <w:color w:val="00b050"/>
        </w:rPr>
        <w:t>Nickel (Ni)</w:t>
      </w:r>
    </w:p>
    <w:p>
      <w:pPr>
        <w:pStyle w:val="style157"/>
        <w:rPr>
          <w:i/>
        </w:rPr>
      </w:pPr>
      <w:r>
        <w:rPr>
          <w:i/>
        </w:rPr>
        <w:t>Comforts ---</w:t>
      </w:r>
      <w:r>
        <w:rPr>
          <w:i/>
          <w:color w:val="00b050"/>
        </w:rPr>
        <w:t>Copper (Cu)</w:t>
      </w:r>
    </w:p>
    <w:p>
      <w:pPr>
        <w:pStyle w:val="style157"/>
        <w:rPr>
          <w:i/>
        </w:rPr>
      </w:pPr>
      <w:r>
        <w:rPr>
          <w:i/>
        </w:rPr>
        <w:t>Zainab ---</w:t>
      </w:r>
      <w:r>
        <w:rPr>
          <w:i/>
          <w:color w:val="00b050"/>
        </w:rPr>
        <w:t>Zinc (Zn)</w:t>
      </w:r>
    </w:p>
    <w:p>
      <w:pPr>
        <w:pStyle w:val="style157"/>
        <w:rPr>
          <w:i/>
        </w:rPr>
      </w:pPr>
    </w:p>
    <w:p>
      <w:pPr>
        <w:pStyle w:val="style157"/>
        <w:rPr>
          <w:i/>
        </w:rPr>
      </w:pPr>
      <w:r>
        <w:rPr>
          <w:i/>
        </w:rPr>
        <w:t xml:space="preserve">MNEMONIC FOR THE MAIN-GROUP ELEMENTS </w:t>
      </w:r>
    </w:p>
    <w:p>
      <w:pPr>
        <w:pStyle w:val="style157"/>
        <w:rPr>
          <w:i/>
        </w:rPr>
      </w:pPr>
      <w:r>
        <w:rPr>
          <w:i/>
        </w:rPr>
        <w:t xml:space="preserve">A mnemonic is a technique for improving the memory to master a particular task or structure. The mnemonic below will assist students to master elements in each group of the periodic table. </w:t>
      </w:r>
    </w:p>
    <w:p>
      <w:pPr>
        <w:pStyle w:val="style157"/>
        <w:rPr>
          <w:i/>
        </w:rPr>
      </w:pPr>
    </w:p>
    <w:p>
      <w:pPr>
        <w:pStyle w:val="style157"/>
        <w:rPr>
          <w:i/>
        </w:rPr>
      </w:pPr>
    </w:p>
    <w:p>
      <w:pPr>
        <w:pStyle w:val="style157"/>
        <w:rPr>
          <w:i/>
        </w:rPr>
      </w:pPr>
      <w:r>
        <w:rPr>
          <w:i/>
          <w:caps/>
        </w:rPr>
        <w:t>GROUP 1</w:t>
      </w:r>
      <w:r>
        <w:rPr>
          <w:i/>
        </w:rPr>
        <w:t>: Lilly's (Li) Nana (Na) Kills (k) Rubbish (Rb) Creatures (Cs) Frankly (Fr)</w:t>
      </w:r>
    </w:p>
    <w:p>
      <w:pPr>
        <w:pStyle w:val="style157"/>
        <w:rPr>
          <w:i/>
        </w:rPr>
      </w:pPr>
    </w:p>
    <w:p>
      <w:pPr>
        <w:pStyle w:val="style157"/>
        <w:rPr>
          <w:i/>
        </w:rPr>
      </w:pPr>
      <w:r>
        <w:rPr>
          <w:i/>
          <w:caps/>
        </w:rPr>
        <w:t>GROUP 2</w:t>
      </w:r>
      <w:r>
        <w:rPr>
          <w:i/>
        </w:rPr>
        <w:t xml:space="preserve">: Beatrice (Be) Marries (Mg) Camillus (Ca) Strong (Sr) Bachelors (Ba) Radiate (Ra)  </w:t>
      </w:r>
      <w:r>
        <w:rPr>
          <w:i/>
          <w:color w:val="0000ff"/>
        </w:rPr>
        <w:t xml:space="preserve">OR </w:t>
      </w:r>
      <w:r>
        <w:rPr>
          <w:i/>
        </w:rPr>
        <w:t xml:space="preserve"> Beer (Be) Mugs (Mg) Can (C) Serve (Sr) Bar (Ba) Rats (Ra)</w:t>
      </w:r>
    </w:p>
    <w:p>
      <w:pPr>
        <w:pStyle w:val="style157"/>
        <w:rPr>
          <w:i/>
        </w:rPr>
      </w:pPr>
    </w:p>
    <w:p>
      <w:pPr>
        <w:pStyle w:val="style157"/>
        <w:rPr>
          <w:i/>
        </w:rPr>
      </w:pPr>
      <w:r>
        <w:rPr>
          <w:i/>
          <w:caps/>
        </w:rPr>
        <w:t>GROUP 13</w:t>
      </w:r>
      <w:r>
        <w:rPr>
          <w:i/>
        </w:rPr>
        <w:t xml:space="preserve">: Bassey (B) Albert (Al) Gabriel (Ga) In (In) Thailand (Tl) </w:t>
      </w:r>
    </w:p>
    <w:p>
      <w:pPr>
        <w:pStyle w:val="style157"/>
        <w:rPr>
          <w:i/>
        </w:rPr>
      </w:pPr>
    </w:p>
    <w:p>
      <w:pPr>
        <w:pStyle w:val="style157"/>
        <w:rPr>
          <w:i/>
        </w:rPr>
      </w:pPr>
      <w:r>
        <w:rPr>
          <w:i/>
          <w:caps/>
        </w:rPr>
        <w:t>GROUP 14</w:t>
      </w:r>
      <w:r>
        <w:rPr>
          <w:i/>
        </w:rPr>
        <w:t>: Can (C) Silly (Si) Germans (Ge) Snatch (Sn) lead? (Pb)</w:t>
      </w:r>
    </w:p>
    <w:p>
      <w:pPr>
        <w:pStyle w:val="style157"/>
        <w:rPr>
          <w:i/>
        </w:rPr>
      </w:pPr>
    </w:p>
    <w:p>
      <w:pPr>
        <w:pStyle w:val="style157"/>
        <w:rPr>
          <w:i/>
        </w:rPr>
      </w:pPr>
      <w:r>
        <w:rPr>
          <w:i/>
          <w:caps/>
        </w:rPr>
        <w:t>GROUP 15</w:t>
      </w:r>
      <w:r>
        <w:rPr>
          <w:i/>
        </w:rPr>
        <w:t>: New (N) Popes (P) Assign (As) subordinate (Sb) Bishops (Bi)</w:t>
      </w:r>
    </w:p>
    <w:p>
      <w:pPr>
        <w:pStyle w:val="style157"/>
        <w:rPr>
          <w:i/>
        </w:rPr>
      </w:pPr>
    </w:p>
    <w:p>
      <w:pPr>
        <w:pStyle w:val="style157"/>
        <w:rPr>
          <w:i/>
        </w:rPr>
      </w:pPr>
      <w:r>
        <w:rPr>
          <w:i/>
          <w:caps/>
        </w:rPr>
        <w:t>GROUP 16</w:t>
      </w:r>
      <w:r>
        <w:rPr>
          <w:i/>
        </w:rPr>
        <w:t>: Old (O) Science-park (S) Seem (Se) Terribly (Te) Polluted (Po)</w:t>
      </w:r>
    </w:p>
    <w:p>
      <w:pPr>
        <w:pStyle w:val="style157"/>
        <w:rPr>
          <w:i/>
        </w:rPr>
      </w:pPr>
    </w:p>
    <w:p>
      <w:pPr>
        <w:pStyle w:val="style157"/>
        <w:rPr>
          <w:i/>
        </w:rPr>
      </w:pPr>
      <w:r>
        <w:rPr>
          <w:i/>
          <w:caps/>
        </w:rPr>
        <w:t>GROUP 17</w:t>
      </w:r>
      <w:r>
        <w:rPr>
          <w:i/>
        </w:rPr>
        <w:t>: Free (F) Class (Cl) Bears (Br) Indian (I) Attitude (At)</w:t>
      </w:r>
    </w:p>
    <w:p>
      <w:pPr>
        <w:pStyle w:val="style157"/>
        <w:rPr>
          <w:i/>
        </w:rPr>
      </w:pPr>
    </w:p>
    <w:p>
      <w:pPr>
        <w:pStyle w:val="style157"/>
        <w:rPr>
          <w:i/>
        </w:rPr>
      </w:pPr>
      <w:r>
        <w:rPr>
          <w:i/>
          <w:caps/>
        </w:rPr>
        <w:t>GROUP 18</w:t>
      </w:r>
      <w:r>
        <w:rPr>
          <w:i/>
        </w:rPr>
        <w:t>: He (He) Never (Ne) Argued (Ar)Killing, (Kr) Xerox (Xe) Returns (Rn)</w:t>
      </w:r>
    </w:p>
    <w:p>
      <w:pPr>
        <w:pStyle w:val="style157"/>
        <w:rPr>
          <w:i/>
        </w:rPr>
      </w:pPr>
    </w:p>
    <w:p>
      <w:pPr>
        <w:pStyle w:val="style157"/>
        <w:rPr>
          <w:i/>
        </w:rPr>
      </w:pPr>
    </w:p>
    <w:p>
      <w:pPr>
        <w:pStyle w:val="style157"/>
        <w:rPr>
          <w:i/>
        </w:rPr>
      </w:pPr>
    </w:p>
    <w:p>
      <w:pPr>
        <w:pStyle w:val="style157"/>
        <w:rPr>
          <w:b/>
          <w:bCs/>
          <w:i/>
        </w:rPr>
      </w:pPr>
      <w:r>
        <w:rPr>
          <w:b/>
          <w:bCs/>
          <w:i/>
        </w:rPr>
        <w:t xml:space="preserve">PERIODS: </w:t>
      </w:r>
    </w:p>
    <w:p>
      <w:pPr>
        <w:pStyle w:val="style157"/>
        <w:rPr>
          <w:i/>
          <w:highlight w:val="green"/>
        </w:rPr>
      </w:pPr>
      <w:r>
        <w:rPr>
          <w:i/>
          <w:highlight w:val="green"/>
        </w:rPr>
        <w:t>It gives you information about the number of electron shells available in that period. Elements in period 2 have 2 electron shells, those in period 3 have three electron shells and so on.we have seven periods in the periodic table. Example; H and He belong to period 1 because they have only one electron shell,Li, Be, B,C, N,O,F and Ne belong to period 2 and what have you!</w:t>
      </w:r>
    </w:p>
    <w:p>
      <w:pPr>
        <w:pStyle w:val="style157"/>
        <w:rPr>
          <w:i/>
        </w:rPr>
      </w:pPr>
      <w:r>
        <w:rPr>
          <w:i/>
          <w:highlight w:val="green"/>
        </w:rPr>
        <w:t>NOTE: The coefficient of the last orbital tells you the period number of the element.e.g</w:t>
      </w:r>
    </w:p>
    <w:p>
      <w:pPr>
        <w:pStyle w:val="style157"/>
        <w:rPr>
          <w:i/>
        </w:rPr>
      </w:pPr>
      <w:r>
        <w:rPr>
          <w:i/>
        </w:rPr>
        <w:t xml:space="preserve">                                   Z=3 lithium                      1s</w:t>
      </w:r>
      <w:r>
        <w:rPr>
          <w:i/>
          <w:vertAlign w:val="superscript"/>
        </w:rPr>
        <w:t>2</w:t>
      </w:r>
      <w:r>
        <w:rPr>
          <w:i/>
        </w:rPr>
        <w:t>2s</w:t>
      </w:r>
      <w:r>
        <w:rPr>
          <w:i/>
          <w:vertAlign w:val="superscript"/>
        </w:rPr>
        <w:t>1</w:t>
      </w:r>
      <w:r>
        <w:rPr>
          <w:i/>
        </w:rPr>
        <w:t xml:space="preserve">     or    [He]2s</w:t>
      </w:r>
      <w:r>
        <w:rPr>
          <w:i/>
          <w:vertAlign w:val="superscript"/>
        </w:rPr>
        <w:t>1</w:t>
      </w:r>
    </w:p>
    <w:p>
      <w:pPr>
        <w:pStyle w:val="style157"/>
        <w:rPr>
          <w:i/>
        </w:rPr>
      </w:pPr>
      <w:r>
        <w:rPr>
          <w:i/>
        </w:rPr>
        <w:tab/>
      </w:r>
      <w:r>
        <w:rPr>
          <w:i/>
        </w:rPr>
        <w:tab/>
      </w:r>
      <w:r>
        <w:rPr>
          <w:i/>
        </w:rPr>
        <w:tab/>
      </w:r>
    </w:p>
    <w:p>
      <w:pPr>
        <w:pStyle w:val="style157"/>
        <w:rPr>
          <w:i/>
        </w:rPr>
      </w:pPr>
      <w:r>
        <w:rPr>
          <w:i/>
        </w:rPr>
        <w:t xml:space="preserve">Z=4 beryllium </w:t>
      </w:r>
      <w:r>
        <w:rPr>
          <w:i/>
          <w:vertAlign w:val="superscript"/>
        </w:rPr>
        <w:tab/>
      </w:r>
      <w:r>
        <w:rPr>
          <w:i/>
        </w:rPr>
        <w:t xml:space="preserve">      1s</w:t>
      </w:r>
      <w:r>
        <w:rPr>
          <w:i/>
          <w:vertAlign w:val="superscript"/>
        </w:rPr>
        <w:t>2</w:t>
      </w:r>
      <w:r>
        <w:rPr>
          <w:i/>
        </w:rPr>
        <w:t>2s</w:t>
      </w:r>
      <w:r>
        <w:rPr>
          <w:i/>
          <w:vertAlign w:val="superscript"/>
        </w:rPr>
        <w:t>2</w:t>
      </w:r>
      <w:r>
        <w:rPr>
          <w:i/>
        </w:rPr>
        <w:t xml:space="preserve">     0r     [He]2s</w:t>
      </w:r>
      <w:r>
        <w:rPr>
          <w:i/>
          <w:vertAlign w:val="superscript"/>
        </w:rPr>
        <w:t>2</w:t>
      </w:r>
    </w:p>
    <w:p>
      <w:pPr>
        <w:pStyle w:val="style157"/>
        <w:rPr>
          <w:i/>
        </w:rPr>
      </w:pPr>
      <w:r>
        <w:rPr>
          <w:i/>
        </w:rPr>
        <w:tab/>
      </w:r>
      <w:r>
        <w:rPr>
          <w:i/>
        </w:rPr>
        <w:tab/>
      </w:r>
      <w:r>
        <w:rPr>
          <w:i/>
        </w:rPr>
        <w:t xml:space="preserve">       Z=5 boron</w:t>
      </w:r>
      <w:r>
        <w:rPr>
          <w:i/>
        </w:rPr>
        <w:tab/>
      </w:r>
      <w:r>
        <w:rPr>
          <w:i/>
        </w:rPr>
        <w:tab/>
      </w:r>
      <w:r>
        <w:rPr>
          <w:i/>
        </w:rPr>
        <w:t xml:space="preserve">       1s</w:t>
      </w:r>
      <w:r>
        <w:rPr>
          <w:i/>
          <w:vertAlign w:val="superscript"/>
        </w:rPr>
        <w:t>2</w:t>
      </w:r>
      <w:r>
        <w:rPr>
          <w:i/>
        </w:rPr>
        <w:t>2s</w:t>
      </w:r>
      <w:r>
        <w:rPr>
          <w:i/>
          <w:vertAlign w:val="superscript"/>
        </w:rPr>
        <w:t>2</w:t>
      </w:r>
      <w:r>
        <w:rPr>
          <w:i/>
        </w:rPr>
        <w:t>2p</w:t>
      </w:r>
      <w:r>
        <w:rPr>
          <w:i/>
          <w:vertAlign w:val="superscript"/>
        </w:rPr>
        <w:t>1</w:t>
      </w:r>
      <w:r>
        <w:rPr>
          <w:i/>
        </w:rPr>
        <w:t xml:space="preserve">     or     [He]2s</w:t>
      </w:r>
      <w:r>
        <w:rPr>
          <w:i/>
          <w:vertAlign w:val="superscript"/>
        </w:rPr>
        <w:t>2</w:t>
      </w:r>
      <w:r>
        <w:rPr>
          <w:i/>
        </w:rPr>
        <w:t>2p</w:t>
      </w:r>
      <w:r>
        <w:rPr>
          <w:i/>
          <w:vertAlign w:val="superscript"/>
        </w:rPr>
        <w:t>1</w:t>
      </w:r>
      <w:r>
        <w:rPr>
          <w:i/>
        </w:rPr>
        <w:tab/>
      </w:r>
    </w:p>
    <w:p>
      <w:pPr>
        <w:pStyle w:val="style157"/>
        <w:rPr>
          <w:i/>
        </w:rPr>
      </w:pPr>
      <w:r>
        <w:rPr>
          <w:i/>
          <w:vertAlign w:val="superscript"/>
        </w:rPr>
        <w:tab/>
      </w:r>
      <w:r>
        <w:rPr>
          <w:i/>
          <w:vertAlign w:val="superscript"/>
        </w:rPr>
        <w:tab/>
      </w:r>
      <w:r>
        <w:rPr>
          <w:i/>
        </w:rPr>
        <w:t>Z=6 carbon</w:t>
      </w:r>
      <w:r>
        <w:rPr>
          <w:i/>
        </w:rPr>
        <w:tab/>
      </w:r>
      <w:r>
        <w:rPr>
          <w:i/>
        </w:rPr>
        <w:tab/>
      </w:r>
      <w:r>
        <w:rPr>
          <w:i/>
        </w:rPr>
        <w:t xml:space="preserve">       1s</w:t>
      </w:r>
      <w:r>
        <w:rPr>
          <w:i/>
          <w:vertAlign w:val="superscript"/>
        </w:rPr>
        <w:t>2</w:t>
      </w:r>
      <w:r>
        <w:rPr>
          <w:i/>
        </w:rPr>
        <w:t>2s</w:t>
      </w:r>
      <w:r>
        <w:rPr>
          <w:i/>
          <w:vertAlign w:val="superscript"/>
        </w:rPr>
        <w:t>2</w:t>
      </w:r>
      <w:r>
        <w:rPr>
          <w:i/>
        </w:rPr>
        <w:t>2p</w:t>
      </w:r>
      <w:r>
        <w:rPr>
          <w:i/>
          <w:vertAlign w:val="superscript"/>
        </w:rPr>
        <w:t>2</w:t>
      </w:r>
      <w:r>
        <w:rPr>
          <w:i/>
        </w:rPr>
        <w:t xml:space="preserve">      0r     [He]2s</w:t>
      </w:r>
      <w:r>
        <w:rPr>
          <w:i/>
          <w:vertAlign w:val="superscript"/>
        </w:rPr>
        <w:t>2</w:t>
      </w:r>
      <w:r>
        <w:rPr>
          <w:i/>
        </w:rPr>
        <w:t>2p</w:t>
      </w:r>
      <w:r>
        <w:rPr>
          <w:i/>
          <w:vertAlign w:val="superscript"/>
        </w:rPr>
        <w:t>2</w:t>
      </w:r>
    </w:p>
    <w:p>
      <w:pPr>
        <w:pStyle w:val="style157"/>
        <w:rPr>
          <w:i/>
        </w:rPr>
      </w:pPr>
      <w:r>
        <w:rPr>
          <w:i/>
        </w:rPr>
        <w:tab/>
      </w:r>
      <w:r>
        <w:rPr>
          <w:i/>
        </w:rPr>
        <w:tab/>
      </w:r>
      <w:r>
        <w:rPr>
          <w:i/>
        </w:rPr>
        <w:t xml:space="preserve">       .</w:t>
      </w:r>
    </w:p>
    <w:p>
      <w:pPr>
        <w:pStyle w:val="style157"/>
        <w:rPr>
          <w:i/>
        </w:rPr>
      </w:pPr>
      <w:r>
        <w:rPr>
          <w:i/>
        </w:rPr>
        <w:t xml:space="preserve">                                    .</w:t>
      </w:r>
    </w:p>
    <w:p>
      <w:pPr>
        <w:pStyle w:val="style157"/>
        <w:rPr>
          <w:i/>
        </w:rPr>
      </w:pPr>
      <w:r>
        <w:rPr>
          <w:i/>
        </w:rPr>
        <w:t xml:space="preserve">                                   Z=10 neon          1s</w:t>
      </w:r>
      <w:r>
        <w:rPr>
          <w:i/>
          <w:vertAlign w:val="superscript"/>
        </w:rPr>
        <w:t>2</w:t>
      </w:r>
      <w:r>
        <w:rPr>
          <w:i/>
        </w:rPr>
        <w:t>2s</w:t>
      </w:r>
      <w:r>
        <w:rPr>
          <w:i/>
          <w:vertAlign w:val="superscript"/>
        </w:rPr>
        <w:t>2</w:t>
      </w:r>
      <w:r>
        <w:rPr>
          <w:i/>
        </w:rPr>
        <w:t>2p</w:t>
      </w:r>
      <w:r>
        <w:rPr>
          <w:i/>
          <w:vertAlign w:val="superscript"/>
        </w:rPr>
        <w:t>6</w:t>
      </w:r>
      <w:r>
        <w:rPr>
          <w:i/>
        </w:rPr>
        <w:t xml:space="preserve">      or        [He]2s</w:t>
      </w:r>
      <w:r>
        <w:rPr>
          <w:i/>
          <w:vertAlign w:val="superscript"/>
        </w:rPr>
        <w:t>2</w:t>
      </w:r>
      <w:r>
        <w:rPr>
          <w:i/>
        </w:rPr>
        <w:t>2p</w:t>
      </w:r>
      <w:r>
        <w:rPr>
          <w:i/>
          <w:vertAlign w:val="superscript"/>
        </w:rPr>
        <w:t>6</w:t>
      </w:r>
    </w:p>
    <w:p>
      <w:pPr>
        <w:pStyle w:val="style157"/>
        <w:rPr>
          <w:i/>
        </w:rPr>
      </w:pPr>
      <w:r>
        <w:rPr>
          <w:i/>
          <w:highlight w:val="black"/>
        </w:rPr>
        <w:t>That is to say Li-Ne belong to period 2 because the cofficients of their last orbitals is 2.</w:t>
      </w:r>
    </w:p>
    <w:p>
      <w:pPr>
        <w:pStyle w:val="style157"/>
        <w:rPr>
          <w:i/>
        </w:rPr>
      </w:pPr>
    </w:p>
    <w:p>
      <w:pPr>
        <w:pStyle w:val="style157"/>
        <w:rPr>
          <w:i/>
        </w:rPr>
      </w:pPr>
      <w:r>
        <w:rPr>
          <w:i/>
        </w:rPr>
        <w:t xml:space="preserve">    BLOCKS OF EELEMENTS</w:t>
      </w:r>
    </w:p>
    <w:p>
      <w:pPr>
        <w:pStyle w:val="style157"/>
        <w:rPr>
          <w:i/>
        </w:rPr>
      </w:pPr>
    </w:p>
    <w:p>
      <w:pPr>
        <w:pStyle w:val="style157"/>
        <w:rPr>
          <w:bCs/>
          <w:i/>
        </w:rPr>
      </w:pPr>
      <w:r>
        <w:rPr>
          <w:i/>
        </w:rPr>
      </w:r>
      <w:r>
        <w:rPr>
          <w:i/>
        </w:rPr>
      </w:r>
      <w:r>
        <w:rPr>
          <w:i/>
        </w:rPr>
      </w:r>
      <w:r>
        <w:rPr>
          <w:i/>
        </w:rPr>
        <w:object>
          <v:shape id="1091" type="#_x0000_t75" filled="f" stroked="f" style="margin-left:0.0pt;margin-top:0.0pt;width:462.75pt;height:288.0pt;mso-wrap-distance-left:0.0pt;mso-wrap-distance-right:0.0pt;visibility:visible;">
            <v:imagedata r:id="rId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91" DrawAspect="Content" ObjectID="0" r:id="rId6"/>
        </w:object>
      </w:r>
      <w:r>
        <w:rPr>
          <w:i/>
        </w:rPr>
      </w:r>
    </w:p>
    <w:p>
      <w:pPr>
        <w:pStyle w:val="style157"/>
        <w:rPr>
          <w:i/>
        </w:rPr>
      </w:pPr>
    </w:p>
    <w:p>
      <w:pPr>
        <w:pStyle w:val="style157"/>
        <w:rPr>
          <w:i/>
        </w:rPr>
      </w:pPr>
    </w:p>
    <w:p>
      <w:pPr>
        <w:pStyle w:val="style157"/>
        <w:rPr>
          <w:i/>
        </w:rPr>
      </w:pPr>
      <w:r>
        <w:rPr>
          <w:i/>
        </w:rPr>
        <w:t>s-BLOCK ELEMENTS: Elements in which their last electron goes to s-orbital. e.g elements of groups 1, 2 and Helium in group 18</w:t>
      </w:r>
    </w:p>
    <w:p>
      <w:pPr>
        <w:pStyle w:val="style157"/>
        <w:rPr>
          <w:i/>
        </w:rPr>
      </w:pPr>
      <w:r>
        <w:rPr>
          <w:i/>
        </w:rPr>
        <w:t>p-BLOCK ELEMEMTS: Elements in which their last electron goes to p-orbital. e.g elements of groups 13, 14,15 , 16 ,17 and 18 EXCEPT Helium</w:t>
      </w:r>
    </w:p>
    <w:p>
      <w:pPr>
        <w:pStyle w:val="style157"/>
        <w:rPr>
          <w:i/>
        </w:rPr>
      </w:pPr>
      <w:r>
        <w:rPr>
          <w:i/>
        </w:rPr>
        <w:t xml:space="preserve">d-BLOCK ELEMENTS: Elements in which their last electron goes to d-orbital. e.g transition metals </w:t>
      </w:r>
    </w:p>
    <w:p>
      <w:pPr>
        <w:pStyle w:val="style157"/>
        <w:rPr>
          <w:i/>
        </w:rPr>
      </w:pPr>
      <w:r>
        <w:rPr>
          <w:i/>
        </w:rPr>
        <w:t>f-BLOCK ELEMENTS: Elements in which their last electron goes to f-orbital. e.g inner transition metals.</w:t>
      </w:r>
    </w:p>
    <w:p>
      <w:pPr>
        <w:pStyle w:val="style157"/>
        <w:rPr>
          <w:b/>
          <w:bCs/>
          <w:i/>
        </w:rPr>
      </w:pPr>
    </w:p>
    <w:p>
      <w:pPr>
        <w:pStyle w:val="style157"/>
        <w:rPr>
          <w:b/>
          <w:bCs/>
          <w:i/>
        </w:rPr>
      </w:pPr>
      <w:r>
        <w:rPr>
          <w:b/>
          <w:bCs/>
          <w:i/>
        </w:rPr>
        <w:t>PERIODIC PROPERTIES OF THE ELEMENTS</w:t>
      </w:r>
    </w:p>
    <w:p>
      <w:pPr>
        <w:pStyle w:val="style157"/>
        <w:rPr>
          <w:i/>
        </w:rPr>
      </w:pPr>
    </w:p>
    <w:p>
      <w:pPr>
        <w:pStyle w:val="style157"/>
        <w:rPr>
          <w:i/>
        </w:rPr>
      </w:pPr>
      <w:r>
        <w:rPr>
          <w:b/>
          <w:bCs/>
          <w:i/>
        </w:rPr>
        <w:t xml:space="preserve">Periodicity </w:t>
      </w:r>
      <w:r>
        <w:rPr>
          <w:i/>
        </w:rPr>
        <w:t>means the periodic variation in the physical and chemical behavior of an element.</w:t>
      </w:r>
    </w:p>
    <w:p>
      <w:pPr>
        <w:pStyle w:val="style157"/>
        <w:rPr>
          <w:i/>
        </w:rPr>
      </w:pPr>
      <w:r>
        <w:t xml:space="preserve">The periodic law states when the elements are arranged by atomic number, their physical and chemical properties vary periodically (the law that the properties of the elements are periodic functions of their atomic numbers).i.e the physical and chemical properties of elements depend on the atomic numbers. </w:t>
      </w:r>
      <w:r>
        <w:rPr>
          <w:i/>
        </w:rPr>
        <w:t xml:space="preserve">This law is also called Mendeleev’s law. If you know the position of a particular element in the periodic table, you will be able to predict most of the properties in general. The properties of the elements exhibit trends or periodicity. These trends can be predicted using </w:t>
      </w:r>
      <w:r>
        <w:rPr>
          <w:i/>
          <w:color w:val="c00000"/>
        </w:rPr>
        <w:t>the periodic table</w:t>
      </w:r>
      <w:r>
        <w:rPr>
          <w:i/>
        </w:rPr>
        <w:t xml:space="preserve"> and be explained and understood by analyzing the electron configurations of the elements. Elements tend to gain or lose valence electrons (outermost shell electrons) to achieve stable octet formation. Stable octets are seen in the inert gases, or noble gases of group VIII of the periodic table. In addition to this activity, there are two other important trends. First, electrons added at a time moving from left to right across a period. As this happens, the electrons of the outermost shell experience increasingly strong nuclear </w:t>
      </w:r>
      <w:r>
        <w:rPr>
          <w:i/>
        </w:rPr>
        <w:t xml:space="preserve">attraction, so the electrons become closer to the nucleus and more tightly bound to it. Second, moving down a column in the periodic table, the outermost electrons become less tightly bound to the nucleus. This happens because the number of filled principal energy level (which shield the outermost electrons from attraction to the nucleus) increases downward within each group. </w:t>
      </w:r>
      <w:r>
        <w:rPr>
          <w:i/>
          <w:color w:val="cc0099"/>
        </w:rPr>
        <w:t xml:space="preserve">Some periodic properties of the elements include; ionization energy, atomic radius and size, electron affinity, electronegativity, electrical conductivity.  </w:t>
      </w:r>
    </w:p>
    <w:p>
      <w:pPr>
        <w:pStyle w:val="style157"/>
        <w:rPr>
          <w:i/>
        </w:rPr>
      </w:pPr>
    </w:p>
    <w:p>
      <w:pPr>
        <w:pStyle w:val="style157"/>
        <w:rPr>
          <w:i/>
        </w:rPr>
      </w:pPr>
      <w:r>
        <w:rPr>
          <w:i/>
        </w:rPr>
        <w:t>Atomic Radius</w:t>
      </w:r>
    </w:p>
    <w:p>
      <w:pPr>
        <w:pStyle w:val="style157"/>
        <w:rPr>
          <w:i/>
        </w:rPr>
      </w:pPr>
      <w:r>
        <w:rPr>
          <w:i/>
        </w:rPr>
        <w:t>The atomic radius of an element is half of the distance between the centers of two atoms of that element that are just touching each other. Generally, the atomic radius decreases across a period from left to right and increases down a given group. The atoms with the largest atomic radii are located in group 1 and at the bottom of groups. Moving from left to right across a period, electrons are added one at a time to the outer energy shell. Electrons within a shell cannot shield each other from the attraction to protons. Since the number of protons is also increasing, the effective nuclear charge increases across a period. This causes the atomic radius to decrease. Moving down a group in the periodic table, the number of electrons and filled electron shells increase, but the number of valence electrons remains the same. The outermost electrons in a group are exposed to the same effective nuclear charge, but electrons are found farther from the nucleus as the number of filled energy shells increases. Therefore, the atomic radii increase.</w:t>
      </w:r>
    </w:p>
    <w:p>
      <w:pPr>
        <w:pStyle w:val="style157"/>
        <w:rPr>
          <w:i/>
        </w:rPr>
      </w:pPr>
    </w:p>
    <w:p>
      <w:pPr>
        <w:pStyle w:val="style157"/>
        <w:rPr>
          <w:i/>
        </w:rPr>
      </w:pPr>
      <w:r>
        <w:rPr>
          <w:i/>
        </w:rPr>
        <w:t>Ionization Energy</w:t>
      </w:r>
    </w:p>
    <w:p>
      <w:pPr>
        <w:pStyle w:val="style157"/>
        <w:rPr>
          <w:i/>
        </w:rPr>
      </w:pPr>
      <w:r>
        <w:rPr>
          <w:i/>
        </w:rPr>
        <w:t>The ionization energy or ionization potential is the energy required to completely remove an electron from a gaseous atom or ion. The closer and more tightly bound an electron is to the nucleus, the more difficult it will be to remove, and the higher its ionization energy will be. The first ionization is the energy required to remove one electron from the parent atom. For the lithium atom, the first ionization energy is Li(1s</w:t>
      </w:r>
      <w:r>
        <w:rPr>
          <w:i/>
          <w:vertAlign w:val="superscript"/>
        </w:rPr>
        <w:t>2</w:t>
      </w:r>
      <w:r>
        <w:rPr>
          <w:i/>
        </w:rPr>
        <w:t>2s</w:t>
      </w:r>
      <w:r>
        <w:rPr>
          <w:i/>
          <w:vertAlign w:val="superscript"/>
        </w:rPr>
        <w:t>1</w:t>
      </w:r>
      <w:r>
        <w:rPr>
          <w:i/>
        </w:rPr>
        <w:t>)→Li</w:t>
      </w:r>
      <w:r>
        <w:rPr>
          <w:i/>
          <w:vertAlign w:val="superscript"/>
        </w:rPr>
        <w:t>+</w:t>
      </w:r>
      <w:r>
        <w:rPr>
          <w:i/>
        </w:rPr>
        <w:t>(1s</w:t>
      </w:r>
      <w:r>
        <w:rPr>
          <w:i/>
          <w:vertAlign w:val="superscript"/>
        </w:rPr>
        <w:t>2</w:t>
      </w:r>
      <w:r>
        <w:rPr>
          <w:i/>
        </w:rPr>
        <w:t>) + e</w:t>
      </w:r>
      <w:r>
        <w:rPr>
          <w:i/>
          <w:vertAlign w:val="superscript"/>
        </w:rPr>
        <w:t>_</w:t>
      </w:r>
    </w:p>
    <w:p>
      <w:pPr>
        <w:pStyle w:val="style157"/>
        <w:rPr>
          <w:i/>
        </w:rPr>
      </w:pPr>
      <w:r>
        <w:rPr>
          <w:i/>
        </w:rPr>
        <w:t>The values of this energy are usually quoted for one mole of atom (6.02×10</w:t>
      </w:r>
      <w:r>
        <w:rPr>
          <w:i/>
          <w:vertAlign w:val="superscript"/>
        </w:rPr>
        <w:t>23</w:t>
      </w:r>
      <w:r>
        <w:rPr>
          <w:i/>
        </w:rPr>
        <w:t xml:space="preserve"> atoms). The ionization energy of the lithium atom is 52okJ/mol. Within any period, values tend to increase with atomic number. Thus, the lowest values in a period are found for the group IA elements (alkali metals). The largest ionization energies in any period occur for the noble gases. In other word, it is difficult for noble gases to lose electrons.</w:t>
      </w:r>
    </w:p>
    <w:p>
      <w:pPr>
        <w:pStyle w:val="style157"/>
        <w:rPr>
          <w:i/>
        </w:rPr>
      </w:pPr>
    </w:p>
    <w:p>
      <w:pPr>
        <w:pStyle w:val="style157"/>
        <w:rPr>
          <w:b/>
        </w:rPr>
      </w:pPr>
      <w:r>
        <w:rPr>
          <w:b/>
        </w:rPr>
        <w:t>Check yourself:</w:t>
      </w:r>
    </w:p>
    <w:p>
      <w:pPr>
        <w:pStyle w:val="style157"/>
        <w:rPr>
          <w:i/>
        </w:rPr>
      </w:pPr>
      <w:r>
        <w:rPr>
          <w:i/>
        </w:rPr>
        <w:t>Using a periodic table, arrange the following elements in order of increasing ionization energy: Ar, Se, S.</w:t>
      </w:r>
    </w:p>
    <w:p>
      <w:pPr>
        <w:pStyle w:val="style157"/>
        <w:rPr>
          <w:i/>
        </w:rPr>
      </w:pPr>
      <w:r>
        <w:rPr>
          <w:i/>
        </w:rPr>
        <w:t xml:space="preserve">Solution: Note that Se is below S in group VIA. Therefore, the ionization energy of Se should be less than that of S. Also, S and Ar in the same period, with atomic number increasing from S to Ar. Therefore, the ionization energy of S should be less than that of Ar. Hence, the order is Se, S Ar.  </w:t>
      </w:r>
    </w:p>
    <w:p>
      <w:pPr>
        <w:pStyle w:val="style157"/>
        <w:rPr>
          <w:i/>
        </w:rPr>
      </w:pPr>
    </w:p>
    <w:p>
      <w:pPr>
        <w:pStyle w:val="style157"/>
        <w:rPr>
          <w:i/>
        </w:rPr>
      </w:pPr>
      <w:r>
        <w:rPr>
          <w:i/>
        </w:rPr>
        <w:t xml:space="preserve">Electron affinity </w:t>
      </w:r>
    </w:p>
    <w:p>
      <w:pPr>
        <w:pStyle w:val="style157"/>
        <w:rPr>
          <w:i/>
        </w:rPr>
      </w:pPr>
      <w:r>
        <w:rPr>
          <w:i/>
          <w:color w:val="1f497d"/>
        </w:rPr>
        <w:t>Electron affinity reflects the ability of an atom to accept an electron.</w:t>
      </w:r>
      <w:r>
        <w:rPr>
          <w:i/>
        </w:rPr>
        <w:t xml:space="preserve"> It is the energy change that occurs when an electron is added to a gaseous atom.  Atoms with stronger effective nuclear </w:t>
      </w:r>
      <w:r>
        <w:rPr>
          <w:i/>
        </w:rPr>
        <w:t>charge have greater electron affinity.</w:t>
      </w:r>
      <w:r>
        <w:rPr>
          <w:i/>
          <w:color w:val="1f497d"/>
        </w:rPr>
        <w:t xml:space="preserve"> Effective nuclear charge is the positive charge that an electron experiences from the nucleus, equal to the nuclear charge but reduced by any shielding or screening from any intervening electron distribution.</w:t>
      </w:r>
      <w:r>
        <w:rPr>
          <w:i/>
        </w:rPr>
        <w:t xml:space="preserve"> The groups IA and IIA elements, have low electron affinity values. These elements are relatively stable. Group VIIA elements (halogens) , have high electron affinities because the addition of an electron to an atom results in a completely filled shell. Group VIIIA elements (noble gases), have electron affinities near zero, since each atom possesses a stable octet and will not accept an electron readily. In a period, the halogen will have the highest electron affinity, while the noble gas will have the lowest electron affinity. Electron affinity decreases moving down a group because a new electron would be farther from the nucleus of a large atom. Electron affinity increases across the period. </w:t>
      </w:r>
    </w:p>
    <w:p>
      <w:pPr>
        <w:pStyle w:val="style157"/>
        <w:rPr>
          <w:i/>
        </w:rPr>
      </w:pPr>
    </w:p>
    <w:p>
      <w:pPr>
        <w:pStyle w:val="style157"/>
        <w:rPr>
          <w:i/>
        </w:rPr>
      </w:pPr>
      <w:r>
        <w:rPr>
          <w:i/>
        </w:rPr>
        <w:t xml:space="preserve">Electronegativity: This is a measure of the attraction of an atom </w:t>
      </w:r>
      <w:r>
        <w:rPr>
          <w:i/>
          <w:color w:val="1f497d"/>
        </w:rPr>
        <w:t>for the electrons in a chemical bond.</w:t>
      </w:r>
      <w:r>
        <w:rPr>
          <w:i/>
        </w:rPr>
        <w:t xml:space="preserve"> The higher the electronegativity of an atom, the greater its attraction for bonding electrons. Electronegativity is related to ionization energy. Electrons with low ionization energies have </w:t>
      </w:r>
      <w:r>
        <w:rPr>
          <w:i/>
          <w:color w:val="1f497d"/>
        </w:rPr>
        <w:t xml:space="preserve">low electronegativity values because their nuclei do not exert a strong attractive force on electrons. </w:t>
      </w:r>
      <w:r>
        <w:rPr>
          <w:i/>
        </w:rPr>
        <w:t xml:space="preserve">Elements with high ionization energies have high electronegativity values </w:t>
      </w:r>
      <w:r>
        <w:rPr>
          <w:i/>
          <w:color w:val="1f497d"/>
        </w:rPr>
        <w:t xml:space="preserve">due to the strong pull exerted on electrons by the nucleus. In a group, the electronegativity decreases </w:t>
      </w:r>
      <w:r>
        <w:rPr>
          <w:i/>
          <w:color w:val="ff0000"/>
        </w:rPr>
        <w:t xml:space="preserve">as the atomic number increases, as a result of increased distance between the valence electron and nucleus. </w:t>
      </w:r>
      <w:r>
        <w:rPr>
          <w:i/>
        </w:rPr>
        <w:t>A highly electronegative element is fluorine (reactivity of halogens decreases down the group) and a highly electropositive element is cesium (reactivity of group 1A increases down the group).</w:t>
      </w:r>
    </w:p>
    <w:p>
      <w:pPr>
        <w:pStyle w:val="style157"/>
        <w:rPr>
          <w:i/>
        </w:rPr>
      </w:pPr>
    </w:p>
    <w:p>
      <w:pPr>
        <w:pStyle w:val="style157"/>
        <w:rPr>
          <w:rFonts w:ascii="Cambria Math" w:hAnsi="Cambria Math"/>
        </w:rPr>
      </w:pPr>
      <m:oMathPara>
        <m:oMathParaPr>
          <m:jc m:val="left"/>
        </m:oMathParaPr>
        <m:oMath>
          <m:r>
            <m:rPr>
              <m:sty m:val="p"/>
            </m:rPr>
            <w:rPr>
              <w:rFonts w:ascii="Cambria Math" w:hAnsi="Cambria Math"/>
            </w:rPr>
            <m:t>Summary of periodic Table Trends</m:t>
          </m:r>
        </m:oMath>
      </m:oMathPara>
    </w:p>
    <w:p>
      <w:pPr>
        <w:pStyle w:val="style157"/>
        <w:rPr>
          <w:i/>
        </w:rPr>
      </w:pPr>
      <w:r>
        <w:rPr>
          <w:i/>
        </w:rPr>
        <w:t>Moving left → Right</w:t>
      </w:r>
    </w:p>
    <w:p>
      <w:pPr>
        <w:pStyle w:val="style157"/>
        <w:numPr>
          <w:ilvl w:val="0"/>
          <w:numId w:val="15"/>
        </w:numPr>
        <w:rPr>
          <w:i/>
        </w:rPr>
      </w:pPr>
      <w:r>
        <w:rPr>
          <w:i/>
        </w:rPr>
        <w:t>Atomic radius decreases</w:t>
      </w:r>
    </w:p>
    <w:p>
      <w:pPr>
        <w:pStyle w:val="style157"/>
        <w:numPr>
          <w:ilvl w:val="0"/>
          <w:numId w:val="15"/>
        </w:numPr>
        <w:rPr>
          <w:i/>
        </w:rPr>
      </w:pPr>
      <w:r>
        <w:rPr>
          <w:i/>
        </w:rPr>
        <w:t>Ionization energy increases</w:t>
      </w:r>
    </w:p>
    <w:p>
      <w:pPr>
        <w:pStyle w:val="style157"/>
        <w:numPr>
          <w:ilvl w:val="0"/>
          <w:numId w:val="15"/>
        </w:numPr>
        <w:rPr>
          <w:i/>
        </w:rPr>
      </w:pPr>
      <w:r>
        <w:rPr>
          <w:i/>
        </w:rPr>
        <w:t>Electron affinity generally increases (except noble gas electron affinity near zero).</w:t>
      </w:r>
    </w:p>
    <w:p>
      <w:pPr>
        <w:pStyle w:val="style157"/>
        <w:numPr>
          <w:ilvl w:val="0"/>
          <w:numId w:val="15"/>
        </w:numPr>
        <w:rPr>
          <w:i/>
        </w:rPr>
      </w:pPr>
      <w:r>
        <w:rPr>
          <w:i/>
        </w:rPr>
        <w:t>Electronegativity increases</w:t>
      </w:r>
    </w:p>
    <w:p>
      <w:pPr>
        <w:pStyle w:val="style157"/>
        <w:numPr>
          <w:ilvl w:val="0"/>
          <w:numId w:val="15"/>
        </w:numPr>
        <w:rPr>
          <w:i/>
        </w:rPr>
      </w:pPr>
      <w:r>
        <w:rPr>
          <w:i/>
        </w:rPr>
        <w:t>Elements become weaker reducing agents and better oxidizing agents</w:t>
      </w:r>
    </w:p>
    <w:p>
      <w:pPr>
        <w:pStyle w:val="style157"/>
        <w:rPr>
          <w:i/>
        </w:rPr>
      </w:pPr>
    </w:p>
    <w:p>
      <w:pPr>
        <w:pStyle w:val="style157"/>
        <w:rPr>
          <w:i/>
        </w:rPr>
      </w:pPr>
      <w:r>
        <w:rPr>
          <w:i/>
        </w:rPr>
        <w:t xml:space="preserve">                     Moving top → bottom</w:t>
      </w:r>
    </w:p>
    <w:p>
      <w:pPr>
        <w:pStyle w:val="style157"/>
        <w:numPr>
          <w:ilvl w:val="0"/>
          <w:numId w:val="16"/>
        </w:numPr>
        <w:rPr>
          <w:i/>
        </w:rPr>
      </w:pPr>
      <w:r>
        <w:rPr>
          <w:i/>
        </w:rPr>
        <w:t>Atomic radius increases</w:t>
      </w:r>
    </w:p>
    <w:p>
      <w:pPr>
        <w:pStyle w:val="style157"/>
        <w:numPr>
          <w:ilvl w:val="0"/>
          <w:numId w:val="16"/>
        </w:numPr>
        <w:rPr>
          <w:i/>
        </w:rPr>
      </w:pPr>
      <w:r>
        <w:rPr>
          <w:i/>
        </w:rPr>
        <w:t>Ionization energy decreases</w:t>
      </w:r>
    </w:p>
    <w:p>
      <w:pPr>
        <w:pStyle w:val="style157"/>
        <w:numPr>
          <w:ilvl w:val="0"/>
          <w:numId w:val="16"/>
        </w:numPr>
        <w:rPr>
          <w:i/>
        </w:rPr>
      </w:pPr>
      <w:r>
        <w:rPr>
          <w:i/>
        </w:rPr>
        <w:t>Electron affinity generally decreases, moving down a group</w:t>
      </w:r>
    </w:p>
    <w:p>
      <w:pPr>
        <w:pStyle w:val="style157"/>
        <w:numPr>
          <w:ilvl w:val="0"/>
          <w:numId w:val="16"/>
        </w:numPr>
        <w:rPr>
          <w:i/>
        </w:rPr>
      </w:pPr>
      <w:r>
        <w:rPr>
          <w:i/>
        </w:rPr>
        <w:t>Electronegativity decreases</w:t>
      </w:r>
    </w:p>
    <w:p>
      <w:pPr>
        <w:pStyle w:val="style157"/>
        <w:numPr>
          <w:ilvl w:val="0"/>
          <w:numId w:val="16"/>
        </w:numPr>
        <w:rPr>
          <w:i/>
        </w:rPr>
      </w:pPr>
      <w:r>
        <w:rPr>
          <w:i/>
        </w:rPr>
        <w:t>Elements become less electronegative</w:t>
      </w:r>
    </w:p>
    <w:p>
      <w:pPr>
        <w:pStyle w:val="style157"/>
        <w:numPr>
          <w:ilvl w:val="0"/>
          <w:numId w:val="16"/>
        </w:numPr>
        <w:rPr>
          <w:i/>
        </w:rPr>
      </w:pPr>
      <w:r>
        <w:rPr>
          <w:i/>
        </w:rPr>
        <w:t>Elements become more metallic e.g group 14</w:t>
      </w:r>
    </w:p>
    <w:p>
      <w:pPr>
        <w:pStyle w:val="style157"/>
        <w:rPr>
          <w:i/>
        </w:rPr>
      </w:pPr>
    </w:p>
    <w:p>
      <w:pPr>
        <w:pStyle w:val="style157"/>
        <w:rPr>
          <w:i/>
        </w:rPr>
      </w:pPr>
      <w:r>
        <w:rPr>
          <w:i/>
        </w:rPr>
        <w:t>Review questions</w:t>
      </w:r>
    </w:p>
    <w:p>
      <w:pPr>
        <w:pStyle w:val="style157"/>
        <w:rPr>
          <w:i/>
        </w:rPr>
      </w:pPr>
    </w:p>
    <w:p>
      <w:pPr>
        <w:pStyle w:val="style157"/>
        <w:rPr>
          <w:i/>
        </w:rPr>
        <w:sectPr>
          <w:headerReference w:type="default" r:id="rId7"/>
          <w:footerReference w:type="default" r:id="rId8"/>
          <w:pgSz w:w="12240" w:h="15840" w:orient="portrait"/>
          <w:pgMar w:top="1440" w:right="1440" w:bottom="1440" w:left="1440" w:header="720" w:footer="720" w:gutter="0"/>
          <w:cols w:space="720"/>
          <w:docGrid w:linePitch="360"/>
        </w:sectPr>
      </w:pPr>
    </w:p>
    <w:p>
      <w:pPr>
        <w:pStyle w:val="style157"/>
        <w:rPr>
          <w:i/>
        </w:rPr>
      </w:pPr>
      <w:r>
        <w:rPr>
          <w:i/>
        </w:rPr>
        <w:t>1. Which of the following elements is an alkali metal?</w:t>
      </w:r>
    </w:p>
    <w:p>
      <w:pPr>
        <w:pStyle w:val="style157"/>
        <w:rPr>
          <w:i/>
        </w:rPr>
      </w:pPr>
      <w:r>
        <w:rPr>
          <w:i/>
        </w:rPr>
        <w:tab/>
      </w:r>
      <w:r>
        <w:rPr>
          <w:i/>
        </w:rPr>
        <w:t>A.Sodium</w:t>
      </w:r>
    </w:p>
    <w:p>
      <w:pPr>
        <w:pStyle w:val="style157"/>
        <w:rPr>
          <w:i/>
        </w:rPr>
      </w:pPr>
      <w:r>
        <w:rPr>
          <w:i/>
        </w:rPr>
        <w:tab/>
      </w:r>
      <w:r>
        <w:rPr>
          <w:i/>
        </w:rPr>
        <w:t>B.Calcium</w:t>
      </w:r>
    </w:p>
    <w:p>
      <w:pPr>
        <w:pStyle w:val="style157"/>
        <w:rPr>
          <w:i/>
        </w:rPr>
      </w:pPr>
      <w:r>
        <w:rPr>
          <w:i/>
        </w:rPr>
        <w:tab/>
      </w:r>
      <w:r>
        <w:rPr>
          <w:i/>
        </w:rPr>
        <w:t>C.Carbon</w:t>
      </w:r>
    </w:p>
    <w:p>
      <w:pPr>
        <w:pStyle w:val="style157"/>
        <w:rPr>
          <w:i/>
        </w:rPr>
      </w:pPr>
      <w:r>
        <w:rPr>
          <w:i/>
        </w:rPr>
        <w:tab/>
      </w:r>
      <w:r>
        <w:rPr>
          <w:i/>
        </w:rPr>
        <w:t>D.Zinc</w:t>
      </w:r>
    </w:p>
    <w:p>
      <w:pPr>
        <w:pStyle w:val="style157"/>
        <w:rPr>
          <w:i/>
        </w:rPr>
      </w:pPr>
      <w:r>
        <w:rPr>
          <w:i/>
        </w:rPr>
        <w:tab/>
      </w:r>
      <w:r>
        <w:rPr>
          <w:i/>
        </w:rPr>
        <w:t>E.Platinum</w:t>
      </w:r>
    </w:p>
    <w:p>
      <w:pPr>
        <w:pStyle w:val="style157"/>
        <w:rPr>
          <w:i/>
        </w:rPr>
      </w:pPr>
    </w:p>
    <w:p>
      <w:pPr>
        <w:pStyle w:val="style157"/>
        <w:rPr>
          <w:i/>
        </w:rPr>
      </w:pPr>
      <w:r>
        <w:rPr>
          <w:i/>
        </w:rPr>
        <w:t>2. Which of the following elements is a halogen?</w:t>
      </w:r>
    </w:p>
    <w:p>
      <w:pPr>
        <w:pStyle w:val="style157"/>
        <w:rPr>
          <w:i/>
        </w:rPr>
      </w:pPr>
      <w:r>
        <w:rPr>
          <w:i/>
        </w:rPr>
        <w:tab/>
      </w:r>
      <w:r>
        <w:rPr>
          <w:i/>
        </w:rPr>
        <w:t>A.Potassium</w:t>
      </w:r>
    </w:p>
    <w:p>
      <w:pPr>
        <w:pStyle w:val="style157"/>
        <w:rPr>
          <w:i/>
        </w:rPr>
      </w:pPr>
      <w:r>
        <w:rPr>
          <w:i/>
        </w:rPr>
        <w:tab/>
      </w:r>
      <w:r>
        <w:rPr>
          <w:i/>
        </w:rPr>
        <w:t>B.Aluminium</w:t>
      </w:r>
    </w:p>
    <w:p>
      <w:pPr>
        <w:pStyle w:val="style157"/>
        <w:rPr>
          <w:i/>
        </w:rPr>
      </w:pPr>
      <w:r>
        <w:rPr>
          <w:i/>
        </w:rPr>
        <w:tab/>
      </w:r>
      <w:r>
        <w:rPr>
          <w:i/>
        </w:rPr>
        <w:t>C.Carbon</w:t>
      </w:r>
    </w:p>
    <w:p>
      <w:pPr>
        <w:pStyle w:val="style157"/>
        <w:rPr>
          <w:i/>
        </w:rPr>
      </w:pPr>
      <w:r>
        <w:rPr>
          <w:i/>
        </w:rPr>
        <w:tab/>
      </w:r>
      <w:r>
        <w:rPr>
          <w:i/>
        </w:rPr>
        <w:t>D.Oxygen</w:t>
      </w:r>
    </w:p>
    <w:p>
      <w:pPr>
        <w:pStyle w:val="style157"/>
        <w:rPr>
          <w:i/>
        </w:rPr>
      </w:pPr>
      <w:r>
        <w:rPr>
          <w:i/>
        </w:rPr>
        <w:tab/>
      </w:r>
      <w:r>
        <w:rPr>
          <w:i/>
        </w:rPr>
        <w:t>E.Chlorine</w:t>
      </w:r>
    </w:p>
    <w:p>
      <w:pPr>
        <w:pStyle w:val="style157"/>
        <w:rPr>
          <w:i/>
        </w:rPr>
      </w:pPr>
    </w:p>
    <w:p>
      <w:pPr>
        <w:pStyle w:val="style157"/>
        <w:rPr>
          <w:i/>
        </w:rPr>
      </w:pPr>
      <w:r>
        <w:rPr>
          <w:i/>
        </w:rPr>
        <w:t>3. Which of the following elements is a transition metal?</w:t>
      </w:r>
    </w:p>
    <w:p>
      <w:pPr>
        <w:pStyle w:val="style157"/>
        <w:rPr>
          <w:i/>
        </w:rPr>
      </w:pPr>
      <w:r>
        <w:rPr>
          <w:i/>
        </w:rPr>
        <w:tab/>
      </w:r>
      <w:r>
        <w:rPr>
          <w:i/>
        </w:rPr>
        <w:t>A.Sodium</w:t>
      </w:r>
    </w:p>
    <w:p>
      <w:pPr>
        <w:pStyle w:val="style157"/>
        <w:rPr>
          <w:i/>
        </w:rPr>
      </w:pPr>
      <w:r>
        <w:rPr>
          <w:i/>
        </w:rPr>
        <w:tab/>
      </w:r>
      <w:r>
        <w:rPr>
          <w:i/>
        </w:rPr>
        <w:t>B.Magnesium</w:t>
      </w:r>
    </w:p>
    <w:p>
      <w:pPr>
        <w:pStyle w:val="style157"/>
        <w:rPr>
          <w:i/>
        </w:rPr>
      </w:pPr>
      <w:r>
        <w:rPr>
          <w:i/>
        </w:rPr>
        <w:tab/>
      </w:r>
      <w:r>
        <w:rPr>
          <w:i/>
        </w:rPr>
        <w:t>C.Aluminium</w:t>
      </w:r>
    </w:p>
    <w:p>
      <w:pPr>
        <w:pStyle w:val="style157"/>
        <w:rPr>
          <w:i/>
        </w:rPr>
      </w:pPr>
      <w:r>
        <w:rPr>
          <w:i/>
        </w:rPr>
        <w:tab/>
      </w:r>
      <w:r>
        <w:rPr>
          <w:i/>
        </w:rPr>
        <w:t>D.Manganese</w:t>
      </w:r>
    </w:p>
    <w:p>
      <w:pPr>
        <w:pStyle w:val="style157"/>
        <w:rPr>
          <w:i/>
        </w:rPr>
      </w:pPr>
      <w:r>
        <w:rPr>
          <w:i/>
        </w:rPr>
        <w:tab/>
      </w:r>
      <w:r>
        <w:rPr>
          <w:i/>
        </w:rPr>
        <w:t>E.Lead</w:t>
      </w:r>
    </w:p>
    <w:p>
      <w:pPr>
        <w:pStyle w:val="style157"/>
        <w:rPr>
          <w:i/>
        </w:rPr>
      </w:pPr>
    </w:p>
    <w:p>
      <w:pPr>
        <w:pStyle w:val="style157"/>
        <w:rPr>
          <w:i/>
        </w:rPr>
      </w:pPr>
      <w:r>
        <w:rPr>
          <w:i/>
        </w:rPr>
        <w:t>4. Which of the following is a non-metal?</w:t>
      </w:r>
    </w:p>
    <w:p>
      <w:pPr>
        <w:pStyle w:val="style157"/>
        <w:rPr>
          <w:i/>
        </w:rPr>
      </w:pPr>
      <w:r>
        <w:rPr>
          <w:i/>
        </w:rPr>
        <w:tab/>
      </w:r>
      <w:r>
        <w:rPr>
          <w:i/>
        </w:rPr>
        <w:t>A.Lithium</w:t>
      </w:r>
    </w:p>
    <w:p>
      <w:pPr>
        <w:pStyle w:val="style157"/>
        <w:rPr>
          <w:i/>
        </w:rPr>
      </w:pPr>
      <w:r>
        <w:rPr>
          <w:i/>
        </w:rPr>
        <w:tab/>
      </w:r>
      <w:r>
        <w:rPr>
          <w:i/>
        </w:rPr>
        <w:t>B.Calcium</w:t>
      </w:r>
    </w:p>
    <w:p>
      <w:pPr>
        <w:pStyle w:val="style157"/>
        <w:rPr>
          <w:i/>
        </w:rPr>
      </w:pPr>
      <w:r>
        <w:rPr>
          <w:i/>
        </w:rPr>
        <w:tab/>
      </w:r>
      <w:r>
        <w:rPr>
          <w:i/>
        </w:rPr>
        <w:t>C.Tin</w:t>
      </w:r>
    </w:p>
    <w:p>
      <w:pPr>
        <w:pStyle w:val="style157"/>
        <w:rPr>
          <w:i/>
        </w:rPr>
      </w:pPr>
      <w:r>
        <w:rPr>
          <w:i/>
        </w:rPr>
        <w:tab/>
      </w:r>
      <w:r>
        <w:rPr>
          <w:i/>
        </w:rPr>
        <w:t>D.Nitrogen</w:t>
      </w:r>
    </w:p>
    <w:p>
      <w:pPr>
        <w:pStyle w:val="style157"/>
        <w:rPr>
          <w:i/>
        </w:rPr>
      </w:pPr>
      <w:r>
        <w:rPr>
          <w:i/>
        </w:rPr>
        <w:tab/>
      </w:r>
      <w:r>
        <w:rPr>
          <w:i/>
        </w:rPr>
        <w:t>E.Titanium</w:t>
      </w:r>
    </w:p>
    <w:p>
      <w:pPr>
        <w:pStyle w:val="style157"/>
        <w:rPr>
          <w:i/>
        </w:rPr>
      </w:pPr>
    </w:p>
    <w:p>
      <w:pPr>
        <w:pStyle w:val="style157"/>
        <w:rPr>
          <w:i/>
        </w:rPr>
      </w:pPr>
      <w:r>
        <w:rPr>
          <w:i/>
        </w:rPr>
        <w:t>5. Which of the following elements is a noble gas?</w:t>
      </w:r>
    </w:p>
    <w:p>
      <w:pPr>
        <w:pStyle w:val="style157"/>
        <w:rPr>
          <w:i/>
        </w:rPr>
      </w:pPr>
      <w:r>
        <w:rPr>
          <w:i/>
        </w:rPr>
        <w:tab/>
      </w:r>
      <w:r>
        <w:rPr>
          <w:i/>
        </w:rPr>
        <w:t>A.Hydrogen</w:t>
      </w:r>
    </w:p>
    <w:p>
      <w:pPr>
        <w:pStyle w:val="style157"/>
        <w:rPr>
          <w:i/>
        </w:rPr>
      </w:pPr>
      <w:r>
        <w:rPr>
          <w:i/>
        </w:rPr>
        <w:tab/>
      </w:r>
      <w:r>
        <w:rPr>
          <w:i/>
        </w:rPr>
        <w:t>B.Helium</w:t>
      </w:r>
    </w:p>
    <w:p>
      <w:pPr>
        <w:pStyle w:val="style157"/>
        <w:rPr>
          <w:i/>
        </w:rPr>
      </w:pPr>
      <w:r>
        <w:rPr>
          <w:i/>
        </w:rPr>
        <w:tab/>
      </w:r>
      <w:r>
        <w:rPr>
          <w:i/>
        </w:rPr>
        <w:t>C.Oxygen</w:t>
      </w:r>
    </w:p>
    <w:p>
      <w:pPr>
        <w:pStyle w:val="style157"/>
        <w:rPr>
          <w:i/>
        </w:rPr>
      </w:pPr>
      <w:r>
        <w:rPr>
          <w:i/>
        </w:rPr>
        <w:tab/>
      </w:r>
      <w:r>
        <w:rPr>
          <w:i/>
        </w:rPr>
        <w:t>D.Fluorine</w:t>
      </w:r>
    </w:p>
    <w:p>
      <w:pPr>
        <w:pStyle w:val="style157"/>
        <w:rPr>
          <w:i/>
        </w:rPr>
      </w:pPr>
      <w:r>
        <w:rPr>
          <w:i/>
        </w:rPr>
        <w:tab/>
      </w:r>
      <w:r>
        <w:rPr>
          <w:i/>
        </w:rPr>
        <w:t>E.Phosphorus</w:t>
      </w:r>
    </w:p>
    <w:p>
      <w:pPr>
        <w:pStyle w:val="style157"/>
        <w:rPr>
          <w:i/>
        </w:rPr>
      </w:pPr>
    </w:p>
    <w:p>
      <w:pPr>
        <w:pStyle w:val="style157"/>
        <w:rPr>
          <w:i/>
        </w:rPr>
      </w:pPr>
      <w:r>
        <w:rPr>
          <w:i/>
        </w:rPr>
        <w:t>6. Which of the following elements is most likely to conduct electricity well?</w:t>
      </w:r>
    </w:p>
    <w:p>
      <w:pPr>
        <w:pStyle w:val="style157"/>
        <w:rPr>
          <w:i/>
        </w:rPr>
      </w:pPr>
      <w:r>
        <w:rPr>
          <w:i/>
        </w:rPr>
        <w:tab/>
      </w:r>
      <w:r>
        <w:rPr>
          <w:i/>
        </w:rPr>
        <w:t>A.Hydrogen</w:t>
      </w:r>
    </w:p>
    <w:p>
      <w:pPr>
        <w:pStyle w:val="style157"/>
        <w:rPr>
          <w:i/>
        </w:rPr>
      </w:pPr>
      <w:r>
        <w:rPr>
          <w:i/>
        </w:rPr>
        <w:tab/>
      </w:r>
      <w:r>
        <w:rPr>
          <w:i/>
        </w:rPr>
        <w:t>B.Magnesium</w:t>
      </w:r>
    </w:p>
    <w:p>
      <w:pPr>
        <w:pStyle w:val="style157"/>
        <w:rPr>
          <w:i/>
        </w:rPr>
      </w:pPr>
      <w:r>
        <w:rPr>
          <w:i/>
        </w:rPr>
        <w:tab/>
      </w:r>
      <w:r>
        <w:rPr>
          <w:i/>
        </w:rPr>
        <w:t>C.Nitrogen</w:t>
      </w:r>
    </w:p>
    <w:p>
      <w:pPr>
        <w:pStyle w:val="style157"/>
        <w:rPr>
          <w:i/>
        </w:rPr>
      </w:pPr>
      <w:r>
        <w:rPr>
          <w:i/>
        </w:rPr>
        <w:tab/>
      </w:r>
      <w:r>
        <w:rPr>
          <w:i/>
        </w:rPr>
        <w:t>D.Oxygen</w:t>
      </w:r>
    </w:p>
    <w:p>
      <w:pPr>
        <w:pStyle w:val="style157"/>
        <w:rPr>
          <w:i/>
        </w:rPr>
      </w:pPr>
      <w:r>
        <w:rPr>
          <w:i/>
        </w:rPr>
        <w:tab/>
      </w:r>
      <w:r>
        <w:rPr>
          <w:i/>
        </w:rPr>
        <w:t>E.Chlorine</w:t>
      </w:r>
    </w:p>
    <w:p>
      <w:pPr>
        <w:pStyle w:val="style157"/>
        <w:rPr>
          <w:i/>
        </w:rPr>
      </w:pPr>
    </w:p>
    <w:p>
      <w:pPr>
        <w:pStyle w:val="style157"/>
        <w:rPr>
          <w:i/>
        </w:rPr>
      </w:pPr>
      <w:r>
        <w:rPr>
          <w:i/>
        </w:rPr>
        <w:t>7. Which element is expected to be most similar in properties to sodium?</w:t>
      </w:r>
    </w:p>
    <w:p>
      <w:pPr>
        <w:pStyle w:val="style157"/>
        <w:rPr>
          <w:i/>
        </w:rPr>
      </w:pPr>
      <w:r>
        <w:rPr>
          <w:i/>
        </w:rPr>
        <w:tab/>
      </w:r>
      <w:r>
        <w:rPr>
          <w:i/>
        </w:rPr>
        <w:t>A.Aluminium</w:t>
      </w:r>
    </w:p>
    <w:p>
      <w:pPr>
        <w:pStyle w:val="style157"/>
        <w:rPr>
          <w:i/>
        </w:rPr>
      </w:pPr>
      <w:r>
        <w:rPr>
          <w:i/>
        </w:rPr>
        <w:tab/>
      </w:r>
      <w:r>
        <w:rPr>
          <w:i/>
        </w:rPr>
        <w:t>B.Sulfur</w:t>
      </w:r>
    </w:p>
    <w:p>
      <w:pPr>
        <w:pStyle w:val="style157"/>
        <w:rPr>
          <w:i/>
        </w:rPr>
      </w:pPr>
      <w:r>
        <w:rPr>
          <w:i/>
        </w:rPr>
        <w:tab/>
      </w:r>
      <w:r>
        <w:rPr>
          <w:i/>
        </w:rPr>
        <w:t>C.Potassium</w:t>
      </w:r>
    </w:p>
    <w:p>
      <w:pPr>
        <w:pStyle w:val="style157"/>
        <w:rPr>
          <w:i/>
        </w:rPr>
      </w:pPr>
      <w:r>
        <w:rPr>
          <w:i/>
        </w:rPr>
        <w:tab/>
      </w:r>
      <w:r>
        <w:rPr>
          <w:i/>
        </w:rPr>
        <w:t>D.Calcium</w:t>
      </w:r>
    </w:p>
    <w:p>
      <w:pPr>
        <w:pStyle w:val="style157"/>
        <w:rPr>
          <w:i/>
        </w:rPr>
      </w:pPr>
      <w:r>
        <w:rPr>
          <w:i/>
        </w:rPr>
        <w:tab/>
      </w:r>
      <w:r>
        <w:rPr>
          <w:i/>
        </w:rPr>
        <w:t>E.Iron</w:t>
      </w:r>
    </w:p>
    <w:p>
      <w:pPr>
        <w:pStyle w:val="style157"/>
        <w:rPr>
          <w:i/>
        </w:rPr>
      </w:pPr>
    </w:p>
    <w:p>
      <w:pPr>
        <w:pStyle w:val="style157"/>
        <w:rPr>
          <w:i/>
        </w:rPr>
      </w:pPr>
      <w:r>
        <w:rPr>
          <w:i/>
        </w:rPr>
        <w:t>8. Which of the following elements is expected to be most similar to tin?</w:t>
      </w:r>
    </w:p>
    <w:p>
      <w:pPr>
        <w:pStyle w:val="style157"/>
        <w:rPr>
          <w:i/>
        </w:rPr>
      </w:pPr>
      <w:r>
        <w:rPr>
          <w:i/>
        </w:rPr>
        <w:tab/>
      </w:r>
      <w:r>
        <w:rPr>
          <w:i/>
        </w:rPr>
        <w:t>A.Hydrogen</w:t>
      </w:r>
    </w:p>
    <w:p>
      <w:pPr>
        <w:pStyle w:val="style157"/>
        <w:rPr>
          <w:i/>
        </w:rPr>
      </w:pPr>
      <w:r>
        <w:rPr>
          <w:i/>
        </w:rPr>
        <w:tab/>
      </w:r>
      <w:r>
        <w:rPr>
          <w:i/>
        </w:rPr>
        <w:t>B.Calcium</w:t>
      </w:r>
    </w:p>
    <w:p>
      <w:pPr>
        <w:pStyle w:val="style157"/>
        <w:rPr>
          <w:i/>
        </w:rPr>
      </w:pPr>
      <w:r>
        <w:rPr>
          <w:i/>
        </w:rPr>
        <w:tab/>
      </w:r>
      <w:r>
        <w:rPr>
          <w:i/>
        </w:rPr>
        <w:t>C.Copper</w:t>
      </w:r>
    </w:p>
    <w:p>
      <w:pPr>
        <w:pStyle w:val="style157"/>
        <w:rPr>
          <w:i/>
        </w:rPr>
      </w:pPr>
      <w:r>
        <w:rPr>
          <w:i/>
        </w:rPr>
        <w:tab/>
      </w:r>
      <w:r>
        <w:rPr>
          <w:i/>
        </w:rPr>
        <w:t>D.Bromine</w:t>
      </w:r>
    </w:p>
    <w:p>
      <w:pPr>
        <w:pStyle w:val="style157"/>
        <w:rPr>
          <w:i/>
        </w:rPr>
      </w:pPr>
      <w:r>
        <w:rPr>
          <w:i/>
        </w:rPr>
        <w:tab/>
      </w:r>
      <w:r>
        <w:rPr>
          <w:i/>
        </w:rPr>
        <w:t>E.Lead</w:t>
      </w:r>
    </w:p>
    <w:p>
      <w:pPr>
        <w:pStyle w:val="style157"/>
        <w:rPr>
          <w:i/>
        </w:rPr>
      </w:pPr>
    </w:p>
    <w:p>
      <w:pPr>
        <w:pStyle w:val="style157"/>
        <w:rPr>
          <w:i/>
        </w:rPr>
      </w:pPr>
      <w:r>
        <w:rPr>
          <w:i/>
        </w:rPr>
        <w:t>9. Which element is usually classed as a metalloid?</w:t>
      </w:r>
    </w:p>
    <w:p>
      <w:pPr>
        <w:pStyle w:val="style157"/>
        <w:rPr>
          <w:i/>
        </w:rPr>
      </w:pPr>
      <w:r>
        <w:rPr>
          <w:i/>
        </w:rPr>
        <w:tab/>
      </w:r>
      <w:r>
        <w:rPr>
          <w:i/>
        </w:rPr>
        <w:t>A.Sodium</w:t>
      </w:r>
    </w:p>
    <w:p>
      <w:pPr>
        <w:pStyle w:val="style157"/>
        <w:rPr>
          <w:i/>
        </w:rPr>
      </w:pPr>
      <w:r>
        <w:rPr>
          <w:i/>
        </w:rPr>
        <w:tab/>
      </w:r>
      <w:r>
        <w:rPr>
          <w:i/>
        </w:rPr>
        <w:t>B.Calcium</w:t>
      </w:r>
    </w:p>
    <w:p>
      <w:pPr>
        <w:pStyle w:val="style157"/>
        <w:rPr>
          <w:i/>
        </w:rPr>
      </w:pPr>
      <w:r>
        <w:rPr>
          <w:i/>
        </w:rPr>
        <w:tab/>
      </w:r>
      <w:r>
        <w:rPr>
          <w:i/>
        </w:rPr>
        <w:t>C.Zinc</w:t>
      </w:r>
    </w:p>
    <w:p>
      <w:pPr>
        <w:pStyle w:val="style157"/>
        <w:rPr>
          <w:i/>
        </w:rPr>
      </w:pPr>
      <w:r>
        <w:rPr>
          <w:i/>
        </w:rPr>
        <w:tab/>
      </w:r>
      <w:r>
        <w:rPr>
          <w:i/>
        </w:rPr>
        <w:t>D.Silicon</w:t>
      </w:r>
    </w:p>
    <w:p>
      <w:pPr>
        <w:pStyle w:val="style157"/>
        <w:rPr>
          <w:i/>
        </w:rPr>
      </w:pPr>
      <w:r>
        <w:rPr>
          <w:i/>
        </w:rPr>
        <w:tab/>
      </w:r>
      <w:r>
        <w:rPr>
          <w:i/>
        </w:rPr>
        <w:t>E.Argon</w:t>
      </w:r>
    </w:p>
    <w:p>
      <w:pPr>
        <w:pStyle w:val="style157"/>
        <w:rPr>
          <w:i/>
        </w:rPr>
      </w:pPr>
    </w:p>
    <w:p>
      <w:pPr>
        <w:pStyle w:val="style157"/>
        <w:rPr>
          <w:i/>
        </w:rPr>
      </w:pPr>
      <w:r>
        <w:rPr>
          <w:i/>
        </w:rPr>
        <w:t>10. what happens to the metallic character of the main group elements as you move from left to right across any row of the periodc table? what happens to the metallic character of the main group elements as you move down a column?</w:t>
      </w:r>
    </w:p>
    <w:p>
      <w:pPr>
        <w:pStyle w:val="style157"/>
        <w:rPr>
          <w:i/>
        </w:rPr>
      </w:pPr>
      <w:r>
        <w:rPr>
          <w:i/>
        </w:rPr>
        <w:t>11. Which of the following set of elements is arranged in order of increasing first ionization energies?</w:t>
      </w:r>
    </w:p>
    <w:p>
      <w:pPr>
        <w:pStyle w:val="style157"/>
        <w:rPr>
          <w:i/>
        </w:rPr>
      </w:pPr>
      <w:r>
        <w:rPr>
          <w:i/>
        </w:rPr>
        <w:t xml:space="preserve">A. </w:t>
      </w:r>
      <w:r>
        <w:rPr>
          <w:i/>
          <w:vertAlign w:val="subscript"/>
        </w:rPr>
        <w:t>11</w:t>
      </w:r>
      <w:r>
        <w:rPr>
          <w:i/>
        </w:rPr>
        <w:t xml:space="preserve">Na, </w:t>
      </w:r>
      <w:r>
        <w:rPr>
          <w:i/>
          <w:vertAlign w:val="subscript"/>
        </w:rPr>
        <w:t>3</w:t>
      </w:r>
      <w:r>
        <w:rPr>
          <w:i/>
        </w:rPr>
        <w:t xml:space="preserve">Li, </w:t>
      </w:r>
      <w:r>
        <w:rPr>
          <w:i/>
          <w:vertAlign w:val="subscript"/>
        </w:rPr>
        <w:t>19</w:t>
      </w:r>
      <w:r>
        <w:rPr>
          <w:i/>
        </w:rPr>
        <w:t xml:space="preserve">K, </w:t>
      </w:r>
      <w:r>
        <w:rPr>
          <w:i/>
          <w:vertAlign w:val="subscript"/>
        </w:rPr>
        <w:t>37</w:t>
      </w:r>
      <w:r>
        <w:rPr>
          <w:i/>
        </w:rPr>
        <w:t>Rb</w:t>
      </w:r>
    </w:p>
    <w:p>
      <w:pPr>
        <w:pStyle w:val="style157"/>
        <w:rPr>
          <w:i/>
        </w:rPr>
      </w:pPr>
      <w:r>
        <w:rPr>
          <w:i/>
        </w:rPr>
        <w:t xml:space="preserve">B. </w:t>
      </w:r>
      <w:r>
        <w:rPr>
          <w:i/>
          <w:vertAlign w:val="subscript"/>
        </w:rPr>
        <w:t>37</w:t>
      </w:r>
      <w:r>
        <w:rPr>
          <w:i/>
        </w:rPr>
        <w:t>Rb,</w:t>
      </w:r>
      <w:r>
        <w:rPr>
          <w:i/>
          <w:vertAlign w:val="subscript"/>
        </w:rPr>
        <w:t xml:space="preserve"> 19</w:t>
      </w:r>
      <w:r>
        <w:rPr>
          <w:i/>
        </w:rPr>
        <w:t>K,</w:t>
      </w:r>
      <w:r>
        <w:rPr>
          <w:i/>
          <w:vertAlign w:val="subscript"/>
        </w:rPr>
        <w:t xml:space="preserve"> 3</w:t>
      </w:r>
      <w:r>
        <w:rPr>
          <w:i/>
        </w:rPr>
        <w:t>Li,</w:t>
      </w:r>
      <w:r>
        <w:rPr>
          <w:i/>
          <w:vertAlign w:val="subscript"/>
        </w:rPr>
        <w:t xml:space="preserve"> 11</w:t>
      </w:r>
      <w:r>
        <w:rPr>
          <w:i/>
        </w:rPr>
        <w:t>Na</w:t>
      </w:r>
    </w:p>
    <w:p>
      <w:pPr>
        <w:pStyle w:val="style157"/>
        <w:rPr>
          <w:i/>
        </w:rPr>
      </w:pPr>
      <w:r>
        <w:rPr>
          <w:i/>
        </w:rPr>
        <w:t xml:space="preserve">C. </w:t>
      </w:r>
      <w:r>
        <w:rPr>
          <w:i/>
          <w:vertAlign w:val="subscript"/>
        </w:rPr>
        <w:t>3</w:t>
      </w:r>
      <w:r>
        <w:rPr>
          <w:i/>
        </w:rPr>
        <w:t xml:space="preserve">Li, </w:t>
      </w:r>
      <w:r>
        <w:rPr>
          <w:i/>
          <w:vertAlign w:val="subscript"/>
        </w:rPr>
        <w:t>19</w:t>
      </w:r>
      <w:r>
        <w:rPr>
          <w:i/>
        </w:rPr>
        <w:t xml:space="preserve">K, </w:t>
      </w:r>
      <w:r>
        <w:rPr>
          <w:i/>
          <w:vertAlign w:val="subscript"/>
        </w:rPr>
        <w:t>11</w:t>
      </w:r>
      <w:r>
        <w:rPr>
          <w:i/>
        </w:rPr>
        <w:t xml:space="preserve">Na, </w:t>
      </w:r>
      <w:r>
        <w:rPr>
          <w:i/>
          <w:vertAlign w:val="subscript"/>
        </w:rPr>
        <w:t>37</w:t>
      </w:r>
      <w:r>
        <w:rPr>
          <w:i/>
        </w:rPr>
        <w:t>Rb</w:t>
      </w:r>
    </w:p>
    <w:p>
      <w:pPr>
        <w:pStyle w:val="style157"/>
        <w:rPr>
          <w:i/>
          <w:vertAlign w:val="subscript"/>
        </w:rPr>
      </w:pPr>
      <w:r>
        <w:rPr>
          <w:i/>
        </w:rPr>
        <w:t xml:space="preserve">D. </w:t>
      </w:r>
      <w:r>
        <w:rPr>
          <w:i/>
          <w:vertAlign w:val="subscript"/>
        </w:rPr>
        <w:t>37</w:t>
      </w:r>
      <w:r>
        <w:rPr>
          <w:i/>
        </w:rPr>
        <w:t xml:space="preserve">Rb, </w:t>
      </w:r>
      <w:r>
        <w:rPr>
          <w:i/>
          <w:vertAlign w:val="subscript"/>
        </w:rPr>
        <w:t>19</w:t>
      </w:r>
      <w:r>
        <w:rPr>
          <w:i/>
        </w:rPr>
        <w:t xml:space="preserve">K, </w:t>
      </w:r>
      <w:r>
        <w:rPr>
          <w:i/>
          <w:vertAlign w:val="subscript"/>
        </w:rPr>
        <w:t>11</w:t>
      </w:r>
      <w:r>
        <w:rPr>
          <w:i/>
        </w:rPr>
        <w:t xml:space="preserve">Na, </w:t>
      </w:r>
      <w:r>
        <w:rPr>
          <w:i/>
          <w:vertAlign w:val="subscript"/>
        </w:rPr>
        <w:t>3</w:t>
      </w:r>
      <w:r>
        <w:rPr>
          <w:i/>
        </w:rPr>
        <w:t>Li</w:t>
      </w:r>
    </w:p>
    <w:p>
      <w:pPr>
        <w:pStyle w:val="style157"/>
        <w:rPr>
          <w:i/>
        </w:rPr>
      </w:pPr>
    </w:p>
    <w:p>
      <w:pPr>
        <w:pStyle w:val="style157"/>
        <w:rPr/>
      </w:pPr>
      <w:r>
        <w:t>Review answers</w:t>
      </w:r>
    </w:p>
    <w:p>
      <w:pPr>
        <w:pStyle w:val="style157"/>
        <w:numPr>
          <w:ilvl w:val="0"/>
          <w:numId w:val="135"/>
        </w:numPr>
        <w:rPr>
          <w:i/>
        </w:rPr>
      </w:pPr>
      <w:r>
        <w:rPr>
          <w:i/>
        </w:rPr>
        <w:t>A  2. E  3.D  4.D  5.B  6.B  7.C  8.E  9.D</w:t>
      </w:r>
    </w:p>
    <w:p>
      <w:pPr>
        <w:pStyle w:val="style157"/>
        <w:rPr>
          <w:i/>
        </w:rPr>
      </w:pPr>
      <w:r>
        <w:rPr>
          <w:i/>
        </w:rPr>
        <w:t>10. The metallic character decreases from left to right and increases going down a column.</w:t>
      </w:r>
    </w:p>
    <w:p>
      <w:pPr>
        <w:pStyle w:val="style157"/>
        <w:rPr>
          <w:i/>
        </w:rPr>
      </w:pPr>
      <w:r>
        <w:rPr>
          <w:i/>
        </w:rPr>
        <w:t>11. D.</w:t>
      </w:r>
    </w:p>
    <w:p>
      <w:pPr>
        <w:pStyle w:val="style157"/>
        <w:rPr>
          <w:i/>
        </w:rPr>
      </w:pPr>
    </w:p>
    <w:p>
      <w:pPr>
        <w:pStyle w:val="style157"/>
        <w:rPr/>
      </w:pPr>
    </w:p>
    <w:p>
      <w:pPr>
        <w:pStyle w:val="style157"/>
        <w:rPr/>
        <w:sectPr>
          <w:type w:val="continuous"/>
          <w:pgSz w:w="12240" w:h="15840" w:orient="portrait"/>
          <w:pgMar w:top="1440" w:right="1440" w:bottom="1440" w:left="1440" w:header="720" w:footer="720" w:gutter="0"/>
          <w:cols w:space="720" w:num="2"/>
          <w:docGrid w:linePitch="360"/>
        </w:sectPr>
      </w:pPr>
    </w:p>
    <w:p>
      <w:pPr>
        <w:pStyle w:val="style157"/>
        <w:jc w:val="center"/>
        <w:rPr>
          <w:color w:val="ff0000"/>
          <w:u w:val="single"/>
        </w:rPr>
      </w:pPr>
      <w:r>
        <w:rPr>
          <w:color w:val="ff0000"/>
          <w:u w:val="single"/>
        </w:rPr>
        <w:t>TAKE AWAY</w:t>
      </w:r>
    </w:p>
    <w:p>
      <w:pPr>
        <w:pStyle w:val="style157"/>
        <w:rPr/>
      </w:pPr>
    </w:p>
    <w:p>
      <w:pPr>
        <w:pStyle w:val="style157"/>
        <w:numPr>
          <w:ilvl w:val="0"/>
          <w:numId w:val="130"/>
        </w:numPr>
        <w:rPr>
          <w:i/>
        </w:rPr>
      </w:pPr>
      <w:r>
        <w:rPr>
          <w:i/>
        </w:rPr>
        <w:t>State the periodic law.</w:t>
      </w:r>
    </w:p>
    <w:p>
      <w:pPr>
        <w:pStyle w:val="style157"/>
        <w:numPr>
          <w:ilvl w:val="0"/>
          <w:numId w:val="130"/>
        </w:numPr>
        <w:rPr>
          <w:i/>
        </w:rPr>
      </w:pPr>
      <w:r>
        <w:rPr>
          <w:i/>
        </w:rPr>
        <w:t>Give two characteristics of elements in the same group</w:t>
      </w:r>
    </w:p>
    <w:p>
      <w:pPr>
        <w:pStyle w:val="style157"/>
        <w:numPr>
          <w:ilvl w:val="0"/>
          <w:numId w:val="130"/>
        </w:numPr>
        <w:rPr>
          <w:i/>
        </w:rPr>
      </w:pPr>
      <w:r>
        <w:rPr>
          <w:i/>
        </w:rPr>
        <w:t>Name one metal and a non-metal that are the most reactive.</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m:oMath>
        <m:r>
          <w:rPr>
            <w:rFonts w:ascii="Cambria Math" w:hAnsi="Cambria Math"/>
          </w:rPr>
          <m:t xml:space="preserve"> </m:t>
        </m:r>
        <m:r>
          <m:rPr>
            <m:sty m:val="p"/>
          </m:rPr>
          <w:rPr>
            <w:rFonts w:ascii="Cambria Math" w:hAnsi="Cambria Math"/>
            <w:color w:val="ff0000"/>
          </w:rPr>
          <m:t>ELECTRON CONFIGURATIONS</m:t>
        </m:r>
      </m:oMath>
    </w:p>
    <w:p>
      <w:pPr>
        <w:pStyle w:val="style157"/>
        <w:rPr/>
      </w:pPr>
      <w:r>
        <w:t>TEACH YOURSELF ELECTRON CONFIGURATIONS</w:t>
      </w:r>
    </w:p>
    <w:p>
      <w:pPr>
        <w:pStyle w:val="style0"/>
        <w:rPr/>
      </w:pPr>
    </w:p>
    <w:p>
      <w:pPr>
        <w:pStyle w:val="style0"/>
        <w:rPr/>
      </w:pPr>
      <w:r>
        <w:t>HOW DO ELECTRON ARRANGEMENTS RELATE TO THE REACTIVITY OF CHEMICAL ELEMENTS?</w:t>
      </w:r>
    </w:p>
    <w:p>
      <w:pPr>
        <w:pStyle w:val="style0"/>
        <w:rPr/>
      </w:pPr>
      <w:r>
        <w:t>When an atom has its outer level full to the maximum number of electrons allowed, the atom is particularly stable electronically and very unreactive.</w:t>
      </w:r>
    </w:p>
    <w:p>
      <w:pPr>
        <w:pStyle w:val="style0"/>
        <w:rPr/>
      </w:pPr>
      <w:r>
        <w:t>This is the situation with the Noble Gases: He is [2], neon is [2,8] and argon is [2,8,8] etc.</w:t>
      </w:r>
    </w:p>
    <w:p>
      <w:pPr>
        <w:pStyle w:val="style0"/>
        <w:rPr/>
      </w:pPr>
      <w:r>
        <w:t>There atoms are the most reluctant to lose, share or gain electrons in any sort of chemical interaction because they are so electronically stable.</w:t>
      </w:r>
    </w:p>
    <w:p>
      <w:pPr>
        <w:pStyle w:val="style0"/>
        <w:rPr/>
      </w:pPr>
      <w:r>
        <w:t>For all elements most of their chemistry is about what outer electrons do or don't!</w:t>
      </w:r>
    </w:p>
    <w:p>
      <w:pPr>
        <w:pStyle w:val="style0"/>
        <w:rPr/>
      </w:pPr>
      <w:r>
        <w:t>[2], [2,8] and [2,8,8] etc. are known as the 'stable Noble Gas arrangements', and the atoms of other elements try to attain this sort of electron structure when reacting to become more stable.</w:t>
      </w:r>
    </w:p>
    <w:p>
      <w:pPr>
        <w:pStyle w:val="style157"/>
        <w:rPr>
          <w:b/>
          <w:i/>
        </w:rPr>
      </w:pPr>
    </w:p>
    <w:p>
      <w:pPr>
        <w:pStyle w:val="style157"/>
        <w:rPr>
          <w:b/>
          <w:i/>
        </w:rPr>
      </w:pPr>
    </w:p>
    <w:p>
      <w:pPr>
        <w:pStyle w:val="style0"/>
        <w:autoSpaceDE w:val="false"/>
        <w:autoSpaceDN w:val="false"/>
        <w:adjustRightInd w:val="false"/>
        <w:spacing w:after="0" w:lineRule="auto" w:line="240"/>
        <w:rPr>
          <w:rFonts w:cs="ArialMT"/>
          <w:b/>
          <w:sz w:val="24"/>
          <w:szCs w:val="24"/>
        </w:rPr>
        <w:sectPr>
          <w:type w:val="continuous"/>
          <w:pgSz w:w="12240" w:h="15840" w:orient="portrait"/>
          <w:pgMar w:top="1440" w:right="1440" w:bottom="1440" w:left="1440" w:header="720" w:footer="720" w:gutter="0"/>
          <w:cols w:space="720"/>
          <w:docGrid w:linePitch="360"/>
        </w:sectPr>
      </w:pPr>
    </w:p>
    <w:p>
      <w:pPr>
        <w:pStyle w:val="style0"/>
        <w:autoSpaceDE w:val="false"/>
        <w:autoSpaceDN w:val="false"/>
        <w:adjustRightInd w:val="false"/>
        <w:spacing w:after="0" w:lineRule="auto" w:line="240"/>
        <w:rPr>
          <w:rFonts w:cs="ArialMT"/>
          <w:b/>
          <w:sz w:val="24"/>
          <w:szCs w:val="24"/>
          <w:highlight w:val="yellow"/>
        </w:rPr>
      </w:pPr>
      <w:r>
        <w:rPr>
          <w:rFonts w:cs="ArialMT"/>
          <w:b/>
          <w:sz w:val="24"/>
          <w:szCs w:val="24"/>
          <w:highlight w:val="yellow"/>
        </w:rPr>
        <w:t>Write the electron configuration for hydrogen (H).</w:t>
      </w:r>
    </w:p>
    <w:p>
      <w:pPr>
        <w:pStyle w:val="style0"/>
        <w:numPr>
          <w:ilvl w:val="0"/>
          <w:numId w:val="22"/>
        </w:numPr>
        <w:autoSpaceDE w:val="false"/>
        <w:autoSpaceDN w:val="false"/>
        <w:adjustRightInd w:val="false"/>
        <w:spacing w:after="0" w:lineRule="auto" w:line="240"/>
        <w:rPr>
          <w:rFonts w:cs="ArialMT"/>
          <w:sz w:val="24"/>
          <w:szCs w:val="24"/>
          <w:highlight w:val="yellow"/>
        </w:rPr>
      </w:pPr>
      <w:r>
        <w:rPr>
          <w:rFonts w:cs="ArialMT"/>
          <w:sz w:val="24"/>
          <w:szCs w:val="24"/>
          <w:highlight w:val="yellow"/>
        </w:rPr>
        <w:t>First, you need to find hydrogen on the Periodic Table. Take a look at the Periodic Table.</w:t>
      </w:r>
    </w:p>
    <w:p>
      <w:pPr>
        <w:pStyle w:val="style0"/>
        <w:numPr>
          <w:ilvl w:val="0"/>
          <w:numId w:val="22"/>
        </w:numPr>
        <w:autoSpaceDE w:val="false"/>
        <w:autoSpaceDN w:val="false"/>
        <w:adjustRightInd w:val="false"/>
        <w:spacing w:after="0" w:lineRule="auto" w:line="240"/>
        <w:rPr>
          <w:rFonts w:cs="ArialMT"/>
          <w:sz w:val="24"/>
          <w:szCs w:val="24"/>
          <w:highlight w:val="yellow"/>
        </w:rPr>
      </w:pPr>
      <w:r>
        <w:rPr>
          <w:rFonts w:cs="ArialMT"/>
          <w:sz w:val="24"/>
          <w:szCs w:val="24"/>
          <w:highlight w:val="yellow"/>
        </w:rPr>
        <w:t xml:space="preserve"> You know that hydrogen is in the first column, and if you look carefully, you</w:t>
      </w:r>
      <w:r>
        <w:rPr>
          <w:rFonts w:cs="ArialMT"/>
          <w:sz w:val="24"/>
          <w:szCs w:val="24"/>
          <w:highlight w:val="yellow"/>
          <w:lang w:val="en-US"/>
        </w:rPr>
        <w:t xml:space="preserve"> will</w:t>
      </w:r>
      <w:r>
        <w:rPr>
          <w:rFonts w:cs="ArialMT"/>
          <w:sz w:val="24"/>
          <w:szCs w:val="24"/>
          <w:highlight w:val="yellow"/>
        </w:rPr>
        <w:t xml:space="preserve"> see that hydrogen also happens to be at the top of the first column. </w:t>
      </w:r>
    </w:p>
    <w:p>
      <w:pPr>
        <w:pStyle w:val="style0"/>
        <w:numPr>
          <w:ilvl w:val="0"/>
          <w:numId w:val="22"/>
        </w:numPr>
        <w:autoSpaceDE w:val="false"/>
        <w:autoSpaceDN w:val="false"/>
        <w:adjustRightInd w:val="false"/>
        <w:spacing w:after="0" w:lineRule="auto" w:line="240"/>
        <w:rPr>
          <w:rFonts w:cs="ArialMT"/>
          <w:sz w:val="24"/>
          <w:szCs w:val="24"/>
          <w:highlight w:val="yellow"/>
        </w:rPr>
      </w:pPr>
      <w:r>
        <w:rPr>
          <w:rFonts w:cs="ArialMT"/>
          <w:sz w:val="24"/>
          <w:szCs w:val="24"/>
          <w:highlight w:val="yellow"/>
        </w:rPr>
        <w:t>The Periodic Table tells you that the atomic number for hydrogen is Z = 1, thus hydrogen has 1 proton. Neutral hydrogen will also have 1 electron. You need to write the electron</w:t>
      </w:r>
    </w:p>
    <w:p>
      <w:pPr>
        <w:pStyle w:val="style0"/>
        <w:autoSpaceDE w:val="false"/>
        <w:autoSpaceDN w:val="false"/>
        <w:adjustRightInd w:val="false"/>
        <w:spacing w:after="0" w:lineRule="auto" w:line="240"/>
        <w:rPr>
          <w:rFonts w:cs="ArialMT"/>
          <w:sz w:val="24"/>
          <w:szCs w:val="24"/>
          <w:highlight w:val="yellow"/>
        </w:rPr>
      </w:pPr>
      <w:r>
        <w:rPr>
          <w:rFonts w:cs="ArialMT"/>
          <w:sz w:val="24"/>
          <w:szCs w:val="24"/>
          <w:highlight w:val="yellow"/>
        </w:rPr>
        <w:t>Configuration for an atom with 1 electron.</w:t>
      </w:r>
    </w:p>
    <w:p>
      <w:pPr>
        <w:pStyle w:val="style157"/>
        <w:rPr/>
      </w:pPr>
      <w:r>
        <w:rPr>
          <w:noProof/>
          <w:highlight w:val="yellow"/>
        </w:rPr>
        <w:drawing>
          <wp:inline distL="0" distT="0" distB="0" distR="0">
            <wp:extent cx="3637128" cy="2040341"/>
            <wp:effectExtent l="0" t="0" r="1905" b="0"/>
            <wp:docPr id="1093" name="Picture 9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90"/>
                    <pic:cNvPicPr/>
                  </pic:nvPicPr>
                  <pic:blipFill>
                    <a:blip r:embed="rId9" cstate="print"/>
                    <a:srcRect l="0" t="0" r="0" b="0"/>
                    <a:stretch/>
                  </pic:blipFill>
                  <pic:spPr>
                    <a:xfrm rot="0">
                      <a:off x="0" y="0"/>
                      <a:ext cx="3637128" cy="2040341"/>
                    </a:xfrm>
                    <a:prstGeom prst="rect"/>
                    <a:ln>
                      <a:noFill/>
                    </a:ln>
                  </pic:spPr>
                </pic:pic>
              </a:graphicData>
            </a:graphic>
          </wp:inline>
        </w:drawing>
      </w:r>
    </w:p>
    <w:p>
      <w:pPr>
        <w:pStyle w:val="style157"/>
        <w:rPr/>
      </w:pP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sz w:val="24"/>
          <w:szCs w:val="24"/>
        </w:rPr>
        <w:sectPr>
          <w:type w:val="continuous"/>
          <w:pgSz w:w="12240" w:h="15840" w:orient="portrait"/>
          <w:pgMar w:top="1440" w:right="1440" w:bottom="1440" w:left="1440" w:header="720" w:footer="720" w:gutter="0"/>
          <w:cols w:equalWidth="0" w:space="720" w:num="2">
            <w:col w:w="2640" w:space="720"/>
            <w:col w:w="6000"/>
          </w:cols>
          <w:docGrid w:linePitch="360"/>
        </w:sectPr>
      </w:pPr>
    </w:p>
    <w:p>
      <w:pPr>
        <w:pStyle w:val="style157"/>
        <w:rPr/>
      </w:pPr>
    </w:p>
    <w:p>
      <w:pPr>
        <w:pStyle w:val="style157"/>
        <w:rPr>
          <w:rFonts w:ascii="Cambria Math" w:hAnsi="Cambria Math"/>
        </w:rPr>
      </w:pPr>
    </w:p>
    <w:p>
      <w:pPr>
        <w:pStyle w:val="style157"/>
        <w:numPr>
          <w:ilvl w:val="0"/>
          <w:numId w:val="97"/>
        </w:numPr>
        <w:rPr/>
      </w:pPr>
      <w:r>
        <w:t>Electronic configuration is the arrangement of electrons around the nucleus of the atoms.</w:t>
      </w:r>
    </w:p>
    <w:p>
      <w:pPr>
        <w:pStyle w:val="style0"/>
        <w:numPr>
          <w:ilvl w:val="0"/>
          <w:numId w:val="21"/>
        </w:numPr>
        <w:autoSpaceDE w:val="false"/>
        <w:autoSpaceDN w:val="false"/>
        <w:adjustRightInd w:val="false"/>
        <w:spacing w:after="0" w:lineRule="auto" w:line="240"/>
        <w:rPr>
          <w:rFonts w:cs="Calibri"/>
          <w:sz w:val="24"/>
          <w:szCs w:val="24"/>
        </w:rPr>
      </w:pPr>
      <w:r>
        <w:rPr>
          <w:rFonts w:cs="Calibri"/>
          <w:sz w:val="24"/>
          <w:szCs w:val="24"/>
        </w:rPr>
        <w:t xml:space="preserve">Electrons are arranged around atoms in specific shells. The most important shell is the outer one as this controls an atom’s chemistry. </w:t>
      </w:r>
    </w:p>
    <w:p>
      <w:pPr>
        <w:pStyle w:val="style0"/>
        <w:numPr>
          <w:ilvl w:val="0"/>
          <w:numId w:val="21"/>
        </w:numPr>
        <w:autoSpaceDE w:val="false"/>
        <w:autoSpaceDN w:val="false"/>
        <w:adjustRightInd w:val="false"/>
        <w:spacing w:after="0" w:lineRule="auto" w:line="240"/>
        <w:rPr>
          <w:rFonts w:cs="Calibri"/>
          <w:sz w:val="24"/>
          <w:szCs w:val="24"/>
        </w:rPr>
      </w:pPr>
      <w:r>
        <w:rPr>
          <w:rFonts w:cs="Calibri"/>
          <w:sz w:val="24"/>
          <w:szCs w:val="24"/>
        </w:rPr>
        <w:t>We call the electrons in the outer shell ‘</w:t>
      </w:r>
      <w:r>
        <w:rPr>
          <w:rFonts w:cs="Calibri,Bold"/>
          <w:b/>
          <w:bCs/>
          <w:color w:val="16b216"/>
          <w:sz w:val="24"/>
          <w:szCs w:val="24"/>
        </w:rPr>
        <w:t>valence electrons</w:t>
      </w:r>
      <w:r>
        <w:rPr>
          <w:rFonts w:cs="Calibri"/>
          <w:color w:val="16b216"/>
          <w:sz w:val="24"/>
          <w:szCs w:val="24"/>
        </w:rPr>
        <w:t xml:space="preserve">’ </w:t>
      </w:r>
      <w:r>
        <w:rPr>
          <w:rFonts w:cs="Calibri"/>
          <w:sz w:val="24"/>
          <w:szCs w:val="24"/>
        </w:rPr>
        <w:t xml:space="preserve">because they are used for bonding. </w:t>
      </w:r>
    </w:p>
    <w:p>
      <w:pPr>
        <w:pStyle w:val="style0"/>
        <w:numPr>
          <w:ilvl w:val="0"/>
          <w:numId w:val="21"/>
        </w:numPr>
        <w:autoSpaceDE w:val="false"/>
        <w:autoSpaceDN w:val="false"/>
        <w:adjustRightInd w:val="false"/>
        <w:spacing w:after="0" w:lineRule="auto" w:line="240"/>
        <w:rPr>
          <w:rFonts w:cs="Calibri"/>
          <w:sz w:val="24"/>
          <w:szCs w:val="24"/>
        </w:rPr>
      </w:pPr>
      <w:r>
        <w:rPr>
          <w:rFonts w:cs="Calibri"/>
          <w:sz w:val="24"/>
          <w:szCs w:val="24"/>
        </w:rPr>
        <w:t>The number of electrons i</w:t>
      </w:r>
      <w:r>
        <w:rPr>
          <w:rFonts w:cs="Calibri"/>
          <w:sz w:val="24"/>
          <w:szCs w:val="24"/>
        </w:rPr>
        <w:t>n the outer shell is the same as</w:t>
      </w:r>
      <w:r>
        <w:rPr>
          <w:rFonts w:cs="Calibri"/>
          <w:sz w:val="24"/>
          <w:szCs w:val="24"/>
        </w:rPr>
        <w:t xml:space="preserve"> element’s group number. </w:t>
      </w:r>
    </w:p>
    <w:p>
      <w:pPr>
        <w:pStyle w:val="style0"/>
        <w:numPr>
          <w:ilvl w:val="0"/>
          <w:numId w:val="21"/>
        </w:numPr>
        <w:autoSpaceDE w:val="false"/>
        <w:autoSpaceDN w:val="false"/>
        <w:adjustRightInd w:val="false"/>
        <w:spacing w:after="0" w:lineRule="auto" w:line="240"/>
        <w:rPr>
          <w:rFonts w:cs="Calibri"/>
          <w:b/>
          <w:color w:val="00b050"/>
          <w:sz w:val="24"/>
          <w:szCs w:val="24"/>
        </w:rPr>
      </w:pPr>
      <w:r>
        <w:rPr>
          <w:rFonts w:cs="Calibri"/>
          <w:b/>
          <w:i/>
          <w:sz w:val="24"/>
          <w:szCs w:val="24"/>
        </w:rPr>
        <w:t xml:space="preserve">The number of electrons around an atom is given by the atom’s proton number. </w:t>
      </w:r>
      <w:r>
        <w:rPr>
          <w:rFonts w:cs="Calibri"/>
          <w:b/>
          <w:color w:val="00b050"/>
          <w:sz w:val="24"/>
          <w:szCs w:val="24"/>
        </w:rPr>
        <w:t>That is to say we use atomic number of an atom to write its electronic configuration.</w:t>
      </w:r>
    </w:p>
    <w:p>
      <w:pPr>
        <w:pStyle w:val="style0"/>
        <w:numPr>
          <w:ilvl w:val="0"/>
          <w:numId w:val="21"/>
        </w:numPr>
        <w:autoSpaceDE w:val="false"/>
        <w:autoSpaceDN w:val="false"/>
        <w:adjustRightInd w:val="false"/>
        <w:spacing w:after="0" w:lineRule="auto" w:line="240"/>
        <w:rPr>
          <w:rFonts w:cs="Calibri"/>
          <w:sz w:val="24"/>
          <w:szCs w:val="24"/>
        </w:rPr>
      </w:pPr>
      <w:r>
        <w:rPr>
          <w:rFonts w:cs="Calibri"/>
          <w:sz w:val="24"/>
          <w:szCs w:val="24"/>
        </w:rPr>
        <w:t>They are arranged in shells as follows:</w:t>
      </w:r>
    </w:p>
    <w:p>
      <w:pPr>
        <w:pStyle w:val="style0"/>
        <w:autoSpaceDE w:val="false"/>
        <w:autoSpaceDN w:val="false"/>
        <w:adjustRightInd w:val="false"/>
        <w:spacing w:after="0" w:lineRule="auto" w:line="240"/>
        <w:rPr>
          <w:rFonts w:cs="Calibri"/>
          <w:b/>
          <w:sz w:val="24"/>
          <w:szCs w:val="24"/>
        </w:rPr>
      </w:pPr>
      <w:r>
        <w:rPr>
          <w:rFonts w:cs="Arial"/>
          <w:sz w:val="24"/>
          <w:szCs w:val="24"/>
        </w:rPr>
        <w:t>•</w:t>
      </w:r>
      <w:r>
        <w:rPr>
          <w:rFonts w:cs="Calibri,Bold"/>
          <w:b/>
          <w:bCs/>
          <w:sz w:val="24"/>
          <w:szCs w:val="24"/>
        </w:rPr>
        <w:t xml:space="preserve">1st Shell </w:t>
      </w:r>
      <w:r>
        <w:rPr>
          <w:rFonts w:cs="Calibri"/>
          <w:b/>
          <w:sz w:val="24"/>
          <w:szCs w:val="24"/>
        </w:rPr>
        <w:t>– Holds two electrons</w:t>
      </w:r>
    </w:p>
    <w:p>
      <w:pPr>
        <w:pStyle w:val="style157"/>
        <w:rPr/>
      </w:pPr>
      <w:r>
        <w:t>•</w:t>
      </w:r>
      <w:r>
        <w:rPr>
          <w:bCs/>
        </w:rPr>
        <w:t xml:space="preserve">2nd/3rd/4th Shells </w:t>
      </w:r>
      <w:r>
        <w:rPr>
          <w:rFonts w:cs="Calibri"/>
        </w:rPr>
        <w:t>– Hold 8 electrons</w:t>
      </w:r>
    </w:p>
    <w:p>
      <w:pPr>
        <w:pStyle w:val="style157"/>
        <w:numPr>
          <w:ilvl w:val="0"/>
          <w:numId w:val="9"/>
        </w:numPr>
        <w:rPr>
          <w:b/>
          <w:i/>
        </w:rPr>
      </w:pPr>
      <w:r>
        <w:rPr>
          <w:b/>
          <w:i/>
        </w:rPr>
        <w:t xml:space="preserve">A detailed electron configuration (s, p, d and f) for atoms of the first thirty elements are discus below. </w:t>
      </w:r>
    </w:p>
    <w:p>
      <w:pPr>
        <w:pStyle w:val="style157"/>
        <w:numPr>
          <w:ilvl w:val="0"/>
          <w:numId w:val="9"/>
        </w:numPr>
        <w:rPr>
          <w:b/>
          <w:i/>
        </w:rPr>
      </w:pPr>
      <w:r>
        <w:rPr>
          <w:b/>
          <w:i/>
        </w:rPr>
        <w:t>An electron configuration of an atom is a particular distribution of electrons among available subshells.</w:t>
      </w:r>
    </w:p>
    <w:p>
      <w:pPr>
        <w:pStyle w:val="style157"/>
        <w:rPr>
          <w:b/>
          <w:i/>
        </w:rPr>
      </w:pPr>
    </w:p>
    <w:p>
      <w:pPr>
        <w:pStyle w:val="style157"/>
        <w:numPr>
          <w:ilvl w:val="0"/>
          <w:numId w:val="9"/>
        </w:numPr>
        <w:rPr>
          <w:b/>
          <w:i/>
        </w:rPr>
      </w:pPr>
      <w:r>
        <w:rPr>
          <w:b/>
          <w:i/>
        </w:rPr>
        <w:t xml:space="preserve">Most of the configurations can be explained in terms of the </w:t>
      </w:r>
      <w:r>
        <w:rPr>
          <w:color w:val="0070c0"/>
        </w:rPr>
        <w:t>building-up principle</w:t>
      </w:r>
      <w:r>
        <w:rPr>
          <w:b/>
          <w:i/>
          <w:color w:val="ff0000"/>
        </w:rPr>
        <w:t>(Aufbau principle)</w:t>
      </w:r>
      <w:r>
        <w:rPr>
          <w:b/>
          <w:i/>
        </w:rPr>
        <w:t>, a scheme used to reproduce the electron configurations of the ground states of atoms successively filling subshells (orbitals) with electrons in a specific order (the building-up order). The order is 1s, 2s, 2p, 3s, 3p, 4s, 3d, 4p, 5s, 4d, 5p, 6s, 4f,5d, 6p, 7s,5f,6d,7p.</w:t>
      </w:r>
    </w:p>
    <w:p>
      <w:pPr>
        <w:pStyle w:val="style157"/>
        <w:rPr>
          <w:b/>
          <w:i/>
        </w:rPr>
      </w:pPr>
      <w:r>
        <w:rPr>
          <w:b/>
          <w:i/>
          <w:noProof/>
        </w:rPr>
        <w:drawing>
          <wp:inline distL="0" distT="0" distB="0" distR="0">
            <wp:extent cx="2577181" cy="2092461"/>
            <wp:effectExtent l="0" t="0" r="0" b="3175"/>
            <wp:docPr id="1094"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6"/>
                    <pic:cNvPicPr/>
                  </pic:nvPicPr>
                  <pic:blipFill>
                    <a:blip r:embed="rId10" cstate="print"/>
                    <a:srcRect l="0" t="0" r="0" b="0"/>
                    <a:stretch/>
                  </pic:blipFill>
                  <pic:spPr>
                    <a:xfrm rot="0">
                      <a:off x="0" y="0"/>
                      <a:ext cx="2577181" cy="2092461"/>
                    </a:xfrm>
                    <a:prstGeom prst="rect"/>
                    <a:ln>
                      <a:noFill/>
                    </a:ln>
                  </pic:spPr>
                </pic:pic>
              </a:graphicData>
            </a:graphic>
          </wp:inline>
        </w:drawing>
      </w:r>
    </w:p>
    <w:p>
      <w:pPr>
        <w:pStyle w:val="style157"/>
        <w:rPr>
          <w:b/>
          <w:i/>
        </w:rPr>
      </w:pPr>
    </w:p>
    <w:p>
      <w:pPr>
        <w:pStyle w:val="style157"/>
        <w:rPr>
          <w:i/>
        </w:rPr>
      </w:pPr>
    </w:p>
    <w:p>
      <w:pPr>
        <w:pStyle w:val="style157"/>
        <w:rPr>
          <w:i/>
        </w:rPr>
      </w:pPr>
    </w:p>
    <w:p>
      <w:pPr>
        <w:pStyle w:val="style157"/>
        <w:rPr>
          <w:i/>
        </w:rPr>
      </w:pPr>
      <w:r>
        <w:rPr>
          <w:i/>
        </w:rPr>
        <w:t>Maximum electrons for orbitals:</w:t>
      </w:r>
    </w:p>
    <w:p>
      <w:pPr>
        <w:pStyle w:val="style157"/>
        <w:numPr>
          <w:ilvl w:val="0"/>
          <w:numId w:val="10"/>
        </w:numPr>
        <w:rPr>
          <w:color w:val="002060"/>
        </w:rPr>
      </w:pPr>
      <w:r>
        <w:rPr>
          <w:b/>
          <w:i/>
        </w:rPr>
        <w:t>S-orbital=2, p-orbital =6, d-orbital=10, f-orbital=14. The numbers beside the orbitals represent energy levels or principal quantum numbers (n).</w:t>
      </w:r>
    </w:p>
    <w:p>
      <w:pPr>
        <w:pStyle w:val="style157"/>
        <w:numPr>
          <w:ilvl w:val="0"/>
          <w:numId w:val="10"/>
        </w:numPr>
        <w:rPr>
          <w:color w:val="002060"/>
        </w:rPr>
      </w:pPr>
      <w:r>
        <w:rPr>
          <w:color w:val="002060"/>
        </w:rPr>
        <w:t>A</w:t>
      </w:r>
      <w:r>
        <w:rPr>
          <w:color w:val="002060"/>
        </w:rPr>
        <w:t>n orbital is a region in space where electrons are likely to be found or where there is high possibility of finding electrons.</w:t>
      </w:r>
    </w:p>
    <w:p>
      <w:pPr>
        <w:pStyle w:val="style157"/>
        <w:rPr>
          <w:b/>
          <w:i/>
        </w:rPr>
      </w:pPr>
      <w:r>
        <w:rPr>
          <w:b/>
          <w:i/>
          <w:highlight w:val="yellow"/>
        </w:rPr>
        <w:t>Remember that the number of electrons in a neutral atom equals the atomic number Z.</w:t>
      </w:r>
    </w:p>
    <w:p>
      <w:pPr>
        <w:pStyle w:val="style157"/>
        <w:rPr>
          <w:b/>
          <w:i/>
        </w:rPr>
      </w:pPr>
    </w:p>
    <w:p>
      <w:pPr>
        <w:pStyle w:val="style157"/>
        <w:rPr>
          <w:b/>
          <w:i/>
        </w:rPr>
      </w:pPr>
      <w:r>
        <w:rPr>
          <w:b/>
          <w:i/>
        </w:rPr>
        <w:t xml:space="preserve"> 9</w:t>
      </w:r>
      <w:r>
        <w:rPr>
          <w:b/>
          <w:i/>
        </w:rPr>
        <w:t xml:space="preserve">.1 </w:t>
      </w:r>
      <w:r>
        <w:rPr>
          <w:i/>
        </w:rPr>
        <w:t>HOW TO APPLY THE BUILDING-UP PRINCIPLE</w:t>
      </w:r>
    </w:p>
    <w:p>
      <w:pPr>
        <w:pStyle w:val="style157"/>
        <w:numPr>
          <w:ilvl w:val="0"/>
          <w:numId w:val="10"/>
        </w:numPr>
        <w:rPr>
          <w:b/>
          <w:i/>
        </w:rPr>
      </w:pPr>
      <w:r>
        <w:rPr>
          <w:b/>
          <w:i/>
        </w:rPr>
        <w:t>Starting with the simplest atom, hydrogen (Z=1), you obtain the ground state by placing the single electron into the 1s orbital; giving the configuration 1s</w:t>
      </w:r>
      <w:r>
        <w:rPr>
          <w:b/>
          <w:i/>
          <w:vertAlign w:val="superscript"/>
        </w:rPr>
        <w:t>1</w:t>
      </w:r>
      <w:r>
        <w:rPr>
          <w:b/>
          <w:i/>
        </w:rPr>
        <w:t xml:space="preserve"> (this is read as</w:t>
      </w:r>
      <w:r>
        <w:rPr>
          <w:i/>
          <w:color w:val="ff0000"/>
        </w:rPr>
        <w:t>‘one-ess-one’</w:t>
      </w:r>
      <w:r>
        <w:rPr>
          <w:b/>
          <w:i/>
        </w:rPr>
        <w:t>)</w:t>
      </w:r>
      <w:r>
        <w:rPr>
          <w:b/>
          <w:i/>
        </w:rPr>
        <w:t>. Remember that the 1 on top of s-orbital represents atomic number(electron number) of hydrogen</w:t>
      </w:r>
    </w:p>
    <w:p>
      <w:pPr>
        <w:pStyle w:val="style157"/>
        <w:numPr>
          <w:ilvl w:val="0"/>
          <w:numId w:val="10"/>
        </w:numPr>
        <w:rPr>
          <w:b/>
          <w:i/>
        </w:rPr>
      </w:pPr>
      <w:r>
        <w:rPr>
          <w:b/>
          <w:i/>
        </w:rPr>
        <w:t xml:space="preserve"> Now you go to helium (Z=2). The first electron goes into the 1s orbital, as in hydrogen, followed by the second electron, because any orbital can hold two electrons. The configuration is 1s</w:t>
      </w:r>
      <w:r>
        <w:rPr>
          <w:b/>
          <w:i/>
          <w:vertAlign w:val="superscript"/>
        </w:rPr>
        <w:t>2</w:t>
      </w:r>
      <w:r>
        <w:rPr>
          <w:b/>
          <w:i/>
        </w:rPr>
        <w:t>. Filling the n=1 shell creates a very stable configuration and as a result, helium is chemically unreactive.</w:t>
      </w:r>
    </w:p>
    <w:p>
      <w:pPr>
        <w:pStyle w:val="style157"/>
        <w:numPr>
          <w:ilvl w:val="0"/>
          <w:numId w:val="10"/>
        </w:numPr>
        <w:rPr>
          <w:b/>
          <w:i/>
        </w:rPr>
      </w:pPr>
      <w:r>
        <w:rPr>
          <w:b/>
          <w:i/>
        </w:rPr>
        <w:t xml:space="preserve">You continue this way through the elements, each time increasing Z (electron number) by 1 and adding another electron. You obtain the configuration of an atom from that of the preceding element by adding an electron into the next available orbital, following the building-up order. </w:t>
      </w:r>
    </w:p>
    <w:p>
      <w:pPr>
        <w:pStyle w:val="style157"/>
        <w:numPr>
          <w:ilvl w:val="0"/>
          <w:numId w:val="11"/>
        </w:numPr>
        <w:rPr>
          <w:b/>
          <w:i/>
        </w:rPr>
      </w:pPr>
      <w:r>
        <w:rPr>
          <w:b/>
          <w:i/>
        </w:rPr>
        <w:t>Going to lithium with atomic number 3, the first two electrons gives the configuration of 1s</w:t>
      </w:r>
      <w:r>
        <w:rPr>
          <w:b/>
          <w:i/>
          <w:vertAlign w:val="superscript"/>
        </w:rPr>
        <w:t>2</w:t>
      </w:r>
      <w:r>
        <w:rPr>
          <w:b/>
          <w:i/>
        </w:rPr>
        <w:t>, like helium, but the third electron goes into the next higher orbital in the building-up order, because the 1s is now filled</w:t>
      </w:r>
      <w:r>
        <w:rPr>
          <w:b/>
          <w:i/>
          <w:highlight w:val="yellow"/>
        </w:rPr>
        <w:t>(recall that the maximum number of electrons for s-orbital is 2)</w:t>
      </w:r>
      <w:r>
        <w:rPr>
          <w:b/>
          <w:i/>
        </w:rPr>
        <w:t>. This gives the configuration 1s</w:t>
      </w:r>
      <w:r>
        <w:rPr>
          <w:b/>
          <w:i/>
          <w:vertAlign w:val="superscript"/>
        </w:rPr>
        <w:t>2</w:t>
      </w:r>
      <w:r>
        <w:rPr>
          <w:b/>
          <w:i/>
        </w:rPr>
        <w:t>2s</w:t>
      </w:r>
      <w:r>
        <w:rPr>
          <w:b/>
          <w:i/>
          <w:vertAlign w:val="superscript"/>
        </w:rPr>
        <w:t>1</w:t>
      </w:r>
      <w:r>
        <w:rPr>
          <w:b/>
          <w:i/>
        </w:rPr>
        <w:t>. In beryllium (Z=4), the forth electron fills the 2s orbital, giving the configuration 1s</w:t>
      </w:r>
      <w:r>
        <w:rPr>
          <w:b/>
          <w:i/>
          <w:vertAlign w:val="superscript"/>
        </w:rPr>
        <w:t>2</w:t>
      </w:r>
      <w:r>
        <w:rPr>
          <w:b/>
          <w:i/>
        </w:rPr>
        <w:t>2s</w:t>
      </w:r>
      <w:r>
        <w:rPr>
          <w:b/>
          <w:i/>
          <w:vertAlign w:val="superscript"/>
        </w:rPr>
        <w:t>2</w:t>
      </w:r>
      <w:r>
        <w:rPr>
          <w:b/>
          <w:i/>
        </w:rPr>
        <w:t>, and so on depending on the number of electrons you have at hand to fill.</w:t>
      </w:r>
    </w:p>
    <w:p>
      <w:pPr>
        <w:pStyle w:val="style157"/>
        <w:rPr>
          <w:i/>
          <w:highlight w:val="green"/>
        </w:rPr>
      </w:pPr>
      <w:r>
        <w:rPr>
          <w:i/>
          <w:highlight w:val="green"/>
        </w:rPr>
        <w:t>Using the abbreviation [He] for 1s</w:t>
      </w:r>
      <w:r>
        <w:rPr>
          <w:i/>
          <w:highlight w:val="green"/>
          <w:vertAlign w:val="superscript"/>
        </w:rPr>
        <w:t>1</w:t>
      </w:r>
      <w:r>
        <w:rPr>
          <w:i/>
          <w:highlight w:val="green"/>
        </w:rPr>
        <w:t>, the configurations are</w:t>
      </w:r>
    </w:p>
    <w:p>
      <w:pPr>
        <w:pStyle w:val="style157"/>
        <w:rPr>
          <w:i/>
          <w:highlight w:val="green"/>
        </w:rPr>
      </w:pPr>
      <w:r>
        <w:rPr>
          <w:i/>
          <w:highlight w:val="green"/>
        </w:rPr>
        <w:t xml:space="preserve">                                    Z=3 lithium                      1s</w:t>
      </w:r>
      <w:r>
        <w:rPr>
          <w:i/>
          <w:highlight w:val="green"/>
          <w:vertAlign w:val="superscript"/>
        </w:rPr>
        <w:t>2</w:t>
      </w:r>
      <w:r>
        <w:rPr>
          <w:i/>
          <w:highlight w:val="green"/>
        </w:rPr>
        <w:t>2s</w:t>
      </w:r>
      <w:r>
        <w:rPr>
          <w:i/>
          <w:highlight w:val="green"/>
          <w:vertAlign w:val="superscript"/>
        </w:rPr>
        <w:t>1</w:t>
      </w:r>
      <w:r>
        <w:rPr>
          <w:i/>
          <w:highlight w:val="green"/>
        </w:rPr>
        <w:t xml:space="preserve">     or    [He]2s</w:t>
      </w:r>
      <w:r>
        <w:rPr>
          <w:i/>
          <w:highlight w:val="green"/>
          <w:vertAlign w:val="superscript"/>
        </w:rPr>
        <w:t>1</w:t>
      </w:r>
    </w:p>
    <w:p>
      <w:pPr>
        <w:pStyle w:val="style157"/>
        <w:rPr>
          <w:i/>
          <w:highlight w:val="green"/>
        </w:rPr>
      </w:pPr>
      <w:r>
        <w:rPr>
          <w:i/>
          <w:highlight w:val="green"/>
        </w:rPr>
        <w:tab/>
      </w:r>
      <w:r>
        <w:rPr>
          <w:i/>
          <w:highlight w:val="green"/>
        </w:rPr>
        <w:tab/>
      </w:r>
      <w:r>
        <w:rPr>
          <w:i/>
          <w:highlight w:val="green"/>
        </w:rPr>
        <w:tab/>
      </w:r>
    </w:p>
    <w:p>
      <w:pPr>
        <w:pStyle w:val="style157"/>
        <w:rPr>
          <w:i/>
          <w:highlight w:val="green"/>
        </w:rPr>
      </w:pPr>
      <w:r>
        <w:rPr>
          <w:i/>
          <w:highlight w:val="green"/>
        </w:rPr>
        <w:t xml:space="preserve">Z=4 beryllium </w:t>
      </w:r>
      <w:r>
        <w:rPr>
          <w:i/>
          <w:highlight w:val="green"/>
          <w:vertAlign w:val="superscript"/>
        </w:rPr>
        <w:tab/>
      </w:r>
      <w:r>
        <w:rPr>
          <w:i/>
          <w:highlight w:val="green"/>
        </w:rPr>
        <w:t xml:space="preserve">      1s</w:t>
      </w:r>
      <w:r>
        <w:rPr>
          <w:i/>
          <w:highlight w:val="green"/>
          <w:vertAlign w:val="superscript"/>
        </w:rPr>
        <w:t>2</w:t>
      </w:r>
      <w:r>
        <w:rPr>
          <w:i/>
          <w:highlight w:val="green"/>
        </w:rPr>
        <w:t>2s</w:t>
      </w:r>
      <w:r>
        <w:rPr>
          <w:i/>
          <w:highlight w:val="green"/>
          <w:vertAlign w:val="superscript"/>
        </w:rPr>
        <w:t>2</w:t>
      </w:r>
      <w:r>
        <w:rPr>
          <w:i/>
          <w:highlight w:val="green"/>
        </w:rPr>
        <w:t xml:space="preserve">     0r     [He]2s</w:t>
      </w:r>
      <w:r>
        <w:rPr>
          <w:i/>
          <w:highlight w:val="green"/>
          <w:vertAlign w:val="superscript"/>
        </w:rPr>
        <w:t>2</w:t>
      </w:r>
    </w:p>
    <w:p>
      <w:pPr>
        <w:pStyle w:val="style157"/>
        <w:rPr>
          <w:i/>
          <w:highlight w:val="green"/>
        </w:rPr>
      </w:pPr>
      <w:r>
        <w:rPr>
          <w:i/>
          <w:highlight w:val="green"/>
        </w:rPr>
        <w:tab/>
      </w:r>
      <w:r>
        <w:rPr>
          <w:i/>
          <w:highlight w:val="green"/>
        </w:rPr>
        <w:tab/>
      </w:r>
      <w:r>
        <w:rPr>
          <w:i/>
          <w:highlight w:val="green"/>
        </w:rPr>
        <w:t xml:space="preserve">       Z=5 boron</w:t>
      </w:r>
      <w:r>
        <w:rPr>
          <w:i/>
          <w:highlight w:val="green"/>
        </w:rPr>
        <w:tab/>
      </w:r>
      <w:r>
        <w:rPr>
          <w:i/>
          <w:highlight w:val="green"/>
        </w:rPr>
        <w:tab/>
      </w:r>
      <w:r>
        <w:rPr>
          <w:i/>
          <w:highlight w:val="green"/>
        </w:rPr>
        <w:t xml:space="preserve">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1</w:t>
      </w:r>
      <w:r>
        <w:rPr>
          <w:i/>
          <w:highlight w:val="green"/>
        </w:rPr>
        <w:t xml:space="preserve">     or     [He]2s</w:t>
      </w:r>
      <w:r>
        <w:rPr>
          <w:i/>
          <w:highlight w:val="green"/>
          <w:vertAlign w:val="superscript"/>
        </w:rPr>
        <w:t>2</w:t>
      </w:r>
      <w:r>
        <w:rPr>
          <w:i/>
          <w:highlight w:val="green"/>
        </w:rPr>
        <w:t>2p</w:t>
      </w:r>
      <w:r>
        <w:rPr>
          <w:i/>
          <w:highlight w:val="green"/>
          <w:vertAlign w:val="superscript"/>
        </w:rPr>
        <w:t>1</w:t>
      </w:r>
      <w:r>
        <w:rPr>
          <w:i/>
          <w:highlight w:val="green"/>
        </w:rPr>
        <w:tab/>
      </w:r>
    </w:p>
    <w:p>
      <w:pPr>
        <w:pStyle w:val="style157"/>
        <w:rPr>
          <w:i/>
          <w:highlight w:val="green"/>
        </w:rPr>
      </w:pPr>
      <w:r>
        <w:rPr>
          <w:i/>
          <w:highlight w:val="green"/>
          <w:vertAlign w:val="superscript"/>
        </w:rPr>
        <w:tab/>
      </w:r>
      <w:r>
        <w:rPr>
          <w:i/>
          <w:highlight w:val="green"/>
          <w:vertAlign w:val="superscript"/>
        </w:rPr>
        <w:tab/>
      </w:r>
      <w:r>
        <w:rPr>
          <w:i/>
          <w:highlight w:val="green"/>
        </w:rPr>
        <w:t>Z=6 carbon</w:t>
      </w:r>
      <w:r>
        <w:rPr>
          <w:i/>
          <w:highlight w:val="green"/>
        </w:rPr>
        <w:tab/>
      </w:r>
      <w:r>
        <w:rPr>
          <w:i/>
          <w:highlight w:val="green"/>
        </w:rPr>
        <w:tab/>
      </w:r>
      <w:r>
        <w:rPr>
          <w:i/>
          <w:highlight w:val="green"/>
        </w:rPr>
        <w:t xml:space="preserve">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2</w:t>
      </w:r>
      <w:r>
        <w:rPr>
          <w:i/>
          <w:highlight w:val="green"/>
        </w:rPr>
        <w:t xml:space="preserve">      0r     [He]2s</w:t>
      </w:r>
      <w:r>
        <w:rPr>
          <w:i/>
          <w:highlight w:val="green"/>
          <w:vertAlign w:val="superscript"/>
        </w:rPr>
        <w:t>2</w:t>
      </w:r>
      <w:r>
        <w:rPr>
          <w:i/>
          <w:highlight w:val="green"/>
        </w:rPr>
        <w:t>2p</w:t>
      </w:r>
      <w:r>
        <w:rPr>
          <w:i/>
          <w:highlight w:val="green"/>
          <w:vertAlign w:val="superscript"/>
        </w:rPr>
        <w:t>2</w:t>
      </w:r>
    </w:p>
    <w:p>
      <w:pPr>
        <w:pStyle w:val="style157"/>
        <w:rPr>
          <w:i/>
          <w:highlight w:val="green"/>
        </w:rPr>
      </w:pPr>
      <w:r>
        <w:rPr>
          <w:i/>
          <w:highlight w:val="green"/>
        </w:rPr>
        <w:tab/>
      </w:r>
      <w:r>
        <w:rPr>
          <w:i/>
          <w:highlight w:val="green"/>
        </w:rPr>
        <w:tab/>
      </w:r>
    </w:p>
    <w:p>
      <w:pPr>
        <w:pStyle w:val="style157"/>
        <w:rPr>
          <w:i/>
          <w:highlight w:val="green"/>
        </w:rPr>
      </w:pPr>
    </w:p>
    <w:p>
      <w:pPr>
        <w:pStyle w:val="style157"/>
        <w:rPr>
          <w:i/>
          <w:highlight w:val="green"/>
        </w:rPr>
      </w:pPr>
      <w:r>
        <w:rPr>
          <w:i/>
          <w:highlight w:val="green"/>
        </w:rPr>
        <w:t xml:space="preserve">                                   Z=10 neon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 xml:space="preserve">      or        [He]2s</w:t>
      </w:r>
      <w:r>
        <w:rPr>
          <w:i/>
          <w:highlight w:val="green"/>
          <w:vertAlign w:val="superscript"/>
        </w:rPr>
        <w:t>2</w:t>
      </w:r>
      <w:r>
        <w:rPr>
          <w:i/>
          <w:highlight w:val="green"/>
        </w:rPr>
        <w:t>2p</w:t>
      </w:r>
      <w:r>
        <w:rPr>
          <w:i/>
          <w:highlight w:val="green"/>
          <w:vertAlign w:val="superscript"/>
        </w:rPr>
        <w:t>6</w:t>
      </w:r>
    </w:p>
    <w:p>
      <w:pPr>
        <w:pStyle w:val="style157"/>
        <w:rPr>
          <w:i/>
          <w:highlight w:val="green"/>
        </w:rPr>
      </w:pPr>
      <w:r>
        <w:rPr>
          <w:i/>
          <w:highlight w:val="green"/>
        </w:rPr>
        <w:t xml:space="preserve">         Using the abbreviation [Ne] for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 xml:space="preserve"> , you have;</w:t>
      </w:r>
    </w:p>
    <w:p>
      <w:pPr>
        <w:pStyle w:val="style157"/>
        <w:rPr>
          <w:i/>
          <w:highlight w:val="green"/>
          <w:vertAlign w:val="superscript"/>
        </w:rPr>
      </w:pPr>
      <w:r>
        <w:rPr>
          <w:i/>
          <w:highlight w:val="green"/>
        </w:rPr>
        <w:t xml:space="preserve">                                   Z=11 sodium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1</w:t>
      </w:r>
      <w:r>
        <w:rPr>
          <w:i/>
          <w:highlight w:val="green"/>
        </w:rPr>
        <w:t xml:space="preserve">        or       [Ne]3s</w:t>
      </w:r>
      <w:r>
        <w:rPr>
          <w:i/>
          <w:highlight w:val="green"/>
          <w:vertAlign w:val="superscript"/>
        </w:rPr>
        <w:t>1</w:t>
      </w:r>
    </w:p>
    <w:p>
      <w:pPr>
        <w:pStyle w:val="style157"/>
        <w:rPr>
          <w:i/>
          <w:highlight w:val="green"/>
        </w:rPr>
      </w:pPr>
      <w:r>
        <w:rPr>
          <w:i/>
          <w:highlight w:val="green"/>
          <w:vertAlign w:val="superscript"/>
        </w:rPr>
        <w:tab/>
      </w:r>
      <w:r>
        <w:rPr>
          <w:i/>
          <w:highlight w:val="green"/>
          <w:vertAlign w:val="superscript"/>
        </w:rPr>
        <w:tab/>
      </w:r>
      <w:r>
        <w:rPr>
          <w:i/>
          <w:highlight w:val="green"/>
        </w:rPr>
        <w:t>Z=12 magnesium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 xml:space="preserve">     or       [Ne]3s</w:t>
      </w:r>
      <w:r>
        <w:rPr>
          <w:i/>
          <w:highlight w:val="green"/>
          <w:vertAlign w:val="superscript"/>
        </w:rPr>
        <w:t>2</w:t>
      </w:r>
    </w:p>
    <w:p>
      <w:pPr>
        <w:pStyle w:val="style157"/>
        <w:rPr>
          <w:i/>
          <w:highlight w:val="green"/>
        </w:rPr>
      </w:pPr>
      <w:r>
        <w:rPr>
          <w:i/>
          <w:highlight w:val="green"/>
        </w:rPr>
        <w:tab/>
      </w:r>
      <w:r>
        <w:rPr>
          <w:i/>
          <w:highlight w:val="green"/>
        </w:rPr>
        <w:tab/>
      </w:r>
      <w:r>
        <w:rPr>
          <w:i/>
          <w:highlight w:val="green"/>
        </w:rPr>
        <w:t xml:space="preserve">      Z=13 aluminum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3p</w:t>
      </w:r>
      <w:r>
        <w:rPr>
          <w:i/>
          <w:highlight w:val="green"/>
          <w:vertAlign w:val="superscript"/>
        </w:rPr>
        <w:t>1</w:t>
      </w:r>
      <w:r>
        <w:rPr>
          <w:i/>
          <w:highlight w:val="green"/>
        </w:rPr>
        <w:t xml:space="preserve">    or    [Ne]3s</w:t>
      </w:r>
      <w:r>
        <w:rPr>
          <w:i/>
          <w:highlight w:val="green"/>
          <w:vertAlign w:val="superscript"/>
        </w:rPr>
        <w:t>2</w:t>
      </w:r>
      <w:r>
        <w:rPr>
          <w:i/>
          <w:highlight w:val="green"/>
        </w:rPr>
        <w:t>3p</w:t>
      </w:r>
      <w:r>
        <w:rPr>
          <w:i/>
          <w:highlight w:val="green"/>
          <w:vertAlign w:val="superscript"/>
        </w:rPr>
        <w:t>1</w:t>
      </w:r>
    </w:p>
    <w:p>
      <w:pPr>
        <w:pStyle w:val="style157"/>
        <w:rPr>
          <w:i/>
          <w:highlight w:val="green"/>
        </w:rPr>
      </w:pPr>
      <w:r>
        <w:rPr>
          <w:i/>
          <w:highlight w:val="green"/>
        </w:rPr>
        <w:tab/>
      </w:r>
      <w:r>
        <w:rPr>
          <w:i/>
          <w:highlight w:val="green"/>
        </w:rPr>
        <w:tab/>
      </w:r>
    </w:p>
    <w:p>
      <w:pPr>
        <w:pStyle w:val="style157"/>
        <w:rPr>
          <w:i/>
          <w:highlight w:val="green"/>
        </w:rPr>
      </w:pPr>
      <w:r>
        <w:rPr>
          <w:i/>
          <w:highlight w:val="green"/>
        </w:rPr>
        <w:tab/>
      </w:r>
      <w:r>
        <w:rPr>
          <w:i/>
          <w:highlight w:val="green"/>
        </w:rPr>
        <w:tab/>
      </w:r>
    </w:p>
    <w:p>
      <w:pPr>
        <w:pStyle w:val="style157"/>
        <w:rPr>
          <w:i/>
          <w:highlight w:val="green"/>
        </w:rPr>
      </w:pPr>
      <w:r>
        <w:rPr>
          <w:i/>
          <w:highlight w:val="green"/>
        </w:rPr>
        <w:tab/>
      </w:r>
      <w:r>
        <w:rPr>
          <w:i/>
          <w:highlight w:val="green"/>
        </w:rPr>
        <w:tab/>
      </w:r>
      <w:r>
        <w:rPr>
          <w:i/>
          <w:highlight w:val="green"/>
        </w:rPr>
        <w:t xml:space="preserve">       Z=18 argon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3p</w:t>
      </w:r>
      <w:r>
        <w:rPr>
          <w:i/>
          <w:highlight w:val="green"/>
          <w:vertAlign w:val="superscript"/>
        </w:rPr>
        <w:t>6</w:t>
      </w:r>
      <w:r>
        <w:rPr>
          <w:i/>
          <w:highlight w:val="green"/>
        </w:rPr>
        <w:t xml:space="preserve">      or    [Ne]3s</w:t>
      </w:r>
      <w:r>
        <w:rPr>
          <w:i/>
          <w:highlight w:val="green"/>
          <w:vertAlign w:val="superscript"/>
        </w:rPr>
        <w:t>2</w:t>
      </w:r>
      <w:r>
        <w:rPr>
          <w:i/>
          <w:highlight w:val="green"/>
        </w:rPr>
        <w:t>3p</w:t>
      </w:r>
      <w:r>
        <w:rPr>
          <w:i/>
          <w:highlight w:val="green"/>
          <w:vertAlign w:val="superscript"/>
        </w:rPr>
        <w:t>6</w:t>
      </w:r>
    </w:p>
    <w:p>
      <w:pPr>
        <w:pStyle w:val="style157"/>
        <w:rPr>
          <w:i/>
          <w:highlight w:val="green"/>
          <w:vertAlign w:val="superscript"/>
        </w:rPr>
      </w:pPr>
      <w:r>
        <w:rPr>
          <w:i/>
          <w:highlight w:val="green"/>
        </w:rPr>
        <w:tab/>
      </w:r>
      <w:r>
        <w:rPr>
          <w:i/>
          <w:highlight w:val="green"/>
        </w:rPr>
        <w:tab/>
      </w:r>
      <w:r>
        <w:rPr>
          <w:i/>
          <w:highlight w:val="green"/>
        </w:rPr>
        <w:t xml:space="preserve">       Z=19 potassium         1s2s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3p</w:t>
      </w:r>
      <w:r>
        <w:rPr>
          <w:i/>
          <w:highlight w:val="green"/>
          <w:vertAlign w:val="superscript"/>
        </w:rPr>
        <w:t>6</w:t>
      </w:r>
      <w:r>
        <w:rPr>
          <w:i/>
          <w:highlight w:val="green"/>
        </w:rPr>
        <w:t>4s</w:t>
      </w:r>
      <w:r>
        <w:rPr>
          <w:i/>
          <w:highlight w:val="green"/>
          <w:vertAlign w:val="superscript"/>
        </w:rPr>
        <w:t>1</w:t>
      </w:r>
      <w:r>
        <w:rPr>
          <w:i/>
          <w:highlight w:val="green"/>
        </w:rPr>
        <w:t xml:space="preserve">   or   [Ar]4s</w:t>
      </w:r>
      <w:r>
        <w:rPr>
          <w:i/>
          <w:highlight w:val="green"/>
          <w:vertAlign w:val="superscript"/>
        </w:rPr>
        <w:t>1</w:t>
      </w:r>
    </w:p>
    <w:p>
      <w:pPr>
        <w:pStyle w:val="style157"/>
        <w:rPr>
          <w:i/>
          <w:highlight w:val="green"/>
          <w:vertAlign w:val="superscript"/>
        </w:rPr>
      </w:pPr>
      <w:r>
        <w:rPr>
          <w:i/>
          <w:highlight w:val="green"/>
        </w:rPr>
        <w:tab/>
      </w:r>
      <w:r>
        <w:rPr>
          <w:i/>
          <w:highlight w:val="green"/>
        </w:rPr>
        <w:tab/>
      </w:r>
      <w:r>
        <w:rPr>
          <w:i/>
          <w:highlight w:val="green"/>
        </w:rPr>
        <w:t xml:space="preserve">       Z=20 calcium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3p</w:t>
      </w:r>
      <w:r>
        <w:rPr>
          <w:i/>
          <w:highlight w:val="green"/>
          <w:vertAlign w:val="superscript"/>
        </w:rPr>
        <w:t>6</w:t>
      </w:r>
      <w:r>
        <w:rPr>
          <w:i/>
          <w:highlight w:val="green"/>
        </w:rPr>
        <w:t>4s</w:t>
      </w:r>
      <w:r>
        <w:rPr>
          <w:i/>
          <w:highlight w:val="green"/>
          <w:vertAlign w:val="superscript"/>
        </w:rPr>
        <w:t>2</w:t>
      </w:r>
      <w:r>
        <w:rPr>
          <w:i/>
          <w:highlight w:val="green"/>
        </w:rPr>
        <w:t xml:space="preserve">   or   [Ar]4s</w:t>
      </w:r>
      <w:r>
        <w:rPr>
          <w:i/>
          <w:highlight w:val="green"/>
          <w:vertAlign w:val="superscript"/>
        </w:rPr>
        <w:t>2</w:t>
      </w:r>
    </w:p>
    <w:p>
      <w:pPr>
        <w:pStyle w:val="style157"/>
        <w:rPr>
          <w:i/>
          <w:highlight w:val="green"/>
        </w:rPr>
      </w:pPr>
      <w:r>
        <w:rPr>
          <w:i/>
          <w:highlight w:val="green"/>
        </w:rPr>
        <w:tab/>
      </w:r>
    </w:p>
    <w:p>
      <w:pPr>
        <w:pStyle w:val="style157"/>
        <w:rPr>
          <w:i/>
          <w:highlight w:val="green"/>
        </w:rPr>
      </w:pPr>
      <w:r>
        <w:rPr>
          <w:i/>
          <w:highlight w:val="green"/>
        </w:rPr>
        <w:t>Look at the configurations of some of the group 2 elements;</w:t>
      </w:r>
    </w:p>
    <w:p>
      <w:pPr>
        <w:pStyle w:val="style157"/>
        <w:rPr>
          <w:i/>
          <w:highlight w:val="green"/>
          <w:vertAlign w:val="superscript"/>
        </w:rPr>
      </w:pPr>
      <w:r>
        <w:rPr>
          <w:i/>
          <w:highlight w:val="green"/>
        </w:rPr>
        <w:tab/>
      </w:r>
      <w:r>
        <w:rPr>
          <w:i/>
          <w:highlight w:val="green"/>
        </w:rPr>
        <w:t xml:space="preserve">Beryllium  </w:t>
      </w:r>
      <w:r>
        <w:rPr>
          <w:i/>
          <w:highlight w:val="green"/>
        </w:rPr>
        <w:tab/>
      </w:r>
      <w:r>
        <w:rPr>
          <w:i/>
          <w:highlight w:val="green"/>
        </w:rPr>
        <w:t>1s</w:t>
      </w:r>
      <w:r>
        <w:rPr>
          <w:i/>
          <w:highlight w:val="green"/>
          <w:vertAlign w:val="superscript"/>
        </w:rPr>
        <w:t>2</w:t>
      </w:r>
      <w:r>
        <w:rPr>
          <w:i/>
          <w:highlight w:val="green"/>
        </w:rPr>
        <w:t>2s</w:t>
      </w:r>
      <w:r>
        <w:rPr>
          <w:i/>
          <w:highlight w:val="green"/>
          <w:vertAlign w:val="superscript"/>
        </w:rPr>
        <w:t>2</w:t>
      </w:r>
      <w:r>
        <w:rPr>
          <w:i/>
          <w:highlight w:val="green"/>
        </w:rPr>
        <w:t xml:space="preserve">     or    [He]2s</w:t>
      </w:r>
      <w:r>
        <w:rPr>
          <w:i/>
          <w:highlight w:val="green"/>
          <w:vertAlign w:val="superscript"/>
        </w:rPr>
        <w:t>2</w:t>
      </w:r>
    </w:p>
    <w:p>
      <w:pPr>
        <w:pStyle w:val="style157"/>
        <w:rPr>
          <w:i/>
          <w:highlight w:val="green"/>
        </w:rPr>
      </w:pPr>
      <w:r>
        <w:rPr>
          <w:i/>
          <w:highlight w:val="green"/>
        </w:rPr>
        <w:tab/>
      </w:r>
      <w:r>
        <w:rPr>
          <w:i/>
          <w:highlight w:val="green"/>
        </w:rPr>
        <w:t>Magnesium       1s</w:t>
      </w:r>
      <w:r>
        <w:rPr>
          <w:i/>
          <w:highlight w:val="green"/>
          <w:vertAlign w:val="superscript"/>
        </w:rPr>
        <w:t>2</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 xml:space="preserve">     or       [Ne]3s</w:t>
      </w:r>
      <w:r>
        <w:rPr>
          <w:i/>
          <w:highlight w:val="green"/>
          <w:vertAlign w:val="superscript"/>
        </w:rPr>
        <w:t>2</w:t>
      </w:r>
      <w:r>
        <w:rPr>
          <w:i/>
          <w:highlight w:val="green"/>
        </w:rPr>
        <w:tab/>
      </w:r>
    </w:p>
    <w:p>
      <w:pPr>
        <w:pStyle w:val="style157"/>
        <w:rPr>
          <w:i/>
          <w:vertAlign w:val="superscript"/>
        </w:rPr>
      </w:pPr>
      <w:r>
        <w:rPr>
          <w:i/>
          <w:highlight w:val="green"/>
        </w:rPr>
        <w:t xml:space="preserve">               Calcium              1s</w:t>
      </w:r>
      <w:r>
        <w:rPr>
          <w:i/>
          <w:highlight w:val="green"/>
          <w:vertAlign w:val="superscript"/>
        </w:rPr>
        <w:t>1</w:t>
      </w:r>
      <w:r>
        <w:rPr>
          <w:i/>
          <w:highlight w:val="green"/>
        </w:rPr>
        <w:t>2s</w:t>
      </w:r>
      <w:r>
        <w:rPr>
          <w:i/>
          <w:highlight w:val="green"/>
          <w:vertAlign w:val="superscript"/>
        </w:rPr>
        <w:t>2</w:t>
      </w:r>
      <w:r>
        <w:rPr>
          <w:i/>
          <w:highlight w:val="green"/>
        </w:rPr>
        <w:t>2p</w:t>
      </w:r>
      <w:r>
        <w:rPr>
          <w:i/>
          <w:highlight w:val="green"/>
          <w:vertAlign w:val="superscript"/>
        </w:rPr>
        <w:t>6</w:t>
      </w:r>
      <w:r>
        <w:rPr>
          <w:i/>
          <w:highlight w:val="green"/>
        </w:rPr>
        <w:t>3s</w:t>
      </w:r>
      <w:r>
        <w:rPr>
          <w:i/>
          <w:highlight w:val="green"/>
          <w:vertAlign w:val="superscript"/>
        </w:rPr>
        <w:t>2</w:t>
      </w:r>
      <w:r>
        <w:rPr>
          <w:i/>
          <w:highlight w:val="green"/>
        </w:rPr>
        <w:t>3p</w:t>
      </w:r>
      <w:r>
        <w:rPr>
          <w:i/>
          <w:highlight w:val="green"/>
          <w:vertAlign w:val="superscript"/>
        </w:rPr>
        <w:t>6</w:t>
      </w:r>
      <w:r>
        <w:rPr>
          <w:i/>
          <w:highlight w:val="green"/>
        </w:rPr>
        <w:t>4s</w:t>
      </w:r>
      <w:r>
        <w:rPr>
          <w:i/>
          <w:highlight w:val="green"/>
          <w:vertAlign w:val="superscript"/>
        </w:rPr>
        <w:t>2</w:t>
      </w:r>
      <w:r>
        <w:rPr>
          <w:i/>
          <w:highlight w:val="green"/>
        </w:rPr>
        <w:t xml:space="preserve">   or   [Ar]4s</w:t>
      </w:r>
      <w:r>
        <w:rPr>
          <w:i/>
          <w:highlight w:val="green"/>
          <w:vertAlign w:val="superscript"/>
        </w:rPr>
        <w:t>2</w:t>
      </w:r>
    </w:p>
    <w:p>
      <w:pPr>
        <w:pStyle w:val="style157"/>
        <w:numPr>
          <w:ilvl w:val="0"/>
          <w:numId w:val="11"/>
        </w:numPr>
        <w:rPr>
          <w:b/>
          <w:i/>
        </w:rPr>
      </w:pPr>
      <w:r>
        <w:rPr>
          <w:b/>
          <w:i/>
        </w:rPr>
        <w:t>Each of these configurations consists of a noble-gas core, that is, an inner-shell configuration corresponding to one of the noble gases, plus two outer electrons with an ns</w:t>
      </w:r>
      <w:r>
        <w:rPr>
          <w:b/>
          <w:i/>
          <w:vertAlign w:val="superscript"/>
        </w:rPr>
        <w:t>2</w:t>
      </w:r>
      <w:r>
        <w:rPr>
          <w:b/>
          <w:i/>
        </w:rPr>
        <w:t xml:space="preserve"> configuration.</w:t>
      </w:r>
    </w:p>
    <w:p>
      <w:pPr>
        <w:pStyle w:val="style157"/>
        <w:numPr>
          <w:ilvl w:val="0"/>
          <w:numId w:val="11"/>
        </w:numPr>
        <w:rPr>
          <w:b/>
          <w:i/>
        </w:rPr>
      </w:pPr>
      <w:r>
        <w:rPr>
          <w:b/>
          <w:i/>
        </w:rPr>
        <w:t>There are some exceptions, however, the building-up principle predicts, [Ar]3d</w:t>
      </w:r>
      <w:r>
        <w:rPr>
          <w:b/>
          <w:i/>
          <w:vertAlign w:val="superscript"/>
        </w:rPr>
        <w:t>4</w:t>
      </w:r>
      <w:r>
        <w:rPr>
          <w:b/>
          <w:i/>
        </w:rPr>
        <w:t>4s</w:t>
      </w:r>
      <w:r>
        <w:rPr>
          <w:b/>
          <w:i/>
          <w:vertAlign w:val="superscript"/>
        </w:rPr>
        <w:t>2</w:t>
      </w:r>
      <w:r>
        <w:rPr>
          <w:b/>
          <w:i/>
        </w:rPr>
        <w:t xml:space="preserve"> for chromium (Z=23) but it is found experimentally to be [Ar]3d</w:t>
      </w:r>
      <w:r>
        <w:rPr>
          <w:b/>
          <w:i/>
          <w:vertAlign w:val="superscript"/>
        </w:rPr>
        <w:t>5</w:t>
      </w:r>
      <w:r>
        <w:rPr>
          <w:b/>
          <w:i/>
        </w:rPr>
        <w:t>4s</w:t>
      </w:r>
      <w:r>
        <w:rPr>
          <w:b/>
          <w:i/>
          <w:vertAlign w:val="superscript"/>
        </w:rPr>
        <w:t>1</w:t>
      </w:r>
      <w:r>
        <w:rPr>
          <w:b/>
          <w:i/>
        </w:rPr>
        <w:t xml:space="preserve"> and [Ar]3d</w:t>
      </w:r>
      <w:r>
        <w:rPr>
          <w:b/>
          <w:i/>
          <w:vertAlign w:val="superscript"/>
        </w:rPr>
        <w:t>9</w:t>
      </w:r>
      <w:r>
        <w:rPr>
          <w:b/>
          <w:i/>
        </w:rPr>
        <w:t>4s</w:t>
      </w:r>
      <w:r>
        <w:rPr>
          <w:b/>
          <w:i/>
          <w:vertAlign w:val="superscript"/>
        </w:rPr>
        <w:t>2</w:t>
      </w:r>
      <w:r>
        <w:rPr>
          <w:b/>
          <w:i/>
        </w:rPr>
        <w:t xml:space="preserve"> for copper (Z=29), but it is determined experimentally to be [Ar]3d</w:t>
      </w:r>
      <w:r>
        <w:rPr>
          <w:b/>
          <w:i/>
          <w:vertAlign w:val="superscript"/>
        </w:rPr>
        <w:t>10</w:t>
      </w:r>
      <w:r>
        <w:rPr>
          <w:b/>
          <w:i/>
        </w:rPr>
        <w:t>4s</w:t>
      </w:r>
      <w:r>
        <w:rPr>
          <w:b/>
          <w:i/>
          <w:vertAlign w:val="superscript"/>
        </w:rPr>
        <w:t>1</w:t>
      </w:r>
      <w:r>
        <w:rPr>
          <w:b/>
          <w:i/>
        </w:rPr>
        <w:t xml:space="preserve">. </w:t>
      </w:r>
    </w:p>
    <w:p>
      <w:pPr>
        <w:pStyle w:val="style157"/>
        <w:numPr>
          <w:ilvl w:val="0"/>
          <w:numId w:val="11"/>
        </w:numPr>
        <w:rPr>
          <w:b/>
          <w:i/>
        </w:rPr>
      </w:pPr>
      <w:r>
        <w:rPr>
          <w:b/>
          <w:i/>
        </w:rPr>
        <w:t xml:space="preserve">The experimentally determined configurations of chromium and copper are said to be due to stability of half-filled. </w:t>
      </w:r>
      <w:r>
        <w:rPr>
          <w:highlight w:val="green"/>
          <w:u w:val="dash"/>
        </w:rPr>
        <w:t>The point to remember is that the configuration predicted by the building-up principle is very close in energy to the ground-state configuration</w:t>
      </w:r>
      <w:r>
        <w:rPr>
          <w:u w:val="dash"/>
        </w:rPr>
        <w:t>.</w:t>
      </w:r>
    </w:p>
    <w:p>
      <w:pPr>
        <w:pStyle w:val="style157"/>
        <w:rPr>
          <w:b/>
          <w:i/>
        </w:rPr>
      </w:pPr>
    </w:p>
    <w:p>
      <w:pPr>
        <w:pStyle w:val="style157"/>
        <w:rPr>
          <w:i/>
        </w:rPr>
      </w:pPr>
      <m:oMathPara>
        <m:oMath>
          <m:r>
            <m:rPr>
              <m:sty m:val="p"/>
            </m:rPr>
            <w:rPr>
              <w:rFonts w:ascii="Cambria Math" w:hAnsi="Cambria Math"/>
              <w:color w:val="0000ff"/>
            </w:rPr>
            <m:t>Electronic structures of the first row transition elements</m:t>
          </m:r>
        </m:oMath>
      </m:oMathPara>
    </w:p>
    <w:p>
      <w:pPr>
        <w:pStyle w:val="style157"/>
        <w:numPr>
          <w:ilvl w:val="0"/>
          <w:numId w:val="12"/>
        </w:numPr>
        <w:rPr>
          <w:b/>
          <w:i/>
        </w:rPr>
      </w:pPr>
      <w:r>
        <w:rPr>
          <w:b/>
          <w:i/>
        </w:rPr>
        <w:t>[Ar]3d</w:t>
      </w:r>
      <w:r>
        <w:rPr>
          <w:b/>
          <w:i/>
          <w:vertAlign w:val="superscript"/>
        </w:rPr>
        <w:t>1</w:t>
      </w:r>
      <w:r>
        <w:rPr>
          <w:b/>
          <w:i/>
        </w:rPr>
        <w:t>4s</w:t>
      </w:r>
      <w:r>
        <w:rPr>
          <w:b/>
          <w:i/>
          <w:vertAlign w:val="superscript"/>
        </w:rPr>
        <w:t>2</w:t>
      </w:r>
      <w:r>
        <w:rPr>
          <w:b/>
          <w:i/>
        </w:rPr>
        <w:t xml:space="preserve"> for scandium (Z=21),[Ar]3d</w:t>
      </w:r>
      <w:r>
        <w:rPr>
          <w:b/>
          <w:i/>
          <w:vertAlign w:val="superscript"/>
        </w:rPr>
        <w:t>2</w:t>
      </w:r>
      <w:r>
        <w:rPr>
          <w:b/>
          <w:i/>
        </w:rPr>
        <w:t>4s</w:t>
      </w:r>
      <w:r>
        <w:rPr>
          <w:b/>
          <w:i/>
          <w:vertAlign w:val="superscript"/>
        </w:rPr>
        <w:t>2</w:t>
      </w:r>
      <w:r>
        <w:rPr>
          <w:b/>
          <w:i/>
        </w:rPr>
        <w:t xml:space="preserve"> for titanium (Z=22), [Ar]3d</w:t>
      </w:r>
      <w:r>
        <w:rPr>
          <w:b/>
          <w:i/>
          <w:vertAlign w:val="superscript"/>
        </w:rPr>
        <w:t>3</w:t>
      </w:r>
      <w:r>
        <w:rPr>
          <w:b/>
          <w:i/>
        </w:rPr>
        <w:t>4s</w:t>
      </w:r>
      <w:r>
        <w:rPr>
          <w:b/>
          <w:i/>
          <w:vertAlign w:val="superscript"/>
        </w:rPr>
        <w:t>2</w:t>
      </w:r>
      <w:r>
        <w:rPr>
          <w:b/>
          <w:i/>
        </w:rPr>
        <w:t xml:space="preserve"> for vanadium.</w:t>
      </w:r>
    </w:p>
    <w:p>
      <w:pPr>
        <w:pStyle w:val="style157"/>
        <w:numPr>
          <w:ilvl w:val="0"/>
          <w:numId w:val="12"/>
        </w:numPr>
        <w:rPr>
          <w:b/>
          <w:i/>
        </w:rPr>
      </w:pPr>
      <w:r>
        <w:rPr>
          <w:b/>
          <w:i/>
        </w:rPr>
        <w:t>Note that we have written the configuration such that to put the subshells involved in chemical reactions at the far right.</w:t>
      </w:r>
    </w:p>
    <w:p>
      <w:pPr>
        <w:pStyle w:val="style157"/>
        <w:numPr>
          <w:ilvl w:val="0"/>
          <w:numId w:val="12"/>
        </w:numPr>
        <w:rPr>
          <w:b/>
          <w:i/>
        </w:rPr>
      </w:pPr>
      <w:r>
        <w:rPr>
          <w:b/>
          <w:i/>
        </w:rPr>
        <w:t xml:space="preserve"> From chromium, there is an </w:t>
      </w:r>
      <w:r>
        <w:t>exception</w:t>
      </w:r>
      <w:r>
        <w:rPr>
          <w:b/>
          <w:i/>
        </w:rPr>
        <w:t xml:space="preserve"> to the building-up principle. It predicts the configuration [Ar]3d</w:t>
      </w:r>
      <w:r>
        <w:rPr>
          <w:b/>
          <w:i/>
          <w:vertAlign w:val="superscript"/>
        </w:rPr>
        <w:t>4</w:t>
      </w:r>
      <w:r>
        <w:rPr>
          <w:b/>
          <w:i/>
        </w:rPr>
        <w:t>4s</w:t>
      </w:r>
      <w:r>
        <w:rPr>
          <w:b/>
          <w:i/>
          <w:vertAlign w:val="superscript"/>
        </w:rPr>
        <w:t xml:space="preserve">2 </w:t>
      </w:r>
      <w:r>
        <w:rPr>
          <w:b/>
          <w:i/>
        </w:rPr>
        <w:t xml:space="preserve"> for chromium whereas the correct experimentally determined configuration is [Ar]3d</w:t>
      </w:r>
      <w:r>
        <w:rPr>
          <w:b/>
          <w:i/>
          <w:vertAlign w:val="superscript"/>
        </w:rPr>
        <w:t>5</w:t>
      </w:r>
      <w:r>
        <w:rPr>
          <w:b/>
          <w:i/>
        </w:rPr>
        <w:t>4s</w:t>
      </w:r>
      <w:r>
        <w:rPr>
          <w:b/>
          <w:i/>
          <w:vertAlign w:val="superscript"/>
        </w:rPr>
        <w:t>1</w:t>
      </w:r>
      <w:r>
        <w:rPr>
          <w:b/>
          <w:i/>
        </w:rPr>
        <w:t>.</w:t>
      </w:r>
    </w:p>
    <w:p>
      <w:pPr>
        <w:pStyle w:val="style157"/>
        <w:numPr>
          <w:ilvl w:val="0"/>
          <w:numId w:val="12"/>
        </w:numPr>
        <w:rPr>
          <w:b/>
          <w:i/>
        </w:rPr>
      </w:pPr>
      <w:r>
        <w:rPr>
          <w:b/>
          <w:i/>
        </w:rPr>
        <w:t xml:space="preserve"> At this point stability of half-filled set in (for d, half of 10 is 5 and for s, half of 2 is 1</w:t>
      </w:r>
      <w:r>
        <w:rPr>
          <w:b/>
          <w:i/>
        </w:rPr>
        <w:t>)</w:t>
      </w:r>
      <w:r>
        <w:rPr>
          <w:b/>
          <w:i/>
        </w:rPr>
        <w:t xml:space="preserve">. </w:t>
      </w:r>
    </w:p>
    <w:p>
      <w:pPr>
        <w:pStyle w:val="style157"/>
        <w:rPr>
          <w:b/>
          <w:i/>
        </w:rPr>
      </w:pPr>
      <w:r>
        <w:rPr>
          <w:b/>
          <w:i/>
        </w:rPr>
        <w:t>Recalle</w:t>
      </w:r>
      <w:r>
        <w:rPr>
          <w:b/>
          <w:i/>
        </w:rPr>
        <w:t>d, maximum electrons for s and d</w:t>
      </w:r>
      <w:r>
        <w:rPr>
          <w:b/>
          <w:i/>
        </w:rPr>
        <w:t>-orbitals are 2 and 10 respectively).</w:t>
      </w:r>
    </w:p>
    <w:p>
      <w:pPr>
        <w:pStyle w:val="style157"/>
        <w:rPr>
          <w:b/>
          <w:i/>
          <w:vertAlign w:val="superscript"/>
        </w:rPr>
      </w:pPr>
      <w:r>
        <w:rPr>
          <w:b/>
          <w:i/>
        </w:rPr>
        <w:t>Mn= [Ar]3d</w:t>
      </w:r>
      <w:r>
        <w:rPr>
          <w:b/>
          <w:i/>
          <w:vertAlign w:val="superscript"/>
        </w:rPr>
        <w:t>6</w:t>
      </w:r>
      <w:r>
        <w:rPr>
          <w:b/>
          <w:i/>
        </w:rPr>
        <w:t>4s</w:t>
      </w:r>
      <w:r>
        <w:rPr>
          <w:b/>
          <w:i/>
          <w:vertAlign w:val="superscript"/>
        </w:rPr>
        <w:t>1</w:t>
      </w:r>
      <w:r>
        <w:rPr>
          <w:b/>
          <w:i/>
        </w:rPr>
        <w:t xml:space="preserve"> . Fe = [Ar]3d</w:t>
      </w:r>
      <w:r>
        <w:rPr>
          <w:b/>
          <w:i/>
          <w:vertAlign w:val="superscript"/>
        </w:rPr>
        <w:t>7</w:t>
      </w:r>
      <w:r>
        <w:rPr>
          <w:b/>
          <w:i/>
        </w:rPr>
        <w:t>4s</w:t>
      </w:r>
      <w:r>
        <w:rPr>
          <w:b/>
          <w:i/>
          <w:vertAlign w:val="superscript"/>
        </w:rPr>
        <w:t>1</w:t>
      </w:r>
      <w:r>
        <w:rPr>
          <w:b/>
          <w:i/>
        </w:rPr>
        <w:t>.  Co = [Ar]3d</w:t>
      </w:r>
      <w:r>
        <w:rPr>
          <w:b/>
          <w:i/>
          <w:vertAlign w:val="superscript"/>
        </w:rPr>
        <w:t>8</w:t>
      </w:r>
      <w:r>
        <w:rPr>
          <w:b/>
          <w:i/>
        </w:rPr>
        <w:t>4s</w:t>
      </w:r>
      <w:r>
        <w:rPr>
          <w:b/>
          <w:i/>
          <w:vertAlign w:val="superscript"/>
        </w:rPr>
        <w:t>1</w:t>
      </w:r>
      <w:r>
        <w:rPr>
          <w:b/>
          <w:i/>
        </w:rPr>
        <w:t>. Ni = [Ar]3d</w:t>
      </w:r>
      <w:r>
        <w:rPr>
          <w:b/>
          <w:i/>
          <w:vertAlign w:val="superscript"/>
        </w:rPr>
        <w:t>9</w:t>
      </w:r>
      <w:r>
        <w:rPr>
          <w:b/>
          <w:i/>
        </w:rPr>
        <w:t>4s</w:t>
      </w:r>
      <w:r>
        <w:rPr>
          <w:b/>
          <w:i/>
          <w:vertAlign w:val="superscript"/>
        </w:rPr>
        <w:t>1</w:t>
      </w:r>
      <w:r>
        <w:rPr>
          <w:b/>
          <w:i/>
        </w:rPr>
        <w:t>. Cu = [Ar]3d</w:t>
      </w:r>
      <w:r>
        <w:rPr>
          <w:b/>
          <w:i/>
          <w:vertAlign w:val="superscript"/>
        </w:rPr>
        <w:t>9</w:t>
      </w:r>
      <w:r>
        <w:rPr>
          <w:b/>
          <w:i/>
        </w:rPr>
        <w:t>4s</w:t>
      </w:r>
      <w:r>
        <w:rPr>
          <w:b/>
          <w:i/>
          <w:vertAlign w:val="superscript"/>
        </w:rPr>
        <w:t>2</w:t>
      </w:r>
      <w:r>
        <w:rPr>
          <w:b/>
          <w:i/>
        </w:rPr>
        <w:t>.  Zn = [Ar]3d</w:t>
      </w:r>
      <w:r>
        <w:rPr>
          <w:b/>
          <w:i/>
          <w:vertAlign w:val="superscript"/>
        </w:rPr>
        <w:t>10</w:t>
      </w:r>
      <w:r>
        <w:rPr>
          <w:b/>
          <w:i/>
        </w:rPr>
        <w:t>4s</w:t>
      </w:r>
      <w:r>
        <w:rPr>
          <w:b/>
          <w:i/>
          <w:vertAlign w:val="superscript"/>
        </w:rPr>
        <w:t>2</w:t>
      </w:r>
    </w:p>
    <w:p>
      <w:pPr>
        <w:pStyle w:val="style157"/>
        <w:rPr>
          <w:b/>
          <w:i/>
        </w:rPr>
      </w:pPr>
      <w:r>
        <w:rPr>
          <w:b/>
          <w:i/>
        </w:rPr>
        <w:t>Lets extend to [Ar]3d</w:t>
      </w:r>
      <w:r>
        <w:rPr>
          <w:b/>
          <w:i/>
          <w:vertAlign w:val="superscript"/>
        </w:rPr>
        <w:t>10</w:t>
      </w:r>
      <w:r>
        <w:rPr>
          <w:b/>
          <w:i/>
        </w:rPr>
        <w:t>4s</w:t>
      </w:r>
      <w:r>
        <w:rPr>
          <w:b/>
          <w:i/>
          <w:vertAlign w:val="superscript"/>
        </w:rPr>
        <w:t>2</w:t>
      </w:r>
      <w:r>
        <w:rPr>
          <w:b/>
          <w:i/>
        </w:rPr>
        <w:t>4p</w:t>
      </w:r>
      <w:r>
        <w:rPr>
          <w:b/>
          <w:i/>
          <w:vertAlign w:val="superscript"/>
        </w:rPr>
        <w:t>1</w:t>
      </w:r>
      <w:r>
        <w:rPr>
          <w:b/>
          <w:i/>
        </w:rPr>
        <w:t xml:space="preserve"> for gallium (Z= 31), [Ar]3d</w:t>
      </w:r>
      <w:r>
        <w:rPr>
          <w:b/>
          <w:i/>
          <w:vertAlign w:val="superscript"/>
        </w:rPr>
        <w:t>10</w:t>
      </w:r>
      <w:r>
        <w:rPr>
          <w:b/>
          <w:i/>
        </w:rPr>
        <w:t>4s</w:t>
      </w:r>
      <w:r>
        <w:rPr>
          <w:b/>
          <w:i/>
          <w:vertAlign w:val="superscript"/>
        </w:rPr>
        <w:t>2</w:t>
      </w:r>
      <w:r>
        <w:rPr>
          <w:b/>
          <w:i/>
        </w:rPr>
        <w:t>4p</w:t>
      </w:r>
      <w:r>
        <w:rPr>
          <w:b/>
          <w:i/>
          <w:vertAlign w:val="superscript"/>
        </w:rPr>
        <w:t>6</w:t>
      </w:r>
      <w:r>
        <w:rPr>
          <w:b/>
          <w:i/>
        </w:rPr>
        <w:t xml:space="preserve"> for krypton (Z= 36)</w:t>
      </w:r>
    </w:p>
    <w:p>
      <w:pPr>
        <w:pStyle w:val="style157"/>
        <w:rPr>
          <w:b/>
          <w:i/>
        </w:rPr>
      </w:pPr>
    </w:p>
    <w:p>
      <w:pPr>
        <w:pStyle w:val="style157"/>
        <w:numPr>
          <w:ilvl w:val="0"/>
          <w:numId w:val="131"/>
        </w:numPr>
        <w:rPr>
          <w:b/>
          <w:i/>
        </w:rPr>
      </w:pPr>
      <w:r>
        <w:rPr>
          <w:b/>
          <w:i/>
        </w:rPr>
        <w:t xml:space="preserve">Remember, when you write electron configurations, the number out in front always indicates the principal quantum number, n , of a particular orbital, thus 1s2 has n = 1, while 3s1 has n = 3. </w:t>
      </w:r>
    </w:p>
    <w:p>
      <w:pPr>
        <w:pStyle w:val="style157"/>
        <w:numPr>
          <w:ilvl w:val="0"/>
          <w:numId w:val="131"/>
        </w:numPr>
        <w:rPr>
          <w:b/>
          <w:i/>
        </w:rPr>
      </w:pPr>
      <w:r>
        <w:rPr>
          <w:b/>
          <w:i/>
        </w:rPr>
        <w:t>What is the highest principal quantum number that you see in hydrogen’s electron configuration? It’s n = 1, so all electrons with n = 1 are valence electrons.</w:t>
      </w:r>
    </w:p>
    <w:p>
      <w:pPr>
        <w:pStyle w:val="style157"/>
        <w:rPr/>
      </w:pPr>
    </w:p>
    <w:p>
      <w:pPr>
        <w:pStyle w:val="style157"/>
        <w:rPr>
          <w:i/>
          <w:color w:val="0000ff"/>
        </w:rPr>
      </w:pPr>
      <w:r>
        <w:rPr>
          <w:i/>
          <w:color w:val="0000ff"/>
        </w:rPr>
        <w:t>So let’s summarize what we know so far:</w:t>
      </w:r>
    </w:p>
    <w:p>
      <w:pPr>
        <w:pStyle w:val="style157"/>
        <w:numPr>
          <w:ilvl w:val="0"/>
          <w:numId w:val="132"/>
        </w:numPr>
        <w:rPr>
          <w:b/>
          <w:i/>
        </w:rPr>
      </w:pPr>
      <w:r>
        <w:rPr>
          <w:b/>
          <w:i/>
        </w:rPr>
        <w:t>Group 1A elements have 1 valence electron in an s orbital</w:t>
      </w:r>
      <w:r>
        <w:rPr>
          <w:b/>
          <w:i/>
        </w:rPr>
        <w:t>.</w:t>
      </w:r>
    </w:p>
    <w:p>
      <w:pPr>
        <w:pStyle w:val="style157"/>
        <w:numPr>
          <w:ilvl w:val="0"/>
          <w:numId w:val="132"/>
        </w:numPr>
        <w:rPr>
          <w:b/>
          <w:i/>
        </w:rPr>
      </w:pPr>
      <w:r>
        <w:rPr>
          <w:b/>
          <w:i/>
        </w:rPr>
        <w:t>Group 2A elements have 2 valence electrons in an s orbital</w:t>
      </w:r>
      <w:r>
        <w:rPr>
          <w:b/>
          <w:i/>
        </w:rPr>
        <w:t>.</w:t>
      </w:r>
    </w:p>
    <w:p>
      <w:pPr>
        <w:pStyle w:val="style157"/>
        <w:numPr>
          <w:ilvl w:val="0"/>
          <w:numId w:val="132"/>
        </w:numPr>
        <w:rPr>
          <w:b/>
          <w:i/>
        </w:rPr>
      </w:pPr>
      <w:r>
        <w:rPr>
          <w:b/>
          <w:i/>
        </w:rPr>
        <w:t>Group 3A elements have 2 valence electrons in an s orbital and 1 valence electron in a p orbital</w:t>
      </w:r>
      <w:r>
        <w:rPr>
          <w:b/>
          <w:i/>
        </w:rPr>
        <w:t>.</w:t>
      </w:r>
    </w:p>
    <w:p>
      <w:pPr>
        <w:pStyle w:val="style157"/>
        <w:numPr>
          <w:ilvl w:val="0"/>
          <w:numId w:val="132"/>
        </w:numPr>
        <w:rPr>
          <w:b/>
          <w:i/>
        </w:rPr>
      </w:pPr>
      <w:r>
        <w:rPr>
          <w:b/>
          <w:i/>
        </w:rPr>
        <w:t>Group 4A elements have 2 valence electrons in an s orbital and 2 valence electrons in p orbitals</w:t>
      </w:r>
      <w:r>
        <w:rPr>
          <w:b/>
          <w:i/>
        </w:rPr>
        <w:t>.</w:t>
      </w:r>
    </w:p>
    <w:p>
      <w:pPr>
        <w:pStyle w:val="style157"/>
        <w:numPr>
          <w:ilvl w:val="0"/>
          <w:numId w:val="132"/>
        </w:numPr>
        <w:rPr>
          <w:b/>
          <w:i/>
        </w:rPr>
      </w:pPr>
      <w:r>
        <w:rPr>
          <w:b/>
          <w:i/>
        </w:rPr>
        <w:t>Group 5A elements have 2 valence electrons in an s orbital and 3 valence electrons in p orbitals</w:t>
      </w:r>
      <w:r>
        <w:rPr>
          <w:b/>
          <w:i/>
        </w:rPr>
        <w:t>.</w:t>
      </w:r>
    </w:p>
    <w:p>
      <w:pPr>
        <w:pStyle w:val="style157"/>
        <w:numPr>
          <w:ilvl w:val="0"/>
          <w:numId w:val="132"/>
        </w:numPr>
        <w:rPr>
          <w:b/>
          <w:i/>
        </w:rPr>
      </w:pPr>
      <w:r>
        <w:rPr>
          <w:b/>
          <w:i/>
        </w:rPr>
        <w:t>Group 6A elements have 2 valence electrons in an s orbital and 4 valence electrons in p orbitals</w:t>
      </w:r>
      <w:r>
        <w:rPr>
          <w:b/>
          <w:i/>
        </w:rPr>
        <w:t>.</w:t>
      </w:r>
    </w:p>
    <w:p>
      <w:pPr>
        <w:pStyle w:val="style157"/>
        <w:numPr>
          <w:ilvl w:val="0"/>
          <w:numId w:val="132"/>
        </w:numPr>
        <w:rPr>
          <w:b/>
          <w:i/>
        </w:rPr>
      </w:pPr>
      <w:r>
        <w:rPr>
          <w:b/>
          <w:i/>
        </w:rPr>
        <w:t xml:space="preserve">Can you guess how the valence electrons in columns 7A (Group 17) </w:t>
      </w:r>
      <w:r>
        <w:rPr>
          <w:b/>
          <w:i/>
        </w:rPr>
        <w:t>and 8A (Group 18) are arranged?</w:t>
      </w:r>
    </w:p>
    <w:p>
      <w:pPr>
        <w:pStyle w:val="style157"/>
        <w:numPr>
          <w:ilvl w:val="0"/>
          <w:numId w:val="132"/>
        </w:numPr>
        <w:rPr>
          <w:b/>
          <w:i/>
        </w:rPr>
      </w:pPr>
      <w:r>
        <w:rPr>
          <w:b/>
          <w:i/>
        </w:rPr>
        <w:t>Group 7A elements have 2 valence electrons in an s orbital and 5 valence electrons in p orbitals</w:t>
      </w:r>
      <w:r>
        <w:rPr>
          <w:b/>
          <w:i/>
        </w:rPr>
        <w:t>.</w:t>
      </w:r>
    </w:p>
    <w:p>
      <w:pPr>
        <w:pStyle w:val="style157"/>
        <w:numPr>
          <w:ilvl w:val="0"/>
          <w:numId w:val="132"/>
        </w:numPr>
        <w:rPr>
          <w:b/>
          <w:i/>
        </w:rPr>
      </w:pPr>
      <w:r>
        <w:rPr>
          <w:b/>
          <w:i/>
        </w:rPr>
        <w:t>Group 8A elements have 2 valence electrons in an s orbital and 6 valence electrons in p orbitals with the exception of helium that is 1S</w:t>
      </w:r>
      <w:r>
        <w:rPr>
          <w:b/>
          <w:i/>
          <w:vertAlign w:val="superscript"/>
        </w:rPr>
        <w:t>2</w:t>
      </w:r>
      <w:r>
        <w:rPr>
          <w:b/>
          <w:i/>
        </w:rPr>
        <w:t>.</w:t>
      </w:r>
    </w:p>
    <w:p>
      <w:pPr>
        <w:pStyle w:val="style157"/>
        <w:numPr>
          <w:ilvl w:val="0"/>
          <w:numId w:val="132"/>
        </w:numPr>
        <w:rPr>
          <w:b/>
          <w:i/>
        </w:rPr>
      </w:pPr>
      <w:r>
        <w:rPr>
          <w:b/>
          <w:i/>
        </w:rPr>
        <w:t>Group 4A elements have one more valence p electron than Group 3A elements</w:t>
      </w:r>
      <w:r>
        <w:rPr>
          <w:b/>
          <w:i/>
        </w:rPr>
        <w:t>.</w:t>
      </w:r>
    </w:p>
    <w:p>
      <w:pPr>
        <w:pStyle w:val="style157"/>
        <w:rPr>
          <w:b/>
        </w:rPr>
      </w:pPr>
      <w:r>
        <w:rPr>
          <w:b/>
        </w:rPr>
        <w:t xml:space="preserve">Similarly, Group 5A elements have one more valence p electron than Group 4A elements. </w:t>
      </w:r>
    </w:p>
    <w:p>
      <w:pPr>
        <w:pStyle w:val="style157"/>
        <w:rPr>
          <w:b/>
          <w:i/>
        </w:rPr>
      </w:pPr>
    </w:p>
    <w:p>
      <w:pPr>
        <w:pStyle w:val="style157"/>
        <w:rPr>
          <w:i/>
        </w:rPr>
      </w:pPr>
      <w:r>
        <w:rPr>
          <w:i/>
        </w:rPr>
        <w:t xml:space="preserve">But what happens when you reach Group 8A elements? Why does the Periodic Table end at column 8A? Let’s think about that carefully. </w:t>
      </w:r>
    </w:p>
    <w:p>
      <w:pPr>
        <w:pStyle w:val="style157"/>
        <w:numPr>
          <w:ilvl w:val="0"/>
          <w:numId w:val="133"/>
        </w:numPr>
        <w:rPr>
          <w:b/>
          <w:i/>
        </w:rPr>
      </w:pPr>
      <w:r>
        <w:rPr>
          <w:b/>
          <w:i/>
        </w:rPr>
        <w:t xml:space="preserve">Group 8A elements have 6 valence electrons in p orbitals. You learned that the maximum number of p electrons at any energy level is 6. </w:t>
      </w:r>
    </w:p>
    <w:p>
      <w:pPr>
        <w:pStyle w:val="style157"/>
        <w:numPr>
          <w:ilvl w:val="0"/>
          <w:numId w:val="133"/>
        </w:numPr>
        <w:rPr>
          <w:b/>
          <w:i/>
        </w:rPr>
      </w:pPr>
      <w:r>
        <w:rPr>
          <w:b/>
          <w:i/>
        </w:rPr>
        <w:t>Therefore, there couldn’t be a ‘9A’ column, because a ‘9A’ column would have 7 p electrons in the valence energy level, which is impossible.</w:t>
      </w:r>
    </w:p>
    <w:p>
      <w:pPr>
        <w:pStyle w:val="style157"/>
        <w:numPr>
          <w:ilvl w:val="0"/>
          <w:numId w:val="133"/>
        </w:numPr>
        <w:rPr>
          <w:b/>
          <w:i/>
        </w:rPr>
      </w:pPr>
      <w:r>
        <w:rPr>
          <w:b/>
          <w:i/>
        </w:rPr>
        <w:t xml:space="preserve">The fact that Group 8A elements have completely filled valence </w:t>
      </w:r>
      <w:r>
        <w:rPr>
          <w:i/>
        </w:rPr>
        <w:t xml:space="preserve">s </w:t>
      </w:r>
      <w:r>
        <w:rPr>
          <w:b/>
          <w:i/>
        </w:rPr>
        <w:t xml:space="preserve">sublevel and </w:t>
      </w:r>
      <w:r>
        <w:rPr>
          <w:i/>
        </w:rPr>
        <w:t xml:space="preserve">p </w:t>
      </w:r>
      <w:r>
        <w:rPr>
          <w:b/>
          <w:i/>
        </w:rPr>
        <w:t>sublevel is important in terms of their chemical properties. Group 8A elements are called Noble Gases.</w:t>
      </w:r>
      <w:r>
        <w:rPr>
          <w:b/>
          <w:i/>
        </w:rPr>
        <w:t>They are all gases, and they are not very reactive at all.</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t>9.2</w:t>
      </w:r>
      <w:r>
        <w:rPr>
          <w:color w:val="0000ff"/>
        </w:rPr>
        <w:t>RULES FOR FILLING IN ELECTRONS:</w:t>
      </w:r>
    </w:p>
    <w:p>
      <w:pPr>
        <w:pStyle w:val="style157"/>
        <w:rPr>
          <w:color w:val="0000ff"/>
        </w:rPr>
      </w:pPr>
      <w:r>
        <w:t>Pauli exclusive principle</w:t>
      </w:r>
    </w:p>
    <w:p>
      <w:pPr>
        <w:pStyle w:val="style157"/>
        <w:rPr/>
      </w:pPr>
      <w:r>
        <w:t>Pauli exclusive principle states</w:t>
      </w:r>
      <w:r>
        <w:t xml:space="preserve">that no two electrons in an atom can have the same four quantum numbers. </w:t>
      </w:r>
    </w:p>
    <w:p>
      <w:pPr>
        <w:pStyle w:val="style157"/>
        <w:numPr>
          <w:ilvl w:val="0"/>
          <w:numId w:val="13"/>
        </w:numPr>
        <w:rPr/>
      </w:pPr>
      <w:r>
        <w:t>If one electron in an atom has the quantum numbers n = 1, l = 0, m</w:t>
      </w:r>
      <w:r>
        <w:rPr>
          <w:vertAlign w:val="subscript"/>
        </w:rPr>
        <w:t xml:space="preserve">l </w:t>
      </w:r>
      <w:r>
        <w:t>= 0, and m</w:t>
      </w:r>
      <w:r>
        <w:rPr>
          <w:vertAlign w:val="subscript"/>
        </w:rPr>
        <w:t xml:space="preserve">s </w:t>
      </w:r>
      <w:r>
        <w:t xml:space="preserve">= +1/2, no other electron can have these same quantum numbers. Therefore, the orbital diagram </w:t>
      </w:r>
      <w:r>
        <w:rPr/>
      </w:r>
      <w:r/>
      <w:r>
        <w:rPr/>
      </w:r>
      <w:r>
        <w:rPr/>
        <w:object>
          <v:shape id="1095" type="#_x0000_t75" filled="f" stroked="f" style="margin-left:0.0pt;margin-top:0.0pt;width:19.5pt;height:14.25pt;mso-wrap-distance-left:0.0pt;mso-wrap-distance-right:0.0pt;visibility:visible;">
            <v:imagedata r:id="rId1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95" DrawAspect="Content" ObjectID="0" r:id="rId12"/>
        </w:object>
      </w:r>
      <w:r>
        <w:rPr/>
      </w:r>
      <w:r>
        <w:t xml:space="preserve"> is possible and not </w:t>
      </w:r>
      <w:r>
        <w:rPr>
          <w:noProof/>
        </w:rPr>
        <w:drawing>
          <wp:inline distL="0" distT="0" distB="0" distR="0">
            <wp:extent cx="236511" cy="196344"/>
            <wp:effectExtent l="0" t="0" r="0" b="0"/>
            <wp:docPr id="1097" name="Picture 2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26"/>
                    <pic:cNvPicPr/>
                  </pic:nvPicPr>
                  <pic:blipFill>
                    <a:blip r:embed="rId13" cstate="print"/>
                    <a:srcRect l="0" t="0" r="0" b="0"/>
                    <a:stretch/>
                  </pic:blipFill>
                  <pic:spPr>
                    <a:xfrm rot="0">
                      <a:off x="0" y="0"/>
                      <a:ext cx="236511" cy="196344"/>
                    </a:xfrm>
                    <a:prstGeom prst="rect"/>
                    <a:ln>
                      <a:noFill/>
                    </a:ln>
                  </pic:spPr>
                </pic:pic>
              </a:graphicData>
            </a:graphic>
          </wp:inline>
        </w:drawing>
      </w:r>
    </w:p>
    <w:p>
      <w:pPr>
        <w:pStyle w:val="style157"/>
        <w:numPr>
          <w:ilvl w:val="0"/>
          <w:numId w:val="13"/>
        </w:numPr>
        <w:rPr/>
      </w:pPr>
      <w:r>
        <w:t xml:space="preserve">Pauli exclusive principle can restate </w:t>
      </w:r>
      <w:r>
        <w:t>as an orbital can hold at most two electrons, and only if the electrons have opposite spins.</w:t>
      </w:r>
    </w:p>
    <w:p>
      <w:pPr>
        <w:pStyle w:val="style157"/>
        <w:rPr/>
      </w:pPr>
    </w:p>
    <w:p>
      <w:pPr>
        <w:pStyle w:val="style157"/>
        <w:rPr/>
      </w:pPr>
    </w:p>
    <w:p>
      <w:pPr>
        <w:pStyle w:val="style157"/>
        <w:rPr/>
      </w:pPr>
      <w:r>
        <w:t>Applying the Pauli Exclusive principle</w:t>
      </w:r>
    </w:p>
    <w:p>
      <w:pPr>
        <w:pStyle w:val="style157"/>
        <w:rPr>
          <w:color w:val="1f497d"/>
        </w:rPr>
      </w:pPr>
      <w:r>
        <w:t>Which of the following orbital diagrams or electron configurations are possible and which are impossible, according to the Pauli Exclusive principle?. Explain.</w:t>
      </w:r>
    </w:p>
    <w:p>
      <w:pPr>
        <w:pStyle w:val="style157"/>
        <w:rPr>
          <w:color w:val="1f497d"/>
        </w:rPr>
      </w:pPr>
      <w:r>
        <w:rPr/>
      </w:r>
      <w:r/>
      <w:r>
        <w:rPr/>
      </w:r>
      <w:r>
        <w:rPr/>
        <w:object>
          <v:shape id="1098" type="#_x0000_t75" filled="f" stroked="f" style="margin-left:0.0pt;margin-top:0.0pt;width:361.5pt;height:262.5pt;mso-wrap-distance-left:0.0pt;mso-wrap-distance-right:0.0pt;visibility:visible;">
            <v:imagedata r:id="rId1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98" DrawAspect="Content" ObjectID="0" r:id="rId15"/>
        </w:object>
      </w:r>
      <w:r>
        <w:rPr/>
      </w:r>
    </w:p>
    <w:p>
      <w:pPr>
        <w:pStyle w:val="style157"/>
        <w:rPr/>
      </w:pPr>
    </w:p>
    <w:p>
      <w:pPr>
        <w:pStyle w:val="style157"/>
        <w:rPr/>
      </w:pPr>
    </w:p>
    <w:p>
      <w:pPr>
        <w:pStyle w:val="style157"/>
        <w:rPr/>
      </w:pPr>
      <w:r>
        <w:t>Aufbau principle</w:t>
      </w:r>
    </w:p>
    <w:p>
      <w:pPr>
        <w:pStyle w:val="style157"/>
        <w:rPr/>
      </w:pPr>
      <w:r>
        <w:t>Building-up principle (Aufbau principle)</w:t>
      </w:r>
      <w:r>
        <w:t xml:space="preserve">, </w:t>
      </w:r>
      <w:r>
        <w:t xml:space="preserve">a scheme used to reproduce the electron configurations of the ground states of atoms successively filling subshells (orbitals) with electrons in a specific order (the building-up order). </w:t>
      </w:r>
    </w:p>
    <w:p>
      <w:pPr>
        <w:pStyle w:val="style157"/>
        <w:rPr/>
      </w:pPr>
    </w:p>
    <w:p>
      <w:pPr>
        <w:pStyle w:val="style157"/>
        <w:rPr/>
      </w:pPr>
      <w:r>
        <w:rPr>
          <w:noProof/>
        </w:rPr>
        <w:drawing>
          <wp:inline distL="0" distT="0" distB="0" distR="0">
            <wp:extent cx="3784348" cy="3059610"/>
            <wp:effectExtent l="0" t="0" r="0" b="7620"/>
            <wp:docPr id="1100" name="Picture 2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27"/>
                    <pic:cNvPicPr/>
                  </pic:nvPicPr>
                  <pic:blipFill>
                    <a:blip r:embed="rId10" cstate="print"/>
                    <a:srcRect l="0" t="0" r="0" b="0"/>
                    <a:stretch/>
                  </pic:blipFill>
                  <pic:spPr>
                    <a:xfrm rot="0">
                      <a:off x="0" y="0"/>
                      <a:ext cx="3784348" cy="3059610"/>
                    </a:xfrm>
                    <a:prstGeom prst="rect"/>
                    <a:ln>
                      <a:noFill/>
                    </a:ln>
                  </pic:spPr>
                </pic:pic>
              </a:graphicData>
            </a:graphic>
          </wp:inline>
        </w:drawing>
      </w:r>
    </w:p>
    <w:p>
      <w:pPr>
        <w:pStyle w:val="style157"/>
        <w:rPr/>
      </w:pPr>
    </w:p>
    <w:p>
      <w:pPr>
        <w:pStyle w:val="style157"/>
        <w:numPr>
          <w:ilvl w:val="0"/>
          <w:numId w:val="14"/>
        </w:numPr>
        <w:rPr/>
      </w:pPr>
      <w:r>
        <w:rPr>
          <w:b/>
        </w:rPr>
        <w:t>You obtain this diagram by writing the sub-shell(s) in rows, each row having sub-shell(s) of given n. within each row, you arrange the sub-shell(s) by increasing 1. You can stop after writing nf sub-shell(s), since no known elements contain higher sub-shell(s). Now, starting with the 1s sub-shell(s), draw a series of diagonals, as shown above. The building-up is the order in which these diagonals strike the sub-shell(s) .Example ; Z=20 calcium</w:t>
      </w:r>
      <w:r>
        <w:t>1s</w:t>
      </w:r>
      <w:r>
        <w:rPr>
          <w:vertAlign w:val="superscript"/>
        </w:rPr>
        <w:t>2</w:t>
      </w:r>
      <w:r>
        <w:t>2s</w:t>
      </w:r>
      <w:r>
        <w:rPr>
          <w:vertAlign w:val="superscript"/>
        </w:rPr>
        <w:t>2</w:t>
      </w:r>
      <w:r>
        <w:t>2p</w:t>
      </w:r>
      <w:r>
        <w:rPr>
          <w:vertAlign w:val="superscript"/>
        </w:rPr>
        <w:t>6</w:t>
      </w:r>
      <w:r>
        <w:t>3s</w:t>
      </w:r>
      <w:r>
        <w:rPr>
          <w:vertAlign w:val="superscript"/>
        </w:rPr>
        <w:t>2</w:t>
      </w:r>
      <w:r>
        <w:t>3p</w:t>
      </w:r>
      <w:r>
        <w:rPr>
          <w:vertAlign w:val="superscript"/>
        </w:rPr>
        <w:t>6</w:t>
      </w:r>
      <w:r>
        <w:t>4s</w:t>
      </w:r>
      <w:r>
        <w:rPr>
          <w:vertAlign w:val="superscript"/>
        </w:rPr>
        <w:t>2</w:t>
      </w:r>
      <w:r>
        <w:t>.</w:t>
      </w:r>
    </w:p>
    <w:p>
      <w:pPr>
        <w:pStyle w:val="style157"/>
        <w:rPr/>
      </w:pPr>
    </w:p>
    <w:p>
      <w:pPr>
        <w:pStyle w:val="style157"/>
        <w:rPr/>
      </w:pPr>
      <w:r>
        <w:t>Hund’s rule</w:t>
      </w:r>
    </w:p>
    <w:p>
      <w:pPr>
        <w:pStyle w:val="style157"/>
        <w:rPr/>
      </w:pPr>
      <w:r>
        <w:t xml:space="preserve">Hund’s rule states </w:t>
      </w:r>
      <w:r>
        <w:t>that in a degenerate orbital (with the same energy level) electron preferred to be singly filled before pairing up. Let us see how this would apply to the carbon atom, whose ground-state configuration is 1s</w:t>
      </w:r>
      <w:r>
        <w:rPr>
          <w:vertAlign w:val="superscript"/>
        </w:rPr>
        <w:t>2</w:t>
      </w:r>
      <w:r>
        <w:t>2s</w:t>
      </w:r>
      <w:r>
        <w:rPr>
          <w:vertAlign w:val="superscript"/>
        </w:rPr>
        <w:t>2</w:t>
      </w:r>
      <w:r>
        <w:t>2p</w:t>
      </w:r>
      <w:r>
        <w:rPr>
          <w:vertAlign w:val="superscript"/>
        </w:rPr>
        <w:t>2</w:t>
      </w:r>
      <w:r>
        <w:t>. The first four electrons go into the 1s and 2s orbitals.</w:t>
      </w:r>
    </w:p>
    <w:p>
      <w:pPr>
        <w:pStyle w:val="style157"/>
        <w:rPr/>
      </w:pPr>
      <w:r>
        <w:rPr/>
      </w:r>
      <w:r/>
      <w:r>
        <w:rPr/>
      </w:r>
      <w:r>
        <w:rPr/>
        <w:object>
          <v:shape id="1101" type="#_x0000_t75" filled="f" stroked="f" style="margin-left:0.0pt;margin-top:0.0pt;width:114.75pt;height:21.75pt;mso-wrap-distance-left:0.0pt;mso-wrap-distance-right:0.0pt;visibility:visible;">
            <v:imagedata r:id="rId1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1" DrawAspect="Content" ObjectID="0" r:id="rId17"/>
        </w:object>
      </w:r>
      <w:r>
        <w:rPr/>
      </w:r>
    </w:p>
    <w:p>
      <w:pPr>
        <w:pStyle w:val="style157"/>
        <w:rPr>
          <w:b/>
        </w:rPr>
      </w:pPr>
      <w:r>
        <w:rPr>
          <w:b/>
        </w:rPr>
        <w:t>The next two electrons go into separate 2p orbitals, with both electrons having the same spin, following Hund’s rule.</w:t>
      </w:r>
    </w:p>
    <w:p>
      <w:pPr>
        <w:pStyle w:val="style157"/>
        <w:rPr>
          <w:b/>
        </w:rPr>
      </w:pPr>
      <w:r>
        <w:rPr>
          <w:b/>
        </w:rPr>
      </w:r>
      <w:r>
        <w:rPr>
          <w:b/>
        </w:rPr>
      </w:r>
      <w:r>
        <w:rPr>
          <w:b/>
        </w:rPr>
      </w:r>
      <w:r>
        <w:rPr>
          <w:b/>
        </w:rPr>
        <w:object>
          <v:shape id="1103" type="#_x0000_t75" filled="f" stroked="f" style="margin-left:0.0pt;margin-top:0.0pt;width:120.75pt;height:30.0pt;mso-wrap-distance-left:0.0pt;mso-wrap-distance-right:0.0pt;visibility:visible;">
            <v:imagedata r:id="rId1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3" DrawAspect="Content" ObjectID="0" r:id="rId19"/>
        </w:object>
      </w:r>
      <w:r>
        <w:rPr>
          <w:b/>
        </w:rPr>
      </w:r>
    </w:p>
    <w:p>
      <w:pPr>
        <w:pStyle w:val="style157"/>
        <w:rPr/>
      </w:pPr>
    </w:p>
    <w:p>
      <w:pPr>
        <w:pStyle w:val="style157"/>
        <w:rPr/>
      </w:pPr>
      <w:r>
        <w:t>Check-out:</w:t>
      </w:r>
    </w:p>
    <w:p>
      <w:pPr>
        <w:pStyle w:val="style157"/>
        <w:rPr/>
      </w:pPr>
      <w:r>
        <w:t>Write an orbital diagram for the ground state of the iron atom</w:t>
      </w:r>
      <w:r>
        <w:t>.</w:t>
      </w:r>
    </w:p>
    <w:p>
      <w:pPr>
        <w:pStyle w:val="style157"/>
        <w:rPr>
          <w:b/>
        </w:rPr>
      </w:pPr>
      <w:r>
        <w:rPr>
          <w:noProof/>
          <w:color w:val="009900"/>
        </w:rPr>
        <w:object>
          <v:shape id="1105" type="#_x0000_t75" filled="f" stroked="f" style="position:absolute;margin-left:0.0pt;margin-top:29.4pt;width:218.2pt;height:29.6pt;z-index:2;mso-position-horizontal:left;mso-position-horizontal-relative:text;mso-position-vertical-relative:text;mso-width-relative:page;mso-height-relative:page;visibility:visible;">
            <v:imagedata r:id="rId20" embosscolor="white" o:title=""/>
            <v:stroke on="f" joinstyle="miter"/>
            <o:lock aspectratio="true" v:ext="view"/>
            <w10:wrap type="square" side="right"/>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5" DrawAspect="Content" ObjectID="0" r:id="rId21"/>
        </w:object>
      </w:r>
      <w:r>
        <w:rPr>
          <w:color w:val="009900"/>
        </w:rPr>
        <w:t>SOLUTION:The electron configuration of the iron atom is 1s</w:t>
      </w:r>
      <w:r>
        <w:rPr>
          <w:color w:val="009900"/>
          <w:vertAlign w:val="superscript"/>
        </w:rPr>
        <w:t>2</w:t>
      </w:r>
      <w:r>
        <w:rPr>
          <w:color w:val="009900"/>
        </w:rPr>
        <w:t>2s</w:t>
      </w:r>
      <w:r>
        <w:rPr>
          <w:color w:val="009900"/>
          <w:vertAlign w:val="superscript"/>
        </w:rPr>
        <w:t>2</w:t>
      </w:r>
      <w:r>
        <w:rPr>
          <w:color w:val="009900"/>
        </w:rPr>
        <w:t>2p</w:t>
      </w:r>
      <w:r>
        <w:rPr>
          <w:color w:val="009900"/>
          <w:vertAlign w:val="superscript"/>
        </w:rPr>
        <w:t>6</w:t>
      </w:r>
      <w:r>
        <w:rPr>
          <w:color w:val="009900"/>
        </w:rPr>
        <w:t>3s</w:t>
      </w:r>
      <w:r>
        <w:rPr>
          <w:color w:val="009900"/>
          <w:vertAlign w:val="superscript"/>
        </w:rPr>
        <w:t>2</w:t>
      </w:r>
      <w:r>
        <w:rPr>
          <w:color w:val="009900"/>
        </w:rPr>
        <w:t>3p</w:t>
      </w:r>
      <w:r>
        <w:rPr>
          <w:color w:val="009900"/>
          <w:vertAlign w:val="superscript"/>
        </w:rPr>
        <w:t>6</w:t>
      </w:r>
      <w:r>
        <w:rPr>
          <w:color w:val="009900"/>
        </w:rPr>
        <w:t>3d</w:t>
      </w:r>
      <w:r>
        <w:rPr>
          <w:color w:val="009900"/>
          <w:vertAlign w:val="superscript"/>
        </w:rPr>
        <w:t>6</w:t>
      </w:r>
      <w:r>
        <w:rPr>
          <w:color w:val="009900"/>
        </w:rPr>
        <w:t>4s</w:t>
      </w:r>
      <w:r>
        <w:rPr>
          <w:color w:val="009900"/>
          <w:vertAlign w:val="superscript"/>
        </w:rPr>
        <w:t>2</w:t>
      </w:r>
      <w:r>
        <w:rPr>
          <w:b/>
        </w:rPr>
        <w:t xml:space="preserve">. All the subshells except the 3d are filled. In placing the six electrons in the 3d subshell, you note that the first five go into separate 3d orbitals with their spin arrows in the same direction. The sixth electron must doubly occupy a 3d orbital. </w:t>
      </w:r>
    </w:p>
    <w:p>
      <w:pPr>
        <w:pStyle w:val="style157"/>
        <w:rPr>
          <w:b/>
        </w:rPr>
      </w:pPr>
    </w:p>
    <w:p>
      <w:pPr>
        <w:pStyle w:val="style157"/>
        <w:rPr>
          <w:rFonts w:cs="Times New Roman"/>
        </w:rPr>
      </w:pPr>
      <w:r>
        <w:t>Note :</w:t>
      </w:r>
    </w:p>
    <w:p>
      <w:pPr>
        <w:pStyle w:val="style157"/>
        <w:rPr>
          <w:rFonts w:cs="Times New Roman"/>
          <w:highlight w:val="cyan"/>
        </w:rPr>
      </w:pPr>
      <w:r>
        <w:rPr>
          <w:bCs/>
          <w:highlight w:val="cyan"/>
        </w:rPr>
        <w:t>Most non-metals</w:t>
      </w:r>
      <w:r>
        <w:rPr>
          <w:highlight w:val="cyan"/>
        </w:rPr>
        <w:t xml:space="preserve"> have at least four electrons in the out shell.</w:t>
      </w:r>
    </w:p>
    <w:p>
      <w:pPr>
        <w:pStyle w:val="style157"/>
        <w:rPr>
          <w:rFonts w:cs="Times New Roman"/>
          <w:highlight w:val="cyan"/>
        </w:rPr>
      </w:pPr>
      <w:r>
        <w:rPr>
          <w:highlight w:val="cyan"/>
        </w:rPr>
        <w:t xml:space="preserve">Except for the noble gases, the more electrons in the outer shell the more non-metallic and the more reactive the element. The </w:t>
      </w:r>
      <w:r>
        <w:rPr>
          <w:bCs/>
          <w:highlight w:val="cyan"/>
        </w:rPr>
        <w:t>most reactive non-metals only need to share/gain one or two electrons</w:t>
      </w:r>
      <w:r>
        <w:rPr>
          <w:highlight w:val="cyan"/>
        </w:rPr>
        <w:t>.</w:t>
      </w:r>
    </w:p>
    <w:p>
      <w:pPr>
        <w:pStyle w:val="style157"/>
        <w:rPr>
          <w:rFonts w:cs="Times New Roman"/>
          <w:highlight w:val="cyan"/>
        </w:rPr>
      </w:pPr>
      <w:r>
        <w:rPr>
          <w:highlight w:val="cyan"/>
        </w:rPr>
        <w:t xml:space="preserve">The </w:t>
      </w:r>
      <w:r>
        <w:rPr>
          <w:bCs/>
          <w:highlight w:val="cyan"/>
        </w:rPr>
        <w:t>most reactive metals</w:t>
      </w:r>
      <w:r>
        <w:rPr>
          <w:highlight w:val="cyan"/>
        </w:rPr>
        <w:t xml:space="preserve"> only have 1 or 2 electrons in the outer shell which tend to be easily lost to form the metal ion in reaction.</w:t>
      </w:r>
    </w:p>
    <w:p>
      <w:pPr>
        <w:pStyle w:val="style157"/>
        <w:rPr>
          <w:rFonts w:cs="Times New Roman"/>
          <w:highlight w:val="cyan"/>
        </w:rPr>
      </w:pPr>
      <w:r>
        <w:rPr>
          <w:highlight w:val="cyan"/>
        </w:rPr>
        <w:t>The most reactive metals have a low number of ou</w:t>
      </w:r>
      <w:r>
        <w:rPr>
          <w:highlight w:val="cyan"/>
        </w:rPr>
        <w:t>ter valency shell electrons (&lt;</w:t>
      </w:r>
      <w:r>
        <w:rPr>
          <w:highlight w:val="cyan"/>
        </w:rPr>
        <w:t>3).</w:t>
      </w:r>
    </w:p>
    <w:p>
      <w:pPr>
        <w:pStyle w:val="style157"/>
        <w:rPr>
          <w:rFonts w:cs="Times New Roman"/>
          <w:highlight w:val="cyan"/>
        </w:rPr>
      </w:pPr>
      <w:r>
        <w:rPr>
          <w:highlight w:val="cyan"/>
        </w:rPr>
        <w:t>The very reactive non-metals have 5 to 7 outer valency shell electrons.</w:t>
      </w:r>
    </w:p>
    <w:p>
      <w:pPr>
        <w:pStyle w:val="style157"/>
        <w:rPr>
          <w:rFonts w:cs="Times New Roman"/>
          <w:highlight w:val="cyan"/>
        </w:rPr>
      </w:pPr>
      <w:r>
        <w:rPr>
          <w:highlight w:val="cyan"/>
        </w:rPr>
        <w:t>Elements in the 'middle' of the Periodic Table e.g. Group 4 with 4 outer electrons, show non-metal e.g. carbon or metal chemical character e.g. lead and non are very reactive elements.</w:t>
      </w:r>
    </w:p>
    <w:p>
      <w:pPr>
        <w:pStyle w:val="style157"/>
        <w:rPr>
          <w:rFonts w:cs="Times New Roman"/>
        </w:rPr>
      </w:pPr>
      <w:r>
        <w:rPr>
          <w:highlight w:val="cyan"/>
        </w:rPr>
        <w:t>The Noble Gas elements have full, very stable, outer valency shells.</w:t>
      </w:r>
    </w:p>
    <w:p>
      <w:pPr>
        <w:pStyle w:val="style157"/>
        <w:rPr/>
      </w:pPr>
    </w:p>
    <w:p>
      <w:pPr>
        <w:pStyle w:val="style157"/>
        <w:rPr>
          <w:b/>
          <w:i/>
        </w:rPr>
      </w:pPr>
    </w:p>
    <w:p>
      <w:pPr>
        <w:pStyle w:val="style157"/>
        <w:rPr>
          <w:color w:val="0000ff"/>
        </w:rPr>
      </w:pPr>
      <w:r>
        <w:t xml:space="preserve"> </w:t>
      </w:r>
      <w:r>
        <w:rPr>
          <w:b/>
          <w:bCs/>
          <w:color w:val="0000ff"/>
        </w:rPr>
        <w:t>QUANTUM NUMBERS</w:t>
      </w:r>
    </w:p>
    <w:p>
      <w:pPr>
        <w:pStyle w:val="style157"/>
        <w:numPr>
          <w:ilvl w:val="0"/>
          <w:numId w:val="23"/>
        </w:numPr>
        <w:rPr/>
      </w:pPr>
      <w:r>
        <w:t>The quantum numbers are numbers or values which are used to describe the three dimensi</w:t>
      </w:r>
      <w:r>
        <w:t xml:space="preserve">onal coordinate of </w:t>
      </w:r>
      <w:r>
        <w:t xml:space="preserve"> electron’s motion in the atomic orbital. A set of four quantum numbers n (principal quantum number), l (azimuthal quantum no or subsidiary </w:t>
      </w:r>
      <w:r>
        <w:t>or angular quantum number), M</w:t>
      </w:r>
      <w:r>
        <w:t>l</w:t>
      </w:r>
      <w:r>
        <w:t>(magnetic quantum number) and Ms (spin quantum number) is used to denote the energy and the shape of the electron cloud for each electron.</w:t>
      </w:r>
    </w:p>
    <w:p>
      <w:pPr>
        <w:pStyle w:val="style0"/>
        <w:numPr>
          <w:ilvl w:val="0"/>
          <w:numId w:val="23"/>
        </w:numPr>
        <w:autoSpaceDE w:val="false"/>
        <w:autoSpaceDN w:val="false"/>
        <w:adjustRightInd w:val="false"/>
        <w:spacing w:after="0" w:lineRule="auto" w:line="240"/>
        <w:rPr>
          <w:rFonts w:cs="Times New Roman"/>
          <w:iCs/>
          <w:sz w:val="24"/>
          <w:szCs w:val="24"/>
        </w:rPr>
      </w:pPr>
      <w:r>
        <w:rPr>
          <w:rFonts w:cs="Times New Roman"/>
          <w:iCs/>
          <w:sz w:val="24"/>
          <w:szCs w:val="24"/>
        </w:rPr>
        <w:t>The quantum numbers are nothing but the details that are required to locate an electron in an atom. In an atom a large number of electron orbitals are permissible. An orbital of smaller size means there is more chance of finding the electron near the nucleus. These orbitals aredesignated by a set of numbers known as quantum numbers. In order tospecify energy, size, shape and orientation of the electron orbital, threequantum numbers are required these are discussed below.</w:t>
      </w:r>
    </w:p>
    <w:p>
      <w:pPr>
        <w:pStyle w:val="style157"/>
        <w:rPr/>
      </w:pPr>
    </w:p>
    <w:p>
      <w:pPr>
        <w:pStyle w:val="style157"/>
        <w:rPr/>
      </w:pPr>
      <w:r>
        <w:rPr>
          <w:highlight w:val="yellow"/>
        </w:rPr>
        <w:t>Principal Quantum Number (n):</w:t>
      </w:r>
    </w:p>
    <w:p>
      <w:pPr>
        <w:pStyle w:val="style157"/>
        <w:numPr>
          <w:ilvl w:val="0"/>
          <w:numId w:val="23"/>
        </w:numPr>
        <w:rPr/>
      </w:pPr>
      <w:r>
        <w:t>This tells you the energy level of an electron. n has only integer values, starting with 1.n=1, 2, 3…</w:t>
      </w:r>
    </w:p>
    <w:p>
      <w:pPr>
        <w:pStyle w:val="style157"/>
        <w:numPr>
          <w:ilvl w:val="0"/>
          <w:numId w:val="23"/>
        </w:numPr>
        <w:rPr/>
      </w:pPr>
      <w:r>
        <w:t>As n increases, the energy of the electron increases as well and the electron on average is farther away from the nucleus and is less tightly bound to it. E.g Na = 1s</w:t>
      </w:r>
      <w:r>
        <w:rPr>
          <w:vertAlign w:val="superscript"/>
        </w:rPr>
        <w:t xml:space="preserve">2 </w:t>
      </w:r>
      <w:r>
        <w:t>2s</w:t>
      </w:r>
      <w:r>
        <w:rPr>
          <w:vertAlign w:val="superscript"/>
        </w:rPr>
        <w:t>2</w:t>
      </w:r>
      <w:r>
        <w:t xml:space="preserve"> 2p</w:t>
      </w:r>
      <w:r>
        <w:rPr>
          <w:vertAlign w:val="superscript"/>
        </w:rPr>
        <w:t>6</w:t>
      </w:r>
      <w:r>
        <w:t xml:space="preserve"> 2s</w:t>
      </w:r>
      <w:r>
        <w:rPr>
          <w:vertAlign w:val="superscript"/>
        </w:rPr>
        <w:t>1</w:t>
      </w:r>
      <w:r>
        <w:t>.The principal quantum number, n of the last orbital is 3.</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The electrons inside an atom are arranged in different energy levelscalled </w:t>
      </w:r>
      <w:r>
        <w:rPr>
          <w:rFonts w:cs="Times New Roman"/>
          <w:b/>
          <w:iCs/>
          <w:sz w:val="24"/>
          <w:szCs w:val="24"/>
        </w:rPr>
        <w:t>electron shells or orbits</w:t>
      </w:r>
      <w:r>
        <w:rPr>
          <w:rFonts w:cs="Times New Roman"/>
          <w:iCs/>
          <w:sz w:val="24"/>
          <w:szCs w:val="24"/>
        </w:rPr>
        <w:t>. Each shell is characterized by a quantum number called principal quantum number. This is represented by the letter ‘n’ and ‘n’ can have values, 1,2,3,4 etc. The first level is also known as K level. Second as L level, third as M level, fourth as N level and so on. The first or K level is the orbit nearest to the nucleus and next one is second or L level and so on.</w:t>
      </w:r>
    </w:p>
    <w:p>
      <w:pPr>
        <w:pStyle w:val="style157"/>
        <w:rPr>
          <w:highlight w:val="yellow"/>
        </w:rPr>
      </w:pPr>
    </w:p>
    <w:p>
      <w:pPr>
        <w:pStyle w:val="style157"/>
        <w:rPr/>
      </w:pPr>
      <w:r>
        <w:rPr>
          <w:highlight w:val="yellow"/>
        </w:rPr>
        <w:t>Azimuthal Quantum Number</w:t>
      </w:r>
      <w:r>
        <w:rPr>
          <w:highlight w:val="yellow"/>
        </w:rPr>
        <w:t>(angular momentum or subsidiary quantum number)</w:t>
      </w:r>
      <w:r>
        <w:rPr>
          <w:highlight w:val="yellow"/>
        </w:rPr>
        <w:t xml:space="preserve"> (l):</w:t>
      </w:r>
    </w:p>
    <w:p>
      <w:pPr>
        <w:pStyle w:val="style157"/>
        <w:numPr>
          <w:ilvl w:val="0"/>
          <w:numId w:val="24"/>
        </w:numPr>
        <w:rPr/>
      </w:pPr>
      <w:r>
        <w:t xml:space="preserve">This describes the shape of the atomic orbitals. </w:t>
      </w:r>
    </w:p>
    <w:p>
      <w:pPr>
        <w:pStyle w:val="style157"/>
        <w:numPr>
          <w:ilvl w:val="0"/>
          <w:numId w:val="24"/>
        </w:numPr>
        <w:rPr>
          <w:b/>
        </w:rPr>
      </w:pPr>
      <w:r>
        <w:rPr>
          <w:b/>
        </w:rPr>
        <w:t>The value of l is an integer that ranges from zero to a maximum of n- 1. l = 0, 1, 2, 3…, (n- 1). The value of l is associated with an n value. According to this relationship, when n= 1, then l must be zero. Meaning that in the first principal energy level (n=1) there is only one subshell with an l value of 0.</w:t>
      </w:r>
    </w:p>
    <w:p>
      <w:pPr>
        <w:pStyle w:val="style157"/>
        <w:rPr/>
      </w:pPr>
      <w:r>
        <w:t>N/B: A subshell is one or more atomic orbitals with the same n and l quantum numbers (orbitals).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Subsidiary or azimuthal quantum number is denoted by the letter ’</w:t>
      </w:r>
      <w:r>
        <w:rPr>
          <w:rFonts w:cs="Times New Roman"/>
          <w:i/>
          <w:sz w:val="24"/>
          <w:szCs w:val="24"/>
        </w:rPr>
        <w:t>l</w:t>
      </w:r>
      <w:r>
        <w:rPr>
          <w:rFonts w:cs="Times New Roman"/>
          <w:iCs/>
          <w:sz w:val="24"/>
          <w:szCs w:val="24"/>
        </w:rPr>
        <w:t xml:space="preserve">’ and have values from 0 to n-1. Thus, if n=1, </w:t>
      </w:r>
      <w:r>
        <w:rPr>
          <w:rFonts w:cs="Times New Roman"/>
          <w:i/>
          <w:sz w:val="24"/>
          <w:szCs w:val="24"/>
        </w:rPr>
        <w:t>l</w:t>
      </w:r>
      <w:r>
        <w:rPr>
          <w:rFonts w:cs="Times New Roman"/>
          <w:iCs/>
          <w:sz w:val="24"/>
          <w:szCs w:val="24"/>
        </w:rPr>
        <w:t xml:space="preserve">=0 only one value (one level only) </w:t>
      </w:r>
      <w:r>
        <w:rPr>
          <w:rFonts w:cs="Times New Roman"/>
          <w:i/>
          <w:sz w:val="24"/>
          <w:szCs w:val="24"/>
        </w:rPr>
        <w:t xml:space="preserve">s </w:t>
      </w:r>
      <w:r>
        <w:rPr>
          <w:rFonts w:cs="Times New Roman"/>
          <w:iCs/>
          <w:sz w:val="24"/>
          <w:szCs w:val="24"/>
        </w:rPr>
        <w:t xml:space="preserve">level. </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n=2, </w:t>
      </w:r>
      <w:r>
        <w:rPr>
          <w:rFonts w:cs="Times New Roman"/>
          <w:i/>
          <w:sz w:val="24"/>
          <w:szCs w:val="24"/>
        </w:rPr>
        <w:t>l</w:t>
      </w:r>
      <w:r>
        <w:rPr>
          <w:rFonts w:cs="Times New Roman"/>
          <w:iCs/>
          <w:sz w:val="24"/>
          <w:szCs w:val="24"/>
        </w:rPr>
        <w:t xml:space="preserve">=0 and 1 ( 2 values or 2 sub- levels) </w:t>
      </w:r>
      <w:r>
        <w:rPr>
          <w:rFonts w:cs="Times New Roman"/>
          <w:i/>
          <w:sz w:val="24"/>
          <w:szCs w:val="24"/>
        </w:rPr>
        <w:t xml:space="preserve">s </w:t>
      </w:r>
      <w:r>
        <w:rPr>
          <w:rFonts w:cs="Times New Roman"/>
          <w:iCs/>
          <w:sz w:val="24"/>
          <w:szCs w:val="24"/>
        </w:rPr>
        <w:t xml:space="preserve">and </w:t>
      </w:r>
      <w:r>
        <w:rPr>
          <w:rFonts w:cs="Times New Roman"/>
          <w:i/>
          <w:sz w:val="24"/>
          <w:szCs w:val="24"/>
        </w:rPr>
        <w:t xml:space="preserve">p </w:t>
      </w:r>
      <w:r>
        <w:rPr>
          <w:rFonts w:cs="Times New Roman"/>
          <w:iCs/>
          <w:sz w:val="24"/>
          <w:szCs w:val="24"/>
        </w:rPr>
        <w:t>level.</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n=3, </w:t>
      </w:r>
      <w:r>
        <w:rPr>
          <w:rFonts w:cs="Times New Roman"/>
          <w:i/>
          <w:sz w:val="24"/>
          <w:szCs w:val="24"/>
        </w:rPr>
        <w:t>l</w:t>
      </w:r>
      <w:r>
        <w:rPr>
          <w:rFonts w:cs="Times New Roman"/>
          <w:iCs/>
          <w:sz w:val="24"/>
          <w:szCs w:val="24"/>
        </w:rPr>
        <w:t xml:space="preserve">=0, 1 and 2 (3 values or 3 sub-levels) </w:t>
      </w:r>
      <w:r>
        <w:rPr>
          <w:rFonts w:cs="Times New Roman"/>
          <w:i/>
          <w:sz w:val="24"/>
          <w:szCs w:val="24"/>
        </w:rPr>
        <w:t xml:space="preserve">s, p </w:t>
      </w:r>
      <w:r>
        <w:rPr>
          <w:rFonts w:cs="Times New Roman"/>
          <w:iCs/>
          <w:sz w:val="24"/>
          <w:szCs w:val="24"/>
        </w:rPr>
        <w:t xml:space="preserve">and </w:t>
      </w:r>
      <w:r>
        <w:rPr>
          <w:rFonts w:cs="Times New Roman"/>
          <w:i/>
          <w:sz w:val="24"/>
          <w:szCs w:val="24"/>
        </w:rPr>
        <w:t xml:space="preserve">d </w:t>
      </w:r>
      <w:r>
        <w:rPr>
          <w:rFonts w:cs="Times New Roman"/>
          <w:iCs/>
          <w:sz w:val="24"/>
          <w:szCs w:val="24"/>
        </w:rPr>
        <w:t>level.</w:t>
      </w:r>
    </w:p>
    <w:p>
      <w:pPr>
        <w:pStyle w:val="style157"/>
        <w:rPr/>
      </w:pPr>
      <w:r>
        <w:t>n=4, l=0, 1, 2 and 3 (4 values or 4 sub-levels) s, p ,d and f level.</w:t>
      </w:r>
    </w:p>
    <w:p>
      <w:pPr>
        <w:pStyle w:val="style157"/>
        <w:rPr/>
      </w:pPr>
      <w:r>
        <w:t>N/B: Subshells are more commonly designated with letters s ,p, d, or f. The first four subshells are known as the s- subshell, p- subshell, d- subshell and the f- subshell. Subshells are also called orbitals.</w:t>
      </w:r>
    </w:p>
    <w:p>
      <w:pPr>
        <w:pStyle w:val="style157"/>
        <w:numPr>
          <w:ilvl w:val="0"/>
          <w:numId w:val="25"/>
        </w:numPr>
        <w:rPr/>
      </w:pPr>
      <w:r>
        <w:t xml:space="preserve">An orbital is a region in space where electrons are likely to be found or </w:t>
      </w:r>
      <w:r>
        <w:t xml:space="preserve">where </w:t>
      </w:r>
      <w:r>
        <w:t xml:space="preserve">there is high possibility of finding electrons. Hence, we have s- orbital, p- orbital, d- orbital and f- orbital. </w:t>
      </w:r>
    </w:p>
    <w:p>
      <w:pPr>
        <w:pStyle w:val="style157"/>
        <w:numPr>
          <w:ilvl w:val="0"/>
          <w:numId w:val="25"/>
        </w:numPr>
        <w:rPr/>
      </w:pPr>
      <w:r>
        <w:t>The letters s, p, d, and f are derived historically from spectral lines called sharp, principal, diffuse and fundamental.</w:t>
      </w:r>
    </w:p>
    <w:p>
      <w:pPr>
        <w:pStyle w:val="style157"/>
        <w:numPr>
          <w:ilvl w:val="0"/>
          <w:numId w:val="25"/>
        </w:numPr>
        <w:rPr/>
      </w:pPr>
      <w:r>
        <w:t>The l  value for s- orbital= 0, p- orbital= 1, d- orbital= 2 , and f- orbital= 3</w:t>
      </w:r>
    </w:p>
    <w:p>
      <w:pPr>
        <w:pStyle w:val="style157"/>
        <w:numPr>
          <w:ilvl w:val="0"/>
          <w:numId w:val="25"/>
        </w:numPr>
        <w:rPr/>
      </w:pPr>
      <w:r>
        <w:t>A number (the n value) and a letter (s, p, d, or f) are used to designate a specific subshell. E.g 2p, 3d</w:t>
      </w:r>
    </w:p>
    <w:p>
      <w:pPr>
        <w:pStyle w:val="style157"/>
        <w:rPr/>
      </w:pPr>
      <w:r>
        <w:t>For the first four principal quantum numbers, these designations are as follows:</w:t>
      </w:r>
    </w:p>
    <w:p>
      <w:pPr>
        <w:pStyle w:val="style157"/>
        <w:rPr/>
      </w:pPr>
      <w:r>
        <w:rPr/>
      </w:r>
      <w:r/>
      <w:r>
        <w:rPr/>
      </w:r>
      <w:r>
        <w:rPr/>
        <w:object>
          <v:shape id="1106" type="#_x0000_t75" filled="f" stroked="f" style="margin-left:0.0pt;margin-top:0.0pt;width:455.25pt;height:89.25pt;mso-wrap-distance-left:0.0pt;mso-wrap-distance-right:0.0pt;visibility:visible;">
            <v:imagedata r:id="rId2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6" DrawAspect="Content" ObjectID="0" r:id="rId23"/>
        </w:object>
      </w:r>
      <w:r>
        <w:rPr/>
      </w:r>
    </w:p>
    <w:p>
      <w:pPr>
        <w:pStyle w:val="style157"/>
        <w:rPr/>
      </w:pPr>
    </w:p>
    <w:p>
      <w:pPr>
        <w:pStyle w:val="style157"/>
        <w:numPr>
          <w:ilvl w:val="0"/>
          <w:numId w:val="14"/>
        </w:numPr>
        <w:rPr/>
      </w:pPr>
      <w:r>
        <w:t>The shape of s-orbital is spherical, p-orbital is dumbbell, d-orbital is double dumbbell.</w:t>
      </w:r>
    </w:p>
    <w:p>
      <w:pPr>
        <w:pStyle w:val="style157"/>
        <w:rPr/>
      </w:pPr>
    </w:p>
    <w:p>
      <w:pPr>
        <w:pStyle w:val="style157"/>
        <w:rPr/>
      </w:pPr>
      <w:r>
        <w:rPr/>
      </w:r>
      <w:r/>
      <w:r>
        <w:rPr/>
      </w:r>
      <w:r>
        <w:rPr/>
        <w:object>
          <v:shape id="1108" type="#_x0000_t75" filled="f" stroked="f" style="margin-left:0.0pt;margin-top:0.0pt;width:467.25pt;height:174.75pt;mso-wrap-distance-left:0.0pt;mso-wrap-distance-right:0.0pt;visibility:visible;">
            <v:imagedata r:id="rId2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8" DrawAspect="Content" ObjectID="0" r:id="rId25"/>
        </w:object>
      </w:r>
      <w:r>
        <w:rPr/>
      </w:r>
    </w:p>
    <w:p>
      <w:pPr>
        <w:pStyle w:val="style157"/>
        <w:rPr>
          <w:highlight w:val="yellow"/>
        </w:rPr>
      </w:pPr>
    </w:p>
    <w:p>
      <w:pPr>
        <w:pStyle w:val="style157"/>
        <w:rPr>
          <w:highlight w:val="yellow"/>
        </w:rPr>
      </w:pPr>
    </w:p>
    <w:p>
      <w:pPr>
        <w:pStyle w:val="style157"/>
        <w:rPr/>
      </w:pPr>
      <w:r>
        <w:rPr>
          <w:highlight w:val="yellow"/>
        </w:rPr>
        <w:t>Magnetic Quantum Number (m</w:t>
      </w:r>
      <w:r>
        <w:rPr>
          <w:highlight w:val="yellow"/>
          <w:vertAlign w:val="subscript"/>
        </w:rPr>
        <w:t>l</w:t>
      </w:r>
      <w:r>
        <w:rPr>
          <w:highlight w:val="yellow"/>
        </w:rPr>
        <w:t>):</w:t>
      </w:r>
    </w:p>
    <w:p>
      <w:pPr>
        <w:pStyle w:val="style157"/>
        <w:numPr>
          <w:ilvl w:val="0"/>
          <w:numId w:val="26"/>
        </w:numPr>
        <w:rPr>
          <w:b/>
        </w:rPr>
      </w:pPr>
      <w:r>
        <w:t xml:space="preserve">This tells you the number of segments in an orbital. </w:t>
      </w:r>
      <w:r>
        <w:rPr>
          <w:b/>
        </w:rPr>
        <w:t>It is denoted by M</w:t>
      </w:r>
      <w:r>
        <w:rPr>
          <w:b/>
          <w:vertAlign w:val="subscript"/>
        </w:rPr>
        <w:t>l</w:t>
      </w:r>
      <w:r>
        <w:rPr>
          <w:b/>
        </w:rPr>
        <w:t xml:space="preserve"> = 2</w:t>
      </w:r>
      <w:r>
        <w:rPr>
          <w:b/>
          <w:sz w:val="22"/>
        </w:rPr>
        <w:t>l</w:t>
      </w:r>
      <w:r>
        <w:rPr>
          <w:b/>
        </w:rPr>
        <w:t xml:space="preserve">+1. Where l= azimuthal quantum number. </w:t>
      </w:r>
    </w:p>
    <w:p>
      <w:pPr>
        <w:pStyle w:val="style157"/>
        <w:numPr>
          <w:ilvl w:val="0"/>
          <w:numId w:val="26"/>
        </w:numPr>
        <w:rPr>
          <w:b/>
        </w:rPr>
      </w:pPr>
      <w:r>
        <w:rPr>
          <w:b/>
        </w:rPr>
        <w:t>Recall; l value for s-orbital is zero, p-orbital =1, d-orbital = 2, f-orbital =3. The magnetic quantum number of s-orbital is 1 i.e M</w:t>
      </w:r>
      <w:r>
        <w:rPr>
          <w:b/>
          <w:vertAlign w:val="subscript"/>
        </w:rPr>
        <w:t>l</w:t>
      </w:r>
      <w:r>
        <w:rPr>
          <w:b/>
        </w:rPr>
        <w:t xml:space="preserve"> for s-orbital = 2l+1. L value for s-orbital=0. Therefore, M</w:t>
      </w:r>
      <w:r>
        <w:rPr>
          <w:b/>
          <w:vertAlign w:val="subscript"/>
        </w:rPr>
        <w:t>l</w:t>
      </w:r>
      <w:r>
        <w:rPr>
          <w:b/>
        </w:rPr>
        <w:t xml:space="preserve"> for s-orbital = 2×0+1=1. We now have one segment or box for s-orbital (</w:t>
      </w:r>
      <w:r>
        <w:rPr>
          <w:b/>
        </w:rPr>
      </w:r>
      <w:r>
        <w:rPr>
          <w:b/>
        </w:rPr>
      </w:r>
      <w:r>
        <w:rPr>
          <w:b/>
        </w:rPr>
      </w:r>
      <w:r>
        <w:rPr>
          <w:b/>
        </w:rPr>
        <w:object>
          <v:shape id="1110" type="#_x0000_t75" filled="f" stroked="f" style="margin-left:0.0pt;margin-top:0.0pt;width:12.0pt;height:7.5pt;mso-wrap-distance-left:0.0pt;mso-wrap-distance-right:0.0pt;visibility:visible;">
            <v:imagedata r:id="rId2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10" DrawAspect="Content" ObjectID="0" r:id="rId27"/>
        </w:object>
      </w:r>
      <w:r>
        <w:rPr>
          <w:b/>
        </w:rPr>
      </w:r>
      <w:r>
        <w:rPr>
          <w:b/>
        </w:rPr>
        <w:t xml:space="preserve">) </w:t>
      </w:r>
    </w:p>
    <w:p>
      <w:pPr>
        <w:pStyle w:val="style157"/>
        <w:rPr>
          <w:b/>
        </w:rPr>
      </w:pPr>
      <w:r>
        <w:rPr>
          <w:b/>
        </w:rPr>
        <w:t>Example: 1s =</w:t>
      </w:r>
      <w:r>
        <w:rPr>
          <w:b/>
          <w:noProof/>
        </w:rPr>
        <w:drawing>
          <wp:inline distL="0" distT="0" distB="0" distR="0">
            <wp:extent cx="238896" cy="150859"/>
            <wp:effectExtent l="0" t="0" r="8890" b="1905"/>
            <wp:docPr id="1112"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srcRect l="0" t="0" r="0" b="0"/>
                    <a:stretch/>
                  </pic:blipFill>
                  <pic:spPr>
                    <a:xfrm rot="0">
                      <a:off x="0" y="0"/>
                      <a:ext cx="238896" cy="150859"/>
                    </a:xfrm>
                    <a:prstGeom prst="rect"/>
                    <a:ln>
                      <a:noFill/>
                    </a:ln>
                  </pic:spPr>
                </pic:pic>
              </a:graphicData>
            </a:graphic>
          </wp:inline>
        </w:drawing>
      </w:r>
      <w:r>
        <w:rPr>
          <w:b/>
        </w:rPr>
        <w:t>.</w:t>
      </w:r>
    </w:p>
    <w:p>
      <w:pPr>
        <w:pStyle w:val="style157"/>
        <w:rPr>
          <w:b/>
        </w:rPr>
      </w:pPr>
      <w:r>
        <w:rPr>
          <w:b/>
        </w:rPr>
        <w:t>M</w:t>
      </w:r>
      <w:r>
        <w:rPr>
          <w:b/>
          <w:vertAlign w:val="subscript"/>
        </w:rPr>
        <w:t>l</w:t>
      </w:r>
      <w:r>
        <w:rPr>
          <w:b/>
        </w:rPr>
        <w:t xml:space="preserve"> for p-orbital = 2l+1. L value for p-orbital = 1. Therefore,2×1+1=3. There are three segments or boxes for p-orbital(the m</w:t>
      </w:r>
      <w:r>
        <w:rPr>
          <w:b/>
          <w:vertAlign w:val="subscript"/>
        </w:rPr>
        <w:t>l</w:t>
      </w:r>
      <w:r>
        <w:rPr>
          <w:b/>
        </w:rPr>
        <w:t xml:space="preserve"> for p-orbital = 3). Hence, any p-orbital will have </w:t>
      </w:r>
      <w:r>
        <w:rPr>
          <w:b/>
        </w:rPr>
      </w:r>
      <w:r>
        <w:rPr>
          <w:b/>
        </w:rPr>
      </w:r>
      <w:r>
        <w:rPr>
          <w:b/>
        </w:rPr>
      </w:r>
      <w:r>
        <w:rPr>
          <w:b/>
        </w:rPr>
        <w:object>
          <v:shape id="1113" type="#_x0000_t75" filled="f" stroked="f" style="margin-left:0.0pt;margin-top:0.0pt;width:72.0pt;height:12.0pt;mso-wrap-distance-left:0.0pt;mso-wrap-distance-right:0.0pt;visibility:visible;">
            <v:imagedata r:id="rId29"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13" DrawAspect="Content" ObjectID="0" r:id="rId30"/>
        </w:object>
      </w:r>
      <w:r>
        <w:rPr>
          <w:b/>
        </w:rPr>
      </w:r>
      <w:r>
        <w:rPr>
          <w:b/>
        </w:rPr>
        <w:t xml:space="preserve"> e.g 2p = </w:t>
      </w:r>
      <w:r>
        <w:rPr>
          <w:b/>
          <w:noProof/>
        </w:rPr>
        <w:drawing>
          <wp:inline distL="0" distT="0" distB="0" distR="0">
            <wp:extent cx="543697" cy="123568"/>
            <wp:effectExtent l="0" t="0" r="0" b="0"/>
            <wp:docPr id="1115"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31" cstate="print"/>
                    <a:srcRect l="0" t="0" r="0" b="0"/>
                    <a:stretch/>
                  </pic:blipFill>
                  <pic:spPr>
                    <a:xfrm rot="0">
                      <a:off x="0" y="0"/>
                      <a:ext cx="543697" cy="123568"/>
                    </a:xfrm>
                    <a:prstGeom prst="rect"/>
                    <a:ln>
                      <a:noFill/>
                    </a:ln>
                  </pic:spPr>
                </pic:pic>
              </a:graphicData>
            </a:graphic>
          </wp:inline>
        </w:drawing>
      </w:r>
    </w:p>
    <w:p>
      <w:pPr>
        <w:pStyle w:val="style157"/>
        <w:rPr>
          <w:b/>
        </w:rPr>
      </w:pPr>
      <w:r>
        <w:rPr>
          <w:b/>
        </w:rPr>
        <w:t>For d-orbital, m</w:t>
      </w:r>
      <w:r>
        <w:rPr>
          <w:b/>
          <w:vertAlign w:val="subscript"/>
        </w:rPr>
        <w:t>l</w:t>
      </w:r>
      <w:r>
        <w:rPr>
          <w:b/>
        </w:rPr>
        <w:t xml:space="preserve"> = 2×2+1=5.This gives us </w:t>
      </w:r>
      <w:r>
        <w:rPr>
          <w:b/>
        </w:rPr>
      </w:r>
      <w:r>
        <w:rPr>
          <w:b/>
        </w:rPr>
      </w:r>
      <w:r>
        <w:rPr>
          <w:b/>
        </w:rPr>
      </w:r>
      <w:r>
        <w:rPr>
          <w:b/>
        </w:rPr>
        <w:object>
          <v:shape id="1116" type="#_x0000_t75" filled="f" stroked="f" style="margin-left:0.0pt;margin-top:0.0pt;width:114.0pt;height:12.0pt;mso-wrap-distance-left:0.0pt;mso-wrap-distance-right:0.0pt;visibility:visible;">
            <v:imagedata r:id="rId3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16" DrawAspect="Content" ObjectID="0" r:id="rId33"/>
        </w:object>
      </w:r>
      <w:r>
        <w:rPr>
          <w:b/>
        </w:rPr>
      </w:r>
      <w:r>
        <w:rPr>
          <w:b/>
        </w:rPr>
        <w:t>.</w:t>
      </w:r>
    </w:p>
    <w:p>
      <w:pPr>
        <w:pStyle w:val="style157"/>
        <w:rPr>
          <w:b/>
        </w:rPr>
      </w:pPr>
      <w:r>
        <w:rPr>
          <w:b/>
        </w:rPr>
        <w:t>The electronic structure of neon using quantum numbers can be written as</w:t>
      </w:r>
    </w:p>
    <w:p>
      <w:pPr>
        <w:pStyle w:val="style157"/>
        <w:rPr>
          <w:b/>
        </w:rPr>
      </w:pPr>
    </w:p>
    <w:p>
      <w:pPr>
        <w:pStyle w:val="style157"/>
        <w:rPr>
          <w:b/>
        </w:rPr>
      </w:pPr>
      <w:r>
        <w:rPr>
          <w:b/>
        </w:rPr>
      </w:r>
      <w:r>
        <w:rPr>
          <w:b/>
        </w:rPr>
      </w:r>
      <w:r>
        <w:rPr>
          <w:b/>
        </w:rPr>
      </w:r>
      <w:r>
        <w:rPr>
          <w:b/>
        </w:rPr>
        <w:object>
          <v:shape id="1118" type="#_x0000_t75" filled="f" stroked="f" style="margin-left:0.0pt;margin-top:0.0pt;width:251.25pt;height:30.0pt;mso-wrap-distance-left:0.0pt;mso-wrap-distance-right:0.0pt;visibility:visible;">
            <v:imagedata r:id="rId3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18" DrawAspect="Content" ObjectID="0" r:id="rId35"/>
        </w:object>
      </w:r>
      <w:r>
        <w:rPr>
          <w:b/>
        </w:rPr>
      </w:r>
      <w:r>
        <w:rPr>
          <w:b/>
        </w:rPr>
        <w:t xml:space="preserve">      = 1s</w:t>
      </w:r>
      <w:r>
        <w:rPr>
          <w:b/>
          <w:vertAlign w:val="superscript"/>
        </w:rPr>
        <w:t>2</w:t>
      </w:r>
      <w:r>
        <w:rPr>
          <w:b/>
        </w:rPr>
        <w:t>2s</w:t>
      </w:r>
      <w:r>
        <w:rPr>
          <w:b/>
          <w:vertAlign w:val="superscript"/>
        </w:rPr>
        <w:t>2</w:t>
      </w:r>
      <w:r>
        <w:rPr>
          <w:b/>
        </w:rPr>
        <w:t>2p</w:t>
      </w:r>
      <w:r>
        <w:rPr>
          <w:b/>
          <w:vertAlign w:val="superscript"/>
        </w:rPr>
        <w:t>6</w:t>
      </w:r>
      <w:r>
        <w:rPr>
          <w:b/>
        </w:rPr>
        <w:t>. i.e whenever there is an s-orbital you have 1 segment or 1 box and whenever there is a p-orbital, you have 3 segments or 3 boxes. There are p</w:t>
      </w:r>
      <w:r>
        <w:rPr>
          <w:b/>
          <w:vertAlign w:val="subscript"/>
        </w:rPr>
        <w:t>x</w:t>
      </w:r>
      <w:r>
        <w:rPr>
          <w:b/>
        </w:rPr>
        <w:t>,p</w:t>
      </w:r>
      <w:r>
        <w:rPr>
          <w:b/>
          <w:vertAlign w:val="subscript"/>
        </w:rPr>
        <w:t xml:space="preserve">y </w:t>
      </w:r>
      <w:r>
        <w:rPr>
          <w:b/>
        </w:rPr>
        <w:t>and p</w:t>
      </w:r>
      <w:r>
        <w:rPr>
          <w:b/>
          <w:vertAlign w:val="subscript"/>
        </w:rPr>
        <w:t>z</w:t>
      </w:r>
      <w:r>
        <w:rPr>
          <w:b/>
        </w:rPr>
        <w:t xml:space="preserve"> i.e </w:t>
      </w:r>
      <w:r>
        <w:rPr>
          <w:b/>
        </w:rPr>
      </w:r>
      <w:r>
        <w:rPr>
          <w:b/>
        </w:rPr>
      </w:r>
      <w:r>
        <w:rPr>
          <w:b/>
        </w:rPr>
      </w:r>
      <w:r>
        <w:rPr>
          <w:b/>
        </w:rPr>
        <w:object>
          <v:shape id="1120" type="#_x0000_t75" filled="f" stroked="f" style="margin-left:0.0pt;margin-top:0.0pt;width:108.0pt;height:32.25pt;mso-wrap-distance-left:0.0pt;mso-wrap-distance-right:0.0pt;visibility:visible;">
            <v:imagedata r:id="rId3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20" DrawAspect="Content" ObjectID="0" r:id="rId37"/>
        </w:object>
      </w:r>
      <w:r>
        <w:rPr>
          <w:b/>
        </w:rPr>
      </w:r>
    </w:p>
    <w:p>
      <w:pPr>
        <w:pStyle w:val="style157"/>
        <w:rPr/>
      </w:pP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when </w:t>
      </w:r>
      <w:r>
        <w:rPr>
          <w:rFonts w:cs="Times New Roman"/>
          <w:i/>
          <w:sz w:val="24"/>
          <w:szCs w:val="24"/>
        </w:rPr>
        <w:t>l</w:t>
      </w:r>
      <w:r>
        <w:rPr>
          <w:rFonts w:cs="Times New Roman"/>
          <w:iCs/>
          <w:sz w:val="24"/>
          <w:szCs w:val="24"/>
        </w:rPr>
        <w:t>=0, m= 0 (only one value or one orbital)</w:t>
      </w:r>
    </w:p>
    <w:p>
      <w:pPr>
        <w:pStyle w:val="style0"/>
        <w:autoSpaceDE w:val="false"/>
        <w:autoSpaceDN w:val="false"/>
        <w:adjustRightInd w:val="false"/>
        <w:spacing w:after="0" w:lineRule="auto" w:line="240"/>
        <w:rPr>
          <w:rFonts w:cs="Times New Roman"/>
          <w:iCs/>
          <w:sz w:val="24"/>
          <w:szCs w:val="24"/>
        </w:rPr>
      </w:pPr>
      <w:r>
        <w:rPr>
          <w:rFonts w:cs="Times New Roman"/>
          <w:i/>
          <w:sz w:val="24"/>
          <w:szCs w:val="24"/>
        </w:rPr>
        <w:t>l</w:t>
      </w:r>
      <w:r>
        <w:rPr>
          <w:rFonts w:cs="Times New Roman"/>
          <w:iCs/>
          <w:sz w:val="24"/>
          <w:szCs w:val="24"/>
        </w:rPr>
        <w:t>=1, m= -1, 0, +1 (3 values or 3 orbitals)</w:t>
      </w:r>
    </w:p>
    <w:p>
      <w:pPr>
        <w:pStyle w:val="style0"/>
        <w:autoSpaceDE w:val="false"/>
        <w:autoSpaceDN w:val="false"/>
        <w:adjustRightInd w:val="false"/>
        <w:spacing w:after="0" w:lineRule="auto" w:line="240"/>
        <w:rPr>
          <w:rFonts w:cs="Times New Roman"/>
          <w:iCs/>
          <w:sz w:val="24"/>
          <w:szCs w:val="24"/>
        </w:rPr>
      </w:pPr>
      <w:r>
        <w:rPr>
          <w:rFonts w:cs="Times New Roman"/>
          <w:i/>
          <w:sz w:val="24"/>
          <w:szCs w:val="24"/>
        </w:rPr>
        <w:t>l</w:t>
      </w:r>
      <w:r>
        <w:rPr>
          <w:rFonts w:cs="Times New Roman"/>
          <w:iCs/>
          <w:sz w:val="24"/>
          <w:szCs w:val="24"/>
        </w:rPr>
        <w:t>=2, m= -2, -1, 0, +1, +2 (5 values or 5 orbitals)</w:t>
      </w:r>
    </w:p>
    <w:p>
      <w:pPr>
        <w:pStyle w:val="style157"/>
        <w:rPr/>
      </w:pPr>
      <w:r>
        <w:t>l=3, m= -3,-2, -1, 0, +1, +2, +3 (7 values or 7 orbitals).</w:t>
      </w:r>
    </w:p>
    <w:p>
      <w:pPr>
        <w:pStyle w:val="style157"/>
        <w:rPr/>
      </w:pPr>
    </w:p>
    <w:p>
      <w:pPr>
        <w:pStyle w:val="style157"/>
        <w:rPr/>
      </w:pPr>
      <w:r>
        <w:rPr>
          <w:highlight w:val="yellow"/>
        </w:rPr>
        <w:t>Spin Quantum Number</w:t>
      </w:r>
      <w:r>
        <w:t>(m</w:t>
      </w:r>
      <w:r>
        <w:rPr>
          <w:vertAlign w:val="subscript"/>
        </w:rPr>
        <w:t>s</w:t>
      </w:r>
      <w:r>
        <w:t>)</w:t>
      </w:r>
    </w:p>
    <w:p>
      <w:pPr>
        <w:pStyle w:val="style157"/>
        <w:numPr>
          <w:ilvl w:val="0"/>
          <w:numId w:val="27"/>
        </w:numPr>
        <w:rPr/>
      </w:pPr>
      <w:r>
        <w:t>This quantum number refers to the two possible orientations of the spin axis of an electron; possible values are = + 1/2 and –1/2 .</w:t>
      </w:r>
    </w:p>
    <w:p>
      <w:pPr>
        <w:pStyle w:val="style157"/>
        <w:rPr/>
      </w:pPr>
      <w:r>
        <w:t xml:space="preserve"> For electrons </w:t>
      </w:r>
      <w:r>
        <w:rPr/>
      </w:r>
      <w:r/>
      <w:r>
        <w:rPr/>
      </w:r>
      <w:r>
        <w:rPr/>
        <w:object>
          <v:shape id="1122" type="#_x0000_t75" filled="f" stroked="f" style="margin-left:0.0pt;margin-top:0.0pt;width:14.25pt;height:9.75pt;mso-wrap-distance-left:0.0pt;mso-wrap-distance-right:0.0pt;visibility:visible;">
            <v:imagedata r:id="rId3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22" DrawAspect="Content" ObjectID="0" r:id="rId39"/>
        </w:object>
      </w:r>
      <w:r>
        <w:rPr/>
      </w:r>
      <w:r>
        <w:t>,m</w:t>
      </w:r>
      <w:r>
        <w:rPr>
          <w:vertAlign w:val="subscript"/>
        </w:rPr>
        <w:t>s</w:t>
      </w:r>
      <w:r>
        <w:t xml:space="preserve"> = ± ½ .  </w:t>
      </w:r>
    </w:p>
    <w:p>
      <w:pPr>
        <w:pStyle w:val="style157"/>
        <w:numPr>
          <w:ilvl w:val="0"/>
          <w:numId w:val="27"/>
        </w:numPr>
        <w:rPr/>
      </w:pPr>
      <w:r>
        <w:t xml:space="preserve">+ ½ means the electron spins up, - ½ means the electron spins down.  </w:t>
      </w:r>
    </w:p>
    <w:p>
      <w:pPr>
        <w:pStyle w:val="style157"/>
        <w:rPr/>
      </w:pPr>
    </w:p>
    <w:p>
      <w:pPr>
        <w:pStyle w:val="style157"/>
        <w:rPr/>
      </w:pPr>
    </w:p>
    <w:p>
      <w:pPr>
        <w:pStyle w:val="style157"/>
        <w:rPr/>
      </w:pPr>
    </w:p>
    <w:p>
      <w:pPr>
        <w:pStyle w:val="style157"/>
        <w:rPr/>
      </w:pPr>
    </w:p>
    <w:p>
      <w:pPr>
        <w:pStyle w:val="style0"/>
        <w:autoSpaceDE w:val="false"/>
        <w:autoSpaceDN w:val="false"/>
        <w:adjustRightInd w:val="false"/>
        <w:spacing w:after="0" w:lineRule="auto" w:line="240"/>
        <w:rPr>
          <w:rFonts w:cs="Times New Roman"/>
          <w:b/>
          <w:bCs/>
          <w:i/>
          <w:sz w:val="24"/>
          <w:szCs w:val="24"/>
        </w:rPr>
      </w:pPr>
      <w:r>
        <w:rPr>
          <w:rFonts w:cs="Times New Roman"/>
          <w:b/>
          <w:bCs/>
          <w:i/>
          <w:sz w:val="24"/>
          <w:szCs w:val="24"/>
        </w:rPr>
        <w:t>Example 1</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What is the total number of orbitals associated with the principal quantum number n=3 ?</w:t>
      </w:r>
    </w:p>
    <w:p>
      <w:pPr>
        <w:pStyle w:val="style0"/>
        <w:autoSpaceDE w:val="false"/>
        <w:autoSpaceDN w:val="false"/>
        <w:adjustRightInd w:val="false"/>
        <w:spacing w:after="0" w:lineRule="auto" w:line="240"/>
        <w:rPr>
          <w:rFonts w:cs="Times New Roman"/>
          <w:b/>
          <w:bCs/>
          <w:sz w:val="24"/>
          <w:szCs w:val="24"/>
        </w:rPr>
      </w:pPr>
      <w:r>
        <w:rPr>
          <w:rFonts w:cs="Times New Roman"/>
          <w:b/>
          <w:bCs/>
          <w:sz w:val="24"/>
          <w:szCs w:val="24"/>
        </w:rPr>
        <w:t>Solution</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For n = 3, the possible values of </w:t>
      </w:r>
      <w:r>
        <w:rPr>
          <w:rFonts w:cs="Times New Roman"/>
          <w:i/>
          <w:sz w:val="24"/>
          <w:szCs w:val="24"/>
        </w:rPr>
        <w:t xml:space="preserve">l </w:t>
      </w:r>
      <w:r>
        <w:rPr>
          <w:rFonts w:cs="Times New Roman"/>
          <w:iCs/>
          <w:sz w:val="24"/>
          <w:szCs w:val="24"/>
        </w:rPr>
        <w:t xml:space="preserve">are 0,1 and 2. Thus, there is one 3s orbital (n = 3, </w:t>
      </w:r>
      <w:r>
        <w:rPr>
          <w:rFonts w:cs="Times New Roman"/>
          <w:i/>
          <w:sz w:val="24"/>
          <w:szCs w:val="24"/>
        </w:rPr>
        <w:t xml:space="preserve">l </w:t>
      </w:r>
      <w:r>
        <w:rPr>
          <w:rFonts w:cs="Times New Roman"/>
          <w:iCs/>
          <w:sz w:val="24"/>
          <w:szCs w:val="24"/>
        </w:rPr>
        <w:t>= 0 and m</w:t>
      </w:r>
      <w:r>
        <w:rPr>
          <w:rFonts w:cs="Times New Roman"/>
          <w:i/>
          <w:sz w:val="24"/>
          <w:szCs w:val="24"/>
        </w:rPr>
        <w:t xml:space="preserve">l </w:t>
      </w:r>
      <w:r>
        <w:rPr>
          <w:rFonts w:cs="Times New Roman"/>
          <w:iCs/>
          <w:sz w:val="24"/>
          <w:szCs w:val="24"/>
        </w:rPr>
        <w:t xml:space="preserve">= 0); there are three p orbitals (n = 3, </w:t>
      </w:r>
      <w:r>
        <w:rPr>
          <w:rFonts w:cs="Times New Roman"/>
          <w:i/>
          <w:sz w:val="24"/>
          <w:szCs w:val="24"/>
        </w:rPr>
        <w:t xml:space="preserve">l </w:t>
      </w:r>
      <w:r>
        <w:rPr>
          <w:rFonts w:cs="Times New Roman"/>
          <w:iCs/>
          <w:sz w:val="24"/>
          <w:szCs w:val="24"/>
        </w:rPr>
        <w:t>= 1 and m</w:t>
      </w:r>
      <w:r>
        <w:rPr>
          <w:rFonts w:cs="Times New Roman"/>
          <w:i/>
          <w:sz w:val="24"/>
          <w:szCs w:val="24"/>
        </w:rPr>
        <w:t xml:space="preserve">l </w:t>
      </w:r>
      <w:r>
        <w:rPr>
          <w:rFonts w:cs="Times New Roman"/>
          <w:iCs/>
          <w:sz w:val="24"/>
          <w:szCs w:val="24"/>
        </w:rPr>
        <w:t xml:space="preserve">= -1, 0, 1) there are five 3d orbitals (n = 3, </w:t>
      </w:r>
      <w:r>
        <w:rPr>
          <w:rFonts w:cs="Times New Roman"/>
          <w:i/>
          <w:sz w:val="24"/>
          <w:szCs w:val="24"/>
        </w:rPr>
        <w:t xml:space="preserve">l </w:t>
      </w:r>
      <w:r>
        <w:rPr>
          <w:rFonts w:cs="Times New Roman"/>
          <w:iCs/>
          <w:sz w:val="24"/>
          <w:szCs w:val="24"/>
        </w:rPr>
        <w:t>= 2, m</w:t>
      </w:r>
      <w:r>
        <w:rPr>
          <w:rFonts w:cs="Times New Roman"/>
          <w:i/>
          <w:sz w:val="24"/>
          <w:szCs w:val="24"/>
        </w:rPr>
        <w:t xml:space="preserve">l </w:t>
      </w:r>
      <w:r>
        <w:rPr>
          <w:rFonts w:cs="Times New Roman"/>
          <w:iCs/>
          <w:sz w:val="24"/>
          <w:szCs w:val="24"/>
        </w:rPr>
        <w:t>= -2, -1, 0, 1, 2).</w:t>
      </w:r>
    </w:p>
    <w:p>
      <w:pPr>
        <w:pStyle w:val="style157"/>
        <w:rPr/>
      </w:pPr>
      <w:r>
        <w:t xml:space="preserve">Therefore, the total number of orbitals is </w:t>
      </w:r>
      <w:r>
        <w:rPr>
          <w:color w:val="0000ff"/>
        </w:rPr>
        <w:t>1+3+5 = 9.</w:t>
      </w:r>
    </w:p>
    <w:p>
      <w:pPr>
        <w:pStyle w:val="style157"/>
        <w:rPr/>
      </w:pPr>
    </w:p>
    <w:p>
      <w:pPr>
        <w:pStyle w:val="style0"/>
        <w:autoSpaceDE w:val="false"/>
        <w:autoSpaceDN w:val="false"/>
        <w:adjustRightInd w:val="false"/>
        <w:spacing w:after="0" w:lineRule="auto" w:line="240"/>
        <w:rPr>
          <w:rFonts w:cs="Times New Roman"/>
          <w:b/>
          <w:bCs/>
          <w:i/>
          <w:sz w:val="24"/>
          <w:szCs w:val="24"/>
        </w:rPr>
      </w:pPr>
      <w:r>
        <w:rPr>
          <w:rFonts w:cs="Times New Roman"/>
          <w:b/>
          <w:bCs/>
          <w:i/>
          <w:sz w:val="24"/>
          <w:szCs w:val="24"/>
        </w:rPr>
        <w:t>Example 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Using s, p, d, f notations, describe the orbital with the following quantum numbers (a) n=2, </w:t>
      </w:r>
      <w:r>
        <w:rPr>
          <w:rFonts w:cs="Times New Roman"/>
          <w:i/>
          <w:sz w:val="24"/>
          <w:szCs w:val="24"/>
        </w:rPr>
        <w:t xml:space="preserve">l </w:t>
      </w:r>
      <w:r>
        <w:rPr>
          <w:rFonts w:cs="Times New Roman"/>
          <w:iCs/>
          <w:sz w:val="24"/>
          <w:szCs w:val="24"/>
        </w:rPr>
        <w:t xml:space="preserve">= 1 (b) n = 4, </w:t>
      </w:r>
      <w:r>
        <w:rPr>
          <w:rFonts w:cs="Times New Roman"/>
          <w:i/>
          <w:sz w:val="24"/>
          <w:szCs w:val="24"/>
        </w:rPr>
        <w:t xml:space="preserve">l </w:t>
      </w:r>
      <w:r>
        <w:rPr>
          <w:rFonts w:cs="Times New Roman"/>
          <w:iCs/>
          <w:sz w:val="24"/>
          <w:szCs w:val="24"/>
        </w:rPr>
        <w:t xml:space="preserve">= 0 (c) n = 5, </w:t>
      </w:r>
      <w:r>
        <w:rPr>
          <w:rFonts w:cs="Times New Roman"/>
          <w:i/>
          <w:sz w:val="24"/>
          <w:szCs w:val="24"/>
        </w:rPr>
        <w:t xml:space="preserve">l </w:t>
      </w:r>
      <w:r>
        <w:rPr>
          <w:rFonts w:cs="Times New Roman"/>
          <w:iCs/>
          <w:sz w:val="24"/>
          <w:szCs w:val="24"/>
        </w:rPr>
        <w:t>= 3 (d) n = 3,</w:t>
      </w:r>
    </w:p>
    <w:p>
      <w:pPr>
        <w:pStyle w:val="style0"/>
        <w:autoSpaceDE w:val="false"/>
        <w:autoSpaceDN w:val="false"/>
        <w:adjustRightInd w:val="false"/>
        <w:spacing w:after="0" w:lineRule="auto" w:line="240"/>
        <w:rPr>
          <w:rFonts w:cs="Times New Roman"/>
          <w:iCs/>
          <w:sz w:val="24"/>
          <w:szCs w:val="24"/>
        </w:rPr>
      </w:pPr>
      <w:r>
        <w:rPr>
          <w:rFonts w:cs="Times New Roman"/>
          <w:i/>
          <w:sz w:val="24"/>
          <w:szCs w:val="24"/>
        </w:rPr>
        <w:t xml:space="preserve">l </w:t>
      </w:r>
      <w:r>
        <w:rPr>
          <w:rFonts w:cs="Times New Roman"/>
          <w:iCs/>
          <w:sz w:val="24"/>
          <w:szCs w:val="24"/>
        </w:rPr>
        <w:t>= 2.</w:t>
      </w:r>
    </w:p>
    <w:p>
      <w:pPr>
        <w:pStyle w:val="style0"/>
        <w:autoSpaceDE w:val="false"/>
        <w:autoSpaceDN w:val="false"/>
        <w:adjustRightInd w:val="false"/>
        <w:spacing w:after="0" w:lineRule="auto" w:line="240"/>
        <w:rPr>
          <w:rFonts w:cs="Times New Roman"/>
          <w:b/>
          <w:bCs/>
          <w:sz w:val="24"/>
          <w:szCs w:val="24"/>
        </w:rPr>
      </w:pPr>
    </w:p>
    <w:p>
      <w:pPr>
        <w:pStyle w:val="style0"/>
        <w:autoSpaceDE w:val="false"/>
        <w:autoSpaceDN w:val="false"/>
        <w:adjustRightInd w:val="false"/>
        <w:spacing w:after="0" w:lineRule="auto" w:line="240"/>
        <w:rPr>
          <w:rFonts w:cs="Times New Roman"/>
          <w:b/>
          <w:bCs/>
          <w:sz w:val="24"/>
          <w:szCs w:val="24"/>
        </w:rPr>
      </w:pPr>
      <w:r>
        <w:rPr>
          <w:rFonts w:cs="Times New Roman"/>
          <w:b/>
          <w:bCs/>
          <w:sz w:val="24"/>
          <w:szCs w:val="24"/>
        </w:rPr>
        <w:t>Solution</w:t>
      </w:r>
    </w:p>
    <w:p>
      <w:pPr>
        <w:pStyle w:val="style0"/>
        <w:autoSpaceDE w:val="false"/>
        <w:autoSpaceDN w:val="false"/>
        <w:adjustRightInd w:val="false"/>
        <w:spacing w:after="0" w:lineRule="auto" w:line="240"/>
        <w:rPr>
          <w:rFonts w:cs="Times New Roman"/>
          <w:b/>
          <w:iCs/>
          <w:sz w:val="24"/>
          <w:szCs w:val="24"/>
        </w:rPr>
      </w:pPr>
      <w:r>
        <w:rPr>
          <w:rFonts w:cs="Times New Roman"/>
          <w:b/>
          <w:iCs/>
          <w:sz w:val="24"/>
          <w:szCs w:val="24"/>
        </w:rPr>
        <w:t xml:space="preserve">          n           </w:t>
      </w:r>
      <w:r>
        <w:rPr>
          <w:rFonts w:cs="Times New Roman"/>
          <w:b/>
          <w:i/>
          <w:sz w:val="24"/>
          <w:szCs w:val="24"/>
        </w:rPr>
        <w:t xml:space="preserve">l           </w:t>
      </w:r>
      <w:r>
        <w:rPr>
          <w:rFonts w:cs="Times New Roman"/>
          <w:b/>
          <w:iCs/>
          <w:sz w:val="24"/>
          <w:szCs w:val="24"/>
        </w:rPr>
        <w:t>orbital</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(a)     2           1          2p</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(b)    4            0          4s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(c)     5           3          5f</w:t>
      </w:r>
    </w:p>
    <w:p>
      <w:pPr>
        <w:pStyle w:val="style157"/>
        <w:rPr/>
      </w:pPr>
      <w:r>
        <w:t>(d)    3            2          3d</w:t>
      </w:r>
    </w:p>
    <w:p>
      <w:pPr>
        <w:pStyle w:val="style157"/>
        <w:rPr/>
      </w:pPr>
    </w:p>
    <w:p>
      <w:pPr>
        <w:pStyle w:val="style157"/>
        <w:rPr/>
      </w:pPr>
    </w:p>
    <w:p>
      <w:pPr>
        <w:pStyle w:val="style157"/>
        <w:rPr/>
      </w:pPr>
    </w:p>
    <w:p>
      <w:pPr>
        <w:pStyle w:val="style157"/>
        <w:rPr/>
      </w:pPr>
      <w:r>
        <w:t>SHAPES OF ORBITALS</w:t>
      </w:r>
    </w:p>
    <w:p>
      <w:pPr>
        <w:pStyle w:val="style157"/>
        <w:numPr>
          <w:ilvl w:val="0"/>
          <w:numId w:val="96"/>
        </w:numPr>
        <w:rPr/>
      </w:pPr>
      <w:r>
        <w:t>The shape of</w:t>
      </w:r>
      <w:r>
        <w:t xml:space="preserve"> s-orbital is spherical</w:t>
      </w:r>
    </w:p>
    <w:p>
      <w:pPr>
        <w:pStyle w:val="style157"/>
        <w:numPr>
          <w:ilvl w:val="0"/>
          <w:numId w:val="96"/>
        </w:numPr>
        <w:rPr/>
      </w:pPr>
      <w:r>
        <w:t>The shape of p-orbital is dumbbell and that of d-orbital is double dumbbell.</w:t>
      </w:r>
    </w:p>
    <w:p>
      <w:pPr>
        <w:pStyle w:val="style157"/>
        <w:rPr/>
      </w:pPr>
      <w:r>
        <w:rPr>
          <w:noProof/>
        </w:rPr>
        <w:drawing>
          <wp:inline distL="0" distT="0" distB="0" distR="0">
            <wp:extent cx="5947144" cy="2197396"/>
            <wp:effectExtent l="0" t="0" r="0" b="0"/>
            <wp:docPr id="1124" name="Picture 5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507"/>
                    <pic:cNvPicPr/>
                  </pic:nvPicPr>
                  <pic:blipFill>
                    <a:blip r:embed="rId40" cstate="print"/>
                    <a:srcRect l="0" t="0" r="0" b="0"/>
                    <a:stretch/>
                  </pic:blipFill>
                  <pic:spPr>
                    <a:xfrm rot="0">
                      <a:off x="0" y="0"/>
                      <a:ext cx="5947144" cy="2197396"/>
                    </a:xfrm>
                    <a:prstGeom prst="rect"/>
                    <a:ln>
                      <a:noFill/>
                    </a:ln>
                  </pic:spPr>
                </pic:pic>
              </a:graphicData>
            </a:graphic>
          </wp:inline>
        </w:drawing>
      </w:r>
    </w:p>
    <w:p>
      <w:pPr>
        <w:pStyle w:val="style157"/>
        <w:rPr/>
      </w:pPr>
    </w:p>
    <w:p>
      <w:pPr>
        <w:pStyle w:val="style157"/>
        <w:rPr/>
      </w:pPr>
    </w:p>
    <w:p>
      <w:pPr>
        <w:pStyle w:val="style157"/>
        <w:rPr/>
      </w:pPr>
      <w:r>
        <w:rPr>
          <w:noProof/>
        </w:rPr>
        <w:drawing>
          <wp:inline distL="0" distT="0" distB="0" distR="0">
            <wp:extent cx="5945733" cy="4905153"/>
            <wp:effectExtent l="0" t="0" r="0" b="0"/>
            <wp:docPr id="1125" name="Picture 5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508"/>
                    <pic:cNvPicPr/>
                  </pic:nvPicPr>
                  <pic:blipFill>
                    <a:blip r:embed="rId41" cstate="print"/>
                    <a:srcRect l="0" t="0" r="0" b="0"/>
                    <a:stretch/>
                  </pic:blipFill>
                  <pic:spPr>
                    <a:xfrm rot="0">
                      <a:off x="0" y="0"/>
                      <a:ext cx="5945733" cy="4905153"/>
                    </a:xfrm>
                    <a:prstGeom prst="rect"/>
                    <a:ln>
                      <a:noFill/>
                    </a:ln>
                  </pic:spPr>
                </pic:pic>
              </a:graphicData>
            </a:graphic>
          </wp:inline>
        </w:drawing>
      </w:r>
    </w:p>
    <w:p>
      <w:pPr>
        <w:pStyle w:val="style157"/>
        <w:rPr/>
      </w:pPr>
    </w:p>
    <w:p>
      <w:pPr>
        <w:pStyle w:val="style157"/>
        <w:rPr/>
      </w:pPr>
    </w:p>
    <w:p>
      <w:pPr>
        <w:pStyle w:val="style157"/>
        <w:rPr/>
      </w:pPr>
    </w:p>
    <w:p>
      <w:pPr>
        <w:pStyle w:val="style157"/>
        <w:rPr/>
      </w:pPr>
    </w:p>
    <w:p>
      <w:pPr>
        <w:pStyle w:val="style157"/>
        <w:rPr/>
      </w:pPr>
    </w:p>
    <w:p>
      <w:pPr>
        <w:pStyle w:val="style157"/>
        <w:rPr/>
      </w:pPr>
      <w:r>
        <w:rPr>
          <w:noProof/>
        </w:rPr>
        <w:drawing>
          <wp:inline distL="0" distT="0" distB="0" distR="0">
            <wp:extent cx="5245100" cy="4011929"/>
            <wp:effectExtent l="0" t="0" r="0" b="7620"/>
            <wp:docPr id="1126" name="Picture 5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516"/>
                    <pic:cNvPicPr/>
                  </pic:nvPicPr>
                  <pic:blipFill>
                    <a:blip r:embed="rId42" cstate="print"/>
                    <a:srcRect l="0" t="0" r="0" b="0"/>
                    <a:stretch/>
                  </pic:blipFill>
                  <pic:spPr>
                    <a:xfrm rot="0">
                      <a:off x="0" y="0"/>
                      <a:ext cx="5245100" cy="4011929"/>
                    </a:xfrm>
                    <a:prstGeom prst="rect"/>
                    <a:ln>
                      <a:noFill/>
                    </a:ln>
                  </pic:spPr>
                </pic:pic>
              </a:graphicData>
            </a:graphic>
          </wp:inline>
        </w:drawing>
      </w:r>
    </w:p>
    <w:p>
      <w:pPr>
        <w:pStyle w:val="style157"/>
        <w:rPr/>
      </w:pPr>
    </w:p>
    <w:p>
      <w:pPr>
        <w:pStyle w:val="style157"/>
        <w:rPr/>
      </w:pPr>
    </w:p>
    <w:p>
      <w:pPr>
        <w:pStyle w:val="style157"/>
        <w:numPr>
          <w:ilvl w:val="0"/>
          <w:numId w:val="27"/>
        </w:numPr>
        <w:rPr>
          <w:b/>
        </w:rPr>
      </w:pPr>
      <w:r>
        <w:t xml:space="preserve">Paramagnetic atom: </w:t>
      </w:r>
      <w:r>
        <w:rPr>
          <w:b/>
        </w:rPr>
        <w:t>an atom with an unpaired electron in one or more orbital. A paramagnetic substance is weakly attracted by a magnetic field. Sodium vapor has been found experimentally to be paramagnetic,[Ne]3s</w:t>
      </w:r>
      <w:r>
        <w:rPr>
          <w:b/>
          <w:vertAlign w:val="superscript"/>
        </w:rPr>
        <w:t>1</w:t>
      </w:r>
      <w:r>
        <w:rPr>
          <w:b/>
        </w:rPr>
        <w:t>.</w:t>
      </w:r>
    </w:p>
    <w:p>
      <w:pPr>
        <w:pStyle w:val="style157"/>
        <w:numPr>
          <w:ilvl w:val="0"/>
          <w:numId w:val="27"/>
        </w:numPr>
        <w:rPr>
          <w:b/>
        </w:rPr>
      </w:pPr>
      <w:r>
        <w:t xml:space="preserve">Diamagnetic atom: </w:t>
      </w:r>
      <w:r>
        <w:rPr>
          <w:b/>
        </w:rPr>
        <w:t>an atom with paired electrons in its orbital. A diamagnetic substance is not attracted by a magnetic field or is very slightly repelled by such a field. Mercury vapor is found experimentally to be diamagnetic with electronic configuration [Xe]4f</w:t>
      </w:r>
      <w:r>
        <w:rPr>
          <w:b/>
          <w:vertAlign w:val="superscript"/>
        </w:rPr>
        <w:t>14</w:t>
      </w:r>
      <w:r>
        <w:rPr>
          <w:b/>
        </w:rPr>
        <w:t>5d</w:t>
      </w:r>
      <w:r>
        <w:rPr>
          <w:b/>
          <w:vertAlign w:val="superscript"/>
        </w:rPr>
        <w:t>10</w:t>
      </w:r>
      <w:r>
        <w:rPr>
          <w:b/>
        </w:rPr>
        <w:t>6s</w:t>
      </w:r>
      <w:r>
        <w:rPr>
          <w:b/>
          <w:vertAlign w:val="superscript"/>
        </w:rPr>
        <w:t xml:space="preserve">2 </w:t>
      </w:r>
      <w:r>
        <w:rPr>
          <w:b/>
        </w:rPr>
        <w:t>which has only paired electrons.</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t>Review questions</w:t>
      </w:r>
    </w:p>
    <w:p>
      <w:pPr>
        <w:pStyle w:val="style157"/>
        <w:ind w:left="360"/>
        <w:rPr/>
      </w:pPr>
      <w:r>
        <w:t xml:space="preserve">1a) The electronic configurations of atoms of elements A, B, C and D are given as follows: </w:t>
      </w:r>
    </w:p>
    <w:p>
      <w:pPr>
        <w:pStyle w:val="style157"/>
        <w:ind w:left="720"/>
        <w:rPr/>
      </w:pPr>
      <w:r>
        <w:t>A- 1s</w:t>
      </w:r>
      <w:r>
        <w:rPr>
          <w:vertAlign w:val="superscript"/>
        </w:rPr>
        <w:t>2</w:t>
      </w:r>
      <w:r>
        <w:t>2s</w:t>
      </w:r>
      <w:r>
        <w:rPr>
          <w:vertAlign w:val="superscript"/>
        </w:rPr>
        <w:t>2</w:t>
      </w:r>
      <w:r>
        <w:t>2p</w:t>
      </w:r>
      <w:r>
        <w:rPr>
          <w:vertAlign w:val="superscript"/>
        </w:rPr>
        <w:t>2</w:t>
      </w:r>
      <w:r>
        <w:t>B- 1s</w:t>
      </w:r>
      <w:r>
        <w:rPr>
          <w:vertAlign w:val="superscript"/>
        </w:rPr>
        <w:t>2</w:t>
      </w:r>
      <w:r>
        <w:t>2s</w:t>
      </w:r>
      <w:r>
        <w:rPr>
          <w:vertAlign w:val="superscript"/>
        </w:rPr>
        <w:t>1</w:t>
      </w:r>
      <w:r>
        <w:t xml:space="preserve"> C-1s</w:t>
      </w:r>
      <w:r>
        <w:rPr>
          <w:vertAlign w:val="superscript"/>
        </w:rPr>
        <w:t>2</w:t>
      </w:r>
      <w:r>
        <w:t>2s</w:t>
      </w:r>
      <w:r>
        <w:rPr>
          <w:vertAlign w:val="superscript"/>
        </w:rPr>
        <w:t>2</w:t>
      </w:r>
      <w:r>
        <w:t>2p</w:t>
      </w:r>
      <w:r>
        <w:rPr>
          <w:vertAlign w:val="superscript"/>
        </w:rPr>
        <w:t>1</w:t>
      </w:r>
      <w:r>
        <w:t xml:space="preserve"> D-1s</w:t>
      </w:r>
      <w:r>
        <w:rPr>
          <w:vertAlign w:val="superscript"/>
        </w:rPr>
        <w:t>2</w:t>
      </w:r>
      <w:r>
        <w:t>2s</w:t>
      </w:r>
      <w:r>
        <w:rPr>
          <w:vertAlign w:val="superscript"/>
        </w:rPr>
        <w:t>2</w:t>
      </w:r>
    </w:p>
    <w:p>
      <w:pPr>
        <w:pStyle w:val="style157"/>
        <w:numPr>
          <w:ilvl w:val="2"/>
          <w:numId w:val="93"/>
        </w:numPr>
        <w:rPr/>
      </w:pPr>
      <w:r>
        <w:t>Arrange the following elements in order of increasing atomic size, giving reasons</w:t>
      </w:r>
    </w:p>
    <w:p>
      <w:pPr>
        <w:pStyle w:val="style157"/>
        <w:numPr>
          <w:ilvl w:val="2"/>
          <w:numId w:val="93"/>
        </w:numPr>
        <w:rPr/>
      </w:pPr>
      <w:r>
        <w:t>State which of the elements</w:t>
      </w:r>
    </w:p>
    <w:p>
      <w:pPr>
        <w:pStyle w:val="style157"/>
        <w:numPr>
          <w:ilvl w:val="3"/>
          <w:numId w:val="93"/>
        </w:numPr>
        <w:rPr/>
      </w:pPr>
      <w:r>
        <w:t>Is divalent</w:t>
      </w:r>
    </w:p>
    <w:p>
      <w:pPr>
        <w:pStyle w:val="style157"/>
        <w:numPr>
          <w:ilvl w:val="3"/>
          <w:numId w:val="93"/>
        </w:numPr>
        <w:rPr/>
      </w:pPr>
      <w:r>
        <w:t>Contains atoms with one unpaired electron in the ground state.</w:t>
      </w:r>
    </w:p>
    <w:p>
      <w:pPr>
        <w:pStyle w:val="style157"/>
        <w:numPr>
          <w:ilvl w:val="3"/>
          <w:numId w:val="93"/>
        </w:numPr>
        <w:rPr/>
      </w:pPr>
      <w:r>
        <w:t>Belongs to group 3 in the periodic table</w:t>
      </w:r>
    </w:p>
    <w:p>
      <w:pPr>
        <w:pStyle w:val="style157"/>
        <w:rPr/>
      </w:pPr>
    </w:p>
    <w:p>
      <w:pPr>
        <w:pStyle w:val="style157"/>
        <w:rPr/>
      </w:pPr>
    </w:p>
    <w:p>
      <w:pPr>
        <w:pStyle w:val="style157"/>
        <w:rPr/>
      </w:pPr>
    </w:p>
    <w:p>
      <w:pPr>
        <w:pStyle w:val="style157"/>
        <w:rPr/>
      </w:pPr>
      <w:r>
        <w:t>Review answers</w:t>
      </w:r>
    </w:p>
    <w:p>
      <w:pPr>
        <w:pStyle w:val="style157"/>
        <w:rPr/>
      </w:pPr>
      <w:r>
        <w:t>1ai)B- 1s</w:t>
      </w:r>
      <w:r>
        <w:rPr>
          <w:vertAlign w:val="superscript"/>
        </w:rPr>
        <w:t>2</w:t>
      </w:r>
      <w:r>
        <w:t>2s</w:t>
      </w:r>
      <w:r>
        <w:rPr>
          <w:vertAlign w:val="superscript"/>
        </w:rPr>
        <w:t>1</w:t>
      </w:r>
      <w:r>
        <w:t xml:space="preserve"> ==&gt; D-1s</w:t>
      </w:r>
      <w:r>
        <w:rPr>
          <w:vertAlign w:val="superscript"/>
        </w:rPr>
        <w:t>2</w:t>
      </w:r>
      <w:r>
        <w:t>2s</w:t>
      </w:r>
      <w:r>
        <w:rPr>
          <w:vertAlign w:val="superscript"/>
        </w:rPr>
        <w:t>2</w:t>
      </w:r>
      <w:r>
        <w:t>==&gt;C-1s</w:t>
      </w:r>
      <w:r>
        <w:rPr>
          <w:vertAlign w:val="superscript"/>
        </w:rPr>
        <w:t>2</w:t>
      </w:r>
      <w:r>
        <w:t>2s</w:t>
      </w:r>
      <w:r>
        <w:rPr>
          <w:vertAlign w:val="superscript"/>
        </w:rPr>
        <w:t>2</w:t>
      </w:r>
      <w:r>
        <w:t>2p</w:t>
      </w:r>
      <w:r>
        <w:rPr>
          <w:vertAlign w:val="superscript"/>
        </w:rPr>
        <w:t>1</w:t>
      </w:r>
      <w:r>
        <w:t>==&gt;A- 1s</w:t>
      </w:r>
      <w:r>
        <w:rPr>
          <w:vertAlign w:val="superscript"/>
        </w:rPr>
        <w:t>2</w:t>
      </w:r>
      <w:r>
        <w:t>2s</w:t>
      </w:r>
      <w:r>
        <w:rPr>
          <w:vertAlign w:val="superscript"/>
        </w:rPr>
        <w:t>2</w:t>
      </w:r>
      <w:r>
        <w:t>2p</w:t>
      </w:r>
      <w:r>
        <w:rPr>
          <w:vertAlign w:val="superscript"/>
        </w:rPr>
        <w:t>2</w:t>
      </w:r>
    </w:p>
    <w:p>
      <w:pPr>
        <w:pStyle w:val="style157"/>
        <w:numPr>
          <w:ilvl w:val="3"/>
          <w:numId w:val="137"/>
        </w:numPr>
        <w:rPr/>
      </w:pPr>
      <w:r>
        <w:t>ii) D is divalent</w:t>
      </w:r>
    </w:p>
    <w:p>
      <w:pPr>
        <w:pStyle w:val="style157"/>
        <w:numPr>
          <w:ilvl w:val="3"/>
          <w:numId w:val="137"/>
        </w:numPr>
        <w:rPr/>
      </w:pPr>
      <w:r>
        <w:t>B and C</w:t>
      </w:r>
    </w:p>
    <w:p>
      <w:pPr>
        <w:pStyle w:val="style157"/>
        <w:numPr>
          <w:ilvl w:val="3"/>
          <w:numId w:val="137"/>
        </w:numPr>
        <w:rPr/>
      </w:pPr>
      <w:r>
        <w:t>C belongs to group 3 because it has 3 valence electrons.</w:t>
      </w:r>
    </w:p>
    <w:p>
      <w:pPr>
        <w:pStyle w:val="style157"/>
        <w:rPr/>
      </w:pPr>
    </w:p>
    <w:p>
      <w:pPr>
        <w:pStyle w:val="style157"/>
        <w:rPr/>
      </w:pPr>
    </w:p>
    <w:p>
      <w:pPr>
        <w:pStyle w:val="style157"/>
        <w:rPr/>
      </w:pPr>
    </w:p>
    <w:p>
      <w:pPr>
        <w:pStyle w:val="style157"/>
        <w:rPr>
          <w:b/>
          <w:i/>
        </w:rPr>
      </w:pPr>
    </w:p>
    <w:p>
      <w:pPr>
        <w:pStyle w:val="style157"/>
        <w:jc w:val="center"/>
        <w:rPr>
          <w:color w:val="ff0000"/>
          <w:u w:val="dash"/>
        </w:rPr>
      </w:pPr>
      <w:r>
        <w:rPr>
          <w:color w:val="ff0000"/>
          <w:u w:val="dash"/>
        </w:rPr>
        <w:t>TAKE AWAY</w:t>
      </w:r>
    </w:p>
    <w:p>
      <w:pPr>
        <w:pStyle w:val="style157"/>
        <w:rPr/>
      </w:pPr>
    </w:p>
    <w:p>
      <w:pPr>
        <w:pStyle w:val="style157"/>
        <w:numPr>
          <w:ilvl w:val="0"/>
          <w:numId w:val="134"/>
        </w:numPr>
        <w:rPr>
          <w:b/>
          <w:i/>
        </w:rPr>
      </w:pPr>
      <w:r>
        <w:rPr>
          <w:b/>
          <w:i/>
        </w:rPr>
        <w:t>What is the electron configuration of bromine (Br) in its lowest energy state?</w:t>
      </w:r>
    </w:p>
    <w:p>
      <w:pPr>
        <w:pStyle w:val="style157"/>
        <w:ind w:left="720"/>
        <w:rPr>
          <w:b/>
          <w:i/>
        </w:rPr>
      </w:pPr>
    </w:p>
    <w:p>
      <w:pPr>
        <w:pStyle w:val="style157"/>
        <w:rPr/>
      </w:pPr>
    </w:p>
    <w:p>
      <w:pPr>
        <w:pStyle w:val="style157"/>
        <w:rPr/>
      </w:pPr>
    </w:p>
    <w:p>
      <w:pPr>
        <w:pStyle w:val="style157"/>
        <w:rPr/>
      </w:pPr>
    </w:p>
    <w:p>
      <w:pPr>
        <w:pStyle w:val="style157"/>
        <w:rPr>
          <w:b/>
          <w:i/>
        </w:rPr>
      </w:pPr>
    </w:p>
    <w:p>
      <w:pPr>
        <w:pStyle w:val="style157"/>
        <w:rPr>
          <w:b/>
          <w:i/>
        </w:rPr>
      </w:pPr>
    </w:p>
    <w:p>
      <w:pPr>
        <w:pStyle w:val="style157"/>
        <w:rPr>
          <w:b/>
          <w:i/>
        </w:rPr>
      </w:pPr>
    </w:p>
    <w:p>
      <w:pPr>
        <w:pStyle w:val="style157"/>
        <w:rPr/>
      </w:pPr>
    </w:p>
    <w:p>
      <w:pPr>
        <w:pStyle w:val="style157"/>
        <w:rPr>
          <w:b/>
          <w:bCs/>
        </w:rPr>
      </w:pPr>
      <w:r>
        <w:rPr>
          <w:b/>
          <w:bCs/>
          <w:lang w:val="en-US"/>
        </w:rPr>
        <w:t xml:space="preserve">WEEK 3: </w:t>
      </w:r>
      <w:r>
        <w:rPr>
          <w:b/>
          <w:bCs/>
        </w:rPr>
        <w:t>INTRODUCTION TO REACTION RATES (CHEMICAL KINETICS)</w:t>
      </w:r>
    </w:p>
    <w:p>
      <w:pPr>
        <w:pStyle w:val="style157"/>
        <w:rPr/>
      </w:pPr>
    </w:p>
    <w:p>
      <w:pPr>
        <w:pStyle w:val="style157"/>
        <w:numPr>
          <w:ilvl w:val="0"/>
          <w:numId w:val="101"/>
        </w:numPr>
        <w:rPr/>
      </w:pPr>
      <w:r>
        <w:t xml:space="preserve">The phrase ‘rate of reaction’ means ‘how fast or how slow is the reaction’ or 'the speed of the reaction'. It can be measured as the 'rate of formation of product' (e.g. collecting a gaseous product in a syringe) or the 'rate of removal of reactant'. The speeds of reactions vary greatly, with some pretty extreme situations of both slow and </w:t>
      </w:r>
    </w:p>
    <w:p>
      <w:pPr>
        <w:pStyle w:val="style157"/>
        <w:numPr>
          <w:ilvl w:val="0"/>
          <w:numId w:val="101"/>
        </w:numPr>
        <w:rPr/>
      </w:pPr>
      <w:r>
        <w:t>The chemical weathering of rocks is an extremely very slow reaction and like fossil formation by mineralisation processes, it might take hundreds of thousands or millions of years!</w:t>
      </w:r>
    </w:p>
    <w:p>
      <w:pPr>
        <w:pStyle w:val="style157"/>
        <w:numPr>
          <w:ilvl w:val="0"/>
          <w:numId w:val="101"/>
        </w:numPr>
        <w:rPr/>
      </w:pPr>
      <w:r>
        <w:t>Rusting is a very ‘slow’ reaction, you hardly see any change looking at it, but after a few weeks or months you notice the difference in a piece of exposed iron or steel! However, its a lot slower with aluminium, so your greenhouse should last a few years!</w:t>
      </w:r>
    </w:p>
    <w:p>
      <w:pPr>
        <w:pStyle w:val="style157"/>
        <w:numPr>
          <w:ilvl w:val="0"/>
          <w:numId w:val="101"/>
        </w:numPr>
        <w:rPr/>
      </w:pPr>
      <w:r>
        <w:t>Corrosion of stonework, especially limestone buildings, by acid rain is slow.</w:t>
      </w:r>
    </w:p>
    <w:p>
      <w:pPr>
        <w:pStyle w:val="style157"/>
        <w:numPr>
          <w:ilvl w:val="0"/>
          <w:numId w:val="101"/>
        </w:numPr>
        <w:rPr/>
      </w:pPr>
      <w:r>
        <w:t>The fermentation of sugar to alcohol is quite slow but you can see the carbon dioxide bubbles forming in the 'froth' in a laboratory experiment or beer making in industry!</w:t>
      </w:r>
    </w:p>
    <w:p>
      <w:pPr>
        <w:pStyle w:val="style157"/>
        <w:numPr>
          <w:ilvl w:val="0"/>
          <w:numId w:val="101"/>
        </w:numPr>
        <w:rPr/>
      </w:pPr>
      <w:r>
        <w:rPr>
          <w:noProof/>
        </w:rPr>
        <w:drawing>
          <wp:anchor distT="0" distB="0" distL="0" distR="0" simplePos="false" relativeHeight="7" behindDoc="false" locked="false" layoutInCell="true" allowOverlap="false">
            <wp:simplePos x="0" y="0"/>
            <wp:positionH relativeFrom="column">
              <wp:align>right</wp:align>
            </wp:positionH>
            <wp:positionV relativeFrom="line">
              <wp:posOffset>0</wp:posOffset>
            </wp:positionV>
            <wp:extent cx="600075" cy="1419225"/>
            <wp:effectExtent l="0" t="0" r="9525" b="9525"/>
            <wp:wrapSquare wrapText="bothSides"/>
            <wp:docPr id="1127" name="Picture 732" descr="http://www.docbrown.info/ks3chemistry/gifs/bubbling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732"/>
                    <pic:cNvPicPr/>
                  </pic:nvPicPr>
                  <pic:blipFill>
                    <a:blip r:embed="rId43" cstate="print"/>
                    <a:srcRect l="0" t="0" r="0" b="0"/>
                    <a:stretch/>
                  </pic:blipFill>
                  <pic:spPr>
                    <a:xfrm rot="0">
                      <a:off x="0" y="0"/>
                      <a:ext cx="600075" cy="1419225"/>
                    </a:xfrm>
                    <a:prstGeom prst="rect"/>
                    <a:ln>
                      <a:noFill/>
                    </a:ln>
                  </pic:spPr>
                </pic:pic>
              </a:graphicData>
            </a:graphic>
          </wp:anchor>
        </w:drawing>
      </w:r>
      <w:r>
        <w:t>A faster reaction example is magnesium reacting with hydrochloric acid to form magnesium chloride and hydrogen or the even faster reaction between sodium and water to form sodium hydroxide and hydrogen. These reactions take a few minutes.</w:t>
      </w:r>
    </w:p>
    <w:p>
      <w:pPr>
        <w:pStyle w:val="style157"/>
        <w:rPr/>
      </w:pPr>
      <w:r>
        <w:rPr>
          <w:highlight w:val="yellow"/>
        </w:rPr>
        <w:t>Reacting and/or dissolving? Chemical or physical change?</w:t>
      </w:r>
    </w:p>
    <w:p>
      <w:pPr>
        <w:pStyle w:val="style157"/>
        <w:numPr>
          <w:ilvl w:val="0"/>
          <w:numId w:val="101"/>
        </w:numPr>
        <w:rPr/>
      </w:pPr>
      <w:r>
        <w:t>If you take the solids magnesium chloride or sodium hydroxide and mix them with water they dissolve to form a solution, but no chemical reaction to form new substances takes place i.e. dissolving on its own is basically a physical change.</w:t>
      </w:r>
    </w:p>
    <w:p>
      <w:pPr>
        <w:pStyle w:val="style157"/>
        <w:numPr>
          <w:ilvl w:val="0"/>
          <w:numId w:val="101"/>
        </w:numPr>
        <w:rPr/>
      </w:pPr>
      <w:r>
        <w:t>However, the two substances mentioned above are formed in a chemical reaction change, where the word 'dissolving' on its own is inadequate. The phrases reaction with ... or reaction between ... are much more appropriate, but there is no denying that the sodium dissolve in water or magnesium dissolves in acid, BUT only because they have formed a water soluble compound e.g. sodium hydroxide or magnesium chloride.</w:t>
      </w:r>
    </w:p>
    <w:p>
      <w:pPr>
        <w:pStyle w:val="style157"/>
        <w:numPr>
          <w:ilvl w:val="0"/>
          <w:numId w:val="101"/>
        </w:numPr>
        <w:rPr/>
      </w:pPr>
      <w:r>
        <w:t>A much faster would be magnesium burning in air, over in seconds! Combustion reactions e.g. when a fuel burns in air or oxygen, are very fast reactions.</w:t>
      </w:r>
    </w:p>
    <w:p>
      <w:pPr>
        <w:pStyle w:val="style157"/>
        <w:numPr>
          <w:ilvl w:val="0"/>
          <w:numId w:val="101"/>
        </w:numPr>
        <w:rPr/>
      </w:pPr>
      <w:r>
        <w:t>Explosive reactions would be described as ‘very fast’, in fact they are some of the fastest reactions known e.g. the pop of a hydrogen-air mixture on applying a lit splint or the production of a gas to inflate the air bags safety feature of many cars.</w:t>
      </w:r>
    </w:p>
    <w:p>
      <w:pPr>
        <w:pStyle w:val="style157"/>
        <w:numPr>
          <w:ilvl w:val="0"/>
          <w:numId w:val="101"/>
        </w:numPr>
        <w:rPr/>
      </w:pPr>
      <w:r>
        <w:t>Explosions are the fastest chemical reactions you will encounter and are over in a fraction of second, but a bunsen burner flames is a sort of 'controlled explosion' and the chemical reactions of the fuel combustion are very rapid indeed! but the rapidly burned fuel is continuously replaced by the gas flow.</w:t>
      </w:r>
    </w:p>
    <w:p>
      <w:pPr>
        <w:pStyle w:val="style157"/>
        <w:numPr>
          <w:ilvl w:val="0"/>
          <w:numId w:val="101"/>
        </w:numPr>
        <w:rPr/>
      </w:pPr>
      <w:r>
        <w:t>Explosive materials like dynamite or TNT (Trinitrotoluene) produce powerful explosions in a fraction of a second.</w:t>
      </w:r>
    </w:p>
    <w:p>
      <w:pPr>
        <w:pStyle w:val="style157"/>
        <w:rPr/>
      </w:pPr>
    </w:p>
    <w:p>
      <w:pPr>
        <w:pStyle w:val="style157"/>
        <w:rPr/>
      </w:pPr>
      <w:r>
        <w:rPr>
          <w:highlight w:val="yellow"/>
        </w:rPr>
        <w:t>The importance of "Rates of Reaction knowledge":</w:t>
      </w:r>
    </w:p>
    <w:p>
      <w:pPr>
        <w:pStyle w:val="style157"/>
        <w:numPr>
          <w:ilvl w:val="0"/>
          <w:numId w:val="101"/>
        </w:numPr>
        <w:rPr/>
      </w:pPr>
      <w:r>
        <w:t xml:space="preserve">Time is money in industry, the faster the reaction can be done, the more economic it is. </w:t>
      </w:r>
      <w:r>
        <w:rPr>
          <w:noProof/>
        </w:rPr>
        <w:drawing>
          <wp:anchor distT="0" distB="0" distL="0" distR="0" simplePos="false" relativeHeight="8" behindDoc="false" locked="false" layoutInCell="true" allowOverlap="false">
            <wp:simplePos x="0" y="0"/>
            <wp:positionH relativeFrom="column">
              <wp:posOffset>4979670</wp:posOffset>
            </wp:positionH>
            <wp:positionV relativeFrom="line">
              <wp:posOffset>-364490</wp:posOffset>
            </wp:positionV>
            <wp:extent cx="486409" cy="431165"/>
            <wp:effectExtent l="0" t="0" r="8890" b="6985"/>
            <wp:wrapSquare wrapText="bothSides"/>
            <wp:docPr id="1128" name="Picture 731" descr="http://www.docbrown.info/ks3chemistry/gifs/magnesium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731"/>
                    <pic:cNvPicPr/>
                  </pic:nvPicPr>
                  <pic:blipFill>
                    <a:blip r:embed="rId44" cstate="print"/>
                    <a:srcRect l="0" t="0" r="0" b="0"/>
                    <a:stretch/>
                  </pic:blipFill>
                  <pic:spPr>
                    <a:xfrm rot="0">
                      <a:off x="0" y="0"/>
                      <a:ext cx="486409" cy="431165"/>
                    </a:xfrm>
                    <a:prstGeom prst="rect"/>
                    <a:ln>
                      <a:noFill/>
                    </a:ln>
                  </pic:spPr>
                </pic:pic>
              </a:graphicData>
            </a:graphic>
          </wp:anchor>
        </w:drawing>
      </w:r>
      <w:r>
        <w:t>You need to know how long reactions are likely to take to make as much product in a given time.</w:t>
      </w:r>
      <w:r>
        <w:t xml:space="preserve"> </w:t>
      </w:r>
      <w:r>
        <w:t xml:space="preserve">Hence the great </w:t>
      </w:r>
      <w:r>
        <w:rPr>
          <w:bCs/>
        </w:rPr>
        <w:t>i</w:t>
      </w:r>
      <w:r>
        <w:rPr>
          <w:bCs/>
        </w:rPr>
        <w:t>mportance of catalysts</w:t>
      </w:r>
      <w:r>
        <w:t xml:space="preserve"> e.g. transition metals or enzymes which reduce time and save money.</w:t>
      </w:r>
      <w:r>
        <w:t xml:space="preserve"> </w:t>
      </w:r>
      <w:r>
        <w:t>Even just raising the temperature can have a dramatic effect on the speed of a reaction, but raising the temperature costs money.</w:t>
      </w:r>
    </w:p>
    <w:p>
      <w:pPr>
        <w:pStyle w:val="style157"/>
        <w:numPr>
          <w:ilvl w:val="0"/>
          <w:numId w:val="101"/>
        </w:numPr>
        <w:rPr/>
      </w:pPr>
      <w:r>
        <w:t>Rate of reaction knowledge is essential to operate a chemical plant safely and efficiently so sometimes a compromise must be reached i.e. economic optimum conditions.</w:t>
      </w:r>
      <w:r>
        <w:t xml:space="preserve"> </w:t>
      </w:r>
      <w:r>
        <w:t xml:space="preserve">The </w:t>
      </w:r>
      <w:r>
        <w:rPr>
          <w:bCs/>
        </w:rPr>
        <w:t>H</w:t>
      </w:r>
      <w:r>
        <w:rPr>
          <w:bCs/>
        </w:rPr>
        <w:t>aber synthesis of ammonia</w:t>
      </w:r>
      <w:r>
        <w:t xml:space="preserve"> is a good example to study in terms of various economic factors.</w:t>
      </w:r>
    </w:p>
    <w:p>
      <w:pPr>
        <w:pStyle w:val="style157"/>
        <w:numPr>
          <w:ilvl w:val="0"/>
          <w:numId w:val="101"/>
        </w:numPr>
        <w:rPr/>
      </w:pPr>
      <w:r>
        <w:t>Health and Safety Issues: The faster a reaction, the more likely there might be health and safety issues to contend with.</w:t>
      </w:r>
    </w:p>
    <w:p>
      <w:pPr>
        <w:pStyle w:val="style157"/>
        <w:numPr>
          <w:ilvl w:val="0"/>
          <w:numId w:val="101"/>
        </w:numPr>
        <w:rPr/>
      </w:pPr>
      <w:r>
        <w:t>The physical state or concentration of a material can be an important factor. Fine powders in flour mills can be easily ignited and can explode as if the flour was a gas. Similarly, fine coal dust in a mine poses the same threat.</w:t>
      </w:r>
    </w:p>
    <w:p>
      <w:pPr>
        <w:pStyle w:val="style157"/>
        <w:numPr>
          <w:ilvl w:val="0"/>
          <w:numId w:val="101"/>
        </w:numPr>
        <w:rPr/>
      </w:pPr>
      <w:r>
        <w:t xml:space="preserve">Mixtures of flammable gases in air present an explosion hazard (gas reactions like this are amongst the fastest reactions known). If the flammable/explosive gas is in low concentration, there may be no risk, but you need to know the safe limits! e.g. Methane gas in mines, petrol vapour etc. are all potentially dangerous situations so knowledge of 'explosion/ignition threshold concentrations', ignition temperatures and activation energies are all important knowledge to help design systems of operation to minimise risks. Flammable fine dust powders can be easily ignited e.g. coal dust in mines, flour in mills, custard powder production lines!  Fine powders have a large </w:t>
      </w:r>
      <w:r>
        <w:rPr>
          <w:bCs/>
        </w:rPr>
        <w:t>s</w:t>
      </w:r>
      <w:r>
        <w:rPr>
          <w:bCs/>
        </w:rPr>
        <w:t>urface area</w:t>
      </w:r>
      <w:r>
        <w:t xml:space="preserve"> which greatly increases the reaction rate causing an explosion. Any spark from friction is enough to initiate the reaction!</w:t>
      </w:r>
    </w:p>
    <w:p>
      <w:pPr>
        <w:pStyle w:val="style157"/>
        <w:rPr/>
      </w:pPr>
      <w:r>
        <w:t>A reaction will continue until one of the reactants is used up, if a reactant is in excess, then some of it will be left over.</w:t>
      </w:r>
    </w:p>
    <w:p>
      <w:pPr>
        <w:pStyle w:val="style157"/>
        <w:rPr/>
      </w:pPr>
      <w:r>
        <w:t>To measure the ‘speed of a chemical reaction’ or the ‘rate’ of a reaction depends on what the reaction is, and what is formed that can be measured as the reaction proceeds.</w:t>
      </w:r>
    </w:p>
    <w:p>
      <w:pPr>
        <w:pStyle w:val="style157"/>
        <w:rPr/>
      </w:pPr>
    </w:p>
    <w:p>
      <w:pPr>
        <w:pStyle w:val="style157"/>
        <w:rPr/>
      </w:pPr>
      <w:r>
        <w:t>How do we define the rate or speed of a chemical reaction?</w:t>
      </w:r>
    </w:p>
    <w:p>
      <w:pPr>
        <w:pStyle w:val="style157"/>
        <w:numPr>
          <w:ilvl w:val="0"/>
          <w:numId w:val="101"/>
        </w:numPr>
        <w:rPr/>
      </w:pPr>
      <w:r>
        <w:t>Rate of reaction = amount of product formed / time interval involved</w:t>
      </w:r>
    </w:p>
    <w:p>
      <w:pPr>
        <w:pStyle w:val="style157"/>
        <w:rPr/>
      </w:pPr>
      <w:r>
        <w:t>OR</w:t>
      </w:r>
    </w:p>
    <w:p>
      <w:pPr>
        <w:pStyle w:val="style157"/>
        <w:numPr>
          <w:ilvl w:val="0"/>
          <w:numId w:val="101"/>
        </w:numPr>
        <w:rPr/>
      </w:pPr>
      <w:r>
        <w:t>Rate of reaction = amount of reactant used up / time interval involved</w:t>
      </w:r>
    </w:p>
    <w:p>
      <w:pPr>
        <w:pStyle w:val="style157"/>
        <w:rPr/>
      </w:pPr>
      <w:r>
        <w:t xml:space="preserve">This sort of definition will become pretty obvious when analysing graphs of data e.g. volume of gas formed at various time intervals, so the rate might be defined as </w:t>
      </w:r>
    </w:p>
    <w:p>
      <w:pPr>
        <w:pStyle w:val="style157"/>
        <w:rPr/>
      </w:pPr>
      <w:r>
        <w:rPr>
          <w:highlight w:val="yellow"/>
        </w:rPr>
        <w:t>rate of reaction = cm</w:t>
      </w:r>
      <w:r>
        <w:rPr>
          <w:highlight w:val="yellow"/>
          <w:vertAlign w:val="superscript"/>
        </w:rPr>
        <w:t>3</w:t>
      </w:r>
      <w:r>
        <w:rPr>
          <w:highlight w:val="yellow"/>
        </w:rPr>
        <w:t xml:space="preserve"> gas formed / time taken for gas to form</w:t>
      </w:r>
    </w:p>
    <w:p>
      <w:pPr>
        <w:pStyle w:val="style157"/>
        <w:rPr/>
      </w:pPr>
      <w:r>
        <w:rPr>
          <w:shd w:val="clear" w:color="auto" w:fill="00ffff"/>
        </w:rPr>
        <w:t>EXAMPLES of experimental set-ups to follow the rate of a chemical reaction are described below.</w:t>
      </w:r>
    </w:p>
    <w:p>
      <w:pPr>
        <w:pStyle w:val="style157"/>
        <w:rPr/>
      </w:pPr>
      <w:r>
        <w:rPr>
          <w:shd w:val="clear" w:color="auto" w:fill="ccffff"/>
        </w:rPr>
        <w:t>Examples of results data, graphs and their interpretation are also given.</w:t>
      </w:r>
    </w:p>
    <w:p>
      <w:pPr>
        <w:pStyle w:val="style157"/>
        <w:rPr/>
      </w:pPr>
      <w:r>
        <w:rPr>
          <w:shd w:val="clear" w:color="auto" w:fill="ccffff"/>
        </w:rPr>
        <w:t>MEASURING GAS VOLUMES - following the formation of a gaseous product of a reaction by collecting the gas</w:t>
      </w:r>
    </w:p>
    <w:bookmarkStart w:id="20" w:name="When"/>
    <w:p>
      <w:pPr>
        <w:pStyle w:val="style157"/>
        <w:numPr>
          <w:ilvl w:val="0"/>
          <w:numId w:val="101"/>
        </w:numPr>
        <w:rPr/>
      </w:pPr>
      <w:r>
        <w:t xml:space="preserve">When </w:t>
      </w:r>
      <w:bookmarkEnd w:id="20"/>
      <w:r>
        <w:t>a gas is formed from a solid reacting with a solution, it can be collected in a gas syringe (see the apparatus diagram below and the graph of results).  Using e.g. a gas syringe</w:t>
      </w:r>
      <w:r>
        <w:t xml:space="preserve"> system (illustrated below)</w:t>
      </w:r>
    </w:p>
    <w:p>
      <w:pPr>
        <w:pStyle w:val="style157"/>
        <w:numPr>
          <w:ilvl w:val="0"/>
          <w:numId w:val="101"/>
        </w:numPr>
        <w:rPr/>
      </w:pPr>
      <w:r>
        <w:t>All results should be neatly tabulated.</w:t>
      </w:r>
    </w:p>
    <w:p>
      <w:pPr>
        <w:pStyle w:val="style157"/>
        <w:numPr>
          <w:ilvl w:val="0"/>
          <w:numId w:val="101"/>
        </w:numPr>
        <w:rPr/>
      </w:pPr>
      <w:r>
        <w:t>From the neat table of results, you then plot the results on graph paper (or with a software package like excel) making time the horizontal x-axis and the volume gas of gas the vertical y-axis.</w:t>
      </w:r>
    </w:p>
    <w:p>
      <w:pPr>
        <w:pStyle w:val="style157"/>
        <w:numPr>
          <w:ilvl w:val="0"/>
          <w:numId w:val="101"/>
        </w:numPr>
        <w:rPr/>
      </w:pPr>
      <w:r>
        <w:t>The initial gradient of the graph e.g. in cm</w:t>
      </w:r>
      <w:r>
        <w:rPr>
          <w:vertAlign w:val="superscript"/>
        </w:rPr>
        <w:t>3</w:t>
      </w:r>
      <w:r>
        <w:t>/min (speed or rate) gives an accurate measure of how fast a gaseous product is being formed e.g. in a metal carbonate - acid reaction giving carbon dioxide, or metal - acid reaction giving hydrogen gas.</w:t>
      </w:r>
    </w:p>
    <w:p>
      <w:pPr>
        <w:pStyle w:val="style157"/>
        <w:numPr>
          <w:ilvl w:val="0"/>
          <w:numId w:val="101"/>
        </w:numPr>
        <w:rPr/>
      </w:pPr>
      <w:r>
        <w:t>It is best to measure the initial rate because the reaction mixture is becoming depleted in reactants so changing the initial concentrations or surface area if there is a solid reactant dissolving.</w:t>
      </w:r>
    </w:p>
    <w:p>
      <w:pPr>
        <w:pStyle w:val="style157"/>
        <w:numPr>
          <w:ilvl w:val="0"/>
          <w:numId w:val="101"/>
        </w:numPr>
        <w:rPr/>
      </w:pPr>
      <w:r>
        <w:t>You can measure the gas formed every e.g. 30 or 60 seconds (0.5 or 1.0 minutes is typical) and plot the graph and measure the initial gradient in e.g. cm</w:t>
      </w:r>
      <w:r>
        <w:rPr>
          <w:vertAlign w:val="superscript"/>
        </w:rPr>
        <w:t>3</w:t>
      </w:r>
      <w:r>
        <w:t>/min or cm</w:t>
      </w:r>
      <w:r>
        <w:rPr>
          <w:vertAlign w:val="superscript"/>
        </w:rPr>
        <w:t>3</w:t>
      </w:r>
      <w:r>
        <w:t>/sec.</w:t>
      </w:r>
    </w:p>
    <w:p>
      <w:pPr>
        <w:pStyle w:val="style157"/>
        <w:numPr>
          <w:ilvl w:val="0"/>
          <w:numId w:val="101"/>
        </w:numPr>
        <w:rPr/>
      </w:pPr>
      <w:r>
        <w:t>The most accurate measurements are made early on in the reaction when the gas volume versus time is almost linear. You can take a series of measurements and draw the graph (origin 0,0) to get the rate from the gradient (e.g. cm</w:t>
      </w:r>
      <w:r>
        <w:rPr>
          <w:vertAlign w:val="superscript"/>
        </w:rPr>
        <w:t>3</w:t>
      </w:r>
      <w:r>
        <w:t>/min), or measure the time to make a fixed volume of gas (* see below).</w:t>
      </w:r>
    </w:p>
    <w:p>
      <w:pPr>
        <w:pStyle w:val="style157"/>
        <w:rPr/>
      </w:pPr>
      <w:r>
        <w:rPr/>
      </w:r>
      <w:r/>
      <w:r>
        <w:rPr/>
      </w:r>
      <w:r>
        <w:rPr/>
        <w:object>
          <v:shape id="1129" type="#_x0000_t75" filled="f" stroked="f" style="margin-left:0.0pt;margin-top:0.0pt;width:235.5pt;height:166.5pt;mso-wrap-distance-left:0.0pt;mso-wrap-distance-right:0.0pt;visibility:visible;">
            <v:imagedata r:id="rId4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29" DrawAspect="Content" ObjectID="0" r:id="rId46"/>
        </w:object>
      </w:r>
      <w:r>
        <w:rPr/>
      </w:r>
    </w:p>
    <w:p>
      <w:pPr>
        <w:pStyle w:val="style157"/>
        <w:rPr>
          <w:b/>
          <w:bCs/>
        </w:rPr>
      </w:pPr>
      <w:r>
        <w:rPr>
          <w:b/>
          <w:bCs/>
        </w:rPr>
        <w:t xml:space="preserve"> Results - using graph paper</w:t>
      </w:r>
    </w:p>
    <w:p>
      <w:pPr>
        <w:pStyle w:val="style157"/>
        <w:rPr/>
      </w:pPr>
      <w:r>
        <w:t>This graph of volume of gas formed versus time represents a typical set of results.</w:t>
      </w:r>
    </w:p>
    <w:p>
      <w:pPr>
        <w:pStyle w:val="style157"/>
        <w:rPr/>
      </w:pPr>
      <w:r>
        <w:t>Graph and its interpretation:</w:t>
      </w:r>
    </w:p>
    <w:p>
      <w:pPr>
        <w:pStyle w:val="style157"/>
        <w:numPr>
          <w:ilvl w:val="0"/>
          <w:numId w:val="101"/>
        </w:numPr>
        <w:rPr/>
      </w:pPr>
      <w:r>
        <w:t>The steeper the initial slope/gradient, the faster the initial reaction - its that simple!</w:t>
      </w:r>
    </w:p>
    <w:p>
      <w:pPr>
        <w:pStyle w:val="style157"/>
        <w:numPr>
          <w:ilvl w:val="0"/>
          <w:numId w:val="101"/>
        </w:numPr>
        <w:rPr/>
      </w:pPr>
      <w:r>
        <w:t>The gradient of the graph become less steep because the reaction will naturally slow down due to the cumulative loss of reactant molecules.</w:t>
      </w:r>
    </w:p>
    <w:p>
      <w:pPr>
        <w:pStyle w:val="style157"/>
        <w:numPr>
          <w:ilvl w:val="0"/>
          <w:numId w:val="101"/>
        </w:numPr>
        <w:rPr/>
      </w:pPr>
      <w:r>
        <w:t>When the gradient first becomes zero, i.e. the graph line becomes horizontal, one or more of the reactants has been used up and the reaction has then stopped. e.g. in the case of experiment run E, at 4 mins, at a maximum volume of 20 cm</w:t>
      </w:r>
      <w:r>
        <w:rPr>
          <w:vertAlign w:val="superscript"/>
        </w:rPr>
        <w:t>3</w:t>
      </w:r>
      <w:r>
        <w:t xml:space="preserve"> of gas formed.</w:t>
      </w:r>
    </w:p>
    <w:p>
      <w:pPr>
        <w:pStyle w:val="style157"/>
        <w:numPr>
          <w:ilvl w:val="0"/>
          <w:numId w:val="101"/>
        </w:numPr>
        <w:rPr/>
      </w:pPr>
      <w:r>
        <w:t>In terms of initial rate, the 'speed order' is W &gt; X &gt; E &gt; Y &gt; Z, with decreasing initial graph gradient.</w:t>
      </w:r>
    </w:p>
    <w:p>
      <w:pPr>
        <w:pStyle w:val="style157"/>
        <w:numPr>
          <w:ilvl w:val="0"/>
          <w:numId w:val="101"/>
        </w:numPr>
        <w:rPr/>
      </w:pPr>
      <w:r>
        <w:t>Graphs X, E, Y and Z can be the result of decreasing concentration from X to Z. The same pattern might be seen by decreasing the temperature from X to Z.</w:t>
      </w:r>
    </w:p>
    <w:p>
      <w:pPr>
        <w:pStyle w:val="style157"/>
        <w:numPr>
          <w:ilvl w:val="0"/>
          <w:numId w:val="101"/>
        </w:numPr>
        <w:rPr/>
      </w:pPr>
      <w:r>
        <w:t>Graph W might be the result of doubling the amount or concentration of one of the reactants compared to E, steeper initial gradient (faster) and twice the amount of gaseous product.</w:t>
      </w:r>
    </w:p>
    <w:p>
      <w:pPr>
        <w:pStyle w:val="style157"/>
        <w:numPr>
          <w:ilvl w:val="0"/>
          <w:numId w:val="101"/>
        </w:numPr>
        <w:rPr/>
      </w:pPr>
      <w:r>
        <w:t>Graphs X and E could represent the effect of adding a catalyst to X.</w:t>
      </w:r>
    </w:p>
    <w:p>
      <w:pPr>
        <w:pStyle w:val="style157"/>
        <w:numPr>
          <w:ilvl w:val="0"/>
          <w:numId w:val="101"/>
        </w:numPr>
        <w:rPr/>
      </w:pPr>
      <w:r>
        <w:t>Graphs Z to X could be produced by progressively crushing the same amount of solid reactant e.g. lumps &lt; granules &lt; powder etc.</w:t>
      </w:r>
    </w:p>
    <w:p>
      <w:pPr>
        <w:pStyle w:val="style157"/>
        <w:numPr>
          <w:ilvl w:val="0"/>
          <w:numId w:val="101"/>
        </w:numPr>
        <w:rPr/>
      </w:pPr>
      <w:r>
        <w:t>Apart from the initial gradient, you can use as a measure of the rate of reaction, how much gas is formed for a constant time e.g. product gas volume after 2 minutes.</w:t>
      </w:r>
    </w:p>
    <w:p>
      <w:pPr>
        <w:pStyle w:val="style157"/>
        <w:numPr>
          <w:ilvl w:val="0"/>
          <w:numId w:val="101"/>
        </w:numPr>
        <w:rPr/>
      </w:pPr>
      <w:r>
        <w:t>The time can represent how long it takes to form a fixed amount of gas after the first few minutes of a metal/carbonate - acid reaction, or the time it takes for so much sulphur to form to obscure the X in the sodium thiosulphate - hydrochloric acid reaction.</w:t>
      </w:r>
    </w:p>
    <w:p>
      <w:pPr>
        <w:pStyle w:val="style157"/>
        <w:rPr/>
      </w:pPr>
      <w:r>
        <w:t>The reaction time can be in minutes or seconds, as long as you stick to the same unit for a set of results e.g. a set of experiments varying the concentration of one of the reactants.</w:t>
      </w:r>
    </w:p>
    <w:p>
      <w:pPr>
        <w:pStyle w:val="style157"/>
        <w:numPr>
          <w:ilvl w:val="0"/>
          <w:numId w:val="101"/>
        </w:numPr>
        <w:rPr/>
      </w:pPr>
      <w:r>
        <w:t xml:space="preserve">Rate of chemical reaction is the time taken for the concentration of the reactants to decrease or the time taken for the concentration of the products to increase. i.e </w:t>
      </w:r>
      <w:r>
        <w:rPr>
          <w:color w:val="c00000"/>
        </w:rPr>
        <w:t xml:space="preserve">the </w:t>
      </w:r>
      <w:r>
        <w:rPr>
          <w:color w:val="c00000"/>
        </w:rPr>
        <w:t>time taken for the reactants to disappear into the product or the rate of appearance of the product.</w:t>
      </w:r>
    </w:p>
    <w:p>
      <w:pPr>
        <w:pStyle w:val="style157"/>
        <w:rPr>
          <w:shd w:val="clear" w:color="auto" w:fill="00ffff"/>
        </w:rPr>
      </w:pPr>
    </w:p>
    <w:p>
      <w:pPr>
        <w:pStyle w:val="style157"/>
        <w:rPr/>
      </w:pPr>
      <w:r>
        <w:rPr>
          <w:shd w:val="clear" w:color="auto" w:fill="00ffff"/>
        </w:rPr>
        <w:t>Examples of reactions involving gas formation - DIAGRAM of APPARATUS and graph shown below</w:t>
      </w:r>
    </w:p>
    <w:p>
      <w:pPr>
        <w:pStyle w:val="style157"/>
        <w:rPr/>
      </w:pPr>
      <w:r>
        <w:t>You can follow the speed/rate of a reaction that produces a gaseous product by collecting the gas and measuring the total volume at suitable time intervals.</w:t>
      </w:r>
    </w:p>
    <w:p>
      <w:pPr>
        <w:pStyle w:val="style157"/>
        <w:rPr/>
      </w:pPr>
    </w:p>
    <w:p>
      <w:pPr>
        <w:pStyle w:val="style157"/>
        <w:numPr>
          <w:ilvl w:val="0"/>
          <w:numId w:val="101"/>
        </w:numPr>
        <w:rPr/>
      </w:pPr>
      <w:r>
        <w:t xml:space="preserve">metals dissolving in acid ==&gt; hydrogen gas, (test is lit splint =&gt; pop!), </w:t>
      </w:r>
    </w:p>
    <w:p>
      <w:pPr>
        <w:pStyle w:val="style157"/>
        <w:rPr/>
      </w:pPr>
      <w:r>
        <w:t xml:space="preserve">e.g. magnesium + sulphuric acid ==&gt; magnesium sulphate + hydrogen </w:t>
      </w:r>
    </w:p>
    <w:p>
      <w:pPr>
        <w:pStyle w:val="style157"/>
        <w:rPr/>
      </w:pPr>
      <w:r>
        <w:t>Mg</w:t>
      </w:r>
      <w:r>
        <w:rPr>
          <w:vertAlign w:val="subscript"/>
        </w:rPr>
        <w:t>(s)</w:t>
      </w:r>
      <w:r>
        <w:t xml:space="preserve"> + H</w:t>
      </w:r>
      <w:r>
        <w:rPr>
          <w:vertAlign w:val="subscript"/>
        </w:rPr>
        <w:t>2</w:t>
      </w:r>
      <w:r>
        <w:t>SO</w:t>
      </w:r>
      <w:r>
        <w:rPr>
          <w:vertAlign w:val="subscript"/>
        </w:rPr>
        <w:t>4(aq)</w:t>
      </w:r>
      <w:r>
        <w:t xml:space="preserve"> ==&gt; MgSO</w:t>
      </w:r>
      <w:r>
        <w:rPr>
          <w:vertAlign w:val="subscript"/>
        </w:rPr>
        <w:t>4(aq)</w:t>
      </w:r>
      <w:r>
        <w:t xml:space="preserve"> + H</w:t>
      </w:r>
      <w:r>
        <w:rPr>
          <w:vertAlign w:val="subscript"/>
        </w:rPr>
        <w:t>2(g)</w:t>
      </w:r>
    </w:p>
    <w:p>
      <w:pPr>
        <w:pStyle w:val="style157"/>
        <w:numPr>
          <w:ilvl w:val="0"/>
          <w:numId w:val="101"/>
        </w:numPr>
        <w:rPr/>
      </w:pPr>
      <w:r>
        <w:t>You can measure the volume of hydrogen gas formed with a gas syringe.</w:t>
      </w:r>
    </w:p>
    <w:p>
      <w:pPr>
        <w:pStyle w:val="style157"/>
        <w:numPr>
          <w:ilvl w:val="0"/>
          <w:numId w:val="101"/>
        </w:numPr>
        <w:rPr/>
      </w:pPr>
      <w:r>
        <w:t xml:space="preserve">carbonates dissolving in acids =&gt; carbon dioxide gas, (test is limewater =&gt; cloudy), </w:t>
      </w:r>
    </w:p>
    <w:p>
      <w:pPr>
        <w:pStyle w:val="style157"/>
        <w:rPr/>
      </w:pPr>
      <w:r>
        <w:t xml:space="preserve">calcium carbonate (marble chips)  + hydrochloric acid ==&gt; calcium chloride + water + carbon dioxide </w:t>
      </w:r>
    </w:p>
    <w:p>
      <w:pPr>
        <w:pStyle w:val="style157"/>
        <w:rPr/>
      </w:pPr>
      <w:r>
        <w:t>CaCO</w:t>
      </w:r>
      <w:r>
        <w:rPr>
          <w:vertAlign w:val="subscript"/>
        </w:rPr>
        <w:t>3(s)</w:t>
      </w:r>
      <w:r>
        <w:t xml:space="preserve"> + 2HCl</w:t>
      </w:r>
      <w:r>
        <w:rPr>
          <w:vertAlign w:val="subscript"/>
        </w:rPr>
        <w:t>(aq)</w:t>
      </w:r>
      <w:r>
        <w:t xml:space="preserve"> ==&gt; CaCl</w:t>
      </w:r>
      <w:r>
        <w:rPr>
          <w:vertAlign w:val="subscript"/>
        </w:rPr>
        <w:t>2(aq)</w:t>
      </w:r>
      <w:r>
        <w:t xml:space="preserve"> + H</w:t>
      </w:r>
      <w:r>
        <w:rPr>
          <w:vertAlign w:val="subscript"/>
        </w:rPr>
        <w:t>2</w:t>
      </w:r>
      <w:r>
        <w:t>O</w:t>
      </w:r>
      <w:r>
        <w:rPr>
          <w:vertAlign w:val="subscript"/>
        </w:rPr>
        <w:t>(l)</w:t>
      </w:r>
      <w:r>
        <w:t xml:space="preserve"> + CO</w:t>
      </w:r>
      <w:r>
        <w:rPr>
          <w:vertAlign w:val="subscript"/>
        </w:rPr>
        <w:t>2(g)</w:t>
      </w:r>
    </w:p>
    <w:p>
      <w:pPr>
        <w:pStyle w:val="style157"/>
        <w:numPr>
          <w:ilvl w:val="0"/>
          <w:numId w:val="101"/>
        </w:numPr>
        <w:rPr/>
      </w:pPr>
      <w:r>
        <w:t>You can measure the volume of carbon dioxide gas formed with a gas syringe.</w:t>
      </w:r>
    </w:p>
    <w:p>
      <w:pPr>
        <w:pStyle w:val="style157"/>
        <w:rPr/>
      </w:pPr>
      <w:r>
        <w:t xml:space="preserve">(iii) the manganese(IV) oxide catalysed decomposition of hydrogen peroxide (oxygen gas, test is glowing splint =&gt; relights) </w:t>
      </w:r>
    </w:p>
    <w:p>
      <w:pPr>
        <w:pStyle w:val="style157"/>
        <w:rPr/>
      </w:pPr>
      <w:r>
        <w:t xml:space="preserve">hydrogen peroxide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numPr>
          <w:ilvl w:val="0"/>
          <w:numId w:val="101"/>
        </w:numPr>
        <w:rPr/>
      </w:pPr>
      <w:r>
        <w:t>You can measure the volume of oxygen gas formed with a gas syringe.</w:t>
      </w:r>
    </w:p>
    <w:p>
      <w:pPr>
        <w:pStyle w:val="style157"/>
        <w:rPr/>
      </w:pPr>
      <w:r>
        <w:t>All of these gas forming reactions can all be followed with the gas syringe method suitable for use in schools and colleges.</w:t>
      </w:r>
    </w:p>
    <w:p>
      <w:pPr>
        <w:pStyle w:val="style157"/>
        <w:numPr>
          <w:ilvl w:val="0"/>
          <w:numId w:val="101"/>
        </w:numPr>
        <w:rPr/>
      </w:pPr>
      <w:r>
        <w:t>You can do all sorts of investigations to look at the effects of varying ...</w:t>
      </w:r>
    </w:p>
    <w:p>
      <w:pPr>
        <w:pStyle w:val="style157"/>
        <w:rPr/>
      </w:pPr>
      <w:r>
        <w:t>(a) the reactant solution concentration, and in industry pressure is varied, which is effectively varying the concentration of gaseous reactants.</w:t>
      </w:r>
    </w:p>
    <w:p>
      <w:pPr>
        <w:pStyle w:val="style157"/>
        <w:rPr/>
      </w:pPr>
      <w:r>
        <w:t xml:space="preserve">(b) the temperature of the reactants (solids plus solutions etc.), </w:t>
      </w:r>
    </w:p>
    <w:p>
      <w:pPr>
        <w:pStyle w:val="style157"/>
        <w:rPr/>
      </w:pPr>
      <w:r>
        <w:t>(c) the size of the solid reactant particles (surface area effect),</w:t>
      </w:r>
    </w:p>
    <w:p>
      <w:pPr>
        <w:pStyle w:val="style157"/>
        <w:numPr>
          <w:ilvl w:val="0"/>
          <w:numId w:val="101"/>
        </w:numPr>
        <w:rPr/>
      </w:pPr>
      <w:r>
        <w:t>You could also vary the particle size of a solid catalyst to vary its surface area.</w:t>
      </w:r>
    </w:p>
    <w:p>
      <w:pPr>
        <w:pStyle w:val="style157"/>
        <w:rPr/>
      </w:pPr>
      <w:r>
        <w:t xml:space="preserve">(d) the </w:t>
      </w:r>
      <w:bookmarkStart w:id="21" w:name="effectiveness"/>
      <w:r>
        <w:t>effectiveness</w:t>
      </w:r>
      <w:bookmarkEnd w:id="21"/>
      <w:r>
        <w:t xml:space="preserve"> of a catalyst on hydrogen peroxide decomposition. All of which are controlling factors on the speed or rate of a chemical reaction.</w:t>
      </w:r>
    </w:p>
    <w:p>
      <w:pPr>
        <w:pStyle w:val="style157"/>
        <w:numPr>
          <w:ilvl w:val="0"/>
          <w:numId w:val="101"/>
        </w:numPr>
        <w:rPr/>
      </w:pPr>
      <w:r>
        <w:t>BUT don't forget the forgotten factor if there is a solid reactant like limestone or a solid catalyst - stirring.</w:t>
      </w:r>
    </w:p>
    <w:p>
      <w:pPr>
        <w:pStyle w:val="style157"/>
        <w:numPr>
          <w:ilvl w:val="0"/>
          <w:numId w:val="101"/>
        </w:numPr>
        <w:rPr/>
      </w:pPr>
      <w:r>
        <w:t>The mixture should be gently and steadily stirred, preferably with a magnetic stirrer system.</w:t>
      </w:r>
    </w:p>
    <w:p>
      <w:pPr>
        <w:pStyle w:val="style157"/>
        <w:numPr>
          <w:ilvl w:val="0"/>
          <w:numId w:val="101"/>
        </w:numPr>
        <w:rPr/>
      </w:pPr>
      <w:r>
        <w:t>If you don't, the bottom layers of the solution become depleted more than the upper layers as the solid reactant will sediment out.</w:t>
      </w:r>
    </w:p>
    <w:p>
      <w:pPr>
        <w:pStyle w:val="style157"/>
        <w:numPr>
          <w:ilvl w:val="0"/>
          <w:numId w:val="101"/>
        </w:numPr>
        <w:rPr/>
      </w:pPr>
      <w:r>
        <w:t>This leads to erratic and inaccurate results.</w:t>
      </w:r>
    </w:p>
    <w:p>
      <w:pPr>
        <w:pStyle w:val="style157"/>
        <w:rPr/>
      </w:pPr>
      <w:r>
        <w:rPr/>
      </w:r>
      <w:r/>
      <w:r>
        <w:rPr/>
      </w:r>
      <w:r>
        <w:rPr/>
        <w:object>
          <v:shape id="1131" type="#_x0000_t75" filled="f" stroked="f" style="margin-left:0.0pt;margin-top:0.0pt;width:314.25pt;height:132.0pt;mso-wrap-distance-left:0.0pt;mso-wrap-distance-right:0.0pt;visibility:visible;">
            <v:imagedata r:id="rId4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31" DrawAspect="Content" ObjectID="0" r:id="rId48"/>
        </w:object>
      </w:r>
      <w:r>
        <w:rPr/>
      </w:r>
    </w:p>
    <w:p>
      <w:pPr>
        <w:pStyle w:val="style157"/>
        <w:rPr>
          <w:b/>
          <w:bCs/>
        </w:rPr>
      </w:pPr>
      <w:r>
        <w:rPr>
          <w:b/>
          <w:bCs/>
        </w:rPr>
        <w:t>An experiment to investigate the rate of a chemical reaction</w:t>
      </w:r>
    </w:p>
    <w:p>
      <w:pPr>
        <w:pStyle w:val="style157"/>
        <w:rPr>
          <w:b/>
          <w:bCs/>
        </w:rPr>
      </w:pPr>
    </w:p>
    <w:p>
      <w:pPr>
        <w:pStyle w:val="style157"/>
        <w:numPr>
          <w:ilvl w:val="0"/>
          <w:numId w:val="101"/>
        </w:numPr>
        <w:rPr/>
      </w:pPr>
      <w:r>
        <w:t xml:space="preserve">The </w:t>
      </w:r>
      <w:bookmarkStart w:id="22" w:name="shape_of_the_graph"/>
      <w:r>
        <w:t>shape of the graph</w:t>
      </w:r>
      <w:bookmarkEnd w:id="22"/>
      <w:r>
        <w:t xml:space="preserve"> is quite </w:t>
      </w:r>
      <w:bookmarkStart w:id="23" w:name="characteristic"/>
      <w:r>
        <w:t>characteristic</w:t>
      </w:r>
      <w:bookmarkEnd w:id="23"/>
      <w:r>
        <w:t xml:space="preserve"> (see diagram above and notes below). </w:t>
      </w:r>
    </w:p>
    <w:p>
      <w:pPr>
        <w:pStyle w:val="style157"/>
        <w:numPr>
          <w:ilvl w:val="0"/>
          <w:numId w:val="101"/>
        </w:numPr>
        <w:rPr/>
      </w:pPr>
      <w:r>
        <w:t>The reaction is fastest at the start when the reactants are at a maximum (steepest gradient in cm</w:t>
      </w:r>
      <w:r>
        <w:rPr>
          <w:vertAlign w:val="superscript"/>
        </w:rPr>
        <w:t>3</w:t>
      </w:r>
      <w:r>
        <w:t xml:space="preserve">/min). </w:t>
      </w:r>
    </w:p>
    <w:p>
      <w:pPr>
        <w:pStyle w:val="style157"/>
        <w:numPr>
          <w:ilvl w:val="0"/>
          <w:numId w:val="101"/>
        </w:numPr>
        <w:rPr/>
      </w:pPr>
      <w:r>
        <w:t>The gradient becomes progressively less as reactants are used up and the reaction slows down.</w:t>
      </w:r>
    </w:p>
    <w:p>
      <w:pPr>
        <w:pStyle w:val="style157"/>
        <w:numPr>
          <w:ilvl w:val="0"/>
          <w:numId w:val="101"/>
        </w:numPr>
        <w:rPr/>
      </w:pPr>
      <w:r>
        <w:t>Finally the graph levels out when one of the reactants is used up and the reaction stops.</w:t>
      </w:r>
    </w:p>
    <w:p>
      <w:pPr>
        <w:pStyle w:val="style157"/>
        <w:numPr>
          <w:ilvl w:val="0"/>
          <w:numId w:val="101"/>
        </w:numPr>
        <w:rPr/>
      </w:pPr>
      <w:r>
        <w:t>The amount of product depends on the amount of reactants used.</w:t>
      </w:r>
    </w:p>
    <w:p>
      <w:pPr>
        <w:pStyle w:val="style157"/>
        <w:numPr>
          <w:ilvl w:val="0"/>
          <w:numId w:val="101"/>
        </w:numPr>
        <w:rPr/>
      </w:pPr>
      <w:r>
        <w:t>The initial rate of reaction is obtained by measuring the gradient at the start of the reaction. A tangent line is drawn through the first part of the graph, which is usually reasonably linear from the x,y origin 0,0.  This gives you an initial rate of reaction in cm</w:t>
      </w:r>
      <w:r>
        <w:rPr>
          <w:vertAlign w:val="superscript"/>
        </w:rPr>
        <w:t>3</w:t>
      </w:r>
      <w:r>
        <w:t xml:space="preserve"> gas/minute,</w:t>
      </w:r>
    </w:p>
    <w:p>
      <w:pPr>
        <w:pStyle w:val="style157"/>
        <w:rPr/>
      </w:pPr>
      <w:r>
        <w:rPr>
          <w:highlight w:val="yellow"/>
        </w:rPr>
        <w:t>Typical results from a gas producing reaction are shown below, for different amounts or concentrations of reactants. How to calculate the reaction rate is explained below.</w:t>
      </w:r>
    </w:p>
    <w:p>
      <w:pPr>
        <w:pStyle w:val="style157"/>
        <w:numPr>
          <w:ilvl w:val="0"/>
          <w:numId w:val="101"/>
        </w:numPr>
        <w:rPr/>
      </w:pPr>
      <w:r>
        <w:t xml:space="preserve">Example, for run q </w:t>
      </w:r>
      <w:r>
        <w:rPr>
          <w:shd w:val="clear" w:color="auto" w:fill="ff00ff"/>
        </w:rPr>
        <w:t>[ ]</w:t>
      </w:r>
      <w:r>
        <w:t>, after 2 mins, 20 cm</w:t>
      </w:r>
      <w:r>
        <w:rPr>
          <w:vertAlign w:val="superscript"/>
        </w:rPr>
        <w:t>3</w:t>
      </w:r>
      <w:r>
        <w:t xml:space="preserve"> of gas formed, so the rate of reaction is 20/2 = 10 cm</w:t>
      </w:r>
      <w:r>
        <w:rPr>
          <w:vertAlign w:val="superscript"/>
        </w:rPr>
        <w:t>3</w:t>
      </w:r>
      <w:r>
        <w:t>/min.</w:t>
      </w:r>
    </w:p>
    <w:p>
      <w:pPr>
        <w:pStyle w:val="style157"/>
        <w:rPr/>
      </w:pPr>
      <w:r>
        <w:t>From the graph of results you can measure the relative rate of reaction from ...</w:t>
      </w:r>
    </w:p>
    <w:p>
      <w:pPr>
        <w:pStyle w:val="style157"/>
        <w:rPr/>
      </w:pPr>
      <w:r>
        <w:t>(i) the initial gradient in cm</w:t>
      </w:r>
      <w:r>
        <w:rPr>
          <w:vertAlign w:val="superscript"/>
        </w:rPr>
        <w:t>3</w:t>
      </w:r>
      <w:r>
        <w:t>/min (see on diagram above)</w:t>
      </w:r>
    </w:p>
    <w:p>
      <w:pPr>
        <w:pStyle w:val="style157"/>
        <w:rPr/>
      </w:pPr>
      <w:r>
        <w:t>(ii) you can estimate from the graph the volume of gas formed after a particular time e.g. 3 minutes</w:t>
      </w:r>
    </w:p>
    <w:p>
      <w:pPr>
        <w:pStyle w:val="style157"/>
        <w:rPr/>
      </w:pPr>
      <w:r>
        <w:t>(iii) you can estimate the time it takes to form a particular volume of gas.</w:t>
      </w:r>
    </w:p>
    <w:p>
      <w:pPr>
        <w:pStyle w:val="style157"/>
        <w:rPr/>
      </w:pPr>
      <w:r>
        <w:t>(i) is the best method i.e. the best straight line covering several results at the start of the reaction.</w:t>
      </w:r>
    </w:p>
    <w:p>
      <w:pPr>
        <w:pStyle w:val="style157"/>
        <w:rPr/>
      </w:pPr>
      <w:r>
        <w:rPr/>
      </w:r>
      <w:r/>
      <w:r>
        <w:rPr/>
      </w:r>
      <w:r>
        <w:rPr/>
        <w:object>
          <v:shape id="1133" type="#_x0000_t75" filled="f" stroked="f" style="margin-left:0.0pt;margin-top:0.0pt;width:317.25pt;height:133.5pt;mso-wrap-distance-left:0.0pt;mso-wrap-distance-right:0.0pt;visibility:visible;">
            <v:imagedata r:id="rId49"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33" DrawAspect="Content" ObjectID="0" r:id="rId50"/>
        </w:object>
      </w:r>
      <w:r>
        <w:rPr/>
      </w:r>
    </w:p>
    <w:p>
      <w:pPr>
        <w:pStyle w:val="style157"/>
        <w:rPr>
          <w:b/>
          <w:bCs/>
        </w:rPr>
      </w:pPr>
      <w:r>
        <w:rPr>
          <w:b/>
          <w:bCs/>
        </w:rPr>
        <w:t>A graph of volume of gas against time</w:t>
      </w:r>
    </w:p>
    <w:p>
      <w:pPr>
        <w:pStyle w:val="style157"/>
        <w:rPr/>
      </w:pPr>
    </w:p>
    <w:p>
      <w:pPr>
        <w:pStyle w:val="style157"/>
        <w:numPr>
          <w:ilvl w:val="0"/>
          <w:numId w:val="101"/>
        </w:numPr>
        <w:rPr/>
      </w:pPr>
      <w:r>
        <w:t xml:space="preserve">Keeping the temperature constant is really important for a 'fair test' if you are investigating speed of reaction/rate of reaction factors such as concentration of a soluble reactant or the particle size/surface area of a solid reactant. </w:t>
      </w:r>
    </w:p>
    <w:p>
      <w:pPr>
        <w:pStyle w:val="style157"/>
        <w:numPr>
          <w:ilvl w:val="0"/>
          <w:numId w:val="101"/>
        </w:numPr>
        <w:rPr/>
      </w:pPr>
      <w:r>
        <w:t>Note that if the temperature of a rates experiment was too low compared to all the other experiments, the 'double error' would occur again, but this time the measured gas volume and the calculated speed/rate of reaction would be lower than expected.</w:t>
      </w:r>
    </w:p>
    <w:p>
      <w:pPr>
        <w:pStyle w:val="style157"/>
        <w:rPr>
          <w:highlight w:val="yellow"/>
          <w:shd w:val="clear" w:color="auto" w:fill="00ffff"/>
        </w:rPr>
      </w:pPr>
    </w:p>
    <w:p>
      <w:pPr>
        <w:pStyle w:val="style157"/>
        <w:rPr/>
      </w:pPr>
      <w:r>
        <w:rPr>
          <w:highlight w:val="yellow"/>
          <w:shd w:val="clear" w:color="auto" w:fill="00ffff"/>
        </w:rPr>
        <w:t>The collision theory of how chemical reactions occur</w:t>
      </w:r>
    </w:p>
    <w:p>
      <w:pPr>
        <w:pStyle w:val="style157"/>
        <w:numPr>
          <w:ilvl w:val="0"/>
          <w:numId w:val="101"/>
        </w:numPr>
        <w:rPr/>
      </w:pPr>
      <w:r>
        <w:t>MORE COLLISIONS INCREASE THE RATE OF A REACTION(the more the particles hit each other the faster the reaction!)</w:t>
      </w:r>
    </w:p>
    <w:p>
      <w:pPr>
        <w:pStyle w:val="style157"/>
        <w:numPr>
          <w:ilvl w:val="0"/>
          <w:numId w:val="101"/>
        </w:numPr>
        <w:rPr/>
      </w:pPr>
      <w:r>
        <w:t>MORE ENERGETIC COLLISIONS INCREASE THE RATE OF A REACTION</w:t>
      </w:r>
      <w:r>
        <w:t>(the more kinetic energy the particles have the faster the reaction!)</w:t>
      </w:r>
    </w:p>
    <w:p>
      <w:pPr>
        <w:pStyle w:val="style157"/>
        <w:rPr/>
      </w:pPr>
    </w:p>
    <w:p>
      <w:pPr>
        <w:pStyle w:val="style157"/>
        <w:rPr/>
      </w:pPr>
      <w:r>
        <w:t>COLLISION THEORY</w:t>
      </w:r>
    </w:p>
    <w:p>
      <w:pPr>
        <w:pStyle w:val="style157"/>
        <w:numPr>
          <w:ilvl w:val="0"/>
          <w:numId w:val="101"/>
        </w:numPr>
        <w:rPr/>
      </w:pPr>
      <w:r>
        <w:t>Reactions can only happen when the reactant particles collide, but most collisions are NOT successful in forming product molecules despite the incredible high rate of collisions between ALL the particles in ANY liquid or gas.</w:t>
      </w:r>
    </w:p>
    <w:p>
      <w:pPr>
        <w:pStyle w:val="style157"/>
        <w:numPr>
          <w:ilvl w:val="0"/>
          <w:numId w:val="101"/>
        </w:numPr>
        <w:rPr/>
      </w:pPr>
      <w:r>
        <w:t>The collision frequency is about 10</w:t>
      </w:r>
      <w:r>
        <w:rPr>
          <w:vertAlign w:val="superscript"/>
        </w:rPr>
        <w:t>9</w:t>
      </w:r>
      <w:r>
        <w:t xml:space="preserve"> per second between air molecules at room temperature! It means even in the air around you, although no chemical reactions are usually taking place, each oxygen, nitrogen and any other molecule is undergoi</w:t>
      </w:r>
      <w:r>
        <w:t>ng 1000 millions collisions at</w:t>
      </w:r>
      <w:r>
        <w:t xml:space="preserve"> second</w:t>
      </w:r>
      <w:r>
        <w:t>s</w:t>
      </w:r>
    </w:p>
    <w:p>
      <w:pPr>
        <w:pStyle w:val="style157"/>
        <w:numPr>
          <w:ilvl w:val="0"/>
          <w:numId w:val="101"/>
        </w:numPr>
        <w:rPr/>
      </w:pPr>
      <w:r>
        <w:t>So, if there are so many collisions, even in a reacting mixture, why doesn't every r</w:t>
      </w:r>
      <w:r>
        <w:t>eaction go at an explosive rate?</w:t>
      </w:r>
    </w:p>
    <w:p>
      <w:pPr>
        <w:pStyle w:val="style157"/>
        <w:numPr>
          <w:ilvl w:val="0"/>
          <w:numId w:val="101"/>
        </w:numPr>
        <w:rPr/>
      </w:pPr>
      <w:r>
        <w:t>The reason is that particles have a wide range of kinetic energy BUT only a small fraction of particles have enough kinetic energy to break bonds and bring about chemical change.</w:t>
      </w:r>
    </w:p>
    <w:p>
      <w:pPr>
        <w:pStyle w:val="style157"/>
        <w:numPr>
          <w:ilvl w:val="0"/>
          <w:numId w:val="101"/>
        </w:numPr>
        <w:rPr/>
      </w:pPr>
      <w:r>
        <w:t>The concepts of fruitful collisions (minority) leading to products and the vast majority of collisions are unfruitful, producing no product, the molecules just bounce of each other.</w:t>
      </w:r>
    </w:p>
    <w:p>
      <w:pPr>
        <w:pStyle w:val="style157"/>
        <w:rPr/>
      </w:pPr>
      <w:r>
        <w:t xml:space="preserve">The minimum kinetic energy required for a reaction to take place is known as the activation energy </w:t>
      </w:r>
      <w:r>
        <w:t>(shown in the diagrams below).</w:t>
      </w:r>
    </w:p>
    <w:p>
      <w:pPr>
        <w:pStyle w:val="style157"/>
        <w:rPr/>
      </w:pPr>
    </w:p>
    <w:p>
      <w:pPr>
        <w:pStyle w:val="style157"/>
        <w:rPr/>
      </w:pPr>
      <w:r>
        <w:rPr>
          <w:noProof/>
        </w:rPr>
        <w:drawing>
          <wp:inline distL="0" distT="0" distB="0" distR="0">
            <wp:extent cx="2769628" cy="1247390"/>
            <wp:effectExtent l="0" t="0" r="0" b="0"/>
            <wp:docPr id="1135" name="Picture 73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738"/>
                    <pic:cNvPicPr/>
                  </pic:nvPicPr>
                  <pic:blipFill>
                    <a:blip r:embed="rId51" cstate="print"/>
                    <a:srcRect l="0" t="0" r="0" b="0"/>
                    <a:stretch/>
                  </pic:blipFill>
                  <pic:spPr>
                    <a:xfrm rot="0">
                      <a:off x="0" y="0"/>
                      <a:ext cx="2769628" cy="1247390"/>
                    </a:xfrm>
                    <a:prstGeom prst="rect"/>
                    <a:ln>
                      <a:noFill/>
                    </a:ln>
                  </pic:spPr>
                </pic:pic>
              </a:graphicData>
            </a:graphic>
          </wp:inline>
        </w:drawing>
      </w:r>
    </w:p>
    <w:p>
      <w:pPr>
        <w:pStyle w:val="style157"/>
        <w:rPr/>
      </w:pPr>
    </w:p>
    <w:p>
      <w:pPr>
        <w:pStyle w:val="style157"/>
        <w:rPr>
          <w:b/>
          <w:bCs/>
        </w:rPr>
      </w:pPr>
      <w:r>
        <w:rPr>
          <w:b/>
          <w:bCs/>
        </w:rPr>
        <w:t>An activation energy diagram for an exothermic reaction.</w:t>
      </w:r>
    </w:p>
    <w:p>
      <w:pPr>
        <w:pStyle w:val="style157"/>
        <w:rPr/>
      </w:pPr>
    </w:p>
    <w:p>
      <w:pPr>
        <w:pStyle w:val="style157"/>
        <w:rPr/>
      </w:pPr>
      <w:r>
        <w:rPr>
          <w:noProof/>
        </w:rPr>
        <w:drawing>
          <wp:inline distL="0" distT="0" distB="0" distR="0">
            <wp:extent cx="2780199" cy="1316102"/>
            <wp:effectExtent l="0" t="0" r="1270" b="0"/>
            <wp:docPr id="1136" name="Picture 73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737"/>
                    <pic:cNvPicPr/>
                  </pic:nvPicPr>
                  <pic:blipFill>
                    <a:blip r:embed="rId52" cstate="print"/>
                    <a:srcRect l="0" t="0" r="0" b="0"/>
                    <a:stretch/>
                  </pic:blipFill>
                  <pic:spPr>
                    <a:xfrm rot="0">
                      <a:off x="0" y="0"/>
                      <a:ext cx="2780199" cy="1316102"/>
                    </a:xfrm>
                    <a:prstGeom prst="rect"/>
                    <a:ln>
                      <a:noFill/>
                    </a:ln>
                  </pic:spPr>
                </pic:pic>
              </a:graphicData>
            </a:graphic>
          </wp:inline>
        </w:drawing>
      </w:r>
    </w:p>
    <w:p>
      <w:pPr>
        <w:pStyle w:val="style157"/>
        <w:rPr>
          <w:b/>
          <w:bCs/>
        </w:rPr>
      </w:pPr>
      <w:r>
        <w:t xml:space="preserve"> </w:t>
      </w:r>
      <w:r>
        <w:rPr>
          <w:b/>
          <w:bCs/>
        </w:rPr>
        <w:t>An activation energy diagram for an endothermic reaction.</w:t>
      </w:r>
    </w:p>
    <w:p>
      <w:pPr>
        <w:pStyle w:val="style157"/>
        <w:rPr/>
      </w:pPr>
    </w:p>
    <w:p>
      <w:pPr>
        <w:pStyle w:val="style157"/>
        <w:rPr/>
      </w:pPr>
      <w:r>
        <w:t>This 'activation' kinetic energy is needed and to be sufficient to break bonds in the reactant molecules so new bonds are created when the reaction products are formed.</w:t>
      </w:r>
    </w:p>
    <w:p>
      <w:pPr>
        <w:pStyle w:val="style157"/>
        <w:numPr>
          <w:ilvl w:val="0"/>
          <w:numId w:val="101"/>
        </w:numPr>
        <w:rPr/>
      </w:pPr>
      <w:r>
        <w:t>The minority high kinetic energy collisions between particles which do produce a chemical change are called 'fruitful collisions', those that don't produce products are called 'unfruitful' collisions.</w:t>
      </w:r>
    </w:p>
    <w:p>
      <w:pPr>
        <w:pStyle w:val="style157"/>
        <w:numPr>
          <w:ilvl w:val="0"/>
          <w:numId w:val="101"/>
        </w:numPr>
        <w:rPr/>
      </w:pPr>
      <w:r>
        <w:t>The reactant molecules must collide with enough kinetic energy to break the original bonds to enable new bonds to form in the product molecules.</w:t>
      </w:r>
    </w:p>
    <w:p>
      <w:pPr>
        <w:pStyle w:val="style157"/>
        <w:numPr>
          <w:ilvl w:val="0"/>
          <w:numId w:val="101"/>
        </w:numPr>
        <w:rPr/>
      </w:pPr>
      <w:r>
        <w:t>Basically, reaction rates are controlled by the frequency of collision of reactant particles AND the kinetic energy the particles have.</w:t>
      </w:r>
    </w:p>
    <w:p>
      <w:pPr>
        <w:pStyle w:val="style157"/>
        <w:rPr/>
      </w:pPr>
      <w:r>
        <w:t>The more collisions  AND the greater the kinetic energy the particles have, the faster the reaction goes, and each rates factor requires a particular interpretation of these concepts and ideas.</w:t>
      </w:r>
    </w:p>
    <w:p>
      <w:pPr>
        <w:pStyle w:val="style157"/>
        <w:rPr/>
      </w:pPr>
    </w:p>
    <w:p>
      <w:pPr>
        <w:pStyle w:val="style157"/>
        <w:numPr>
          <w:ilvl w:val="0"/>
          <w:numId w:val="101"/>
        </w:numPr>
        <w:rPr/>
      </w:pPr>
      <w:r>
        <w:t>the collision frequency (chance of collision) give a fruitful collision and products, so increasing the reactant concentration of solutions, increasing gaseous reactant pressure or reducing particle size of a solid reactant (increasing surface area) all favour increasing the rate of fruitful collisions,</w:t>
      </w:r>
    </w:p>
    <w:p>
      <w:pPr>
        <w:pStyle w:val="style157"/>
        <w:rPr/>
      </w:pPr>
      <w:r>
        <w:t>OR,</w:t>
      </w:r>
    </w:p>
    <w:p>
      <w:pPr>
        <w:pStyle w:val="style157"/>
        <w:numPr>
          <w:ilvl w:val="0"/>
          <w:numId w:val="101"/>
        </w:numPr>
        <w:rPr/>
      </w:pPr>
      <w:r>
        <w:t>the combined kinetic energy of reactant particle collision (&gt;= activation energy) give a fruitful collision and products, so, increasing temperature increases the KE of particles giving more fruitful energetic collisions,</w:t>
      </w:r>
    </w:p>
    <w:p>
      <w:pPr>
        <w:pStyle w:val="style157"/>
        <w:numPr>
          <w:ilvl w:val="0"/>
          <w:numId w:val="101"/>
        </w:numPr>
        <w:rPr/>
      </w:pPr>
      <w:r>
        <w:t>AND, using a catalyst to decrease the activation energy means more molecules already have enough kinetic energy to overcome the activation energy and react without having to increase the temperature. In the case of temperature, the energy of the collision is even more important than the frequency effect.</w:t>
      </w:r>
    </w:p>
    <w:p>
      <w:pPr>
        <w:pStyle w:val="style157"/>
        <w:rPr/>
      </w:pPr>
    </w:p>
    <w:p>
      <w:pPr>
        <w:pStyle w:val="style157"/>
        <w:rPr/>
      </w:pPr>
    </w:p>
    <w:p>
      <w:pPr>
        <w:pStyle w:val="style157"/>
        <w:rPr>
          <w:b/>
          <w:bCs/>
          <w:color w:val="auto"/>
          <w:highlight w:val="none"/>
        </w:rPr>
      </w:pPr>
      <w:r>
        <w:rPr>
          <w:b/>
          <w:bCs/>
          <w:color w:val="auto"/>
          <w:highlight w:val="none"/>
          <w:shd w:val="clear" w:color="auto" w:fill="00ffff"/>
          <w:lang w:val="en-US"/>
        </w:rPr>
        <w:t>T</w:t>
      </w:r>
      <w:r>
        <w:rPr>
          <w:b/>
          <w:bCs/>
          <w:color w:val="auto"/>
          <w:highlight w:val="none"/>
          <w:shd w:val="clear" w:color="auto" w:fill="00ffff"/>
        </w:rPr>
        <w:t>he Factors affecting the Rate of Chemical Reactions</w:t>
      </w:r>
    </w:p>
    <w:p>
      <w:pPr>
        <w:pStyle w:val="style157"/>
        <w:rPr>
          <w:shd w:val="clear" w:color="auto" w:fill="00ffff"/>
        </w:rPr>
      </w:pPr>
    </w:p>
    <w:p>
      <w:pPr>
        <w:pStyle w:val="style157"/>
        <w:rPr/>
      </w:pPr>
      <w:r>
        <w:rPr>
          <w:shd w:val="clear" w:color="auto" w:fill="00ffff"/>
        </w:rPr>
        <w:t>1.Varying the CONCENTRATION of a reactant</w:t>
      </w:r>
    </w:p>
    <w:p>
      <w:pPr>
        <w:pStyle w:val="style157"/>
        <w:rPr/>
      </w:pPr>
      <w:r>
        <w:rPr>
          <w:noProof/>
        </w:rPr>
        <w:drawing>
          <wp:inline distL="0" distT="0" distB="0" distR="0">
            <wp:extent cx="963930" cy="753745"/>
            <wp:effectExtent l="0" t="0" r="7620" b="8255"/>
            <wp:docPr id="1137" name="Picture 75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758"/>
                    <pic:cNvPicPr/>
                  </pic:nvPicPr>
                  <pic:blipFill>
                    <a:blip r:embed="rId53" cstate="print"/>
                    <a:srcRect l="0" t="0" r="0" b="0"/>
                    <a:stretch/>
                  </pic:blipFill>
                  <pic:spPr>
                    <a:xfrm rot="0">
                      <a:off x="0" y="0"/>
                      <a:ext cx="963930" cy="753745"/>
                    </a:xfrm>
                    <a:prstGeom prst="rect"/>
                    <a:ln>
                      <a:noFill/>
                    </a:ln>
                  </pic:spPr>
                </pic:pic>
              </a:graphicData>
            </a:graphic>
          </wp:inline>
        </w:drawing>
      </w:r>
      <w:bookmarkStart w:id="24" w:name="3a"/>
      <w:bookmarkStart w:id="25" w:name="TheeffectofConcentration"/>
      <w:bookmarkEnd w:id="24"/>
      <w:r>
        <w:rPr>
          <w:shd w:val="clear" w:color="auto" w:fill="00ffff"/>
        </w:rPr>
        <w:t>The effect of Concentration</w:t>
      </w:r>
      <w:bookmarkEnd w:id="25"/>
      <w:r>
        <w:rPr>
          <w:noProof/>
        </w:rPr>
        <w:drawing>
          <wp:inline distL="0" distT="0" distB="0" distR="0">
            <wp:extent cx="1087120" cy="753745"/>
            <wp:effectExtent l="0" t="0" r="0" b="8255"/>
            <wp:docPr id="1138" name="Picture 75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757"/>
                    <pic:cNvPicPr/>
                  </pic:nvPicPr>
                  <pic:blipFill>
                    <a:blip r:embed="rId54" cstate="print"/>
                    <a:srcRect l="0" t="0" r="0" b="0"/>
                    <a:stretch/>
                  </pic:blipFill>
                  <pic:spPr>
                    <a:xfrm rot="0">
                      <a:off x="0" y="0"/>
                      <a:ext cx="1087120" cy="753745"/>
                    </a:xfrm>
                    <a:prstGeom prst="rect"/>
                    <a:ln>
                      <a:noFill/>
                    </a:ln>
                  </pic:spPr>
                </pic:pic>
              </a:graphicData>
            </a:graphic>
          </wp:inline>
        </w:drawing>
      </w:r>
    </w:p>
    <w:p>
      <w:pPr>
        <w:pStyle w:val="style157"/>
        <w:rPr/>
      </w:pPr>
    </w:p>
    <w:p>
      <w:pPr>
        <w:pStyle w:val="style157"/>
        <w:rPr/>
      </w:pPr>
      <w:r>
        <w:rPr/>
      </w:r>
      <w:r/>
      <w:r>
        <w:rPr/>
      </w:r>
      <w:r>
        <w:rPr/>
        <w:object>
          <v:shape id="1139" type="#_x0000_t75" filled="f" stroked="f" style="margin-left:0.0pt;margin-top:0.0pt;width:354.0pt;height:150.75pt;mso-wrap-distance-left:0.0pt;mso-wrap-distance-right:0.0pt;visibility:visible;">
            <v:imagedata r:id="rId5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39" DrawAspect="Content" ObjectID="0" r:id="rId56"/>
        </w:object>
      </w:r>
      <w:r>
        <w:rPr/>
      </w:r>
    </w:p>
    <w:p>
      <w:pPr>
        <w:pStyle w:val="style157"/>
        <w:rPr>
          <w:b/>
          <w:bCs/>
        </w:rPr>
      </w:pPr>
      <w:r>
        <w:rPr>
          <w:b/>
          <w:bCs/>
          <w:shd w:val="clear" w:color="auto" w:fill="00ffff"/>
        </w:rPr>
        <w:t>Experimental methods for investigating the effect of reactant concentration on the rate of a chemical reaction.</w:t>
      </w:r>
    </w:p>
    <w:p>
      <w:pPr>
        <w:pStyle w:val="style157"/>
        <w:rPr/>
      </w:pPr>
    </w:p>
    <w:p>
      <w:pPr>
        <w:pStyle w:val="style157"/>
        <w:rPr/>
      </w:pPr>
    </w:p>
    <w:p>
      <w:pPr>
        <w:pStyle w:val="style157"/>
        <w:rPr/>
      </w:pPr>
      <w:r>
        <w:t xml:space="preserve">(i) </w:t>
      </w:r>
      <w:r>
        <w:rPr>
          <w:shd w:val="clear" w:color="auto" w:fill="00ffff"/>
        </w:rPr>
        <w:t>The above diagram illustrates how you can investigate how varying the concentration of hydrochloric acid affects the rate at which it reacts with a given quantity of limestone granules.</w:t>
      </w:r>
    </w:p>
    <w:p>
      <w:pPr>
        <w:pStyle w:val="style157"/>
        <w:rPr/>
      </w:pPr>
      <w:r>
        <w:t xml:space="preserve">calcium carbonate (marble chips)  + hydrochloric acid ==&gt; calcium chloride + water + carbon dioxide </w:t>
      </w:r>
    </w:p>
    <w:p>
      <w:pPr>
        <w:pStyle w:val="style157"/>
        <w:rPr/>
      </w:pPr>
      <w:r>
        <w:t>CaCO</w:t>
      </w:r>
      <w:r>
        <w:rPr>
          <w:vertAlign w:val="subscript"/>
        </w:rPr>
        <w:t>3(s)</w:t>
      </w:r>
      <w:r>
        <w:t xml:space="preserve"> + 2HCl</w:t>
      </w:r>
      <w:r>
        <w:rPr>
          <w:vertAlign w:val="subscript"/>
        </w:rPr>
        <w:t>(aq)</w:t>
      </w:r>
      <w:r>
        <w:t xml:space="preserve"> ==&gt; CaCl</w:t>
      </w:r>
      <w:r>
        <w:rPr>
          <w:vertAlign w:val="subscript"/>
        </w:rPr>
        <w:t>2(aq)</w:t>
      </w:r>
      <w:r>
        <w:t xml:space="preserve"> + H</w:t>
      </w:r>
      <w:r>
        <w:rPr>
          <w:vertAlign w:val="subscript"/>
        </w:rPr>
        <w:t>2</w:t>
      </w:r>
      <w:r>
        <w:t>O</w:t>
      </w:r>
      <w:r>
        <w:rPr>
          <w:vertAlign w:val="subscript"/>
        </w:rPr>
        <w:t>(l)</w:t>
      </w:r>
      <w:r>
        <w:t xml:space="preserve"> + CO</w:t>
      </w:r>
      <w:r>
        <w:rPr>
          <w:vertAlign w:val="subscript"/>
        </w:rPr>
        <w:t>2(g)</w:t>
      </w:r>
    </w:p>
    <w:p>
      <w:pPr>
        <w:pStyle w:val="style157"/>
        <w:numPr>
          <w:ilvl w:val="0"/>
          <w:numId w:val="101"/>
        </w:numPr>
        <w:rPr/>
      </w:pPr>
      <w:r>
        <w:t>In the diagram above, the white 'blobs' represent carbon dioxide gas being evolved and the grey lumps the limestone chips, granules or powder.</w:t>
      </w:r>
    </w:p>
    <w:p>
      <w:pPr>
        <w:pStyle w:val="style157"/>
        <w:numPr>
          <w:ilvl w:val="0"/>
          <w:numId w:val="101"/>
        </w:numPr>
        <w:rPr/>
      </w:pPr>
      <w:r>
        <w:t>You must keep the following variables constant - the volume of hydrochloric acid, the temperature of ALL the reactants, the mass of limestone AND its particle size, and TRY to keep a gentle constant stirring rate as you are noting down the time and volume of carbon dioxide gas formed.</w:t>
      </w:r>
    </w:p>
    <w:p>
      <w:pPr>
        <w:pStyle w:val="style157"/>
        <w:numPr>
          <w:ilvl w:val="0"/>
          <w:numId w:val="101"/>
        </w:numPr>
        <w:rPr/>
      </w:pPr>
      <w:r>
        <w:t>Gentle stirring (swirling action) is important (an often operational neglected factor), if you don't, the bottom layers of acid become depleted in acid giving a falsely slow rate of reaction. You follow the reaction by measuring the volume of carbon dioxide formed with a gas syringe system (diagram above).</w:t>
      </w:r>
    </w:p>
    <w:p>
      <w:pPr>
        <w:pStyle w:val="style157"/>
        <w:numPr>
          <w:ilvl w:val="0"/>
          <w:numId w:val="101"/>
        </w:numPr>
        <w:rPr/>
      </w:pPr>
      <w:r>
        <w:t>You repeat the experiment with different concentrations of hydrochloric acid to see its effect on the rate-speed of the reaction between hydrochloric acid and limestone/marble chips-powder.</w:t>
      </w:r>
    </w:p>
    <w:p>
      <w:pPr>
        <w:pStyle w:val="style157"/>
        <w:rPr/>
      </w:pPr>
      <w:r>
        <w:t xml:space="preserve"> (ii) </w:t>
      </w:r>
      <w:r>
        <w:rPr>
          <w:shd w:val="clear" w:color="auto" w:fill="00ffff"/>
        </w:rPr>
        <w:t>The same gas syringe apparatus can be used to investigate the how the speed of the decomposition of hydrogen peroxide varies with different concentrations in the presence of a fixed amount of catalyst.</w:t>
      </w:r>
    </w:p>
    <w:p>
      <w:pPr>
        <w:pStyle w:val="style157"/>
        <w:rPr/>
      </w:pPr>
      <w:r>
        <w:t xml:space="preserve">hydrogen peroxide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numPr>
          <w:ilvl w:val="0"/>
          <w:numId w:val="101"/>
        </w:numPr>
        <w:rPr/>
      </w:pPr>
      <w:r>
        <w:t>You must keep the following variables constant - the volume of hydrogen peroxide solution, the temperature of ALL the reactants, the mass of catalyst AND its particle size, and TRY to keep a gentle constant stirring rate as you are noting down the time and volume of carbon dioxide gas formed.</w:t>
      </w:r>
    </w:p>
    <w:p>
      <w:pPr>
        <w:pStyle w:val="style157"/>
        <w:numPr>
          <w:ilvl w:val="0"/>
          <w:numId w:val="101"/>
        </w:numPr>
        <w:rPr/>
      </w:pPr>
      <w:r>
        <w:t>Gentle stirring is important, if you don't, the bottom layers of hydrogen peroxide become depleted in acid giving a falsely slow rate of reaction.</w:t>
      </w:r>
    </w:p>
    <w:p>
      <w:pPr>
        <w:pStyle w:val="style157"/>
        <w:numPr>
          <w:ilvl w:val="0"/>
          <w:numId w:val="101"/>
        </w:numPr>
        <w:rPr/>
      </w:pPr>
      <w:r>
        <w:t>You follow the reaction by measuring the volume of oxygen gas formed.</w:t>
      </w:r>
    </w:p>
    <w:p>
      <w:pPr>
        <w:pStyle w:val="style157"/>
        <w:numPr>
          <w:ilvl w:val="0"/>
          <w:numId w:val="101"/>
        </w:numPr>
        <w:rPr/>
      </w:pPr>
      <w:r>
        <w:t>You repeat the experiment with different concentrations of hydrogen peroxide to see its effect on the rate-speed of the catalysed decomposition of hydrogen peroxide.</w:t>
      </w:r>
    </w:p>
    <w:p>
      <w:pPr>
        <w:pStyle w:val="style157"/>
        <w:rPr/>
      </w:pPr>
      <w:r>
        <w:rPr>
          <w:noProof/>
        </w:rPr>
        <w:drawing>
          <wp:inline distL="0" distT="0" distB="0" distR="0">
            <wp:extent cx="2718435" cy="1779270"/>
            <wp:effectExtent l="0" t="0" r="5715" b="0"/>
            <wp:docPr id="1141" name="Picture 755" descr="http://www.docbrown.info/page03/3_31rates/Image48b.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755"/>
                    <pic:cNvPicPr/>
                  </pic:nvPicPr>
                  <pic:blipFill>
                    <a:blip r:embed="rId57" cstate="print"/>
                    <a:srcRect l="0" t="0" r="0" b="0"/>
                    <a:stretch/>
                  </pic:blipFill>
                  <pic:spPr>
                    <a:xfrm rot="0">
                      <a:off x="0" y="0"/>
                      <a:ext cx="2718435" cy="1779270"/>
                    </a:xfrm>
                    <a:prstGeom prst="rect"/>
                    <a:ln>
                      <a:noFill/>
                    </a:ln>
                  </pic:spPr>
                </pic:pic>
              </a:graphicData>
            </a:graphic>
          </wp:inline>
        </w:drawing>
      </w:r>
    </w:p>
    <w:p>
      <w:pPr>
        <w:pStyle w:val="style157"/>
        <w:rPr/>
      </w:pPr>
    </w:p>
    <w:p>
      <w:pPr>
        <w:pStyle w:val="style157"/>
        <w:rPr/>
      </w:pPr>
      <w:r>
        <w:t>In both cases, measuring the initial rate of gas formation (see left diagram) gives a reasonably accurate measure of how fast the reaction is for that concentration.</w:t>
      </w:r>
    </w:p>
    <w:p>
      <w:pPr>
        <w:pStyle w:val="style157"/>
        <w:rPr/>
      </w:pPr>
      <w:r>
        <w:rPr>
          <w:noProof/>
        </w:rPr>
        <w:drawing>
          <wp:inline distL="0" distT="0" distB="0" distR="0">
            <wp:extent cx="2901767" cy="2085331"/>
            <wp:effectExtent l="0" t="0" r="0" b="0"/>
            <wp:docPr id="1142" name="Picture 754" descr="http://www.docbrown.info/page03/3_31rates/rates_gen_graph.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54"/>
                    <pic:cNvPicPr/>
                  </pic:nvPicPr>
                  <pic:blipFill>
                    <a:blip r:embed="rId58" cstate="print"/>
                    <a:srcRect l="0" t="0" r="0" b="0"/>
                    <a:stretch/>
                  </pic:blipFill>
                  <pic:spPr>
                    <a:xfrm rot="0">
                      <a:off x="0" y="0"/>
                      <a:ext cx="2901767" cy="2085331"/>
                    </a:xfrm>
                    <a:prstGeom prst="rect"/>
                    <a:ln>
                      <a:noFill/>
                    </a:ln>
                  </pic:spPr>
                </pic:pic>
              </a:graphicData>
            </a:graphic>
          </wp:inline>
        </w:drawing>
      </w:r>
    </w:p>
    <w:p>
      <w:pPr>
        <w:pStyle w:val="style157"/>
        <w:rPr/>
      </w:pPr>
    </w:p>
    <w:p>
      <w:pPr>
        <w:pStyle w:val="style157"/>
        <w:rPr/>
      </w:pPr>
    </w:p>
    <w:p>
      <w:pPr>
        <w:pStyle w:val="style157"/>
        <w:rPr/>
      </w:pPr>
    </w:p>
    <w:p>
      <w:pPr>
        <w:pStyle w:val="style157"/>
        <w:rPr/>
      </w:pPr>
    </w:p>
    <w:p>
      <w:pPr>
        <w:pStyle w:val="style157"/>
        <w:rPr/>
      </w:pPr>
    </w:p>
    <w:p>
      <w:pPr>
        <w:pStyle w:val="style157"/>
        <w:rPr/>
      </w:pPr>
      <w:r>
        <w:rPr>
          <w:shd w:val="clear" w:color="auto" w:fill="00ffff"/>
        </w:rPr>
        <w:t>THEORETICAL INTERPRETATION OF THE RESULTS OF THE EFFECT OF CONCENTRATION ON THE RATE OF A CHEMICAL REACTION</w:t>
      </w:r>
    </w:p>
    <w:p>
      <w:pPr>
        <w:pStyle w:val="style157"/>
        <w:rPr/>
      </w:pPr>
      <w:r>
        <w:rPr/>
      </w:r>
      <w:r/>
      <w:r>
        <w:rPr/>
      </w:r>
      <w:r>
        <w:rPr/>
        <w:object>
          <v:shape id="1143" type="#_x0000_t75" filled="f" stroked="f" style="margin-left:0.0pt;margin-top:0.0pt;width:431.25pt;height:265.5pt;mso-wrap-distance-left:0.0pt;mso-wrap-distance-right:0.0pt;visibility:visible;">
            <v:imagedata r:id="rId59"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43" DrawAspect="Content" ObjectID="0" r:id="rId60"/>
        </w:object>
      </w:r>
      <w:r>
        <w:rPr/>
      </w:r>
    </w:p>
    <w:p>
      <w:pPr>
        <w:pStyle w:val="style157"/>
        <w:rPr>
          <w:b/>
          <w:bCs/>
        </w:rPr>
      </w:pPr>
      <w:r>
        <w:rPr>
          <w:b/>
          <w:bCs/>
        </w:rPr>
        <w:t>A picture of a particles (ions or molecules) undergoing changes in a chemical reaction.</w:t>
      </w:r>
    </w:p>
    <w:p>
      <w:pPr>
        <w:pStyle w:val="style157"/>
        <w:rPr>
          <w:shd w:val="clear" w:color="auto" w:fill="ccffcc"/>
        </w:rPr>
      </w:pPr>
    </w:p>
    <w:p>
      <w:pPr>
        <w:pStyle w:val="style157"/>
        <w:rPr/>
      </w:pPr>
      <w:r>
        <w:rPr>
          <w:shd w:val="clear" w:color="auto" w:fill="ccffcc"/>
        </w:rPr>
        <w:t>WHAT WAS THE EFFECT OF CHANGING THE CONCENTRATION OF A REACTANT?</w:t>
      </w:r>
    </w:p>
    <w:p>
      <w:pPr>
        <w:pStyle w:val="style157"/>
        <w:rPr/>
      </w:pPr>
      <w:r>
        <w:rPr>
          <w:shd w:val="clear" w:color="auto" w:fill="ccffcc"/>
        </w:rPr>
        <w:t>AND WHY IS THE REACTION SPEED CHANGED?</w:t>
      </w:r>
    </w:p>
    <w:p>
      <w:pPr>
        <w:pStyle w:val="style157"/>
        <w:rPr/>
      </w:pPr>
      <w:r>
        <w:rPr>
          <w:shd w:val="clear" w:color="auto" w:fill="ccffcc"/>
        </w:rPr>
        <w:t>Why does increase in concentration speed up a reaction?</w:t>
      </w:r>
    </w:p>
    <w:p>
      <w:pPr>
        <w:pStyle w:val="style157"/>
        <w:numPr>
          <w:ilvl w:val="0"/>
          <w:numId w:val="101"/>
        </w:numPr>
        <w:rPr/>
      </w:pPr>
      <w:r>
        <w:t>If the concentration of any reactant in a solution is increased, the rate of reaction is increased.</w:t>
      </w:r>
    </w:p>
    <w:p>
      <w:pPr>
        <w:pStyle w:val="style157"/>
        <w:rPr/>
      </w:pPr>
    </w:p>
    <w:p>
      <w:pPr>
        <w:pStyle w:val="style157"/>
        <w:numPr>
          <w:ilvl w:val="0"/>
          <w:numId w:val="101"/>
        </w:numPr>
        <w:rPr/>
      </w:pPr>
      <w:r>
        <w:t>Increasing the concentration, increases the probability of a collision between reactant particles because there are more of them in the same volume and so this increases the chance of a fruitful collision forming products.</w:t>
      </w:r>
    </w:p>
    <w:p>
      <w:pPr>
        <w:pStyle w:val="style157"/>
        <w:rPr/>
      </w:pPr>
      <w:r>
        <w:t>e.g. Increasing the concentration of acid molecules increases the frequency or chance at which they hit the surface of marble chips to dissolve them (slower =&gt; faster, illustrated below)</w:t>
      </w:r>
    </w:p>
    <w:p>
      <w:pPr>
        <w:pStyle w:val="style157"/>
        <w:rPr/>
      </w:pPr>
      <w:r>
        <w:rPr/>
      </w:r>
      <w:r/>
      <w:r>
        <w:rPr/>
      </w:r>
      <w:r>
        <w:rPr/>
        <w:object>
          <v:shape id="1145" type="#_x0000_t75" filled="f" stroked="f" style="margin-left:0.0pt;margin-top:0.0pt;width:167.25pt;height:102.75pt;mso-wrap-distance-left:0.0pt;mso-wrap-distance-right:0.0pt;visibility:visible;">
            <v:imagedata r:id="rId6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45" DrawAspect="Content" ObjectID="0" r:id="rId62"/>
        </w:object>
      </w:r>
      <w:r>
        <w:rPr/>
      </w:r>
      <w:r>
        <w:t>==&gt;</w:t>
      </w:r>
      <w:r>
        <w:rPr/>
      </w:r>
      <w:r/>
      <w:r>
        <w:rPr/>
      </w:r>
      <w:r>
        <w:rPr/>
        <w:object>
          <v:shape id="1147" type="#_x0000_t75" filled="f" stroked="f" style="margin-left:0.0pt;margin-top:0.0pt;width:157.5pt;height:98.25pt;mso-wrap-distance-left:0.0pt;mso-wrap-distance-right:0.0pt;visibility:visible;">
            <v:imagedata r:id="rId6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47" DrawAspect="Content" ObjectID="0" r:id="rId64"/>
        </w:object>
      </w:r>
      <w:r>
        <w:rPr/>
      </w:r>
      <w:r>
        <w:t> </w:t>
      </w:r>
    </w:p>
    <w:p>
      <w:pPr>
        <w:pStyle w:val="style157"/>
        <w:numPr>
          <w:ilvl w:val="0"/>
          <w:numId w:val="101"/>
        </w:numPr>
        <w:rPr/>
      </w:pPr>
      <w:r>
        <w:t>In general, increasing the concentration of reactant A or B will increase the chance or frequency of a successful collision between them and increase the speed of product formation (slower =&gt; faster, illustrated below).</w:t>
      </w:r>
    </w:p>
    <w:p>
      <w:pPr>
        <w:pStyle w:val="style157"/>
        <w:rPr/>
      </w:pPr>
      <w:r>
        <w:t> </w:t>
      </w:r>
    </w:p>
    <w:p>
      <w:pPr>
        <w:pStyle w:val="style157"/>
        <w:numPr>
          <w:ilvl w:val="0"/>
          <w:numId w:val="101"/>
        </w:numPr>
        <w:rPr/>
      </w:pPr>
      <w:r>
        <w:t>Increasing the concentration of reactant A or B will increase the chance or frequency of collision between them and increase the speed of product formation (slower =&gt; faster).</w:t>
      </w:r>
    </w:p>
    <w:p>
      <w:pPr>
        <w:pStyle w:val="style157"/>
        <w:rPr/>
      </w:pPr>
    </w:p>
    <w:p>
      <w:pPr>
        <w:pStyle w:val="style157"/>
        <w:rPr/>
      </w:pPr>
      <w:r>
        <w:t>The results tabulated for four steadily increasing concentrations of the hydrochloric acid</w:t>
      </w:r>
    </w:p>
    <w:p>
      <w:pPr>
        <w:pStyle w:val="style157"/>
        <w:rPr/>
      </w:pPr>
      <w:r>
        <w:t>(four different molarities of hydrochloric acid, 0.50 mol/dm</w:t>
      </w:r>
      <w:r>
        <w:rPr>
          <w:vertAlign w:val="superscript"/>
        </w:rPr>
        <w:t>3</w:t>
      </w:r>
      <w:r>
        <w:t xml:space="preserve"> to 2.0 mol/dm</w:t>
      </w:r>
      <w:r>
        <w:rPr>
          <w:vertAlign w:val="superscript"/>
        </w:rPr>
        <w:t>3</w:t>
      </w:r>
      <w:r>
        <w:t>)</w:t>
      </w:r>
    </w:p>
    <w:p>
      <w:pPr>
        <w:pStyle w:val="style157"/>
        <w:rPr/>
      </w:pPr>
      <w:r>
        <w:t> </w:t>
      </w:r>
    </w:p>
    <w:p>
      <w:pPr>
        <w:pStyle w:val="style157"/>
        <w:rPr/>
      </w:pPr>
      <w:r>
        <w:rPr>
          <w:noProof/>
        </w:rPr>
        <w:drawing>
          <wp:inline distL="0" distT="0" distB="0" distR="0">
            <wp:extent cx="3046021" cy="2256933"/>
            <wp:effectExtent l="0" t="0" r="2540" b="0"/>
            <wp:docPr id="1149" name="Picture 740" descr="http://www.docbrown.info/page03/3_31rates/result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740"/>
                    <pic:cNvPicPr/>
                  </pic:nvPicPr>
                  <pic:blipFill>
                    <a:blip r:embed="rId65" cstate="print"/>
                    <a:srcRect l="0" t="0" r="0" b="0"/>
                    <a:stretch/>
                  </pic:blipFill>
                  <pic:spPr>
                    <a:xfrm rot="0">
                      <a:off x="0" y="0"/>
                      <a:ext cx="3046021" cy="2256933"/>
                    </a:xfrm>
                    <a:prstGeom prst="rect"/>
                    <a:ln>
                      <a:noFill/>
                    </a:ln>
                  </pic:spPr>
                </pic:pic>
              </a:graphicData>
            </a:graphic>
          </wp:inline>
        </w:drawing>
      </w:r>
    </w:p>
    <w:p>
      <w:pPr>
        <w:pStyle w:val="style157"/>
        <w:rPr/>
      </w:pPr>
    </w:p>
    <w:p>
      <w:pPr>
        <w:pStyle w:val="style157"/>
        <w:rPr/>
      </w:pPr>
      <w:r>
        <w:t>The graph of the results:</w:t>
      </w:r>
    </w:p>
    <w:p>
      <w:pPr>
        <w:pStyle w:val="style157"/>
        <w:rPr/>
      </w:pPr>
      <w:r>
        <w:t>Series 1 = 0.50 mol/dm</w:t>
      </w:r>
      <w:r>
        <w:rPr>
          <w:vertAlign w:val="superscript"/>
        </w:rPr>
        <w:t>3</w:t>
      </w:r>
      <w:r>
        <w:t>, series 2 = 1.0 mol/dm</w:t>
      </w:r>
      <w:r>
        <w:rPr>
          <w:vertAlign w:val="superscript"/>
        </w:rPr>
        <w:t>3</w:t>
      </w:r>
      <w:r>
        <w:t>, series 3 = 1.5 mol/dm</w:t>
      </w:r>
      <w:r>
        <w:rPr>
          <w:vertAlign w:val="superscript"/>
        </w:rPr>
        <w:t>3</w:t>
      </w:r>
      <w:r>
        <w:t>, series 4 = 2.0mol/dm</w:t>
      </w:r>
      <w:r>
        <w:rPr>
          <w:vertAlign w:val="superscript"/>
        </w:rPr>
        <w:t>3</w:t>
      </w:r>
    </w:p>
    <w:p>
      <w:pPr>
        <w:pStyle w:val="style157"/>
        <w:rPr>
          <w:shd w:val="clear" w:color="auto" w:fill="00ffff"/>
        </w:rPr>
      </w:pPr>
    </w:p>
    <w:p>
      <w:pPr>
        <w:pStyle w:val="style157"/>
        <w:rPr/>
      </w:pPr>
      <w:r>
        <w:rPr>
          <w:shd w:val="clear" w:color="auto" w:fill="00ffff"/>
        </w:rPr>
        <w:t>What is the effect of changing pressure on the rate of a reaction?</w:t>
      </w:r>
    </w:p>
    <w:p>
      <w:pPr>
        <w:pStyle w:val="style157"/>
        <w:rPr/>
      </w:pPr>
      <w:r>
        <w:t> </w:t>
      </w:r>
    </w:p>
    <w:p>
      <w:pPr>
        <w:pStyle w:val="style157"/>
        <w:rPr/>
      </w:pPr>
      <w:r>
        <w:rPr>
          <w:shd w:val="clear" w:color="auto" w:fill="00ffff"/>
        </w:rPr>
        <w:t>Varying the PRESSURE of a reactant gas</w:t>
      </w:r>
    </w:p>
    <w:p>
      <w:pPr>
        <w:pStyle w:val="style157"/>
        <w:rPr/>
      </w:pPr>
      <w:r>
        <w:rPr>
          <w:shd w:val="clear" w:color="auto" w:fill="ccffcc"/>
        </w:rPr>
        <w:t>Why does an increase in pressure speed up a reaction with a gaseous reactant?</w:t>
      </w:r>
    </w:p>
    <w:p>
      <w:pPr>
        <w:pStyle w:val="style157"/>
        <w:numPr>
          <w:ilvl w:val="0"/>
          <w:numId w:val="101"/>
        </w:numPr>
        <w:rPr/>
      </w:pPr>
      <w:r>
        <w:t>If one or more of the reactants is a gas then increasing pressure will effectively increase the concentration of the reactant molecules and speed up the reaction So, for gaseous reactants only, pressure is essentially a concentration factor.</w:t>
      </w:r>
    </w:p>
    <w:p>
      <w:pPr>
        <w:pStyle w:val="style157"/>
        <w:numPr>
          <w:ilvl w:val="0"/>
          <w:numId w:val="101"/>
        </w:numPr>
        <w:rPr/>
      </w:pPr>
      <w:r>
        <w:t>Increasing pressure has virtually no effect on solids or solutions engaged in a chemical reaction.</w:t>
      </w:r>
    </w:p>
    <w:p>
      <w:pPr>
        <w:pStyle w:val="style157"/>
        <w:numPr>
          <w:ilvl w:val="0"/>
          <w:numId w:val="101"/>
        </w:numPr>
        <w:rPr/>
      </w:pPr>
      <w:r>
        <w:t>The particles are, therefore on average, closer together and collisions between the particles will occur more frequently.</w:t>
      </w:r>
    </w:p>
    <w:p>
      <w:pPr>
        <w:pStyle w:val="style157"/>
        <w:numPr>
          <w:ilvl w:val="0"/>
          <w:numId w:val="101"/>
        </w:numPr>
        <w:rPr/>
      </w:pPr>
      <w:r>
        <w:t xml:space="preserve"> gaseous reactants impact on a solid catalyst surface because the increase in pressure increases the collision rate of the reactant molecules with the catalyst surface.</w:t>
      </w:r>
    </w:p>
    <w:p>
      <w:pPr>
        <w:pStyle w:val="style157"/>
        <w:numPr>
          <w:ilvl w:val="0"/>
          <w:numId w:val="101"/>
        </w:numPr>
        <w:rPr/>
      </w:pPr>
      <w:r>
        <w:t xml:space="preserve">Increased pressure is used in the </w:t>
      </w:r>
      <w:r>
        <w:rPr>
          <w:bCs/>
        </w:rPr>
        <w:t>H</w:t>
      </w:r>
      <w:r>
        <w:rPr>
          <w:bCs/>
        </w:rPr>
        <w:t>aber synthesis of ammonia</w:t>
      </w:r>
      <w:r>
        <w:t>, not only to increase the yield of ammonia, but to also increase the rate of nitrogen combining with hydrogen to form ammonia.</w:t>
      </w:r>
    </w:p>
    <w:p>
      <w:pPr>
        <w:pStyle w:val="style157"/>
        <w:numPr>
          <w:ilvl w:val="0"/>
          <w:numId w:val="101"/>
        </w:numPr>
        <w:rPr/>
      </w:pPr>
      <w:r>
        <w:t>Solid reactants and solutions are NOT affected by change in pressure, their concentration is unchanged, so no change in the rate of the reaction.</w:t>
      </w:r>
    </w:p>
    <w:p>
      <w:pPr>
        <w:pStyle w:val="style157"/>
        <w:rPr/>
      </w:pPr>
    </w:p>
    <w:p>
      <w:pPr>
        <w:pStyle w:val="style157"/>
        <w:rPr/>
      </w:pPr>
      <w:r>
        <w:rPr>
          <w:noProof/>
        </w:rPr>
        <w:drawing>
          <wp:inline distL="0" distT="0" distB="0" distR="0">
            <wp:extent cx="2401045" cy="2016108"/>
            <wp:effectExtent l="0" t="0" r="0" b="3810"/>
            <wp:docPr id="1150" name="Picture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41"/>
                    <pic:cNvPicPr/>
                  </pic:nvPicPr>
                  <pic:blipFill>
                    <a:blip r:embed="rId66" cstate="print"/>
                    <a:srcRect l="0" t="0" r="0" b="0"/>
                    <a:stretch/>
                  </pic:blipFill>
                  <pic:spPr>
                    <a:xfrm rot="0">
                      <a:off x="0" y="0"/>
                      <a:ext cx="2401045" cy="2016108"/>
                    </a:xfrm>
                    <a:prstGeom prst="rect"/>
                    <a:ln>
                      <a:noFill/>
                    </a:ln>
                  </pic:spPr>
                </pic:pic>
              </a:graphicData>
            </a:graphic>
          </wp:inline>
        </w:drawing>
      </w:r>
    </w:p>
    <w:p>
      <w:pPr>
        <w:pStyle w:val="style157"/>
        <w:rPr/>
      </w:pPr>
    </w:p>
    <w:p>
      <w:pPr>
        <w:pStyle w:val="style157"/>
        <w:rPr>
          <w:b/>
          <w:bCs/>
        </w:rPr>
      </w:pPr>
      <w:r>
        <w:rPr>
          <w:b/>
          <w:bCs/>
        </w:rPr>
        <w:t>An industrial preparation of ammonia</w:t>
      </w:r>
    </w:p>
    <w:p>
      <w:pPr>
        <w:pStyle w:val="style157"/>
        <w:rPr/>
      </w:pPr>
    </w:p>
    <w:bookmarkStart w:id="26" w:name="3d"/>
    <w:bookmarkStart w:id="27" w:name="TheeffectofSurfaceArea"/>
    <w:bookmarkEnd w:id="26"/>
    <w:p>
      <w:pPr>
        <w:pStyle w:val="style157"/>
        <w:rPr/>
      </w:pPr>
      <w:r>
        <w:rPr>
          <w:shd w:val="clear" w:color="auto" w:fill="00ffff"/>
        </w:rPr>
        <w:t>The effect of Surface Area</w:t>
      </w:r>
      <w:bookmarkEnd w:id="27"/>
      <w:r>
        <w:rPr>
          <w:shd w:val="clear" w:color="auto" w:fill="00ffff"/>
        </w:rPr>
        <w:t xml:space="preserve"> - particle size of a solid reactant</w:t>
      </w:r>
    </w:p>
    <w:p>
      <w:pPr>
        <w:pStyle w:val="style157"/>
        <w:rPr/>
      </w:pPr>
      <w:r>
        <w:rPr/>
        <w:pict>
          <v:rect id="1151" fillcolor="#a0a0a0" stroked="f" style="margin-left:0.0pt;margin-top:0.0pt;width:0.0pt;height:1.5pt;mso-wrap-distance-left:0.0pt;mso-wrap-distance-right:0.0pt;visibility:visible;" o:hr="t" o:hralign="center" o:hrstd="t">
            <v:stroke on="f"/>
            <v:fill/>
          </v:rect>
        </w:pict>
      </w:r>
    </w:p>
    <w:p>
      <w:pPr>
        <w:pStyle w:val="style157"/>
        <w:rPr/>
      </w:pPr>
      <w:r>
        <w:rPr>
          <w:shd w:val="clear" w:color="auto" w:fill="00ffff"/>
        </w:rPr>
        <w:t>Experimental methods for investigating the effect of particle size (surface area) on the rate of a chemical reaction.</w:t>
      </w:r>
    </w:p>
    <w:p>
      <w:pPr>
        <w:pStyle w:val="style157"/>
        <w:rPr/>
      </w:pPr>
      <w:r>
        <w:rPr/>
      </w:r>
      <w:r/>
      <w:r>
        <w:rPr/>
      </w:r>
      <w:r>
        <w:rPr/>
        <w:object>
          <v:shape id="1152" type="#_x0000_t75" filled="f" stroked="f" style="margin-left:0.0pt;margin-top:0.0pt;width:430.5pt;height:182.25pt;mso-wrap-distance-left:0.0pt;mso-wrap-distance-right:0.0pt;visibility:visible;">
            <v:imagedata r:id="rId6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52" DrawAspect="Content" ObjectID="0" r:id="rId68"/>
        </w:object>
      </w:r>
      <w:r>
        <w:rPr/>
      </w:r>
    </w:p>
    <w:p>
      <w:pPr>
        <w:pStyle w:val="style157"/>
        <w:rPr/>
      </w:pPr>
      <w:r>
        <w:t>The above diagram illustrates how you can investigate how varying the particle size/surface area of limestone affects the rate at which it reacts with a given concentration of hydrochloric acid.</w:t>
      </w:r>
    </w:p>
    <w:p>
      <w:pPr>
        <w:pStyle w:val="style157"/>
        <w:rPr/>
      </w:pPr>
      <w:r>
        <w:t xml:space="preserve">(i) </w:t>
      </w:r>
      <w:r>
        <w:rPr>
          <w:shd w:val="clear" w:color="auto" w:fill="00ffff"/>
        </w:rPr>
        <w:t>The above diagram illustrates how you can investigate how varying the size of the limestone particles affects the rate at which it reacts with a given quantity of limestone granules.</w:t>
      </w:r>
    </w:p>
    <w:p>
      <w:pPr>
        <w:pStyle w:val="style157"/>
        <w:rPr/>
      </w:pPr>
      <w:r>
        <w:t xml:space="preserve">calcium carbonate (marble chips)  + hydrochloric acid ==&gt; calcium chloride + water + carbon dioxide </w:t>
      </w:r>
    </w:p>
    <w:p>
      <w:pPr>
        <w:pStyle w:val="style157"/>
        <w:rPr/>
      </w:pPr>
      <w:r>
        <w:t>CaCO</w:t>
      </w:r>
      <w:r>
        <w:rPr>
          <w:vertAlign w:val="subscript"/>
        </w:rPr>
        <w:t>3(s)</w:t>
      </w:r>
      <w:r>
        <w:t xml:space="preserve"> + 2HCl</w:t>
      </w:r>
      <w:r>
        <w:rPr>
          <w:vertAlign w:val="subscript"/>
        </w:rPr>
        <w:t>(aq)</w:t>
      </w:r>
      <w:r>
        <w:t xml:space="preserve"> ==&gt; CaCl</w:t>
      </w:r>
      <w:r>
        <w:rPr>
          <w:vertAlign w:val="subscript"/>
        </w:rPr>
        <w:t>2(aq)</w:t>
      </w:r>
      <w:r>
        <w:t xml:space="preserve"> + H</w:t>
      </w:r>
      <w:r>
        <w:rPr>
          <w:vertAlign w:val="subscript"/>
        </w:rPr>
        <w:t>2</w:t>
      </w:r>
      <w:r>
        <w:t>O</w:t>
      </w:r>
      <w:r>
        <w:rPr>
          <w:vertAlign w:val="subscript"/>
        </w:rPr>
        <w:t>(l)</w:t>
      </w:r>
      <w:r>
        <w:t xml:space="preserve"> + CO</w:t>
      </w:r>
      <w:r>
        <w:rPr>
          <w:vertAlign w:val="subscript"/>
        </w:rPr>
        <w:t>2(g)</w:t>
      </w:r>
    </w:p>
    <w:p>
      <w:pPr>
        <w:pStyle w:val="style157"/>
        <w:numPr>
          <w:ilvl w:val="0"/>
          <w:numId w:val="101"/>
        </w:numPr>
        <w:rPr/>
      </w:pPr>
      <w:r>
        <w:t>In the diagram above, the white 'blobs' represent carbon dioxide gas being evolved and the grey lumps the limestone chips, granules or powder.</w:t>
      </w:r>
    </w:p>
    <w:p>
      <w:pPr>
        <w:pStyle w:val="style157"/>
        <w:numPr>
          <w:ilvl w:val="0"/>
          <w:numId w:val="101"/>
        </w:numPr>
        <w:rPr/>
      </w:pPr>
      <w:r>
        <w:t xml:space="preserve">You must keep the following variables constant - the volume of hydrochloric acid, the concentration of the hydrochloric acid, the temperature of ALL the reactants, the mass </w:t>
      </w:r>
      <w:r>
        <w:t>of limestone, and TRY to keep a gentle constant stirring rate as you are noting down the time and volume of carbon dioxide gas formed.</w:t>
      </w:r>
    </w:p>
    <w:p>
      <w:pPr>
        <w:pStyle w:val="style157"/>
        <w:numPr>
          <w:ilvl w:val="0"/>
          <w:numId w:val="101"/>
        </w:numPr>
        <w:rPr/>
      </w:pPr>
      <w:r>
        <w:t>Gentle stirring (swirling action) is important, if you don't, the bottom layers of acid become depleted in acid giving a falsely slow rate of reaction.</w:t>
      </w:r>
    </w:p>
    <w:p>
      <w:pPr>
        <w:pStyle w:val="style157"/>
        <w:numPr>
          <w:ilvl w:val="0"/>
          <w:numId w:val="101"/>
        </w:numPr>
        <w:rPr/>
      </w:pPr>
      <w:r>
        <w:t>You follow the reaction by measuring the volume of carbon dioxide formed using the gas syringe system.</w:t>
      </w:r>
    </w:p>
    <w:p>
      <w:pPr>
        <w:pStyle w:val="style157"/>
        <w:numPr>
          <w:ilvl w:val="0"/>
          <w:numId w:val="101"/>
        </w:numPr>
        <w:rPr/>
      </w:pPr>
      <w:r>
        <w:t>You repeat the experiment with different particle sizes to vary the surface area and its effect on the rate-speed of the reaction between hydrochloric acid and limestone/marble chips-powder.</w:t>
      </w:r>
    </w:p>
    <w:p>
      <w:pPr>
        <w:pStyle w:val="style157"/>
        <w:numPr>
          <w:ilvl w:val="0"/>
          <w:numId w:val="101"/>
        </w:numPr>
        <w:rPr/>
      </w:pPr>
      <w:r>
        <w:t>You need a variety of limestone particle sizes e.g. marble chips - lumps, granules and fine limestone powder.</w:t>
      </w:r>
    </w:p>
    <w:p>
      <w:pPr>
        <w:pStyle w:val="style157"/>
        <w:rPr/>
      </w:pPr>
      <w:r>
        <w:t xml:space="preserve">(ii) </w:t>
      </w:r>
      <w:r>
        <w:rPr>
          <w:shd w:val="clear" w:color="auto" w:fill="00ffff"/>
        </w:rPr>
        <w:t>The same apparatus can be used to investigate the how the speed of the decomposition of hydrogen peroxide varies with different particle size of a fixed amount of catalyst.</w:t>
      </w:r>
    </w:p>
    <w:p>
      <w:pPr>
        <w:pStyle w:val="style157"/>
        <w:rPr/>
      </w:pPr>
      <w:r>
        <w:t xml:space="preserve">hydrogen peroxide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numPr>
          <w:ilvl w:val="0"/>
          <w:numId w:val="101"/>
        </w:numPr>
        <w:rPr/>
      </w:pPr>
      <w:r>
        <w:t>You must keep the following variables constant - the volume of hydrogen peroxide solution, the concentration of the hydrogen peroxide solution, the temperature of ALL the reactants, the mass of catalyst and TRY to keep a gentle constant stirring rate as you are noting down the time and volume of carbon dioxide gas formed.</w:t>
      </w:r>
    </w:p>
    <w:p>
      <w:pPr>
        <w:pStyle w:val="style157"/>
        <w:numPr>
          <w:ilvl w:val="0"/>
          <w:numId w:val="101"/>
        </w:numPr>
        <w:rPr/>
      </w:pPr>
      <w:r>
        <w:t>Gentle stirring is important, if you don't, the bottom layers of hydrogen peroxide become depleted in acid giving a falsely slow rate of reaction.</w:t>
      </w:r>
    </w:p>
    <w:p>
      <w:pPr>
        <w:pStyle w:val="style157"/>
        <w:numPr>
          <w:ilvl w:val="0"/>
          <w:numId w:val="101"/>
        </w:numPr>
        <w:rPr/>
      </w:pPr>
      <w:r>
        <w:t>You can vary the particle size of the catalyst by grinding it down with a pestle and mortar.</w:t>
      </w:r>
    </w:p>
    <w:p>
      <w:pPr>
        <w:pStyle w:val="style157"/>
        <w:numPr>
          <w:ilvl w:val="0"/>
          <w:numId w:val="101"/>
        </w:numPr>
        <w:rPr/>
      </w:pPr>
      <w:r>
        <w:t>You repeat the experiment with different particle sizes of the same catalyst to see its effect on the rate-speed of the catalysed decomposition of hydrogen peroxide.</w:t>
      </w:r>
    </w:p>
    <w:p>
      <w:pPr>
        <w:pStyle w:val="style157"/>
        <w:rPr/>
      </w:pPr>
      <w:r>
        <w:rPr>
          <w:noProof/>
        </w:rPr>
        <w:drawing>
          <wp:inline distL="0" distT="0" distB="0" distR="0">
            <wp:extent cx="1921130" cy="1257419"/>
            <wp:effectExtent l="0" t="0" r="3175" b="0"/>
            <wp:docPr id="1154" name="Picture 775" descr="http://www.docbrown.info/page03/3_31rates/Image48b.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775"/>
                    <pic:cNvPicPr/>
                  </pic:nvPicPr>
                  <pic:blipFill>
                    <a:blip r:embed="rId57" cstate="print"/>
                    <a:srcRect l="0" t="0" r="0" b="0"/>
                    <a:stretch/>
                  </pic:blipFill>
                  <pic:spPr>
                    <a:xfrm rot="0">
                      <a:off x="0" y="0"/>
                      <a:ext cx="1921130" cy="1257419"/>
                    </a:xfrm>
                    <a:prstGeom prst="rect"/>
                    <a:ln>
                      <a:noFill/>
                    </a:ln>
                  </pic:spPr>
                </pic:pic>
              </a:graphicData>
            </a:graphic>
          </wp:inline>
        </w:drawing>
      </w:r>
    </w:p>
    <w:p>
      <w:pPr>
        <w:pStyle w:val="style157"/>
        <w:rPr/>
      </w:pPr>
    </w:p>
    <w:p>
      <w:pPr>
        <w:pStyle w:val="style157"/>
        <w:rPr/>
      </w:pPr>
      <w:r>
        <w:t>In both these cases, measuring the initial rate of gas formation (see left diagram) gives a reasonably accurate measure of how fast the reaction is for that concentration.</w:t>
      </w:r>
    </w:p>
    <w:p>
      <w:pPr>
        <w:pStyle w:val="style157"/>
        <w:rPr/>
      </w:pPr>
      <w:r>
        <w:rPr>
          <w:noProof/>
        </w:rPr>
        <w:drawing>
          <wp:inline distL="0" distT="0" distB="0" distR="0">
            <wp:extent cx="3149982" cy="1917864"/>
            <wp:effectExtent l="0" t="0" r="0" b="6350"/>
            <wp:docPr id="1155" name="Picture 774" descr="http://www.docbrown.info/page03/3_31rates/rates_gen_graph.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74"/>
                    <pic:cNvPicPr/>
                  </pic:nvPicPr>
                  <pic:blipFill>
                    <a:blip r:embed="rId58" cstate="print"/>
                    <a:srcRect l="0" t="0" r="0" b="0"/>
                    <a:stretch/>
                  </pic:blipFill>
                  <pic:spPr>
                    <a:xfrm rot="0">
                      <a:off x="0" y="0"/>
                      <a:ext cx="3149982" cy="1917864"/>
                    </a:xfrm>
                    <a:prstGeom prst="rect"/>
                    <a:ln>
                      <a:noFill/>
                    </a:ln>
                  </pic:spPr>
                </pic:pic>
              </a:graphicData>
            </a:graphic>
          </wp:inline>
        </w:drawing>
      </w:r>
    </w:p>
    <w:p>
      <w:pPr>
        <w:pStyle w:val="style157"/>
        <w:rPr>
          <w:b/>
          <w:bCs/>
        </w:rPr>
      </w:pPr>
      <w:r>
        <w:t xml:space="preserve"> </w:t>
      </w:r>
      <w:r>
        <w:rPr>
          <w:b/>
          <w:bCs/>
        </w:rPr>
        <w:t>Example of graph data for two experiments where one of the reactants is completely used up - all reacted.</w:t>
      </w:r>
    </w:p>
    <w:p>
      <w:pPr>
        <w:pStyle w:val="style157"/>
        <w:rPr/>
      </w:pPr>
    </w:p>
    <w:p>
      <w:pPr>
        <w:pStyle w:val="style157"/>
        <w:numPr>
          <w:ilvl w:val="0"/>
          <w:numId w:val="101"/>
        </w:numPr>
        <w:rPr/>
      </w:pPr>
      <w:r>
        <w:t>The two graph lines represent two typical sets of results to explain how the rate of reaction data can be processed.</w:t>
      </w:r>
    </w:p>
    <w:p>
      <w:pPr>
        <w:pStyle w:val="style157"/>
        <w:numPr>
          <w:ilvl w:val="0"/>
          <w:numId w:val="101"/>
        </w:numPr>
        <w:rPr/>
      </w:pPr>
      <w:r>
        <w:t>Graph A (for a fa</w:t>
      </w:r>
      <w:r>
        <w:t xml:space="preserve">ster reaction) could represent </w:t>
      </w:r>
      <w:r>
        <w:t xml:space="preserve"> where the solid reactant was ground into smaller pieces to increase the surface compared to Graph B (a slower reaction).</w:t>
      </w:r>
    </w:p>
    <w:p>
      <w:pPr>
        <w:pStyle w:val="style157"/>
        <w:rPr/>
      </w:pPr>
    </w:p>
    <w:p>
      <w:pPr>
        <w:pStyle w:val="style157"/>
        <w:rPr/>
      </w:pPr>
    </w:p>
    <w:p>
      <w:pPr>
        <w:pStyle w:val="style157"/>
        <w:rPr/>
      </w:pPr>
      <w:r>
        <w:rPr>
          <w:shd w:val="clear" w:color="auto" w:fill="ccffcc"/>
        </w:rPr>
        <w:t>WHAT HAPPENS TO THE SPEED OF A REACTION IF WE CHANGE THE PARTICLE SIZE OF A REACTING SOLID?</w:t>
      </w:r>
    </w:p>
    <w:p>
      <w:pPr>
        <w:pStyle w:val="style157"/>
        <w:rPr/>
      </w:pPr>
      <w:r>
        <w:rPr>
          <w:shd w:val="clear" w:color="auto" w:fill="ccffcc"/>
        </w:rPr>
        <w:t>WHAT DOES BREAKING UP A SOLID REACTANT INTO FINER PIECES DO TO IT IN TERMS OF HOW IT REACTS?</w:t>
      </w:r>
    </w:p>
    <w:p>
      <w:pPr>
        <w:pStyle w:val="style157"/>
        <w:numPr>
          <w:ilvl w:val="0"/>
          <w:numId w:val="101"/>
        </w:numPr>
        <w:rPr/>
      </w:pPr>
      <w:r>
        <w:t>If a solid reactant or a solid catalyst is broken down into smaller pieces the rate of reaction increases.</w:t>
      </w:r>
    </w:p>
    <w:p>
      <w:pPr>
        <w:pStyle w:val="style157"/>
        <w:numPr>
          <w:ilvl w:val="0"/>
          <w:numId w:val="101"/>
        </w:numPr>
        <w:rPr/>
      </w:pPr>
      <w:r>
        <w:t xml:space="preserve">The speed increase happens because smaller pieces of the same mass of solid have a greater surface area compared to larger pieces of the solid. </w:t>
      </w:r>
    </w:p>
    <w:p>
      <w:pPr>
        <w:pStyle w:val="style157"/>
        <w:numPr>
          <w:ilvl w:val="0"/>
          <w:numId w:val="101"/>
        </w:numPr>
        <w:rPr/>
      </w:pPr>
      <w:r>
        <w:t xml:space="preserve">Therefore, there is more chance that a reactant particle will hit the solid surface and react. </w:t>
      </w:r>
    </w:p>
    <w:p>
      <w:pPr>
        <w:pStyle w:val="style157"/>
        <w:rPr/>
      </w:pPr>
      <w:r>
        <w:t>The diagrams below illustrate the acid–marble chip reaction (slower =&gt; faster, but they could also represent a solid catalyst mixed with a solution of reactants (e.g. the catalysed decomposition of hydrogen peroxide).</w:t>
      </w:r>
    </w:p>
    <w:p>
      <w:pPr>
        <w:pStyle w:val="style157"/>
        <w:rPr/>
      </w:pPr>
      <w:r>
        <w:rPr/>
      </w:r>
      <w:r/>
      <w:r>
        <w:rPr/>
      </w:r>
      <w:r>
        <w:rPr/>
        <w:object>
          <v:shape id="1156" type="#_x0000_t75" filled="f" stroked="f" style="margin-left:0.0pt;margin-top:0.0pt;width:126.75pt;height:78.0pt;mso-wrap-distance-left:0.0pt;mso-wrap-distance-right:0.0pt;visibility:visible;">
            <v:imagedata r:id="rId69"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56" DrawAspect="Content" ObjectID="0" r:id="rId70"/>
        </w:object>
      </w:r>
      <w:r>
        <w:rPr/>
      </w:r>
      <w:r>
        <w:t>=&gt;</w:t>
      </w:r>
      <w:r>
        <w:rPr/>
      </w:r>
      <w:r/>
      <w:r>
        <w:rPr/>
      </w:r>
      <w:r>
        <w:rPr/>
        <w:object>
          <v:shape id="1158" type="#_x0000_t75" filled="f" stroked="f" style="margin-left:0.0pt;margin-top:0.0pt;width:123.75pt;height:74.25pt;mso-wrap-distance-left:0.0pt;mso-wrap-distance-right:0.0pt;visibility:visible;">
            <v:imagedata r:id="rId7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58" DrawAspect="Content" ObjectID="0" r:id="rId72"/>
        </w:object>
      </w:r>
      <w:r>
        <w:rPr/>
      </w:r>
      <w:bookmarkStart w:id="28" w:name="3c"/>
    </w:p>
    <w:p>
      <w:pPr>
        <w:pStyle w:val="style157"/>
        <w:rPr>
          <w:shd w:val="clear" w:color="auto" w:fill="00ffff"/>
        </w:rPr>
      </w:pPr>
    </w:p>
    <w:bookmarkStart w:id="29" w:name="TheeffectofStirring"/>
    <w:bookmarkEnd w:id="28"/>
    <w:p>
      <w:pPr>
        <w:pStyle w:val="style157"/>
        <w:rPr>
          <w:b/>
          <w:bCs/>
          <w:outline/>
          <w:color w:val="c0504d"/>
        </w:rPr>
      </w:pPr>
      <w:r>
        <w:rPr>
          <w:b/>
          <w:bCs/>
          <w:shd w:val="clear" w:color="auto" w:fill="00ffff"/>
        </w:rPr>
        <w:t>The effect of Stirring</w:t>
      </w:r>
      <w:bookmarkEnd w:id="29"/>
    </w:p>
    <w:p>
      <w:pPr>
        <w:pStyle w:val="style157"/>
        <w:rPr/>
      </w:pPr>
      <w:r>
        <w:rPr>
          <w:shd w:val="clear" w:color="auto" w:fill="ccffcc"/>
        </w:rPr>
        <w:t>DOES STIRRING AFFECT THE SPEED OF THE REACTION BETWEEN A SOLID AND A SOLUTION?</w:t>
      </w:r>
    </w:p>
    <w:p>
      <w:pPr>
        <w:pStyle w:val="style157"/>
        <w:numPr>
          <w:ilvl w:val="0"/>
          <w:numId w:val="101"/>
        </w:numPr>
        <w:rPr/>
      </w:pPr>
      <w:r>
        <w:t xml:space="preserve">In doing rate experiments with a solid and solution reactant e.g. marble chips-acid solution or a solid catalyst like manganese(IV) oxide catalysing the decomposition of </w:t>
      </w:r>
      <w:r>
        <w:t xml:space="preserve">hydrogen peroxide solution, it is sometimes forgotten that stirring the mixture is an important rate factor. </w:t>
      </w:r>
    </w:p>
    <w:p>
      <w:pPr>
        <w:pStyle w:val="style157"/>
        <w:numPr>
          <w:ilvl w:val="0"/>
          <w:numId w:val="101"/>
        </w:numPr>
        <w:rPr/>
      </w:pPr>
      <w:r>
        <w:t xml:space="preserve">If the reacting mixture is not stirred ‘evenly’, the reactant concentration in solution becomes much less near the solid, which tends to settle out at the bottom of the flask. </w:t>
      </w:r>
    </w:p>
    <w:p>
      <w:pPr>
        <w:pStyle w:val="style157"/>
        <w:numPr>
          <w:ilvl w:val="0"/>
          <w:numId w:val="101"/>
        </w:numPr>
        <w:rPr/>
      </w:pPr>
      <w:r>
        <w:t>Therefore, at the bottom of the flask the reaction prematurely slows down distorting the overall rate measurement and making the results uneven and therefore inaccurate. The 'unevenness' of the results is even more evident by giving the reaction mixture the 'odd stir'! You get jumps in the graph!!!</w:t>
      </w:r>
    </w:p>
    <w:p>
      <w:pPr>
        <w:pStyle w:val="style157"/>
        <w:numPr>
          <w:ilvl w:val="0"/>
          <w:numId w:val="101"/>
        </w:numPr>
        <w:rPr/>
      </w:pPr>
      <w:r>
        <w:t>Stirring cannot affect a completely mixed up solution at the particle level i.e. two solutions of soluble substance that react together are unaffected by stirring.</w:t>
      </w:r>
    </w:p>
    <w:p>
      <w:pPr>
        <w:pStyle w:val="style157"/>
        <w:rPr>
          <w:shd w:val="clear" w:color="auto" w:fill="00ffff"/>
        </w:rPr>
      </w:pPr>
      <w:r>
        <w:rPr/>
      </w:r>
      <w:r/>
      <w:r>
        <w:rPr/>
      </w:r>
      <w:r>
        <w:rPr/>
        <w:object>
          <v:shape id="1160" type="#_x0000_t75" filled="f" stroked="f" style="margin-left:0.0pt;margin-top:0.0pt;width:154.5pt;height:171.75pt;mso-wrap-distance-left:0.0pt;mso-wrap-distance-right:0.0pt;visibility:visible;">
            <v:imagedata r:id="rId7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60" DrawAspect="Content" ObjectID="0" r:id="rId74"/>
        </w:object>
      </w:r>
      <w:r>
        <w:rPr/>
      </w:r>
      <w:r>
        <w:t> =&gt;</w:t>
      </w:r>
      <w:r>
        <w:rPr/>
      </w:r>
      <w:r/>
      <w:r>
        <w:rPr/>
      </w:r>
      <w:r>
        <w:rPr/>
        <w:object>
          <v:shape id="1162" type="#_x0000_t75" filled="f" stroked="f" style="margin-left:0.0pt;margin-top:0.0pt;width:154.5pt;height:174.0pt;mso-wrap-distance-left:0.0pt;mso-wrap-distance-right:0.0pt;visibility:visible;">
            <v:imagedata r:id="rId7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62" DrawAspect="Content" ObjectID="0" r:id="rId76"/>
        </w:object>
      </w:r>
      <w:r>
        <w:rPr/>
      </w:r>
      <w:bookmarkStart w:id="30" w:name="TheeffectofTemperature"/>
    </w:p>
    <w:p>
      <w:pPr>
        <w:pStyle w:val="style157"/>
        <w:rPr>
          <w:b/>
          <w:bCs/>
          <w:shd w:val="clear" w:color="auto" w:fill="00ffff"/>
        </w:rPr>
      </w:pPr>
      <w:r>
        <w:rPr>
          <w:b/>
          <w:bCs/>
          <w:shd w:val="clear" w:color="auto" w:fill="00ffff"/>
        </w:rPr>
        <w:t>The effect of stirring on rate of reactions</w:t>
      </w:r>
    </w:p>
    <w:p>
      <w:pPr>
        <w:pStyle w:val="style157"/>
        <w:rPr>
          <w:shd w:val="clear" w:color="auto" w:fill="00ffff"/>
        </w:rPr>
      </w:pPr>
    </w:p>
    <w:p>
      <w:pPr>
        <w:pStyle w:val="style157"/>
        <w:rPr>
          <w:shd w:val="clear" w:color="auto" w:fill="00ffff"/>
        </w:rPr>
      </w:pPr>
    </w:p>
    <w:p>
      <w:pPr>
        <w:pStyle w:val="style157"/>
        <w:rPr>
          <w:shd w:val="clear" w:color="auto" w:fill="00ffff"/>
        </w:rPr>
      </w:pPr>
    </w:p>
    <w:p>
      <w:pPr>
        <w:pStyle w:val="style157"/>
        <w:rPr>
          <w:shd w:val="clear" w:color="auto" w:fill="00ffff"/>
        </w:rPr>
      </w:pPr>
    </w:p>
    <w:p>
      <w:pPr>
        <w:pStyle w:val="style157"/>
        <w:rPr>
          <w:shd w:val="clear" w:color="auto" w:fill="00ffff"/>
        </w:rPr>
      </w:pPr>
    </w:p>
    <w:p>
      <w:pPr>
        <w:pStyle w:val="style157"/>
        <w:rPr>
          <w:b/>
          <w:bCs/>
        </w:rPr>
      </w:pPr>
      <w:r>
        <w:rPr>
          <w:b/>
          <w:bCs/>
          <w:shd w:val="clear" w:color="auto" w:fill="00ffff"/>
        </w:rPr>
        <w:t>The effect of Temperature</w:t>
      </w:r>
      <w:bookmarkEnd w:id="30"/>
    </w:p>
    <w:p>
      <w:pPr>
        <w:pStyle w:val="style157"/>
        <w:rPr>
          <w:b/>
          <w:bCs/>
        </w:rPr>
      </w:pPr>
      <w:r>
        <w:rPr>
          <w:b/>
          <w:bCs/>
        </w:rPr>
        <w:pict>
          <v:rect id="1164" fillcolor="#a0a0a0" stroked="f" style="margin-left:0.0pt;margin-top:0.0pt;width:0.0pt;height:1.5pt;mso-wrap-distance-left:0.0pt;mso-wrap-distance-right:0.0pt;visibility:visible;" o:hr="t" o:hralign="center" o:hrstd="t">
            <v:stroke on="f"/>
            <v:fill/>
          </v:rect>
        </w:pict>
      </w:r>
    </w:p>
    <w:p>
      <w:pPr>
        <w:pStyle w:val="style157"/>
        <w:rPr>
          <w:b/>
          <w:bCs/>
        </w:rPr>
      </w:pPr>
      <w:r>
        <w:rPr>
          <w:b/>
          <w:bCs/>
          <w:shd w:val="clear" w:color="auto" w:fill="00ffff"/>
        </w:rPr>
        <w:t>Experimental methods for investigating the effect of temperature on the rate of a chemical reaction</w:t>
      </w:r>
    </w:p>
    <w:p>
      <w:pPr>
        <w:pStyle w:val="style157"/>
        <w:rPr/>
      </w:pPr>
      <w:r>
        <w:rPr/>
      </w:r>
      <w:r/>
      <w:r>
        <w:rPr/>
      </w:r>
      <w:r>
        <w:rPr/>
        <w:object>
          <v:shape id="1165" type="#_x0000_t75" filled="f" stroked="f" style="margin-left:0.0pt;margin-top:0.0pt;width:366.0pt;height:156.0pt;mso-wrap-distance-left:0.0pt;mso-wrap-distance-right:0.0pt;visibility:visible;">
            <v:imagedata r:id="rId6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65" DrawAspect="Content" ObjectID="0" r:id="rId77"/>
        </w:object>
      </w:r>
      <w:r>
        <w:rPr/>
      </w:r>
    </w:p>
    <w:p>
      <w:pPr>
        <w:pStyle w:val="style157"/>
        <w:rPr/>
      </w:pPr>
      <w:r>
        <w:t>(i) The above diagram illustrates how you can investigate how varying the temperature affects the rate at which it reacts with a given quantity of limestone granules.</w:t>
      </w:r>
    </w:p>
    <w:p>
      <w:pPr>
        <w:pStyle w:val="style157"/>
        <w:rPr/>
      </w:pPr>
      <w:r>
        <w:t xml:space="preserve">calcium carbonate (marble chips)  + hydrochloric acid ==&gt; calcium chloride + water + carbon dioxide </w:t>
      </w:r>
    </w:p>
    <w:p>
      <w:pPr>
        <w:pStyle w:val="style157"/>
        <w:rPr/>
      </w:pPr>
      <w:r>
        <w:t>CaCO</w:t>
      </w:r>
      <w:r>
        <w:rPr>
          <w:vertAlign w:val="subscript"/>
        </w:rPr>
        <w:t>3(s)</w:t>
      </w:r>
      <w:r>
        <w:t xml:space="preserve"> + 2HCl</w:t>
      </w:r>
      <w:r>
        <w:rPr>
          <w:vertAlign w:val="subscript"/>
        </w:rPr>
        <w:t>(aq)</w:t>
      </w:r>
      <w:r>
        <w:t xml:space="preserve"> ==&gt; CaCl</w:t>
      </w:r>
      <w:r>
        <w:rPr>
          <w:vertAlign w:val="subscript"/>
        </w:rPr>
        <w:t>2(aq)</w:t>
      </w:r>
      <w:r>
        <w:t xml:space="preserve"> + H</w:t>
      </w:r>
      <w:r>
        <w:rPr>
          <w:vertAlign w:val="subscript"/>
        </w:rPr>
        <w:t>2</w:t>
      </w:r>
      <w:r>
        <w:t>O</w:t>
      </w:r>
      <w:r>
        <w:rPr>
          <w:vertAlign w:val="subscript"/>
        </w:rPr>
        <w:t>(l)</w:t>
      </w:r>
      <w:r>
        <w:t xml:space="preserve"> + CO</w:t>
      </w:r>
      <w:r>
        <w:rPr>
          <w:vertAlign w:val="subscript"/>
        </w:rPr>
        <w:t>2(g)</w:t>
      </w:r>
    </w:p>
    <w:p>
      <w:pPr>
        <w:pStyle w:val="style157"/>
        <w:numPr>
          <w:ilvl w:val="0"/>
          <w:numId w:val="101"/>
        </w:numPr>
        <w:rPr/>
      </w:pPr>
      <w:r>
        <w:t>In the diagram above, the white 'blobs' represent carbon dioxide gas being evolved and the grey lumps the limestone chips, granules or powder.</w:t>
      </w:r>
    </w:p>
    <w:p>
      <w:pPr>
        <w:pStyle w:val="style157"/>
        <w:numPr>
          <w:ilvl w:val="0"/>
          <w:numId w:val="101"/>
        </w:numPr>
        <w:rPr/>
      </w:pPr>
      <w:r>
        <w:t>You must keep the following variables constant - the volume of hydrochloric acid, the mass of limestone AND its particle size, the concentration of the hydrochloric acid and TRY to keep a gentle constant stirring rate as you are noting down the time and volume of carbon dioxide gas formed.</w:t>
      </w:r>
    </w:p>
    <w:p>
      <w:pPr>
        <w:pStyle w:val="style157"/>
        <w:rPr/>
      </w:pPr>
      <w:r>
        <w:t>You repeat the experiment at different temperatures to see the effect of temperature on the rate-speed of the reaction between hydrochloric acid and limestone/marble chips-powder.</w:t>
      </w:r>
    </w:p>
    <w:p>
      <w:pPr>
        <w:pStyle w:val="style157"/>
        <w:numPr>
          <w:ilvl w:val="0"/>
          <w:numId w:val="101"/>
        </w:numPr>
        <w:rPr/>
      </w:pPr>
      <w:r>
        <w:t>measure the temperature at the start and finish of the reaction and use the average temperature. Its not that accurate, but its better than nothing and you should still be able to derive the general trend of how temperature affects the speed-rate of a reaction.</w:t>
      </w:r>
    </w:p>
    <w:p>
      <w:pPr>
        <w:pStyle w:val="style157"/>
        <w:rPr/>
      </w:pPr>
      <w:r>
        <w:t>(ii) The same apparatus can be used to investigate the how the speed of the decomposition of hydrogen peroxide varies at different temperatures in the presence of a fixed amount of catalyst (e.g. manganese(IV) oxide, manganese dioxide).</w:t>
      </w:r>
    </w:p>
    <w:p>
      <w:pPr>
        <w:pStyle w:val="style157"/>
        <w:rPr/>
      </w:pPr>
      <w:r>
        <w:t xml:space="preserve">hydrogen peroxide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rPr/>
      </w:pPr>
      <w:r>
        <w:t>In both these cases, measuring the initial rate of gas formation (see left diagram) gives a reasonably accurate measure of how fast the reaction is for that concentration.</w:t>
      </w:r>
    </w:p>
    <w:p>
      <w:pPr>
        <w:pStyle w:val="style157"/>
        <w:rPr/>
      </w:pPr>
    </w:p>
    <w:p>
      <w:pPr>
        <w:pStyle w:val="style157"/>
        <w:rPr/>
      </w:pPr>
    </w:p>
    <w:p>
      <w:pPr>
        <w:pStyle w:val="style157"/>
        <w:numPr>
          <w:ilvl w:val="0"/>
          <w:numId w:val="101"/>
        </w:numPr>
        <w:rPr/>
      </w:pPr>
      <w:r>
        <w:t>Everything should be mixed quickly and the clock started, but there is no need to stir the mixture once it is fully mixed.</w:t>
      </w:r>
    </w:p>
    <w:p>
      <w:pPr>
        <w:pStyle w:val="style157"/>
        <w:numPr>
          <w:ilvl w:val="0"/>
          <w:numId w:val="101"/>
        </w:numPr>
        <w:rPr/>
      </w:pPr>
      <w:r>
        <w:t>To vary the temperature of the reactant solution mixture, you will have to pre-heat the solutions, mix them, start the clock AND take the temperature. The reaction mixture may cool a little, so you can re-take the temperature at the end and use the average, not perfect, but more accurate than either temperature reading.</w:t>
      </w:r>
    </w:p>
    <w:p>
      <w:pPr>
        <w:pStyle w:val="style157"/>
        <w:numPr>
          <w:ilvl w:val="0"/>
          <w:numId w:val="101"/>
        </w:numPr>
        <w:rPr/>
      </w:pPr>
      <w:r>
        <w:t>You repeat the experiment at different temperatures to see their effect on the rate-speed of the acid promoted decomposition of sodium thiosulfate to form a sulfur precipitate. Typical results are shown below.</w:t>
      </w:r>
    </w:p>
    <w:p>
      <w:pPr>
        <w:pStyle w:val="style157"/>
        <w:rPr/>
      </w:pPr>
    </w:p>
    <w:tbl>
      <w:tblPr>
        <w:tblW w:w="8985" w:type="dxa"/>
        <w:tblCellSpacing w:w="15" w:type="dxa"/>
        <w:tblInd w:w="144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235"/>
        <w:gridCol w:w="950"/>
        <w:gridCol w:w="951"/>
        <w:gridCol w:w="951"/>
        <w:gridCol w:w="951"/>
        <w:gridCol w:w="966"/>
        <w:gridCol w:w="981"/>
      </w:tblGrid>
      <w:tr>
        <w:trPr>
          <w:tblCellSpacing w:w="15" w:type="dxa"/>
        </w:trPr>
        <w:tc>
          <w:tcPr>
            <w:tcW w:w="3225" w:type="dxa"/>
            <w:tcBorders>
              <w:top w:val="outset" w:sz="6" w:space="0" w:color="auto"/>
              <w:left w:val="outset" w:sz="6" w:space="0" w:color="auto"/>
              <w:bottom w:val="outset" w:sz="6" w:space="0" w:color="auto"/>
              <w:right w:val="outset" w:sz="6" w:space="0" w:color="auto"/>
            </w:tcBorders>
            <w:vAlign w:val="center"/>
            <w:hideMark/>
          </w:tcPr>
          <w:p>
            <w:pPr>
              <w:pStyle w:val="style157"/>
              <w:rPr/>
            </w:pPr>
            <w:r>
              <w:t>temperature (</w:t>
            </w:r>
            <w:r>
              <w:rPr>
                <w:vertAlign w:val="superscript"/>
              </w:rPr>
              <w:t>o</w:t>
            </w:r>
            <w:r>
              <w:t>C)</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20</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25</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30</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35</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pPr>
            <w:r>
              <w:t>40</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pPr>
            <w:r>
              <w:t>45</w:t>
            </w:r>
          </w:p>
        </w:tc>
      </w:tr>
      <w:tr>
        <w:tblPrEx/>
        <w:trPr>
          <w:tblCellSpacing w:w="15" w:type="dxa"/>
        </w:trPr>
        <w:tc>
          <w:tcPr>
            <w:tcW w:w="3225" w:type="dxa"/>
            <w:tcBorders>
              <w:top w:val="outset" w:sz="6" w:space="0" w:color="auto"/>
              <w:left w:val="outset" w:sz="6" w:space="0" w:color="auto"/>
              <w:bottom w:val="outset" w:sz="6" w:space="0" w:color="auto"/>
              <w:right w:val="outset" w:sz="6" w:space="0" w:color="auto"/>
            </w:tcBorders>
            <w:vAlign w:val="center"/>
            <w:hideMark/>
          </w:tcPr>
          <w:p>
            <w:pPr>
              <w:pStyle w:val="style157"/>
              <w:rPr/>
            </w:pPr>
            <w:r>
              <w:t>time for X to be obscured (s)</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240</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220</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190</w:t>
            </w:r>
          </w:p>
        </w:tc>
        <w:tc>
          <w:tcPr>
            <w:tcW w:w="930" w:type="dxa"/>
            <w:tcBorders>
              <w:top w:val="outset" w:sz="6" w:space="0" w:color="auto"/>
              <w:left w:val="outset" w:sz="6" w:space="0" w:color="auto"/>
              <w:bottom w:val="outset" w:sz="6" w:space="0" w:color="auto"/>
              <w:right w:val="outset" w:sz="6" w:space="0" w:color="auto"/>
            </w:tcBorders>
            <w:vAlign w:val="center"/>
            <w:hideMark/>
          </w:tcPr>
          <w:p>
            <w:pPr>
              <w:pStyle w:val="style157"/>
              <w:rPr/>
            </w:pPr>
            <w:r>
              <w:t>150</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pPr>
            <w:r>
              <w:t>100</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pPr>
            <w:r>
              <w:t>40</w:t>
            </w:r>
          </w:p>
        </w:tc>
      </w:tr>
    </w:tbl>
    <w:p>
      <w:pPr>
        <w:pStyle w:val="style157"/>
        <w:rPr/>
      </w:pPr>
      <w:r>
        <w:rPr>
          <w:noProof/>
        </w:rPr>
        <w:drawing>
          <wp:inline distL="0" distT="0" distB="0" distR="0">
            <wp:extent cx="722630" cy="629920"/>
            <wp:effectExtent l="0" t="0" r="1270" b="0"/>
            <wp:docPr id="1167" name="Picture 78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785"/>
                    <pic:cNvPicPr/>
                  </pic:nvPicPr>
                  <pic:blipFill>
                    <a:blip r:embed="rId78" cstate="print"/>
                    <a:srcRect l="0" t="0" r="0" b="0"/>
                    <a:stretch/>
                  </pic:blipFill>
                  <pic:spPr>
                    <a:xfrm rot="0">
                      <a:off x="0" y="0"/>
                      <a:ext cx="722630" cy="629920"/>
                    </a:xfrm>
                    <a:prstGeom prst="rect"/>
                    <a:ln>
                      <a:noFill/>
                    </a:ln>
                  </pic:spPr>
                </pic:pic>
              </a:graphicData>
            </a:graphic>
          </wp:inline>
        </w:drawing>
      </w:r>
      <w:r>
        <w:rPr>
          <w:noProof/>
        </w:rPr>
        <w:drawing>
          <wp:inline distL="0" distT="0" distB="0" distR="0">
            <wp:extent cx="735330" cy="629920"/>
            <wp:effectExtent l="0" t="0" r="7620" b="0"/>
            <wp:docPr id="1168" name="Picture 78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784"/>
                    <pic:cNvPicPr/>
                  </pic:nvPicPr>
                  <pic:blipFill>
                    <a:blip r:embed="rId79" cstate="print"/>
                    <a:srcRect l="0" t="0" r="0" b="0"/>
                    <a:stretch/>
                  </pic:blipFill>
                  <pic:spPr>
                    <a:xfrm rot="0">
                      <a:off x="0" y="0"/>
                      <a:ext cx="735330" cy="629920"/>
                    </a:xfrm>
                    <a:prstGeom prst="rect"/>
                    <a:ln>
                      <a:noFill/>
                    </a:ln>
                  </pic:spPr>
                </pic:pic>
              </a:graphicData>
            </a:graphic>
          </wp:inline>
        </w:drawing>
      </w:r>
      <w:r>
        <w:t xml:space="preserve">The graphs on the left shows how the reaction time and rate varies to obscure the X with increase in temperature of the hydrochloric acid and sodium thiosulfate </w:t>
      </w:r>
      <w:r>
        <w:t>mixture. The reciprocal of the reaction time can be taken as a measure of the speed of the reaction at that particular temperature.</w:t>
      </w:r>
    </w:p>
    <w:p>
      <w:pPr>
        <w:pStyle w:val="style157"/>
        <w:rPr/>
      </w:pPr>
      <w:r>
        <w:t> </w:t>
      </w:r>
    </w:p>
    <w:p>
      <w:pPr>
        <w:pStyle w:val="style157"/>
        <w:rPr/>
      </w:pPr>
      <w:r>
        <w:rPr/>
        <w:pict>
          <v:rect id="1169" fillcolor="#a0a0a0" stroked="f" style="margin-left:0.0pt;margin-top:0.0pt;width:0.0pt;height:1.5pt;mso-wrap-distance-left:0.0pt;mso-wrap-distance-right:0.0pt;visibility:visible;" o:hr="t" o:hralign="center" o:hrstd="t">
            <v:stroke on="f"/>
            <v:fill/>
          </v:rect>
        </w:pict>
      </w:r>
    </w:p>
    <w:p>
      <w:pPr>
        <w:pStyle w:val="style157"/>
        <w:rPr/>
      </w:pPr>
    </w:p>
    <w:p>
      <w:pPr>
        <w:pStyle w:val="style157"/>
        <w:rPr/>
      </w:pPr>
      <w:r>
        <w:rPr>
          <w:shd w:val="clear" w:color="auto" w:fill="ccffcc"/>
        </w:rPr>
        <w:t>HOW DOES TEMPERATURE AFFECT THE SPEED OF A CHEMICAL REACTION?</w:t>
      </w:r>
    </w:p>
    <w:p>
      <w:pPr>
        <w:pStyle w:val="style157"/>
        <w:rPr/>
      </w:pPr>
      <w:r>
        <w:rPr>
          <w:shd w:val="clear" w:color="auto" w:fill="ccffcc"/>
        </w:rPr>
        <w:t>IF SO, HOW AND WHY?</w:t>
      </w:r>
    </w:p>
    <w:p>
      <w:pPr>
        <w:pStyle w:val="style157"/>
        <w:rPr/>
      </w:pPr>
      <w:r>
        <w:rPr>
          <w:shd w:val="clear" w:color="auto" w:fill="ccffcc"/>
        </w:rPr>
        <w:t>Why does a reaction go faster at a higher temperature?</w:t>
      </w:r>
    </w:p>
    <w:p>
      <w:pPr>
        <w:pStyle w:val="style157"/>
        <w:numPr>
          <w:ilvl w:val="0"/>
          <w:numId w:val="101"/>
        </w:numPr>
        <w:rPr/>
      </w:pPr>
      <w:r>
        <w:t>The greater the temperature of the reactants, the greater the average kinetic energy of the particles.</w:t>
      </w:r>
    </w:p>
    <w:p>
      <w:pPr>
        <w:pStyle w:val="style157"/>
        <w:numPr>
          <w:ilvl w:val="0"/>
          <w:numId w:val="101"/>
        </w:numPr>
        <w:rPr/>
      </w:pPr>
      <w:r>
        <w:t>Therefore, the more chance of a successful more energetic 'fruitful' collision between two particles with sufficient combined kinetic energy to overcome the activation energy barrier, break bonds and form the products.</w:t>
      </w:r>
    </w:p>
    <w:p>
      <w:pPr>
        <w:pStyle w:val="style157"/>
        <w:numPr>
          <w:ilvl w:val="0"/>
          <w:numId w:val="101"/>
        </w:numPr>
        <w:rPr/>
      </w:pPr>
      <w:r>
        <w:t>The frequency of collision increases too, but this is the lesser of the two factors which both contribute to an increased rate of reaction on raising the temperature.</w:t>
      </w:r>
    </w:p>
    <w:p>
      <w:pPr>
        <w:pStyle w:val="style157"/>
        <w:numPr>
          <w:ilvl w:val="0"/>
          <w:numId w:val="101"/>
        </w:numPr>
        <w:rPr/>
      </w:pPr>
      <w:r>
        <w:t>When gases or liquids are heated the particles gain kinetic energy and on average move faster</w:t>
      </w:r>
      <w:r>
        <w:rPr>
          <w:lang w:val="en-US"/>
        </w:rPr>
        <w:t>.</w:t>
      </w:r>
    </w:p>
    <w:p>
      <w:pPr>
        <w:pStyle w:val="style157"/>
        <w:numPr>
          <w:ilvl w:val="0"/>
          <w:numId w:val="101"/>
        </w:numPr>
        <w:rPr/>
      </w:pPr>
      <w:r>
        <w:t>The increased speed increases the chance (frequency) of collision between reactant molecules and the rate of reaction increases.</w:t>
      </w:r>
    </w:p>
    <w:p>
      <w:pPr>
        <w:pStyle w:val="style157"/>
        <w:rPr/>
      </w:pPr>
      <w:r>
        <w:t>BUT this is NOT the main reason for the increased reaction speed, so be careful in your theory explanations if investigating the effect of temperature</w:t>
      </w:r>
      <w:r>
        <w:rPr>
          <w:lang w:val="en-US"/>
        </w:rPr>
        <w:t>.</w:t>
      </w:r>
    </w:p>
    <w:p>
      <w:pPr>
        <w:pStyle w:val="style157"/>
        <w:rPr/>
      </w:pPr>
    </w:p>
    <w:p>
      <w:pPr>
        <w:pStyle w:val="style157"/>
        <w:numPr>
          <w:ilvl w:val="0"/>
          <w:numId w:val="101"/>
        </w:numPr>
        <w:rPr/>
      </w:pPr>
      <w:r>
        <w:t>The more important factor is the kinetic energy of the particles and therefore the higher energy collisions when the temperature is raised.</w:t>
      </w:r>
    </w:p>
    <w:p>
      <w:pPr>
        <w:pStyle w:val="style157"/>
        <w:rPr/>
      </w:pPr>
      <w:r>
        <w:t xml:space="preserve">NOTE: Before any change takes place on collision, the colliding molecules must have a minimum kinetic energy called the </w:t>
      </w:r>
      <w:r>
        <w:rPr>
          <w:color w:val="ff0000"/>
        </w:rPr>
        <w:t xml:space="preserve">Activation Energy </w:t>
      </w:r>
      <w:r>
        <w:t xml:space="preserve">shown on the energy level diagrams below (sometimes called reaction profile/progress diagrams - shown below). </w:t>
      </w:r>
    </w:p>
    <w:p>
      <w:pPr>
        <w:pStyle w:val="style157"/>
        <w:numPr>
          <w:ilvl w:val="0"/>
          <w:numId w:val="101"/>
        </w:numPr>
        <w:rPr/>
      </w:pPr>
      <w:r>
        <w:t xml:space="preserve">Going up and to the top 'hump' represents bond breaking on reacting particle collision. The </w:t>
      </w:r>
      <w:r>
        <w:rPr>
          <w:shd w:val="clear" w:color="auto" w:fill="ff99ff"/>
        </w:rPr>
        <w:t>purple arrow</w:t>
      </w:r>
      <w:r>
        <w:t xml:space="preserve"> up represents this minimum energy needed to break bonds to initiate the reaction, that is the </w:t>
      </w:r>
      <w:r>
        <w:rPr>
          <w:shd w:val="clear" w:color="auto" w:fill="ff99ff"/>
        </w:rPr>
        <w:t>activation energy</w:t>
      </w:r>
      <w:r>
        <w:t>.</w:t>
      </w:r>
    </w:p>
    <w:p>
      <w:pPr>
        <w:pStyle w:val="style157"/>
        <w:numPr>
          <w:ilvl w:val="0"/>
          <w:numId w:val="101"/>
        </w:numPr>
        <w:rPr/>
      </w:pPr>
      <w:r>
        <w:t xml:space="preserve">Going down the other side represents the new bonds formed in the reaction products. The </w:t>
      </w:r>
      <w:r>
        <w:rPr>
          <w:shd w:val="clear" w:color="auto" w:fill="ff6666"/>
        </w:rPr>
        <w:t>red arrow</w:t>
      </w:r>
      <w:r>
        <w:t xml:space="preserve"> down represents the </w:t>
      </w:r>
      <w:r>
        <w:rPr>
          <w:shd w:val="clear" w:color="auto" w:fill="ff6666"/>
        </w:rPr>
        <w:t>energy released - exothermic</w:t>
      </w:r>
      <w:r>
        <w:t xml:space="preserve"> reaction.</w:t>
      </w:r>
    </w:p>
    <w:p>
      <w:pPr>
        <w:pStyle w:val="style157"/>
        <w:numPr>
          <w:ilvl w:val="0"/>
          <w:numId w:val="101"/>
        </w:numPr>
        <w:rPr/>
      </w:pPr>
      <w:r>
        <w:t>It does not matter whether the reaction is an exothermic or an endothermic in terms of energy change, its the activation energy which is the most important factor in terms of temperature and its effect on reaction speed.</w:t>
      </w:r>
    </w:p>
    <w:p>
      <w:pPr>
        <w:pStyle w:val="style157"/>
        <w:numPr>
          <w:ilvl w:val="0"/>
          <w:numId w:val="101"/>
        </w:numPr>
        <w:rPr/>
      </w:pPr>
      <w:r>
        <w:t xml:space="preserve">Now heated molecules have a greater average kinetic energy, and so at higher temperatures, a greater proportion of them have the required activation energy to react </w:t>
      </w:r>
      <w:r>
        <w:t>i.e. their combined kinetic energy on collision is sufficient to break open bonds and allow the reaction to proceed to product formation.</w:t>
      </w:r>
    </w:p>
    <w:p>
      <w:pPr>
        <w:pStyle w:val="style157"/>
        <w:numPr>
          <w:ilvl w:val="0"/>
          <w:numId w:val="101"/>
        </w:numPr>
        <w:rPr/>
      </w:pPr>
      <w:r>
        <w:t>This means that the increased chance of 'fruitful' higher energy collision greatly increases the speed of the reaction, depending on the fraction of molecules with enough energy to react.</w:t>
      </w:r>
    </w:p>
    <w:p>
      <w:pPr>
        <w:pStyle w:val="style157"/>
        <w:rPr/>
      </w:pPr>
    </w:p>
    <w:p>
      <w:pPr>
        <w:pStyle w:val="style157"/>
        <w:rPr/>
      </w:pPr>
      <w:r>
        <w:rPr/>
      </w:r>
      <w:r/>
      <w:r>
        <w:rPr/>
      </w:r>
      <w:r>
        <w:rPr/>
        <w:object>
          <v:shape id="1174" type="#_x0000_t75" filled="f" stroked="f" style="margin-left:0.0pt;margin-top:0.0pt;width:222.75pt;height:111.0pt;mso-wrap-distance-left:0.0pt;mso-wrap-distance-right:0.0pt;visibility:visible;">
            <v:imagedata r:id="rId8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74" DrawAspect="Content" ObjectID="0" r:id="rId81"/>
        </w:object>
      </w:r>
      <w:r>
        <w:rPr/>
      </w:r>
      <w:r>
        <w:rPr/>
      </w:r>
      <w:r/>
      <w:r>
        <w:rPr/>
      </w:r>
      <w:r>
        <w:rPr/>
        <w:object>
          <v:shape id="1176" type="#_x0000_t75" filled="f" stroked="f" style="margin-left:0.0pt;margin-top:0.0pt;width:202.5pt;height:113.25pt;mso-wrap-distance-left:0.0pt;mso-wrap-distance-right:0.0pt;visibility:visible;">
            <v:imagedata r:id="rId8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76" DrawAspect="Content" ObjectID="0" r:id="rId83"/>
        </w:object>
      </w:r>
      <w:r>
        <w:rPr/>
      </w:r>
    </w:p>
    <w:p>
      <w:pPr>
        <w:pStyle w:val="style157"/>
        <w:rPr/>
      </w:pPr>
    </w:p>
    <w:p>
      <w:pPr>
        <w:pStyle w:val="style157"/>
        <w:numPr>
          <w:ilvl w:val="0"/>
          <w:numId w:val="101"/>
        </w:numPr>
        <w:rPr/>
      </w:pPr>
      <w:r>
        <w:t>So, at a higher temperature, there are more particles with the higher kinetic energies. Therefore there will be more particles colliding with enough energy to overcome the threshold activation energy.</w:t>
      </w:r>
    </w:p>
    <w:p>
      <w:pPr>
        <w:pStyle w:val="style157"/>
        <w:numPr>
          <w:ilvl w:val="0"/>
          <w:numId w:val="101"/>
        </w:numPr>
        <w:rPr/>
      </w:pPr>
      <w:r>
        <w:t>It is this increased chance of a 'successful' or 'fruitful' higher energy collision leading to product formation, that is the major factor, and this effect increases more than the increased frequency of particle collision, for a similar rise in temperature.</w:t>
      </w:r>
    </w:p>
    <w:p>
      <w:pPr>
        <w:pStyle w:val="style157"/>
        <w:rPr/>
      </w:pPr>
    </w:p>
    <w:p>
      <w:pPr>
        <w:pStyle w:val="style157"/>
        <w:rPr/>
      </w:pPr>
    </w:p>
    <w:bookmarkStart w:id="31" w:name="3f"/>
    <w:bookmarkStart w:id="32" w:name="TheeffectofaCatalyst"/>
    <w:bookmarkEnd w:id="31"/>
    <w:p>
      <w:pPr>
        <w:pStyle w:val="style157"/>
        <w:rPr>
          <w:b/>
          <w:bCs/>
        </w:rPr>
      </w:pPr>
      <w:r>
        <w:rPr>
          <w:b/>
          <w:bCs/>
          <w:shd w:val="clear" w:color="auto" w:fill="00ffff"/>
        </w:rPr>
        <w:t>The effect of a Catalyst</w:t>
      </w:r>
      <w:bookmarkEnd w:id="32"/>
      <w:r>
        <w:rPr>
          <w:b/>
          <w:bCs/>
        </w:rPr>
        <w:pict>
          <v:rect id="1178" fillcolor="#a0a0a0" stroked="f" style="margin-left:0.0pt;margin-top:0.0pt;width:0.0pt;height:1.5pt;mso-wrap-distance-left:0.0pt;mso-wrap-distance-right:0.0pt;visibility:visible;" o:hr="t" o:hralign="center" o:hrstd="t">
            <v:stroke on="f"/>
            <v:fill/>
          </v:rect>
        </w:pict>
      </w:r>
    </w:p>
    <w:p>
      <w:pPr>
        <w:pStyle w:val="style157"/>
        <w:rPr>
          <w:b/>
          <w:bCs/>
        </w:rPr>
      </w:pPr>
      <w:r>
        <w:rPr>
          <w:b/>
          <w:bCs/>
          <w:shd w:val="clear" w:color="auto" w:fill="00ffff"/>
        </w:rPr>
        <w:t>Experimental methods for investigating the effect of a catalyst on the rate of a chemical reaction</w:t>
      </w:r>
    </w:p>
    <w:p>
      <w:pPr>
        <w:pStyle w:val="style157"/>
        <w:rPr/>
      </w:pPr>
      <w:r>
        <w:rPr/>
      </w:r>
      <w:r/>
      <w:r>
        <w:rPr/>
      </w:r>
      <w:r>
        <w:rPr/>
        <w:object>
          <v:shape id="1179" type="#_x0000_t75" filled="f" stroked="f" style="margin-left:0.0pt;margin-top:0.0pt;width:430.5pt;height:181.5pt;mso-wrap-distance-left:0.0pt;mso-wrap-distance-right:0.0pt;visibility:visible;">
            <v:imagedata r:id="rId8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79" DrawAspect="Content" ObjectID="0" r:id="rId85"/>
        </w:object>
      </w:r>
      <w:r>
        <w:rPr/>
      </w:r>
    </w:p>
    <w:p>
      <w:pPr>
        <w:pStyle w:val="style157"/>
        <w:numPr>
          <w:ilvl w:val="0"/>
          <w:numId w:val="101"/>
        </w:numPr>
        <w:rPr/>
      </w:pPr>
      <w:r>
        <w:t>Oxygen gas is given off which can be collected in the gas syringe and its volume is used to measure how fast the reaction is going. The grey 'blobs' could represent the solid insoluble catalyst.</w:t>
      </w:r>
    </w:p>
    <w:p>
      <w:pPr>
        <w:pStyle w:val="style157"/>
        <w:numPr>
          <w:ilvl w:val="0"/>
          <w:numId w:val="101"/>
        </w:numPr>
        <w:rPr/>
      </w:pPr>
      <w:r>
        <w:t>In the diagram above, the white 'blobs' represent oxygen gas being evolved and the grey lumps the catalyst powder.</w:t>
      </w:r>
    </w:p>
    <w:p>
      <w:pPr>
        <w:pStyle w:val="style157"/>
        <w:rPr/>
      </w:pPr>
      <w:r>
        <w:t xml:space="preserve">hydrogen peroxide == catalyst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numPr>
          <w:ilvl w:val="0"/>
          <w:numId w:val="101"/>
        </w:numPr>
        <w:rPr/>
      </w:pPr>
      <w:r>
        <w:t>MnO</w:t>
      </w:r>
      <w:r>
        <w:rPr>
          <w:vertAlign w:val="subscript"/>
        </w:rPr>
        <w:t>2</w:t>
      </w:r>
      <w:r>
        <w:t xml:space="preserve"> Manganese(IV) oxide (manganese dioxide'), is a very effective catalyst, but you  can also try other transition metal oxides as catalysts like CuO copper(II) oxide.</w:t>
      </w:r>
    </w:p>
    <w:p>
      <w:pPr>
        <w:pStyle w:val="style157"/>
        <w:rPr/>
      </w:pPr>
      <w:r>
        <w:t>The variables to be kept constant are - the concentration of the hydrogen peroxide solution, the volume of the hydrogen peroxide, the same amount of catalyst (ideally of the same particle size) and the temperature of the reaction mixture.</w:t>
      </w:r>
    </w:p>
    <w:p>
      <w:pPr>
        <w:pStyle w:val="style157"/>
        <w:rPr/>
      </w:pPr>
      <w:r>
        <w:t>You must also swirl the flask gently to ensure a good mixing as the reaction proceeds.</w:t>
      </w:r>
    </w:p>
    <w:p>
      <w:pPr>
        <w:pStyle w:val="style157"/>
        <w:rPr>
          <w:shd w:val="clear" w:color="auto" w:fill="ccffcc"/>
        </w:rPr>
      </w:pPr>
    </w:p>
    <w:p>
      <w:pPr>
        <w:pStyle w:val="style157"/>
        <w:rPr>
          <w:shd w:val="clear" w:color="auto" w:fill="ccffcc"/>
        </w:rPr>
      </w:pPr>
    </w:p>
    <w:p>
      <w:pPr>
        <w:pStyle w:val="style157"/>
        <w:rPr>
          <w:b/>
          <w:bCs/>
        </w:rPr>
      </w:pPr>
      <w:r>
        <w:rPr>
          <w:b/>
          <w:bCs/>
          <w:shd w:val="clear" w:color="auto" w:fill="ccffcc"/>
        </w:rPr>
        <w:t xml:space="preserve">WHAT IS A CATALYST? </w:t>
      </w:r>
    </w:p>
    <w:p>
      <w:pPr>
        <w:pStyle w:val="style157"/>
        <w:rPr>
          <w:b/>
          <w:bCs/>
        </w:rPr>
      </w:pPr>
      <w:r>
        <w:rPr>
          <w:b/>
          <w:bCs/>
          <w:shd w:val="clear" w:color="auto" w:fill="ccffcc"/>
        </w:rPr>
        <w:t>HOW DOES A CATALYST AFFECT THE SPEED OF A CHEMICAL REACTION?</w:t>
      </w:r>
    </w:p>
    <w:p>
      <w:pPr>
        <w:pStyle w:val="style157"/>
        <w:rPr>
          <w:b/>
          <w:bCs/>
        </w:rPr>
      </w:pPr>
      <w:r>
        <w:rPr>
          <w:b/>
          <w:bCs/>
          <w:shd w:val="clear" w:color="auto" w:fill="ccffcc"/>
        </w:rPr>
        <w:t>HOW DOES A CATALYST WORK?</w:t>
      </w:r>
    </w:p>
    <w:p>
      <w:pPr>
        <w:pStyle w:val="style157"/>
        <w:rPr>
          <w:b/>
          <w:bCs/>
        </w:rPr>
      </w:pPr>
      <w:r>
        <w:rPr>
          <w:b/>
          <w:bCs/>
          <w:shd w:val="clear" w:color="auto" w:fill="ccffcc"/>
        </w:rPr>
        <w:t>Why does a catalyst speed up a reaction?</w:t>
      </w:r>
    </w:p>
    <w:p>
      <w:pPr>
        <w:pStyle w:val="style157"/>
        <w:rPr/>
      </w:pPr>
      <w:r>
        <w:rPr>
          <w:color w:val="ff3300"/>
        </w:rPr>
        <w:t>A student once asked "what is the opposite of a catalyst?</w:t>
      </w:r>
      <w:r>
        <w:rPr>
          <w:color w:val="00cc00"/>
        </w:rPr>
        <w:t>There is no real opposite to a catalyst, other than the uncatalysed reaction!</w:t>
      </w:r>
      <w:r>
        <w:t xml:space="preserve"> However, catalysed reactions are very important in industry and most biochemistry involves enzyme catalysts.</w:t>
      </w:r>
    </w:p>
    <w:p>
      <w:pPr>
        <w:pStyle w:val="style157"/>
        <w:numPr>
          <w:ilvl w:val="0"/>
          <w:numId w:val="101"/>
        </w:numPr>
        <w:rPr/>
      </w:pPr>
      <w:r>
        <w:t>The word catalyst means an added substance, in contact with the reactants, that changes the rate of a reaction without itself being chemically changed in the end. The catalyst may temporarily changed though!</w:t>
      </w:r>
    </w:p>
    <w:p>
      <w:pPr>
        <w:pStyle w:val="style157"/>
        <w:rPr/>
      </w:pPr>
      <w:r>
        <w:t xml:space="preserve">There are  two phrases you may come across: </w:t>
      </w:r>
    </w:p>
    <w:p>
      <w:pPr>
        <w:pStyle w:val="style157"/>
        <w:numPr>
          <w:ilvl w:val="0"/>
          <w:numId w:val="101"/>
        </w:numPr>
        <w:rPr>
          <w:color w:val="00b0f0"/>
        </w:rPr>
      </w:pPr>
      <w:r>
        <w:rPr>
          <w:color w:val="00b0f0"/>
        </w:rPr>
        <w:t xml:space="preserve">a 'positive catalyst' </w:t>
      </w:r>
      <w:r>
        <w:t xml:space="preserve">meaning speeding up the reaction (plenty of examples in most chemistry courses).Also called </w:t>
      </w:r>
      <w:r>
        <w:rPr>
          <w:color w:val="00b0f0"/>
        </w:rPr>
        <w:t>promoter</w:t>
      </w:r>
    </w:p>
    <w:p>
      <w:pPr>
        <w:pStyle w:val="style157"/>
        <w:numPr>
          <w:ilvl w:val="0"/>
          <w:numId w:val="101"/>
        </w:numPr>
        <w:rPr/>
      </w:pPr>
      <w:r>
        <w:t xml:space="preserve">OR </w:t>
      </w:r>
      <w:r>
        <w:rPr>
          <w:color w:val="ff0000"/>
        </w:rPr>
        <w:t xml:space="preserve">a 'negative catalyst' </w:t>
      </w:r>
      <w:r>
        <w:t xml:space="preserve">slowing down a reaction. Also called </w:t>
      </w:r>
      <w:r>
        <w:rPr>
          <w:color w:val="ff0000"/>
        </w:rPr>
        <w:t>inhibitor.</w:t>
      </w:r>
    </w:p>
    <w:p>
      <w:pPr>
        <w:pStyle w:val="style157"/>
        <w:numPr>
          <w:ilvl w:val="0"/>
          <w:numId w:val="101"/>
        </w:numPr>
        <w:rPr/>
      </w:pPr>
      <w:r>
        <w:t xml:space="preserve">Catalysts increase the rate of a reaction by helping break chemical bonds in reactant molecules and provide a 'different pathway' for the reaction. </w:t>
      </w:r>
    </w:p>
    <w:p>
      <w:pPr>
        <w:pStyle w:val="style157"/>
        <w:numPr>
          <w:ilvl w:val="0"/>
          <w:numId w:val="101"/>
        </w:numPr>
        <w:rPr/>
      </w:pPr>
      <w:r>
        <w:t>This effectively means the Activation Energy is reduced, irrespective of whether its an exothermic or endothermic reaction (see diagrams below).</w:t>
      </w:r>
    </w:p>
    <w:p>
      <w:pPr>
        <w:pStyle w:val="style157"/>
        <w:rPr/>
      </w:pPr>
    </w:p>
    <w:p>
      <w:pPr>
        <w:pStyle w:val="style157"/>
        <w:rPr/>
      </w:pPr>
    </w:p>
    <w:p>
      <w:pPr>
        <w:pStyle w:val="style157"/>
        <w:rPr/>
      </w:pPr>
      <w:r>
        <w:rPr/>
      </w:r>
      <w:r/>
      <w:r>
        <w:rPr/>
      </w:r>
      <w:r>
        <w:rPr/>
        <w:object>
          <v:shape id="1181" type="#_x0000_t75" filled="f" stroked="f" style="margin-left:0.0pt;margin-top:0.0pt;width:170.25pt;height:112.5pt;mso-wrap-distance-left:0.0pt;mso-wrap-distance-right:0.0pt;visibility:visible;">
            <v:imagedata r:id="rId8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81" DrawAspect="Content" ObjectID="0" r:id="rId87"/>
        </w:object>
      </w:r>
      <w:r>
        <w:rPr/>
      </w:r>
      <w:r>
        <w:rPr/>
      </w:r>
      <w:r/>
      <w:r>
        <w:rPr/>
      </w:r>
      <w:r>
        <w:rPr/>
        <w:object>
          <v:shape id="1183" type="#_x0000_t75" filled="f" stroked="f" style="margin-left:0.0pt;margin-top:0.0pt;width:223.5pt;height:116.25pt;mso-wrap-distance-left:0.0pt;mso-wrap-distance-right:0.0pt;visibility:visible;">
            <v:imagedata r:id="rId8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83" DrawAspect="Content" ObjectID="0" r:id="rId89"/>
        </w:object>
      </w:r>
      <w:r>
        <w:rPr/>
      </w:r>
    </w:p>
    <w:p>
      <w:pPr>
        <w:pStyle w:val="style157"/>
        <w:numPr>
          <w:ilvl w:val="0"/>
          <w:numId w:val="101"/>
        </w:numPr>
        <w:rPr/>
      </w:pPr>
      <w:r>
        <w:t>The catalyst does NOT increase the energy of the reactant molecules!</w:t>
      </w:r>
    </w:p>
    <w:p>
      <w:pPr>
        <w:pStyle w:val="style157"/>
        <w:numPr>
          <w:ilvl w:val="0"/>
          <w:numId w:val="101"/>
        </w:numPr>
        <w:rPr/>
      </w:pPr>
      <w:r>
        <w:t>Neither does a catalyst increase the frequency of reactant particle collisions.</w:t>
      </w:r>
    </w:p>
    <w:p>
      <w:pPr>
        <w:pStyle w:val="style157"/>
        <w:numPr>
          <w:ilvl w:val="0"/>
          <w:numId w:val="101"/>
        </w:numPr>
        <w:rPr/>
      </w:pPr>
      <w:r>
        <w:t>Many solution or gaseous catalysed reactions involve a solid catalyst.</w:t>
      </w:r>
    </w:p>
    <w:p>
      <w:pPr>
        <w:pStyle w:val="style157"/>
        <w:numPr>
          <w:ilvl w:val="0"/>
          <w:numId w:val="101"/>
        </w:numPr>
        <w:rPr/>
      </w:pPr>
      <w:r>
        <w:t>The reactant molecules are adsorbed onto the surface, and this 'sticking on to the surface' enables the bonds of the reactant molecules to be more easily broken.</w:t>
      </w:r>
    </w:p>
    <w:p>
      <w:pPr>
        <w:pStyle w:val="style157"/>
        <w:numPr>
          <w:ilvl w:val="0"/>
          <w:numId w:val="101"/>
        </w:numPr>
        <w:rPr/>
      </w:pPr>
      <w:r>
        <w:t>This is actually what 'lowering of the activation energy' means at the molecular level, how easy is it to break bonds, so we are getting a bit technical here!</w:t>
      </w:r>
    </w:p>
    <w:p>
      <w:pPr>
        <w:pStyle w:val="style157"/>
        <w:numPr>
          <w:ilvl w:val="0"/>
          <w:numId w:val="101"/>
        </w:numPr>
        <w:rPr/>
      </w:pPr>
      <w:r>
        <w:t>Although a true catalyst does take part in the reaction and may change chemically temporarily, but it does not get used up and can be reused/regenerated with more reactants. It does not change chemically or get used up in the end.</w:t>
      </w:r>
    </w:p>
    <w:p>
      <w:pPr>
        <w:pStyle w:val="style157"/>
        <w:numPr>
          <w:ilvl w:val="0"/>
          <w:numId w:val="101"/>
        </w:numPr>
        <w:rPr/>
      </w:pPr>
      <w:r>
        <w:t>Black manganese(IV) oxide (manganese dioxide) catalyses the decomposition of hydrogen peroxide.</w:t>
      </w:r>
    </w:p>
    <w:p>
      <w:pPr>
        <w:pStyle w:val="style157"/>
        <w:rPr/>
      </w:pPr>
      <w:r>
        <w:t xml:space="preserve">hydrogen peroxide ==&gt; water + oxygen </w:t>
      </w:r>
    </w:p>
    <w:p>
      <w:pPr>
        <w:pStyle w:val="style157"/>
        <w:rPr/>
      </w:pPr>
      <w:r>
        <w:t>2H</w:t>
      </w:r>
      <w:r>
        <w:rPr>
          <w:vertAlign w:val="subscript"/>
        </w:rPr>
        <w:t>2</w:t>
      </w:r>
      <w:r>
        <w:t>O</w:t>
      </w:r>
      <w:r>
        <w:rPr>
          <w:vertAlign w:val="subscript"/>
        </w:rPr>
        <w:t>2(aq)</w:t>
      </w:r>
      <w:r>
        <w:t xml:space="preserve"> ==&gt; 2H</w:t>
      </w:r>
      <w:r>
        <w:rPr>
          <w:vertAlign w:val="subscript"/>
        </w:rPr>
        <w:t>2</w:t>
      </w:r>
      <w:r>
        <w:t>O</w:t>
      </w:r>
      <w:r>
        <w:rPr>
          <w:vertAlign w:val="subscript"/>
        </w:rPr>
        <w:t>(l)</w:t>
      </w:r>
      <w:r>
        <w:t xml:space="preserve"> + O</w:t>
      </w:r>
      <w:r>
        <w:rPr>
          <w:vertAlign w:val="subscript"/>
        </w:rPr>
        <w:t>2(g)</w:t>
      </w:r>
    </w:p>
    <w:p>
      <w:pPr>
        <w:pStyle w:val="style157"/>
        <w:numPr>
          <w:ilvl w:val="0"/>
          <w:numId w:val="101"/>
        </w:numPr>
        <w:rPr/>
      </w:pPr>
      <w:r>
        <w:t>The manganese dioxide is chemically the same at the end of the reaction but it may change a little physically if its a solid e.g.</w:t>
      </w:r>
    </w:p>
    <w:p>
      <w:pPr>
        <w:pStyle w:val="style157"/>
        <w:numPr>
          <w:ilvl w:val="0"/>
          <w:numId w:val="101"/>
        </w:numPr>
        <w:rPr/>
      </w:pPr>
      <w:r>
        <w:t>In the hydrogen peroxide solution decomposition by the solid black catalyst manganese dioxide, the solid can be filtered off when reaction stops 'fizzing' i.e. all of the hydrogen peroxide has reacted-decomposed.</w:t>
      </w:r>
    </w:p>
    <w:p>
      <w:pPr>
        <w:pStyle w:val="style157"/>
        <w:numPr>
          <w:ilvl w:val="0"/>
          <w:numId w:val="101"/>
        </w:numPr>
        <w:rPr/>
      </w:pPr>
      <w:r>
        <w:t>After washing with water, the catalyst can be collected and added to fresh colourless hydrogen peroxide solution and the oxygen production 'fizzing' is instantaneous! In other words the catalyst hasn't changed chemically and is as effective as it was fresh from the bottle!</w:t>
      </w:r>
    </w:p>
    <w:p>
      <w:pPr>
        <w:pStyle w:val="style157"/>
        <w:numPr>
          <w:ilvl w:val="0"/>
          <w:numId w:val="101"/>
        </w:numPr>
        <w:rPr/>
      </w:pPr>
      <w:r>
        <w:t>Note: At the end of the experiment the solution is sometimes stained brown from minute manganese dioxide particles. The reaction is exothermic and the heat has probably caused some disintegration of the catalyst into much finer particles which appear to be (but not) dissolved. In other words the catalyst has changed physically BUT NOT chemically.</w:t>
      </w:r>
    </w:p>
    <w:p>
      <w:pPr>
        <w:pStyle w:val="style157"/>
        <w:numPr>
          <w:ilvl w:val="0"/>
          <w:numId w:val="101"/>
        </w:numPr>
        <w:rPr/>
      </w:pPr>
      <w:r>
        <w:t>Using an effective catalyst can reduce costs in the chemical and food industries by increasing the rate of reaction (more efficient) and lowering the energy requirements if the process can be done at lower temperatures.</w:t>
      </w:r>
    </w:p>
    <w:p>
      <w:pPr>
        <w:pStyle w:val="style157"/>
        <w:numPr>
          <w:ilvl w:val="0"/>
          <w:numId w:val="101"/>
        </w:numPr>
        <w:rPr/>
      </w:pPr>
      <w:r>
        <w:t>Increasing the rate of reaction saves time and operating at a lower temperature saves energy and therefore saves money.</w:t>
      </w:r>
    </w:p>
    <w:p>
      <w:pPr>
        <w:pStyle w:val="style157"/>
        <w:rPr>
          <w:highlight w:val="magenta"/>
        </w:rPr>
      </w:pPr>
      <w:r>
        <w:rPr>
          <w:rFonts w:cs="Consolas"/>
          <w:highlight w:val="magenta"/>
        </w:rPr>
        <w:t>NOTE:</w:t>
      </w:r>
      <w:r>
        <w:rPr>
          <w:highlight w:val="magenta"/>
        </w:rPr>
        <w:t xml:space="preserve"> Sulfur compounds poison the iron catalyst used in the Haber synthesis of ammonia.</w:t>
      </w:r>
    </w:p>
    <w:p>
      <w:pPr>
        <w:pStyle w:val="style157"/>
        <w:rPr/>
      </w:pPr>
      <w:r>
        <w:rPr>
          <w:highlight w:val="magenta"/>
        </w:rPr>
        <w:t>One way of minimising the poisoning-contamination of catalysts is to purify the reactant molecules before they enter the chemical reactor chamber.</w:t>
      </w:r>
    </w:p>
    <w:p>
      <w:pPr>
        <w:pStyle w:val="style157"/>
        <w:numPr>
          <w:ilvl w:val="0"/>
          <w:numId w:val="101"/>
        </w:numPr>
        <w:rPr/>
      </w:pPr>
      <w:r>
        <w:t>Different reactions need different catalysts and they are all extremely important in industry:</w:t>
      </w:r>
    </w:p>
    <w:p>
      <w:pPr>
        <w:pStyle w:val="style157"/>
        <w:numPr>
          <w:ilvl w:val="0"/>
          <w:numId w:val="101"/>
        </w:numPr>
        <w:rPr/>
      </w:pPr>
      <w:r>
        <w:t>Catalysts make chemical industrial processes much more efficient and economic e.g.</w:t>
      </w:r>
    </w:p>
    <w:p>
      <w:pPr>
        <w:pStyle w:val="style157"/>
        <w:numPr>
          <w:ilvl w:val="0"/>
          <w:numId w:val="101"/>
        </w:numPr>
        <w:rPr/>
      </w:pPr>
      <w:r>
        <w:t>Nickel catalyses the hydrogenation of unsaturated fats to margarine</w:t>
      </w:r>
    </w:p>
    <w:p>
      <w:pPr>
        <w:pStyle w:val="style157"/>
        <w:numPr>
          <w:ilvl w:val="0"/>
          <w:numId w:val="101"/>
        </w:numPr>
        <w:rPr/>
      </w:pPr>
      <w:r>
        <w:t>iron catalyses the combination of unreactive nitrogen and hydrogen to form ammonia</w:t>
      </w:r>
    </w:p>
    <w:p>
      <w:pPr>
        <w:pStyle w:val="style157"/>
        <w:numPr>
          <w:ilvl w:val="0"/>
          <w:numId w:val="101"/>
        </w:numPr>
        <w:rPr/>
      </w:pPr>
      <w:r>
        <w:t>Enzymes in yeast convert sugar into alcohol</w:t>
      </w:r>
    </w:p>
    <w:p>
      <w:pPr>
        <w:pStyle w:val="style157"/>
        <w:numPr>
          <w:ilvl w:val="0"/>
          <w:numId w:val="101"/>
        </w:numPr>
        <w:rPr/>
      </w:pPr>
      <w:r>
        <w:t>Zeolite minerals catalyse the cracking of big hydrocarbon molecules into smaller ones</w:t>
      </w:r>
    </w:p>
    <w:p>
      <w:pPr>
        <w:pStyle w:val="style157"/>
        <w:numPr>
          <w:ilvl w:val="0"/>
          <w:numId w:val="101"/>
        </w:numPr>
        <w:rPr/>
      </w:pPr>
      <w:r>
        <w:t>Catalysts in car exhausts (catalytic converters) change harmful carbon monoxide and nitrogen monoxide into harmless carbon dioxide and nitrogen, they also convert unburned potentially carcinogenic hydrocarbons into carbon dioxide and water.</w:t>
      </w:r>
    </w:p>
    <w:p>
      <w:pPr>
        <w:pStyle w:val="style157"/>
        <w:numPr>
          <w:ilvl w:val="0"/>
          <w:numId w:val="101"/>
        </w:numPr>
        <w:rPr/>
      </w:pPr>
      <w:r>
        <w:t>Enzymes are biochemical catalysts  - They have the advantage of bringing about reactions at normal temperatures and pressures which would otherwise need more expensive and energy-demanding equipment.</w:t>
      </w:r>
    </w:p>
    <w:p>
      <w:pPr>
        <w:pStyle w:val="style157"/>
        <w:rPr/>
      </w:pPr>
    </w:p>
    <w:p>
      <w:pPr>
        <w:pStyle w:val="style157"/>
        <w:rPr/>
      </w:pPr>
      <w:r>
        <w:t>- activation energy, catalysts and reaction profiles</w:t>
      </w:r>
    </w:p>
    <w:p>
      <w:pPr>
        <w:pStyle w:val="style157"/>
        <w:rPr/>
      </w:pPr>
      <w:r>
        <w:t> </w:t>
      </w:r>
    </w:p>
    <w:tbl>
      <w:tblPr>
        <w:tblW w:w="3913" w:type="pct"/>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861"/>
        <w:gridCol w:w="4558"/>
      </w:tblGrid>
      <w:tr>
        <w:trPr>
          <w:tblCellSpacing w:w="15" w:type="dxa"/>
          <w:jc w:val="center"/>
        </w:trPr>
        <w:tc>
          <w:tcPr>
            <w:tcW w:w="1897" w:type="pct"/>
            <w:tcBorders>
              <w:top w:val="outset" w:sz="6" w:space="0" w:color="auto"/>
              <w:left w:val="outset" w:sz="6" w:space="0" w:color="auto"/>
              <w:bottom w:val="outset" w:sz="6" w:space="0" w:color="auto"/>
              <w:right w:val="outset" w:sz="6" w:space="0" w:color="auto"/>
            </w:tcBorders>
            <w:vAlign w:val="center"/>
            <w:hideMark/>
          </w:tcPr>
          <w:p>
            <w:pPr>
              <w:pStyle w:val="style157"/>
              <w:rPr/>
            </w:pPr>
            <w:r>
              <w:t>Reaction profile diagram</w:t>
            </w:r>
          </w:p>
        </w:tc>
        <w:tc>
          <w:tcPr>
            <w:tcW w:w="3040" w:type="pct"/>
            <w:tcBorders>
              <w:top w:val="outset" w:sz="6" w:space="0" w:color="auto"/>
              <w:left w:val="outset" w:sz="6" w:space="0" w:color="auto"/>
              <w:bottom w:val="outset" w:sz="6" w:space="0" w:color="auto"/>
              <w:right w:val="outset" w:sz="6" w:space="0" w:color="auto"/>
            </w:tcBorders>
            <w:vAlign w:val="center"/>
            <w:hideMark/>
          </w:tcPr>
          <w:p>
            <w:pPr>
              <w:pStyle w:val="style157"/>
              <w:rPr/>
            </w:pPr>
            <w:r>
              <w:t>Comments related to the reaction activation energy and use of a catalyst</w:t>
            </w:r>
          </w:p>
        </w:tc>
      </w:tr>
      <w:tr>
        <w:tblPrEx/>
        <w:trPr>
          <w:tblCellSpacing w:w="15" w:type="dxa"/>
          <w:jc w:val="center"/>
        </w:trPr>
        <w:tc>
          <w:tcPr>
            <w:tcW w:w="1897"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rPr>
                <w:noProof/>
              </w:rPr>
              <w:drawing>
                <wp:inline distL="0" distT="0" distB="0" distR="0">
                  <wp:extent cx="1508468" cy="879455"/>
                  <wp:effectExtent l="0" t="0" r="0" b="0"/>
                  <wp:docPr id="1185" name="Picture 797" descr="http://www.docbrown.info/page03/3_51energy/Image119.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797"/>
                          <pic:cNvPicPr/>
                        </pic:nvPicPr>
                        <pic:blipFill>
                          <a:blip r:embed="rId90" cstate="print"/>
                          <a:srcRect l="0" t="0" r="0" b="0"/>
                          <a:stretch/>
                        </pic:blipFill>
                        <pic:spPr>
                          <a:xfrm rot="0">
                            <a:off x="0" y="0"/>
                            <a:ext cx="1508468" cy="879455"/>
                          </a:xfrm>
                          <a:prstGeom prst="rect"/>
                          <a:ln>
                            <a:noFill/>
                          </a:ln>
                        </pic:spPr>
                      </pic:pic>
                    </a:graphicData>
                  </a:graphic>
                </wp:inline>
              </w:drawing>
            </w:r>
          </w:p>
        </w:tc>
        <w:tc>
          <w:tcPr>
            <w:tcW w:w="3040" w:type="pct"/>
            <w:tcBorders>
              <w:top w:val="outset" w:sz="6" w:space="0" w:color="auto"/>
              <w:left w:val="outset" w:sz="6" w:space="0" w:color="auto"/>
              <w:bottom w:val="outset" w:sz="6" w:space="0" w:color="auto"/>
              <w:right w:val="outset" w:sz="6" w:space="0" w:color="auto"/>
            </w:tcBorders>
            <w:vAlign w:val="center"/>
            <w:hideMark/>
          </w:tcPr>
          <w:p>
            <w:pPr>
              <w:pStyle w:val="style157"/>
              <w:rPr/>
            </w:pPr>
            <w:r>
              <w:t>An exothermic reaction with a small activation energy</w:t>
            </w:r>
          </w:p>
          <w:p>
            <w:pPr>
              <w:pStyle w:val="style157"/>
              <w:rPr/>
            </w:pPr>
            <w:r>
              <w:t>The reaction may go very well without a catalyst at a practical temperature, perhaps even at room temperature</w:t>
            </w:r>
          </w:p>
        </w:tc>
      </w:tr>
      <w:tr>
        <w:tblPrEx/>
        <w:trPr>
          <w:tblCellSpacing w:w="15" w:type="dxa"/>
          <w:jc w:val="center"/>
        </w:trPr>
        <w:tc>
          <w:tcPr>
            <w:tcW w:w="1897"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rPr>
                <w:noProof/>
              </w:rPr>
              <w:drawing>
                <wp:inline distL="0" distT="0" distB="0" distR="0">
                  <wp:extent cx="1566042" cy="870694"/>
                  <wp:effectExtent l="0" t="0" r="0" b="5715"/>
                  <wp:docPr id="1186" name="Picture 796" descr="http://www.docbrown.info/page03/3_51energy/Image12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796"/>
                          <pic:cNvPicPr/>
                        </pic:nvPicPr>
                        <pic:blipFill>
                          <a:blip r:embed="rId91" cstate="print"/>
                          <a:srcRect l="0" t="0" r="0" b="0"/>
                          <a:stretch/>
                        </pic:blipFill>
                        <pic:spPr>
                          <a:xfrm rot="0">
                            <a:off x="0" y="0"/>
                            <a:ext cx="1566042" cy="870694"/>
                          </a:xfrm>
                          <a:prstGeom prst="rect"/>
                          <a:ln>
                            <a:noFill/>
                          </a:ln>
                        </pic:spPr>
                      </pic:pic>
                    </a:graphicData>
                  </a:graphic>
                </wp:inline>
              </w:drawing>
            </w:r>
          </w:p>
        </w:tc>
        <w:tc>
          <w:tcPr>
            <w:tcW w:w="3040" w:type="pct"/>
            <w:tcBorders>
              <w:top w:val="outset" w:sz="6" w:space="0" w:color="auto"/>
              <w:left w:val="outset" w:sz="6" w:space="0" w:color="auto"/>
              <w:bottom w:val="outset" w:sz="6" w:space="0" w:color="auto"/>
              <w:right w:val="outset" w:sz="6" w:space="0" w:color="auto"/>
            </w:tcBorders>
            <w:vAlign w:val="center"/>
            <w:hideMark/>
          </w:tcPr>
          <w:p>
            <w:pPr>
              <w:pStyle w:val="style157"/>
              <w:rPr/>
            </w:pPr>
            <w:r>
              <w:t>An exothermic reaction with a moderately high activation energy.</w:t>
            </w:r>
          </w:p>
          <w:p>
            <w:pPr>
              <w:pStyle w:val="style157"/>
              <w:rPr/>
            </w:pPr>
            <w:r>
              <w:t>This reaction might benefit from using a catalyst if a suitable one is available</w:t>
            </w:r>
          </w:p>
        </w:tc>
      </w:tr>
      <w:tr>
        <w:tblPrEx/>
        <w:trPr>
          <w:tblCellSpacing w:w="15" w:type="dxa"/>
          <w:jc w:val="center"/>
        </w:trPr>
        <w:tc>
          <w:tcPr>
            <w:tcW w:w="1897"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rPr>
                <w:noProof/>
              </w:rPr>
              <w:drawing>
                <wp:inline distL="0" distT="0" distB="0" distR="0">
                  <wp:extent cx="1365250" cy="877570"/>
                  <wp:effectExtent l="0" t="0" r="6350" b="0"/>
                  <wp:docPr id="1187" name="Picture 795" descr="http://www.docbrown.info/page03/3_51energy/Image118.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795"/>
                          <pic:cNvPicPr/>
                        </pic:nvPicPr>
                        <pic:blipFill>
                          <a:blip r:embed="rId92" cstate="print"/>
                          <a:srcRect l="0" t="0" r="0" b="0"/>
                          <a:stretch/>
                        </pic:blipFill>
                        <pic:spPr>
                          <a:xfrm rot="0">
                            <a:off x="0" y="0"/>
                            <a:ext cx="1365250" cy="877570"/>
                          </a:xfrm>
                          <a:prstGeom prst="rect"/>
                          <a:ln>
                            <a:noFill/>
                          </a:ln>
                        </pic:spPr>
                      </pic:pic>
                    </a:graphicData>
                  </a:graphic>
                </wp:inline>
              </w:drawing>
            </w:r>
          </w:p>
        </w:tc>
        <w:tc>
          <w:tcPr>
            <w:tcW w:w="3040" w:type="pct"/>
            <w:tcBorders>
              <w:top w:val="outset" w:sz="6" w:space="0" w:color="auto"/>
              <w:left w:val="outset" w:sz="6" w:space="0" w:color="auto"/>
              <w:bottom w:val="outset" w:sz="6" w:space="0" w:color="auto"/>
              <w:right w:val="outset" w:sz="6" w:space="0" w:color="auto"/>
            </w:tcBorders>
            <w:vAlign w:val="center"/>
            <w:hideMark/>
          </w:tcPr>
          <w:p>
            <w:pPr>
              <w:pStyle w:val="style157"/>
              <w:rPr/>
            </w:pPr>
            <w:r>
              <w:t>An endothermic reaction with a big activation energy</w:t>
            </w:r>
          </w:p>
          <w:p>
            <w:pPr>
              <w:pStyle w:val="style157"/>
              <w:rPr/>
            </w:pPr>
            <w:r>
              <w:t>This reaction would benefit from using a catalyst e.g. to avoid using an excessively high temperature, catalysts used to crack crude oil into useful fractions</w:t>
            </w:r>
          </w:p>
        </w:tc>
      </w:tr>
    </w:tbl>
    <w:p>
      <w:pPr>
        <w:pStyle w:val="style157"/>
        <w:rPr/>
      </w:pPr>
      <w:r>
        <w:t> </w:t>
      </w:r>
    </w:p>
    <w:bookmarkStart w:id="33" w:name="The_Effect_of_Light"/>
    <w:p>
      <w:pPr>
        <w:pStyle w:val="style157"/>
        <w:rPr>
          <w:shd w:val="clear" w:color="auto" w:fill="00ffff"/>
        </w:rPr>
      </w:pPr>
    </w:p>
    <w:p>
      <w:pPr>
        <w:pStyle w:val="style157"/>
        <w:rPr>
          <w:b/>
          <w:bCs/>
          <w:shd w:val="clear" w:color="auto" w:fill="00ffff"/>
        </w:rPr>
      </w:pPr>
    </w:p>
    <w:p>
      <w:pPr>
        <w:pStyle w:val="style157"/>
        <w:rPr>
          <w:b/>
          <w:bCs/>
          <w:shd w:val="clear" w:color="auto" w:fill="00ffff"/>
        </w:rPr>
      </w:pPr>
      <w:r>
        <w:rPr>
          <w:b/>
          <w:bCs/>
          <w:shd w:val="clear" w:color="auto" w:fill="00ffff"/>
        </w:rPr>
        <w:t>The Effect of Light</w:t>
      </w:r>
      <w:bookmarkEnd w:id="33"/>
    </w:p>
    <w:p>
      <w:pPr>
        <w:pStyle w:val="style157"/>
        <w:rPr/>
      </w:pPr>
    </w:p>
    <w:p>
      <w:pPr>
        <w:pStyle w:val="style157"/>
        <w:rPr/>
      </w:pPr>
      <w:r>
        <w:rPr>
          <w:shd w:val="clear" w:color="auto" w:fill="ccffcc"/>
        </w:rPr>
        <w:t>CAN LIGHT AFFECT THE SPEED OF ANY REACTIONS?</w:t>
      </w:r>
    </w:p>
    <w:p>
      <w:pPr>
        <w:pStyle w:val="style157"/>
        <w:rPr/>
      </w:pPr>
    </w:p>
    <w:p>
      <w:pPr>
        <w:pStyle w:val="style157"/>
        <w:rPr/>
      </w:pPr>
      <w:r>
        <w:rPr>
          <w:lang w:val="en-US"/>
        </w:rPr>
        <w:t xml:space="preserve">Some reactions need light and obtain the energy they need from light. They are </w:t>
      </w:r>
    </w:p>
    <w:p>
      <w:pPr>
        <w:pStyle w:val="style157"/>
        <w:rPr/>
      </w:pPr>
    </w:p>
    <w:p>
      <w:pPr>
        <w:pStyle w:val="style157"/>
        <w:rPr/>
      </w:pPr>
      <w:r>
        <w:rPr>
          <w:lang w:val="en-US"/>
        </w:rPr>
        <w:t xml:space="preserve">called photochemical reactions. Examples are photosynthesis, and the </w:t>
      </w:r>
    </w:p>
    <w:p>
      <w:pPr>
        <w:pStyle w:val="style157"/>
        <w:rPr/>
      </w:pPr>
    </w:p>
    <w:p>
      <w:pPr>
        <w:pStyle w:val="style157"/>
        <w:rPr/>
      </w:pPr>
      <w:r>
        <w:rPr>
          <w:lang w:val="en-US"/>
        </w:rPr>
        <w:t xml:space="preserve">reactions that occur in film photography. </w:t>
      </w:r>
    </w:p>
    <w:p>
      <w:pPr>
        <w:pStyle w:val="style157"/>
        <w:numPr>
          <w:ilvl w:val="0"/>
          <w:numId w:val="101"/>
        </w:numPr>
        <w:rPr/>
      </w:pPr>
      <w:r>
        <w:t xml:space="preserve">Light energy (uv or visible radiation) can initiate or catalyse particular chemical reactions. </w:t>
      </w:r>
    </w:p>
    <w:p>
      <w:pPr>
        <w:pStyle w:val="style157"/>
        <w:numPr>
          <w:ilvl w:val="0"/>
          <w:numId w:val="101"/>
        </w:numPr>
        <w:rPr/>
      </w:pPr>
      <w:r>
        <w:t xml:space="preserve">As well as acting as an electromagnetic wave, light can be considered as an energy 'bullets' called </w:t>
      </w:r>
      <w:r>
        <w:rPr>
          <w:color w:val="ff0000"/>
        </w:rPr>
        <w:t>photons</w:t>
      </w:r>
      <w:r>
        <w:t xml:space="preserve"> and they have sufficient 'impact energy' to break chemical bonds, that is, enough energy to overcome the activation energy.</w:t>
      </w:r>
    </w:p>
    <w:p>
      <w:pPr>
        <w:pStyle w:val="style157"/>
        <w:numPr>
          <w:ilvl w:val="0"/>
          <w:numId w:val="101"/>
        </w:numPr>
        <w:rPr/>
      </w:pPr>
      <w:r>
        <w:t>The greater the intensity of light (visible or ultra-violet) the more reactant molecules are likely to gain the energy react, so the reaction speed increases.</w:t>
      </w:r>
    </w:p>
    <w:p>
      <w:pPr>
        <w:pStyle w:val="style157"/>
        <w:rPr/>
      </w:pPr>
      <w:r>
        <w:t xml:space="preserve">Examples: </w:t>
      </w:r>
    </w:p>
    <w:p>
      <w:pPr>
        <w:pStyle w:val="style157"/>
        <w:numPr>
          <w:ilvl w:val="0"/>
          <w:numId w:val="101"/>
        </w:numPr>
        <w:rPr/>
      </w:pPr>
      <w:r>
        <w:t xml:space="preserve">Silver salts are converted to silver in the chemistry of photographic exposure of the film. </w:t>
      </w:r>
    </w:p>
    <w:bookmarkStart w:id="34" w:name="Silver_chloride"/>
    <w:p>
      <w:pPr>
        <w:pStyle w:val="style157"/>
        <w:numPr>
          <w:ilvl w:val="0"/>
          <w:numId w:val="101"/>
        </w:numPr>
        <w:rPr/>
      </w:pPr>
      <w:r>
        <w:t>Silver chloride</w:t>
      </w:r>
      <w:bookmarkEnd w:id="34"/>
      <w:r>
        <w:t xml:space="preserve"> (AgCl), silver bromide (AgBr) and silver iodide (AgI) are all sensitive to light ('photosensitive'), and all three are used in the production of various types of </w:t>
      </w:r>
      <w:r>
        <w:t>photographic film to detect visible light and beta and gamma radiation from radioactive materials.</w:t>
      </w:r>
    </w:p>
    <w:p>
      <w:pPr>
        <w:pStyle w:val="style157"/>
        <w:rPr/>
      </w:pPr>
      <w:r>
        <w:t>Each silver halide salt has a different sensitivity to light.</w:t>
      </w:r>
    </w:p>
    <w:p>
      <w:pPr>
        <w:pStyle w:val="style157"/>
        <w:numPr>
          <w:ilvl w:val="0"/>
          <w:numId w:val="101"/>
        </w:numPr>
        <w:rPr/>
      </w:pPr>
      <w:r>
        <w:t xml:space="preserve">When radiation hits the film the silver ions in the salt are reduced by electron gain to silver </w:t>
      </w:r>
    </w:p>
    <w:p>
      <w:pPr>
        <w:pStyle w:val="style157"/>
        <w:rPr/>
      </w:pPr>
      <w:r>
        <w:t>Ag</w:t>
      </w:r>
      <w:r>
        <w:rPr>
          <w:vertAlign w:val="superscript"/>
        </w:rPr>
        <w:t>+</w:t>
      </w:r>
      <w:r>
        <w:t xml:space="preserve"> + e</w:t>
      </w:r>
      <w:r>
        <w:rPr>
          <w:vertAlign w:val="superscript"/>
        </w:rPr>
        <w:t>-</w:t>
      </w:r>
      <w:r>
        <w:t xml:space="preserve"> ==&gt; Ag (X = halogen atom, Cl, Br or I)and the halide ion is oxidised to the halogen molecule by electron loss</w:t>
      </w:r>
    </w:p>
    <w:p>
      <w:pPr>
        <w:pStyle w:val="style157"/>
        <w:rPr/>
      </w:pPr>
      <w:r>
        <w:t>2X</w:t>
      </w:r>
      <w:r>
        <w:rPr>
          <w:vertAlign w:val="superscript"/>
        </w:rPr>
        <w:t>-</w:t>
      </w:r>
      <w:r>
        <w:t xml:space="preserve"> ==&gt; X</w:t>
      </w:r>
      <w:r>
        <w:rPr>
          <w:vertAlign w:val="subscript"/>
        </w:rPr>
        <w:t>2</w:t>
      </w:r>
      <w:r>
        <w:t xml:space="preserve"> + 2e</w:t>
      </w:r>
      <w:r>
        <w:rPr>
          <w:vertAlign w:val="superscript"/>
        </w:rPr>
        <w:t>-</w:t>
      </w:r>
    </w:p>
    <w:p>
      <w:pPr>
        <w:pStyle w:val="style157"/>
        <w:rPr/>
      </w:pPr>
      <w:r>
        <w:t>So the overall  change via light energy is: 2AgX ==&gt; 2Ag + X</w:t>
      </w:r>
      <w:r>
        <w:rPr>
          <w:vertAlign w:val="subscript"/>
        </w:rPr>
        <w:t>2</w:t>
      </w:r>
    </w:p>
    <w:p>
      <w:pPr>
        <w:pStyle w:val="style157"/>
        <w:numPr>
          <w:ilvl w:val="0"/>
          <w:numId w:val="101"/>
        </w:numPr>
        <w:rPr/>
      </w:pPr>
      <w:r>
        <w:t>AgI is the least sensitive and used in X-ray radiography, AgCl is the most sensitive and used in 'fast' film for cameras.</w:t>
      </w:r>
    </w:p>
    <w:p>
      <w:pPr>
        <w:pStyle w:val="style157"/>
        <w:rPr/>
      </w:pPr>
      <w:r>
        <w:t xml:space="preserve">Photosynthesis in green plants: </w:t>
      </w:r>
    </w:p>
    <w:p>
      <w:pPr>
        <w:pStyle w:val="style157"/>
        <w:rPr/>
      </w:pPr>
      <w:r>
        <w:rPr>
          <w:lang w:val="en-US"/>
        </w:rPr>
        <w:t>hotosynthesis is the reaction between carbon dioxide and water, in the presence of chlorophyll and sunlight, to produce glucose:</w:t>
      </w:r>
    </w:p>
    <w:p>
      <w:pPr>
        <w:pStyle w:val="style157"/>
        <w:numPr>
          <w:ilvl w:val="0"/>
          <w:numId w:val="101"/>
        </w:numPr>
        <w:rPr/>
      </w:pPr>
      <w:r>
        <w:t xml:space="preserve">The conversion of water + carbon dioxide ==&gt; glucose + oxygen </w:t>
      </w:r>
    </w:p>
    <w:p>
      <w:pPr>
        <w:pStyle w:val="style157"/>
        <w:rPr/>
      </w:pPr>
      <w:r>
        <w:t>6H</w:t>
      </w:r>
      <w:r>
        <w:rPr>
          <w:vertAlign w:val="subscript"/>
        </w:rPr>
        <w:t>2</w:t>
      </w:r>
      <w:r>
        <w:t>O</w:t>
      </w:r>
      <w:r>
        <w:rPr>
          <w:vertAlign w:val="subscript"/>
        </w:rPr>
        <w:t>(l)</w:t>
      </w:r>
      <w:r>
        <w:t xml:space="preserve"> + 6CO</w:t>
      </w:r>
      <w:r>
        <w:rPr>
          <w:vertAlign w:val="subscript"/>
        </w:rPr>
        <w:t>2(g)</w:t>
      </w:r>
      <w:r>
        <w:t xml:space="preserve"> ==&gt; C</w:t>
      </w:r>
      <w:r>
        <w:rPr>
          <w:vertAlign w:val="subscript"/>
        </w:rPr>
        <w:t>6</w:t>
      </w:r>
      <w:r>
        <w:t>H</w:t>
      </w:r>
      <w:r>
        <w:rPr>
          <w:vertAlign w:val="subscript"/>
        </w:rPr>
        <w:t>12</w:t>
      </w:r>
      <w:r>
        <w:t>O</w:t>
      </w:r>
      <w:r>
        <w:rPr>
          <w:vertAlign w:val="subscript"/>
        </w:rPr>
        <w:t>6(aq)</w:t>
      </w:r>
      <w:r>
        <w:t xml:space="preserve"> + 6O</w:t>
      </w:r>
      <w:r>
        <w:rPr>
          <w:vertAlign w:val="subscript"/>
        </w:rPr>
        <w:t>2(g)</w:t>
      </w:r>
      <w:r>
        <w:t xml:space="preserve">  requires the input of sunlight energy and the green chlorophyll molecules absorb the photon energy packets of light and initiate the chemical changes summarised above.</w:t>
      </w:r>
    </w:p>
    <w:p>
      <w:pPr>
        <w:pStyle w:val="style157"/>
        <w:rPr/>
      </w:pPr>
      <w:r>
        <w:t xml:space="preserve">Photochemical Smog: </w:t>
      </w:r>
    </w:p>
    <w:p>
      <w:pPr>
        <w:pStyle w:val="style157"/>
        <w:numPr>
          <w:ilvl w:val="0"/>
          <w:numId w:val="101"/>
        </w:numPr>
        <w:rPr/>
      </w:pPr>
      <w:r>
        <w:t>This is very complex chemistry involving hydrocarbons, carbon monoxide, ozone, nitrogen oxides etc. Many of the reactions to produce harmful chemicals are catalysed or promoted by light energy.</w:t>
      </w:r>
    </w:p>
    <w:p>
      <w:pPr>
        <w:pStyle w:val="style157"/>
        <w:numPr>
          <w:ilvl w:val="0"/>
          <w:numId w:val="101"/>
        </w:numPr>
        <w:rPr/>
      </w:pPr>
      <w:r>
        <w:t>The very fast reactions between (i) hydrogen and chlorine AND (ii) between chlorine and methane are both initiated by uv light. At room temperature nothing happens until violet or uv light is shone onto the mixture, then it explodes into action BUT well controlled under industrial manufacturing conditions!</w:t>
      </w:r>
    </w:p>
    <w:p>
      <w:pPr>
        <w:pStyle w:val="style157"/>
        <w:rPr/>
      </w:pPr>
      <w:r>
        <w:rPr>
          <w:lang w:val="en-US"/>
        </w:rPr>
        <w:t>✓ Carbon dioxide enters the leaves through</w:t>
      </w:r>
    </w:p>
    <w:p>
      <w:pPr>
        <w:pStyle w:val="style157"/>
        <w:rPr/>
      </w:pPr>
    </w:p>
    <w:p>
      <w:pPr>
        <w:pStyle w:val="style157"/>
        <w:rPr/>
      </w:pPr>
      <w:r>
        <w:rPr>
          <w:lang w:val="en-US"/>
        </w:rPr>
        <w:t>tiny holes called stomata.</w:t>
      </w:r>
    </w:p>
    <w:p>
      <w:pPr>
        <w:pStyle w:val="style157"/>
        <w:rPr/>
      </w:pPr>
      <w:r>
        <w:rPr>
          <w:lang w:val="en-US"/>
        </w:rPr>
        <w:t>✓ Chlorophyll, the green pigment in leaves, is a catalyst for the reaction.</w:t>
      </w:r>
    </w:p>
    <w:p>
      <w:pPr>
        <w:pStyle w:val="style157"/>
        <w:rPr/>
      </w:pPr>
      <w:r>
        <w:rPr>
          <w:lang w:val="en-US"/>
        </w:rPr>
        <w:t>✓  The water is taken in from the soil, through the plant’s roots.</w:t>
      </w:r>
    </w:p>
    <w:p>
      <w:pPr>
        <w:pStyle w:val="style157"/>
        <w:rPr/>
      </w:pPr>
    </w:p>
    <w:p>
      <w:pPr>
        <w:pStyle w:val="style157"/>
        <w:rPr/>
      </w:pPr>
      <w:r>
        <w:rPr>
          <w:lang w:val="en-US"/>
        </w:rPr>
        <w:t>✓  Sunlight provides the energy for this endothermic reaction.</w:t>
      </w:r>
    </w:p>
    <w:p>
      <w:pPr>
        <w:pStyle w:val="style157"/>
        <w:rPr/>
      </w:pPr>
    </w:p>
    <w:p>
      <w:pPr>
        <w:pStyle w:val="style157"/>
        <w:rPr/>
      </w:pPr>
      <w:r>
        <w:rPr>
          <w:lang w:val="en-US"/>
        </w:rPr>
        <w:t>✓  The plant then uses the glucose for energy, and to build the cellulose and other substances it needs for growth.</w:t>
      </w:r>
    </w:p>
    <w:p>
      <w:pPr>
        <w:pStyle w:val="style157"/>
        <w:rPr/>
      </w:pPr>
    </w:p>
    <w:p>
      <w:pPr>
        <w:pStyle w:val="style157"/>
        <w:rPr/>
      </w:pPr>
      <w:r>
        <w:t>(i) hydrogen + chlorine ==&gt; hydrogen chloride</w:t>
      </w:r>
    </w:p>
    <w:p>
      <w:pPr>
        <w:pStyle w:val="style157"/>
        <w:rPr/>
      </w:pPr>
      <w:r>
        <w:t>H</w:t>
      </w:r>
      <w:r>
        <w:rPr>
          <w:vertAlign w:val="subscript"/>
        </w:rPr>
        <w:t>2</w:t>
      </w:r>
      <w:r>
        <w:t xml:space="preserve"> + Cl</w:t>
      </w:r>
      <w:r>
        <w:rPr>
          <w:vertAlign w:val="subscript"/>
        </w:rPr>
        <w:t>2</w:t>
      </w:r>
      <w:r>
        <w:t xml:space="preserve"> == uv ==&gt; 2HCl</w:t>
      </w:r>
    </w:p>
    <w:p>
      <w:pPr>
        <w:pStyle w:val="style157"/>
        <w:rPr/>
      </w:pPr>
      <w:r>
        <w:t>(ii) methane + chlorine ==&gt; chloromethane</w:t>
      </w:r>
    </w:p>
    <w:p>
      <w:pPr>
        <w:pStyle w:val="style157"/>
        <w:rPr/>
      </w:pPr>
      <w:r>
        <w:t>CH</w:t>
      </w:r>
      <w:r>
        <w:rPr>
          <w:vertAlign w:val="subscript"/>
        </w:rPr>
        <w:t>4</w:t>
      </w:r>
      <w:r>
        <w:t xml:space="preserve"> + Cl</w:t>
      </w:r>
      <w:r>
        <w:rPr>
          <w:vertAlign w:val="subscript"/>
        </w:rPr>
        <w:t>2</w:t>
      </w:r>
      <w:r>
        <w:t xml:space="preserve"> == uv ==&gt; CH</w:t>
      </w:r>
      <w:r>
        <w:rPr>
          <w:vertAlign w:val="subscript"/>
        </w:rPr>
        <w:t>3</w:t>
      </w:r>
      <w:r>
        <w:t>Cl + HCl</w:t>
      </w:r>
    </w:p>
    <w:p>
      <w:pPr>
        <w:pStyle w:val="style157"/>
        <w:rPr/>
      </w:pPr>
    </w:p>
    <w:p>
      <w:pPr>
        <w:pStyle w:val="style157"/>
        <w:rPr/>
      </w:pPr>
    </w:p>
    <w:p>
      <w:pPr>
        <w:pStyle w:val="style157"/>
        <w:rPr/>
      </w:pPr>
    </w:p>
    <w:p>
      <w:pPr>
        <w:pStyle w:val="style157"/>
        <w:rPr/>
      </w:pPr>
    </w:p>
    <w:p>
      <w:pPr>
        <w:pStyle w:val="style157"/>
        <w:rPr/>
      </w:pPr>
      <w:r>
        <w:t>EXERCISES</w:t>
      </w:r>
    </w:p>
    <w:p>
      <w:pPr>
        <w:pStyle w:val="style157"/>
        <w:rPr>
          <w:highlight w:val="lightGray"/>
        </w:rPr>
      </w:pPr>
      <w:r>
        <w:t xml:space="preserve">1. </w:t>
      </w:r>
      <w:r>
        <w:rPr>
          <w:highlight w:val="lightGray"/>
        </w:rPr>
        <w:t xml:space="preserve">Two colliding molecules of gaseous HI may or may not react to form </w:t>
      </w:r>
      <m:oMath>
        <m:sSub>
          <m:sSubPr>
            <m:ctrlPr>
              <w:rPr>
                <w:rFonts w:ascii="Cambria Math" w:hAnsi="Cambria Math"/>
                <w:highlight w:val="lightGray"/>
              </w:rPr>
            </m:ctrlPr>
          </m:sSubPr>
          <m:e>
            <m:r>
              <m:rPr>
                <m:sty m:val="p"/>
              </m:rPr>
              <w:rPr>
                <w:rFonts w:ascii="Cambria Math" w:hAnsi="Cambria Math"/>
                <w:highlight w:val="lightGray"/>
              </w:rPr>
              <m:t>H</m:t>
            </m:r>
          </m:e>
          <m:sub>
            <m:r>
              <m:rPr>
                <m:sty m:val="p"/>
              </m:rPr>
              <w:rPr>
                <w:rFonts w:ascii="Cambria Math" w:hAnsi="Cambria Math"/>
                <w:highlight w:val="lightGray"/>
              </w:rPr>
              <m:t>2</m:t>
            </m:r>
          </m:sub>
        </m:sSub>
      </m:oMath>
      <w:r>
        <w:rPr>
          <w:highlight w:val="lightGray"/>
        </w:rPr>
        <w:t xml:space="preserve"> and </w:t>
      </w:r>
      <m:oMath>
        <m:sSub>
          <m:sSubPr>
            <m:ctrlPr>
              <w:rPr>
                <w:rFonts w:ascii="Cambria Math" w:hAnsi="Cambria Math"/>
                <w:highlight w:val="lightGray"/>
              </w:rPr>
            </m:ctrlPr>
          </m:sSubPr>
          <m:e>
            <m:r>
              <m:rPr>
                <m:sty m:val="p"/>
              </m:rPr>
              <w:rPr>
                <w:rFonts w:ascii="Cambria Math" w:hAnsi="Cambria Math"/>
                <w:highlight w:val="lightGray"/>
              </w:rPr>
              <m:t>I</m:t>
            </m:r>
          </m:e>
          <m:sub>
            <m:r>
              <m:rPr>
                <m:sty m:val="p"/>
              </m:rPr>
              <w:rPr>
                <w:rFonts w:ascii="Cambria Math" w:hAnsi="Cambria Math"/>
                <w:highlight w:val="lightGray"/>
              </w:rPr>
              <m:t>2</m:t>
            </m:r>
          </m:sub>
        </m:sSub>
      </m:oMath>
    </w:p>
    <w:p>
      <w:pPr>
        <w:pStyle w:val="style157"/>
        <w:rPr/>
      </w:pPr>
      <w:r>
        <w:rPr>
          <w:highlight w:val="lightGray"/>
        </w:rPr>
        <w:t>What are the factors that determine whether the reaction will or will not take place?</w:t>
      </w:r>
    </w:p>
    <w:p>
      <w:pPr>
        <w:pStyle w:val="style157"/>
        <w:rPr/>
      </w:pPr>
      <w:r>
        <w:t>Ans:</w:t>
      </w:r>
    </w:p>
    <w:p>
      <w:pPr>
        <w:pStyle w:val="style157"/>
        <w:numPr>
          <w:ilvl w:val="3"/>
          <w:numId w:val="101"/>
        </w:numPr>
        <w:rPr/>
      </w:pPr>
      <w:r>
        <w:t xml:space="preserve">proper orientation: when the reactant molecules of </w:t>
      </w:r>
      <w:r>
        <w:rPr>
          <w:highlight w:val="lightGray"/>
        </w:rPr>
        <w:t>HI</w:t>
      </w:r>
      <w:r>
        <w:t xml:space="preserve"> collide and form the intermediate state molecules, the </w:t>
      </w:r>
      <w:r>
        <w:rPr>
          <w:highlight w:val="lightGray"/>
        </w:rPr>
        <w:t>HI</w:t>
      </w:r>
      <w:r>
        <w:t xml:space="preserve"> molecules must be oriented properly with respect to one another. The hydrogen atoms of the two HI molecules must be touching one another. Likewise the two iodine atoms must touch each other. In this way the two hydrogen atoms can form a bond and likewise for the two iodine atoms.</w:t>
      </w:r>
    </w:p>
    <w:p>
      <w:pPr>
        <w:pStyle w:val="style157"/>
        <w:numPr>
          <w:ilvl w:val="3"/>
          <w:numId w:val="101"/>
        </w:numPr>
        <w:rPr/>
      </w:pPr>
      <w:r>
        <w:t>Activation Energy: when the reactants come together they must have enough energy to react. This amount of energy is called activation energy.</w:t>
      </w:r>
    </w:p>
    <w:p>
      <w:pPr>
        <w:pStyle w:val="style157"/>
        <w:rPr/>
      </w:pPr>
    </w:p>
    <w:p>
      <w:pPr>
        <w:pStyle w:val="style157"/>
        <w:rPr>
          <w:highlight w:val="lightGray"/>
        </w:rPr>
      </w:pPr>
      <w:r>
        <w:t xml:space="preserve">2. </w:t>
      </w:r>
      <w:r>
        <w:rPr>
          <w:highlight w:val="lightGray"/>
        </w:rPr>
        <w:t xml:space="preserve">which of the five factors that influence reaction rates is involved in each of the following: The five factors are: </w:t>
      </w:r>
    </w:p>
    <w:p>
      <w:pPr>
        <w:pStyle w:val="style157"/>
        <w:rPr/>
      </w:pPr>
      <w:r>
        <w:rPr>
          <w:highlight w:val="lightGray"/>
        </w:rPr>
        <w:t>(A) chemical nature of reactants,(B)temperature,(C)catalyst,(D)concentration of reactant, (E)state of subdivision of reactants or surface area.  The answers to each question are given as the letter representing each factor.</w:t>
      </w:r>
    </w:p>
    <w:p>
      <w:pPr>
        <w:pStyle w:val="style157"/>
        <w:rPr/>
      </w:pPr>
      <w:r>
        <w:t>Ans:</w:t>
      </w:r>
    </w:p>
    <w:p>
      <w:pPr>
        <w:pStyle w:val="style157"/>
        <w:numPr>
          <w:ilvl w:val="0"/>
          <w:numId w:val="101"/>
        </w:numPr>
        <w:rPr/>
      </w:pPr>
      <w:r>
        <w:t>Powdered aluminum reacts more rapidly with sulphuric acid than does a large piece of aluminum of equal weight-(E)</w:t>
      </w:r>
    </w:p>
    <w:p>
      <w:pPr>
        <w:pStyle w:val="style157"/>
        <w:numPr>
          <w:ilvl w:val="0"/>
          <w:numId w:val="101"/>
        </w:numPr>
        <w:rPr/>
      </w:pPr>
      <w:r>
        <w:t>Sodium reacts more rapidly with water than does cobalt-(A)</w:t>
      </w:r>
    </w:p>
    <w:p>
      <w:pPr>
        <w:pStyle w:val="style157"/>
        <w:numPr>
          <w:ilvl w:val="0"/>
          <w:numId w:val="101"/>
        </w:numPr>
        <w:rPr/>
      </w:pPr>
      <w:r>
        <w:t>It is more dangerous to drop a lighted match into a gasoline tank that is half full rather than one that is completely full-(D) The half full tank has more oxygen gas.</w:t>
      </w:r>
    </w:p>
    <w:p>
      <w:pPr>
        <w:pStyle w:val="style157"/>
        <w:numPr>
          <w:ilvl w:val="0"/>
          <w:numId w:val="101"/>
        </w:numPr>
        <w:rPr/>
      </w:pPr>
      <w:r>
        <w:t>A forest fire burns more rapidly on a windy day than on a still day-(D) Again, more oxygen</w:t>
      </w:r>
    </w:p>
    <w:p>
      <w:pPr>
        <w:pStyle w:val="style157"/>
        <w:numPr>
          <w:ilvl w:val="0"/>
          <w:numId w:val="101"/>
        </w:numPr>
        <w:rPr/>
      </w:pPr>
      <w:r>
        <w:t>Food kept in a refrigerator to keep from spoiling.(B)</w:t>
      </w:r>
    </w:p>
    <w:p>
      <w:pPr>
        <w:pStyle w:val="style157"/>
        <w:rPr/>
      </w:pPr>
    </w:p>
    <w:p>
      <w:pPr>
        <w:pStyle w:val="style157"/>
        <w:rPr/>
      </w:pPr>
      <w:r>
        <w:t xml:space="preserve">3. </w:t>
      </w:r>
      <w:r>
        <w:rPr>
          <w:highlight w:val="lightGray"/>
        </w:rPr>
        <w:t xml:space="preserve">In order to get wood to burn it must first be heated. Why?  Would you consider this reaction as exothermic or endothermic? Explain. Is </w:t>
      </w:r>
      <m:oMath>
        <m:r>
          <m:rPr>
            <m:sty m:val="p"/>
          </m:rPr>
          <w:rPr>
            <w:rFonts w:ascii="Cambria Math" w:hAnsi="Cambria Math"/>
            <w:highlight w:val="lightGray"/>
          </w:rPr>
          <m:t>∆H</m:t>
        </m:r>
      </m:oMath>
      <w:r>
        <w:rPr>
          <w:highlight w:val="lightGray"/>
        </w:rPr>
        <w:t xml:space="preserve"> for this reaction positive or negative?</w:t>
      </w:r>
    </w:p>
    <w:p>
      <w:pPr>
        <w:pStyle w:val="style157"/>
        <w:rPr/>
      </w:pPr>
      <w:r>
        <w:t>Ans:</w:t>
      </w:r>
    </w:p>
    <w:p>
      <w:pPr>
        <w:pStyle w:val="style157"/>
        <w:numPr>
          <w:ilvl w:val="0"/>
          <w:numId w:val="101"/>
        </w:numPr>
        <w:rPr/>
      </w:pPr>
      <w:r>
        <w:t>Heating (as in striking a match, frictional heat) provides the activation energy.</w:t>
      </w:r>
    </w:p>
    <w:p>
      <w:pPr>
        <w:pStyle w:val="style157"/>
        <w:numPr>
          <w:ilvl w:val="0"/>
          <w:numId w:val="101"/>
        </w:numPr>
        <w:rPr/>
      </w:pPr>
      <w:r>
        <w:t>Exothermic. The reaction releases heat.</w:t>
      </w:r>
    </w:p>
    <w:p>
      <w:pPr>
        <w:pStyle w:val="style157"/>
        <w:numPr>
          <w:ilvl w:val="0"/>
          <w:numId w:val="101"/>
        </w:numPr>
        <w:rPr/>
      </w:pPr>
      <w:r>
        <w:t xml:space="preserve">All exothermic reactions have a negative </w:t>
      </w:r>
      <m:oMath>
        <m:r>
          <m:rPr>
            <m:sty m:val="p"/>
          </m:rPr>
          <w:rPr>
            <w:rFonts w:ascii="Cambria Math" w:hAnsi="Cambria Math"/>
          </w:rPr>
          <m:t>∆H</m:t>
        </m:r>
      </m:oMath>
      <w:r>
        <w:t xml:space="preserve">  value.</w:t>
      </w:r>
    </w:p>
    <w:p>
      <w:pPr>
        <w:pStyle w:val="style157"/>
        <w:rPr/>
      </w:pPr>
    </w:p>
    <w:p>
      <w:pPr>
        <w:pStyle w:val="style157"/>
        <w:rPr>
          <w:highlight w:val="lightGray"/>
        </w:rPr>
      </w:pPr>
      <w:r>
        <w:t>4a</w:t>
      </w:r>
      <w:r>
        <w:rPr>
          <w:highlight w:val="lightGray"/>
        </w:rPr>
        <w:t>) Define each of the following terms:I.Activation energy  II.Exothermic reaction</w:t>
      </w:r>
    </w:p>
    <w:p>
      <w:pPr>
        <w:pStyle w:val="style157"/>
        <w:rPr>
          <w:highlight w:val="lightGray"/>
        </w:rPr>
      </w:pPr>
      <w:r>
        <w:rPr>
          <w:highlight w:val="lightGray"/>
        </w:rPr>
        <w:t xml:space="preserve">   b) Give two examples of endothermic reactions.</w:t>
      </w:r>
    </w:p>
    <w:p>
      <w:pPr>
        <w:pStyle w:val="style157"/>
        <w:rPr/>
      </w:pPr>
      <w:r>
        <w:rPr>
          <w:highlight w:val="lightGray"/>
        </w:rPr>
        <w:t xml:space="preserve">   c) What is the significance of activated complex?</w:t>
      </w:r>
    </w:p>
    <w:p>
      <w:pPr>
        <w:pStyle w:val="style157"/>
        <w:rPr/>
      </w:pPr>
      <w:r>
        <w:t>Ans:</w:t>
      </w:r>
    </w:p>
    <w:p>
      <w:pPr>
        <w:pStyle w:val="style157"/>
        <w:numPr>
          <w:ilvl w:val="0"/>
          <w:numId w:val="101"/>
        </w:numPr>
        <w:rPr/>
      </w:pPr>
      <w:r>
        <w:t>I.The minimum kinetic energy required for a reaction to take place is known as the activation energy.</w:t>
      </w:r>
    </w:p>
    <w:p>
      <w:pPr>
        <w:pStyle w:val="style157"/>
        <w:rPr/>
      </w:pPr>
      <w:r>
        <w:t>II.Exothermic reaction is a reaction in which energy is loss to the surrounding. It involves a rise in temperature.</w:t>
      </w:r>
    </w:p>
    <w:p>
      <w:pPr>
        <w:pStyle w:val="style157"/>
        <w:numPr>
          <w:ilvl w:val="0"/>
          <w:numId w:val="101"/>
        </w:numPr>
        <w:rPr/>
      </w:pPr>
      <w:r>
        <w:t>Examples of endothermic reactions include decomposition of CaCO</w:t>
      </w:r>
      <w:r>
        <w:rPr>
          <w:vertAlign w:val="subscript"/>
        </w:rPr>
        <w:t>3</w:t>
      </w:r>
      <w:r>
        <w:t xml:space="preserve"> and dissolution of ammonium chloride in water.</w:t>
      </w:r>
    </w:p>
    <w:p>
      <w:pPr>
        <w:pStyle w:val="style157"/>
        <w:numPr>
          <w:ilvl w:val="0"/>
          <w:numId w:val="101"/>
        </w:numPr>
        <w:rPr/>
      </w:pPr>
      <w:r>
        <w:t>Activated complex being an intermediate state that is formed during the conversion of reactants into products must be attained for reactants to form products.</w:t>
      </w:r>
    </w:p>
    <w:p>
      <w:pPr>
        <w:pStyle w:val="style157"/>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r>
        <w:rPr>
          <w:b/>
          <w:sz w:val="28"/>
          <w:szCs w:val="28"/>
        </w:rPr>
        <w:t>CHEMICAL EQUILIBRIUM</w:t>
      </w:r>
    </w:p>
    <w:p>
      <w:pPr>
        <w:pStyle w:val="style157"/>
        <w:rPr>
          <w:b/>
        </w:rPr>
      </w:pPr>
      <w:r>
        <w:rPr>
          <w:b/>
        </w:rPr>
        <w:t>REVERSIBLE REACTIONS</w:t>
      </w:r>
    </w:p>
    <w:p>
      <w:pPr>
        <w:pStyle w:val="style157"/>
        <w:rPr/>
      </w:pPr>
    </w:p>
    <w:p>
      <w:pPr>
        <w:pStyle w:val="style0"/>
        <w:rPr/>
      </w:pPr>
      <w:r>
        <w:t>Lots of chemical reactions are reversible. That means they go both ways. To show that a reaction is reversible, we always make use of forward and backward arrow (</w:t>
      </w:r>
      <m:oMath>
        <m:r>
          <w:rPr>
            <w:rFonts w:ascii="Cambria Math" w:hAnsi="Cambria Math"/>
          </w:rPr>
          <m:t>⇌</m:t>
        </m:r>
      </m:oMath>
      <w:r>
        <w:t>).</w:t>
      </w:r>
      <w:r>
        <w:t>The double arrow signifies a reversible reaction.</w:t>
      </w:r>
    </w:p>
    <w:p>
      <w:pPr>
        <w:pStyle w:val="style157"/>
        <w:rPr/>
      </w:pPr>
      <w:r>
        <w:t xml:space="preserve">      </w:t>
      </w:r>
    </w:p>
    <w:p>
      <w:pPr>
        <w:pStyle w:val="style157"/>
        <w:rPr/>
      </w:pPr>
      <m:oMathPara>
        <m:oMath>
          <m:sSub>
            <m:sSubPr>
              <m:ctrlPr>
                <w:rPr>
                  <w:rFonts w:ascii="Cambria Math" w:hAnsi="Cambria Math"/>
                  <w:i/>
                </w:rPr>
              </m:ctrlPr>
            </m:sSubPr>
            <m:e>
              <m:r>
                <w:rPr>
                  <w:rFonts w:ascii="Cambria Math" w:hAnsi="Cambria Math"/>
                </w:rPr>
                <m:t>N</m:t>
              </m:r>
            </m:e>
            <m:sub>
              <m:r>
                <w:rPr>
                  <w:rFonts w:ascii="Cambria Math" w:hAnsi="Cambria Math"/>
                </w:rPr>
                <m:t>2(g)</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2(g)</m:t>
              </m:r>
            </m:sub>
          </m:sSub>
          <m:r>
            <w:rPr>
              <w:rFonts w:ascii="Cambria Math" w:hAnsi="Cambria Math"/>
            </w:rPr>
            <m:t>⇌ 2</m:t>
          </m:r>
          <m:sSub>
            <m:sSubPr>
              <m:ctrlPr>
                <w:rPr>
                  <w:rFonts w:ascii="Cambria Math" w:hAnsi="Cambria Math"/>
                  <w:i/>
                </w:rPr>
              </m:ctrlPr>
            </m:sSubPr>
            <m:e>
              <m:r>
                <w:rPr>
                  <w:rFonts w:ascii="Cambria Math" w:hAnsi="Cambria Math"/>
                </w:rPr>
                <m:t>NO</m:t>
              </m:r>
            </m:e>
            <m:sub>
              <m:r>
                <w:rPr>
                  <w:rFonts w:ascii="Cambria Math" w:hAnsi="Cambria Math"/>
                </w:rPr>
                <m:t>(g)</m:t>
              </m:r>
            </m:sub>
          </m:sSub>
          <m:r>
            <w:rPr>
              <w:rFonts w:ascii="Cambria Math" w:hAnsi="Cambria Math"/>
            </w:rPr>
            <m:t xml:space="preserve"> </m:t>
          </m:r>
        </m:oMath>
      </m:oMathPara>
    </w:p>
    <w:p>
      <w:pPr>
        <w:pStyle w:val="style157"/>
        <w:rPr/>
      </w:pPr>
      <m:oMathPara>
        <m:oMath>
          <m:r>
            <w:rPr>
              <w:rFonts w:ascii="Cambria Math" w:hAnsi="Cambria Math"/>
            </w:rPr>
            <m:t>This reaction can go in either direction………</m:t>
          </m:r>
        </m:oMath>
      </m:oMathPara>
    </w:p>
    <w:p>
      <w:pPr>
        <w:pStyle w:val="style157"/>
        <w:rPr/>
      </w:pPr>
    </w:p>
    <w:p>
      <w:pPr>
        <w:pStyle w:val="style157"/>
        <w:rPr>
          <w:b/>
          <w:sz w:val="20"/>
          <w:szCs w:val="20"/>
        </w:rPr>
      </w:pPr>
      <m:oMath>
        <m:r>
          <m:rPr>
            <m:sty m:val="bi"/>
          </m:rPr>
          <w:rPr>
            <w:rFonts w:ascii="Cambria Math" w:hAnsi="Cambria Math"/>
            <w:sz w:val="20"/>
            <w:szCs w:val="20"/>
          </w:rPr>
          <m:t xml:space="preserve">Forward reaction </m:t>
        </m:r>
        <m:sSub>
          <m:sSubPr>
            <m:ctrlPr>
              <w:rPr>
                <w:rFonts w:ascii="Cambria Math" w:hAnsi="Cambria Math"/>
                <w:b/>
                <w:i/>
                <w:sz w:val="20"/>
                <w:szCs w:val="20"/>
              </w:rPr>
            </m:ctrlPr>
          </m:sSubPr>
          <m:e>
            <m:r>
              <m:rPr>
                <m:sty m:val="bi"/>
              </m:rPr>
              <w:rPr>
                <w:rFonts w:ascii="Cambria Math" w:hAnsi="Cambria Math"/>
                <w:sz w:val="20"/>
                <w:szCs w:val="20"/>
              </w:rPr>
              <m:t>N</m:t>
            </m:r>
          </m:e>
          <m:sub>
            <m:r>
              <m:rPr>
                <m:sty m:val="bi"/>
              </m:rPr>
              <w:rPr>
                <w:rFonts w:ascii="Cambria Math" w:hAnsi="Cambria Math"/>
                <w:sz w:val="20"/>
                <w:szCs w:val="20"/>
              </w:rPr>
              <m:t>2(g)</m:t>
            </m:r>
          </m:sub>
        </m:sSub>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O</m:t>
            </m:r>
          </m:e>
          <m:sub>
            <m:r>
              <m:rPr>
                <m:sty m:val="bi"/>
              </m:rPr>
              <w:rPr>
                <w:rFonts w:ascii="Cambria Math" w:hAnsi="Cambria Math"/>
                <w:sz w:val="20"/>
                <w:szCs w:val="20"/>
              </w:rPr>
              <m:t>2(g)</m:t>
            </m:r>
          </m:sub>
        </m:sSub>
        <m:r>
          <m:rPr>
            <m:sty m:val="bi"/>
          </m:rPr>
          <w:rPr>
            <w:rFonts w:ascii="Cambria Math" w:hAnsi="Cambria Math"/>
            <w:sz w:val="20"/>
            <w:szCs w:val="20"/>
          </w:rPr>
          <m:t>→2</m:t>
        </m:r>
        <m:sSub>
          <m:sSubPr>
            <m:ctrlPr>
              <w:rPr>
                <w:rFonts w:ascii="Cambria Math" w:hAnsi="Cambria Math"/>
                <w:b/>
                <w:i/>
                <w:sz w:val="20"/>
                <w:szCs w:val="20"/>
              </w:rPr>
            </m:ctrlPr>
          </m:sSubPr>
          <m:e>
            <m:r>
              <m:rPr>
                <m:sty m:val="bi"/>
              </m:rPr>
              <w:rPr>
                <w:rFonts w:ascii="Cambria Math" w:hAnsi="Cambria Math"/>
                <w:sz w:val="20"/>
                <w:szCs w:val="20"/>
              </w:rPr>
              <m:t>NO</m:t>
            </m:r>
          </m:e>
          <m:sub>
            <m:r>
              <m:rPr>
                <m:sty m:val="bi"/>
              </m:rPr>
              <w:rPr>
                <w:rFonts w:ascii="Cambria Math" w:hAnsi="Cambria Math"/>
                <w:sz w:val="20"/>
                <w:szCs w:val="20"/>
              </w:rPr>
              <m:t>(g)</m:t>
            </m:r>
          </m:sub>
        </m:sSub>
        <m:r>
          <m:rPr>
            <m:sty m:val="bi"/>
          </m:rPr>
          <w:rPr>
            <w:rFonts w:ascii="Cambria Math" w:hAnsi="Cambria Math"/>
            <w:sz w:val="20"/>
            <w:szCs w:val="20"/>
          </w:rPr>
          <m:t xml:space="preserve"> </m:t>
        </m:r>
      </m:oMath>
      <w:r>
        <w:rPr>
          <w:b/>
          <w:sz w:val="20"/>
          <w:szCs w:val="20"/>
        </w:rPr>
        <w:t xml:space="preserve"> ----- </w:t>
      </w:r>
      <m:oMath>
        <m:r>
          <m:rPr>
            <m:sty m:val="bi"/>
          </m:rPr>
          <w:rPr>
            <w:rFonts w:ascii="Cambria Math" w:hAnsi="Cambria Math"/>
            <w:sz w:val="20"/>
            <w:szCs w:val="20"/>
          </w:rPr>
          <m:t>or backward reaction 2</m:t>
        </m:r>
        <m:sSub>
          <m:sSubPr>
            <m:ctrlPr>
              <w:rPr>
                <w:rFonts w:ascii="Cambria Math" w:hAnsi="Cambria Math"/>
                <w:b/>
                <w:i/>
                <w:sz w:val="20"/>
                <w:szCs w:val="20"/>
              </w:rPr>
            </m:ctrlPr>
          </m:sSubPr>
          <m:e>
            <m:r>
              <m:rPr>
                <m:sty m:val="bi"/>
              </m:rPr>
              <w:rPr>
                <w:rFonts w:ascii="Cambria Math" w:hAnsi="Cambria Math"/>
                <w:sz w:val="20"/>
                <w:szCs w:val="20"/>
              </w:rPr>
              <m:t>NO</m:t>
            </m:r>
          </m:e>
          <m:sub>
            <m:r>
              <m:rPr>
                <m:sty m:val="bi"/>
              </m:rPr>
              <w:rPr>
                <w:rFonts w:ascii="Cambria Math" w:hAnsi="Cambria Math"/>
                <w:sz w:val="20"/>
                <w:szCs w:val="20"/>
              </w:rPr>
              <m:t>(g)</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N</m:t>
            </m:r>
          </m:e>
          <m:sub>
            <m:r>
              <m:rPr>
                <m:sty m:val="bi"/>
              </m:rPr>
              <w:rPr>
                <w:rFonts w:ascii="Cambria Math" w:hAnsi="Cambria Math"/>
                <w:sz w:val="20"/>
                <w:szCs w:val="20"/>
              </w:rPr>
              <m:t>2(g)</m:t>
            </m:r>
          </m:sub>
        </m:sSub>
        <m:r>
          <m:rPr>
            <m:sty m:val="bi"/>
          </m:rPr>
          <w:rPr>
            <w:rFonts w:ascii="Cambria Math" w:hAnsi="Cambria Math"/>
            <w:sz w:val="20"/>
            <w:szCs w:val="20"/>
          </w:rPr>
          <m:t xml:space="preserve">+ </m:t>
        </m:r>
        <m:sSub>
          <m:sSubPr>
            <m:ctrlPr>
              <w:rPr>
                <w:rFonts w:ascii="Cambria Math" w:hAnsi="Cambria Math"/>
                <w:b/>
                <w:i/>
                <w:sz w:val="20"/>
                <w:szCs w:val="20"/>
              </w:rPr>
            </m:ctrlPr>
          </m:sSubPr>
          <m:e>
            <m:r>
              <m:rPr>
                <m:sty m:val="bi"/>
              </m:rPr>
              <w:rPr>
                <w:rFonts w:ascii="Cambria Math" w:hAnsi="Cambria Math"/>
                <w:sz w:val="20"/>
                <w:szCs w:val="20"/>
              </w:rPr>
              <m:t>O</m:t>
            </m:r>
          </m:e>
          <m:sub>
            <m:r>
              <m:rPr>
                <m:sty m:val="bi"/>
              </m:rPr>
              <w:rPr>
                <w:rFonts w:ascii="Cambria Math" w:hAnsi="Cambria Math"/>
                <w:sz w:val="20"/>
                <w:szCs w:val="20"/>
              </w:rPr>
              <m:t>2(g)</m:t>
            </m:r>
          </m:sub>
        </m:sSub>
      </m:oMath>
    </w:p>
    <w:p>
      <w:pPr>
        <w:pStyle w:val="style157"/>
        <w:rPr/>
      </w:pPr>
    </w:p>
    <w:p>
      <w:pPr>
        <w:pStyle w:val="style179"/>
        <w:numPr>
          <w:ilvl w:val="0"/>
          <w:numId w:val="174"/>
        </w:numPr>
        <w:rPr/>
      </w:pPr>
      <w:r>
        <w:t>As the</w:t>
      </w:r>
      <m:oMath>
        <m:r>
          <m:rPr>
            <m:sty m:val="bi"/>
          </m:rPr>
          <w:rPr>
            <w:rFonts w:ascii="Cambria Math" w:hAnsi="Cambria Math"/>
          </w:rPr>
          <m:t xml:space="preserve"> reactants</m:t>
        </m:r>
      </m:oMath>
      <w:r>
        <w:t xml:space="preserve"> get used up, the </w:t>
      </w:r>
      <m:oMath>
        <m:r>
          <m:rPr>
            <m:sty m:val="bi"/>
          </m:rPr>
          <w:rPr>
            <w:rFonts w:ascii="Cambria Math" w:hAnsi="Cambria Math"/>
          </w:rPr>
          <m:t>forward</m:t>
        </m:r>
      </m:oMath>
      <w:r>
        <w:t xml:space="preserve"> </w:t>
      </w:r>
      <w:r>
        <w:t>reaction</w:t>
      </w:r>
      <m:oMath>
        <m:r>
          <w:rPr>
            <w:rFonts w:ascii="Cambria Math" w:hAnsi="Cambria Math"/>
          </w:rPr>
          <m:t xml:space="preserve"> </m:t>
        </m:r>
        <m:r>
          <m:rPr>
            <m:sty m:val="bi"/>
          </m:rPr>
          <w:rPr>
            <w:rFonts w:ascii="Cambria Math" w:hAnsi="Cambria Math"/>
          </w:rPr>
          <m:t>slows down</m:t>
        </m:r>
      </m:oMath>
      <w:r>
        <w:t>,</w:t>
      </w:r>
      <w:r>
        <w:t xml:space="preserve"> and as more </w:t>
      </w:r>
      <m:oMath>
        <m:r>
          <m:rPr>
            <m:sty m:val="bi"/>
          </m:rPr>
          <w:rPr>
            <w:rFonts w:ascii="Cambria Math" w:hAnsi="Cambria Math"/>
          </w:rPr>
          <m:t>product</m:t>
        </m:r>
      </m:oMath>
      <w:r>
        <w:t xml:space="preserve"> is formed, the </w:t>
      </w:r>
      <m:oMath>
        <m:r>
          <m:rPr>
            <m:sty m:val="bi"/>
          </m:rPr>
          <w:rPr>
            <w:rFonts w:ascii="Cambria Math" w:hAnsi="Cambria Math"/>
          </w:rPr>
          <m:t>reverse</m:t>
        </m:r>
      </m:oMath>
      <w:r>
        <w:t xml:space="preserve"> reaction </w:t>
      </w:r>
      <w:r>
        <w:rPr>
          <w:b/>
        </w:rPr>
        <w:t>speeds up</w:t>
      </w:r>
      <w:r>
        <w:t>.</w:t>
      </w:r>
    </w:p>
    <w:p>
      <w:pPr>
        <w:pStyle w:val="style179"/>
        <w:numPr>
          <w:ilvl w:val="0"/>
          <w:numId w:val="174"/>
        </w:numPr>
        <w:rPr/>
      </w:pPr>
      <w:r>
        <w:t>After a while, the forward reaction will be going at exactly the same rate as the backward reaction.</w:t>
      </w:r>
      <w:r>
        <w:t xml:space="preserve"> This is called a </w:t>
      </w:r>
      <m:oMath>
        <m:r>
          <m:rPr>
            <m:sty m:val="bi"/>
          </m:rPr>
          <w:rPr>
            <w:rFonts w:ascii="Cambria Math" w:hAnsi="Cambria Math"/>
          </w:rPr>
          <m:t>dynamic equilibrium</m:t>
        </m:r>
      </m:oMath>
      <w:r>
        <w:t>.</w:t>
      </w:r>
    </w:p>
    <w:p>
      <w:pPr>
        <w:pStyle w:val="style179"/>
        <w:numPr>
          <w:ilvl w:val="0"/>
          <w:numId w:val="174"/>
        </w:numPr>
        <w:rPr/>
      </w:pPr>
      <w:r>
        <w:t xml:space="preserve">A </w:t>
      </w:r>
      <m:oMath>
        <m:r>
          <m:rPr>
            <m:sty m:val="bi"/>
          </m:rPr>
          <w:rPr>
            <w:rFonts w:ascii="Cambria Math" w:hAnsi="Cambria Math"/>
          </w:rPr>
          <m:t>dynamic equilibrium</m:t>
        </m:r>
      </m:oMath>
      <w:r>
        <w:t xml:space="preserve"> can only take place in a closed system.</w:t>
      </w:r>
    </w:p>
    <w:p>
      <w:pPr>
        <w:pStyle w:val="style179"/>
        <w:numPr>
          <w:ilvl w:val="0"/>
          <w:numId w:val="174"/>
        </w:numPr>
        <w:rPr>
          <w:rFonts w:ascii="Dancing Script"/>
          <w:b/>
          <w:bCs/>
          <w:sz w:val="24"/>
          <w:szCs w:val="24"/>
        </w:rPr>
      </w:pPr>
      <m:oMath>
        <m:r>
          <m:rPr>
            <m:sty m:val="bi"/>
          </m:rPr>
          <w:rPr>
            <w:rFonts w:ascii="Dancing Script" w:hAnsi="Cambria Math"/>
            <w:b/>
            <w:bCs/>
            <w:sz w:val="24"/>
            <w:szCs w:val="24"/>
          </w:rPr>
          <m:t xml:space="preserve">dynamic equilibrium is a state reached when the rate of forward reaction </m:t>
        </m:r>
      </m:oMath>
    </w:p>
    <w:p>
      <w:pPr>
        <w:pStyle w:val="style0"/>
        <w:rPr>
          <w:rFonts w:ascii="Dancing Script"/>
          <w:b/>
          <w:bCs/>
          <w:sz w:val="24"/>
          <w:szCs w:val="24"/>
        </w:rPr>
      </w:pPr>
      <m:oMathPara>
        <m:oMathParaPr>
          <m:jc m:val="left"/>
        </m:oMathParaPr>
        <m:oMath>
          <m:r>
            <m:rPr>
              <m:sty m:val="p"/>
            </m:rPr>
            <w:rPr>
              <w:rFonts w:ascii="Dancing Script" w:hAnsi="Cambria Math"/>
              <w:b/>
              <w:bCs/>
              <w:sz w:val="24"/>
              <w:szCs w:val="24"/>
            </w:rPr>
            <m:t xml:space="preserve">            </m:t>
          </m:r>
          <m:r>
            <m:rPr>
              <m:sty m:val="bi"/>
            </m:rPr>
            <w:rPr>
              <w:rFonts w:ascii="Dancing Script" w:hAnsi="Cambria Math"/>
              <w:b/>
              <w:bCs/>
              <w:sz w:val="24"/>
              <w:szCs w:val="24"/>
            </w:rPr>
            <m:t>equals</m:t>
          </m:r>
          <m:r>
            <m:rPr>
              <m:sty m:val="p"/>
            </m:rPr>
            <w:rPr>
              <w:rFonts w:ascii="Dancing Script" w:hAnsi="Cambria Math"/>
              <w:b/>
              <w:bCs/>
              <w:sz w:val="24"/>
              <w:szCs w:val="24"/>
            </w:rPr>
            <m:t xml:space="preserve"> </m:t>
          </m:r>
          <m:r>
            <m:rPr>
              <m:sty m:val="bi"/>
            </m:rPr>
            <w:rPr>
              <w:rFonts w:ascii="Dancing Script" w:hAnsi="Cambria Math"/>
              <w:b/>
              <w:bCs/>
              <w:sz w:val="24"/>
              <w:szCs w:val="24"/>
            </w:rPr>
            <m:t>the</m:t>
          </m:r>
          <m:r>
            <m:rPr>
              <m:sty m:val="p"/>
            </m:rPr>
            <w:rPr>
              <w:rFonts w:ascii="Dancing Script" w:hAnsi="Cambria Math"/>
              <w:b/>
              <w:bCs/>
              <w:sz w:val="24"/>
              <w:szCs w:val="24"/>
            </w:rPr>
            <m:t xml:space="preserve"> </m:t>
          </m:r>
          <m:r>
            <m:rPr>
              <m:sty m:val="bi"/>
            </m:rPr>
            <w:rPr>
              <w:rFonts w:ascii="Dancing Script" w:hAnsi="Cambria Math"/>
              <w:b/>
              <w:bCs/>
              <w:sz w:val="24"/>
              <w:szCs w:val="24"/>
            </w:rPr>
            <m:t>rate</m:t>
          </m:r>
          <m:r>
            <m:rPr>
              <m:sty m:val="p"/>
            </m:rPr>
            <w:rPr>
              <w:rFonts w:ascii="Dancing Script" w:hAnsi="Cambria Math"/>
              <w:b/>
              <w:bCs/>
              <w:sz w:val="24"/>
              <w:szCs w:val="24"/>
            </w:rPr>
            <m:t xml:space="preserve"> </m:t>
          </m:r>
          <m:r>
            <m:rPr>
              <m:sty m:val="bi"/>
            </m:rPr>
            <w:rPr>
              <w:rFonts w:ascii="Dancing Script" w:hAnsi="Cambria Math"/>
              <w:b/>
              <w:bCs/>
              <w:sz w:val="24"/>
              <w:szCs w:val="24"/>
            </w:rPr>
            <m:t>of</m:t>
          </m:r>
          <m:r>
            <m:rPr>
              <m:sty m:val="p"/>
            </m:rPr>
            <w:rPr>
              <w:rFonts w:ascii="Dancing Script" w:hAnsi="Cambria Math"/>
              <w:b/>
              <w:bCs/>
              <w:sz w:val="24"/>
              <w:szCs w:val="24"/>
            </w:rPr>
            <m:t xml:space="preserve"> </m:t>
          </m:r>
          <m:r>
            <m:rPr>
              <m:sty m:val="bi"/>
            </m:rPr>
            <w:rPr>
              <w:rFonts w:ascii="Dancing Script" w:hAnsi="Cambria Math"/>
              <w:b/>
              <w:bCs/>
              <w:sz w:val="24"/>
              <w:szCs w:val="24"/>
            </w:rPr>
            <m:t>backward</m:t>
          </m:r>
          <m:r>
            <m:rPr>
              <m:sty m:val="p"/>
            </m:rPr>
            <w:rPr>
              <w:rFonts w:ascii="Dancing Script" w:hAnsi="Cambria Math"/>
              <w:b/>
              <w:bCs/>
              <w:sz w:val="24"/>
              <w:szCs w:val="24"/>
            </w:rPr>
            <m:t xml:space="preserve"> </m:t>
          </m:r>
          <m:r>
            <m:rPr>
              <m:sty m:val="bi"/>
            </m:rPr>
            <w:rPr>
              <w:rFonts w:ascii="Dancing Script" w:hAnsi="Cambria Math"/>
              <w:b/>
              <w:bCs/>
              <w:sz w:val="24"/>
              <w:szCs w:val="24"/>
            </w:rPr>
            <m:t>rection</m:t>
          </m:r>
        </m:oMath>
      </m:oMathPara>
      <w:r>
        <m:rPr>
          <m:sty m:val="bi"/>
        </m:rPr>
        <w:rPr>
          <w:rFonts w:ascii="Dancing Script" w:hAnsi="Cambria Math"/>
          <w:b/>
          <w:bCs/>
          <w:sz w:val="24"/>
          <w:szCs w:val="24"/>
          <w:lang w:val="en-US"/>
        </w:rPr>
        <w:t>.</w:t>
      </w:r>
    </w:p>
    <w:p>
      <w:pPr>
        <w:pStyle w:val="style179"/>
        <w:numPr>
          <w:ilvl w:val="0"/>
          <w:numId w:val="179"/>
        </w:numPr>
        <w:rPr/>
      </w:pPr>
      <w:r>
        <w:t xml:space="preserve"> On heating</w:t>
      </w:r>
      <w:r>
        <w:rPr>
          <w:lang w:val="en-US"/>
        </w:rPr>
        <w:t xml:space="preserve"> blue crystals of hydrated copper (II) sulphate, </w:t>
      </w:r>
      <w:r>
        <w:t>they turn to a white powder. This is anhydrous copper (II) sulfate: CuSO</w:t>
      </w:r>
      <w:r>
        <w:rPr>
          <w:vertAlign w:val="subscript"/>
        </w:rPr>
        <w:t>4</w:t>
      </w:r>
      <w:r>
        <w:t>.5H</w:t>
      </w:r>
      <w:r>
        <w:rPr>
          <w:vertAlign w:val="subscript"/>
        </w:rPr>
        <w:t>2</w:t>
      </w:r>
      <w:r>
        <w:t xml:space="preserve">O (s) </w:t>
      </w:r>
      <m:oMath>
        <m:r>
          <w:rPr>
            <w:rFonts w:ascii="Cambria Math" w:hAnsi="Cambria Math"/>
          </w:rPr>
          <m:t xml:space="preserve">⇌ </m:t>
        </m:r>
      </m:oMath>
      <w:r>
        <w:t>CuSO</w:t>
      </w:r>
      <w:r>
        <w:rPr>
          <w:vertAlign w:val="subscript"/>
        </w:rPr>
        <w:t>4(s)</w:t>
      </w:r>
      <w:r>
        <w:t xml:space="preserve"> </w:t>
      </w:r>
      <m:oMath>
        <m:r>
          <w:rPr>
            <w:rFonts w:ascii="Cambria Math" w:hAnsi="Cambria Math"/>
          </w:rPr>
          <m:t>+</m:t>
        </m:r>
      </m:oMath>
      <w:r>
        <w:t xml:space="preserve"> 5H</w:t>
      </w:r>
      <w:r>
        <w:rPr>
          <w:vertAlign w:val="subscript"/>
        </w:rPr>
        <w:t>2</w:t>
      </w:r>
      <w:r>
        <w:t>O</w:t>
      </w:r>
      <w:r>
        <w:rPr>
          <w:vertAlign w:val="subscript"/>
        </w:rPr>
        <w:t>(l)</w:t>
      </w:r>
      <w:r>
        <w:t xml:space="preserve">. The reaction is easy to reverse: add water! The anhydrous copper (II) sulfate gets hot and turns blue. </w:t>
      </w:r>
    </w:p>
    <w:p>
      <w:pPr>
        <w:pStyle w:val="style0"/>
        <w:rPr/>
      </w:pPr>
      <w:r>
        <w:t>The reaction is: CuSO</w:t>
      </w:r>
      <w:r>
        <w:rPr>
          <w:vertAlign w:val="subscript"/>
        </w:rPr>
        <w:t>4(s)</w:t>
      </w:r>
      <w:r>
        <w:t xml:space="preserve"> </w:t>
      </w:r>
      <m:oMath>
        <m:r>
          <w:rPr>
            <w:rFonts w:ascii="Cambria Math" w:hAnsi="Cambria Math"/>
          </w:rPr>
          <m:t>+</m:t>
        </m:r>
      </m:oMath>
      <w:r>
        <w:t xml:space="preserve"> 5H</w:t>
      </w:r>
      <w:r>
        <w:rPr>
          <w:vertAlign w:val="subscript"/>
        </w:rPr>
        <w:t>2</w:t>
      </w:r>
      <w:r>
        <w:t>O</w:t>
      </w:r>
      <w:r>
        <w:rPr>
          <w:vertAlign w:val="subscript"/>
        </w:rPr>
        <w:t>(l)</w:t>
      </w:r>
      <m:oMath>
        <m:r>
          <w:rPr>
            <w:rFonts w:ascii="Cambria Math" w:hAnsi="Cambria Math"/>
          </w:rPr>
          <m:t xml:space="preserve"> ⇌</m:t>
        </m:r>
      </m:oMath>
      <w:r>
        <w:t xml:space="preserve"> CuSO</w:t>
      </w:r>
      <w:r>
        <w:rPr>
          <w:vertAlign w:val="subscript"/>
        </w:rPr>
        <w:t>4</w:t>
      </w:r>
      <w:r>
        <w:t>.5H</w:t>
      </w:r>
      <w:r>
        <w:rPr>
          <w:vertAlign w:val="subscript"/>
        </w:rPr>
        <w:t>2</w:t>
      </w:r>
      <w:r>
        <w:t>O</w:t>
      </w:r>
      <w:r>
        <w:rPr>
          <w:vertAlign w:val="subscript"/>
        </w:rPr>
        <w:t>(s)</w:t>
      </w:r>
      <w:r>
        <w:t xml:space="preserve"> </w:t>
      </w:r>
      <w:r>
        <w:cr/>
      </w:r>
    </w:p>
    <w:p>
      <w:pPr>
        <w:pStyle w:val="style0"/>
        <w:rPr>
          <w:b/>
        </w:rPr>
      </w:pPr>
      <w:r>
        <w:rPr>
          <w:b/>
        </w:rPr>
        <w:t>PROPERTIES OF A CHEMICAL SYSTEM UNDER EQIUILIBRIUM</w:t>
      </w:r>
    </w:p>
    <w:p>
      <w:pPr>
        <w:pStyle w:val="style179"/>
        <w:numPr>
          <w:ilvl w:val="0"/>
          <w:numId w:val="181"/>
        </w:numPr>
        <w:rPr/>
      </w:pPr>
      <w:r>
        <w:t xml:space="preserve">The change in free energy of the system is zero. That means the reaction takes place in a closed system. </w:t>
      </w:r>
      <m:oMath>
        <m:r>
          <w:rPr>
            <w:rFonts w:ascii="Cambria Math" w:hAnsi="Cambria Math"/>
          </w:rPr>
          <m:t>∆G=0.</m:t>
        </m:r>
      </m:oMath>
    </w:p>
    <w:p>
      <w:pPr>
        <w:pStyle w:val="style179"/>
        <w:numPr>
          <w:ilvl w:val="0"/>
          <w:numId w:val="181"/>
        </w:numPr>
        <w:rPr/>
      </w:pPr>
      <w:r>
        <w:t>The rate of forming the products is exactly equal to the rate at which the reactants a</w:t>
      </w:r>
      <w:r>
        <w:t>re gotten back from the products.</w:t>
      </w:r>
    </w:p>
    <w:p>
      <w:pPr>
        <w:pStyle w:val="style179"/>
        <w:numPr>
          <w:ilvl w:val="0"/>
          <w:numId w:val="181"/>
        </w:numPr>
        <w:rPr/>
      </w:pPr>
      <w:r>
        <w:t>The system is at its lowest potential energy.</w:t>
      </w:r>
    </w:p>
    <w:p>
      <w:pPr>
        <w:pStyle w:val="style179"/>
        <w:numPr>
          <w:ilvl w:val="0"/>
          <w:numId w:val="181"/>
        </w:numPr>
        <w:rPr/>
      </w:pPr>
      <w:r>
        <w:t>Catalyst has no effect on the equilibrium constants of any system that has reached equilibrium. This is so because the catalyst affects both the forward and backward reactions in the same way and to the same extent, hence the effect will be in a way cancel out.</w:t>
      </w:r>
    </w:p>
    <w:p>
      <w:pPr>
        <w:pStyle w:val="style0"/>
        <w:rPr>
          <w:b/>
        </w:rPr>
      </w:pPr>
    </w:p>
    <w:p>
      <w:pPr>
        <w:pStyle w:val="style0"/>
        <w:rPr>
          <w:b/>
        </w:rPr>
      </w:pPr>
      <w:r>
        <w:rPr>
          <w:b/>
        </w:rPr>
        <w:t>EQIUILIBRIUM</w:t>
      </w:r>
      <w:r>
        <w:rPr>
          <w:b/>
        </w:rPr>
        <w:t xml:space="preserve"> CONSTANT Kc</w:t>
      </w:r>
    </w:p>
    <w:p>
      <w:pPr>
        <w:pStyle w:val="style0"/>
        <w:rPr/>
      </w:pPr>
      <w:r>
        <w:t>Any dynamic equilibrium can be described in terms of its equilibrium constant, Kc.</w:t>
      </w:r>
      <w:r>
        <w:cr/>
      </w:r>
      <w:r>
        <w:t>The equilibrium constant is the product of the molar concentrations of the products raised to the power of the coefficient in the stoichiometric equation, divided by the product of molar concentrations of the reactants, each raised to the power of its coefficient in the stoichiometric equation.</w:t>
      </w:r>
      <w:r>
        <w:cr/>
      </w:r>
    </w:p>
    <w:p>
      <w:pPr>
        <w:pStyle w:val="style0"/>
        <w:rPr>
          <w:b/>
        </w:rPr>
      </w:pPr>
      <w:r>
        <w:rPr>
          <w:b/>
        </w:rPr>
        <w:t>LE CHATELIER'S PRINCIPLE</w:t>
      </w:r>
    </w:p>
    <w:p>
      <w:pPr>
        <w:pStyle w:val="style0"/>
        <w:rPr>
          <w:rFonts w:eastAsia="宋体"/>
          <w:b/>
        </w:rPr>
      </w:pPr>
      <m:oMathPara>
        <m:oMathParaPr>
          <m:jc m:val="left"/>
        </m:oMathParaPr>
        <m:oMath>
          <m:r>
            <m:rPr>
              <m:sty m:val="bi"/>
            </m:rPr>
            <w:rPr>
              <w:rFonts w:ascii="Cambria Math" w:hAnsi="Cambria Math"/>
            </w:rPr>
            <m:t>This principle states that if a chemical reaction at equilibrium is subjected to a change</m:t>
          </m:r>
        </m:oMath>
      </m:oMathPara>
    </w:p>
    <w:p>
      <w:pPr>
        <w:pStyle w:val="style0"/>
        <w:rPr>
          <w:rFonts w:eastAsia="宋体"/>
          <w:b/>
        </w:rPr>
      </w:pPr>
      <m:oMathPara>
        <m:oMathParaPr>
          <m:jc m:val="left"/>
        </m:oMathParaPr>
        <m:oMath>
          <m:r>
            <m:rPr>
              <m:sty m:val="bi"/>
            </m:rPr>
            <w:rPr>
              <w:rFonts w:ascii="Cambria Math" w:hAnsi="Cambria Math"/>
            </w:rPr>
            <m:t xml:space="preserve"> in concentration, pressure or temperature, the equilibrium will shift to try to oppose or</m:t>
          </m:r>
        </m:oMath>
      </m:oMathPara>
    </w:p>
    <w:p>
      <w:pPr>
        <w:pStyle w:val="style0"/>
        <w:rPr/>
      </w:pPr>
      <m:oMath>
        <m:r>
          <m:rPr>
            <m:sty m:val="bi"/>
          </m:rPr>
          <w:rPr>
            <w:rFonts w:ascii="Cambria Math" w:hAnsi="Cambria Math"/>
          </w:rPr>
          <m:t xml:space="preserve"> counteract the change.</m:t>
        </m:r>
      </m:oMath>
      <w:r>
        <w:t xml:space="preserve"> This means</w:t>
      </w:r>
      <w:r>
        <w:t xml:space="preserve"> that the position of the equilibrium of a system changes to </w:t>
      </w:r>
      <w:r>
        <w:t>minimize</w:t>
      </w:r>
      <w:r>
        <w:t xml:space="preserve"> the effect of any imposed change in conditions.</w:t>
      </w:r>
      <w:r>
        <w:cr/>
      </w:r>
      <w:r>
        <w:t xml:space="preserve">Changing concentration, does not change the numerical value of the equilibrium, but does change its position. </w:t>
      </w:r>
      <w:r>
        <w:cr/>
      </w:r>
    </w:p>
    <w:p>
      <w:pPr>
        <w:pStyle w:val="style179"/>
        <w:numPr>
          <w:ilvl w:val="0"/>
          <w:numId w:val="180"/>
        </w:numPr>
        <w:rPr>
          <w:i/>
        </w:rPr>
      </w:pPr>
      <w:r>
        <w:t xml:space="preserve">The three factors that affect the position of equilibrium are </w:t>
      </w:r>
      <w:r>
        <w:rPr>
          <w:i/>
        </w:rPr>
        <w:t>concentration, pressure and temperature.</w:t>
      </w:r>
    </w:p>
    <w:p>
      <w:pPr>
        <w:pStyle w:val="style0"/>
        <w:rPr/>
      </w:pPr>
      <w:r>
        <w:t>SOME HANDY RULES FOR USING LE CHATELIER'S PRINCIPLE</w:t>
      </w:r>
    </w:p>
    <w:p>
      <w:pPr>
        <w:pStyle w:val="style0"/>
        <w:rPr/>
      </w:pPr>
    </w:p>
    <w:p>
      <w:pPr>
        <w:pStyle w:val="style179"/>
        <w:numPr>
          <w:ilvl w:val="0"/>
          <w:numId w:val="175"/>
        </w:numPr>
        <w:rPr/>
      </w:pPr>
      <w:r>
        <w:t xml:space="preserve">CONCENTRATION </w:t>
      </w:r>
    </w:p>
    <w:p>
      <w:pPr>
        <w:pStyle w:val="style179"/>
        <w:numPr>
          <w:ilvl w:val="0"/>
          <w:numId w:val="0"/>
        </w:numPr>
        <w:ind w:left="720"/>
        <w:rPr/>
      </w:pPr>
    </w:p>
    <w:p>
      <w:pPr>
        <w:pStyle w:val="style179"/>
        <w:numPr>
          <w:ilvl w:val="0"/>
          <w:numId w:val="0"/>
        </w:numPr>
        <w:ind w:left="720"/>
        <w:rPr/>
      </w:pPr>
      <m:oMathPara>
        <m:oMathParaPr>
          <m:jc m:val="left"/>
        </m:oMathParaPr>
        <m:oMath>
          <m:r>
            <w:rPr>
              <w:rFonts w:ascii="Cambria Math" w:hAnsi="Cambria Math"/>
            </w:rPr>
            <m:t>2</m:t>
          </m:r>
          <m:sSub>
            <m:sSubPr>
              <m:ctrlPr>
                <w:rPr>
                  <w:rFonts w:ascii="Cambria Math" w:hAnsi="Cambria Math"/>
                  <w:i/>
                </w:rPr>
              </m:ctrlPr>
            </m:sSubPr>
            <m:e>
              <m:r>
                <w:rPr>
                  <w:rFonts w:ascii="Cambria Math" w:hAnsi="Cambria Math"/>
                </w:rPr>
                <m:t>SO</m:t>
              </m:r>
            </m:e>
            <m:sub>
              <m:r>
                <w:rPr>
                  <w:rFonts w:ascii="Cambria Math" w:hAnsi="Cambria Math"/>
                </w:rPr>
                <m:t>2</m:t>
              </m:r>
              <m:d>
                <m:dPr>
                  <m:endChr m:val=")"/>
                  <m:ctrlPr>
                    <w:rPr>
                      <w:rFonts w:ascii="Cambria Math" w:hAnsi="Cambria Math"/>
                      <w:i/>
                    </w:rPr>
                  </m:ctrlPr>
                </m:dPr>
                <m:e>
                  <m:r>
                    <w:rPr>
                      <w:rFonts w:ascii="Cambria Math" w:hAnsi="Cambria Math"/>
                    </w:rPr>
                    <m:t>g</m:t>
                  </m:r>
                </m:e>
              </m:d>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2(g)</m:t>
              </m:r>
            </m:sub>
          </m:sSub>
          <m:r>
            <w:rPr>
              <w:rFonts w:ascii="Cambria Math" w:hAnsi="Cambria Math"/>
            </w:rPr>
            <m:t xml:space="preserve">⇌   </m:t>
          </m:r>
          <m:sSub>
            <m:sSubPr>
              <m:ctrlPr>
                <w:rPr>
                  <w:rFonts w:ascii="Cambria Math" w:hAnsi="Cambria Math"/>
                  <w:i/>
                </w:rPr>
              </m:ctrlPr>
            </m:sSubPr>
            <m:e>
              <m:r>
                <w:rPr>
                  <w:rFonts w:ascii="Cambria Math" w:hAnsi="Cambria Math"/>
                </w:rPr>
                <m:t>2S0</m:t>
              </m:r>
            </m:e>
            <m:sub>
              <m:r>
                <w:rPr>
                  <w:rFonts w:ascii="Cambria Math" w:hAnsi="Cambria Math"/>
                </w:rPr>
                <m:t>3(g)</m:t>
              </m:r>
            </m:sub>
          </m:sSub>
        </m:oMath>
      </m:oMathPara>
    </w:p>
    <w:p>
      <w:pPr>
        <w:pStyle w:val="style179"/>
        <w:numPr>
          <w:ilvl w:val="0"/>
          <w:numId w:val="176"/>
        </w:numPr>
        <w:rPr/>
      </w:pPr>
      <w:r>
        <w:t>If you increase the concentration of a reactants (SO</w:t>
      </w:r>
      <w:r>
        <w:rPr>
          <w:vertAlign w:val="subscript"/>
        </w:rPr>
        <w:t>2</w:t>
      </w:r>
      <w:r>
        <w:t xml:space="preserve"> or O</w:t>
      </w:r>
      <w:r>
        <w:rPr>
          <w:vertAlign w:val="subscript"/>
        </w:rPr>
        <w:t>2</w:t>
      </w:r>
      <w:r>
        <w:t>), the equilibrium tries to get rid of the extra reactant. It does this by making more product (SO</w:t>
      </w:r>
      <w:r>
        <w:rPr>
          <w:vertAlign w:val="subscript"/>
        </w:rPr>
        <w:t>3</w:t>
      </w:r>
      <w:r>
        <w:t>). So the equilibrium is shifted to the right.</w:t>
      </w:r>
    </w:p>
    <w:p>
      <w:pPr>
        <w:pStyle w:val="style179"/>
        <w:numPr>
          <w:ilvl w:val="0"/>
          <w:numId w:val="176"/>
        </w:numPr>
        <w:rPr/>
      </w:pPr>
      <w:r>
        <w:t>If you increase the concentration of the product (SO</w:t>
      </w:r>
      <w:r>
        <w:rPr>
          <w:vertAlign w:val="subscript"/>
        </w:rPr>
        <w:t>3</w:t>
      </w:r>
      <w:r>
        <w:t>), the equilibrium tries to remove the extra product. This makes the reverse reaction to go faster. So the equilibrium shifts to the left.</w:t>
      </w:r>
    </w:p>
    <w:p>
      <w:pPr>
        <w:pStyle w:val="style179"/>
        <w:numPr>
          <w:ilvl w:val="0"/>
          <w:numId w:val="176"/>
        </w:numPr>
        <w:rPr/>
      </w:pPr>
      <w:r>
        <w:t>Decreasing the concentrations has the opposite effect.</w:t>
      </w:r>
    </w:p>
    <w:p>
      <w:pPr>
        <w:pStyle w:val="style179"/>
        <w:numPr>
          <w:ilvl w:val="0"/>
          <w:numId w:val="0"/>
        </w:numPr>
        <w:ind w:left="720"/>
        <w:rPr>
          <w:i/>
        </w:rPr>
      </w:pPr>
      <w:r>
        <w:rPr>
          <w:i/>
        </w:rPr>
        <w:t>In general</w:t>
      </w:r>
      <w:r>
        <w:rPr>
          <w:i/>
        </w:rPr>
        <w:t>,</w:t>
      </w:r>
      <w:r>
        <w:rPr>
          <w:i/>
        </w:rPr>
        <w:t xml:space="preserve"> equilibrium shifts to the right</w:t>
      </w:r>
      <w:r>
        <w:rPr>
          <w:i/>
        </w:rPr>
        <w:t xml:space="preserve"> (favours the forward reaction/ more of the product is formed)</w:t>
      </w:r>
      <w:r>
        <w:rPr>
          <w:i/>
        </w:rPr>
        <w:t xml:space="preserve"> if concentration of reactant is increased.</w:t>
      </w:r>
      <w:r>
        <w:rPr>
          <w:i/>
        </w:rPr>
        <w:cr/>
      </w:r>
    </w:p>
    <w:p>
      <w:pPr>
        <w:pStyle w:val="style179"/>
        <w:numPr>
          <w:ilvl w:val="0"/>
          <w:numId w:val="175"/>
        </w:numPr>
        <w:rPr/>
      </w:pPr>
      <w:r>
        <w:t>PRESSURE</w:t>
      </w:r>
      <w:r>
        <w:t xml:space="preserve"> (Changing this only affects equilibria involving gases)</w:t>
      </w:r>
    </w:p>
    <w:p>
      <w:pPr>
        <w:pStyle w:val="style179"/>
        <w:numPr>
          <w:ilvl w:val="0"/>
          <w:numId w:val="0"/>
        </w:numPr>
        <w:ind w:left="720"/>
        <w:rPr/>
      </w:pPr>
      <m:oMathPara>
        <m:oMathParaPr>
          <m:jc m:val="left"/>
        </m:oMathParaPr>
        <m:oMath>
          <m:r>
            <w:rPr>
              <w:rFonts w:ascii="Cambria Math" w:hAnsi="Cambria Math"/>
            </w:rPr>
            <m:t>2</m:t>
          </m:r>
          <m:sSub>
            <m:sSubPr>
              <m:ctrlPr>
                <w:rPr>
                  <w:rFonts w:ascii="Cambria Math" w:hAnsi="Cambria Math"/>
                  <w:i/>
                </w:rPr>
              </m:ctrlPr>
            </m:sSubPr>
            <m:e>
              <m:r>
                <w:rPr>
                  <w:rFonts w:ascii="Cambria Math" w:hAnsi="Cambria Math"/>
                </w:rPr>
                <m:t>SO</m:t>
              </m:r>
            </m:e>
            <m:sub>
              <m:r>
                <w:rPr>
                  <w:rFonts w:ascii="Cambria Math" w:hAnsi="Cambria Math"/>
                </w:rPr>
                <m:t>2</m:t>
              </m:r>
              <m:d>
                <m:dPr>
                  <m:endChr m:val=")"/>
                  <m:ctrlPr>
                    <w:rPr>
                      <w:rFonts w:ascii="Cambria Math" w:hAnsi="Cambria Math"/>
                      <w:i/>
                    </w:rPr>
                  </m:ctrlPr>
                </m:dPr>
                <m:e>
                  <m:r>
                    <w:rPr>
                      <w:rFonts w:ascii="Cambria Math" w:hAnsi="Cambria Math"/>
                    </w:rPr>
                    <m:t>g</m:t>
                  </m:r>
                </m:e>
              </m:d>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2(g)</m:t>
              </m:r>
            </m:sub>
          </m:sSub>
          <m:r>
            <w:rPr>
              <w:rFonts w:ascii="Cambria Math" w:hAnsi="Cambria Math"/>
            </w:rPr>
            <m:t xml:space="preserve">⇌ </m:t>
          </m:r>
          <m:sSub>
            <m:sSubPr>
              <m:ctrlPr>
                <w:rPr>
                  <w:rFonts w:ascii="Cambria Math" w:hAnsi="Cambria Math"/>
                  <w:i/>
                </w:rPr>
              </m:ctrlPr>
            </m:sSubPr>
            <m:e>
              <m:r>
                <w:rPr>
                  <w:rFonts w:ascii="Cambria Math" w:hAnsi="Cambria Math"/>
                </w:rPr>
                <m:t>2S0</m:t>
              </m:r>
            </m:e>
            <m:sub>
              <m:r>
                <w:rPr>
                  <w:rFonts w:ascii="Cambria Math" w:hAnsi="Cambria Math"/>
                </w:rPr>
                <m:t>3(g)</m:t>
              </m:r>
            </m:sub>
          </m:sSub>
        </m:oMath>
      </m:oMathPara>
    </w:p>
    <w:p>
      <w:pPr>
        <w:pStyle w:val="style179"/>
        <w:numPr>
          <w:ilvl w:val="0"/>
          <w:numId w:val="177"/>
        </w:numPr>
        <w:rPr/>
      </w:pPr>
      <w:r>
        <w:t>Increasing the pressure shifts the equilibrium to the side with the fewest gas molecules. This reduces the pressure.</w:t>
      </w:r>
    </w:p>
    <w:p>
      <w:pPr>
        <w:pStyle w:val="style179"/>
        <w:numPr>
          <w:ilvl w:val="0"/>
          <w:numId w:val="177"/>
        </w:numPr>
        <w:rPr/>
      </w:pPr>
      <w:r>
        <w:t>Decreasing the pressure</w:t>
      </w:r>
      <w:r>
        <w:t xml:space="preserve"> shifts</w:t>
      </w:r>
      <w:r>
        <w:t xml:space="preserve"> </w:t>
      </w:r>
      <w:r>
        <w:t>the equilibrium to the side with the most gas molecules. This raises the pressure again. In the above reaction, there are 3 moles on the left, but only 2 on the right. So, an increase in pressure shifts the equilibrium to the right</w:t>
      </w:r>
      <w:r>
        <w:t>.</w:t>
      </w:r>
      <w:r>
        <w:t xml:space="preserve"> </w:t>
      </w:r>
    </w:p>
    <w:p>
      <w:pPr>
        <w:pStyle w:val="style157"/>
        <w:rPr/>
      </w:pPr>
      <w:r>
        <w:t xml:space="preserve">For a reaction in which there is no change in the number of moles. That is, the same number of moles or molecules on each side of the equation, a change in pressure will not have any effect on equilibrium. Example; </w:t>
      </w:r>
      <w:r>
        <w:rPr>
          <w:rFonts w:ascii="Cambria Math" w:hAnsi="Cambria Math"/>
        </w:rPr>
        <w:br/>
      </w:r>
      <m:oMathPara>
        <m:oMath>
          <m:sSub>
            <m:sSubPr>
              <m:ctrlPr>
                <w:rPr>
                  <w:rFonts w:ascii="Cambria Math" w:hAnsi="Cambria Math"/>
                  <w:i/>
                </w:rPr>
              </m:ctrlPr>
            </m:sSubPr>
            <m:e>
              <m:r>
                <w:rPr>
                  <w:rFonts w:ascii="Cambria Math" w:hAnsi="Cambria Math"/>
                </w:rPr>
                <m:t>N</m:t>
              </m:r>
            </m:e>
            <m:sub>
              <m:r>
                <w:rPr>
                  <w:rFonts w:ascii="Cambria Math" w:hAnsi="Cambria Math"/>
                </w:rPr>
                <m:t>2(g)</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2(g)</m:t>
              </m:r>
            </m:sub>
          </m:sSub>
          <m:r>
            <w:rPr>
              <w:rFonts w:ascii="Cambria Math" w:hAnsi="Cambria Math"/>
            </w:rPr>
            <m:t>⇌ 2</m:t>
          </m:r>
          <m:sSub>
            <m:sSubPr>
              <m:ctrlPr>
                <w:rPr>
                  <w:rFonts w:ascii="Cambria Math" w:hAnsi="Cambria Math"/>
                  <w:i/>
                </w:rPr>
              </m:ctrlPr>
            </m:sSubPr>
            <m:e>
              <m:r>
                <w:rPr>
                  <w:rFonts w:ascii="Cambria Math" w:hAnsi="Cambria Math"/>
                </w:rPr>
                <m:t>NO</m:t>
              </m:r>
            </m:e>
            <m:sub>
              <m:r>
                <w:rPr>
                  <w:rFonts w:ascii="Cambria Math" w:hAnsi="Cambria Math"/>
                </w:rPr>
                <m:t>(g)</m:t>
              </m:r>
            </m:sub>
          </m:sSub>
          <m:r>
            <w:rPr>
              <w:rFonts w:ascii="Cambria Math" w:hAnsi="Cambria Math"/>
            </w:rPr>
            <m:t xml:space="preserve"> </m:t>
          </m:r>
        </m:oMath>
      </m:oMathPara>
    </w:p>
    <w:p>
      <w:pPr>
        <w:pStyle w:val="style0"/>
        <w:ind w:left="1440" w:hanging="360"/>
        <w:rPr/>
      </w:pPr>
    </w:p>
    <w:p>
      <w:pPr>
        <w:pStyle w:val="style0"/>
        <w:rPr>
          <w:i/>
        </w:rPr>
      </w:pPr>
      <w:r>
        <w:rPr>
          <w:i/>
        </w:rPr>
        <w:t>Generally,</w:t>
      </w:r>
      <w:r>
        <w:rPr>
          <w:i/>
        </w:rPr>
        <w:t xml:space="preserve"> increase in</w:t>
      </w:r>
      <w:r>
        <w:rPr>
          <w:i/>
        </w:rPr>
        <w:t xml:space="preserve"> the pressure  favours the side with less number moles.</w:t>
      </w:r>
    </w:p>
    <w:p>
      <w:pPr>
        <w:pStyle w:val="style0"/>
        <w:rPr>
          <w:i/>
        </w:rPr>
      </w:pPr>
    </w:p>
    <w:p>
      <w:pPr>
        <w:pStyle w:val="style179"/>
        <w:numPr>
          <w:ilvl w:val="0"/>
          <w:numId w:val="175"/>
        </w:numPr>
        <w:rPr/>
      </w:pPr>
      <w:r>
        <w:t>TEMPERATURE</w:t>
      </w:r>
    </w:p>
    <w:p>
      <w:pPr>
        <w:pStyle w:val="style179"/>
        <w:numPr>
          <w:ilvl w:val="0"/>
          <w:numId w:val="178"/>
        </w:numPr>
        <w:rPr/>
      </w:pPr>
      <w:r>
        <w:t>For endothermic reactions, increasing the temperature (adding heat) shifts the equilibrium to the right</w:t>
      </w:r>
      <w:r>
        <w:t xml:space="preserve"> (forward reaction is favoured)</w:t>
      </w:r>
      <w:r>
        <w:t>. Decreasing the temperature(removes heat) shifts the equilibrium to the left</w:t>
      </w:r>
      <w:r>
        <w:t xml:space="preserve"> (backward reaction is favoured)</w:t>
      </w:r>
      <w:r>
        <w:t>.</w:t>
      </w:r>
    </w:p>
    <w:p>
      <w:pPr>
        <w:pStyle w:val="style179"/>
        <w:numPr>
          <w:ilvl w:val="0"/>
          <w:numId w:val="178"/>
        </w:numPr>
        <w:rPr/>
      </w:pPr>
      <w:r>
        <w:t>For exothermic reaction, increasing the temperature (adding heat) shifts the equilibrium to the left (backward reaction favoured).</w:t>
      </w:r>
    </w:p>
    <w:p>
      <w:pPr>
        <w:pStyle w:val="style179"/>
        <w:numPr>
          <w:ilvl w:val="0"/>
          <w:numId w:val="0"/>
        </w:numPr>
        <w:ind w:left="720"/>
        <w:rPr/>
      </w:pPr>
    </w:p>
    <w:p>
      <w:pPr>
        <w:pStyle w:val="style179"/>
        <w:numPr>
          <w:ilvl w:val="0"/>
          <w:numId w:val="0"/>
        </w:numPr>
        <w:ind w:left="720"/>
        <w:rPr>
          <w:i/>
        </w:rPr>
      </w:pPr>
      <w:r>
        <w:rPr>
          <w:i/>
        </w:rPr>
        <w:t>Changing temperature does shift the equilibrium. For an exothermic reaction, the increase in temperature causes the equilibrium to shift to the left, since the opposing endothermic reaction</w:t>
      </w:r>
      <w:r>
        <w:rPr>
          <w:i/>
        </w:rPr>
        <w:t xml:space="preserve"> will tend to reduce the </w:t>
      </w:r>
      <w:r>
        <w:rPr>
          <w:i/>
        </w:rPr>
        <w:t>temperature.</w:t>
      </w:r>
    </w:p>
    <w:p>
      <w:pPr>
        <w:pStyle w:val="style0"/>
        <w:rPr>
          <w:rFonts w:ascii="Cambria" w:hAnsi="Cambria"/>
          <w:b/>
          <w:sz w:val="18"/>
          <w:szCs w:val="18"/>
        </w:rPr>
      </w:pPr>
      <w:r>
        <w:rPr>
          <w:rFonts w:ascii="Cambria" w:hAnsi="Cambria"/>
          <w:b/>
          <w:sz w:val="18"/>
          <w:szCs w:val="18"/>
        </w:rPr>
        <w:t>A catalyst has no effect on the position of the equilibrium, but does increa</w:t>
      </w:r>
      <w:r>
        <w:rPr>
          <w:rFonts w:ascii="Cambria" w:hAnsi="Cambria"/>
          <w:b/>
          <w:sz w:val="18"/>
          <w:szCs w:val="18"/>
        </w:rPr>
        <w:t xml:space="preserve">se the rate of the forward and </w:t>
      </w:r>
      <w:r>
        <w:rPr>
          <w:rFonts w:ascii="Cambria" w:hAnsi="Cambria"/>
          <w:b/>
          <w:sz w:val="18"/>
          <w:szCs w:val="18"/>
        </w:rPr>
        <w:t>backward reactions.</w:t>
      </w:r>
      <w:r>
        <w:rPr>
          <w:rFonts w:ascii="Cambria" w:hAnsi="Cambria"/>
          <w:b/>
          <w:sz w:val="18"/>
          <w:szCs w:val="18"/>
        </w:rPr>
        <w:t xml:space="preserve"> It just help the reaction to get there sooner.</w:t>
      </w:r>
    </w:p>
    <w:p>
      <w:pPr>
        <w:pStyle w:val="style0"/>
        <w:rPr/>
      </w:pPr>
    </w:p>
    <w:p>
      <w:pPr>
        <w:pStyle w:val="style0"/>
        <w:rPr/>
      </w:pPr>
    </w:p>
    <w:p>
      <w:pPr>
        <w:pStyle w:val="style0"/>
        <w:rPr/>
      </w:pPr>
      <w:r>
        <w:t xml:space="preserve">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157"/>
        <w:rPr>
          <w:b/>
          <w:sz w:val="28"/>
          <w:szCs w:val="28"/>
        </w:rPr>
      </w:pPr>
      <w:r>
        <w:rPr>
          <w:b/>
          <w:sz w:val="28"/>
          <w:szCs w:val="28"/>
          <w:lang w:val="en-US"/>
        </w:rPr>
        <w:t xml:space="preserve">WEEK 4: </w:t>
      </w:r>
      <w:r>
        <w:rPr>
          <w:b/>
          <w:sz w:val="28"/>
          <w:szCs w:val="28"/>
        </w:rPr>
        <w:t xml:space="preserve">ENERGY AND ENERGY CHANGES </w:t>
      </w:r>
    </w:p>
    <w:p>
      <w:pPr>
        <w:pStyle w:val="style157"/>
        <w:rPr>
          <w:b/>
          <w:sz w:val="28"/>
          <w:szCs w:val="28"/>
        </w:rPr>
      </w:pPr>
      <w:r>
        <w:rPr>
          <w:b/>
          <w:sz w:val="28"/>
          <w:szCs w:val="28"/>
        </w:rPr>
        <w:tab/>
      </w:r>
      <w:r>
        <w:rPr>
          <w:b/>
          <w:sz w:val="28"/>
          <w:szCs w:val="28"/>
        </w:rPr>
        <w:tab/>
      </w:r>
      <w:r>
        <w:rPr>
          <w:b/>
          <w:sz w:val="28"/>
          <w:szCs w:val="28"/>
        </w:rPr>
        <w:t>FORMS OF ENERGY</w:t>
      </w:r>
    </w:p>
    <w:p>
      <w:pPr>
        <w:pStyle w:val="style157"/>
        <w:rPr>
          <w:b/>
          <w:sz w:val="28"/>
          <w:szCs w:val="28"/>
        </w:rPr>
      </w:pPr>
    </w:p>
    <w:p>
      <w:pPr>
        <w:pStyle w:val="style157"/>
        <w:rPr>
          <w:b/>
          <w:sz w:val="28"/>
          <w:szCs w:val="28"/>
        </w:rPr>
      </w:pPr>
    </w:p>
    <w:p>
      <w:pPr>
        <w:pStyle w:val="style157"/>
        <w:rPr/>
      </w:pPr>
      <w:r>
        <w:t xml:space="preserve">Energy is defined as the capacity to move matter. The unit of energy is joule (J). </w:t>
      </w:r>
      <w:r>
        <w:t>Energy</w:t>
      </w:r>
      <w:r>
        <w:t xml:space="preserve"> can be in many forms:</w:t>
      </w:r>
    </w:p>
    <w:p>
      <w:pPr>
        <w:pStyle w:val="style157"/>
        <w:numPr>
          <w:ilvl w:val="0"/>
          <w:numId w:val="101"/>
        </w:numPr>
        <w:rPr/>
      </w:pPr>
      <w:r>
        <w:t>Radiant energy such as light.</w:t>
      </w:r>
    </w:p>
    <w:p>
      <w:pPr>
        <w:pStyle w:val="style157"/>
        <w:numPr>
          <w:ilvl w:val="0"/>
          <w:numId w:val="101"/>
        </w:numPr>
        <w:rPr/>
      </w:pPr>
      <w:r>
        <w:t>Thermal energy such as heat.</w:t>
      </w:r>
    </w:p>
    <w:p>
      <w:pPr>
        <w:pStyle w:val="style157"/>
        <w:numPr>
          <w:ilvl w:val="0"/>
          <w:numId w:val="101"/>
        </w:numPr>
        <w:rPr/>
      </w:pPr>
      <w:r>
        <w:t>Energy stored within a compressed string and</w:t>
      </w:r>
    </w:p>
    <w:p>
      <w:pPr>
        <w:pStyle w:val="style157"/>
        <w:numPr>
          <w:ilvl w:val="0"/>
          <w:numId w:val="101"/>
        </w:numPr>
        <w:rPr/>
      </w:pPr>
      <w:r>
        <w:t>Sound energy.</w:t>
      </w:r>
    </w:p>
    <w:p>
      <w:pPr>
        <w:pStyle w:val="style157"/>
        <w:rPr/>
      </w:pPr>
      <w:r>
        <w:t>IN chemical reactions , energy is often transferred from the system to its surrounding, or vice versa. The substance or mixture of substance under study in which a change occurs is called the THERMODYNAMIC SYSTEM (or simply system). The surroundings are everything outside the thermodynamic system.</w:t>
      </w:r>
      <w:r>
        <w:t xml:space="preserve"> Thermodynamics is an area related to heat change involved in chemical reactions</w:t>
      </w:r>
    </w:p>
    <w:p>
      <w:pPr>
        <w:pStyle w:val="style157"/>
        <w:rPr/>
      </w:pPr>
      <w:r>
        <w:t>For example, a stove burner converts electrical energy to heat energy and conduct that energy through the pot to the water. This increases the kinetic energy of the water molecules, causing them to move faster and faster. At a certain temperature (boiling point), the atoms have gained enough energy to break free of the molecular bonds of the liquid and escape as vapour.</w:t>
      </w:r>
    </w:p>
    <w:p>
      <w:pPr>
        <w:pStyle w:val="style157"/>
        <w:numPr>
          <w:ilvl w:val="0"/>
          <w:numId w:val="101"/>
        </w:numPr>
        <w:rPr/>
      </w:pPr>
      <w:r>
        <w:rPr>
          <w:bCs/>
        </w:rPr>
        <w:t>When chemical reactions occur</w:t>
      </w:r>
      <w:r>
        <w:t xml:space="preserve">, as well as the formation of the products - the </w:t>
      </w:r>
      <w:r>
        <w:rPr>
          <w:bCs/>
        </w:rPr>
        <w:t>chemical change</w:t>
      </w:r>
      <w:r>
        <w:t xml:space="preserve">, there is </w:t>
      </w:r>
      <w:r>
        <w:rPr>
          <w:bCs/>
        </w:rPr>
        <w:t>also a heat energy change</w:t>
      </w:r>
      <w:r>
        <w:t xml:space="preserve"> which can often be detected as a temperature change(a fall or rise in temperature). </w:t>
      </w:r>
    </w:p>
    <w:p>
      <w:pPr>
        <w:pStyle w:val="style157"/>
        <w:numPr>
          <w:ilvl w:val="0"/>
          <w:numId w:val="101"/>
        </w:numPr>
        <w:rPr/>
      </w:pPr>
      <w:r>
        <w:t xml:space="preserve">This means the products have a different energy content than the original reactants (see the reaction profile diagrams below). </w:t>
      </w:r>
    </w:p>
    <w:p>
      <w:pPr>
        <w:pStyle w:val="style157"/>
        <w:numPr>
          <w:ilvl w:val="0"/>
          <w:numId w:val="101"/>
        </w:numPr>
        <w:rPr/>
      </w:pPr>
      <w:r>
        <w:t>If the products contain less energy than the reactants, heat is released or </w:t>
      </w:r>
      <w:bookmarkStart w:id="35" w:name="given_out"/>
      <w:r>
        <w:t>given out</w:t>
      </w:r>
      <w:bookmarkEnd w:id="35"/>
      <w:r>
        <w:t xml:space="preserve"> to the surroundings and the change is called an </w:t>
      </w:r>
      <w:r>
        <w:rPr>
          <w:bCs/>
        </w:rPr>
        <w:t>exothermic reaction</w:t>
      </w:r>
      <w:r>
        <w:t xml:space="preserve"> (exothermic energy transfer, exothermic energy change of the system).</w:t>
      </w:r>
    </w:p>
    <w:p>
      <w:pPr>
        <w:pStyle w:val="style157"/>
        <w:numPr>
          <w:ilvl w:val="0"/>
          <w:numId w:val="101"/>
        </w:numPr>
        <w:rPr/>
      </w:pPr>
      <w:r>
        <w:t>When a chemical reaction happens:a) energy is required to break bonds and (b) energy is released when bonds are formed.</w:t>
      </w:r>
    </w:p>
    <w:p>
      <w:pPr>
        <w:pStyle w:val="style157"/>
        <w:rPr/>
      </w:pPr>
      <w:r>
        <w:t>N/B: RISE IN TEMPERATURE ALSO MEANS AN EXOTHERMIC REACTION.</w:t>
      </w:r>
    </w:p>
    <w:p>
      <w:pPr>
        <w:pStyle w:val="style157"/>
        <w:rPr/>
      </w:pPr>
      <w:r>
        <w:rPr>
          <w:noProof/>
        </w:rPr>
        <w:drawing>
          <wp:inline distL="0" distT="0" distB="0" distR="0">
            <wp:extent cx="3273425" cy="1652270"/>
            <wp:effectExtent l="0" t="0" r="3175" b="5080"/>
            <wp:docPr id="1188" name="Picture 50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506"/>
                    <pic:cNvPicPr/>
                  </pic:nvPicPr>
                  <pic:blipFill>
                    <a:blip r:embed="rId93" cstate="print"/>
                    <a:srcRect l="0" t="0" r="0" b="0"/>
                    <a:stretch/>
                  </pic:blipFill>
                  <pic:spPr>
                    <a:xfrm rot="0">
                      <a:off x="0" y="0"/>
                      <a:ext cx="3273425" cy="1652270"/>
                    </a:xfrm>
                    <a:prstGeom prst="rect"/>
                    <a:ln>
                      <a:noFill/>
                    </a:ln>
                  </pic:spPr>
                </pic:pic>
              </a:graphicData>
            </a:graphic>
          </wp:inline>
        </w:drawing>
      </w:r>
    </w:p>
    <w:p>
      <w:pPr>
        <w:pStyle w:val="style157"/>
        <w:rPr/>
      </w:pPr>
      <w:r>
        <w:t>This is illustrated by the simple energy level diagram above for an exothermic reaction.</w:t>
      </w:r>
    </w:p>
    <w:p>
      <w:pPr>
        <w:pStyle w:val="style157"/>
        <w:numPr>
          <w:ilvl w:val="0"/>
          <w:numId w:val="101"/>
        </w:numPr>
        <w:rPr/>
      </w:pPr>
      <w:r>
        <w:t>The products have less energy than the original reactants (lower energy level) and the difference comes out as heat energy released to the surroundings.</w:t>
      </w:r>
    </w:p>
    <w:p>
      <w:pPr>
        <w:pStyle w:val="style157"/>
        <w:numPr>
          <w:ilvl w:val="0"/>
          <w:numId w:val="101"/>
        </w:numPr>
        <w:rPr/>
      </w:pPr>
      <w:r>
        <w:t>The difference in heights of the energy levels tells you how much energy is released in an exothermic reaction.</w:t>
      </w:r>
    </w:p>
    <w:p>
      <w:pPr>
        <w:pStyle w:val="style157"/>
        <w:rPr/>
      </w:pPr>
      <w:r>
        <w:t xml:space="preserve">The temperature of the system will be observed to rise in an exothermic change. </w:t>
      </w:r>
    </w:p>
    <w:p>
      <w:pPr>
        <w:pStyle w:val="style157"/>
        <w:numPr>
          <w:ilvl w:val="0"/>
          <w:numId w:val="101"/>
        </w:numPr>
        <w:rPr/>
      </w:pPr>
      <w:r>
        <w:rPr>
          <w:bCs/>
        </w:rPr>
        <w:t>An exothermic chemical reaction transfers energy to the surroundings</w:t>
      </w:r>
      <w:r>
        <w:t>, usually given out in the form of heat energy, so raising the temperature of the surroundings. It involves bond forming.</w:t>
      </w:r>
    </w:p>
    <w:p>
      <w:pPr>
        <w:pStyle w:val="style157"/>
        <w:numPr>
          <w:ilvl w:val="0"/>
          <w:numId w:val="101"/>
        </w:numPr>
        <w:rPr/>
      </w:pPr>
      <w:r>
        <w:rPr>
          <w:bCs/>
        </w:rPr>
        <w:t>An endothermic chemical reaction absorbs energy from the surrounding</w:t>
      </w:r>
      <w:r>
        <w:t>, usually in the form of heat energy, so cooling the surroundings, but sometimes the system is heated to provide the heat energy and a high enough temperature to promote the reaction.</w:t>
      </w:r>
    </w:p>
    <w:p>
      <w:pPr>
        <w:pStyle w:val="style157"/>
        <w:numPr>
          <w:ilvl w:val="0"/>
          <w:numId w:val="101"/>
        </w:numPr>
        <w:rPr/>
      </w:pPr>
      <w:r>
        <w:t xml:space="preserve">If the products contain more energy than the reactants, heat is absorbed or taken in from the surroundings and the change is called an </w:t>
      </w:r>
      <w:r>
        <w:rPr>
          <w:bCs/>
        </w:rPr>
        <w:t>endothermic reaction.</w:t>
      </w:r>
    </w:p>
    <w:p>
      <w:pPr>
        <w:pStyle w:val="style157"/>
        <w:numPr>
          <w:ilvl w:val="0"/>
          <w:numId w:val="101"/>
        </w:numPr>
        <w:rPr/>
      </w:pPr>
      <w:r>
        <w:t>Endothermic reaction involves bond breaking.</w:t>
      </w:r>
    </w:p>
    <w:p>
      <w:pPr>
        <w:pStyle w:val="style157"/>
        <w:rPr/>
      </w:pPr>
    </w:p>
    <w:p>
      <w:pPr>
        <w:pStyle w:val="style157"/>
        <w:rPr>
          <w:b/>
        </w:rPr>
      </w:pPr>
      <w:r>
        <w:rPr>
          <w:b/>
        </w:rPr>
        <w:t>Why is it important to know about energy changes in chemical reactions?</w:t>
      </w:r>
    </w:p>
    <w:p>
      <w:pPr>
        <w:pStyle w:val="style157"/>
        <w:rPr>
          <w:highlight w:val="cyan"/>
        </w:rPr>
      </w:pPr>
    </w:p>
    <w:p>
      <w:pPr>
        <w:pStyle w:val="style157"/>
        <w:numPr>
          <w:ilvl w:val="0"/>
          <w:numId w:val="182"/>
        </w:numPr>
        <w:rPr>
          <w:highlight w:val="cyan"/>
        </w:rPr>
      </w:pPr>
      <w:r>
        <w:rPr>
          <w:highlight w:val="cyan"/>
        </w:rPr>
        <w:t>Its important to know how much energy fuels release on combustion i.e. their calorific value.</w:t>
      </w:r>
    </w:p>
    <w:p>
      <w:pPr>
        <w:pStyle w:val="style157"/>
        <w:rPr/>
      </w:pPr>
      <w:r>
        <w:rPr>
          <w:highlight w:val="cyan"/>
        </w:rPr>
        <w:t>Its important to know the energy released on burning petrol. diesel, coal or any other fossil fuel and alternative fuels like hydrogen or biofuels (biomass fuels).</w:t>
      </w:r>
    </w:p>
    <w:p>
      <w:pPr>
        <w:pStyle w:val="style157"/>
        <w:numPr>
          <w:ilvl w:val="0"/>
          <w:numId w:val="101"/>
        </w:numPr>
        <w:rPr/>
      </w:pPr>
      <w:r>
        <w:t>The same sort of data is important in knowing how much energy is released on metabolising foods such as fats and carbohydrates.</w:t>
      </w:r>
    </w:p>
    <w:p>
      <w:pPr>
        <w:pStyle w:val="style157"/>
        <w:numPr>
          <w:ilvl w:val="0"/>
          <w:numId w:val="101"/>
        </w:numPr>
        <w:rPr/>
      </w:pPr>
      <w:r>
        <w:t>Accurate energy change data is important in managing chemical processes in industry.</w:t>
      </w:r>
    </w:p>
    <w:p>
      <w:pPr>
        <w:pStyle w:val="style157"/>
        <w:numPr>
          <w:ilvl w:val="0"/>
          <w:numId w:val="101"/>
        </w:numPr>
        <w:rPr/>
      </w:pPr>
      <w:r>
        <w:t>Endothermic chemical processes often need a high temperature to promote the absorption of heat energy, otherwise the reaction rate might economically far too slow. The amount of energy needed can be calculated from energy transfer data.</w:t>
      </w:r>
    </w:p>
    <w:p>
      <w:pPr>
        <w:pStyle w:val="style157"/>
        <w:rPr/>
      </w:pPr>
    </w:p>
    <w:p>
      <w:pPr>
        <w:pStyle w:val="style157"/>
        <w:rPr/>
      </w:pPr>
      <w:r>
        <w:t>Examples of exothermic reactions:</w:t>
      </w:r>
    </w:p>
    <w:p>
      <w:pPr>
        <w:pStyle w:val="style157"/>
        <w:numPr>
          <w:ilvl w:val="0"/>
          <w:numId w:val="101"/>
        </w:numPr>
        <w:rPr/>
      </w:pPr>
      <w:r>
        <w:t>The burning or combustion of hydrocarbon fuels) e.g. petrol or candle wax, these are very exothermic reactions.</w:t>
      </w:r>
    </w:p>
    <w:p>
      <w:pPr>
        <w:pStyle w:val="style157"/>
        <w:numPr>
          <w:ilvl w:val="0"/>
          <w:numId w:val="101"/>
        </w:numPr>
        <w:rPr/>
      </w:pPr>
      <w:r>
        <w:t>The exothermic burning-combustion of fossil fuels is very important source of energy. methane (natural gas) + oxygen ==&gt; carbon dioxide + water (+ heat energy)</w:t>
      </w:r>
    </w:p>
    <w:p>
      <w:pPr>
        <w:pStyle w:val="style157"/>
        <w:rPr/>
      </w:pPr>
      <w:r>
        <w:t xml:space="preserve">                CH</w:t>
      </w:r>
      <w:r>
        <w:rPr>
          <w:vertAlign w:val="subscript"/>
        </w:rPr>
        <w:t>4</w:t>
      </w:r>
      <w:r>
        <w:t xml:space="preserve"> + 2O</w:t>
      </w:r>
      <w:r>
        <w:rPr>
          <w:vertAlign w:val="subscript"/>
        </w:rPr>
        <w:t>2</w:t>
      </w:r>
      <w:r>
        <w:t xml:space="preserve"> ==&gt; CO</w:t>
      </w:r>
      <w:r>
        <w:rPr>
          <w:vertAlign w:val="subscript"/>
        </w:rPr>
        <w:t>2</w:t>
      </w:r>
      <w:r>
        <w:t xml:space="preserve"> + 2H</w:t>
      </w:r>
      <w:r>
        <w:rPr>
          <w:vertAlign w:val="subscript"/>
        </w:rPr>
        <w:t>2</w:t>
      </w:r>
      <w:r>
        <w:t>O</w:t>
      </w:r>
    </w:p>
    <w:p>
      <w:pPr>
        <w:pStyle w:val="style157"/>
        <w:numPr>
          <w:ilvl w:val="0"/>
          <w:numId w:val="101"/>
        </w:numPr>
        <w:rPr/>
      </w:pPr>
      <w:r>
        <w:t xml:space="preserve">The burning of magnesium, reaction of magnesium with acids, or the reaction of sodium with water </w:t>
      </w:r>
    </w:p>
    <w:p>
      <w:pPr>
        <w:pStyle w:val="style157"/>
        <w:rPr/>
      </w:pPr>
      <w:r>
        <w:t xml:space="preserve">                2Mg + O</w:t>
      </w:r>
      <w:r>
        <w:rPr>
          <w:vertAlign w:val="subscript"/>
        </w:rPr>
        <w:t>2</w:t>
      </w:r>
      <w:r>
        <w:t xml:space="preserve"> ==&gt; 2MgO (+ heat energy)</w:t>
      </w:r>
    </w:p>
    <w:p>
      <w:pPr>
        <w:pStyle w:val="style157"/>
        <w:numPr>
          <w:ilvl w:val="0"/>
          <w:numId w:val="101"/>
        </w:numPr>
        <w:rPr/>
      </w:pPr>
      <w:r>
        <w:t xml:space="preserve">The neutralisation of acids with alkalis . </w:t>
      </w:r>
      <w:r>
        <w:rPr>
          <w:bCs/>
        </w:rPr>
        <w:t>NaOH + HCl ==&gt; NaCl + H</w:t>
      </w:r>
      <w:r>
        <w:rPr>
          <w:bCs/>
          <w:vertAlign w:val="subscript"/>
        </w:rPr>
        <w:t>2</w:t>
      </w:r>
      <w:r>
        <w:rPr>
          <w:bCs/>
        </w:rPr>
        <w:t>O</w:t>
      </w:r>
      <w:r>
        <w:t xml:space="preserve"> (+ heat energy)</w:t>
      </w:r>
    </w:p>
    <w:p>
      <w:pPr>
        <w:pStyle w:val="style157"/>
        <w:numPr>
          <w:ilvl w:val="0"/>
          <w:numId w:val="101"/>
        </w:numPr>
        <w:rPr/>
      </w:pPr>
      <w:r>
        <w:t>U</w:t>
      </w:r>
      <w:r>
        <w:rPr>
          <w:color w:val="000000"/>
        </w:rPr>
        <w:t xml:space="preserve">sing hydrogen as a fuel in hydrogen-oxygen fuel cells </w:t>
      </w:r>
      <w:r>
        <w:t>Explosions are caused by VERY fast exothermic reactions producing very fast large expanding volumes of gases.</w:t>
      </w:r>
    </w:p>
    <w:p>
      <w:pPr>
        <w:pStyle w:val="style157"/>
        <w:rPr/>
      </w:pPr>
      <w:r>
        <w:t>Other uses of exothermic reactions:</w:t>
      </w:r>
    </w:p>
    <w:p>
      <w:pPr>
        <w:pStyle w:val="style157"/>
        <w:numPr>
          <w:ilvl w:val="0"/>
          <w:numId w:val="101"/>
        </w:numPr>
        <w:rPr/>
      </w:pPr>
      <w:r>
        <w:t>Hand warmers contain chemicals that when mixed together give out heat.</w:t>
      </w:r>
    </w:p>
    <w:p>
      <w:pPr>
        <w:pStyle w:val="style157"/>
        <w:numPr>
          <w:ilvl w:val="0"/>
          <w:numId w:val="101"/>
        </w:numPr>
        <w:rPr/>
      </w:pPr>
      <w:r>
        <w:t>Self-heating cans of coffee, soup or hot chocolate have chemicals contained in the base of the container that when mixed generate enough energy to heat the contents of the can.</w:t>
      </w:r>
    </w:p>
    <w:p>
      <w:pPr>
        <w:pStyle w:val="style157"/>
        <w:rPr/>
      </w:pPr>
    </w:p>
    <w:p>
      <w:pPr>
        <w:pStyle w:val="style157"/>
        <w:rPr/>
      </w:pPr>
      <w:r>
        <w:t xml:space="preserve">If the products contain more energy than the reactants, heat is </w:t>
      </w:r>
      <w:bookmarkStart w:id="36" w:name="taken_in"/>
      <w:r>
        <w:t>taken in</w:t>
      </w:r>
      <w:bookmarkEnd w:id="36"/>
      <w:r>
        <w:t xml:space="preserve"> or absorbed from the surroundings and the change is called an </w:t>
      </w:r>
      <w:r>
        <w:rPr>
          <w:bCs/>
        </w:rPr>
        <w:t>endothermic reaction</w:t>
      </w:r>
      <w:r>
        <w:t xml:space="preserve"> (endothermic energy transfer, endothermic energy change of the system).</w:t>
      </w:r>
    </w:p>
    <w:p>
      <w:pPr>
        <w:pStyle w:val="style157"/>
        <w:rPr/>
      </w:pPr>
      <w:r>
        <w:rPr>
          <w:noProof/>
        </w:rPr>
        <w:drawing>
          <wp:inline distL="0" distT="0" distB="0" distR="0">
            <wp:extent cx="3020060" cy="1652270"/>
            <wp:effectExtent l="0" t="0" r="8890" b="5080"/>
            <wp:docPr id="1189" name="Picture 50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505"/>
                    <pic:cNvPicPr/>
                  </pic:nvPicPr>
                  <pic:blipFill>
                    <a:blip r:embed="rId94" cstate="print"/>
                    <a:srcRect l="0" t="0" r="0" b="0"/>
                    <a:stretch/>
                  </pic:blipFill>
                  <pic:spPr>
                    <a:xfrm rot="0">
                      <a:off x="0" y="0"/>
                      <a:ext cx="3020060" cy="1652270"/>
                    </a:xfrm>
                    <a:prstGeom prst="rect"/>
                    <a:ln>
                      <a:noFill/>
                    </a:ln>
                  </pic:spPr>
                </pic:pic>
              </a:graphicData>
            </a:graphic>
          </wp:inline>
        </w:drawing>
      </w:r>
    </w:p>
    <w:p>
      <w:pPr>
        <w:pStyle w:val="style157"/>
        <w:rPr/>
      </w:pPr>
      <w:r>
        <w:t>This is illustrated by the simple energy level diagram above for an endothermic reaction.</w:t>
      </w:r>
    </w:p>
    <w:p>
      <w:pPr>
        <w:pStyle w:val="style157"/>
        <w:numPr>
          <w:ilvl w:val="0"/>
          <w:numId w:val="101"/>
        </w:numPr>
        <w:rPr/>
      </w:pPr>
      <w:r>
        <w:t>The products have more energy than the original reactants (higher energy level) and the difference comes out as heat energy absorbed from the surroundings.</w:t>
      </w:r>
    </w:p>
    <w:p>
      <w:pPr>
        <w:pStyle w:val="style157"/>
        <w:numPr>
          <w:ilvl w:val="0"/>
          <w:numId w:val="101"/>
        </w:numPr>
        <w:rPr/>
      </w:pPr>
      <w:r>
        <w:t>The difference in heights of the energy levels tells you how much energy is absorbed in an endothermic reaction.</w:t>
      </w:r>
    </w:p>
    <w:p>
      <w:pPr>
        <w:pStyle w:val="style157"/>
        <w:numPr>
          <w:ilvl w:val="0"/>
          <w:numId w:val="101"/>
        </w:numPr>
        <w:rPr/>
      </w:pPr>
      <w:r>
        <w:t xml:space="preserve">If the change can take place spontaneously, the temperature of the reacting system will fall but, as is more likely, the reactants must be heated to speed up the reaction and provide the absorbed heat. </w:t>
      </w:r>
    </w:p>
    <w:p>
      <w:pPr>
        <w:pStyle w:val="style157"/>
        <w:rPr/>
      </w:pPr>
      <w:r>
        <w:t xml:space="preserve">So </w:t>
      </w:r>
      <w:r>
        <w:rPr>
          <w:bCs/>
        </w:rPr>
        <w:t>an endothermic reaction is one which absorbs energy from the surroundings</w:t>
      </w:r>
      <w:r>
        <w:t>, usually in the form of heat, hence the observed fall in temperature in some reaction.</w:t>
      </w:r>
    </w:p>
    <w:p>
      <w:pPr>
        <w:pStyle w:val="style157"/>
        <w:rPr/>
      </w:pPr>
      <w:r>
        <w:t>Examples of endothermic reactions</w:t>
      </w:r>
    </w:p>
    <w:p>
      <w:pPr>
        <w:pStyle w:val="style157"/>
        <w:numPr>
          <w:ilvl w:val="0"/>
          <w:numId w:val="101"/>
        </w:numPr>
        <w:rPr/>
      </w:pPr>
      <w:r>
        <w:rPr>
          <w:color w:val="000000"/>
        </w:rPr>
        <w:t xml:space="preserve">the thermal decomposition of limestone </w:t>
      </w:r>
      <w:r>
        <w:t xml:space="preserve">calcium carbonate (limestone) ==&gt; calcium oxide (lime) + carbon dioxide. </w:t>
      </w:r>
      <w:r>
        <w:rPr>
          <w:bCs/>
        </w:rPr>
        <w:t>CaCO</w:t>
      </w:r>
      <w:r>
        <w:rPr>
          <w:bCs/>
          <w:vertAlign w:val="subscript"/>
        </w:rPr>
        <w:t>3</w:t>
      </w:r>
      <w:r>
        <w:t xml:space="preserve"> (+ heat energy) </w:t>
      </w:r>
      <w:r>
        <w:rPr>
          <w:bCs/>
        </w:rPr>
        <w:t>==&gt; CaO + CO</w:t>
      </w:r>
      <w:r>
        <w:rPr>
          <w:bCs/>
          <w:vertAlign w:val="subscript"/>
        </w:rPr>
        <w:t>2</w:t>
      </w:r>
      <w:r>
        <w:t>. This only happens at temperatures above 900</w:t>
      </w:r>
      <w:r>
        <w:rPr>
          <w:vertAlign w:val="superscript"/>
        </w:rPr>
        <w:t>o</w:t>
      </w:r>
      <w:r>
        <w:t>C.</w:t>
      </w:r>
    </w:p>
    <w:p>
      <w:pPr>
        <w:pStyle w:val="style157"/>
        <w:numPr>
          <w:ilvl w:val="0"/>
          <w:numId w:val="101"/>
        </w:numPr>
        <w:rPr/>
      </w:pPr>
      <w:r>
        <w:rPr>
          <w:color w:val="000000"/>
        </w:rPr>
        <w:t xml:space="preserve">the cracking of oil fractions </w:t>
      </w:r>
      <w:r>
        <w:t xml:space="preserve"> e.g. octane (+ heat energy) ==&gt; hexane + ethene  C</w:t>
      </w:r>
      <w:r>
        <w:rPr>
          <w:vertAlign w:val="subscript"/>
        </w:rPr>
        <w:t>8</w:t>
      </w:r>
      <w:r>
        <w:t>H</w:t>
      </w:r>
      <w:r>
        <w:rPr>
          <w:vertAlign w:val="subscript"/>
        </w:rPr>
        <w:t>18</w:t>
      </w:r>
      <w:r>
        <w:t>==&gt; C</w:t>
      </w:r>
      <w:r>
        <w:rPr>
          <w:vertAlign w:val="subscript"/>
        </w:rPr>
        <w:t>6</w:t>
      </w:r>
      <w:r>
        <w:t>H</w:t>
      </w:r>
      <w:r>
        <w:rPr>
          <w:vertAlign w:val="subscript"/>
        </w:rPr>
        <w:t>14</w:t>
      </w:r>
      <w:r>
        <w:t xml:space="preserve"> + C</w:t>
      </w:r>
      <w:r>
        <w:rPr>
          <w:vertAlign w:val="subscript"/>
        </w:rPr>
        <w:t>2</w:t>
      </w:r>
      <w:r>
        <w:t>H</w:t>
      </w:r>
      <w:r>
        <w:rPr>
          <w:vertAlign w:val="subscript"/>
        </w:rPr>
        <w:t>4</w:t>
      </w:r>
    </w:p>
    <w:p>
      <w:pPr>
        <w:pStyle w:val="style157"/>
        <w:rPr/>
      </w:pPr>
      <w:r>
        <w:t>Again this needs a very high temperature AND a catalyst too.</w:t>
      </w:r>
    </w:p>
    <w:p>
      <w:pPr>
        <w:pStyle w:val="style157"/>
        <w:rPr/>
      </w:pPr>
      <w:r>
        <w:t>These are two very important endothermic reactions used in the chemical industry.</w:t>
      </w:r>
    </w:p>
    <w:p>
      <w:pPr>
        <w:pStyle w:val="style157"/>
        <w:numPr>
          <w:ilvl w:val="0"/>
          <w:numId w:val="101"/>
        </w:numPr>
        <w:rPr/>
      </w:pPr>
      <w:r>
        <w:rPr>
          <w:bCs/>
        </w:rPr>
        <w:t>Dissolving ammonium nitrate</w:t>
      </w:r>
      <w:r>
        <w:t xml:space="preserve"> in water does not need heating, the salt spontaneously dissolves and the temperature of the water/solution immediately falls as energy from the surroundings is absorbed, in fact from the water itself.</w:t>
      </w:r>
    </w:p>
    <w:p>
      <w:pPr>
        <w:pStyle w:val="style157"/>
        <w:rPr/>
      </w:pPr>
      <w:r>
        <w:t>Other uses of endothermic reactions:</w:t>
      </w:r>
    </w:p>
    <w:p>
      <w:pPr>
        <w:pStyle w:val="style157"/>
        <w:numPr>
          <w:ilvl w:val="0"/>
          <w:numId w:val="101"/>
        </w:numPr>
        <w:rPr/>
      </w:pPr>
      <w:r>
        <w:t>Some sports injury packs have a mixture of chemicals (or maybe a salt and water) that when mixed undergo an endothermic energy change, thereby absorbing heat from the surroundings, cooling some poor bruised limb! Rather more convenient and less messy than packs of ice!</w:t>
      </w:r>
    </w:p>
    <w:p>
      <w:pPr>
        <w:pStyle w:val="style157"/>
        <w:numPr>
          <w:ilvl w:val="0"/>
          <w:numId w:val="101"/>
        </w:numPr>
        <w:rPr/>
      </w:pPr>
      <w:r>
        <w:t>Cooking.</w:t>
      </w:r>
    </w:p>
    <w:p>
      <w:pPr>
        <w:pStyle w:val="style157"/>
        <w:numPr>
          <w:ilvl w:val="0"/>
          <w:numId w:val="101"/>
        </w:numPr>
        <w:rPr/>
      </w:pPr>
      <w:r>
        <w:t xml:space="preserve">One of the most important endothermic reactions, for which most of animal life depends is </w:t>
      </w:r>
      <w:r>
        <w:rPr>
          <w:bCs/>
        </w:rPr>
        <w:t>photosynthesis</w:t>
      </w:r>
      <w:r>
        <w:t>.</w:t>
      </w:r>
    </w:p>
    <w:p>
      <w:pPr>
        <w:pStyle w:val="style157"/>
        <w:numPr>
          <w:ilvl w:val="0"/>
          <w:numId w:val="101"/>
        </w:numPr>
        <w:rPr/>
      </w:pPr>
      <w:r>
        <w:t>The energy from sunlight is absorbed as water and carbon dioxide are converted to glucose and oxygen.</w:t>
      </w:r>
    </w:p>
    <w:p>
      <w:pPr>
        <w:pStyle w:val="style157"/>
        <w:rPr/>
      </w:pPr>
      <w:r>
        <w:t xml:space="preserve">                6H</w:t>
      </w:r>
      <w:r>
        <w:rPr>
          <w:vertAlign w:val="subscript"/>
        </w:rPr>
        <w:t>2</w:t>
      </w:r>
      <w:r>
        <w:t>O + 6CO</w:t>
      </w:r>
      <w:r>
        <w:rPr>
          <w:vertAlign w:val="subscript"/>
        </w:rPr>
        <w:t>2</w:t>
      </w:r>
      <w:r>
        <w:t xml:space="preserve"> + sunlight energy ==&gt; C</w:t>
      </w:r>
      <w:r>
        <w:rPr>
          <w:vertAlign w:val="subscript"/>
        </w:rPr>
        <w:t>6</w:t>
      </w:r>
      <w:r>
        <w:t>H</w:t>
      </w:r>
      <w:r>
        <w:rPr>
          <w:vertAlign w:val="subscript"/>
        </w:rPr>
        <w:t>12</w:t>
      </w:r>
      <w:r>
        <w:t>O</w:t>
      </w:r>
      <w:r>
        <w:rPr>
          <w:vertAlign w:val="subscript"/>
        </w:rPr>
        <w:t>6</w:t>
      </w:r>
      <w:r>
        <w:t xml:space="preserve"> + 6O</w:t>
      </w:r>
      <w:r>
        <w:rPr>
          <w:vertAlign w:val="subscript"/>
        </w:rPr>
        <w:t>2</w:t>
      </w:r>
    </w:p>
    <w:p>
      <w:pPr>
        <w:pStyle w:val="style157"/>
        <w:rPr/>
      </w:pPr>
      <w:r>
        <w:t>However, on 'burning' the glucose/carbohydrates in our bodies, the 'stored' sunlight energy is released to keep us warm and drive all the chemical processes in our cells, so the opposite reaction is exothermic!</w:t>
      </w:r>
    </w:p>
    <w:p>
      <w:pPr>
        <w:pStyle w:val="style157"/>
        <w:rPr/>
      </w:pPr>
      <w:r>
        <w:t>C</w:t>
      </w:r>
      <w:r>
        <w:rPr>
          <w:vertAlign w:val="subscript"/>
        </w:rPr>
        <w:t>6</w:t>
      </w:r>
      <w:r>
        <w:t>H</w:t>
      </w:r>
      <w:r>
        <w:rPr>
          <w:vertAlign w:val="subscript"/>
        </w:rPr>
        <w:t>12</w:t>
      </w:r>
      <w:r>
        <w:t>O</w:t>
      </w:r>
      <w:r>
        <w:rPr>
          <w:vertAlign w:val="subscript"/>
        </w:rPr>
        <w:t>6</w:t>
      </w:r>
      <w:r>
        <w:t xml:space="preserve"> + 6O</w:t>
      </w:r>
      <w:r>
        <w:rPr>
          <w:vertAlign w:val="subscript"/>
        </w:rPr>
        <w:t>2</w:t>
      </w:r>
      <w:r>
        <w:t>  ==&gt;  6H</w:t>
      </w:r>
      <w:r>
        <w:rPr>
          <w:vertAlign w:val="subscript"/>
        </w:rPr>
        <w:t>2</w:t>
      </w:r>
      <w:r>
        <w:t>O</w:t>
      </w:r>
      <w:r>
        <w:rPr>
          <w:vertAlign w:val="subscript"/>
        </w:rPr>
        <w:t>(l)</w:t>
      </w:r>
      <w:r>
        <w:t xml:space="preserve"> + 6CO</w:t>
      </w:r>
      <w:r>
        <w:rPr>
          <w:vertAlign w:val="subscript"/>
        </w:rPr>
        <w:t>2</w:t>
      </w:r>
      <w:r>
        <w:t>  + heat/chemical energy</w:t>
      </w:r>
    </w:p>
    <w:p>
      <w:pPr>
        <w:pStyle w:val="style157"/>
        <w:numPr>
          <w:ilvl w:val="0"/>
          <w:numId w:val="101"/>
        </w:numPr>
        <w:rPr/>
      </w:pPr>
      <w:r>
        <w:t>The difference between the energy levels of the reactants and products gives the overall energy change for the reaction.</w:t>
      </w:r>
    </w:p>
    <w:p>
      <w:pPr>
        <w:pStyle w:val="style157"/>
        <w:numPr>
          <w:ilvl w:val="0"/>
          <w:numId w:val="101"/>
        </w:numPr>
        <w:rPr/>
      </w:pPr>
      <w:r>
        <w:t xml:space="preserve">At a more advanced level the heat change is called the enthalpy change is denoted by delta H, ΔH. </w:t>
      </w:r>
    </w:p>
    <w:p>
      <w:pPr>
        <w:pStyle w:val="style157"/>
        <w:numPr>
          <w:ilvl w:val="0"/>
          <w:numId w:val="101"/>
        </w:numPr>
        <w:rPr/>
      </w:pPr>
      <w:r>
        <w:t>The accompanying a chemical reaction is known as ENTHALPY.</w:t>
      </w:r>
    </w:p>
    <w:p>
      <w:pPr>
        <w:pStyle w:val="style157"/>
        <w:numPr>
          <w:ilvl w:val="0"/>
          <w:numId w:val="101"/>
        </w:numPr>
        <w:rPr/>
      </w:pPr>
      <w:r>
        <w:t>ΔH is negative (-ve) for exothermic reactions i.e. heat energy is given out and lost from the system to the surroundings which warm up.</w:t>
      </w:r>
    </w:p>
    <w:p>
      <w:pPr>
        <w:pStyle w:val="style157"/>
        <w:numPr>
          <w:ilvl w:val="0"/>
          <w:numId w:val="101"/>
        </w:numPr>
        <w:rPr/>
      </w:pPr>
      <w:r>
        <w:t>ΔH is positive (+ve) for endothermic reactions i.e. heat energy is gained by the system and taken in from the surroundings which cool down OR, as is more likely, the system is heated to provide the energy needed to effect the change.</w:t>
      </w:r>
    </w:p>
    <w:p>
      <w:pPr>
        <w:pStyle w:val="style157"/>
        <w:rPr/>
      </w:pPr>
      <w:r>
        <w:rPr>
          <w:noProof/>
        </w:rPr>
        <w:drawing>
          <wp:inline distL="0" distT="0" distB="0" distR="0">
            <wp:extent cx="3273425" cy="1652270"/>
            <wp:effectExtent l="0" t="0" r="3175" b="5080"/>
            <wp:docPr id="1190" name="Picture 50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504"/>
                    <pic:cNvPicPr/>
                  </pic:nvPicPr>
                  <pic:blipFill>
                    <a:blip r:embed="rId93" cstate="print"/>
                    <a:srcRect l="0" t="0" r="0" b="0"/>
                    <a:stretch/>
                  </pic:blipFill>
                  <pic:spPr>
                    <a:xfrm rot="0">
                      <a:off x="0" y="0"/>
                      <a:ext cx="3273425" cy="1652270"/>
                    </a:xfrm>
                    <a:prstGeom prst="rect"/>
                    <a:ln>
                      <a:noFill/>
                    </a:ln>
                  </pic:spPr>
                </pic:pic>
              </a:graphicData>
            </a:graphic>
          </wp:inline>
        </w:drawing>
      </w:r>
      <w:r>
        <w:rPr>
          <w:noProof/>
        </w:rPr>
        <w:drawing>
          <wp:inline distL="0" distT="0" distB="0" distR="0">
            <wp:extent cx="3020060" cy="1652270"/>
            <wp:effectExtent l="0" t="0" r="8890" b="5080"/>
            <wp:docPr id="1191" name="Picture 50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503"/>
                    <pic:cNvPicPr/>
                  </pic:nvPicPr>
                  <pic:blipFill>
                    <a:blip r:embed="rId94" cstate="print"/>
                    <a:srcRect l="0" t="0" r="0" b="0"/>
                    <a:stretch/>
                  </pic:blipFill>
                  <pic:spPr>
                    <a:xfrm rot="0">
                      <a:off x="0" y="0"/>
                      <a:ext cx="3020060" cy="1652270"/>
                    </a:xfrm>
                    <a:prstGeom prst="rect"/>
                    <a:ln>
                      <a:noFill/>
                    </a:ln>
                  </pic:spPr>
                </pic:pic>
              </a:graphicData>
            </a:graphic>
          </wp:inline>
        </w:drawing>
      </w:r>
    </w:p>
    <w:p>
      <w:pPr>
        <w:pStyle w:val="style157"/>
        <w:rPr/>
      </w:pPr>
      <w:r>
        <w:t>*</w:t>
      </w:r>
    </w:p>
    <w:p>
      <w:pPr>
        <w:pStyle w:val="style157"/>
        <w:rPr/>
      </w:pPr>
      <w:r>
        <w:rPr/>
        <w:pict>
          <v:rect id="1192" fillcolor="#a0a0a0" stroked="f" style="margin-left:0.0pt;margin-top:0.0pt;width:0.0pt;height:1.5pt;mso-wrap-distance-left:0.0pt;mso-wrap-distance-right:0.0pt;visibility:visible;" o:hr="t" o:hralign="center" o:hrstd="t">
            <v:stroke on="f"/>
            <v:fill/>
          </v:rect>
        </w:pict>
      </w:r>
    </w:p>
    <w:p>
      <w:pPr>
        <w:pStyle w:val="style157"/>
        <w:rPr/>
      </w:pPr>
      <w:r>
        <w:t> </w:t>
      </w:r>
    </w:p>
    <w:tbl>
      <w:tblPr>
        <w:tblW w:w="5000" w:type="pct"/>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626"/>
        <w:gridCol w:w="737"/>
        <w:gridCol w:w="2043"/>
        <w:gridCol w:w="1248"/>
        <w:gridCol w:w="997"/>
        <w:gridCol w:w="1248"/>
        <w:gridCol w:w="1581"/>
      </w:tblGrid>
      <w:tr>
        <w:trPr>
          <w:tblCellSpacing w:w="15" w:type="dxa"/>
        </w:trPr>
        <w:tc>
          <w:tcPr>
            <w:tcW w:w="4968" w:type="pct"/>
            <w:gridSpan w:val="7"/>
            <w:tcBorders>
              <w:top w:val="outset" w:sz="6" w:space="0" w:color="auto"/>
              <w:left w:val="outset" w:sz="6" w:space="0" w:color="auto"/>
              <w:bottom w:val="outset" w:sz="6" w:space="0" w:color="auto"/>
              <w:right w:val="outset" w:sz="6" w:space="0" w:color="auto"/>
            </w:tcBorders>
            <w:vAlign w:val="center"/>
            <w:hideMark/>
          </w:tcPr>
          <w:p>
            <w:pPr>
              <w:pStyle w:val="style157"/>
              <w:rPr/>
            </w:pPr>
            <w:r>
              <w:rPr>
                <w:shd w:val="clear" w:color="auto" w:fill="00ffff"/>
              </w:rPr>
              <w:t>Heat changes in physical changes of state</w:t>
            </w:r>
          </w:p>
          <w:p>
            <w:pPr>
              <w:pStyle w:val="style157"/>
              <w:rPr/>
            </w:pPr>
            <w:r>
              <w:t>Changes of physical state i.e. gas &lt;==&gt; liquid &lt;==&gt; solid are also accompanied by energy changes.</w:t>
            </w:r>
          </w:p>
          <w:p>
            <w:pPr>
              <w:pStyle w:val="style157"/>
              <w:numPr>
                <w:ilvl w:val="0"/>
                <w:numId w:val="57"/>
              </w:numPr>
              <w:rPr/>
            </w:pPr>
            <w:r>
              <w:t>To melt a solid, or boil/evaporate a liquid, heat energy must be absorbed or taken in from the surroundings, so these are endothermic energy changes (ΔH +ve).</w:t>
            </w:r>
          </w:p>
          <w:p>
            <w:pPr>
              <w:pStyle w:val="style157"/>
              <w:numPr>
                <w:ilvl w:val="0"/>
                <w:numId w:val="57"/>
              </w:numPr>
              <w:rPr/>
            </w:pPr>
            <w:r>
              <w:t>The system is heated to effect these changes.</w:t>
            </w:r>
          </w:p>
          <w:p>
            <w:pPr>
              <w:pStyle w:val="style157"/>
              <w:numPr>
                <w:ilvl w:val="0"/>
                <w:numId w:val="57"/>
              </w:numPr>
              <w:rPr/>
            </w:pPr>
            <w:r>
              <w:t>To condense a gas, or freeze a solid, heat energy must be removed or given out to the surroundings, so these are exothermic energy changes (ΔH -ve). The system is cooled to effect these changes.</w:t>
            </w:r>
          </w:p>
          <w:p>
            <w:pPr>
              <w:pStyle w:val="style157"/>
              <w:rPr/>
            </w:pPr>
          </w:p>
          <w:p>
            <w:pPr>
              <w:pStyle w:val="style157"/>
              <w:rPr/>
            </w:pPr>
            <w:r>
              <w:rPr>
                <w:shd w:val="clear" w:color="auto" w:fill="00ffff"/>
              </w:rPr>
              <w:t xml:space="preserve">A </w:t>
            </w:r>
            <w:bookmarkStart w:id="37" w:name="comparison"/>
            <w:r>
              <w:rPr>
                <w:shd w:val="clear" w:color="auto" w:fill="00ffff"/>
              </w:rPr>
              <w:t>comparison</w:t>
            </w:r>
            <w:bookmarkEnd w:id="37"/>
            <w:r>
              <w:rPr>
                <w:shd w:val="clear" w:color="auto" w:fill="00ffff"/>
              </w:rPr>
              <w:t xml:space="preserve"> of energy needed to melt or boil different types of substance</w:t>
            </w:r>
          </w:p>
          <w:p>
            <w:pPr>
              <w:pStyle w:val="style157"/>
              <w:rPr>
                <w:highlight w:val="yellow"/>
              </w:rPr>
            </w:pPr>
            <w:r>
              <w:rPr>
                <w:highlight w:val="yellow"/>
              </w:rPr>
              <w:t>The heat energy change (ΔH, enthalpy change) involved in a state change can be expressed in kJ/mol of substance for a fair comparison. In the table below</w:t>
            </w:r>
            <w:r>
              <w:t xml:space="preserve"> ;</w:t>
            </w:r>
          </w:p>
          <w:p>
            <w:pPr>
              <w:pStyle w:val="style157"/>
              <w:numPr>
                <w:ilvl w:val="0"/>
                <w:numId w:val="58"/>
              </w:numPr>
              <w:rPr/>
            </w:pPr>
            <w:r>
              <w:rPr>
                <w:bCs/>
              </w:rPr>
              <w:t>ΔH</w:t>
            </w:r>
            <w:r>
              <w:rPr>
                <w:bCs/>
                <w:vertAlign w:val="subscript"/>
              </w:rPr>
              <w:t>melt</w:t>
            </w:r>
            <w:r>
              <w:t xml:space="preserve">is the energy needed to melt 1 mole of the substance (formula mass in g) and is known as the </w:t>
            </w:r>
            <w:r>
              <w:rPr>
                <w:bCs/>
              </w:rPr>
              <w:t>enthalpy of fusion</w:t>
            </w:r>
            <w:r>
              <w:t xml:space="preserve">. </w:t>
            </w:r>
          </w:p>
          <w:p>
            <w:pPr>
              <w:pStyle w:val="style157"/>
              <w:numPr>
                <w:ilvl w:val="0"/>
                <w:numId w:val="58"/>
              </w:numPr>
              <w:rPr/>
            </w:pPr>
            <w:r>
              <w:rPr>
                <w:bCs/>
              </w:rPr>
              <w:t>ΔH</w:t>
            </w:r>
            <w:r>
              <w:rPr>
                <w:bCs/>
                <w:vertAlign w:val="subscript"/>
              </w:rPr>
              <w:t>vap</w:t>
            </w:r>
            <w:r>
              <w:t xml:space="preserve"> is the energy needed to vaporise by evaporation or boiling 1 mole of the substance (formula mass in g) and is known as the </w:t>
            </w:r>
            <w:r>
              <w:rPr>
                <w:bCs/>
              </w:rPr>
              <w:t>enthalpy of vaporization</w:t>
            </w:r>
            <w:r>
              <w:t>.</w:t>
            </w:r>
          </w:p>
          <w:p>
            <w:pPr>
              <w:pStyle w:val="style157"/>
              <w:numPr>
                <w:ilvl w:val="0"/>
                <w:numId w:val="58"/>
              </w:numPr>
              <w:rPr/>
            </w:pPr>
            <w:r>
              <w:t>The energy required to boil or evaporate a substance is usually much less than that required to melt the solid.</w:t>
            </w:r>
          </w:p>
          <w:p>
            <w:pPr>
              <w:pStyle w:val="style157"/>
              <w:numPr>
                <w:ilvl w:val="0"/>
                <w:numId w:val="58"/>
              </w:numPr>
              <w:rPr/>
            </w:pPr>
            <w:r>
              <w:t>This is because in a liquid the particles are still quite close together with attractive forces holding together the liquid, but in a gas the particles of the structure must be completely separated with virtually no attraction between them.</w:t>
            </w:r>
          </w:p>
          <w:p>
            <w:pPr>
              <w:pStyle w:val="style157"/>
              <w:rPr/>
            </w:pPr>
            <w:r>
              <w:t>The stronger the forces between the individual molecules, atoms or ions, the more energy is needed to melt or boil the substance.</w:t>
            </w:r>
          </w:p>
          <w:p>
            <w:pPr>
              <w:pStyle w:val="style157"/>
              <w:rPr>
                <w:highlight w:val="yellow"/>
              </w:rPr>
            </w:pPr>
            <w:r>
              <w:rPr>
                <w:highlight w:val="yellow"/>
              </w:rPr>
              <w:t>As this is shown by the varying energy requirements to melt or boil a substance. For simple covalent molecules, the energy absorbed by the material is relatively small to melt or vaporise the substance and the bigger the molecule the greater the inter-molecular forces.</w:t>
            </w:r>
          </w:p>
          <w:p>
            <w:pPr>
              <w:pStyle w:val="style157"/>
              <w:numPr>
                <w:ilvl w:val="0"/>
                <w:numId w:val="59"/>
              </w:numPr>
              <w:rPr/>
            </w:pPr>
            <w:r>
              <w:t>These forces are weak compared to those that hold the atoms together in the molecule itself BUT these forces do not hold the molecules together in a liquid or solid.</w:t>
            </w:r>
          </w:p>
          <w:p>
            <w:pPr>
              <w:pStyle w:val="style157"/>
              <w:numPr>
                <w:ilvl w:val="0"/>
                <w:numId w:val="59"/>
              </w:numPr>
              <w:rPr/>
            </w:pPr>
            <w:r>
              <w:t>For strongly bonded 3D networks e.g. (i) an ionically bonded lattice of ions, (ii) a covalently bonded lattice of atoms or (iii) a metal lattice of ions and free outer electrons, the structures are much stronger in a continuous way throughout the structure and consequently much greater energies are required to melt or vaporise the material.</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Substance</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formula</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Type of bonding, structure and attractive forces operating</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 xml:space="preserve">Melting point K (Kelvin) = </w:t>
            </w:r>
            <w:r>
              <w:rPr>
                <w:vertAlign w:val="superscript"/>
              </w:rPr>
              <w:t>o</w:t>
            </w:r>
            <w:r>
              <w:t>C + 273</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Enthalpy of fusion ΔH</w:t>
            </w:r>
            <w:r>
              <w:rPr>
                <w:vertAlign w:val="subscript"/>
              </w:rPr>
              <w:t>melt</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 xml:space="preserve">Boiling point K (Kelvin) = </w:t>
            </w:r>
            <w:r>
              <w:rPr>
                <w:vertAlign w:val="superscript"/>
              </w:rPr>
              <w:t>o</w:t>
            </w:r>
            <w:r>
              <w:t>C + 273</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Enthalpy of vaporisation ΔH</w:t>
            </w:r>
            <w:r>
              <w:rPr>
                <w:vertAlign w:val="subscript"/>
              </w:rPr>
              <w:t>vap</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methane</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CH</w:t>
            </w:r>
            <w:r>
              <w:rPr>
                <w:vertAlign w:val="subscript"/>
              </w:rPr>
              <w:t>4</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small covalent molecule - very weak intermolecular forces</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91K/-182</w:t>
            </w:r>
            <w:r>
              <w:rPr>
                <w:vertAlign w:val="superscript"/>
              </w:rPr>
              <w:t>o</w:t>
            </w:r>
            <w:r>
              <w:t>C</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0.94kJ/mol</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112K/-161</w:t>
            </w:r>
            <w:r>
              <w:rPr>
                <w:vertAlign w:val="superscript"/>
              </w:rPr>
              <w:t>o</w:t>
            </w:r>
            <w:r>
              <w:t>C</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8.2kJ/mol</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ethanol  ('alcohol')</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C</w:t>
            </w:r>
            <w:r>
              <w:rPr>
                <w:vertAlign w:val="subscript"/>
              </w:rPr>
              <w:t>2</w:t>
            </w:r>
            <w:r>
              <w:t>H</w:t>
            </w:r>
            <w:r>
              <w:rPr>
                <w:vertAlign w:val="subscript"/>
              </w:rPr>
              <w:t>5</w:t>
            </w:r>
            <w:r>
              <w:t>OH</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 xml:space="preserve">larger covalent molecule than </w:t>
            </w:r>
            <w:r>
              <w:t>methane</w:t>
            </w:r>
            <w:r>
              <w:cr/>
            </w:r>
            <w:r>
              <w:t xml:space="preserve"> greater, but still weak intermolecular forces</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156K/-117</w:t>
            </w:r>
            <w:r>
              <w:rPr>
                <w:vertAlign w:val="superscript"/>
              </w:rPr>
              <w:t>o</w:t>
            </w:r>
            <w:r>
              <w:t>C</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4.6kJ/mol</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352K/79</w:t>
            </w:r>
            <w:r>
              <w:rPr>
                <w:vertAlign w:val="superscript"/>
              </w:rPr>
              <w:t>o</w:t>
            </w:r>
            <w:r>
              <w:t>C</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43.5kJ/mol</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sodium chloride</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Na</w:t>
            </w:r>
            <w:r>
              <w:rPr>
                <w:vertAlign w:val="superscript"/>
              </w:rPr>
              <w:t>+</w:t>
            </w:r>
            <w:r>
              <w:t>Cl</w:t>
            </w:r>
            <w:r>
              <w:rPr>
                <w:vertAlign w:val="superscript"/>
              </w:rPr>
              <w:t>-</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 xml:space="preserve">ionic lattice, very strong 3D ionic bonding due to </w:t>
            </w:r>
            <w:r>
              <w:rPr>
                <w:color w:val="000000"/>
              </w:rPr>
              <w:t>attraction between (+) and (-) ions</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1074K/801</w:t>
            </w:r>
            <w:r>
              <w:rPr>
                <w:vertAlign w:val="superscript"/>
              </w:rPr>
              <w:t>o</w:t>
            </w:r>
            <w:r>
              <w:t>C</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29kJ/mol</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1740K/1467</w:t>
            </w:r>
            <w:r>
              <w:rPr>
                <w:vertAlign w:val="superscript"/>
              </w:rPr>
              <w:t>o</w:t>
            </w:r>
            <w:r>
              <w:t>C</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171kJ/mol</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iron</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Fe</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strong 3D bonding by attraction of metal ions (+) with free outer electrons (-)</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1808K/1535</w:t>
            </w:r>
            <w:r>
              <w:rPr>
                <w:vertAlign w:val="superscript"/>
              </w:rPr>
              <w:t>o</w:t>
            </w:r>
            <w:r>
              <w:t>C</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15.4kJ/mol</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3023K/2750</w:t>
            </w:r>
            <w:r>
              <w:rPr>
                <w:vertAlign w:val="superscript"/>
              </w:rPr>
              <w:t>o</w:t>
            </w:r>
            <w:r>
              <w:t>C</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351kJ/mol</w:t>
            </w:r>
          </w:p>
        </w:tc>
      </w:tr>
      <w:tr>
        <w:tblPrEx/>
        <w:trPr>
          <w:tblCellSpacing w:w="15" w:type="dxa"/>
        </w:trPr>
        <w:tc>
          <w:tcPr>
            <w:tcW w:w="850" w:type="pct"/>
            <w:tcBorders>
              <w:top w:val="outset" w:sz="6" w:space="0" w:color="auto"/>
              <w:left w:val="outset" w:sz="6" w:space="0" w:color="auto"/>
              <w:bottom w:val="outset" w:sz="6" w:space="0" w:color="auto"/>
              <w:right w:val="outset" w:sz="6" w:space="0" w:color="auto"/>
            </w:tcBorders>
            <w:vAlign w:val="center"/>
            <w:hideMark/>
          </w:tcPr>
          <w:p>
            <w:pPr>
              <w:pStyle w:val="style157"/>
              <w:rPr/>
            </w:pPr>
            <w:r>
              <w:t>silicon dioxide (silica)</w:t>
            </w:r>
          </w:p>
        </w:tc>
        <w:tc>
          <w:tcPr>
            <w:tcW w:w="380" w:type="pct"/>
            <w:tcBorders>
              <w:top w:val="outset" w:sz="6" w:space="0" w:color="auto"/>
              <w:left w:val="outset" w:sz="6" w:space="0" w:color="auto"/>
              <w:bottom w:val="outset" w:sz="6" w:space="0" w:color="auto"/>
              <w:right w:val="outset" w:sz="6" w:space="0" w:color="auto"/>
            </w:tcBorders>
            <w:vAlign w:val="center"/>
            <w:hideMark/>
          </w:tcPr>
          <w:p>
            <w:pPr>
              <w:pStyle w:val="style157"/>
              <w:rPr/>
            </w:pPr>
            <w:r>
              <w:t>SiO</w:t>
            </w:r>
            <w:r>
              <w:rPr>
                <w:vertAlign w:val="subscript"/>
              </w:rPr>
              <w:t>2</w:t>
            </w:r>
          </w:p>
        </w:tc>
        <w:tc>
          <w:tcPr>
            <w:tcW w:w="1082" w:type="pct"/>
            <w:tcBorders>
              <w:top w:val="outset" w:sz="6" w:space="0" w:color="auto"/>
              <w:left w:val="outset" w:sz="6" w:space="0" w:color="auto"/>
              <w:bottom w:val="outset" w:sz="6" w:space="0" w:color="auto"/>
              <w:right w:val="outset" w:sz="6" w:space="0" w:color="auto"/>
            </w:tcBorders>
            <w:vAlign w:val="center"/>
            <w:hideMark/>
          </w:tcPr>
          <w:p>
            <w:pPr>
              <w:pStyle w:val="style157"/>
              <w:rPr/>
            </w:pPr>
            <w:r>
              <w:t>giant covalent structure, strong continuous 3D bond network</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1883K/1610</w:t>
            </w:r>
            <w:r>
              <w:rPr>
                <w:vertAlign w:val="superscript"/>
              </w:rPr>
              <w:t>o</w:t>
            </w:r>
            <w:r>
              <w:t>C</w:t>
            </w:r>
          </w:p>
        </w:tc>
        <w:tc>
          <w:tcPr>
            <w:tcW w:w="520" w:type="pct"/>
            <w:tcBorders>
              <w:top w:val="outset" w:sz="6" w:space="0" w:color="auto"/>
              <w:left w:val="outset" w:sz="6" w:space="0" w:color="auto"/>
              <w:bottom w:val="outset" w:sz="6" w:space="0" w:color="auto"/>
              <w:right w:val="outset" w:sz="6" w:space="0" w:color="auto"/>
            </w:tcBorders>
            <w:vAlign w:val="center"/>
            <w:hideMark/>
          </w:tcPr>
          <w:p>
            <w:pPr>
              <w:pStyle w:val="style157"/>
              <w:rPr/>
            </w:pPr>
            <w:r>
              <w:t>46.4kJ/mol</w:t>
            </w:r>
          </w:p>
        </w:tc>
        <w:tc>
          <w:tcPr>
            <w:tcW w:w="655" w:type="pct"/>
            <w:tcBorders>
              <w:top w:val="outset" w:sz="6" w:space="0" w:color="auto"/>
              <w:left w:val="outset" w:sz="6" w:space="0" w:color="auto"/>
              <w:bottom w:val="outset" w:sz="6" w:space="0" w:color="auto"/>
              <w:right w:val="outset" w:sz="6" w:space="0" w:color="auto"/>
            </w:tcBorders>
            <w:vAlign w:val="center"/>
            <w:hideMark/>
          </w:tcPr>
          <w:p>
            <w:pPr>
              <w:pStyle w:val="style157"/>
              <w:rPr/>
            </w:pPr>
            <w:r>
              <w:t>2503K/2230</w:t>
            </w:r>
            <w:r>
              <w:rPr>
                <w:vertAlign w:val="superscript"/>
              </w:rPr>
              <w:t>o</w:t>
            </w:r>
            <w:r>
              <w:t>C</w:t>
            </w:r>
          </w:p>
        </w:tc>
        <w:tc>
          <w:tcPr>
            <w:tcW w:w="732" w:type="pct"/>
            <w:tcBorders>
              <w:top w:val="outset" w:sz="6" w:space="0" w:color="auto"/>
              <w:left w:val="outset" w:sz="6" w:space="0" w:color="auto"/>
              <w:bottom w:val="outset" w:sz="6" w:space="0" w:color="auto"/>
              <w:right w:val="outset" w:sz="6" w:space="0" w:color="auto"/>
            </w:tcBorders>
            <w:vAlign w:val="center"/>
            <w:hideMark/>
          </w:tcPr>
          <w:p>
            <w:pPr>
              <w:pStyle w:val="style157"/>
              <w:rPr/>
            </w:pPr>
            <w:r>
              <w:t>439kJ/mol</w:t>
            </w:r>
          </w:p>
        </w:tc>
      </w:tr>
    </w:tbl>
    <w:p>
      <w:pPr>
        <w:pStyle w:val="style0"/>
        <w:numPr>
          <w:ilvl w:val="0"/>
          <w:numId w:val="101"/>
        </w:numPr>
        <w:spacing w:after="0" w:lineRule="auto" w:line="240"/>
        <w:rPr>
          <w:rFonts w:cs="Arial" w:eastAsia="Times New Roman"/>
          <w:sz w:val="24"/>
          <w:szCs w:val="24"/>
        </w:rPr>
      </w:pPr>
      <w:r>
        <w:rPr>
          <w:rFonts w:cs="Arial" w:eastAsia="Times New Roman"/>
          <w:sz w:val="24"/>
          <w:szCs w:val="24"/>
        </w:rPr>
        <w:t>If you subtract  the energy stored in the bonds of the reactants from the product you get the  change in enthalpy or ΔH. A positive ΔH occurs in an endothermic reaction (since products have more energy stored in their bonds). A negative ΔH occurs in an exothermic reaction (since reactants have more energy stored in their bonds).The bond energy is the amount of energy needed to break bonds, or released when the bonds form in kJ/mole for example the bond energy of a H-H is 436kJ/mol so it takes that much energy to break that bond if energy in – energy out &gt; 0 the reaction is endothermic.  if energy in – energy out &lt; 0 the reaction is endothermic.</w:t>
      </w:r>
    </w:p>
    <w:p>
      <w:pPr>
        <w:pStyle w:val="style157"/>
        <w:numPr>
          <w:ilvl w:val="0"/>
          <w:numId w:val="101"/>
        </w:numPr>
        <w:rPr>
          <w:rFonts w:cs="Times New Roman"/>
          <w:bCs/>
          <w:vertAlign w:val="subscript"/>
        </w:rPr>
      </w:pPr>
      <w:r>
        <w:t>ΔH</w:t>
      </w:r>
      <w:r>
        <w:rPr>
          <w:vertAlign w:val="subscript"/>
        </w:rPr>
        <w:t>Reaction</w:t>
      </w:r>
      <w:r>
        <w:t xml:space="preserve"> = H</w:t>
      </w:r>
      <w:r>
        <w:rPr>
          <w:vertAlign w:val="subscript"/>
        </w:rPr>
        <w:t>prdt.</w:t>
      </w:r>
      <w:r>
        <w:t>- H</w:t>
      </w:r>
      <w:r>
        <w:rPr>
          <w:vertAlign w:val="subscript"/>
        </w:rPr>
        <w:t>rxt.</w:t>
      </w:r>
    </w:p>
    <w:p>
      <w:pPr>
        <w:pStyle w:val="style157"/>
        <w:rPr/>
      </w:pPr>
      <w:r>
        <w:t> </w:t>
      </w:r>
    </w:p>
    <w:p>
      <w:pPr>
        <w:pStyle w:val="style157"/>
        <w:rPr/>
      </w:pPr>
      <w:r>
        <w:t>Calculation in energy changes:</w:t>
      </w:r>
    </w:p>
    <w:p>
      <w:pPr>
        <w:pStyle w:val="style157"/>
        <w:numPr>
          <w:ilvl w:val="0"/>
          <w:numId w:val="101"/>
        </w:numPr>
        <w:rPr/>
      </w:pPr>
      <w:r>
        <w:t>Atoms in molecules are held together by chemical bonds (electrical attractive forces between the atoms)</w:t>
      </w:r>
    </w:p>
    <w:p>
      <w:pPr>
        <w:pStyle w:val="style157"/>
        <w:numPr>
          <w:ilvl w:val="0"/>
          <w:numId w:val="101"/>
        </w:numPr>
        <w:rPr/>
      </w:pPr>
      <w:r>
        <w:t>The bond energy is the energy involved in making or breaking bonds and is normally given in KJ/mole</w:t>
      </w:r>
    </w:p>
    <w:p>
      <w:pPr>
        <w:pStyle w:val="style157"/>
        <w:numPr>
          <w:ilvl w:val="0"/>
          <w:numId w:val="101"/>
        </w:numPr>
        <w:rPr/>
      </w:pPr>
      <w:r>
        <w:t>To break a chemical bond requires the molecule to take in energy to pull atoms apart, which is an endothermic change.</w:t>
      </w:r>
    </w:p>
    <w:p>
      <w:pPr>
        <w:pStyle w:val="style157"/>
        <w:numPr>
          <w:ilvl w:val="0"/>
          <w:numId w:val="101"/>
        </w:numPr>
        <w:rPr/>
      </w:pPr>
      <w:r>
        <w:t>To make a chemical bond, the atoms must give out energy, this is an exothermic change.</w:t>
      </w:r>
    </w:p>
    <w:p>
      <w:pPr>
        <w:pStyle w:val="style157"/>
        <w:numPr>
          <w:ilvl w:val="0"/>
          <w:numId w:val="101"/>
        </w:numPr>
        <w:rPr/>
      </w:pPr>
      <w:r>
        <w:t>The energy to make or break a chemical bond is called the Bond energy or bond enthalpy.</w:t>
      </w:r>
    </w:p>
    <w:p>
      <w:pPr>
        <w:pStyle w:val="style157"/>
        <w:numPr>
          <w:ilvl w:val="0"/>
          <w:numId w:val="101"/>
        </w:numPr>
        <w:rPr/>
      </w:pPr>
      <w:r>
        <w:t>Each bond has a typical value e.g to break 1 mole C-H bonds needs about 413kj, C=O takes an average of 743KJ/mole in organic compounds and 803KJ/mole in carbon dioxide</w:t>
      </w:r>
    </w:p>
    <w:p>
      <w:pPr>
        <w:pStyle w:val="style157"/>
        <w:numPr>
          <w:ilvl w:val="0"/>
          <w:numId w:val="101"/>
        </w:numPr>
        <w:rPr/>
      </w:pPr>
      <w:r>
        <w:t>The stronger the double bond the more the energy required.</w:t>
      </w:r>
    </w:p>
    <w:p>
      <w:pPr>
        <w:pStyle w:val="style157"/>
        <w:numPr>
          <w:ilvl w:val="0"/>
          <w:numId w:val="101"/>
        </w:numPr>
        <w:rPr/>
      </w:pPr>
      <w:r>
        <w:t>A typical double bond needs more energy to break than a typical single bond.</w:t>
      </w:r>
    </w:p>
    <w:p>
      <w:pPr>
        <w:pStyle w:val="style157"/>
        <w:numPr>
          <w:ilvl w:val="0"/>
          <w:numId w:val="101"/>
        </w:numPr>
        <w:rPr/>
      </w:pPr>
      <w:r>
        <w:t>If more energy is required to break the original existing bonds of the reactant molecules than is given out when the new bonds are formed in the product molecules, the reaction is ENDOTHERMIC.</w:t>
      </w:r>
    </w:p>
    <w:p>
      <w:pPr>
        <w:pStyle w:val="style157"/>
        <w:numPr>
          <w:ilvl w:val="0"/>
          <w:numId w:val="101"/>
        </w:numPr>
        <w:rPr/>
      </w:pPr>
      <w:r>
        <w:t xml:space="preserve"> If less energy is required to break  the original existing bonds of the reactant molecules than is given out when the new bonds are formed in the product molecules, the reaction is EXOTHERMIC.</w:t>
      </w:r>
    </w:p>
    <w:p>
      <w:pPr>
        <w:pStyle w:val="style157"/>
        <w:rPr/>
      </w:pPr>
    </w:p>
    <w:p>
      <w:pPr>
        <w:pStyle w:val="style157"/>
        <w:rPr/>
      </w:pPr>
      <w:r>
        <w:t>Calculate the energy change for this reaction; CH</w:t>
      </w:r>
      <w:r>
        <w:rPr>
          <w:vertAlign w:val="subscript"/>
        </w:rPr>
        <w:t>4</w:t>
      </w:r>
      <w:r>
        <w:t xml:space="preserve"> + Cl</w:t>
      </w:r>
      <w:r>
        <w:rPr>
          <w:vertAlign w:val="subscript"/>
        </w:rPr>
        <w:t>2</w:t>
      </w:r>
      <w:r>
        <w:t xml:space="preserve"> ==˃ CH</w:t>
      </w:r>
      <w:r>
        <w:rPr>
          <w:vertAlign w:val="subscript"/>
        </w:rPr>
        <w:t>3</w:t>
      </w:r>
      <w:r>
        <w:t>Cl + HCl. The bond energy for C-H = 412KJ/mol, Cl-Cl=212KJ/Mol,C-Cl=331KJ/mol, H-Cl= 432KJ/mol.</w:t>
      </w:r>
    </w:p>
    <w:p>
      <w:pPr>
        <w:pStyle w:val="style157"/>
        <w:rPr/>
      </w:pPr>
      <w:r>
        <w:t xml:space="preserve"> Solution</w:t>
      </w:r>
    </w:p>
    <w:p>
      <w:pPr>
        <w:pStyle w:val="style157"/>
        <w:rPr/>
      </w:pPr>
      <w:r>
        <w:t>To break CH</w:t>
      </w:r>
      <w:r>
        <w:rPr>
          <w:vertAlign w:val="subscript"/>
        </w:rPr>
        <w:t>4</w:t>
      </w:r>
      <w:r>
        <w:t>,energy absorbed =412, To break Cl</w:t>
      </w:r>
      <w:r>
        <w:rPr>
          <w:vertAlign w:val="subscript"/>
        </w:rPr>
        <w:t>2</w:t>
      </w:r>
      <w:r>
        <w:t>,energy absorbed =212</w:t>
      </w:r>
    </w:p>
    <w:p>
      <w:pPr>
        <w:pStyle w:val="style157"/>
        <w:rPr/>
      </w:pPr>
      <w:r>
        <w:t>To make  CH</w:t>
      </w:r>
      <w:r>
        <w:rPr>
          <w:vertAlign w:val="subscript"/>
        </w:rPr>
        <w:t>3</w:t>
      </w:r>
      <w:r>
        <w:t>Cl,energy released = 331,to make HCl,energy released= 432</w:t>
      </w:r>
    </w:p>
    <w:p>
      <w:pPr>
        <w:pStyle w:val="style157"/>
        <w:rPr/>
      </w:pPr>
      <w:r>
        <w:t>Heat absorbed = 412 + 212 = 624KJ/mol (reactants)</w:t>
      </w:r>
    </w:p>
    <w:p>
      <w:pPr>
        <w:pStyle w:val="style157"/>
        <w:rPr/>
      </w:pPr>
      <w:r>
        <w:t>Heat released = 331 + 432 = 763 KJ/mol (products)</w:t>
      </w:r>
    </w:p>
    <w:p>
      <w:pPr>
        <w:pStyle w:val="style157"/>
        <w:rPr/>
      </w:pPr>
      <w:r>
        <w:t>Net change = 763 – 624 = 139KJ/mol. More heat given out than taken in, so this reaction is exothermic.</w:t>
      </w:r>
    </w:p>
    <w:p>
      <w:pPr>
        <w:pStyle w:val="style157"/>
        <w:rPr/>
      </w:pPr>
    </w:p>
    <w:p>
      <w:pPr>
        <w:pStyle w:val="style157"/>
        <w:numPr>
          <w:ilvl w:val="0"/>
          <w:numId w:val="101"/>
        </w:numPr>
        <w:rPr/>
      </w:pPr>
      <w:r>
        <w:t>The energy change in a reaction is equal to the difference between the energy required to break bonds and the energy given out when bonds are formed.</w:t>
      </w:r>
    </w:p>
    <w:p>
      <w:pPr>
        <w:pStyle w:val="style157"/>
        <w:numPr>
          <w:ilvl w:val="0"/>
          <w:numId w:val="101"/>
        </w:numPr>
        <w:rPr/>
      </w:pPr>
      <w:r>
        <w:t xml:space="preserve">Consider the reaction: Hydrogen + Chlorine ==˃ hydrogen chloride </w:t>
      </w:r>
    </w:p>
    <w:p>
      <w:pPr>
        <w:pStyle w:val="style157"/>
        <w:rPr/>
      </w:pPr>
      <w:r>
        <w:t>H</w:t>
      </w:r>
      <w:r>
        <w:rPr>
          <w:vertAlign w:val="subscript"/>
        </w:rPr>
        <w:t xml:space="preserve">2 </w:t>
      </w:r>
      <w:r>
        <w:t>+ Cl</w:t>
      </w:r>
      <w:r>
        <w:rPr>
          <w:vertAlign w:val="subscript"/>
        </w:rPr>
        <w:t>2</w:t>
      </w:r>
      <w:r>
        <w:t xml:space="preserve"> ==˃ 2HCl ; the energy required to break one mole of hydrogen molecule = +437KJ</w:t>
      </w:r>
    </w:p>
    <w:p>
      <w:pPr>
        <w:pStyle w:val="style157"/>
        <w:rPr/>
      </w:pPr>
      <w:r>
        <w:t>The energy required to break one mole of chlorine molecule = +244 KJ.</w:t>
      </w:r>
    </w:p>
    <w:p>
      <w:pPr>
        <w:pStyle w:val="style157"/>
        <w:rPr/>
      </w:pPr>
      <w:r>
        <w:t>The energy required to form one mole of hydrogen chloride  molecule = 433KJ.</w:t>
      </w:r>
    </w:p>
    <w:p>
      <w:pPr>
        <w:pStyle w:val="style157"/>
        <w:rPr/>
      </w:pPr>
      <w:r>
        <w:t xml:space="preserve">SOLUTION </w:t>
      </w:r>
    </w:p>
    <w:p>
      <w:pPr>
        <w:pStyle w:val="style157"/>
        <w:rPr/>
      </w:pPr>
      <w:r>
        <w:t xml:space="preserve"> Energy required to break 1 mole of H</w:t>
      </w:r>
      <w:r>
        <w:rPr>
          <w:vertAlign w:val="subscript"/>
        </w:rPr>
        <w:t>2</w:t>
      </w:r>
      <w:r>
        <w:t xml:space="preserve"> and 1 mole of Cl</w:t>
      </w:r>
      <w:r>
        <w:rPr>
          <w:vertAlign w:val="subscript"/>
        </w:rPr>
        <w:t>2</w:t>
      </w:r>
      <w:r>
        <w:t xml:space="preserve"> = 437 + 244 = 681KJ</w:t>
      </w:r>
    </w:p>
    <w:p>
      <w:pPr>
        <w:pStyle w:val="style157"/>
        <w:rPr/>
      </w:pPr>
      <w:r>
        <w:t>Energy given out to form 2 moles of HCl = -2x433 = -866KJ</w:t>
      </w:r>
    </w:p>
    <w:p>
      <w:pPr>
        <w:pStyle w:val="style157"/>
        <w:rPr/>
      </w:pPr>
      <w:r>
        <w:t>Energy change = 681 – 866 = -185 KJ</w:t>
      </w:r>
    </w:p>
    <w:p>
      <w:pPr>
        <w:pStyle w:val="style157"/>
        <w:rPr/>
      </w:pPr>
      <w:r>
        <w:t xml:space="preserve">Hence, the reaction is exothermic since it gives out 185KJ of energy. </w:t>
      </w:r>
    </w:p>
    <w:p>
      <w:pPr>
        <w:pStyle w:val="style157"/>
        <w:numPr>
          <w:ilvl w:val="0"/>
          <w:numId w:val="101"/>
        </w:numPr>
        <w:rPr/>
      </w:pPr>
      <w:r>
        <w:t>In the reaction between hydrogen and oxygen to produce water which is not a pollutant.</w:t>
      </w:r>
    </w:p>
    <w:p>
      <w:pPr>
        <w:pStyle w:val="style157"/>
        <w:rPr/>
      </w:pPr>
      <w:r>
        <w:t>2H</w:t>
      </w:r>
      <w:r>
        <w:rPr>
          <w:vertAlign w:val="subscript"/>
        </w:rPr>
        <w:t>2</w:t>
      </w:r>
      <w:r>
        <w:t xml:space="preserve"> + O</w:t>
      </w:r>
      <w:r>
        <w:rPr>
          <w:vertAlign w:val="subscript"/>
        </w:rPr>
        <w:t>2</w:t>
      </w:r>
      <w:r>
        <w:t xml:space="preserve"> ==˃ 2H</w:t>
      </w:r>
      <w:r>
        <w:rPr>
          <w:vertAlign w:val="subscript"/>
        </w:rPr>
        <w:t>2</w:t>
      </w:r>
      <w:r>
        <w:t>O</w:t>
      </w:r>
    </w:p>
    <w:p>
      <w:pPr>
        <w:pStyle w:val="style157"/>
        <w:rPr/>
      </w:pPr>
      <w:r>
        <w:t>The bond energies are; H-H = 436 KJ, O=O =497 KJ, O-H = 463 KJ. Calculate the energy change.</w:t>
      </w:r>
    </w:p>
    <w:p>
      <w:pPr>
        <w:pStyle w:val="style157"/>
        <w:rPr/>
      </w:pPr>
      <w:r>
        <w:t>SOLUTION</w:t>
      </w:r>
    </w:p>
    <w:p>
      <w:pPr>
        <w:pStyle w:val="style157"/>
        <w:rPr/>
      </w:pPr>
      <w:r>
        <w:t xml:space="preserve"> The energy required to break two moles of hydrogen molecule and 1 mole of oxygen molecule= 2x436KJ + 497KJ=1369KJ.</w:t>
      </w:r>
    </w:p>
    <w:p>
      <w:pPr>
        <w:pStyle w:val="style157"/>
        <w:rPr/>
      </w:pPr>
      <w:r>
        <w:t>Energy given out to form 2 moles of H</w:t>
      </w:r>
      <w:r>
        <w:rPr>
          <w:vertAlign w:val="subscript"/>
        </w:rPr>
        <w:t>2</w:t>
      </w:r>
      <w:r>
        <w:t>O = -2x463 = -926KJ</w:t>
      </w:r>
    </w:p>
    <w:p>
      <w:pPr>
        <w:pStyle w:val="style157"/>
        <w:rPr/>
      </w:pPr>
      <w:r>
        <w:t>Energy change = 1369 – 926 = 443 KJ. Hence, the reaction is endothermic since it takes in 443KJ of energy.</w:t>
      </w:r>
    </w:p>
    <w:p>
      <w:pPr>
        <w:pStyle w:val="style157"/>
        <w:rPr/>
      </w:pPr>
    </w:p>
    <w:p>
      <w:pPr>
        <w:pStyle w:val="style157"/>
        <w:rPr/>
      </w:pPr>
    </w:p>
    <w:p>
      <w:pPr>
        <w:pStyle w:val="style157"/>
        <w:rPr/>
      </w:pPr>
    </w:p>
    <w:p>
      <w:pPr>
        <w:pStyle w:val="style157"/>
        <w:rPr/>
      </w:pPr>
    </w:p>
    <w:p>
      <w:pPr>
        <w:pStyle w:val="style157"/>
        <w:rPr/>
      </w:pPr>
      <w:r>
        <w:rPr>
          <w:shd w:val="clear" w:color="auto" w:fill="00ffff"/>
        </w:rPr>
        <w:t>Reversible Reactions and energy changes</w:t>
      </w:r>
    </w:p>
    <w:p>
      <w:pPr>
        <w:pStyle w:val="style157"/>
        <w:numPr>
          <w:ilvl w:val="0"/>
          <w:numId w:val="101"/>
        </w:numPr>
        <w:rPr/>
      </w:pPr>
      <w:r>
        <w:t>If the direction of a reversible reaction is changed, the energy change is also reversed.</w:t>
      </w:r>
    </w:p>
    <w:p>
      <w:pPr>
        <w:pStyle w:val="style157"/>
        <w:numPr>
          <w:ilvl w:val="0"/>
          <w:numId w:val="101"/>
        </w:numPr>
        <w:rPr/>
      </w:pPr>
      <w:r>
        <w:t>For a reversible reaction, the energy released in the exothermic reaction is numerically equal to the heat absorbed in the reverse reaction.</w:t>
      </w:r>
    </w:p>
    <w:p>
      <w:pPr>
        <w:pStyle w:val="style157"/>
        <w:rPr/>
      </w:pPr>
      <w:r>
        <w:t xml:space="preserve">For example: the thermal decomposition of hydrated copper(II) sulphate is a very good example to observe in the school laboratory, even though it is not practical to measure the actual energy changes involved. </w:t>
      </w:r>
    </w:p>
    <w:p>
      <w:pPr>
        <w:pStyle w:val="style157"/>
        <w:rPr/>
      </w:pPr>
      <w:r>
        <w:t xml:space="preserve">blue hydrated copper(II) sulphate + heat  </w:t>
      </w:r>
      <w:r>
        <w:rPr>
          <w:noProof/>
        </w:rPr>
        <w:drawing>
          <wp:inline distL="0" distT="0" distB="0" distR="0">
            <wp:extent cx="284480" cy="161290"/>
            <wp:effectExtent l="0" t="0" r="1270" b="0"/>
            <wp:docPr id="1193" name="Picture 502" descr="http://www.docbrown.info/index_files/revsignsmal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502"/>
                    <pic:cNvPicPr/>
                  </pic:nvPicPr>
                  <pic:blipFill>
                    <a:blip r:embed="rId95" cstate="print"/>
                    <a:srcRect l="0" t="0" r="0" b="0"/>
                    <a:stretch/>
                  </pic:blipFill>
                  <pic:spPr>
                    <a:xfrm rot="0">
                      <a:off x="0" y="0"/>
                      <a:ext cx="284480" cy="161290"/>
                    </a:xfrm>
                    <a:prstGeom prst="rect"/>
                    <a:ln>
                      <a:noFill/>
                    </a:ln>
                  </pic:spPr>
                </pic:pic>
              </a:graphicData>
            </a:graphic>
          </wp:inline>
        </w:drawing>
      </w:r>
      <w:r>
        <w:t>  white anhydrous copper(II) sulphate + water</w:t>
      </w:r>
    </w:p>
    <w:p>
      <w:pPr>
        <w:pStyle w:val="style157"/>
        <w:rPr/>
      </w:pPr>
      <w:r>
        <w:t>CuSO</w:t>
      </w:r>
      <w:r>
        <w:rPr>
          <w:vertAlign w:val="subscript"/>
        </w:rPr>
        <w:t>4</w:t>
      </w:r>
      <w:r>
        <w:t>.5H</w:t>
      </w:r>
      <w:r>
        <w:rPr>
          <w:vertAlign w:val="subscript"/>
        </w:rPr>
        <w:t>2</w:t>
      </w:r>
      <w:r>
        <w:t>O</w:t>
      </w:r>
      <w:r>
        <w:rPr>
          <w:vertAlign w:val="subscript"/>
        </w:rPr>
        <w:t xml:space="preserve">(s) </w:t>
      </w:r>
      <w:r>
        <w:t> </w:t>
      </w:r>
      <w:r>
        <w:rPr>
          <w:noProof/>
        </w:rPr>
        <w:drawing>
          <wp:inline distL="0" distT="0" distB="0" distR="0">
            <wp:extent cx="284480" cy="161290"/>
            <wp:effectExtent l="0" t="0" r="1270" b="0"/>
            <wp:docPr id="1194" name="Picture 501" descr="http://www.docbrown.info/index_files/revsignsmal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501"/>
                    <pic:cNvPicPr/>
                  </pic:nvPicPr>
                  <pic:blipFill>
                    <a:blip r:embed="rId95" cstate="print"/>
                    <a:srcRect l="0" t="0" r="0" b="0"/>
                    <a:stretch/>
                  </pic:blipFill>
                  <pic:spPr>
                    <a:xfrm rot="0">
                      <a:off x="0" y="0"/>
                      <a:ext cx="284480" cy="161290"/>
                    </a:xfrm>
                    <a:prstGeom prst="rect"/>
                    <a:ln>
                      <a:noFill/>
                    </a:ln>
                  </pic:spPr>
                </pic:pic>
              </a:graphicData>
            </a:graphic>
          </wp:inline>
        </w:drawing>
      </w:r>
      <w:r>
        <w:t>  CuSO</w:t>
      </w:r>
      <w:r>
        <w:rPr>
          <w:vertAlign w:val="subscript"/>
        </w:rPr>
        <w:t>4(s)</w:t>
      </w:r>
      <w:r>
        <w:t xml:space="preserve"> + 5H</w:t>
      </w:r>
      <w:r>
        <w:rPr>
          <w:vertAlign w:val="subscript"/>
        </w:rPr>
        <w:t>2</w:t>
      </w:r>
      <w:r>
        <w:t>O</w:t>
      </w:r>
      <w:r>
        <w:rPr>
          <w:vertAlign w:val="subscript"/>
        </w:rPr>
        <w:t>(g)</w:t>
      </w:r>
    </w:p>
    <w:p>
      <w:pPr>
        <w:pStyle w:val="style157"/>
        <w:numPr>
          <w:ilvl w:val="0"/>
          <w:numId w:val="101"/>
        </w:numPr>
        <w:rPr/>
      </w:pPr>
      <w:r>
        <w:t xml:space="preserve">On heating the blue solid, hydrated copper(II) sulphate, steam is given off and the white solid of anhydrous copper(II) sulphate is formed and left as the residue. </w:t>
      </w:r>
    </w:p>
    <w:p>
      <w:pPr>
        <w:pStyle w:val="style157"/>
        <w:numPr>
          <w:ilvl w:val="0"/>
          <w:numId w:val="101"/>
        </w:numPr>
        <w:rPr/>
      </w:pPr>
      <w:r>
        <w:t xml:space="preserve">This is a thermal decomposition and is </w:t>
      </w:r>
      <w:r>
        <w:rPr>
          <w:bCs/>
        </w:rPr>
        <w:t>endothermic</w:t>
      </w:r>
      <w:r>
        <w:t xml:space="preserve"> as heat is absorbed (taken in) from the surroundings.</w:t>
      </w:r>
    </w:p>
    <w:p>
      <w:pPr>
        <w:pStyle w:val="style157"/>
        <w:numPr>
          <w:ilvl w:val="0"/>
          <w:numId w:val="101"/>
        </w:numPr>
        <w:rPr/>
      </w:pPr>
      <w:r>
        <w:t>Energy is needed to break down the crystal structure and drive off the water.</w:t>
      </w:r>
    </w:p>
    <w:p>
      <w:pPr>
        <w:pStyle w:val="style157"/>
        <w:numPr>
          <w:ilvl w:val="0"/>
          <w:numId w:val="101"/>
        </w:numPr>
        <w:rPr/>
      </w:pPr>
      <w:r>
        <w:t xml:space="preserve">When the white solid is cooled and a few drops of water added, blue hydrated copper(II) sulphate is reformed and heat energy is given out to the surroundings, the mixture hots up! </w:t>
      </w:r>
    </w:p>
    <w:p>
      <w:pPr>
        <w:pStyle w:val="style157"/>
        <w:rPr/>
      </w:pPr>
      <w:r>
        <w:rPr>
          <w:highlight w:val="yellow"/>
        </w:rPr>
        <w:t xml:space="preserve">The </w:t>
      </w:r>
      <w:r>
        <w:rPr>
          <w:bCs/>
          <w:highlight w:val="yellow"/>
        </w:rPr>
        <w:t>reverse</w:t>
      </w:r>
      <w:r>
        <w:rPr>
          <w:highlight w:val="yellow"/>
        </w:rPr>
        <w:t xml:space="preserve"> reaction is </w:t>
      </w:r>
      <w:r>
        <w:rPr>
          <w:bCs/>
          <w:highlight w:val="yellow"/>
        </w:rPr>
        <w:t>exothermic</w:t>
      </w:r>
      <w:r>
        <w:rPr>
          <w:highlight w:val="yellow"/>
        </w:rPr>
        <w:t xml:space="preserve"> as heat is given out. i.e. on adding water to white anhydrous copper(II) sulphate the mixture heats up as the blue crystals reform.</w:t>
      </w:r>
    </w:p>
    <w:p>
      <w:pPr>
        <w:pStyle w:val="style157"/>
        <w:numPr>
          <w:ilvl w:val="0"/>
          <w:numId w:val="101"/>
        </w:numPr>
        <w:rPr/>
      </w:pPr>
      <w:r>
        <w:t>Water molecules recombine with the copper ion releasing energy when the new bonds are formed.</w:t>
      </w:r>
    </w:p>
    <w:p>
      <w:pPr>
        <w:pStyle w:val="style157"/>
        <w:rPr/>
      </w:pPr>
    </w:p>
    <w:p>
      <w:pPr>
        <w:pStyle w:val="style157"/>
        <w:rPr/>
      </w:pPr>
    </w:p>
    <w:bookmarkStart w:id="38" w:name="ActivationEnergyandReactionProfiles"/>
    <w:p>
      <w:pPr>
        <w:pStyle w:val="style157"/>
        <w:rPr/>
      </w:pPr>
      <w:r>
        <w:rPr>
          <w:shd w:val="clear" w:color="auto" w:fill="00ffff"/>
        </w:rPr>
        <w:t>Activation Energy and Reaction Profiles</w:t>
      </w:r>
      <w:bookmarkEnd w:id="38"/>
    </w:p>
    <w:p>
      <w:pPr>
        <w:pStyle w:val="style157"/>
        <w:rPr/>
      </w:pPr>
      <w:r>
        <w:rPr>
          <w:shd w:val="clear" w:color="auto" w:fill="00ffff"/>
        </w:rPr>
        <w:t>The significance of activation energy</w:t>
      </w:r>
    </w:p>
    <w:p>
      <w:pPr>
        <w:pStyle w:val="style157"/>
        <w:numPr>
          <w:ilvl w:val="0"/>
          <w:numId w:val="101"/>
        </w:numPr>
        <w:rPr/>
      </w:pPr>
      <w:r>
        <w:t xml:space="preserve">When </w:t>
      </w:r>
      <w:r>
        <w:rPr>
          <w:bCs/>
        </w:rPr>
        <w:t>gases or liquids are heated the particles gain kinetic energy</w:t>
      </w:r>
      <w:r>
        <w:t xml:space="preserve"> and move faster increasing the chance of collision between reactant molecules and therefore the increased chance of a fruitful collision (i.e. one resulting in product formation).</w:t>
      </w:r>
    </w:p>
    <w:p>
      <w:pPr>
        <w:pStyle w:val="style157"/>
        <w:rPr/>
      </w:pPr>
      <w:r>
        <w:rPr>
          <w:bCs/>
        </w:rPr>
        <w:t>However</w:t>
      </w:r>
      <w:r>
        <w:t xml:space="preserve">! this is </w:t>
      </w:r>
      <w:r>
        <w:rPr>
          <w:bCs/>
        </w:rPr>
        <w:t>NOT</w:t>
      </w:r>
      <w:r>
        <w:t xml:space="preserve"> the main reason for the increased reaction speed on increasing the temperature of reactant molecules </w:t>
      </w:r>
      <w:r>
        <w:rPr>
          <w:bCs/>
        </w:rPr>
        <w:t>because most molecular collisions do not result in chemical change</w:t>
      </w:r>
      <w:r>
        <w:t>.</w:t>
      </w:r>
    </w:p>
    <w:p>
      <w:pPr>
        <w:pStyle w:val="style0"/>
        <w:spacing w:after="0" w:lineRule="auto" w:line="240"/>
        <w:rPr>
          <w:rFonts w:cs="Arial" w:eastAsia="Times New Roman"/>
          <w:sz w:val="24"/>
          <w:szCs w:val="24"/>
        </w:rPr>
      </w:pPr>
      <w:r>
        <w:rPr>
          <w:rFonts w:cs="Arial" w:eastAsia="Times New Roman"/>
          <w:b/>
          <w:sz w:val="24"/>
          <w:szCs w:val="24"/>
        </w:rPr>
        <w:t>Collision theory:</w:t>
      </w:r>
      <w:r>
        <w:rPr>
          <w:rFonts w:cs="Arial" w:eastAsia="Times New Roman"/>
          <w:sz w:val="24"/>
          <w:szCs w:val="24"/>
        </w:rPr>
        <w:t xml:space="preserve"> collisions are needed for a chemical reaction to take place &amp;  the successful collisions have enough energy, also known as activation energy, at the moment of impact to break the preexisting bonds and form all new bonds.</w:t>
      </w:r>
    </w:p>
    <w:p>
      <w:pPr>
        <w:pStyle w:val="style157"/>
        <w:rPr/>
      </w:pPr>
    </w:p>
    <w:p>
      <w:pPr>
        <w:pStyle w:val="style157"/>
        <w:numPr>
          <w:ilvl w:val="0"/>
          <w:numId w:val="101"/>
        </w:numPr>
        <w:rPr>
          <w:highlight w:val="yellow"/>
        </w:rPr>
      </w:pPr>
      <w:r>
        <w:rPr>
          <w:highlight w:val="yellow"/>
        </w:rPr>
        <w:t>Before any change takes place on collision, the colliding molecules must have a minimum kinetic energy called the activation energy.</w:t>
      </w:r>
    </w:p>
    <w:p>
      <w:pPr>
        <w:pStyle w:val="style157"/>
        <w:numPr>
          <w:ilvl w:val="0"/>
          <w:numId w:val="101"/>
        </w:numPr>
        <w:rPr/>
      </w:pPr>
      <w:r>
        <w:t>Its a sort of 'threshold' energy required before any bonds can be broken i.e. before a reaction can take place.</w:t>
      </w:r>
    </w:p>
    <w:p>
      <w:pPr>
        <w:pStyle w:val="style157"/>
        <w:numPr>
          <w:ilvl w:val="0"/>
          <w:numId w:val="101"/>
        </w:numPr>
        <w:rPr/>
      </w:pPr>
      <w:r>
        <w:t>Higher temperature molecules in gases and liquids have a greater average kinetic energy and so a greater proportion of them will then have the required activation energy to react on collision.</w:t>
      </w:r>
    </w:p>
    <w:p>
      <w:pPr>
        <w:pStyle w:val="style157"/>
        <w:numPr>
          <w:ilvl w:val="0"/>
          <w:numId w:val="101"/>
        </w:numPr>
        <w:rPr/>
      </w:pPr>
      <w:r>
        <w:t>The increased chance of higher energy collisions greatly increases the speed of the reaction because it greatly increases the chance of a fruitful collision forming the reaction products by bonds being broken in the reactants and new bonds formed in the reaction products.</w:t>
      </w:r>
    </w:p>
    <w:p>
      <w:pPr>
        <w:pStyle w:val="style157"/>
        <w:numPr>
          <w:ilvl w:val="0"/>
          <w:numId w:val="101"/>
        </w:numPr>
        <w:rPr/>
      </w:pPr>
      <w:r>
        <w:t>The activation energy 'hump' can be related to the process of bond breaking and forming (making).</w:t>
      </w:r>
    </w:p>
    <w:p>
      <w:pPr>
        <w:pStyle w:val="style157"/>
        <w:numPr>
          <w:ilvl w:val="0"/>
          <w:numId w:val="101"/>
        </w:numPr>
        <w:rPr/>
      </w:pPr>
      <w:r>
        <w:t>Up the hump is endothermic, representing breaking bonds (energy absorbed, needed to pull atoms apart), down the other side of the hump is exothermic, representing bond formation (energy released, as atoms become electronically more stable).</w:t>
      </w:r>
    </w:p>
    <w:p>
      <w:pPr>
        <w:pStyle w:val="style157"/>
        <w:rPr/>
      </w:pPr>
      <w:r>
        <w:t>The '</w:t>
      </w:r>
      <w:r>
        <w:rPr>
          <w:bCs/>
        </w:rPr>
        <w:t>reaction profile</w:t>
      </w:r>
      <w:r>
        <w:t>' diagrams below illustrate the course or progress of a reaction in terms of the energy changes taking place.</w:t>
      </w:r>
    </w:p>
    <w:p>
      <w:pPr>
        <w:pStyle w:val="style157"/>
        <w:rPr/>
      </w:pPr>
      <w:r>
        <w:rPr>
          <w:noProof/>
        </w:rPr>
        <w:drawing>
          <wp:inline distL="0" distT="0" distB="0" distR="0">
            <wp:extent cx="3273425" cy="1652270"/>
            <wp:effectExtent l="0" t="0" r="3175" b="5080"/>
            <wp:docPr id="1195" name="Picture 52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521"/>
                    <pic:cNvPicPr/>
                  </pic:nvPicPr>
                  <pic:blipFill>
                    <a:blip r:embed="rId93" cstate="print"/>
                    <a:srcRect l="0" t="0" r="0" b="0"/>
                    <a:stretch/>
                  </pic:blipFill>
                  <pic:spPr>
                    <a:xfrm rot="0">
                      <a:off x="0" y="0"/>
                      <a:ext cx="3273425" cy="1652270"/>
                    </a:xfrm>
                    <a:prstGeom prst="rect"/>
                    <a:ln>
                      <a:noFill/>
                    </a:ln>
                  </pic:spPr>
                </pic:pic>
              </a:graphicData>
            </a:graphic>
          </wp:inline>
        </w:drawing>
      </w:r>
      <w:r>
        <w:rPr>
          <w:noProof/>
        </w:rPr>
        <w:drawing>
          <wp:inline distL="0" distT="0" distB="0" distR="0">
            <wp:extent cx="3020060" cy="1652270"/>
            <wp:effectExtent l="0" t="0" r="8890" b="5080"/>
            <wp:docPr id="1196" name="Picture 52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520"/>
                    <pic:cNvPicPr/>
                  </pic:nvPicPr>
                  <pic:blipFill>
                    <a:blip r:embed="rId94" cstate="print"/>
                    <a:srcRect l="0" t="0" r="0" b="0"/>
                    <a:stretch/>
                  </pic:blipFill>
                  <pic:spPr>
                    <a:xfrm rot="0">
                      <a:off x="0" y="0"/>
                      <a:ext cx="3020060" cy="1652270"/>
                    </a:xfrm>
                    <a:prstGeom prst="rect"/>
                    <a:ln>
                      <a:noFill/>
                    </a:ln>
                  </pic:spPr>
                </pic:pic>
              </a:graphicData>
            </a:graphic>
          </wp:inline>
        </w:drawing>
      </w:r>
    </w:p>
    <w:p>
      <w:pPr>
        <w:pStyle w:val="style157"/>
        <w:rPr/>
      </w:pPr>
      <w:r>
        <w:t>ENERGY PROFILES for chemical reactions</w:t>
      </w:r>
    </w:p>
    <w:p>
      <w:pPr>
        <w:pStyle w:val="style157"/>
        <w:rPr/>
      </w:pPr>
      <w:r>
        <w:t>1. Simple energy level diagrams for exothermic and endothermic  reactions NOT showing the activation energy</w:t>
      </w:r>
    </w:p>
    <w:p>
      <w:pPr>
        <w:pStyle w:val="style157"/>
        <w:rPr/>
      </w:pPr>
      <w:r>
        <w:t> </w:t>
      </w:r>
    </w:p>
    <w:p>
      <w:pPr>
        <w:pStyle w:val="style157"/>
        <w:rPr/>
      </w:pPr>
    </w:p>
    <w:p>
      <w:pPr>
        <w:pStyle w:val="style157"/>
        <w:rPr/>
      </w:pPr>
    </w:p>
    <w:p>
      <w:pPr>
        <w:pStyle w:val="style157"/>
        <w:rPr/>
      </w:pPr>
    </w:p>
    <w:p>
      <w:pPr>
        <w:pStyle w:val="style157"/>
        <w:rPr>
          <w:bCs/>
        </w:rPr>
      </w:pPr>
      <w:r>
        <w:rPr/>
      </w:r>
      <w:r/>
      <w:r>
        <w:rPr/>
      </w:r>
      <w:r>
        <w:rPr/>
        <w:object>
          <v:shape id="1197" type="#_x0000_t75" filled="f" stroked="f" style="margin-left:0.0pt;margin-top:0.0pt;width:456.0pt;height:252.0pt;mso-wrap-distance-left:0.0pt;mso-wrap-distance-right:0.0pt;visibility:visible;">
            <v:imagedata r:id="rId9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97" DrawAspect="Content" ObjectID="0" r:id="rId97"/>
        </w:object>
      </w:r>
      <w:r>
        <w:rPr/>
      </w:r>
      <w:r>
        <w:rPr/>
      </w:r>
      <w:r/>
      <w:r>
        <w:rPr/>
      </w:r>
      <w:r>
        <w:rPr/>
        <w:object>
          <v:shape id="1199" type="#_x0000_t75" filled="f" stroked="f" style="margin-left:0.0pt;margin-top:0.0pt;width:127.5pt;height:57.0pt;mso-wrap-distance-left:0.0pt;mso-wrap-distance-right:0.0pt;visibility:visible;">
            <v:imagedata r:id="rId9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99" DrawAspect="Content" ObjectID="0" r:id="rId99"/>
        </w:object>
      </w:r>
      <w:r>
        <w:rPr/>
      </w:r>
      <w:r>
        <w:rPr/>
      </w:r>
      <w:r/>
      <w:r>
        <w:rPr/>
      </w:r>
      <w:r>
        <w:rPr/>
        <w:object>
          <v:shape id="1201" type="#_x0000_t75" filled="f" stroked="f" style="margin-left:0.0pt;margin-top:0.0pt;width:359.25pt;height:219.0pt;mso-wrap-distance-left:0.0pt;mso-wrap-distance-right:0.0pt;visibility:visible;">
            <v:imagedata r:id="rId10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01" DrawAspect="Content" ObjectID="0" r:id="rId101"/>
        </w:object>
      </w:r>
      <w:r>
        <w:rPr/>
      </w:r>
    </w:p>
    <w:p>
      <w:pPr>
        <w:pStyle w:val="style157"/>
        <w:rPr/>
      </w:pPr>
      <w:r>
        <w:t>ENERGY PROFILES for chemical reactions</w:t>
      </w:r>
    </w:p>
    <w:p>
      <w:pPr>
        <w:pStyle w:val="style157"/>
        <w:numPr>
          <w:ilvl w:val="2"/>
          <w:numId w:val="101"/>
        </w:numPr>
        <w:rPr/>
      </w:pPr>
      <w:r>
        <w:t>Energy level diagrams for exothermic and endothermic reactions showing the activation energy 'hump' which must be overcome before a chemical reaction can take place</w:t>
      </w:r>
      <w:r>
        <w:t xml:space="preserve"> and the activated complex.</w:t>
      </w:r>
    </w:p>
    <w:p>
      <w:pPr>
        <w:pStyle w:val="style157"/>
        <w:rPr/>
      </w:pPr>
    </w:p>
    <w:p>
      <w:pPr>
        <w:pStyle w:val="style157"/>
        <w:rPr/>
      </w:pPr>
      <w:r>
        <w:t>The role of activated complex:</w:t>
      </w:r>
      <w:r>
        <w:t xml:space="preserve"> molecular compounds that exist in the highest energy state during a chemical reaction- also known as </w:t>
      </w:r>
      <w:r>
        <w:t>activated stage</w:t>
      </w:r>
      <w:r>
        <w:rPr>
          <w:lang w:val="en-US"/>
        </w:rPr>
        <w:t xml:space="preserve"> </w:t>
      </w:r>
      <w:r>
        <w:t xml:space="preserve">are referred to as activated complex. </w:t>
      </w:r>
      <w:r>
        <w:rPr>
          <w:color w:val="0070c0"/>
        </w:rPr>
        <w:t>An activated complex is an intermediary between the reactants and the products of a reaction.</w:t>
      </w:r>
      <w:r>
        <w:rPr>
          <w:color w:val="ff0066"/>
        </w:rPr>
        <w:t xml:space="preserve"> </w:t>
      </w:r>
      <w:r>
        <w:rPr>
          <w:color w:val="ff0066"/>
        </w:rPr>
        <w:t xml:space="preserve">For a successful chemical reaction, the reactants require a minimum amount of energy called the </w:t>
      </w:r>
      <w:r>
        <w:rPr>
          <w:color w:val="ff0066"/>
        </w:rPr>
        <w:t>activation energy</w:t>
      </w:r>
      <w:r>
        <w:rPr>
          <w:color w:val="ff0066"/>
        </w:rPr>
        <w:t xml:space="preserve">. </w:t>
      </w:r>
      <w:r>
        <w:t>When the reactants acquire activation energy they enter the transition stage and form the activated complex.</w:t>
      </w:r>
    </w:p>
    <w:p>
      <w:pPr>
        <w:pStyle w:val="style157"/>
        <w:rPr/>
      </w:pPr>
    </w:p>
    <w:p>
      <w:pPr>
        <w:pStyle w:val="style157"/>
        <w:rPr/>
      </w:pPr>
    </w:p>
    <w:p>
      <w:pPr>
        <w:pStyle w:val="style157"/>
        <w:rPr/>
      </w:pPr>
      <w:r>
        <w:t> </w:t>
      </w:r>
    </w:p>
    <w:p>
      <w:pPr>
        <w:pStyle w:val="style157"/>
        <w:rPr>
          <w:bCs/>
        </w:rPr>
      </w:pPr>
      <w:r>
        <w:rPr/>
      </w:r>
      <w:r/>
      <w:r>
        <w:rPr/>
      </w:r>
      <w:r>
        <w:rPr/>
        <w:object>
          <v:shape id="1203" type="#_x0000_t75" filled="f" stroked="f" style="margin-left:0.0pt;margin-top:0.0pt;width:282.0pt;height:142.5pt;mso-wrap-distance-left:0.0pt;mso-wrap-distance-right:0.0pt;visibility:visible;">
            <v:imagedata r:id="rId10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03" DrawAspect="Content" ObjectID="0" r:id="rId103"/>
        </w:object>
      </w:r>
      <w:r>
        <w:rPr/>
      </w:r>
      <w:r>
        <w:rPr/>
      </w:r>
      <w:r/>
      <w:r>
        <w:rPr/>
      </w:r>
      <w:r>
        <w:rPr/>
        <w:object>
          <v:shape id="1205" type="#_x0000_t75" filled="f" stroked="f" style="margin-left:0.0pt;margin-top:0.0pt;width:276.0pt;height:142.5pt;mso-wrap-distance-left:0.0pt;mso-wrap-distance-right:0.0pt;visibility:visible;">
            <v:imagedata r:id="rId10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05" DrawAspect="Content" ObjectID="0" r:id="rId105"/>
        </w:object>
      </w:r>
      <w:r>
        <w:rPr/>
      </w:r>
    </w:p>
    <w:p>
      <w:pPr>
        <w:pStyle w:val="style157"/>
        <w:rPr/>
      </w:pPr>
      <w:r>
        <w:t>3. Note that the effect of a catalyst is to lower the activation energy, enabling the reaction to go faster BUT it does NOT affect the overall energy change of the reaction. The catalyst provides a different pathway for the reaction that needs less energy to initiate it but it does NOT change the energy transfer value irrespective of whether it is an exothermic or an endothermic reaction.</w:t>
      </w:r>
    </w:p>
    <w:p>
      <w:pPr>
        <w:pStyle w:val="style157"/>
        <w:rPr/>
      </w:pPr>
      <w:r>
        <w:t> </w:t>
      </w:r>
    </w:p>
    <w:p>
      <w:pPr>
        <w:pStyle w:val="style157"/>
        <w:rPr/>
      </w:pPr>
    </w:p>
    <w:bookmarkStart w:id="39" w:name="CatalystsandActivationEnergy"/>
    <w:p>
      <w:pPr>
        <w:pStyle w:val="style157"/>
        <w:rPr>
          <w:shd w:val="clear" w:color="auto" w:fill="00ffff"/>
        </w:rPr>
      </w:pPr>
      <w:r>
        <w:rPr>
          <w:shd w:val="clear" w:color="auto" w:fill="00ffff"/>
        </w:rPr>
        <w:t>Catalysts and Activation Energy</w:t>
      </w:r>
      <w:bookmarkEnd w:id="39"/>
    </w:p>
    <w:p>
      <w:pPr>
        <w:pStyle w:val="style157"/>
        <w:rPr>
          <w:shd w:val="clear" w:color="auto" w:fill="00ffff"/>
        </w:rPr>
      </w:pPr>
      <w:r>
        <w:rPr>
          <w:shd w:val="clear" w:color="auto" w:fill="00ffff"/>
        </w:rPr>
        <w:t>A catalyst is a substance which alters the rate of a chemical reaction and does not take part in the course of the reaction(does not appear in the product).</w:t>
      </w:r>
    </w:p>
    <w:p>
      <w:pPr>
        <w:pStyle w:val="style157"/>
        <w:rPr>
          <w:shd w:val="clear" w:color="auto" w:fill="00ffff"/>
        </w:rPr>
      </w:pPr>
    </w:p>
    <w:p>
      <w:pPr>
        <w:pStyle w:val="style157"/>
        <w:rPr/>
      </w:pPr>
      <w:r>
        <w:rPr>
          <w:highlight w:val="yellow"/>
          <w:shd w:val="clear" w:color="auto" w:fill="00ffff"/>
        </w:rPr>
        <w:t>A catalyst that increases (speeds up) the rate of chemical reaction is called a PROMOTER (positive catalyst) while the one that slows down the rate of reaction is called an INHIBITOR (negative catalyst).</w:t>
      </w:r>
    </w:p>
    <w:p>
      <w:pPr>
        <w:pStyle w:val="style157"/>
        <w:numPr>
          <w:ilvl w:val="0"/>
          <w:numId w:val="101"/>
        </w:numPr>
        <w:rPr/>
      </w:pPr>
      <w:r>
        <w:t xml:space="preserve">Catalysts increase the rate of a reaction by helping break chemical bonds in reactant molecules. </w:t>
      </w:r>
    </w:p>
    <w:p>
      <w:pPr>
        <w:pStyle w:val="style157"/>
        <w:numPr>
          <w:ilvl w:val="0"/>
          <w:numId w:val="101"/>
        </w:numPr>
        <w:rPr/>
      </w:pPr>
      <w:r>
        <w:t xml:space="preserve">This effectively means </w:t>
      </w:r>
      <w:r>
        <w:rPr>
          <w:bCs/>
        </w:rPr>
        <w:t>the activation energy is reduced</w:t>
      </w:r>
      <w:r>
        <w:t xml:space="preserve"> (see diagram 'humps' below). </w:t>
      </w:r>
    </w:p>
    <w:p>
      <w:pPr>
        <w:pStyle w:val="style157"/>
        <w:numPr>
          <w:ilvl w:val="0"/>
          <w:numId w:val="101"/>
        </w:numPr>
        <w:rPr/>
      </w:pPr>
      <w:r>
        <w:t xml:space="preserve">Therefore at the same temperature, </w:t>
      </w:r>
      <w:r>
        <w:rPr>
          <w:bCs/>
        </w:rPr>
        <w:t>more reactant molecules have enough kinetic energy</w:t>
      </w:r>
      <w:r>
        <w:t xml:space="preserve"> to react compared to the uncatalysed situation and so the reaction speeds up with the greater chance of a 'fruitful' collision.</w:t>
      </w:r>
    </w:p>
    <w:p>
      <w:pPr>
        <w:pStyle w:val="style157"/>
        <w:rPr/>
      </w:pPr>
      <w:r>
        <w:t>Note that a catalyst does NOT change the energy of the molecules, it reduces the threshold kinetic energy needed for a molecules to react. i.e it reduces the energy barrier of the reaction.</w:t>
      </w:r>
    </w:p>
    <w:p>
      <w:pPr>
        <w:pStyle w:val="style157"/>
        <w:rPr/>
      </w:pPr>
      <w:r>
        <w:t>The overall energy change for a catalysed reaction is identical to the energy change for the same uncatalysed reaction.</w:t>
      </w:r>
    </w:p>
    <w:p>
      <w:pPr>
        <w:pStyle w:val="style157"/>
        <w:numPr>
          <w:ilvl w:val="0"/>
          <w:numId w:val="101"/>
        </w:numPr>
        <w:rPr/>
      </w:pPr>
      <w:r>
        <w:t xml:space="preserve">Although </w:t>
      </w:r>
      <w:r>
        <w:rPr>
          <w:bCs/>
        </w:rPr>
        <w:t>a true catalyst does take part in the reaction</w:t>
      </w:r>
      <w:r>
        <w:t xml:space="preserve">, it does not get used up and can be reused with more reactants, it may change chemically on a temporary basis but would be reformed as the reaction products also form. </w:t>
      </w:r>
    </w:p>
    <w:p>
      <w:pPr>
        <w:pStyle w:val="style157"/>
        <w:numPr>
          <w:ilvl w:val="0"/>
          <w:numId w:val="101"/>
        </w:numPr>
        <w:rPr/>
      </w:pPr>
      <w:r>
        <w:t>However a solid catalyst might change physically permanently by becoming more finely divided, especially if the reaction is exothermic.</w:t>
      </w:r>
    </w:p>
    <w:p>
      <w:pPr>
        <w:pStyle w:val="style157"/>
        <w:numPr>
          <w:ilvl w:val="0"/>
          <w:numId w:val="101"/>
        </w:numPr>
        <w:rPr/>
      </w:pPr>
      <w:r>
        <w:t xml:space="preserve">Also note from the diagram that although the activation energy is reduced, </w:t>
      </w:r>
      <w:r>
        <w:rPr>
          <w:bCs/>
        </w:rPr>
        <w:t>the overall exothermic or endothermic energy change is the same for both the catalysed or uncatalysed reaction</w:t>
      </w:r>
      <w:r>
        <w:t>. The catalyst might help break the bonds BUT it cannot change the actual bond energies.</w:t>
      </w:r>
    </w:p>
    <w:p>
      <w:pPr>
        <w:pStyle w:val="style157"/>
        <w:rPr>
          <w:bCs/>
        </w:rPr>
      </w:pPr>
      <w:r>
        <w:rPr/>
      </w:r>
      <w:r/>
      <w:r>
        <w:rPr/>
      </w:r>
      <w:r>
        <w:rPr/>
        <w:object>
          <v:shape id="1207" type="#_x0000_t75" filled="f" stroked="f" style="margin-left:0.0pt;margin-top:0.0pt;width:282.0pt;height:142.5pt;mso-wrap-distance-left:0.0pt;mso-wrap-distance-right:0.0pt;visibility:visible;">
            <v:imagedata r:id="rId10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07" DrawAspect="Content" ObjectID="0" r:id="rId107"/>
        </w:object>
      </w:r>
      <w:r>
        <w:rPr/>
      </w:r>
      <w:r>
        <w:rPr/>
      </w:r>
      <w:r/>
      <w:r>
        <w:rPr/>
      </w:r>
      <w:r>
        <w:rPr/>
        <w:object>
          <v:shape id="1209" type="#_x0000_t75" filled="f" stroked="f" style="margin-left:0.0pt;margin-top:0.0pt;width:276.0pt;height:142.5pt;mso-wrap-distance-left:0.0pt;mso-wrap-distance-right:0.0pt;visibility:visible;">
            <v:imagedata r:id="rId10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09" DrawAspect="Content" ObjectID="0" r:id="rId109"/>
        </w:object>
      </w:r>
      <w:r>
        <w:rPr/>
      </w:r>
    </w:p>
    <w:p>
      <w:pPr>
        <w:pStyle w:val="style157"/>
        <w:rPr/>
      </w:pPr>
      <w:r>
        <w:t>ENERGY PROFILES for chemical reactions</w:t>
      </w:r>
    </w:p>
    <w:p>
      <w:pPr>
        <w:pStyle w:val="style157"/>
        <w:rPr/>
      </w:pPr>
      <w:r>
        <w:t>Combined reaction profiles for an uncatalysed and catalysed reaction.</w:t>
      </w:r>
    </w:p>
    <w:p>
      <w:pPr>
        <w:pStyle w:val="style157"/>
        <w:rPr/>
      </w:pPr>
    </w:p>
    <w:p>
      <w:pPr>
        <w:pStyle w:val="style157"/>
        <w:rPr/>
      </w:pPr>
    </w:p>
    <w:p>
      <w:pPr>
        <w:pStyle w:val="style157"/>
        <w:rPr/>
      </w:pPr>
      <w:r>
        <w:t>HEAT AND CHEMICAL REACTIONS</w:t>
      </w:r>
    </w:p>
    <w:p>
      <w:pPr>
        <w:pStyle w:val="style157"/>
        <w:rPr/>
      </w:pPr>
      <w:r>
        <w:t>In equations, heat is denoted by the symbol q and is positive if heat is absorbed by the system. On the other hand, q is negative if heat is evolved by the system.</w:t>
      </w:r>
    </w:p>
    <w:p>
      <w:pPr>
        <w:pStyle w:val="style157"/>
        <w:rPr/>
      </w:pPr>
      <w:r>
        <w:t xml:space="preserve">N/B: </w:t>
      </w:r>
      <w:r>
        <w:t>If q &gt; 0 (endothermic) and q &lt; 0(exothermic)</w:t>
      </w:r>
    </w:p>
    <w:p>
      <w:pPr>
        <w:pStyle w:val="style157"/>
        <w:numPr>
          <w:ilvl w:val="0"/>
          <w:numId w:val="101"/>
        </w:numPr>
        <w:rPr/>
      </w:pPr>
      <w:r>
        <w:t>Enthalpy  is the accompanying a chemical reaction. It could be heat absorbed(endothermic) or heat evolved(exothermic).</w:t>
      </w:r>
    </w:p>
    <w:p>
      <w:pPr>
        <w:pStyle w:val="style157"/>
        <w:numPr>
          <w:ilvl w:val="0"/>
          <w:numId w:val="101"/>
        </w:numPr>
        <w:rPr/>
      </w:pPr>
      <w:r>
        <w:t>The symbol used for enthalpy is</w:t>
      </w:r>
      <w:r>
        <w:t xml:space="preserve"> H.  when a reaction happens, reactants are converted into product. The differences in the heat energy of the reactants and products is </w:t>
      </w:r>
      <m:oMath>
        <m:r>
          <m:rPr>
            <m:sty m:val="p"/>
          </m:rPr>
          <w:rPr>
            <w:rFonts w:ascii="Cambria Math" w:hAnsi="Cambria Math"/>
          </w:rPr>
          <m:t>∆H</m:t>
        </m:r>
      </m:oMath>
      <w:r>
        <w:t xml:space="preserve"> which is denoted by </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Products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Reactants</m:t>
            </m:r>
          </m:sub>
        </m:sSub>
      </m:oMath>
      <w:r>
        <w:t>.</w:t>
      </w:r>
    </w:p>
    <w:p>
      <w:pPr>
        <w:pStyle w:val="style157"/>
        <w:numPr>
          <w:ilvl w:val="0"/>
          <w:numId w:val="101"/>
        </w:numPr>
        <w:rPr/>
      </w:pPr>
      <m:oMath>
        <m:r>
          <m:rPr>
            <m:sty m:val="p"/>
          </m:rPr>
          <w:rPr>
            <w:rFonts w:ascii="Cambria Math" w:hAnsi="Cambria Math"/>
          </w:rPr>
          <m:t>∆H=-ve for every exothermic reaction while ∆H=+ve for every endothermic reaction,</m:t>
        </m:r>
      </m:oMath>
    </w:p>
    <w:p>
      <w:pPr>
        <w:pStyle w:val="style0"/>
        <w:autoSpaceDE w:val="false"/>
        <w:autoSpaceDN w:val="false"/>
        <w:adjustRightInd w:val="false"/>
        <w:spacing w:after="0" w:lineRule="auto" w:line="240"/>
        <w:rPr>
          <w:rFonts w:cs="ArialMT"/>
          <w:iCs/>
          <w:sz w:val="20"/>
          <w:szCs w:val="20"/>
        </w:rPr>
      </w:pPr>
      <w:r>
        <w:rPr>
          <w:b/>
          <w:noProof/>
        </w:rPr>
        <w:drawing>
          <wp:inline distL="0" distT="0" distB="0" distR="0">
            <wp:extent cx="3950898" cy="2357816"/>
            <wp:effectExtent l="0" t="0" r="0" b="4445"/>
            <wp:docPr id="1211" name="Picture 1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72"/>
                    <pic:cNvPicPr/>
                  </pic:nvPicPr>
                  <pic:blipFill>
                    <a:blip r:embed="rId110" cstate="print"/>
                    <a:srcRect l="0" t="0" r="0" b="0"/>
                    <a:stretch/>
                  </pic:blipFill>
                  <pic:spPr>
                    <a:xfrm rot="0">
                      <a:off x="0" y="0"/>
                      <a:ext cx="3950898" cy="2357816"/>
                    </a:xfrm>
                    <a:prstGeom prst="rect"/>
                    <a:ln>
                      <a:noFill/>
                    </a:ln>
                  </pic:spPr>
                </pic:pic>
              </a:graphicData>
            </a:graphic>
          </wp:inline>
        </w:drawing>
      </w:r>
    </w:p>
    <w:p>
      <w:pPr>
        <w:pStyle w:val="style0"/>
        <w:autoSpaceDE w:val="false"/>
        <w:autoSpaceDN w:val="false"/>
        <w:adjustRightInd w:val="false"/>
        <w:spacing w:after="0" w:lineRule="auto" w:line="240"/>
        <w:rPr>
          <w:rFonts w:cs="ArialMT"/>
          <w:b/>
          <w:iCs/>
          <w:sz w:val="20"/>
          <w:szCs w:val="20"/>
        </w:rPr>
      </w:pPr>
      <w:r>
        <w:rPr>
          <w:rFonts w:cs="ArialMT"/>
          <w:b/>
          <w:iCs/>
          <w:sz w:val="20"/>
          <w:szCs w:val="20"/>
        </w:rPr>
        <w:t>The transfer of heat energy from the surroundings to the system.</w:t>
      </w: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An </w:t>
      </w:r>
      <w:r>
        <w:rPr>
          <w:rFonts w:cs="Arial-BoldMT" w:eastAsia="Arial-BoldMT"/>
          <w:b/>
          <w:bCs/>
          <w:iCs/>
          <w:sz w:val="24"/>
          <w:szCs w:val="24"/>
        </w:rPr>
        <w:t xml:space="preserve">endothermic reaction </w:t>
      </w:r>
      <w:r>
        <w:rPr>
          <w:rFonts w:cs="ArialMT"/>
          <w:iCs/>
          <w:sz w:val="24"/>
          <w:szCs w:val="24"/>
        </w:rPr>
        <w:t>absorbs heat from the surroundings. Notice that the sign of ΔH is positive which indicates that it is endothermic. Phase changes from a solid to liquid to gas are all endothermic.</w:t>
      </w: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0"/>
          <w:szCs w:val="20"/>
        </w:rPr>
      </w:pPr>
      <w:r>
        <w:rPr>
          <w:rFonts w:cs="ArialMT"/>
          <w:iCs/>
          <w:noProof/>
          <w:sz w:val="20"/>
          <w:szCs w:val="20"/>
        </w:rPr>
        <w:drawing>
          <wp:inline distL="0" distT="0" distB="0" distR="0">
            <wp:extent cx="4249754" cy="2536166"/>
            <wp:effectExtent l="0" t="0" r="0" b="0"/>
            <wp:docPr id="1212" name="Picture 1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80"/>
                    <pic:cNvPicPr/>
                  </pic:nvPicPr>
                  <pic:blipFill>
                    <a:blip r:embed="rId111" cstate="print"/>
                    <a:srcRect l="0" t="0" r="0" b="0"/>
                    <a:stretch/>
                  </pic:blipFill>
                  <pic:spPr>
                    <a:xfrm rot="0">
                      <a:off x="0" y="0"/>
                      <a:ext cx="4249754" cy="2536166"/>
                    </a:xfrm>
                    <a:prstGeom prst="rect"/>
                    <a:ln>
                      <a:noFill/>
                    </a:ln>
                  </pic:spPr>
                </pic:pic>
              </a:graphicData>
            </a:graphic>
          </wp:inline>
        </w:drawing>
      </w:r>
    </w:p>
    <w:p>
      <w:pPr>
        <w:pStyle w:val="style0"/>
        <w:autoSpaceDE w:val="false"/>
        <w:autoSpaceDN w:val="false"/>
        <w:adjustRightInd w:val="false"/>
        <w:spacing w:after="0" w:lineRule="auto" w:line="240"/>
        <w:rPr>
          <w:rFonts w:cs="ArialMT"/>
          <w:b/>
          <w:iCs/>
          <w:sz w:val="20"/>
          <w:szCs w:val="20"/>
        </w:rPr>
      </w:pPr>
      <w:r>
        <w:rPr>
          <w:rFonts w:cs="ArialMT"/>
          <w:b/>
          <w:iCs/>
          <w:sz w:val="20"/>
          <w:szCs w:val="20"/>
        </w:rPr>
        <w:t>The transfer of heat energy to the surroundings from the system.</w:t>
      </w:r>
    </w:p>
    <w:p>
      <w:pPr>
        <w:pStyle w:val="style0"/>
        <w:autoSpaceDE w:val="false"/>
        <w:autoSpaceDN w:val="false"/>
        <w:adjustRightInd w:val="false"/>
        <w:spacing w:after="0" w:lineRule="auto" w:line="240"/>
        <w:rPr>
          <w:rFonts w:cs="ArialMT"/>
          <w:iCs/>
          <w:sz w:val="20"/>
          <w:szCs w:val="20"/>
        </w:rPr>
      </w:pP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An </w:t>
      </w:r>
      <w:r>
        <w:rPr>
          <w:rFonts w:cs="Arial-BoldMT" w:eastAsia="Arial-BoldMT"/>
          <w:b/>
          <w:bCs/>
          <w:iCs/>
          <w:sz w:val="24"/>
          <w:szCs w:val="24"/>
        </w:rPr>
        <w:t xml:space="preserve">exothermic reaction </w:t>
      </w:r>
      <w:r>
        <w:rPr>
          <w:rFonts w:cs="ArialMT"/>
          <w:iCs/>
          <w:sz w:val="24"/>
          <w:szCs w:val="24"/>
        </w:rPr>
        <w:t xml:space="preserve">system releases heat to the surroundings. Notice the value of ΔH is negative. The negative value indicates an exothermic reaction. </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The reason that endothermic reactions have positive ΔHs and exothermic reactions have negative ΔHs isbecause the definition of ΔH is:</w:t>
      </w:r>
      <m:oMath>
        <m:r>
          <m:rPr>
            <m:sty m:val="bi"/>
          </m:rPr>
          <w:rPr>
            <w:rFonts w:ascii="Cambria Math" w:hAnsi="Cambria Math"/>
            <w:sz w:val="24"/>
            <w:szCs w:val="24"/>
          </w:rPr>
          <m:t>∆H=</m:t>
        </m:r>
        <m:sSub>
          <m:sSubPr>
            <m:ctrlPr>
              <w:rPr>
                <w:rFonts w:ascii="Cambria Math" w:cs="Arial" w:eastAsia="Times New Roman"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Products</m:t>
            </m:r>
          </m:sub>
        </m:sSub>
        <m:r>
          <m:rPr>
            <m:sty m:val="bi"/>
          </m:rPr>
          <w:rPr>
            <w:rFonts w:ascii="Cambria Math" w:hAnsi="Cambria Math"/>
            <w:sz w:val="24"/>
            <w:szCs w:val="24"/>
          </w:rPr>
          <m:t>=</m:t>
        </m:r>
        <m:sSub>
          <m:sSubPr>
            <m:ctrlPr>
              <w:rPr>
                <w:rFonts w:ascii="Cambria Math" w:cs="Arial" w:eastAsia="Times New Roman" w:hAnsi="Cambria Math"/>
                <w:b/>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Reactants</m:t>
            </m:r>
          </m:sub>
        </m:sSub>
      </m:oMath>
      <w:r>
        <w:rPr>
          <w:b/>
          <w:sz w:val="24"/>
          <w:szCs w:val="24"/>
        </w:rPr>
        <w:t>.</w:t>
      </w:r>
    </w:p>
    <w:p>
      <w:pPr>
        <w:pStyle w:val="style0"/>
        <w:autoSpaceDE w:val="false"/>
        <w:autoSpaceDN w:val="false"/>
        <w:adjustRightInd w:val="false"/>
        <w:spacing w:after="0" w:lineRule="auto" w:line="240"/>
        <w:rPr>
          <w:rFonts w:ascii="ArialMT" w:cs="ArialMT" w:hAnsi="ArialMT"/>
          <w:iCs/>
          <w:sz w:val="20"/>
          <w:szCs w:val="20"/>
        </w:rPr>
      </w:pPr>
      <w:r>
        <w:rPr>
          <w:b/>
          <w:sz w:val="24"/>
          <w:szCs w:val="24"/>
        </w:rPr>
        <w:t>Therefore</w:t>
      </w:r>
      <w:r>
        <w:rPr>
          <w:b/>
          <w:sz w:val="24"/>
          <w:szCs w:val="24"/>
        </w:rPr>
        <w:t xml:space="preserve">, </w:t>
      </w:r>
      <w:r>
        <w:rPr>
          <w:rFonts w:cs="ArialMT"/>
          <w:iCs/>
          <w:sz w:val="24"/>
          <w:szCs w:val="24"/>
        </w:rPr>
        <w:t>when the reactants contain more PE in their bonds than do the products, energy is given off andmathematically in the equation, a larger number is subtracted from a smaller one, so the answer is negative.</w:t>
      </w:r>
    </w:p>
    <w:p>
      <w:pPr>
        <w:pStyle w:val="style0"/>
        <w:numPr>
          <w:ilvl w:val="0"/>
          <w:numId w:val="101"/>
        </w:numPr>
        <w:autoSpaceDE w:val="false"/>
        <w:autoSpaceDN w:val="false"/>
        <w:adjustRightInd w:val="false"/>
        <w:spacing w:after="0" w:lineRule="auto" w:line="240"/>
        <w:rPr>
          <w:rFonts w:cs="ArialMT"/>
          <w:b/>
          <w:iCs/>
          <w:color w:val="7030a0"/>
          <w:sz w:val="24"/>
          <w:szCs w:val="24"/>
        </w:rPr>
      </w:pPr>
      <w:r>
        <w:rPr>
          <w:rFonts w:cs="ArialMT"/>
          <w:b/>
          <w:iCs/>
          <w:color w:val="7030a0"/>
          <w:sz w:val="24"/>
          <w:szCs w:val="24"/>
        </w:rPr>
        <w:t>Just as phase changes from a solid to liquid to gas are all endothermic, the reverse of these are exothermic. Other reactions that you know as exothermic may be the combustion of fuels. Fuels used to drive your car, heat your barbeque or your home all involve reactions that are exothermic in nature.</w:t>
      </w:r>
    </w:p>
    <w:p>
      <w:pPr>
        <w:pStyle w:val="style157"/>
        <w:numPr>
          <w:ilvl w:val="0"/>
          <w:numId w:val="101"/>
        </w:numPr>
        <w:rPr/>
      </w:pPr>
      <w:r>
        <w:t xml:space="preserve">In an open vessel, the enthalpy change is equal to the heat energy change at constant pressure. </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p</m:t>
            </m:r>
          </m:sub>
        </m:sSub>
      </m:oMath>
    </w:p>
    <w:p>
      <w:pPr>
        <w:pStyle w:val="style157"/>
        <w:numPr>
          <w:ilvl w:val="0"/>
          <w:numId w:val="101"/>
        </w:numPr>
        <w:rPr/>
      </w:pPr>
      <w:r>
        <w:t>Strictly, H=U+PV</w:t>
      </w:r>
      <m:oMath>
        <m:r>
          <m:rPr>
            <m:sty m:val="p"/>
          </m:rPr>
          <w:rPr>
            <w:rFonts w:ascii="Cambria Math" w:hAnsi="Cambria Math"/>
          </w:rPr>
          <m:t>where,H=enthalpy, U=internal energy,P=pressure and V=volume</m:t>
        </m:r>
      </m:oMath>
      <w:r>
        <w:t>.</w:t>
      </w:r>
    </w:p>
    <w:p>
      <w:pPr>
        <w:pStyle w:val="style157"/>
        <w:numPr>
          <w:ilvl w:val="0"/>
          <w:numId w:val="101"/>
        </w:numPr>
        <w:rPr/>
      </w:pPr>
      <w:r>
        <w:t>Enthalpy depends on the amount of substances, as do mass and volume.</w:t>
      </w:r>
    </w:p>
    <w:p>
      <w:pPr>
        <w:pStyle w:val="style157"/>
        <w:numPr>
          <w:ilvl w:val="0"/>
          <w:numId w:val="101"/>
        </w:numPr>
        <w:rPr/>
      </w:pPr>
      <w:r>
        <w:t>If a reaction does work,</w:t>
      </w:r>
      <m:oMath>
        <m:r>
          <m:rPr>
            <m:sty m:val="p"/>
          </m:rPr>
          <w:rPr>
            <w:rFonts w:ascii="Cambria Math" w:hAnsi="Cambria Math"/>
          </w:rPr>
          <m:t>∆H=∆U+P∆V</m:t>
        </m:r>
      </m:oMath>
      <w:r>
        <w:t>.</w:t>
      </w:r>
    </w:p>
    <w:p>
      <w:pPr>
        <w:pStyle w:val="style157"/>
        <w:rPr/>
      </w:pPr>
    </w:p>
    <w:p>
      <w:pPr>
        <w:pStyle w:val="style157"/>
        <w:rPr/>
      </w:pPr>
      <m:oMathPara>
        <m:oMath>
          <m:r>
            <m:rPr>
              <m:sty m:val="p"/>
            </m:rPr>
            <w:rPr>
              <w:rFonts w:ascii="Cambria Math" w:hAnsi="Cambria Math"/>
            </w:rPr>
            <m:t>Test yourself</m:t>
          </m:r>
        </m:oMath>
      </m:oMathPara>
    </w:p>
    <w:p>
      <w:pPr>
        <w:pStyle w:val="style0"/>
        <w:autoSpaceDE w:val="false"/>
        <w:autoSpaceDN w:val="false"/>
        <w:adjustRightInd w:val="false"/>
        <w:spacing w:after="0" w:lineRule="auto" w:line="240"/>
        <w:rPr>
          <w:rFonts w:cs="ArialMT"/>
          <w:iCs/>
          <w:sz w:val="24"/>
          <w:szCs w:val="24"/>
        </w:rPr>
      </w:pPr>
      <w:r>
        <w:rPr>
          <w:rFonts w:cs="ArialMT"/>
          <w:iCs/>
          <w:sz w:val="24"/>
          <w:szCs w:val="24"/>
        </w:rPr>
        <w:t>Which of the following processes would be endothermic or exothermic?</w:t>
      </w:r>
    </w:p>
    <w:p>
      <w:pPr>
        <w:pStyle w:val="style0"/>
        <w:autoSpaceDE w:val="false"/>
        <w:autoSpaceDN w:val="false"/>
        <w:adjustRightInd w:val="false"/>
        <w:spacing w:after="0" w:lineRule="auto" w:line="240"/>
        <w:rPr>
          <w:rFonts w:cs="ArialMT"/>
          <w:iCs/>
          <w:sz w:val="24"/>
          <w:szCs w:val="24"/>
        </w:rPr>
      </w:pPr>
      <w:r>
        <w:rPr>
          <w:rFonts w:cs="ArialMT"/>
          <w:iCs/>
          <w:sz w:val="24"/>
          <w:szCs w:val="24"/>
        </w:rPr>
        <w:t>(a) water boiling</w:t>
      </w:r>
    </w:p>
    <w:p>
      <w:pPr>
        <w:pStyle w:val="style0"/>
        <w:autoSpaceDE w:val="false"/>
        <w:autoSpaceDN w:val="false"/>
        <w:adjustRightInd w:val="false"/>
        <w:spacing w:after="0" w:lineRule="auto" w:line="240"/>
        <w:rPr>
          <w:rFonts w:cs="ArialMT"/>
          <w:iCs/>
          <w:sz w:val="24"/>
          <w:szCs w:val="24"/>
        </w:rPr>
      </w:pPr>
      <w:r>
        <w:rPr>
          <w:rFonts w:cs="ArialMT"/>
          <w:iCs/>
          <w:sz w:val="24"/>
          <w:szCs w:val="24"/>
        </w:rPr>
        <w:t>(b) gasoline burning</w:t>
      </w:r>
    </w:p>
    <w:p>
      <w:pPr>
        <w:pStyle w:val="style0"/>
        <w:autoSpaceDE w:val="false"/>
        <w:autoSpaceDN w:val="false"/>
        <w:adjustRightInd w:val="false"/>
        <w:spacing w:after="0" w:lineRule="auto" w:line="240"/>
        <w:rPr>
          <w:rFonts w:cs="ArialMT"/>
          <w:iCs/>
          <w:sz w:val="24"/>
          <w:szCs w:val="24"/>
        </w:rPr>
      </w:pPr>
      <w:r>
        <w:rPr>
          <w:rFonts w:cs="ArialMT"/>
          <w:iCs/>
          <w:sz w:val="24"/>
          <w:szCs w:val="24"/>
        </w:rPr>
        <w:t>(c) water vapor condensing</w:t>
      </w:r>
    </w:p>
    <w:p>
      <w:pPr>
        <w:pStyle w:val="style0"/>
        <w:autoSpaceDE w:val="false"/>
        <w:autoSpaceDN w:val="false"/>
        <w:adjustRightInd w:val="false"/>
        <w:spacing w:after="0" w:lineRule="auto" w:line="240"/>
        <w:rPr>
          <w:rFonts w:cs="ArialMT"/>
          <w:iCs/>
          <w:sz w:val="24"/>
          <w:szCs w:val="24"/>
        </w:rPr>
      </w:pPr>
      <w:r>
        <w:rPr>
          <w:rFonts w:cs="ArialMT"/>
          <w:iCs/>
          <w:sz w:val="24"/>
          <w:szCs w:val="24"/>
        </w:rPr>
        <w:t>(d) iodine crystals subliming</w:t>
      </w:r>
    </w:p>
    <w:p>
      <w:pPr>
        <w:pStyle w:val="style0"/>
        <w:autoSpaceDE w:val="false"/>
        <w:autoSpaceDN w:val="false"/>
        <w:adjustRightInd w:val="false"/>
        <w:spacing w:after="0" w:lineRule="auto" w:line="240"/>
        <w:rPr>
          <w:rFonts w:cs="ArialMT"/>
          <w:iCs/>
          <w:sz w:val="24"/>
          <w:szCs w:val="24"/>
        </w:rPr>
      </w:pPr>
      <w:r>
        <w:rPr>
          <w:rFonts w:cs="ArialMT"/>
          <w:iCs/>
          <w:sz w:val="24"/>
          <w:szCs w:val="24"/>
        </w:rPr>
        <w:t>(e) ice forming on a pond</w:t>
      </w:r>
    </w:p>
    <w:p>
      <w:pPr>
        <w:pStyle w:val="style0"/>
        <w:autoSpaceDE w:val="false"/>
        <w:autoSpaceDN w:val="false"/>
        <w:adjustRightInd w:val="false"/>
        <w:spacing w:after="0" w:lineRule="auto" w:line="240"/>
        <w:rPr>
          <w:rFonts w:cs="ArialMT"/>
          <w:b/>
          <w:iCs/>
          <w:color w:val="008000"/>
          <w:sz w:val="24"/>
          <w:szCs w:val="24"/>
        </w:rPr>
      </w:pPr>
      <w:r>
        <w:rPr>
          <w:rFonts w:cs="ArialMT"/>
          <w:b/>
          <w:iCs/>
          <w:color w:val="00800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(a) Water boiling: endothermic – state change from liquid to a gas absorbs heat from the surroundings</w:t>
      </w:r>
    </w:p>
    <w:p>
      <w:pPr>
        <w:pStyle w:val="style0"/>
        <w:autoSpaceDE w:val="false"/>
        <w:autoSpaceDN w:val="false"/>
        <w:adjustRightInd w:val="false"/>
        <w:spacing w:after="0" w:lineRule="auto" w:line="240"/>
        <w:rPr>
          <w:rFonts w:cs="ArialMT"/>
          <w:iCs/>
          <w:sz w:val="24"/>
          <w:szCs w:val="24"/>
        </w:rPr>
      </w:pPr>
      <w:r>
        <w:rPr>
          <w:rFonts w:cs="ArialMT"/>
          <w:iCs/>
          <w:sz w:val="24"/>
          <w:szCs w:val="24"/>
        </w:rPr>
        <w:t>(b) Gasoline burning: exothermic – combustion releases heat to the surroundings</w:t>
      </w:r>
    </w:p>
    <w:p>
      <w:pPr>
        <w:pStyle w:val="style0"/>
        <w:autoSpaceDE w:val="false"/>
        <w:autoSpaceDN w:val="false"/>
        <w:adjustRightInd w:val="false"/>
        <w:spacing w:after="0" w:lineRule="auto" w:line="240"/>
        <w:rPr>
          <w:rFonts w:cs="ArialMT"/>
          <w:iCs/>
          <w:sz w:val="24"/>
          <w:szCs w:val="24"/>
        </w:rPr>
      </w:pPr>
      <w:r>
        <w:rPr>
          <w:rFonts w:cs="ArialMT"/>
          <w:iCs/>
          <w:sz w:val="24"/>
          <w:szCs w:val="24"/>
        </w:rPr>
        <w:t>(c) Water vapor condensing: exothermic – state change from gas to a liquid releases heat to the surroundings</w:t>
      </w:r>
    </w:p>
    <w:p>
      <w:pPr>
        <w:pStyle w:val="style0"/>
        <w:autoSpaceDE w:val="false"/>
        <w:autoSpaceDN w:val="false"/>
        <w:adjustRightInd w:val="false"/>
        <w:spacing w:after="0" w:lineRule="auto" w:line="240"/>
        <w:rPr>
          <w:rFonts w:cs="ArialMT"/>
          <w:iCs/>
          <w:sz w:val="24"/>
          <w:szCs w:val="24"/>
        </w:rPr>
      </w:pPr>
      <w:r>
        <w:rPr>
          <w:rFonts w:cs="ArialMT"/>
          <w:iCs/>
          <w:sz w:val="24"/>
          <w:szCs w:val="24"/>
        </w:rPr>
        <w:t>(d) Iodine crystals subliming: endothermic – state change from solid to a liquid absorbs heat from the surroundings</w:t>
      </w:r>
    </w:p>
    <w:p>
      <w:pPr>
        <w:pStyle w:val="style157"/>
        <w:rPr/>
      </w:pPr>
      <w:r>
        <w:t>(e) Ice forming on a pond: exothermic – state change from liquid to a solid releases heat to the surroundings</w:t>
      </w:r>
    </w:p>
    <w:p>
      <w:pPr>
        <w:pStyle w:val="style157"/>
        <w:rPr/>
      </w:pPr>
    </w:p>
    <w:p>
      <w:pPr>
        <w:pStyle w:val="style157"/>
        <w:rPr/>
      </w:pPr>
    </w:p>
    <w:p>
      <w:pPr>
        <w:pStyle w:val="style157"/>
        <w:rPr/>
      </w:pPr>
      <w:r>
        <w:t>STANDARD STATE ENTHALPIES</w:t>
      </w:r>
    </w:p>
    <w:p>
      <w:pPr>
        <w:pStyle w:val="style157"/>
        <w:rPr/>
      </w:pPr>
      <w:r>
        <w:t>There are a number of enthalpies we need to be able to calculate and such include:</w:t>
      </w:r>
    </w:p>
    <w:p>
      <w:pPr>
        <w:pStyle w:val="style157"/>
        <w:numPr>
          <w:ilvl w:val="0"/>
          <w:numId w:val="101"/>
        </w:numPr>
        <w:rPr/>
      </w:pPr>
      <w:r>
        <w:t>Enthalpy of formation</w:t>
      </w:r>
    </w:p>
    <w:p>
      <w:pPr>
        <w:pStyle w:val="style157"/>
        <w:numPr>
          <w:ilvl w:val="0"/>
          <w:numId w:val="101"/>
        </w:numPr>
        <w:rPr/>
      </w:pPr>
      <w:r>
        <w:t>Enthalpy of combustion</w:t>
      </w:r>
    </w:p>
    <w:p>
      <w:pPr>
        <w:pStyle w:val="style157"/>
        <w:numPr>
          <w:ilvl w:val="0"/>
          <w:numId w:val="101"/>
        </w:numPr>
        <w:rPr/>
      </w:pPr>
      <w:r>
        <w:t>Enthalpy of solution and</w:t>
      </w:r>
    </w:p>
    <w:p>
      <w:pPr>
        <w:pStyle w:val="style157"/>
        <w:numPr>
          <w:ilvl w:val="0"/>
          <w:numId w:val="101"/>
        </w:numPr>
        <w:rPr/>
      </w:pPr>
      <w:r>
        <w:t>Enthalpy of neutralization</w:t>
      </w:r>
    </w:p>
    <w:p>
      <w:pPr>
        <w:pStyle w:val="style0"/>
        <w:autoSpaceDE w:val="false"/>
        <w:autoSpaceDN w:val="false"/>
        <w:adjustRightInd w:val="false"/>
        <w:spacing w:after="0" w:lineRule="auto" w:line="240"/>
        <w:rPr>
          <w:rFonts w:cs="ArialMT"/>
          <w:iCs/>
          <w:sz w:val="24"/>
          <w:szCs w:val="24"/>
        </w:rPr>
      </w:pPr>
      <w:r>
        <w:rPr>
          <w:rFonts w:cs="ArialMT"/>
          <w:b/>
          <w:iCs/>
          <w:sz w:val="24"/>
          <w:szCs w:val="24"/>
          <w:highlight w:val="yellow"/>
        </w:rPr>
        <w:t>The</w:t>
      </w:r>
      <w:r>
        <w:rPr>
          <w:rFonts w:cs="Arial-BoldMT" w:eastAsia="Arial-BoldMT"/>
          <w:b/>
          <w:bCs/>
          <w:iCs/>
          <w:sz w:val="24"/>
          <w:szCs w:val="24"/>
          <w:highlight w:val="yellow"/>
        </w:rPr>
        <w:t xml:space="preserve">enthalpy of formation </w:t>
      </w:r>
      <w:r>
        <w:rPr>
          <w:rFonts w:cs="ArialMT"/>
          <w:b/>
          <w:iCs/>
          <w:sz w:val="24"/>
          <w:szCs w:val="24"/>
          <w:highlight w:val="yellow"/>
        </w:rPr>
        <w:t>, ΔHf</w:t>
      </w:r>
      <w:r>
        <w:rPr>
          <w:rFonts w:cs="ArialMT"/>
          <w:iCs/>
          <w:sz w:val="24"/>
          <w:szCs w:val="24"/>
        </w:rPr>
        <w:t>, is the energy required to form one mole of a substance from its constituentelements at standard temperature and pressure.</w:t>
      </w:r>
    </w:p>
    <w:p>
      <w:pPr>
        <w:pStyle w:val="style157"/>
        <w:rPr/>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f</m:t>
                </m:r>
              </m:sub>
            </m:sSub>
          </m:e>
          <m:sup>
            <m:r>
              <m:rPr>
                <m:sty m:val="p"/>
              </m:rPr>
              <w:rPr>
                <w:rFonts w:ascii="Cambria Math" w:hAnsi="Cambria Math"/>
              </w:rPr>
              <m:t>°</m:t>
            </m:r>
          </m:sup>
        </m:sSup>
      </m:oMath>
      <w:r>
        <w:t xml:space="preserve"> of CH</w:t>
      </w:r>
      <w:r>
        <w:rPr>
          <w:vertAlign w:val="subscript"/>
        </w:rPr>
        <w:t>4</w:t>
      </w:r>
      <w:r>
        <w:t xml:space="preserve"> is the enthalpy change of one mole of carbon and two moles of hydrogen gas molecule in the reaction:</w:t>
      </w:r>
      <m:oMath>
        <m:sSub>
          <m:sSubPr>
            <m:ctrlPr>
              <w:rPr>
                <w:rFonts w:ascii="Cambria Math" w:hAnsi="Cambria Math"/>
              </w:rPr>
            </m:ctrlPr>
          </m:sSubPr>
          <m:e>
            <m:r>
              <m:rPr>
                <m:sty m:val="p"/>
              </m:rPr>
              <w:rPr>
                <w:rFonts w:ascii="Cambria Math" w:hAnsi="Cambria Math"/>
              </w:rPr>
              <m:t xml:space="preserve"> C</m:t>
            </m:r>
          </m:e>
          <m:sub>
            <m:r>
              <m:rPr>
                <m:sty m:val="p"/>
              </m:rPr>
              <w:rPr>
                <w:rFonts w:ascii="Cambria Math" w:hAnsi="Cambria Math"/>
              </w:rPr>
              <m:t>(s)</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4(g)</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f</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-74Kjmol</m:t>
            </m:r>
          </m:e>
          <m:sup>
            <m:r>
              <m:rPr>
                <m:sty m:val="p"/>
              </m:rPr>
              <w:rPr>
                <w:rFonts w:ascii="Cambria Math" w:hAnsi="Cambria Math"/>
              </w:rPr>
              <m:t>-1</m:t>
            </m:r>
          </m:sup>
        </m:sSup>
      </m:oMath>
    </w:p>
    <w:p>
      <w:pPr>
        <w:pStyle w:val="style157"/>
        <w:rPr/>
      </w:pPr>
    </w:p>
    <w:p>
      <w:pPr>
        <w:pStyle w:val="style157"/>
        <w:rPr/>
      </w:pPr>
      <m:oMathPara>
        <m:oMathParaPr>
          <m:jc m:val="left"/>
        </m:oMathParaPr>
        <m:oMath>
          <m:r>
            <m:rPr>
              <m:sty m:val="p"/>
            </m:rPr>
            <w:rPr>
              <w:rFonts w:ascii="Cambria Math" w:hAnsi="Cambria Math"/>
            </w:rPr>
            <m:t>Test yourself</m:t>
          </m:r>
        </m:oMath>
      </m:oMathPara>
    </w:p>
    <w:p>
      <w:pPr>
        <w:pStyle w:val="style0"/>
        <w:autoSpaceDE w:val="false"/>
        <w:autoSpaceDN w:val="false"/>
        <w:adjustRightInd w:val="false"/>
        <w:spacing w:after="0" w:lineRule="auto" w:line="240"/>
        <w:rPr>
          <w:rFonts w:cs="ArialMT"/>
          <w:iCs/>
          <w:sz w:val="24"/>
          <w:szCs w:val="24"/>
        </w:rPr>
      </w:pPr>
    </w:p>
    <w:p>
      <w:pPr>
        <w:pStyle w:val="style0"/>
        <w:numPr>
          <w:ilvl w:val="2"/>
          <w:numId w:val="101"/>
        </w:numPr>
        <w:autoSpaceDE w:val="false"/>
        <w:autoSpaceDN w:val="false"/>
        <w:adjustRightInd w:val="false"/>
        <w:spacing w:after="0" w:lineRule="auto" w:line="240"/>
        <w:rPr>
          <w:rFonts w:cs="ArialMT"/>
          <w:iCs/>
          <w:sz w:val="24"/>
          <w:szCs w:val="24"/>
        </w:rPr>
      </w:pPr>
      <w:r>
        <w:rPr>
          <w:rFonts w:cs="ArialMT"/>
          <w:iCs/>
          <w:sz w:val="24"/>
          <w:szCs w:val="24"/>
        </w:rPr>
        <w:t>CH</w:t>
      </w:r>
      <w:r>
        <w:rPr>
          <w:rFonts w:cs="ArialMT"/>
          <w:iCs/>
          <w:sz w:val="24"/>
          <w:szCs w:val="24"/>
          <w:vertAlign w:val="subscript"/>
        </w:rPr>
        <w:t>4</w:t>
      </w:r>
      <w:r>
        <w:rPr>
          <w:rFonts w:cs="ArialMT"/>
          <w:iCs/>
          <w:sz w:val="24"/>
          <w:szCs w:val="24"/>
        </w:rPr>
        <w:t>(g) + 2O</w:t>
      </w:r>
      <w:r>
        <w:rPr>
          <w:rFonts w:cs="ArialMT"/>
          <w:iCs/>
          <w:sz w:val="24"/>
          <w:szCs w:val="24"/>
          <w:vertAlign w:val="subscript"/>
        </w:rPr>
        <w:t>2</w:t>
      </w:r>
      <w:r>
        <w:rPr>
          <w:rFonts w:cs="ArialMT"/>
          <w:iCs/>
          <w:sz w:val="24"/>
          <w:szCs w:val="24"/>
        </w:rPr>
        <w:t>(g)</w:t>
      </w:r>
      <w:r>
        <w:rPr>
          <w:rFonts w:cs="ArialMT"/>
          <w:iCs/>
          <w:sz w:val="24"/>
          <w:szCs w:val="24"/>
        </w:rPr>
        <w:t xml:space="preserve"> =&gt;</w:t>
      </w:r>
      <w:r>
        <w:rPr>
          <w:rFonts w:cs="ArialMT"/>
          <w:iCs/>
          <w:sz w:val="24"/>
          <w:szCs w:val="24"/>
        </w:rPr>
        <w:t xml:space="preserve"> CO</w:t>
      </w:r>
      <w:r>
        <w:rPr>
          <w:rFonts w:cs="ArialMT"/>
          <w:iCs/>
          <w:sz w:val="24"/>
          <w:szCs w:val="24"/>
          <w:vertAlign w:val="subscript"/>
        </w:rPr>
        <w:t>2</w:t>
      </w:r>
      <w:r>
        <w:rPr>
          <w:rFonts w:cs="ArialMT"/>
          <w:iCs/>
          <w:sz w:val="24"/>
          <w:szCs w:val="24"/>
        </w:rPr>
        <w:t>(g) + 2H</w:t>
      </w:r>
      <w:r>
        <w:rPr>
          <w:rFonts w:cs="ArialMT"/>
          <w:iCs/>
          <w:sz w:val="24"/>
          <w:szCs w:val="24"/>
          <w:vertAlign w:val="subscript"/>
        </w:rPr>
        <w:t>2</w:t>
      </w:r>
      <w:r>
        <w:rPr>
          <w:rFonts w:cs="ArialMT"/>
          <w:iCs/>
          <w:sz w:val="24"/>
          <w:szCs w:val="24"/>
        </w:rPr>
        <w:t>O(g) ΔH =?</w:t>
      </w:r>
    </w:p>
    <w:p>
      <w:pPr>
        <w:pStyle w:val="style0"/>
        <w:autoSpaceDE w:val="false"/>
        <w:autoSpaceDN w:val="false"/>
        <w:adjustRightInd w:val="false"/>
        <w:spacing w:after="0" w:lineRule="auto" w:line="240"/>
        <w:rPr>
          <w:rFonts w:cs="ArialMT"/>
          <w:iCs/>
          <w:sz w:val="24"/>
          <w:szCs w:val="24"/>
        </w:rPr>
      </w:pPr>
      <w:r>
        <w:rPr>
          <w:rFonts w:cs="ArialMT"/>
          <w:iCs/>
          <w:sz w:val="24"/>
          <w:szCs w:val="24"/>
        </w:rPr>
        <w:t>Given that</w:t>
      </w:r>
      <w:r>
        <w:rPr>
          <w:rFonts w:cs="ArialMT"/>
          <w:iCs/>
          <w:sz w:val="24"/>
          <w:szCs w:val="24"/>
        </w:rPr>
        <w:t xml:space="preserve"> standard heats of formation:</w:t>
      </w:r>
    </w:p>
    <w:p>
      <w:pPr>
        <w:pStyle w:val="style0"/>
        <w:autoSpaceDE w:val="false"/>
        <w:autoSpaceDN w:val="false"/>
        <w:adjustRightInd w:val="false"/>
        <w:spacing w:after="0" w:lineRule="auto" w:line="240"/>
        <w:rPr>
          <w:rFonts w:cs="ArialMT"/>
          <w:iCs/>
          <w:sz w:val="24"/>
          <w:szCs w:val="24"/>
        </w:rPr>
      </w:pPr>
      <w:r>
        <w:rPr>
          <w:rFonts w:cs="ArialMT"/>
          <w:iCs/>
          <w:sz w:val="24"/>
          <w:szCs w:val="24"/>
        </w:rPr>
        <w:t>ΔHf CH</w:t>
      </w:r>
      <w:r>
        <w:rPr>
          <w:rFonts w:cs="ArialMT"/>
          <w:iCs/>
          <w:sz w:val="24"/>
          <w:szCs w:val="24"/>
          <w:vertAlign w:val="subscript"/>
        </w:rPr>
        <w:t>4</w:t>
      </w:r>
      <w:r>
        <w:rPr>
          <w:rFonts w:cs="ArialMT"/>
          <w:iCs/>
          <w:sz w:val="24"/>
          <w:szCs w:val="24"/>
        </w:rPr>
        <w:t>(g) = -74.8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O</w:t>
      </w:r>
      <w:r>
        <w:rPr>
          <w:rFonts w:cs="ArialMT"/>
          <w:iCs/>
          <w:sz w:val="24"/>
          <w:szCs w:val="24"/>
          <w:vertAlign w:val="subscript"/>
        </w:rPr>
        <w:t>2</w:t>
      </w:r>
      <w:r>
        <w:rPr>
          <w:rFonts w:cs="ArialMT"/>
          <w:iCs/>
          <w:sz w:val="24"/>
          <w:szCs w:val="24"/>
        </w:rPr>
        <w:t>(g) = 0 kJ/mol (Note: all elements in their natural state have a ΔHf = 0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CO</w:t>
      </w:r>
      <w:r>
        <w:rPr>
          <w:rFonts w:cs="ArialMT"/>
          <w:iCs/>
          <w:sz w:val="24"/>
          <w:szCs w:val="24"/>
          <w:vertAlign w:val="subscript"/>
        </w:rPr>
        <w:t>2</w:t>
      </w:r>
      <w:r>
        <w:rPr>
          <w:rFonts w:cs="ArialMT"/>
          <w:iCs/>
          <w:sz w:val="24"/>
          <w:szCs w:val="24"/>
        </w:rPr>
        <w:t>(g) = -393.5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H</w:t>
      </w:r>
      <w:r>
        <w:rPr>
          <w:rFonts w:cs="ArialMT"/>
          <w:iCs/>
          <w:sz w:val="24"/>
          <w:szCs w:val="24"/>
          <w:vertAlign w:val="subscript"/>
        </w:rPr>
        <w:t>2</w:t>
      </w:r>
      <w:r>
        <w:rPr>
          <w:rFonts w:cs="ArialMT"/>
          <w:iCs/>
          <w:sz w:val="24"/>
          <w:szCs w:val="24"/>
        </w:rPr>
        <w:t>O(g) = -241.8 kJ/mol</w:t>
      </w:r>
    </w:p>
    <w:p>
      <w:pPr>
        <w:pStyle w:val="style0"/>
        <w:autoSpaceDE w:val="false"/>
        <w:autoSpaceDN w:val="false"/>
        <w:adjustRightInd w:val="false"/>
        <w:spacing w:after="0" w:lineRule="auto" w:line="240"/>
        <w:rPr>
          <w:rFonts w:cs="ArialMT"/>
          <w:b/>
          <w:iCs/>
          <w:color w:val="008000"/>
          <w:sz w:val="24"/>
          <w:szCs w:val="24"/>
        </w:rPr>
      </w:pPr>
    </w:p>
    <w:p>
      <w:pPr>
        <w:pStyle w:val="style0"/>
        <w:autoSpaceDE w:val="false"/>
        <w:autoSpaceDN w:val="false"/>
        <w:adjustRightInd w:val="false"/>
        <w:spacing w:after="0" w:lineRule="auto" w:line="240"/>
        <w:rPr>
          <w:rFonts w:cs="ArialMT"/>
          <w:b/>
          <w:iCs/>
          <w:color w:val="008000"/>
          <w:sz w:val="24"/>
          <w:szCs w:val="24"/>
        </w:rPr>
      </w:pPr>
      <w:r>
        <w:rPr>
          <w:rFonts w:cs="ArialMT"/>
          <w:b/>
          <w:iCs/>
          <w:color w:val="00800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We also know that </w:t>
      </w:r>
      <w:r>
        <w:rPr>
          <w:rFonts w:cs="ArialMT"/>
          <w:b/>
          <w:iCs/>
          <w:sz w:val="24"/>
          <w:szCs w:val="24"/>
        </w:rPr>
        <w:t>ΔHrxn = ΔHproducts - ΔHreactants</w:t>
      </w:r>
    </w:p>
    <w:p>
      <w:pPr>
        <w:pStyle w:val="style0"/>
        <w:autoSpaceDE w:val="false"/>
        <w:autoSpaceDN w:val="false"/>
        <w:adjustRightInd w:val="false"/>
        <w:spacing w:after="0" w:lineRule="auto" w:line="240"/>
        <w:rPr>
          <w:rFonts w:ascii="Cambria Math" w:cs="ArialMT" w:hAnsi="Cambria Math"/>
        </w:rPr>
      </w:pPr>
      <m:oMathPara>
        <m:oMath>
          <m:r>
            <m:rPr>
              <m:sty m:val="bi"/>
            </m:rPr>
            <w:rPr>
              <w:rFonts w:ascii="Cambria Math" w:cs="ArialMT" w:hAnsi="Cambria Math"/>
            </w:rPr>
            <m:t>ΔHrxn = [ΔHf (CO</m:t>
          </m:r>
          <m:r>
            <m:rPr>
              <m:sty m:val="bi"/>
            </m:rPr>
            <w:rPr>
              <w:rFonts w:ascii="Cambria Math" w:cs="ArialMT" w:hAnsi="Cambria Math"/>
              <w:vertAlign w:val="subscript"/>
            </w:rPr>
            <m:t>2</m:t>
          </m:r>
          <m:r>
            <m:rPr>
              <m:sty m:val="bi"/>
            </m:rPr>
            <w:rPr>
              <w:rFonts w:ascii="Cambria Math" w:cs="ArialMT" w:hAnsi="Cambria Math"/>
            </w:rPr>
            <m:t>(g)) + 2 ΔHf(H</m:t>
          </m:r>
          <m:r>
            <m:rPr>
              <m:sty m:val="bi"/>
            </m:rPr>
            <w:rPr>
              <w:rFonts w:ascii="Cambria Math" w:cs="ArialMT" w:hAnsi="Cambria Math"/>
              <w:vertAlign w:val="subscript"/>
            </w:rPr>
            <m:t>2</m:t>
          </m:r>
          <m:r>
            <m:rPr>
              <m:sty m:val="bi"/>
            </m:rPr>
            <w:rPr>
              <w:rFonts w:ascii="Cambria Math" w:cs="ArialMT" w:hAnsi="Cambria Math"/>
            </w:rPr>
            <m:t>O(g))] - [ΔHf(CH</m:t>
          </m:r>
          <m:r>
            <m:rPr>
              <m:sty m:val="bi"/>
            </m:rPr>
            <w:rPr>
              <w:rFonts w:ascii="Cambria Math" w:cs="ArialMT" w:hAnsi="Cambria Math"/>
              <w:vertAlign w:val="subscript"/>
            </w:rPr>
            <m:t>4</m:t>
          </m:r>
          <m:r>
            <m:rPr>
              <m:sty m:val="bi"/>
            </m:rPr>
            <w:rPr>
              <w:rFonts w:ascii="Cambria Math" w:cs="ArialMT" w:hAnsi="Cambria Math"/>
            </w:rPr>
            <m:t>(g)) + 2 ΔHf (O</m:t>
          </m:r>
          <m:r>
            <m:rPr>
              <m:sty m:val="bi"/>
            </m:rPr>
            <w:rPr>
              <w:rFonts w:ascii="Cambria Math" w:cs="ArialMT" w:hAnsi="Cambria Math"/>
              <w:vertAlign w:val="subscript"/>
            </w:rPr>
            <m:t>2</m:t>
          </m:r>
          <m:r>
            <m:rPr>
              <m:sty m:val="bi"/>
            </m:rPr>
            <w:rPr>
              <w:rFonts w:ascii="Cambria Math" w:cs="ArialMT" w:hAnsi="Cambria Math"/>
            </w:rPr>
            <m:t>(g))]</m:t>
          </m:r>
        </m:oMath>
      </m:oMathPara>
    </w:p>
    <w:p>
      <w:pPr>
        <w:pStyle w:val="style0"/>
        <w:autoSpaceDE w:val="false"/>
        <w:autoSpaceDN w:val="false"/>
        <w:adjustRightInd w:val="false"/>
        <w:spacing w:after="0" w:lineRule="auto" w:line="240"/>
        <w:rPr>
          <w:rFonts w:cs="ArialMT"/>
          <w:i/>
          <w:iCs/>
          <w:color w:val="0070c0"/>
          <w:sz w:val="24"/>
          <w:szCs w:val="24"/>
        </w:rPr>
      </w:pPr>
      <w:r>
        <w:rPr>
          <w:rFonts w:cs="ArialMT"/>
          <w:i/>
          <w:iCs/>
          <w:color w:val="0070c0"/>
          <w:sz w:val="24"/>
          <w:szCs w:val="24"/>
        </w:rPr>
        <w:t>Note that the heat of formation for gaseous water and that for oxygen gas are to be multiplied by two becausethere are two moles of oxygen gas and two moles of gaseous water in the combustion reaction.</w:t>
      </w:r>
    </w:p>
    <w:p>
      <w:pPr>
        <w:pStyle w:val="style0"/>
        <w:autoSpaceDE w:val="false"/>
        <w:autoSpaceDN w:val="false"/>
        <w:adjustRightInd w:val="false"/>
        <w:spacing w:after="0" w:lineRule="auto" w:line="240"/>
        <w:rPr>
          <w:rFonts w:cs="ArialMT"/>
          <w:iCs/>
          <w:sz w:val="24"/>
          <w:szCs w:val="24"/>
        </w:rPr>
      </w:pPr>
      <w:r>
        <w:rPr>
          <w:rFonts w:cs="ArialMT"/>
          <w:iCs/>
          <w:sz w:val="24"/>
          <w:szCs w:val="24"/>
        </w:rPr>
        <w:t>We can now calculate the value for ΔHrxn because we have all of the required values for ΔHproducts and ΔHreactants.</w:t>
      </w:r>
    </w:p>
    <w:p>
      <w:pPr>
        <w:pStyle w:val="style0"/>
        <w:autoSpaceDE w:val="false"/>
        <w:autoSpaceDN w:val="false"/>
        <w:adjustRightInd w:val="false"/>
        <w:spacing w:after="0" w:lineRule="auto" w:line="240"/>
        <w:rPr>
          <w:rFonts w:cs="ArialMT"/>
          <w:iCs/>
          <w:sz w:val="24"/>
          <w:szCs w:val="24"/>
        </w:rPr>
      </w:pPr>
      <w:r>
        <w:rPr>
          <w:rFonts w:cs="ArialMT"/>
          <w:iCs/>
          <w:sz w:val="24"/>
          <w:szCs w:val="24"/>
        </w:rPr>
        <w:t>ΔHrxn = [(-393.5 kJ/mol) + (2)(-241.8 kJ/mol)] - [(-74.8 kJ/mol) + (2)(0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ΔHrxn = [-877.1 kJ/mol] - [-74.8 kJ/mol]</w:t>
      </w:r>
    </w:p>
    <w:p>
      <w:pPr>
        <w:pStyle w:val="style157"/>
        <w:rPr/>
      </w:pPr>
      <w:r>
        <w:t xml:space="preserve">ΔHrxn = </w:t>
      </w:r>
      <w:r>
        <w:t>-802.3 kJ/mol</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Rewriting the equation we see:</w:t>
      </w:r>
    </w:p>
    <w:p>
      <w:pPr>
        <w:pStyle w:val="style157"/>
        <w:rPr/>
      </w:pPr>
      <w:r>
        <w:t>CH</w:t>
      </w:r>
      <w:r>
        <w:rPr>
          <w:vertAlign w:val="subscript"/>
        </w:rPr>
        <w:t>4</w:t>
      </w:r>
      <w:r>
        <w:t xml:space="preserve">(g) </w:t>
      </w:r>
      <w:r>
        <w:t>+ 2</w:t>
      </w:r>
      <w:r>
        <w:t>O</w:t>
      </w:r>
      <w:r>
        <w:rPr>
          <w:vertAlign w:val="subscript"/>
        </w:rPr>
        <w:t>2</w:t>
      </w:r>
      <w:r>
        <w:t>(g)</w:t>
      </w:r>
      <w:r>
        <w:t>=&gt;</w:t>
      </w:r>
      <w:r>
        <w:t xml:space="preserve"> CO</w:t>
      </w:r>
      <w:r>
        <w:rPr>
          <w:vertAlign w:val="subscript"/>
        </w:rPr>
        <w:t>2</w:t>
      </w:r>
      <w:r>
        <w:t xml:space="preserve">(g) </w:t>
      </w:r>
      <w:r>
        <w:t>+ 2</w:t>
      </w:r>
      <w:r>
        <w:t>H</w:t>
      </w:r>
      <w:r>
        <w:rPr>
          <w:vertAlign w:val="subscript"/>
        </w:rPr>
        <w:t>2</w:t>
      </w:r>
      <w:r>
        <w:t>O(g) ΔH = -802.3 kJ/mol</w:t>
      </w:r>
    </w:p>
    <w:p>
      <w:pPr>
        <w:pStyle w:val="style157"/>
        <w:rPr/>
      </w:pPr>
    </w:p>
    <w:p>
      <w:pPr>
        <w:pStyle w:val="style0"/>
        <w:autoSpaceDE w:val="false"/>
        <w:autoSpaceDN w:val="false"/>
        <w:adjustRightInd w:val="false"/>
        <w:spacing w:after="0" w:lineRule="auto" w:line="240"/>
        <w:rPr>
          <w:rFonts w:cs="ArialMT"/>
          <w:iCs/>
          <w:sz w:val="24"/>
          <w:szCs w:val="24"/>
        </w:rPr>
      </w:pPr>
      <w:r>
        <w:rPr>
          <w:rFonts w:cs="ArialMT"/>
          <w:iCs/>
          <w:sz w:val="24"/>
          <w:szCs w:val="24"/>
        </w:rPr>
        <w:t>2.</w:t>
      </w:r>
      <w:r>
        <w:rPr>
          <w:rFonts w:cs="ArialMT"/>
          <w:iCs/>
          <w:sz w:val="24"/>
          <w:szCs w:val="24"/>
        </w:rPr>
        <w:t>Calculate the value of ΔHrxn for the following reaction.</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2</w:t>
      </w:r>
      <w:r>
        <w:rPr>
          <w:rFonts w:cs="ArialMT"/>
          <w:b/>
          <w:iCs/>
          <w:sz w:val="24"/>
          <w:szCs w:val="24"/>
        </w:rPr>
        <w:t>Al(s) + Fe</w:t>
      </w:r>
      <w:r>
        <w:rPr>
          <w:rFonts w:cs="ArialMT"/>
          <w:b/>
          <w:iCs/>
          <w:sz w:val="24"/>
          <w:szCs w:val="24"/>
          <w:vertAlign w:val="subscript"/>
        </w:rPr>
        <w:t>2</w:t>
      </w:r>
      <w:r>
        <w:rPr>
          <w:rFonts w:cs="ArialMT"/>
          <w:b/>
          <w:iCs/>
          <w:sz w:val="24"/>
          <w:szCs w:val="24"/>
        </w:rPr>
        <w:t>O</w:t>
      </w:r>
      <w:r>
        <w:rPr>
          <w:rFonts w:cs="ArialMT"/>
          <w:b/>
          <w:iCs/>
          <w:sz w:val="24"/>
          <w:szCs w:val="24"/>
          <w:vertAlign w:val="subscript"/>
        </w:rPr>
        <w:t>3</w:t>
      </w:r>
      <w:r>
        <w:rPr>
          <w:rFonts w:cs="ArialMT"/>
          <w:b/>
          <w:iCs/>
          <w:sz w:val="24"/>
          <w:szCs w:val="24"/>
        </w:rPr>
        <w:t>(s)</w:t>
      </w:r>
      <w:r>
        <w:rPr>
          <w:rFonts w:cs="ArialMT"/>
          <w:b/>
          <w:iCs/>
          <w:sz w:val="24"/>
          <w:szCs w:val="24"/>
        </w:rPr>
        <w:t xml:space="preserve"> =&gt;</w:t>
      </w:r>
      <w:r>
        <w:rPr>
          <w:rFonts w:cs="ArialMT"/>
          <w:b/>
          <w:iCs/>
          <w:sz w:val="24"/>
          <w:szCs w:val="24"/>
        </w:rPr>
        <w:t xml:space="preserve"> Al</w:t>
      </w:r>
      <w:r>
        <w:rPr>
          <w:rFonts w:cs="ArialMT"/>
          <w:b/>
          <w:iCs/>
          <w:sz w:val="24"/>
          <w:szCs w:val="24"/>
          <w:vertAlign w:val="subscript"/>
        </w:rPr>
        <w:t>2</w:t>
      </w:r>
      <w:r>
        <w:rPr>
          <w:rFonts w:cs="ArialMT"/>
          <w:b/>
          <w:iCs/>
          <w:sz w:val="24"/>
          <w:szCs w:val="24"/>
        </w:rPr>
        <w:t>O</w:t>
      </w:r>
      <w:r>
        <w:rPr>
          <w:rFonts w:cs="ArialMT"/>
          <w:b/>
          <w:iCs/>
          <w:sz w:val="24"/>
          <w:szCs w:val="24"/>
          <w:vertAlign w:val="subscript"/>
        </w:rPr>
        <w:t>3</w:t>
      </w:r>
      <w:r>
        <w:rPr>
          <w:rFonts w:cs="ArialMT"/>
          <w:b/>
          <w:iCs/>
          <w:sz w:val="24"/>
          <w:szCs w:val="24"/>
        </w:rPr>
        <w:t xml:space="preserve">(s) </w:t>
      </w:r>
      <w:r>
        <w:rPr>
          <w:rFonts w:cs="ArialMT"/>
          <w:b/>
          <w:iCs/>
          <w:sz w:val="24"/>
          <w:szCs w:val="24"/>
        </w:rPr>
        <w:t>+ 2</w:t>
      </w:r>
      <w:r>
        <w:rPr>
          <w:rFonts w:cs="ArialMT"/>
          <w:b/>
          <w:iCs/>
          <w:sz w:val="24"/>
          <w:szCs w:val="24"/>
        </w:rPr>
        <w:t>Fe(</w:t>
      </w:r>
      <w:r>
        <w:rPr>
          <w:rFonts w:cs="ArialMT"/>
          <w:b/>
          <w:iCs/>
          <w:sz w:val="24"/>
          <w:szCs w:val="24"/>
        </w:rPr>
        <w:t>l)</w:t>
      </w:r>
    </w:p>
    <w:p>
      <w:pPr>
        <w:pStyle w:val="style0"/>
        <w:autoSpaceDE w:val="false"/>
        <w:autoSpaceDN w:val="false"/>
        <w:adjustRightInd w:val="false"/>
        <w:spacing w:after="0" w:lineRule="auto" w:line="240"/>
        <w:rPr>
          <w:rFonts w:cs="ArialMT"/>
          <w:iCs/>
          <w:sz w:val="24"/>
          <w:szCs w:val="24"/>
        </w:rPr>
      </w:pPr>
      <w:r>
        <w:rPr>
          <w:rFonts w:cs="ArialMT"/>
          <w:iCs/>
          <w:sz w:val="24"/>
          <w:szCs w:val="24"/>
        </w:rPr>
        <w:t>Given that</w:t>
      </w:r>
      <w:r>
        <w:rPr>
          <w:rFonts w:cs="ArialMT"/>
          <w:iCs/>
          <w:sz w:val="24"/>
          <w:szCs w:val="24"/>
        </w:rPr>
        <w:t xml:space="preserve"> standard heats of formation:</w:t>
      </w:r>
    </w:p>
    <w:p>
      <w:pPr>
        <w:pStyle w:val="style0"/>
        <w:autoSpaceDE w:val="false"/>
        <w:autoSpaceDN w:val="false"/>
        <w:adjustRightInd w:val="false"/>
        <w:spacing w:after="0" w:lineRule="auto" w:line="240"/>
        <w:rPr>
          <w:rFonts w:cs="ArialMT"/>
          <w:iCs/>
          <w:sz w:val="24"/>
          <w:szCs w:val="24"/>
        </w:rPr>
      </w:pPr>
      <w:r>
        <w:rPr>
          <w:rFonts w:cs="ArialMT"/>
          <w:iCs/>
          <w:sz w:val="24"/>
          <w:szCs w:val="24"/>
        </w:rPr>
        <w:t>ΔHf Al(s) = 0 kJ/mol (Note: all elements in their natural state have a ΔHf = 0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Fe</w:t>
      </w:r>
      <w:r>
        <w:rPr>
          <w:rFonts w:cs="ArialMT"/>
          <w:iCs/>
          <w:sz w:val="24"/>
          <w:szCs w:val="24"/>
          <w:vertAlign w:val="subscript"/>
        </w:rPr>
        <w:t>2</w:t>
      </w:r>
      <w:r>
        <w:rPr>
          <w:rFonts w:cs="ArialMT"/>
          <w:iCs/>
          <w:sz w:val="24"/>
          <w:szCs w:val="24"/>
        </w:rPr>
        <w:t>O</w:t>
      </w:r>
      <w:r>
        <w:rPr>
          <w:rFonts w:cs="ArialMT"/>
          <w:iCs/>
          <w:sz w:val="24"/>
          <w:szCs w:val="24"/>
          <w:vertAlign w:val="subscript"/>
        </w:rPr>
        <w:t>3</w:t>
      </w:r>
      <w:r>
        <w:rPr>
          <w:rFonts w:cs="ArialMT"/>
          <w:iCs/>
          <w:sz w:val="24"/>
          <w:szCs w:val="24"/>
        </w:rPr>
        <w:t>(s) = -822.2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Al</w:t>
      </w:r>
      <w:r>
        <w:rPr>
          <w:rFonts w:cs="ArialMT"/>
          <w:iCs/>
          <w:sz w:val="24"/>
          <w:szCs w:val="24"/>
          <w:vertAlign w:val="subscript"/>
        </w:rPr>
        <w:t>2</w:t>
      </w:r>
      <w:r>
        <w:rPr>
          <w:rFonts w:cs="ArialMT"/>
          <w:iCs/>
          <w:sz w:val="24"/>
          <w:szCs w:val="24"/>
        </w:rPr>
        <w:t>O</w:t>
      </w:r>
      <w:r>
        <w:rPr>
          <w:rFonts w:cs="ArialMT"/>
          <w:iCs/>
          <w:sz w:val="24"/>
          <w:szCs w:val="24"/>
          <w:vertAlign w:val="subscript"/>
        </w:rPr>
        <w:t>3</w:t>
      </w:r>
      <w:r>
        <w:rPr>
          <w:rFonts w:cs="ArialMT"/>
          <w:iCs/>
          <w:sz w:val="24"/>
          <w:szCs w:val="24"/>
        </w:rPr>
        <w:t>(s) = -1669.8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ΔHf Fe(L) = -12.4 kJ/mol</w:t>
      </w:r>
    </w:p>
    <w:p>
      <w:pPr>
        <w:pStyle w:val="style0"/>
        <w:autoSpaceDE w:val="false"/>
        <w:autoSpaceDN w:val="false"/>
        <w:adjustRightInd w:val="false"/>
        <w:spacing w:after="0" w:lineRule="auto" w:line="240"/>
        <w:rPr>
          <w:rFonts w:cs="ArialMT"/>
          <w:b/>
          <w:iCs/>
          <w:color w:val="008000"/>
          <w:sz w:val="24"/>
          <w:szCs w:val="24"/>
        </w:rPr>
      </w:pPr>
    </w:p>
    <w:p>
      <w:pPr>
        <w:pStyle w:val="style0"/>
        <w:autoSpaceDE w:val="false"/>
        <w:autoSpaceDN w:val="false"/>
        <w:adjustRightInd w:val="false"/>
        <w:spacing w:after="0" w:lineRule="auto" w:line="240"/>
        <w:rPr>
          <w:rFonts w:cs="ArialMT"/>
          <w:b/>
          <w:iCs/>
          <w:color w:val="008000"/>
          <w:sz w:val="24"/>
          <w:szCs w:val="24"/>
        </w:rPr>
      </w:pPr>
      <w:r>
        <w:rPr>
          <w:rFonts w:cs="ArialMT"/>
          <w:b/>
          <w:iCs/>
          <w:color w:val="00800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2</w:t>
      </w:r>
      <w:r>
        <w:rPr>
          <w:rFonts w:cs="ArialMT"/>
          <w:iCs/>
          <w:sz w:val="24"/>
          <w:szCs w:val="24"/>
        </w:rPr>
        <w:t>Al(s) + Fe</w:t>
      </w:r>
      <w:r>
        <w:rPr>
          <w:rFonts w:cs="ArialMT"/>
          <w:iCs/>
          <w:sz w:val="24"/>
          <w:szCs w:val="24"/>
          <w:vertAlign w:val="subscript"/>
        </w:rPr>
        <w:t>2</w:t>
      </w:r>
      <w:r>
        <w:rPr>
          <w:rFonts w:cs="ArialMT"/>
          <w:iCs/>
          <w:sz w:val="24"/>
          <w:szCs w:val="24"/>
        </w:rPr>
        <w:t>O</w:t>
      </w:r>
      <w:r>
        <w:rPr>
          <w:rFonts w:cs="ArialMT"/>
          <w:iCs/>
          <w:sz w:val="24"/>
          <w:szCs w:val="24"/>
          <w:vertAlign w:val="subscript"/>
        </w:rPr>
        <w:t>3</w:t>
      </w:r>
      <w:r>
        <w:rPr>
          <w:rFonts w:cs="ArialMT"/>
          <w:iCs/>
          <w:sz w:val="24"/>
          <w:szCs w:val="24"/>
        </w:rPr>
        <w:t>(s)</w:t>
      </w:r>
      <w:r>
        <w:rPr>
          <w:rFonts w:cs="ArialMT"/>
          <w:iCs/>
          <w:sz w:val="24"/>
          <w:szCs w:val="24"/>
        </w:rPr>
        <w:t xml:space="preserve"> =&gt;</w:t>
      </w:r>
      <w:r>
        <w:rPr>
          <w:rFonts w:cs="ArialMT"/>
          <w:iCs/>
          <w:sz w:val="24"/>
          <w:szCs w:val="24"/>
        </w:rPr>
        <w:t xml:space="preserve"> Al</w:t>
      </w:r>
      <w:r>
        <w:rPr>
          <w:rFonts w:cs="ArialMT"/>
          <w:iCs/>
          <w:sz w:val="24"/>
          <w:szCs w:val="24"/>
          <w:vertAlign w:val="subscript"/>
        </w:rPr>
        <w:t>2</w:t>
      </w:r>
      <w:r>
        <w:rPr>
          <w:rFonts w:cs="ArialMT"/>
          <w:iCs/>
          <w:sz w:val="24"/>
          <w:szCs w:val="24"/>
        </w:rPr>
        <w:t>O3(s) + 2 Fe(L)</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 xml:space="preserve">ΔHrxn = ΔHproducts </w:t>
      </w:r>
      <w:r>
        <w:rPr>
          <w:rFonts w:cs="ArialMT"/>
          <w:b/>
          <w:iCs/>
          <w:sz w:val="24"/>
          <w:szCs w:val="24"/>
        </w:rPr>
        <w:t>–</w:t>
      </w:r>
      <w:r>
        <w:rPr>
          <w:rFonts w:cs="ArialMT"/>
          <w:b/>
          <w:iCs/>
          <w:sz w:val="24"/>
          <w:szCs w:val="24"/>
        </w:rPr>
        <w:t xml:space="preserve"> Δhreactants</w:t>
      </w:r>
    </w:p>
    <w:p>
      <w:pPr>
        <w:pStyle w:val="style0"/>
        <w:autoSpaceDE w:val="false"/>
        <w:autoSpaceDN w:val="false"/>
        <w:adjustRightInd w:val="false"/>
        <w:spacing w:after="0" w:lineRule="auto" w:line="240"/>
        <w:rPr>
          <w:rFonts w:ascii="Cambria Math" w:cs="ArialMT" w:hAnsi="Cambria Math"/>
        </w:rPr>
      </w:pPr>
      <m:oMathPara>
        <m:oMath>
          <m:r>
            <m:rPr>
              <m:sty m:val="bi"/>
            </m:rPr>
            <w:rPr>
              <w:rFonts w:ascii="Cambria Math" w:cs="ArialMT" w:hAnsi="Cambria Math"/>
            </w:rPr>
            <m:t>ΔHrxn = [ΔHf (CO</m:t>
          </m:r>
          <m:r>
            <m:rPr>
              <m:sty m:val="bi"/>
            </m:rPr>
            <w:rPr>
              <w:rFonts w:ascii="Cambria Math" w:cs="ArialMT" w:hAnsi="Cambria Math"/>
              <w:vertAlign w:val="subscript"/>
            </w:rPr>
            <m:t>2</m:t>
          </m:r>
          <m:r>
            <m:rPr>
              <m:sty m:val="bi"/>
            </m:rPr>
            <w:rPr>
              <w:rFonts w:ascii="Cambria Math" w:cs="ArialMT" w:hAnsi="Cambria Math"/>
            </w:rPr>
            <m:t>(g)) + 2 ΔHf(H</m:t>
          </m:r>
          <m:r>
            <m:rPr>
              <m:sty m:val="bi"/>
            </m:rPr>
            <w:rPr>
              <w:rFonts w:ascii="Cambria Math" w:cs="ArialMT" w:hAnsi="Cambria Math"/>
              <w:vertAlign w:val="subscript"/>
            </w:rPr>
            <m:t>2</m:t>
          </m:r>
          <m:r>
            <m:rPr>
              <m:sty m:val="bi"/>
            </m:rPr>
            <w:rPr>
              <w:rFonts w:ascii="Cambria Math" w:cs="ArialMT" w:hAnsi="Cambria Math"/>
            </w:rPr>
            <m:t>O(g))] - [ΔHf(CH</m:t>
          </m:r>
          <m:r>
            <m:rPr>
              <m:sty m:val="bi"/>
            </m:rPr>
            <w:rPr>
              <w:rFonts w:ascii="Cambria Math" w:cs="ArialMT" w:hAnsi="Cambria Math"/>
              <w:vertAlign w:val="subscript"/>
            </w:rPr>
            <m:t>4</m:t>
          </m:r>
          <m:r>
            <m:rPr>
              <m:sty m:val="bi"/>
            </m:rPr>
            <w:rPr>
              <w:rFonts w:ascii="Cambria Math" w:cs="ArialMT" w:hAnsi="Cambria Math"/>
            </w:rPr>
            <m:t>(g)) + 2 ΔHf (O</m:t>
          </m:r>
          <m:r>
            <m:rPr>
              <m:sty m:val="bi"/>
            </m:rPr>
            <w:rPr>
              <w:rFonts w:ascii="Cambria Math" w:cs="ArialMT" w:hAnsi="Cambria Math"/>
              <w:vertAlign w:val="subscript"/>
            </w:rPr>
            <m:t>2</m:t>
          </m:r>
          <m:r>
            <m:rPr>
              <m:sty m:val="bi"/>
            </m:rPr>
            <w:rPr>
              <w:rFonts w:ascii="Cambria Math" w:cs="ArialMT" w:hAnsi="Cambria Math"/>
            </w:rPr>
            <m:t>(g))]</m:t>
          </m:r>
        </m:oMath>
      </m:oMathPara>
    </w:p>
    <w:p>
      <w:pPr>
        <w:pStyle w:val="style0"/>
        <w:autoSpaceDE w:val="false"/>
        <w:autoSpaceDN w:val="false"/>
        <w:adjustRightInd w:val="false"/>
        <w:spacing w:after="0" w:lineRule="auto" w:line="240"/>
        <w:rPr>
          <w:rFonts w:cs="ArialMT"/>
          <w:iCs/>
          <w:sz w:val="24"/>
          <w:szCs w:val="24"/>
        </w:rPr>
      </w:pPr>
      <w:r>
        <w:rPr>
          <w:rFonts w:cs="ArialMT"/>
          <w:iCs/>
          <w:sz w:val="24"/>
          <w:szCs w:val="24"/>
        </w:rPr>
        <w:t>ΔHrxn = [ΔHf (Al</w:t>
      </w:r>
      <w:r>
        <w:rPr>
          <w:rFonts w:cs="ArialMT"/>
          <w:iCs/>
          <w:sz w:val="24"/>
          <w:szCs w:val="24"/>
          <w:vertAlign w:val="subscript"/>
        </w:rPr>
        <w:t>2</w:t>
      </w:r>
      <w:r>
        <w:rPr>
          <w:rFonts w:cs="ArialMT"/>
          <w:iCs/>
          <w:sz w:val="24"/>
          <w:szCs w:val="24"/>
        </w:rPr>
        <w:t>O</w:t>
      </w:r>
      <w:r>
        <w:rPr>
          <w:rFonts w:cs="ArialMT"/>
          <w:iCs/>
          <w:sz w:val="24"/>
          <w:szCs w:val="24"/>
          <w:vertAlign w:val="subscript"/>
        </w:rPr>
        <w:t>3</w:t>
      </w:r>
      <w:r>
        <w:rPr>
          <w:rFonts w:cs="ArialMT"/>
          <w:iCs/>
          <w:sz w:val="24"/>
          <w:szCs w:val="24"/>
        </w:rPr>
        <w:t>(s)) + 2 × ΔHf (Fe(L))] - [2 × ΔHf (Al(s)) + ΔHf (Fe</w:t>
      </w:r>
      <w:r>
        <w:rPr>
          <w:rFonts w:cs="ArialMT"/>
          <w:iCs/>
          <w:sz w:val="24"/>
          <w:szCs w:val="24"/>
          <w:vertAlign w:val="subscript"/>
        </w:rPr>
        <w:t>2</w:t>
      </w:r>
      <w:r>
        <w:rPr>
          <w:rFonts w:cs="ArialMT"/>
          <w:iCs/>
          <w:sz w:val="24"/>
          <w:szCs w:val="24"/>
        </w:rPr>
        <w:t>O</w:t>
      </w:r>
      <w:r>
        <w:rPr>
          <w:rFonts w:cs="ArialMT"/>
          <w:iCs/>
          <w:sz w:val="24"/>
          <w:szCs w:val="24"/>
          <w:vertAlign w:val="subscript"/>
        </w:rPr>
        <w:t>3</w:t>
      </w:r>
      <w:r>
        <w:rPr>
          <w:rFonts w:cs="ArialMT"/>
          <w:iCs/>
          <w:sz w:val="24"/>
          <w:szCs w:val="24"/>
        </w:rPr>
        <w:t>(s))]</w:t>
      </w:r>
    </w:p>
    <w:p>
      <w:pPr>
        <w:pStyle w:val="style0"/>
        <w:autoSpaceDE w:val="false"/>
        <w:autoSpaceDN w:val="false"/>
        <w:adjustRightInd w:val="false"/>
        <w:spacing w:after="0" w:lineRule="auto" w:line="240"/>
        <w:rPr>
          <w:rFonts w:cs="ArialMT"/>
          <w:iCs/>
          <w:sz w:val="24"/>
          <w:szCs w:val="24"/>
        </w:rPr>
      </w:pPr>
      <w:r>
        <w:rPr>
          <w:rFonts w:cs="ArialMT"/>
          <w:iCs/>
          <w:sz w:val="24"/>
          <w:szCs w:val="24"/>
        </w:rPr>
        <w:t>ΔHrxn = [-1669.8 kJ/mol + (2)(-12.4 kJ/mol)] - [(2)(0 kJ/mol) + -822.2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ΔHrxn = [-1694.6 kJ/mol] - [-822.2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ΔHrxn = -872.4 kJ/mol</w:t>
      </w:r>
    </w:p>
    <w:p>
      <w:pPr>
        <w:pStyle w:val="style157"/>
        <w:rPr/>
      </w:pPr>
      <w:r>
        <w:t>Rewriting the equation: 2 Al(s) + Fe</w:t>
      </w:r>
      <w:r>
        <w:rPr>
          <w:vertAlign w:val="subscript"/>
        </w:rPr>
        <w:t>2</w:t>
      </w:r>
      <w:r>
        <w:t>O</w:t>
      </w:r>
      <w:r>
        <w:rPr>
          <w:vertAlign w:val="subscript"/>
        </w:rPr>
        <w:t>3</w:t>
      </w:r>
      <w:r>
        <w:t>(s) Al</w:t>
      </w:r>
      <w:r>
        <w:rPr>
          <w:vertAlign w:val="subscript"/>
        </w:rPr>
        <w:t>2</w:t>
      </w:r>
      <w:r>
        <w:t>O</w:t>
      </w:r>
      <w:r>
        <w:rPr>
          <w:vertAlign w:val="subscript"/>
        </w:rPr>
        <w:t>3</w:t>
      </w:r>
      <w:r>
        <w:t>(s) + 2 Fe(L) ΔHrxn = -872.4 kJ/mol</w:t>
      </w:r>
    </w:p>
    <w:p>
      <w:pPr>
        <w:pStyle w:val="style157"/>
        <w:rPr/>
      </w:pPr>
    </w:p>
    <w:p>
      <w:pPr>
        <w:pStyle w:val="style157"/>
        <w:rPr/>
      </w:pPr>
    </w:p>
    <w:p>
      <w:pPr>
        <w:pStyle w:val="style157"/>
        <w:rPr/>
      </w:pPr>
      <w:r>
        <w:rPr>
          <w:highlight w:val="yellow"/>
        </w:rPr>
        <w:t>The enthalpy of combustion,</w:t>
      </w:r>
      <m:oMath>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c</m:t>
                </m:r>
              </m:sub>
            </m:sSub>
          </m:e>
          <m:sup>
            <m:r>
              <m:rPr>
                <m:sty m:val="p"/>
              </m:rPr>
              <w:rPr>
                <w:rFonts w:ascii="Cambria Math" w:hAnsi="Cambria Math"/>
                <w:highlight w:val="yellow"/>
              </w:rPr>
              <m:t>°</m:t>
            </m:r>
          </m:sup>
        </m:sSup>
      </m:oMath>
      <w:r>
        <w:t xml:space="preserve"> is the enthalpy change when one mole of a substance completely burns in excess oxygen.</w:t>
      </w:r>
    </w:p>
    <w:p>
      <w:pPr>
        <w:pStyle w:val="style157"/>
        <w:rPr/>
      </w:pPr>
      <w:r>
        <w:t xml:space="preserve"> Example:</w:t>
      </w:r>
      <m:oMath>
        <m:sSub>
          <m:sSubPr>
            <m:ctrlPr>
              <w:rPr>
                <w:rFonts w:ascii="Cambria Math" w:hAnsi="Cambria Math"/>
              </w:rPr>
            </m:ctrlPr>
          </m:sSubPr>
          <m:e>
            <m:r>
              <m:rPr>
                <m:sty m:val="p"/>
              </m:rPr>
              <w:rPr>
                <w:rFonts w:ascii="Cambria Math" w:hAnsi="Cambria Math"/>
              </w:rPr>
              <m:t xml:space="preserve"> CH</m:t>
            </m:r>
          </m:e>
          <m:sub>
            <m:r>
              <m:rPr>
                <m:sty m:val="p"/>
              </m:rPr>
              <w:rPr>
                <w:rFonts w:ascii="Cambria Math" w:hAnsi="Cambria Math"/>
              </w:rPr>
              <m:t>4(g)</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2(g)</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2(l)</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-892Kjmol</m:t>
            </m:r>
          </m:e>
          <m:sup>
            <m:r>
              <m:rPr>
                <m:sty m:val="p"/>
              </m:rPr>
              <w:rPr>
                <w:rFonts w:ascii="Cambria Math" w:hAnsi="Cambria Math"/>
              </w:rPr>
              <m:t>-1</m:t>
            </m:r>
          </m:sup>
        </m:sSup>
      </m:oMath>
    </w:p>
    <w:p>
      <w:pPr>
        <w:pStyle w:val="style157"/>
        <w:rPr/>
      </w:pPr>
    </w:p>
    <w:p>
      <w:pPr>
        <w:pStyle w:val="style157"/>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6(g)</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2CO</m:t>
              </m:r>
            </m:e>
            <m:sub>
              <m:r>
                <m:rPr>
                  <m:sty m:val="p"/>
                </m:rPr>
                <w:rPr>
                  <w:rFonts w:ascii="Cambria Math" w:hAnsi="Cambria Math"/>
                </w:rPr>
                <m:t>2(g)</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2(l)</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-1560Kjmol</m:t>
              </m:r>
            </m:e>
            <m:sup>
              <m:r>
                <m:rPr>
                  <m:sty m:val="p"/>
                </m:rPr>
                <w:rPr>
                  <w:rFonts w:ascii="Cambria Math" w:hAnsi="Cambria Math"/>
                </w:rPr>
                <m:t>-1</m:t>
              </m:r>
            </m:sup>
          </m:sSup>
        </m:oMath>
      </m:oMathPara>
    </w:p>
    <w:p>
      <w:pPr>
        <w:pStyle w:val="style157"/>
        <w:rPr/>
      </w:pPr>
    </w:p>
    <w:p>
      <w:pPr>
        <w:pStyle w:val="style157"/>
        <w:rPr/>
      </w:pPr>
      <w:r>
        <w:rPr>
          <w:highlight w:val="yellow"/>
        </w:rPr>
        <w:t xml:space="preserve">The enthalpy of solution </w:t>
      </w:r>
      <m:oMath>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s</m:t>
                </m:r>
              </m:sub>
            </m:sSub>
          </m:e>
          <m:sup>
            <m:r>
              <m:rPr>
                <m:sty m:val="p"/>
              </m:rPr>
              <w:rPr>
                <w:rFonts w:ascii="Cambria Math" w:hAnsi="Cambria Math"/>
                <w:highlight w:val="yellow"/>
              </w:rPr>
              <m:t>°</m:t>
            </m:r>
          </m:sup>
        </m:sSup>
      </m:oMath>
      <w:r>
        <w:t>is the energy required when one mole solute dissolves in a quantity of water</w:t>
      </w:r>
      <w:r>
        <w:t xml:space="preserve"> to form a solution.</w:t>
      </w:r>
    </w:p>
    <w:p>
      <w:pPr>
        <w:pStyle w:val="style157"/>
        <w:rPr/>
      </w:pPr>
      <w:r>
        <w:t xml:space="preserve">Example: </w:t>
      </w:r>
      <m:oMath>
        <m:sSub>
          <m:sSubPr>
            <m:ctrlPr>
              <w:rPr>
                <w:rFonts w:ascii="Cambria Math" w:hAnsi="Cambria Math"/>
              </w:rPr>
            </m:ctrlPr>
          </m:sSubPr>
          <m:e>
            <m:r>
              <m:rPr>
                <m:sty m:val="p"/>
              </m:rPr>
              <w:rPr>
                <w:rFonts w:ascii="Cambria Math" w:hAnsi="Cambria Math"/>
              </w:rPr>
              <m:t>NaCl</m:t>
            </m:r>
          </m:e>
          <m:sub>
            <m:r>
              <m:rPr>
                <m:sty m:val="p"/>
              </m:rPr>
              <w:rPr>
                <w:rFonts w:ascii="Cambria Math" w:hAnsi="Cambria Math"/>
              </w:rPr>
              <m:t>(s)</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Na</m:t>
            </m:r>
          </m:e>
          <m:sub>
            <m:d>
              <m:dPr>
                <m:endChr m:val=")"/>
                <m:ctrlPr>
                  <w:rPr>
                    <w:rFonts w:ascii="Cambria Math" w:hAnsi="Cambria Math"/>
                  </w:rPr>
                </m:ctrlPr>
              </m:dPr>
              <m:e>
                <m:r>
                  <m:rPr>
                    <m:sty m:val="p"/>
                  </m:rPr>
                  <w:rPr>
                    <w:rFonts w:ascii="Cambria Math" w:hAnsi="Cambria Math"/>
                  </w:rPr>
                  <m:t>aq</m:t>
                </m:r>
              </m:e>
            </m:d>
          </m:sub>
          <m:sup>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Cl</m:t>
            </m:r>
          </m:e>
          <m:sub>
            <m:r>
              <m:rPr>
                <m:sty m:val="p"/>
              </m:rPr>
              <w:rPr>
                <w:rFonts w:ascii="Cambria Math" w:hAnsi="Cambria Math"/>
              </w:rPr>
              <m:t>(aq)</m:t>
            </m:r>
          </m:sub>
          <m:sup>
            <m:r>
              <m:rPr>
                <m:sty m:val="p"/>
              </m:rPr>
              <w:rPr>
                <w:rFonts w:ascii="Cambria Math" w:hAnsi="Cambria Math"/>
              </w:rPr>
              <m:t>-</m:t>
            </m:r>
          </m:sup>
        </m:sSub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s</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+5Kjmol</m:t>
            </m:r>
          </m:e>
          <m:sup>
            <m:r>
              <m:rPr>
                <m:sty m:val="p"/>
              </m:rPr>
              <w:rPr>
                <w:rFonts w:ascii="Cambria Math" w:hAnsi="Cambria Math"/>
              </w:rPr>
              <m:t>-1</m:t>
            </m:r>
          </m:sup>
        </m:sSup>
      </m:oMath>
    </w:p>
    <w:p>
      <w:pPr>
        <w:pStyle w:val="style157"/>
        <w:rPr/>
      </w:pPr>
    </w:p>
    <w:p>
      <w:pPr>
        <w:pStyle w:val="style157"/>
        <w:rPr/>
      </w:pPr>
      <w:r>
        <w:rPr>
          <w:highlight w:val="yellow"/>
        </w:rPr>
        <w:t>The enthalpy of neutralization,</w:t>
      </w:r>
      <m:oMath>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n</m:t>
                </m:r>
              </m:sub>
            </m:sSub>
          </m:e>
          <m:sup>
            <m:r>
              <m:rPr>
                <m:sty m:val="p"/>
              </m:rPr>
              <w:rPr>
                <w:rFonts w:ascii="Cambria Math" w:hAnsi="Cambria Math"/>
                <w:highlight w:val="yellow"/>
              </w:rPr>
              <m:t>°</m:t>
            </m:r>
          </m:sup>
        </m:sSup>
      </m:oMath>
      <w:r>
        <w:t xml:space="preserve"> is the energy required when one mole of water is formed by the neutralization of an acid with a base. This always involves the reaction of one mole of H</w:t>
      </w:r>
      <w:r>
        <w:rPr>
          <w:vertAlign w:val="superscript"/>
        </w:rPr>
        <w:t>+</w:t>
      </w:r>
      <w:r>
        <w:rPr>
          <w:vertAlign w:val="subscript"/>
        </w:rPr>
        <w:t>(aq)</w:t>
      </w:r>
      <w:r>
        <w:t xml:space="preserve"> and a mole of OH</w:t>
      </w:r>
      <w:r>
        <w:rPr>
          <w:vertAlign w:val="superscript"/>
        </w:rPr>
        <w:t>-</w:t>
      </w:r>
      <w:r>
        <w:rPr>
          <w:vertAlign w:val="subscript"/>
        </w:rPr>
        <w:t>(aq)</w:t>
      </w:r>
    </w:p>
    <w:p>
      <w:pPr>
        <w:pStyle w:val="style157"/>
        <w:rPr/>
      </w:pPr>
      <w:r>
        <w:t>e.g H</w:t>
      </w:r>
      <w:r>
        <w:rPr>
          <w:vertAlign w:val="superscript"/>
        </w:rPr>
        <w:t>+</w:t>
      </w:r>
      <w:r>
        <w:rPr>
          <w:vertAlign w:val="subscript"/>
        </w:rPr>
        <w:t xml:space="preserve">(aq) </w:t>
      </w:r>
      <w:r>
        <w:t>+ OH</w:t>
      </w:r>
      <w:r>
        <w:rPr>
          <w:vertAlign w:val="superscript"/>
        </w:rPr>
        <w:t>-</w:t>
      </w:r>
      <w:r>
        <w:rPr>
          <w:vertAlign w:val="subscript"/>
        </w:rPr>
        <w:t>(aq)</w:t>
      </w:r>
      <w:r>
        <w:t xml:space="preserve"> =&gt; H</w:t>
      </w:r>
      <w:r>
        <w:rPr>
          <w:vertAlign w:val="subscript"/>
        </w:rPr>
        <w:t>2</w:t>
      </w:r>
      <w:r>
        <w:t>O</w:t>
      </w:r>
      <w:r>
        <w:rPr>
          <w:vertAlign w:val="subscript"/>
        </w:rPr>
        <w:t>(l)</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n</m:t>
                </m:r>
              </m:sub>
            </m:sSub>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57.3Kjmol</m:t>
            </m:r>
          </m:e>
          <m:sup>
            <m:r>
              <m:rPr>
                <m:sty m:val="p"/>
              </m:rPr>
              <w:rPr>
                <w:rFonts w:ascii="Cambria Math" w:hAnsi="Cambria Math"/>
              </w:rPr>
              <m:t>-1</m:t>
            </m:r>
          </m:sup>
        </m:sSup>
      </m:oMath>
    </w:p>
    <w:p>
      <w:pPr>
        <w:pStyle w:val="style157"/>
        <w:rPr/>
      </w:pPr>
    </w:p>
    <w:p>
      <w:pPr>
        <w:pStyle w:val="style157"/>
        <w:rPr/>
      </w:pPr>
      <w:r>
        <w:rPr>
          <w:highlight w:val="magenta"/>
        </w:rPr>
        <w:t>N/B:</w:t>
      </w:r>
      <w:r>
        <w:rPr>
          <w:rFonts w:cs="ArialMT"/>
        </w:rPr>
        <w:t xml:space="preserve">ΔHrxn = ΔHproducts </w:t>
      </w:r>
      <w:r>
        <w:rPr>
          <w:rFonts w:cs="ArialMT"/>
        </w:rPr>
        <w:t>–</w:t>
      </w:r>
      <w:r>
        <w:rPr>
          <w:rFonts w:cs="ArialMT"/>
        </w:rPr>
        <w:t xml:space="preserve"> Δhreactants</w:t>
      </w:r>
      <w:r>
        <w:rPr>
          <w:rFonts w:cs="ArialMT"/>
        </w:rPr>
        <w:t xml:space="preserve"> can be used to calculate </w:t>
      </w:r>
      <m:oMath>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c</m:t>
                </m:r>
              </m:sub>
            </m:sSub>
          </m:e>
          <m:sup>
            <m:r>
              <m:rPr>
                <m:sty m:val="p"/>
              </m:rPr>
              <w:rPr>
                <w:rFonts w:ascii="Cambria Math" w:hAnsi="Cambria Math"/>
                <w:highlight w:val="yellow"/>
              </w:rPr>
              <m:t>°</m:t>
            </m:r>
          </m:sup>
        </m:sSup>
        <m:r>
          <m:rPr>
            <m:sty m:val="p"/>
          </m:rPr>
          <w:rPr>
            <w:rFonts w:ascii="Cambria Math" w:hAnsi="Cambria Math"/>
          </w:rPr>
          <m:t>,</m:t>
        </m:r>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s</m:t>
                </m:r>
              </m:sub>
            </m:sSub>
          </m:e>
          <m:sup>
            <m:r>
              <m:rPr>
                <m:sty m:val="p"/>
              </m:rPr>
              <w:rPr>
                <w:rFonts w:ascii="Cambria Math" w:hAnsi="Cambria Math"/>
                <w:highlight w:val="yellow"/>
              </w:rPr>
              <m:t>°</m:t>
            </m:r>
          </m:sup>
        </m:sSup>
      </m:oMath>
      <w:r>
        <w:t xml:space="preserve"> and </w:t>
      </w:r>
      <m:oMath>
        <m:sSup>
          <m:sSupPr>
            <m:ctrlPr>
              <w:rPr>
                <w:rFonts w:ascii="Cambria Math" w:hAnsi="Cambria Math"/>
                <w:highlight w:val="yellow"/>
              </w:rPr>
            </m:ctrlPr>
          </m:sSupPr>
          <m:e>
            <m:sSub>
              <m:sSubPr>
                <m:ctrlPr>
                  <w:rPr>
                    <w:rFonts w:ascii="Cambria Math" w:hAnsi="Cambria Math"/>
                    <w:highlight w:val="yellow"/>
                  </w:rPr>
                </m:ctrlPr>
              </m:sSubPr>
              <m:e>
                <m:r>
                  <m:rPr>
                    <m:sty m:val="p"/>
                  </m:rPr>
                  <w:rPr>
                    <w:rFonts w:ascii="Cambria Math" w:hAnsi="Cambria Math"/>
                    <w:highlight w:val="yellow"/>
                  </w:rPr>
                  <m:t>∆H</m:t>
                </m:r>
              </m:e>
              <m:sub>
                <m:r>
                  <m:rPr>
                    <m:sty m:val="p"/>
                  </m:rPr>
                  <w:rPr>
                    <w:rFonts w:ascii="Cambria Math" w:hAnsi="Cambria Math"/>
                    <w:highlight w:val="yellow"/>
                  </w:rPr>
                  <m:t>n</m:t>
                </m:r>
              </m:sub>
            </m:sSub>
          </m:e>
          <m:sup>
            <m:r>
              <m:rPr>
                <m:sty m:val="p"/>
              </m:rPr>
              <w:rPr>
                <w:rFonts w:ascii="Cambria Math" w:hAnsi="Cambria Math"/>
                <w:highlight w:val="yellow"/>
              </w:rPr>
              <m:t>°</m:t>
            </m:r>
          </m:sup>
        </m:sSup>
      </m:oMath>
      <w:r>
        <w:t xml:space="preserve"> if the values are given.</w:t>
      </w:r>
    </w:p>
    <w:p>
      <w:pPr>
        <w:pStyle w:val="style157"/>
        <w:rPr/>
      </w:pPr>
    </w:p>
    <w:p>
      <w:pPr>
        <w:pStyle w:val="style157"/>
        <w:rPr/>
      </w:pPr>
    </w:p>
    <w:p>
      <w:pPr>
        <w:pStyle w:val="style157"/>
        <w:rPr/>
      </w:pPr>
    </w:p>
    <w:p>
      <w:pPr>
        <w:pStyle w:val="style157"/>
        <w:rPr/>
      </w:pPr>
    </w:p>
    <w:p>
      <w:pPr>
        <w:pStyle w:val="style157"/>
        <w:rPr/>
      </w:pPr>
    </w:p>
    <w:p>
      <w:pPr>
        <w:pStyle w:val="style157"/>
        <w:rPr/>
      </w:pPr>
      <w:r>
        <w:t>SPONTANEOUS PROCESSES</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 xml:space="preserve">Some events or reactions occur without any outside forces. For example, if you drop a spoonful of sugarinto a cup of water, it automatically dissolves. The sugar is said to spontaneously dissolve in water. </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 xml:space="preserve">Theword </w:t>
      </w:r>
      <w:r>
        <w:rPr>
          <w:rFonts w:cs="ArialMT"/>
          <w:b/>
          <w:iCs/>
          <w:sz w:val="24"/>
          <w:szCs w:val="24"/>
          <w:highlight w:val="green"/>
        </w:rPr>
        <w:t>spontaneous</w:t>
      </w:r>
      <w:r>
        <w:rPr>
          <w:rFonts w:cs="ArialMT"/>
          <w:iCs/>
          <w:sz w:val="24"/>
          <w:szCs w:val="24"/>
        </w:rPr>
        <w:t xml:space="preserve"> is defined as happening without external cause</w:t>
      </w:r>
      <w:r>
        <w:rPr>
          <w:rFonts w:cs="ArialMT"/>
          <w:iCs/>
          <w:sz w:val="24"/>
          <w:szCs w:val="24"/>
        </w:rPr>
        <w:t>(Occuring on its own)</w:t>
      </w:r>
      <w:r>
        <w:rPr>
          <w:rFonts w:cs="ArialMT"/>
          <w:iCs/>
          <w:sz w:val="24"/>
          <w:szCs w:val="24"/>
        </w:rPr>
        <w:t xml:space="preserve">. It comes from the </w:t>
      </w:r>
      <w:r>
        <w:rPr>
          <w:rFonts w:cs="ArialMT"/>
          <w:b/>
          <w:i/>
          <w:iCs/>
          <w:sz w:val="24"/>
          <w:szCs w:val="24"/>
        </w:rPr>
        <w:t xml:space="preserve">Latin </w:t>
      </w:r>
      <w:r>
        <w:rPr>
          <w:rFonts w:cs="ArialMT"/>
          <w:iCs/>
          <w:sz w:val="24"/>
          <w:szCs w:val="24"/>
        </w:rPr>
        <w:t xml:space="preserve">term </w:t>
      </w:r>
      <w:r>
        <w:rPr>
          <w:rFonts w:cs="Arial-ItalicMT"/>
          <w:b/>
          <w:i/>
          <w:sz w:val="24"/>
          <w:szCs w:val="24"/>
          <w:u w:val="single"/>
        </w:rPr>
        <w:t>sponte</w:t>
      </w:r>
      <w:r>
        <w:rPr>
          <w:rFonts w:cs="ArialMT"/>
          <w:iCs/>
          <w:sz w:val="24"/>
          <w:szCs w:val="24"/>
        </w:rPr>
        <w:t xml:space="preserve">meaning voluntary. </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In science, however, a spontaneous reaction is considered to be one that has more todo with the starting and ending conditions of the system and if the change from the start to the finish willoccur without any outside influences.</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 xml:space="preserve"> Rusting of iron is spontaneous under the right conditions but to undothis process would not be spontaneous! In other words, if you wanted to remove rust from a piece of iron,this is not a spontaneous reaction. </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 xml:space="preserve">A spontaneous reaction can be either endothermic or exothermic just as a non-spontaneous reaction can. A spontaneous process is all about the initial and final states. </w:t>
      </w:r>
    </w:p>
    <w:p>
      <w:pPr>
        <w:pStyle w:val="style157"/>
        <w:rPr/>
      </w:pPr>
    </w:p>
    <w:p>
      <w:pPr>
        <w:pStyle w:val="style157"/>
        <w:rPr/>
      </w:pPr>
    </w:p>
    <w:p>
      <w:pPr>
        <w:pStyle w:val="style157"/>
        <w:rPr>
          <w:b/>
          <w:bCs/>
        </w:rPr>
      </w:pPr>
      <w:r>
        <w:rPr>
          <w:b/>
          <w:bCs/>
        </w:rPr>
        <w:t>ENTROPY</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Entropy tells you</w:t>
      </w:r>
      <w:r>
        <w:rPr>
          <w:rFonts w:cs="ArialMT"/>
          <w:iCs/>
          <w:sz w:val="24"/>
          <w:szCs w:val="24"/>
        </w:rPr>
        <w:t xml:space="preserve"> the disorder of a system. Look at the diagrams of the two chessboardsbelow.</w:t>
      </w:r>
    </w:p>
    <w:p>
      <w:pPr>
        <w:pStyle w:val="style157"/>
        <w:rPr/>
      </w:pPr>
      <w:r>
        <w:rPr>
          <w:noProof/>
        </w:rPr>
        <w:drawing>
          <wp:inline distL="0" distT="0" distB="0" distR="0">
            <wp:extent cx="1992702" cy="1958196"/>
            <wp:effectExtent l="0" t="0" r="7620" b="4445"/>
            <wp:docPr id="1213" name="Picture 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81"/>
                    <pic:cNvPicPr/>
                  </pic:nvPicPr>
                  <pic:blipFill>
                    <a:blip r:embed="rId112" cstate="print"/>
                    <a:srcRect l="0" t="0" r="0" b="0"/>
                    <a:stretch/>
                  </pic:blipFill>
                  <pic:spPr>
                    <a:xfrm rot="0">
                      <a:off x="0" y="0"/>
                      <a:ext cx="1992702" cy="1958196"/>
                    </a:xfrm>
                    <a:prstGeom prst="rect"/>
                    <a:ln>
                      <a:noFill/>
                    </a:ln>
                  </pic:spPr>
                </pic:pic>
              </a:graphicData>
            </a:graphic>
          </wp:inline>
        </w:drawing>
      </w:r>
      <w:r>
        <w:rPr>
          <w:noProof/>
        </w:rPr>
        <w:drawing>
          <wp:inline distL="0" distT="0" distB="0" distR="0">
            <wp:extent cx="1915063" cy="2096218"/>
            <wp:effectExtent l="0" t="0" r="9525" b="0"/>
            <wp:docPr id="1214" name="Picture 2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84"/>
                    <pic:cNvPicPr/>
                  </pic:nvPicPr>
                  <pic:blipFill>
                    <a:blip r:embed="rId113" cstate="print"/>
                    <a:srcRect l="0" t="0" r="0" b="0"/>
                    <a:stretch/>
                  </pic:blipFill>
                  <pic:spPr>
                    <a:xfrm rot="0">
                      <a:off x="0" y="0"/>
                      <a:ext cx="1915063" cy="2096218"/>
                    </a:xfrm>
                    <a:prstGeom prst="rect"/>
                    <a:ln>
                      <a:noFill/>
                    </a:ln>
                  </pic:spPr>
                </pic:pic>
              </a:graphicData>
            </a:graphic>
          </wp:inline>
        </w:drawing>
      </w:r>
    </w:p>
    <w:p>
      <w:pPr>
        <w:pStyle w:val="style157"/>
        <w:rPr/>
      </w:pPr>
      <w:r>
        <w:t>An ordered chessboard                         A disordered chessboard</w:t>
      </w:r>
    </w:p>
    <w:p>
      <w:pPr>
        <w:pStyle w:val="style0"/>
        <w:autoSpaceDE w:val="false"/>
        <w:autoSpaceDN w:val="false"/>
        <w:adjustRightInd w:val="false"/>
        <w:spacing w:after="0" w:lineRule="auto" w:line="240"/>
        <w:rPr>
          <w:rFonts w:cs="ArialMT"/>
          <w:iCs/>
          <w:sz w:val="24"/>
          <w:szCs w:val="24"/>
        </w:rPr>
      </w:pP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At the start of a chess game, the chess pieces are all in place, there is order to the set-up of the board. After</w:t>
      </w:r>
      <w:r>
        <w:rPr>
          <w:rFonts w:cs="ArialMT"/>
          <w:iCs/>
          <w:sz w:val="24"/>
          <w:szCs w:val="24"/>
        </w:rPr>
        <w:t>the game begins, and you and your opponent have been playing for a while</w:t>
      </w:r>
      <w:r>
        <w:rPr>
          <w:rFonts w:cs="ArialMT"/>
          <w:iCs/>
          <w:sz w:val="24"/>
          <w:szCs w:val="24"/>
        </w:rPr>
        <w:t xml:space="preserve">, there is more disorder to the </w:t>
      </w:r>
      <w:r>
        <w:rPr>
          <w:rFonts w:cs="ArialMT"/>
          <w:iCs/>
          <w:sz w:val="24"/>
          <w:szCs w:val="24"/>
        </w:rPr>
        <w:t>design of the pieces on the board.</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The same is true for reactions. Some reactions start out with more order than they end up with on the</w:t>
      </w:r>
      <w:r>
        <w:rPr>
          <w:rFonts w:cs="ArialMT"/>
          <w:iCs/>
          <w:sz w:val="24"/>
          <w:szCs w:val="24"/>
        </w:rPr>
        <w:t xml:space="preserve">product side. Other reactions begin with a higher amount of disorder </w:t>
      </w:r>
      <w:r>
        <w:rPr>
          <w:rFonts w:cs="ArialMT"/>
          <w:iCs/>
          <w:sz w:val="24"/>
          <w:szCs w:val="24"/>
        </w:rPr>
        <w:t xml:space="preserve">and when the products form, the </w:t>
      </w:r>
      <w:r>
        <w:rPr>
          <w:rFonts w:cs="ArialMT"/>
          <w:iCs/>
          <w:sz w:val="24"/>
          <w:szCs w:val="24"/>
        </w:rPr>
        <w:t xml:space="preserve">products have a high amount of order. </w:t>
      </w:r>
    </w:p>
    <w:p>
      <w:pPr>
        <w:pStyle w:val="style0"/>
        <w:numPr>
          <w:ilvl w:val="0"/>
          <w:numId w:val="101"/>
        </w:numPr>
        <w:autoSpaceDE w:val="false"/>
        <w:autoSpaceDN w:val="false"/>
        <w:adjustRightInd w:val="false"/>
        <w:spacing w:after="0" w:lineRule="auto" w:line="240"/>
        <w:rPr>
          <w:rFonts w:cs="ArialMT"/>
          <w:b/>
          <w:i/>
          <w:iCs/>
          <w:sz w:val="24"/>
          <w:szCs w:val="24"/>
          <w:u w:val="double"/>
        </w:rPr>
      </w:pPr>
      <w:r>
        <w:rPr>
          <w:rFonts w:cs="ArialMT"/>
          <w:b/>
          <w:iCs/>
          <w:color w:val="0000cc"/>
          <w:sz w:val="24"/>
          <w:szCs w:val="24"/>
        </w:rPr>
        <w:t>The study of the disorder of reactions</w:t>
      </w:r>
      <w:r>
        <w:rPr>
          <w:rFonts w:cs="ArialMT"/>
          <w:iCs/>
          <w:sz w:val="24"/>
          <w:szCs w:val="24"/>
        </w:rPr>
        <w:t xml:space="preserve"> is known as </w:t>
      </w:r>
      <w:r>
        <w:rPr>
          <w:rFonts w:cs="ArialMT"/>
          <w:b/>
          <w:iCs/>
          <w:color w:val="ff0066"/>
          <w:sz w:val="24"/>
          <w:szCs w:val="24"/>
        </w:rPr>
        <w:t>entropy</w:t>
      </w:r>
      <w:r>
        <w:rPr>
          <w:rFonts w:cs="ArialMT"/>
          <w:iCs/>
          <w:sz w:val="24"/>
          <w:szCs w:val="24"/>
        </w:rPr>
        <w:t xml:space="preserve">. Thesecond law of thermodynamics </w:t>
      </w:r>
      <w:r>
        <w:rPr>
          <w:rFonts w:cs="ArialMT"/>
          <w:b/>
          <w:i/>
          <w:iCs/>
          <w:sz w:val="24"/>
          <w:szCs w:val="24"/>
          <w:u w:val="double"/>
        </w:rPr>
        <w:t xml:space="preserve">states that the total entropy of the universe is continually increasing. </w:t>
      </w:r>
    </w:p>
    <w:p>
      <w:pPr>
        <w:pStyle w:val="style157"/>
        <w:rPr/>
      </w:pPr>
    </w:p>
    <w:p>
      <w:pPr>
        <w:pStyle w:val="style0"/>
        <w:numPr>
          <w:ilvl w:val="0"/>
          <w:numId w:val="101"/>
        </w:numPr>
        <w:autoSpaceDE w:val="false"/>
        <w:autoSpaceDN w:val="false"/>
        <w:adjustRightInd w:val="false"/>
        <w:spacing w:after="0" w:lineRule="auto" w:line="240"/>
        <w:rPr>
          <w:rFonts w:cs="ArialMT" w:eastAsia="Arial-BoldMT"/>
          <w:iCs/>
          <w:sz w:val="24"/>
          <w:szCs w:val="24"/>
        </w:rPr>
      </w:pPr>
      <w:r>
        <w:rPr>
          <w:rFonts w:cs="Arial-BoldMT" w:eastAsia="Arial-BoldMT"/>
          <w:b/>
          <w:bCs/>
          <w:iCs/>
          <w:sz w:val="24"/>
          <w:szCs w:val="24"/>
        </w:rPr>
        <w:t xml:space="preserve">Entropy </w:t>
      </w:r>
      <w:r>
        <w:rPr>
          <w:rFonts w:cs="ArialMT" w:eastAsia="Arial-BoldMT"/>
          <w:iCs/>
          <w:sz w:val="24"/>
          <w:szCs w:val="24"/>
        </w:rPr>
        <w:t>(S) is a measure of the disorder or randomness of a system. If there is more disorder in the system,</w:t>
      </w:r>
      <w:r>
        <w:rPr>
          <w:rFonts w:cs="ArialMT" w:eastAsia="Arial-BoldMT"/>
          <w:iCs/>
          <w:sz w:val="24"/>
          <w:szCs w:val="24"/>
        </w:rPr>
        <w:t>there is more entropy. What does it mean to increase disorder? Go back to the structures of the solids, liquids,and gases.</w:t>
      </w:r>
    </w:p>
    <w:p>
      <w:pPr>
        <w:pStyle w:val="style157"/>
        <w:rPr>
          <w:rFonts w:eastAsia="Arial-BoldMT"/>
        </w:rPr>
      </w:pPr>
    </w:p>
    <w:p>
      <w:pPr>
        <w:pStyle w:val="style157"/>
        <w:rPr>
          <w:rFonts w:eastAsia="Arial-BoldMT"/>
        </w:rPr>
      </w:pPr>
    </w:p>
    <w:p>
      <w:pPr>
        <w:pStyle w:val="style157"/>
        <w:rPr>
          <w:rFonts w:cs="ArialMT" w:eastAsia="Arial-BoldMT"/>
        </w:rPr>
      </w:pPr>
      <w:r>
        <w:rPr>
          <w:noProof/>
        </w:rPr>
        <w:drawing>
          <wp:inline distL="0" distT="0" distB="0" distR="0">
            <wp:extent cx="5673095" cy="1532646"/>
            <wp:effectExtent l="0" t="0" r="3810" b="0"/>
            <wp:docPr id="1215" name="Picture 2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87"/>
                    <pic:cNvPicPr/>
                  </pic:nvPicPr>
                  <pic:blipFill>
                    <a:blip r:embed="rId114" cstate="print"/>
                    <a:srcRect l="0" t="0" r="0" b="0"/>
                    <a:stretch/>
                  </pic:blipFill>
                  <pic:spPr>
                    <a:xfrm rot="0">
                      <a:off x="0" y="0"/>
                      <a:ext cx="5673095" cy="1532646"/>
                    </a:xfrm>
                    <a:prstGeom prst="rect"/>
                    <a:ln>
                      <a:noFill/>
                    </a:ln>
                  </pic:spPr>
                </pic:pic>
              </a:graphicData>
            </a:graphic>
          </wp:inline>
        </w:drawing>
      </w:r>
    </w:p>
    <w:p>
      <w:pPr>
        <w:pStyle w:val="style157"/>
        <w:rPr>
          <w:rFonts w:eastAsia="Arial-BoldMT"/>
        </w:rPr>
      </w:pPr>
    </w:p>
    <w:p>
      <w:pPr>
        <w:pStyle w:val="style0"/>
        <w:numPr>
          <w:ilvl w:val="0"/>
          <w:numId w:val="101"/>
        </w:numPr>
        <w:autoSpaceDE w:val="false"/>
        <w:autoSpaceDN w:val="false"/>
        <w:adjustRightInd w:val="false"/>
        <w:spacing w:after="0" w:lineRule="auto" w:line="240"/>
        <w:rPr>
          <w:rFonts w:cs="ArialMT"/>
          <w:iCs/>
          <w:sz w:val="24"/>
          <w:szCs w:val="24"/>
        </w:rPr>
      </w:pPr>
      <w:r>
        <w:rPr>
          <w:rFonts w:cs="ArialMT"/>
          <w:b/>
          <w:iCs/>
          <w:sz w:val="24"/>
          <w:szCs w:val="24"/>
        </w:rPr>
        <w:t>Sgas &gt; Sliquid &gt; Ssolid</w:t>
      </w:r>
      <w:r>
        <w:rPr>
          <w:rFonts w:cs="ArialMT"/>
          <w:iCs/>
          <w:sz w:val="24"/>
          <w:szCs w:val="24"/>
        </w:rPr>
        <w:t xml:space="preserve"> because there is more disorder or randomness</w:t>
      </w:r>
      <w:r>
        <w:rPr>
          <w:rFonts w:cs="ArialMT"/>
          <w:iCs/>
          <w:sz w:val="24"/>
          <w:szCs w:val="24"/>
        </w:rPr>
        <w:t>in a gas than there is in a liquid than in a solid.</w:t>
      </w:r>
    </w:p>
    <w:p>
      <w:pPr>
        <w:pStyle w:val="style157"/>
        <w:rPr>
          <w:rFonts w:eastAsia="Arial-BoldMT"/>
        </w:rPr>
      </w:pP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For a system, the change in entropy, ΔS, is measured be finding the difference between the entropy of the</w:t>
      </w:r>
      <w:r>
        <w:rPr>
          <w:rFonts w:cs="ArialMT"/>
          <w:iCs/>
          <w:sz w:val="24"/>
          <w:szCs w:val="24"/>
        </w:rPr>
        <w:t>products and the reactants the same as found for the change in enthalpy. Entropy has energy units injoules.</w:t>
      </w:r>
    </w:p>
    <w:p>
      <w:pPr>
        <w:pStyle w:val="style157"/>
        <w:rPr/>
      </w:pPr>
    </w:p>
    <w:p>
      <w:pPr>
        <w:pStyle w:val="style0"/>
        <w:autoSpaceDE w:val="false"/>
        <w:autoSpaceDN w:val="false"/>
        <w:adjustRightInd w:val="false"/>
        <w:spacing w:after="0" w:lineRule="auto" w:line="240"/>
        <w:rPr>
          <w:rFonts w:cs="ArialMT"/>
          <w:iCs/>
          <w:sz w:val="24"/>
          <w:szCs w:val="24"/>
        </w:rPr>
      </w:pPr>
      <w:r>
        <w:rPr>
          <w:rFonts w:cs="ArialMT"/>
          <w:iCs/>
          <w:sz w:val="24"/>
          <w:szCs w:val="24"/>
        </w:rPr>
        <w:t>Therefore</w:t>
      </w:r>
      <w:r>
        <w:rPr>
          <w:rFonts w:cs="ArialMT"/>
          <w:iCs/>
          <w:sz w:val="24"/>
          <w:szCs w:val="24"/>
        </w:rPr>
        <w:t>,</w:t>
      </w:r>
      <w:r>
        <w:rPr>
          <w:rFonts w:cs="ArialMT"/>
          <w:iCs/>
          <w:sz w:val="24"/>
          <w:szCs w:val="24"/>
        </w:rPr>
        <w:t xml:space="preserve"> the change in entropy for a reaction (</w:t>
      </w:r>
      <w:r>
        <w:rPr>
          <w:rFonts w:cs="ArialMT"/>
          <w:b/>
          <w:iCs/>
          <w:sz w:val="24"/>
          <w:szCs w:val="24"/>
        </w:rPr>
        <w:t>ΔSrxn</w:t>
      </w:r>
      <w:r>
        <w:rPr>
          <w:rFonts w:cs="ArialMT"/>
          <w:iCs/>
          <w:sz w:val="24"/>
          <w:szCs w:val="24"/>
        </w:rPr>
        <w:t>) can be found using the following equation.</w:t>
      </w:r>
    </w:p>
    <w:p>
      <w:pPr>
        <w:pStyle w:val="style0"/>
        <w:autoSpaceDE w:val="false"/>
        <w:autoSpaceDN w:val="false"/>
        <w:adjustRightInd w:val="false"/>
        <w:spacing w:after="0" w:lineRule="auto" w:line="240"/>
        <w:rPr>
          <w:rFonts w:cs="ArialMT"/>
          <w:b/>
          <w:iCs/>
          <w:sz w:val="24"/>
          <w:szCs w:val="24"/>
        </w:rPr>
      </w:pPr>
      <w:r>
        <w:rPr>
          <w:rFonts w:cs="ArialMT"/>
          <w:b/>
          <w:iCs/>
          <w:sz w:val="24"/>
          <w:szCs w:val="24"/>
          <w:highlight w:val="green"/>
        </w:rPr>
        <w:t>ΔSrxn = Sproducts - Sreactants</w:t>
      </w:r>
    </w:p>
    <w:p>
      <w:pPr>
        <w:pStyle w:val="style0"/>
        <w:autoSpaceDE w:val="false"/>
        <w:autoSpaceDN w:val="false"/>
        <w:adjustRightInd w:val="false"/>
        <w:spacing w:after="0" w:lineRule="auto" w:line="240"/>
        <w:rPr>
          <w:rFonts w:cs="ArialMT"/>
          <w:b/>
          <w:iCs/>
          <w:sz w:val="24"/>
          <w:szCs w:val="24"/>
        </w:rPr>
      </w:pPr>
      <m:oMathPara>
        <m:oMath>
          <m:r>
            <w:rPr>
              <w:rFonts w:ascii="Cambria Math" w:cs="ArialMT" w:hAnsi="Cambria Math"/>
              <w:sz w:val="24"/>
              <w:szCs w:val="24"/>
            </w:rPr>
            <m:t xml:space="preserve">where </m:t>
          </m:r>
          <m:r>
            <m:rPr>
              <m:sty m:val="b"/>
            </m:rPr>
            <w:rPr>
              <w:rFonts w:ascii="Cambria Math" w:cs="ArialMT" w:hAnsi="Cambria Math"/>
              <w:sz w:val="24"/>
              <w:szCs w:val="24"/>
              <w:highlight w:val="green"/>
            </w:rPr>
            <m:t>Sproducts</m:t>
          </m:r>
          <m:r>
            <m:rPr>
              <m:sty m:val="b"/>
            </m:rPr>
            <w:rPr>
              <w:rFonts w:ascii="Cambria Math" w:cs="ArialMT" w:hAnsi="Cambria Math"/>
              <w:sz w:val="24"/>
              <w:szCs w:val="24"/>
            </w:rPr>
            <m:t xml:space="preserve">=entropy of the product, </m:t>
          </m:r>
          <m:r>
            <m:rPr>
              <m:sty m:val="b"/>
            </m:rPr>
            <w:rPr>
              <w:rFonts w:ascii="Cambria Math" w:cs="ArialMT" w:hAnsi="Cambria Math"/>
              <w:sz w:val="24"/>
              <w:szCs w:val="24"/>
              <w:highlight w:val="green"/>
            </w:rPr>
            <m:t>Sreactants</m:t>
          </m:r>
          <m:r>
            <m:rPr>
              <m:sty m:val="b"/>
            </m:rPr>
            <w:rPr>
              <w:rFonts w:ascii="Cambria Math" w:cs="ArialMT" w:hAnsi="Cambria Math"/>
              <w:sz w:val="24"/>
              <w:szCs w:val="24"/>
            </w:rPr>
            <m:t>=entropy of the reactants</m:t>
          </m:r>
        </m:oMath>
      </m:oMathPara>
    </w:p>
    <w:p>
      <w:pPr>
        <w:pStyle w:val="style0"/>
        <w:autoSpaceDE w:val="false"/>
        <w:autoSpaceDN w:val="false"/>
        <w:adjustRightInd w:val="false"/>
        <w:spacing w:after="0" w:lineRule="auto" w:line="240"/>
        <w:rPr>
          <w:rFonts w:cs="ArialMT"/>
          <w:iCs/>
          <w:sz w:val="24"/>
          <w:szCs w:val="24"/>
        </w:rPr>
      </w:pPr>
      <m:oMathPara>
        <m:oMathParaPr>
          <m:jc m:val="left"/>
        </m:oMathParaPr>
        <m:oMath>
          <m:r>
            <w:rPr>
              <w:rFonts w:ascii="Cambria Math" w:cs="ArialMT" w:hAnsi="Cambria Math"/>
              <w:sz w:val="24"/>
              <w:szCs w:val="24"/>
            </w:rPr>
            <m:t xml:space="preserve"> and </m:t>
          </m:r>
          <m:r>
            <m:rPr>
              <m:sty m:val="b"/>
            </m:rPr>
            <w:rPr>
              <w:rFonts w:ascii="Cambria Math" w:cs="ArialMT" w:hAnsi="Cambria Math"/>
              <w:sz w:val="24"/>
              <w:szCs w:val="24"/>
              <w:highlight w:val="green"/>
            </w:rPr>
            <m:t>ΔSrxn</m:t>
          </m:r>
          <m:r>
            <m:rPr>
              <m:sty m:val="b"/>
            </m:rPr>
            <w:rPr>
              <w:rFonts w:ascii="Cambria Math" w:cs="ArialMT" w:hAnsi="Cambria Math"/>
              <w:sz w:val="24"/>
              <w:szCs w:val="24"/>
            </w:rPr>
            <m:t>=ent</m:t>
          </m:r>
          <m:r>
            <m:rPr>
              <m:sty m:val="b"/>
            </m:rPr>
            <w:rPr>
              <w:rFonts w:ascii="Cambria Math" w:cs="ArialMT" w:hAnsi="Cambria Math"/>
              <w:sz w:val="24"/>
              <w:szCs w:val="24"/>
            </w:rPr>
            <m:t>ropy change of the reaction.</m:t>
          </m:r>
        </m:oMath>
      </m:oMathPara>
    </w:p>
    <w:p>
      <w:pPr>
        <w:pStyle w:val="style0"/>
        <w:autoSpaceDE w:val="false"/>
        <w:autoSpaceDN w:val="false"/>
        <w:adjustRightInd w:val="false"/>
        <w:spacing w:after="0" w:lineRule="auto" w:line="240"/>
        <w:rPr>
          <w:rFonts w:cs="ArialMT"/>
          <w:b/>
          <w:iCs/>
          <w:color w:val="0000cc"/>
          <w:sz w:val="24"/>
          <w:szCs w:val="24"/>
        </w:rPr>
      </w:pPr>
    </w:p>
    <w:p>
      <w:pPr>
        <w:pStyle w:val="style0"/>
        <w:autoSpaceDE w:val="false"/>
        <w:autoSpaceDN w:val="false"/>
        <w:adjustRightInd w:val="false"/>
        <w:spacing w:after="0" w:lineRule="auto" w:line="240"/>
        <w:rPr>
          <w:rFonts w:cs="ArialMT"/>
          <w:iCs/>
          <w:sz w:val="24"/>
          <w:szCs w:val="24"/>
        </w:rPr>
      </w:pPr>
      <w:r>
        <w:rPr>
          <w:rFonts w:cs="ArialMT"/>
          <w:b/>
          <w:iCs/>
          <w:color w:val="0000cc"/>
          <w:sz w:val="24"/>
          <w:szCs w:val="24"/>
        </w:rPr>
        <w:t>Sample Question 1</w:t>
      </w:r>
      <w:r>
        <w:rPr>
          <w:rFonts w:cs="ArialMT"/>
          <w:iCs/>
          <w:sz w:val="24"/>
          <w:szCs w:val="24"/>
        </w:rPr>
        <w:t>: Given the following data, calculate the ΔSrxn for the following reaction.</w:t>
      </w:r>
    </w:p>
    <w:p>
      <w:pPr>
        <w:pStyle w:val="style0"/>
        <w:autoSpaceDE w:val="false"/>
        <w:autoSpaceDN w:val="false"/>
        <w:adjustRightInd w:val="false"/>
        <w:spacing w:after="0" w:lineRule="auto" w:line="240"/>
        <w:rPr>
          <w:rFonts w:cs="ArialMT"/>
          <w:iCs/>
          <w:sz w:val="24"/>
          <w:szCs w:val="24"/>
        </w:rPr>
      </w:pPr>
      <w:r>
        <w:rPr>
          <w:rFonts w:cs="ArialMT"/>
          <w:iCs/>
          <w:sz w:val="24"/>
          <w:szCs w:val="24"/>
        </w:rPr>
        <w:t>NH</w:t>
      </w:r>
      <w:r>
        <w:rPr>
          <w:rFonts w:cs="ArialMT"/>
          <w:iCs/>
          <w:sz w:val="24"/>
          <w:szCs w:val="24"/>
          <w:vertAlign w:val="subscript"/>
        </w:rPr>
        <w:t>3</w:t>
      </w:r>
      <w:r>
        <w:rPr>
          <w:rFonts w:cs="ArialMT"/>
          <w:iCs/>
          <w:sz w:val="24"/>
          <w:szCs w:val="24"/>
        </w:rPr>
        <w:t>(g) + HCl(g)</w:t>
      </w:r>
      <w:r>
        <w:rPr>
          <w:rFonts w:cs="ArialMT"/>
          <w:iCs/>
          <w:sz w:val="24"/>
          <w:szCs w:val="24"/>
        </w:rPr>
        <w:t>=&gt;</w:t>
      </w:r>
      <w:r>
        <w:rPr>
          <w:rFonts w:cs="ArialMT"/>
          <w:iCs/>
          <w:sz w:val="24"/>
          <w:szCs w:val="24"/>
        </w:rPr>
        <w:t xml:space="preserve"> NH</w:t>
      </w:r>
      <w:r>
        <w:rPr>
          <w:rFonts w:cs="ArialMT"/>
          <w:iCs/>
          <w:sz w:val="24"/>
          <w:szCs w:val="24"/>
          <w:vertAlign w:val="subscript"/>
        </w:rPr>
        <w:t>4</w:t>
      </w:r>
      <w:r>
        <w:rPr>
          <w:rFonts w:cs="ArialMT"/>
          <w:iCs/>
          <w:sz w:val="24"/>
          <w:szCs w:val="24"/>
        </w:rPr>
        <w:t>Cl(s)</w:t>
      </w:r>
    </w:p>
    <w:p>
      <w:pPr>
        <w:pStyle w:val="style0"/>
        <w:autoSpaceDE w:val="false"/>
        <w:autoSpaceDN w:val="false"/>
        <w:adjustRightInd w:val="false"/>
        <w:spacing w:after="0" w:lineRule="auto" w:line="240"/>
        <w:rPr>
          <w:rFonts w:cs="ArialMT"/>
          <w:iCs/>
          <w:sz w:val="24"/>
          <w:szCs w:val="24"/>
        </w:rPr>
      </w:pPr>
      <w:r>
        <w:rPr>
          <w:rFonts w:cs="ArialMT"/>
          <w:iCs/>
          <w:sz w:val="24"/>
          <w:szCs w:val="24"/>
        </w:rPr>
        <w:t>Given that S(NH</w:t>
      </w:r>
      <w:r>
        <w:rPr>
          <w:rFonts w:cs="ArialMT"/>
          <w:iCs/>
          <w:sz w:val="24"/>
          <w:szCs w:val="24"/>
          <w:vertAlign w:val="subscript"/>
        </w:rPr>
        <w:t>3</w:t>
      </w:r>
      <w:r>
        <w:rPr>
          <w:rFonts w:cs="ArialMT"/>
          <w:iCs/>
          <w:sz w:val="24"/>
          <w:szCs w:val="24"/>
        </w:rPr>
        <w:t>(g)) = 111.3 J/K·mol, S(HCl(g)) = 267.3 J/K·mol, S(NH</w:t>
      </w:r>
      <w:r>
        <w:rPr>
          <w:rFonts w:cs="ArialMT"/>
          <w:iCs/>
          <w:sz w:val="24"/>
          <w:szCs w:val="24"/>
          <w:vertAlign w:val="subscript"/>
        </w:rPr>
        <w:t>4</w:t>
      </w:r>
      <w:r>
        <w:rPr>
          <w:rFonts w:cs="ArialMT"/>
          <w:iCs/>
          <w:sz w:val="24"/>
          <w:szCs w:val="24"/>
        </w:rPr>
        <w:t>Cl(s)) = 94.56 J/K·mol .</w:t>
      </w:r>
    </w:p>
    <w:p>
      <w:pPr>
        <w:pStyle w:val="style0"/>
        <w:autoSpaceDE w:val="false"/>
        <w:autoSpaceDN w:val="false"/>
        <w:adjustRightInd w:val="false"/>
        <w:spacing w:after="0" w:lineRule="auto" w:line="240"/>
        <w:rPr>
          <w:rFonts w:cs="ArialMT"/>
          <w:b/>
          <w:iCs/>
          <w:color w:val="009900"/>
          <w:sz w:val="24"/>
          <w:szCs w:val="24"/>
        </w:rPr>
      </w:pPr>
    </w:p>
    <w:p>
      <w:pPr>
        <w:pStyle w:val="style0"/>
        <w:autoSpaceDE w:val="false"/>
        <w:autoSpaceDN w:val="false"/>
        <w:adjustRightInd w:val="false"/>
        <w:spacing w:after="0" w:lineRule="auto" w:line="240"/>
        <w:rPr>
          <w:rFonts w:cs="ArialMT"/>
          <w:b/>
          <w:iCs/>
          <w:color w:val="009900"/>
          <w:sz w:val="24"/>
          <w:szCs w:val="24"/>
        </w:rPr>
      </w:pPr>
      <w:r>
        <w:rPr>
          <w:rFonts w:cs="ArialMT"/>
          <w:b/>
          <w:iCs/>
          <w:color w:val="009900"/>
          <w:sz w:val="24"/>
          <w:szCs w:val="24"/>
        </w:rPr>
        <w:t>Solution:</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ΔSrxn = Sproducts - Sreactants</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S(NH</w:t>
      </w:r>
      <w:r>
        <w:rPr>
          <w:rFonts w:cs="ArialMT"/>
          <w:iCs/>
          <w:sz w:val="24"/>
          <w:szCs w:val="24"/>
          <w:vertAlign w:val="subscript"/>
        </w:rPr>
        <w:t>4</w:t>
      </w:r>
      <w:r>
        <w:rPr>
          <w:rFonts w:cs="ArialMT"/>
          <w:iCs/>
          <w:sz w:val="24"/>
          <w:szCs w:val="24"/>
        </w:rPr>
        <w:t>Cl(s)) - [S(NH</w:t>
      </w:r>
      <w:r>
        <w:rPr>
          <w:rFonts w:cs="ArialMT"/>
          <w:iCs/>
          <w:sz w:val="24"/>
          <w:szCs w:val="24"/>
          <w:vertAlign w:val="subscript"/>
        </w:rPr>
        <w:t>3</w:t>
      </w:r>
      <w:r>
        <w:rPr>
          <w:rFonts w:cs="ArialMT"/>
          <w:iCs/>
          <w:sz w:val="24"/>
          <w:szCs w:val="24"/>
        </w:rPr>
        <w:t>(g)) + S(HCl(g))]</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(94.56 J/K·mol) - (193 J/K·mol + 187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(94.56 J/K·mol) - (380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-285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Therefore NH</w:t>
      </w:r>
      <w:r>
        <w:rPr>
          <w:rFonts w:cs="ArialMT"/>
          <w:iCs/>
          <w:sz w:val="24"/>
          <w:szCs w:val="24"/>
          <w:vertAlign w:val="subscript"/>
        </w:rPr>
        <w:t>3</w:t>
      </w:r>
      <w:r>
        <w:rPr>
          <w:rFonts w:cs="ArialMT"/>
          <w:iCs/>
          <w:sz w:val="24"/>
          <w:szCs w:val="24"/>
        </w:rPr>
        <w:t>(g) + HCl(g)</w:t>
      </w:r>
      <w:r>
        <w:rPr>
          <w:rFonts w:cs="ArialMT"/>
          <w:iCs/>
          <w:sz w:val="24"/>
          <w:szCs w:val="24"/>
        </w:rPr>
        <w:t>=&gt;</w:t>
      </w:r>
      <w:r>
        <w:rPr>
          <w:rFonts w:cs="ArialMT"/>
          <w:iCs/>
          <w:sz w:val="24"/>
          <w:szCs w:val="24"/>
        </w:rPr>
        <w:t xml:space="preserve"> NH</w:t>
      </w:r>
      <w:r>
        <w:rPr>
          <w:rFonts w:cs="ArialMT"/>
          <w:iCs/>
          <w:sz w:val="24"/>
          <w:szCs w:val="24"/>
          <w:vertAlign w:val="subscript"/>
        </w:rPr>
        <w:t>4</w:t>
      </w:r>
      <w:r>
        <w:rPr>
          <w:rFonts w:cs="ArialMT"/>
          <w:iCs/>
          <w:sz w:val="24"/>
          <w:szCs w:val="24"/>
        </w:rPr>
        <w:t>Cl(s) ΔSrxn = -285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What does it means when ΔSrxn is negative? In this system, two gases are coming together to form a solidand the value of ΔSrxn is negative. We can make a conclusion that if the order of the system increases, thenthe change in entropy value (ΔS) will be negative. In other words, if a system goes from a state of high disorder(two moles of gas) to a state of low disorder (one mole of solid), the entropy change is negative.</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 Let’stry another example.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b/>
          <w:iCs/>
          <w:color w:val="0000ff"/>
          <w:sz w:val="24"/>
          <w:szCs w:val="24"/>
        </w:rPr>
        <w:t>Sample question 2:</w:t>
      </w:r>
      <w:r>
        <w:rPr>
          <w:rFonts w:cs="ArialMT"/>
          <w:iCs/>
          <w:sz w:val="24"/>
          <w:szCs w:val="24"/>
        </w:rPr>
        <w:t xml:space="preserve"> For the reaction CaCO</w:t>
      </w:r>
      <w:r>
        <w:rPr>
          <w:rFonts w:cs="ArialMT"/>
          <w:iCs/>
          <w:sz w:val="24"/>
          <w:szCs w:val="24"/>
          <w:vertAlign w:val="subscript"/>
        </w:rPr>
        <w:t>3</w:t>
      </w:r>
      <w:r>
        <w:rPr>
          <w:rFonts w:cs="ArialMT"/>
          <w:iCs/>
          <w:sz w:val="24"/>
          <w:szCs w:val="24"/>
        </w:rPr>
        <w:t>(s)</w:t>
      </w:r>
      <w:r>
        <w:rPr>
          <w:rFonts w:cs="ArialMT"/>
          <w:iCs/>
          <w:sz w:val="24"/>
          <w:szCs w:val="24"/>
        </w:rPr>
        <w:t>=&gt;</w:t>
      </w:r>
      <w:r>
        <w:rPr>
          <w:rFonts w:cs="ArialMT"/>
          <w:iCs/>
          <w:sz w:val="24"/>
          <w:szCs w:val="24"/>
        </w:rPr>
        <w:t xml:space="preserve"> CaO(s) + CO</w:t>
      </w:r>
      <w:r>
        <w:rPr>
          <w:rFonts w:cs="ArialMT"/>
          <w:iCs/>
          <w:sz w:val="24"/>
          <w:szCs w:val="24"/>
          <w:vertAlign w:val="subscript"/>
        </w:rPr>
        <w:t>2</w:t>
      </w:r>
      <w:r>
        <w:rPr>
          <w:rFonts w:cs="ArialMT"/>
          <w:iCs/>
          <w:sz w:val="24"/>
          <w:szCs w:val="24"/>
        </w:rPr>
        <w:t>(g) at 25°C, calculate the value of ΔSrxn.</w:t>
      </w:r>
    </w:p>
    <w:p>
      <w:pPr>
        <w:pStyle w:val="style0"/>
        <w:autoSpaceDE w:val="false"/>
        <w:autoSpaceDN w:val="false"/>
        <w:adjustRightInd w:val="false"/>
        <w:spacing w:after="0" w:lineRule="auto" w:line="240"/>
        <w:rPr>
          <w:rFonts w:cs="ArialMT"/>
          <w:iCs/>
          <w:sz w:val="24"/>
          <w:szCs w:val="24"/>
        </w:rPr>
      </w:pPr>
      <w:r>
        <w:rPr>
          <w:rFonts w:cs="ArialMT"/>
          <w:iCs/>
          <w:sz w:val="24"/>
          <w:szCs w:val="24"/>
        </w:rPr>
        <w:t>Given S(CaCO</w:t>
      </w:r>
      <w:r>
        <w:rPr>
          <w:rFonts w:cs="ArialMT"/>
          <w:iCs/>
          <w:sz w:val="24"/>
          <w:szCs w:val="24"/>
          <w:vertAlign w:val="subscript"/>
        </w:rPr>
        <w:t>3</w:t>
      </w:r>
      <w:r>
        <w:rPr>
          <w:rFonts w:cs="ArialMT"/>
          <w:iCs/>
          <w:sz w:val="24"/>
          <w:szCs w:val="24"/>
        </w:rPr>
        <w:t>(s)) = 92.9 J/K·mol; S(CaO(s)) = 39.8 J/K·mol; and S(CO</w:t>
      </w:r>
      <w:r>
        <w:rPr>
          <w:rFonts w:cs="ArialMT"/>
          <w:iCs/>
          <w:sz w:val="24"/>
          <w:szCs w:val="24"/>
          <w:vertAlign w:val="subscript"/>
        </w:rPr>
        <w:t>2</w:t>
      </w:r>
      <w:r>
        <w:rPr>
          <w:rFonts w:cs="ArialMT"/>
          <w:iCs/>
          <w:sz w:val="24"/>
          <w:szCs w:val="24"/>
        </w:rPr>
        <w:t>(g)) = 213.6 J/K·mol.</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b/>
          <w:iCs/>
          <w:color w:val="009900"/>
          <w:sz w:val="24"/>
          <w:szCs w:val="24"/>
        </w:rPr>
      </w:pPr>
      <w:r>
        <w:rPr>
          <w:rFonts w:cs="ArialMT"/>
          <w:b/>
          <w:iCs/>
          <w:color w:val="009900"/>
          <w:sz w:val="24"/>
          <w:szCs w:val="24"/>
        </w:rPr>
        <w:t>Solution:</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ΔSrxn = Sproducts - Sreactants</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[S(CaO(s)) + S(CO</w:t>
      </w:r>
      <w:r>
        <w:rPr>
          <w:rFonts w:cs="ArialMT"/>
          <w:iCs/>
          <w:sz w:val="24"/>
          <w:szCs w:val="24"/>
          <w:vertAlign w:val="subscript"/>
        </w:rPr>
        <w:t>2</w:t>
      </w:r>
      <w:r>
        <w:rPr>
          <w:rFonts w:cs="ArialMT"/>
          <w:iCs/>
          <w:sz w:val="24"/>
          <w:szCs w:val="24"/>
        </w:rPr>
        <w:t>(g))] - S(CaCO</w:t>
      </w:r>
      <w:r>
        <w:rPr>
          <w:rFonts w:cs="ArialMT"/>
          <w:iCs/>
          <w:sz w:val="24"/>
          <w:szCs w:val="24"/>
          <w:vertAlign w:val="subscript"/>
        </w:rPr>
        <w:t>3</w:t>
      </w:r>
      <w:r>
        <w:rPr>
          <w:rFonts w:cs="ArialMT"/>
          <w:iCs/>
          <w:sz w:val="24"/>
          <w:szCs w:val="24"/>
        </w:rPr>
        <w:t>(s))</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[39.8 J/K·mol + 213.6 J/K·mol] - (92.9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ΔSrxn = (253.4 J/K·mol) - (92.9 J/K·mol)</w:t>
      </w:r>
    </w:p>
    <w:p>
      <w:pPr>
        <w:pStyle w:val="style157"/>
        <w:rPr/>
      </w:pPr>
      <w:r>
        <w:t>ΔSrxn = 160.5 J/K·mol</w:t>
      </w:r>
    </w:p>
    <w:p>
      <w:pPr>
        <w:pStyle w:val="style157"/>
        <w:rPr/>
      </w:pPr>
    </w:p>
    <w:p>
      <w:pPr>
        <w:pStyle w:val="style0"/>
        <w:autoSpaceDE w:val="false"/>
        <w:autoSpaceDN w:val="false"/>
        <w:adjustRightInd w:val="false"/>
        <w:spacing w:after="0" w:lineRule="auto" w:line="240"/>
        <w:rPr>
          <w:rFonts w:cs="ArialMT"/>
          <w:iCs/>
          <w:sz w:val="24"/>
          <w:szCs w:val="24"/>
        </w:rPr>
      </w:pPr>
      <w:r>
        <w:rPr>
          <w:rFonts w:cs="ArialMT"/>
          <w:iCs/>
          <w:sz w:val="24"/>
          <w:szCs w:val="24"/>
        </w:rPr>
        <w:t>Therefore: CaCO</w:t>
      </w:r>
      <w:r>
        <w:rPr>
          <w:rFonts w:cs="ArialMT"/>
          <w:iCs/>
          <w:sz w:val="24"/>
          <w:szCs w:val="24"/>
          <w:vertAlign w:val="subscript"/>
        </w:rPr>
        <w:t>3</w:t>
      </w:r>
      <w:r>
        <w:rPr>
          <w:rFonts w:cs="ArialMT"/>
          <w:iCs/>
          <w:sz w:val="24"/>
          <w:szCs w:val="24"/>
        </w:rPr>
        <w:t>(s) CaO(s) + CO</w:t>
      </w:r>
      <w:r>
        <w:rPr>
          <w:rFonts w:cs="ArialMT"/>
          <w:iCs/>
          <w:sz w:val="24"/>
          <w:szCs w:val="24"/>
          <w:vertAlign w:val="subscript"/>
        </w:rPr>
        <w:t>2</w:t>
      </w:r>
      <w:r>
        <w:rPr>
          <w:rFonts w:cs="ArialMT"/>
          <w:iCs/>
          <w:sz w:val="24"/>
          <w:szCs w:val="24"/>
        </w:rPr>
        <w:t>(g) ΔSrxn = 160.5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In this problem, the system becomes more disordered since a </w:t>
      </w:r>
      <w:r>
        <w:rPr>
          <w:rFonts w:cs="ArialMT"/>
          <w:iCs/>
          <w:sz w:val="24"/>
          <w:szCs w:val="24"/>
        </w:rPr>
        <w:t>solid and a gas are the products</w:t>
      </w:r>
      <w:r>
        <w:rPr>
          <w:rFonts w:cs="ArialMT"/>
          <w:iCs/>
          <w:sz w:val="24"/>
          <w:szCs w:val="24"/>
        </w:rPr>
        <w:t xml:space="preserve">. The valueof the entropy change for the reaction is positive. We make a conclusion that if the disorder of the reactionincreases, then the change in entropy value (ΔS) will be positive. In </w:t>
      </w:r>
      <w:r>
        <w:rPr>
          <w:rFonts w:cs="ArialMT"/>
          <w:iCs/>
          <w:sz w:val="24"/>
          <w:szCs w:val="24"/>
        </w:rPr>
        <w:t>other words, if a system goes from astate of low disorder to a state of high disorder, the entropy change is positive.</w:t>
      </w:r>
    </w:p>
    <w:p>
      <w:pPr>
        <w:pStyle w:val="style157"/>
        <w:rPr/>
      </w:pPr>
    </w:p>
    <w:p>
      <w:pPr>
        <w:pStyle w:val="style157"/>
        <w:rPr>
          <w:rFonts w:eastAsia="Arial-BoldMT"/>
        </w:rPr>
      </w:pPr>
    </w:p>
    <w:p>
      <w:pPr>
        <w:pStyle w:val="style157"/>
        <w:rPr/>
      </w:pPr>
    </w:p>
    <w:p>
      <w:pPr>
        <w:pStyle w:val="style157"/>
        <w:rPr/>
      </w:pPr>
      <w:r>
        <w:t>GIBB’S FREE ENERGY</w:t>
      </w:r>
    </w:p>
    <w:p>
      <w:pPr>
        <w:pStyle w:val="style0"/>
        <w:numPr>
          <w:ilvl w:val="0"/>
          <w:numId w:val="101"/>
        </w:numPr>
        <w:autoSpaceDE w:val="false"/>
        <w:autoSpaceDN w:val="false"/>
        <w:adjustRightInd w:val="false"/>
        <w:spacing w:after="0" w:lineRule="auto" w:line="240"/>
        <w:rPr>
          <w:rFonts w:cs="ArialMT" w:eastAsia="Arial-BoldMT"/>
          <w:iCs/>
          <w:sz w:val="24"/>
          <w:szCs w:val="24"/>
        </w:rPr>
      </w:pPr>
      <w:r>
        <w:rPr>
          <w:rFonts w:cs="Arial-BoldMT" w:eastAsia="Arial-BoldMT"/>
          <w:b/>
          <w:bCs/>
          <w:iCs/>
          <w:sz w:val="24"/>
          <w:szCs w:val="24"/>
        </w:rPr>
        <w:t xml:space="preserve">Gibbs free energy </w:t>
      </w:r>
      <w:r>
        <w:rPr>
          <w:rFonts w:cs="ArialMT" w:eastAsia="Arial-BoldMT"/>
          <w:iCs/>
          <w:sz w:val="24"/>
          <w:szCs w:val="24"/>
        </w:rPr>
        <w:t>is defined as the maximum energy available to do useful workand can be determined by the combined effect of the change in the enthalpy of the system and change inthe entropy of the reaction measured at a specific temperature.</w:t>
      </w:r>
    </w:p>
    <w:p>
      <w:pPr>
        <w:pStyle w:val="style0"/>
        <w:numPr>
          <w:ilvl w:val="0"/>
          <w:numId w:val="101"/>
        </w:numPr>
        <w:autoSpaceDE w:val="false"/>
        <w:autoSpaceDN w:val="false"/>
        <w:adjustRightInd w:val="false"/>
        <w:spacing w:after="0" w:lineRule="auto" w:line="240"/>
        <w:rPr>
          <w:rFonts w:cs="ArialMT"/>
          <w:b/>
          <w:iCs/>
          <w:sz w:val="24"/>
          <w:szCs w:val="24"/>
        </w:rPr>
      </w:pPr>
      <w:r>
        <w:rPr>
          <w:rFonts w:cs="ArialMT"/>
          <w:b/>
          <w:iCs/>
          <w:sz w:val="24"/>
          <w:szCs w:val="24"/>
        </w:rPr>
        <w:t xml:space="preserve">ΔG = ΔH </w:t>
      </w:r>
      <w:r>
        <w:rPr>
          <w:rFonts w:cs="ArialMT"/>
          <w:b/>
          <w:iCs/>
          <w:sz w:val="24"/>
          <w:szCs w:val="24"/>
        </w:rPr>
        <w:t>–</w:t>
      </w:r>
      <w:r>
        <w:rPr>
          <w:rFonts w:cs="ArialMT"/>
          <w:b/>
          <w:iCs/>
          <w:sz w:val="24"/>
          <w:szCs w:val="24"/>
        </w:rPr>
        <w:t>TΔS</w:t>
      </w:r>
      <w:r>
        <w:rPr>
          <w:rFonts w:cs="ArialMT"/>
          <w:iCs/>
          <w:sz w:val="24"/>
          <w:szCs w:val="24"/>
        </w:rPr>
        <w:t>This equation tells us that the change in free energy for an equation is equal to the change in enthalpy minus</w:t>
      </w:r>
      <w:r>
        <w:rPr>
          <w:rFonts w:cs="ArialMT"/>
          <w:iCs/>
          <w:sz w:val="24"/>
          <w:szCs w:val="24"/>
        </w:rPr>
        <w:t xml:space="preserve">the change in entropy times the Kelvin temperature. </w:t>
      </w:r>
    </w:p>
    <w:p>
      <w:pPr>
        <w:pStyle w:val="style0"/>
        <w:numPr>
          <w:ilvl w:val="0"/>
          <w:numId w:val="101"/>
        </w:numPr>
        <w:autoSpaceDE w:val="false"/>
        <w:autoSpaceDN w:val="false"/>
        <w:adjustRightInd w:val="false"/>
        <w:spacing w:after="0" w:lineRule="auto" w:line="240"/>
        <w:rPr>
          <w:rFonts w:cs="ArialMT"/>
          <w:b/>
          <w:iCs/>
          <w:sz w:val="24"/>
          <w:szCs w:val="24"/>
        </w:rPr>
      </w:pPr>
      <w:r>
        <w:rPr>
          <w:rFonts w:cs="ArialMT"/>
          <w:iCs/>
          <w:sz w:val="24"/>
          <w:szCs w:val="24"/>
        </w:rPr>
        <w:t>The free energy available is the energy from the changein enthalpy of the bonds less the amount TΔS. Or to look at it another way, the higher the temperature themore the disorder and the less available the energy becomes.</w:t>
      </w:r>
    </w:p>
    <w:p>
      <w:pPr>
        <w:pStyle w:val="style0"/>
        <w:numPr>
          <w:ilvl w:val="0"/>
          <w:numId w:val="101"/>
        </w:numPr>
        <w:autoSpaceDE w:val="false"/>
        <w:autoSpaceDN w:val="false"/>
        <w:adjustRightInd w:val="false"/>
        <w:spacing w:after="0" w:lineRule="auto" w:line="240"/>
        <w:rPr>
          <w:rFonts w:cs="ArialMT"/>
          <w:iCs/>
          <w:sz w:val="24"/>
          <w:szCs w:val="24"/>
        </w:rPr>
      </w:pPr>
      <w:r>
        <w:rPr>
          <w:rFonts w:cs="ArialMT"/>
          <w:iCs/>
          <w:sz w:val="24"/>
          <w:szCs w:val="24"/>
        </w:rPr>
        <w:t>For Gibbs free energy, a spontaneous change is one where ΔG is negative. If a change takes place at low</w:t>
      </w:r>
      <w:r>
        <w:rPr>
          <w:rFonts w:cs="ArialMT"/>
          <w:iCs/>
          <w:sz w:val="24"/>
          <w:szCs w:val="24"/>
        </w:rPr>
        <w:t>temperature and involves little change in entropy, TΔS will be negligible and ΔG will be spontaneous for anexothermic change (-ΔH).</w:t>
      </w:r>
    </w:p>
    <w:p>
      <w:pPr>
        <w:pStyle w:val="style157"/>
        <w:rPr/>
      </w:pPr>
    </w:p>
    <w:p>
      <w:pPr>
        <w:pStyle w:val="style0"/>
        <w:autoSpaceDE w:val="false"/>
        <w:autoSpaceDN w:val="false"/>
        <w:adjustRightInd w:val="false"/>
        <w:spacing w:after="0" w:lineRule="auto" w:line="240"/>
        <w:rPr>
          <w:rFonts w:cs="ArialMT"/>
          <w:iCs/>
          <w:sz w:val="24"/>
          <w:szCs w:val="24"/>
        </w:rPr>
      </w:pPr>
      <w:r>
        <w:rPr>
          <w:rFonts w:cs="ArialMT"/>
          <w:b/>
          <w:iCs/>
          <w:color w:val="0000ff"/>
          <w:sz w:val="24"/>
          <w:szCs w:val="24"/>
        </w:rPr>
        <w:t>Sample question</w:t>
      </w:r>
      <w:r>
        <w:rPr>
          <w:rFonts w:cs="ArialMT"/>
          <w:b/>
          <w:iCs/>
          <w:color w:val="0000ff"/>
          <w:sz w:val="24"/>
          <w:szCs w:val="24"/>
        </w:rPr>
        <w:t xml:space="preserve"> 1</w:t>
      </w:r>
      <w:r>
        <w:rPr>
          <w:rFonts w:cs="ArialMT"/>
          <w:b/>
          <w:iCs/>
          <w:color w:val="0000ff"/>
          <w:sz w:val="24"/>
          <w:szCs w:val="24"/>
        </w:rPr>
        <w:t>:</w:t>
      </w:r>
      <w:r>
        <w:rPr>
          <w:rFonts w:cs="ArialMT"/>
          <w:iCs/>
          <w:sz w:val="24"/>
          <w:szCs w:val="24"/>
        </w:rPr>
        <w:t>In the production of ammonia at 25°C, the entropy was found to be -198.0 J/K·mol. Calculatethe Gibbs free energy for the production of ammonia.</w:t>
      </w:r>
    </w:p>
    <w:p>
      <w:pPr>
        <w:pStyle w:val="style0"/>
        <w:autoSpaceDE w:val="false"/>
        <w:autoSpaceDN w:val="false"/>
        <w:adjustRightInd w:val="false"/>
        <w:spacing w:after="0" w:lineRule="auto" w:line="240"/>
        <w:rPr>
          <w:rFonts w:cs="ArialMT"/>
          <w:iCs/>
          <w:sz w:val="24"/>
          <w:szCs w:val="24"/>
        </w:rPr>
      </w:pPr>
      <w:r>
        <w:rPr>
          <w:rFonts w:cs="ArialMT"/>
          <w:iCs/>
          <w:sz w:val="24"/>
          <w:szCs w:val="24"/>
        </w:rPr>
        <w:t>N</w:t>
      </w:r>
      <w:r>
        <w:rPr>
          <w:rFonts w:cs="ArialMT"/>
          <w:iCs/>
          <w:sz w:val="24"/>
          <w:szCs w:val="24"/>
          <w:vertAlign w:val="subscript"/>
        </w:rPr>
        <w:t>2</w:t>
      </w:r>
      <w:r>
        <w:rPr>
          <w:rFonts w:cs="ArialMT"/>
          <w:iCs/>
          <w:sz w:val="24"/>
          <w:szCs w:val="24"/>
        </w:rPr>
        <w:t>(g</w:t>
      </w:r>
      <w:r>
        <w:rPr>
          <w:rFonts w:cs="ArialMT"/>
          <w:iCs/>
          <w:sz w:val="24"/>
          <w:szCs w:val="24"/>
        </w:rPr>
        <w:t>) + 3</w:t>
      </w:r>
      <w:r>
        <w:rPr>
          <w:rFonts w:cs="ArialMT"/>
          <w:iCs/>
          <w:sz w:val="24"/>
          <w:szCs w:val="24"/>
        </w:rPr>
        <w:t>H</w:t>
      </w:r>
      <w:r>
        <w:rPr>
          <w:rFonts w:cs="ArialMT"/>
          <w:iCs/>
          <w:sz w:val="24"/>
          <w:szCs w:val="24"/>
          <w:vertAlign w:val="subscript"/>
        </w:rPr>
        <w:t>2</w:t>
      </w:r>
      <w:r>
        <w:rPr>
          <w:rFonts w:cs="ArialMT"/>
          <w:iCs/>
          <w:sz w:val="24"/>
          <w:szCs w:val="24"/>
        </w:rPr>
        <w:t>(g)</w:t>
      </w:r>
      <w:r>
        <w:rPr>
          <w:rFonts w:cs="ArialMT"/>
          <w:iCs/>
          <w:sz w:val="24"/>
          <w:szCs w:val="24"/>
        </w:rPr>
        <w:t xml:space="preserve"> =&gt; 2</w:t>
      </w:r>
      <w:r>
        <w:rPr>
          <w:rFonts w:cs="ArialMT"/>
          <w:iCs/>
          <w:sz w:val="24"/>
          <w:szCs w:val="24"/>
        </w:rPr>
        <w:t>NH</w:t>
      </w:r>
      <w:r>
        <w:rPr>
          <w:rFonts w:cs="ArialMT"/>
          <w:iCs/>
          <w:sz w:val="24"/>
          <w:szCs w:val="24"/>
          <w:vertAlign w:val="subscript"/>
        </w:rPr>
        <w:t>3</w:t>
      </w:r>
      <w:r>
        <w:rPr>
          <w:rFonts w:cs="ArialMT"/>
          <w:iCs/>
          <w:sz w:val="24"/>
          <w:szCs w:val="24"/>
        </w:rPr>
        <w:t>(g) ΔH = -93.0 kJ/mol</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b/>
          <w:iCs/>
          <w:color w:val="009900"/>
          <w:sz w:val="24"/>
          <w:szCs w:val="24"/>
        </w:rPr>
      </w:pPr>
      <w:r>
        <w:rPr>
          <w:rFonts w:cs="ArialMT"/>
          <w:b/>
          <w:iCs/>
          <w:color w:val="00990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ΔH = -93.0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T = 25°C + 273.15= 298.15 K</w:t>
      </w:r>
    </w:p>
    <w:p>
      <w:pPr>
        <w:pStyle w:val="style157"/>
        <w:rPr/>
      </w:pPr>
      <w:r>
        <w:t>ΔH = -198.0 J/K·mol</w:t>
      </w:r>
    </w:p>
    <w:p>
      <w:pPr>
        <w:pStyle w:val="style0"/>
        <w:autoSpaceDE w:val="false"/>
        <w:autoSpaceDN w:val="false"/>
        <w:adjustRightInd w:val="false"/>
        <w:spacing w:after="0" w:lineRule="auto" w:line="240"/>
        <w:rPr>
          <w:rFonts w:cs="ArialMT"/>
          <w:iCs/>
          <w:sz w:val="24"/>
          <w:szCs w:val="24"/>
        </w:rPr>
      </w:pPr>
      <w:r>
        <w:rPr>
          <w:rFonts w:cs="ArialMT"/>
          <w:iCs/>
          <w:sz w:val="24"/>
          <w:szCs w:val="24"/>
        </w:rPr>
        <w:t>= -0.198 J/K·mol</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ΔG = ΔH - TΔS</w:t>
      </w:r>
    </w:p>
    <w:p>
      <w:pPr>
        <w:pStyle w:val="style0"/>
        <w:autoSpaceDE w:val="false"/>
        <w:autoSpaceDN w:val="false"/>
        <w:adjustRightInd w:val="false"/>
        <w:spacing w:after="0" w:lineRule="auto" w:line="240"/>
        <w:rPr>
          <w:rFonts w:cs="ArialMT"/>
          <w:iCs/>
          <w:sz w:val="24"/>
          <w:szCs w:val="24"/>
        </w:rPr>
      </w:pPr>
      <w:r>
        <w:rPr>
          <w:rFonts w:cs="ArialMT"/>
          <w:iCs/>
          <w:sz w:val="24"/>
          <w:szCs w:val="24"/>
        </w:rPr>
        <w:t>ΔG = (-93.0 kJ/mol) - (298.15 K)(-0.198 kJ/K·mol)</w:t>
      </w:r>
    </w:p>
    <w:p>
      <w:pPr>
        <w:pStyle w:val="style0"/>
        <w:autoSpaceDE w:val="false"/>
        <w:autoSpaceDN w:val="false"/>
        <w:adjustRightInd w:val="false"/>
        <w:spacing w:after="0" w:lineRule="auto" w:line="240"/>
        <w:rPr>
          <w:rFonts w:cs="ArialMT"/>
          <w:iCs/>
          <w:sz w:val="24"/>
          <w:szCs w:val="24"/>
        </w:rPr>
      </w:pPr>
      <w:r>
        <w:rPr>
          <w:rFonts w:cs="ArialMT"/>
          <w:iCs/>
          <w:sz w:val="24"/>
          <w:szCs w:val="24"/>
        </w:rPr>
        <w:t>ΔG = (-93.0 kJ/mol) - (-59.0 kJ/mol)</w:t>
      </w:r>
    </w:p>
    <w:p>
      <w:pPr>
        <w:pStyle w:val="style157"/>
        <w:rPr/>
      </w:pPr>
      <w:r>
        <w:t>ΔG = -34.0 kJ/mol</w:t>
      </w:r>
    </w:p>
    <w:p>
      <w:pPr>
        <w:pStyle w:val="style157"/>
        <w:rPr/>
      </w:pPr>
    </w:p>
    <w:p>
      <w:pPr>
        <w:pStyle w:val="style0"/>
        <w:autoSpaceDE w:val="false"/>
        <w:autoSpaceDN w:val="false"/>
        <w:adjustRightInd w:val="false"/>
        <w:spacing w:after="0" w:lineRule="auto" w:line="240"/>
        <w:rPr>
          <w:rFonts w:cs="ArialMT"/>
          <w:iCs/>
          <w:sz w:val="24"/>
          <w:szCs w:val="24"/>
        </w:rPr>
      </w:pPr>
      <w:r>
        <w:rPr>
          <w:rFonts w:cs="ArialMT"/>
          <w:b/>
          <w:iCs/>
          <w:color w:val="0000ff"/>
          <w:sz w:val="24"/>
          <w:szCs w:val="24"/>
        </w:rPr>
        <w:t>Sample question</w:t>
      </w:r>
      <w:r>
        <w:rPr>
          <w:rFonts w:cs="ArialMT"/>
          <w:b/>
          <w:iCs/>
          <w:color w:val="0000ff"/>
          <w:sz w:val="24"/>
          <w:szCs w:val="24"/>
        </w:rPr>
        <w:t xml:space="preserve"> 2</w:t>
      </w:r>
      <w:r>
        <w:rPr>
          <w:rFonts w:cs="ArialMT"/>
          <w:b/>
          <w:iCs/>
          <w:color w:val="0000ff"/>
          <w:sz w:val="24"/>
          <w:szCs w:val="24"/>
        </w:rPr>
        <w:t>:</w:t>
      </w:r>
      <w:r>
        <w:rPr>
          <w:rFonts w:cs="ArialMT"/>
          <w:iCs/>
          <w:sz w:val="24"/>
          <w:szCs w:val="24"/>
        </w:rPr>
        <w:t>Calculate ΔG for the reaction Cu(s) + H2O(g) CuO(s) + H2(g) when ΔH = 84.5 kJ/mol, ΔS= -48.7 J/K·mol , and T = 150°C.Is the reaction spontaneous or non-spontaneous at 150°C.</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b/>
          <w:iCs/>
          <w:color w:val="009900"/>
          <w:sz w:val="24"/>
          <w:szCs w:val="24"/>
        </w:rPr>
      </w:pPr>
      <w:r>
        <w:rPr>
          <w:rFonts w:cs="ArialMT"/>
          <w:b/>
          <w:iCs/>
          <w:color w:val="00990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ΔH = 84.5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T = 150°C + 273.15= 423.15 K</w:t>
      </w:r>
    </w:p>
    <w:p>
      <w:pPr>
        <w:pStyle w:val="style0"/>
        <w:autoSpaceDE w:val="false"/>
        <w:autoSpaceDN w:val="false"/>
        <w:adjustRightInd w:val="false"/>
        <w:spacing w:after="0" w:lineRule="auto" w:line="240"/>
        <w:rPr>
          <w:rFonts w:cs="ArialMT"/>
          <w:iCs/>
          <w:sz w:val="24"/>
          <w:szCs w:val="24"/>
        </w:rPr>
      </w:pPr>
      <w:r>
        <w:rPr>
          <w:rFonts w:cs="ArialMT"/>
          <w:iCs/>
          <w:sz w:val="24"/>
          <w:szCs w:val="24"/>
        </w:rPr>
        <w:t>ΔS = -48.7 J/K·mol= -0.0487 kJ/K·mol</w:t>
      </w:r>
    </w:p>
    <w:p>
      <w:pPr>
        <w:pStyle w:val="style0"/>
        <w:autoSpaceDE w:val="false"/>
        <w:autoSpaceDN w:val="false"/>
        <w:adjustRightInd w:val="false"/>
        <w:spacing w:after="0" w:lineRule="auto" w:line="240"/>
        <w:rPr>
          <w:rFonts w:cs="ArialMT"/>
          <w:b/>
          <w:iCs/>
          <w:sz w:val="24"/>
          <w:szCs w:val="24"/>
        </w:rPr>
      </w:pPr>
      <w:r>
        <w:rPr>
          <w:rFonts w:cs="ArialMT"/>
          <w:b/>
          <w:iCs/>
          <w:sz w:val="24"/>
          <w:szCs w:val="24"/>
        </w:rPr>
        <w:t>ΔG = ΔH - TΔS</w:t>
      </w:r>
    </w:p>
    <w:p>
      <w:pPr>
        <w:pStyle w:val="style0"/>
        <w:autoSpaceDE w:val="false"/>
        <w:autoSpaceDN w:val="false"/>
        <w:adjustRightInd w:val="false"/>
        <w:spacing w:after="0" w:lineRule="auto" w:line="240"/>
        <w:rPr>
          <w:rFonts w:cs="ArialMT"/>
          <w:iCs/>
          <w:sz w:val="24"/>
          <w:szCs w:val="24"/>
        </w:rPr>
      </w:pPr>
      <w:r>
        <w:rPr>
          <w:rFonts w:cs="ArialMT"/>
          <w:iCs/>
          <w:sz w:val="24"/>
          <w:szCs w:val="24"/>
        </w:rPr>
        <w:t>G = (84.5 kJ/mol) - (423.15 K)(-0.0487 kJ/K·mol)</w:t>
      </w:r>
    </w:p>
    <w:p>
      <w:pPr>
        <w:pStyle w:val="style0"/>
        <w:autoSpaceDE w:val="false"/>
        <w:autoSpaceDN w:val="false"/>
        <w:adjustRightInd w:val="false"/>
        <w:spacing w:after="0" w:lineRule="auto" w:line="240"/>
        <w:rPr>
          <w:rFonts w:cs="ArialMT"/>
          <w:iCs/>
          <w:sz w:val="24"/>
          <w:szCs w:val="24"/>
        </w:rPr>
      </w:pPr>
      <w:r>
        <w:rPr>
          <w:rFonts w:cs="ArialMT"/>
          <w:iCs/>
          <w:sz w:val="24"/>
          <w:szCs w:val="24"/>
        </w:rPr>
        <w:t>ΔG = (84.5 kJ/mol) - (-20.6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ΔG = 105 kJ/mol</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ΔG is positive so the reaction is non-spontaneous. </w:t>
      </w:r>
    </w:p>
    <w:p>
      <w:pPr>
        <w:pStyle w:val="style157"/>
        <w:rPr/>
      </w:pPr>
    </w:p>
    <w:p>
      <w:pPr>
        <w:pStyle w:val="style157"/>
        <w:rPr/>
      </w:pPr>
    </w:p>
    <w:p>
      <w:pPr>
        <w:pStyle w:val="style157"/>
        <w:rPr/>
      </w:pPr>
    </w:p>
    <w:p>
      <w:pPr>
        <w:pStyle w:val="style157"/>
        <w:rPr>
          <w:b/>
          <w:bCs/>
        </w:rPr>
      </w:pPr>
      <w:r>
        <w:rPr>
          <w:b/>
          <w:bCs/>
        </w:rPr>
        <w:t>CRITERIA FOR SPONTANIETY</w:t>
      </w:r>
    </w:p>
    <w:p>
      <w:pPr>
        <w:pStyle w:val="style157"/>
        <w:rPr/>
      </w:pPr>
      <w:r>
        <w:t>For a reaction to be spontaneous;</w:t>
      </w:r>
    </w:p>
    <w:p>
      <w:pPr>
        <w:pStyle w:val="style157"/>
        <w:numPr>
          <w:ilvl w:val="0"/>
          <w:numId w:val="101"/>
        </w:numPr>
        <w:rPr/>
      </w:pPr>
      <w:r>
        <w:t>ΔS</w:t>
      </w:r>
      <w:r>
        <w:t xml:space="preserve"> </w:t>
      </w:r>
      <w:r>
        <w:t>=</w:t>
      </w:r>
      <w:r>
        <w:t xml:space="preserve"> </w:t>
      </w:r>
      <w:r>
        <w:t>positive</w:t>
      </w:r>
    </w:p>
    <w:p>
      <w:pPr>
        <w:pStyle w:val="style157"/>
        <w:numPr>
          <w:ilvl w:val="0"/>
          <w:numId w:val="101"/>
        </w:numPr>
        <w:rPr/>
      </w:pPr>
      <w:r>
        <w:t>ΔG = negative</w:t>
      </w:r>
    </w:p>
    <w:p>
      <w:pPr>
        <w:pStyle w:val="style157"/>
        <w:rPr/>
      </w:pPr>
      <w:r>
        <w:t xml:space="preserve">Note that when </w:t>
      </w:r>
      <w:r>
        <w:rPr>
          <w:color w:val="009900"/>
        </w:rPr>
        <w:t>ΔG =0</w:t>
      </w:r>
      <w:r>
        <w:t xml:space="preserve">, </w:t>
      </w:r>
      <w:r>
        <w:t>it means that the reaction is at equilibrium</w:t>
      </w:r>
      <w:r>
        <w:t>.</w:t>
      </w:r>
    </w:p>
    <w:p>
      <w:pPr>
        <w:pStyle w:val="style157"/>
        <w:rPr/>
      </w:pPr>
    </w:p>
    <w:p>
      <w:pPr>
        <w:pStyle w:val="style157"/>
        <w:rPr/>
      </w:pPr>
    </w:p>
    <w:p>
      <w:pPr>
        <w:pStyle w:val="style157"/>
        <w:rPr/>
      </w:pPr>
      <w:r>
        <w:t>LAWS OF THERMODYNAMICS</w:t>
      </w:r>
    </w:p>
    <w:p>
      <w:pPr>
        <w:pStyle w:val="style157"/>
        <w:rPr/>
      </w:pPr>
    </w:p>
    <w:p>
      <w:pPr>
        <w:pStyle w:val="style157"/>
        <w:rPr/>
      </w:pPr>
      <w:r>
        <w:t>First Law of Thermodynamics</w:t>
      </w:r>
    </w:p>
    <w:p>
      <w:pPr>
        <w:pStyle w:val="style157"/>
        <w:rPr/>
      </w:pPr>
      <w:r>
        <w:t>First law of thermodynamics, also known as the law of conservation of energy, states that energy can neither be created nor destroyed, but it can be changed from one form to another.</w:t>
      </w:r>
    </w:p>
    <w:p>
      <w:pPr>
        <w:pStyle w:val="style157"/>
        <w:rPr/>
      </w:pPr>
    </w:p>
    <w:p>
      <w:pPr>
        <w:pStyle w:val="style157"/>
        <w:rPr/>
      </w:pPr>
      <w:r>
        <w:t>The first law of thermodynamics may seem abstract, but we will get a clearer idea if we look at a few examples of the first law of thermodynamics.</w:t>
      </w:r>
    </w:p>
    <w:p>
      <w:pPr>
        <w:pStyle w:val="style157"/>
        <w:rPr/>
      </w:pPr>
    </w:p>
    <w:p>
      <w:pPr>
        <w:pStyle w:val="style157"/>
        <w:rPr/>
      </w:pPr>
      <w:r>
        <w:t>First Law Of Thermodynamics Examples:</w:t>
      </w:r>
    </w:p>
    <w:p>
      <w:pPr>
        <w:pStyle w:val="style157"/>
        <w:rPr/>
      </w:pPr>
      <w:r>
        <w:t>Plants convert the radiant energy of sunlight to chemical energy through photosynthesis. We eat plants and convert the chemical energy into kinetic energy while we swim, walk, breathe, and scroll through this page.</w:t>
      </w:r>
    </w:p>
    <w:p>
      <w:pPr>
        <w:pStyle w:val="style157"/>
        <w:rPr/>
      </w:pPr>
      <w:r>
        <w:t>Switching on light may seem to produce energy, but it is electrical energy that is converted.</w:t>
      </w:r>
    </w:p>
    <w:p>
      <w:pPr>
        <w:pStyle w:val="style157"/>
        <w:rPr/>
      </w:pPr>
    </w:p>
    <w:p>
      <w:pPr>
        <w:pStyle w:val="style157"/>
        <w:rPr/>
      </w:pPr>
      <w:r>
        <w:t>Second Law of Thermodynamics</w:t>
      </w:r>
    </w:p>
    <w:p>
      <w:pPr>
        <w:pStyle w:val="style157"/>
        <w:rPr/>
      </w:pPr>
      <w:r>
        <w:t>Second law of thermodynamics states that the entropy in an isolated system always increases. Any isolated system spontaneously evolves towards thermal equilibrium—the state of maximum entropy of the system.</w:t>
      </w:r>
    </w:p>
    <w:p>
      <w:pPr>
        <w:pStyle w:val="style157"/>
        <w:rPr/>
      </w:pPr>
    </w:p>
    <w:p>
      <w:pPr>
        <w:pStyle w:val="style157"/>
        <w:rPr/>
      </w:pPr>
      <w:r>
        <w:t>The entropy of the universe only increases and never decreases. Many individuals take this statement lightly and for granted, but it has an extensive impact and consequence.</w:t>
      </w:r>
    </w:p>
    <w:p>
      <w:pPr>
        <w:pStyle w:val="style157"/>
        <w:rPr/>
      </w:pPr>
    </w:p>
    <w:p>
      <w:pPr>
        <w:pStyle w:val="style157"/>
        <w:rPr/>
      </w:pPr>
      <w:r>
        <w:t>Visualizing the second law of thermodynamics</w:t>
      </w:r>
    </w:p>
    <w:p>
      <w:pPr>
        <w:pStyle w:val="style157"/>
        <w:rPr/>
      </w:pPr>
      <w:r>
        <w:t>If a room is not tidied or cleaned, it invariably becomes more messy and disorderly with time. When the room is cleaned, its entropy decreases, but the effort to clean it has resulted in increased entropy outside the room exceeding the entropy lost.</w:t>
      </w:r>
    </w:p>
    <w:p>
      <w:pPr>
        <w:pStyle w:val="style157"/>
        <w:rPr/>
      </w:pPr>
    </w:p>
    <w:p>
      <w:pPr>
        <w:pStyle w:val="style157"/>
        <w:rPr/>
      </w:pPr>
    </w:p>
    <w:p>
      <w:pPr>
        <w:pStyle w:val="style157"/>
        <w:rPr/>
      </w:pPr>
    </w:p>
    <w:p>
      <w:pPr>
        <w:pStyle w:val="style157"/>
        <w:rPr/>
      </w:pPr>
    </w:p>
    <w:p>
      <w:pPr>
        <w:pStyle w:val="style157"/>
        <w:rPr/>
      </w:pPr>
      <w:r>
        <w:t>Third law of thermodynamics states that the entropy of a system approaches a constant value as the temperature approaches absolute zero.</w:t>
      </w:r>
    </w:p>
    <w:p>
      <w:pPr>
        <w:pStyle w:val="style157"/>
        <w:rPr/>
      </w:pPr>
    </w:p>
    <w:p>
      <w:pPr>
        <w:pStyle w:val="style157"/>
        <w:rPr/>
      </w:pPr>
      <w:r>
        <w:t>The entropy of a pure crystalline substance (perfect order) at absolute zero temperature is zero. This statement holds true if the perfect crystal has only one state with minimum energy.</w:t>
      </w:r>
    </w:p>
    <w:p>
      <w:pPr>
        <w:pStyle w:val="style157"/>
        <w:rPr/>
      </w:pPr>
    </w:p>
    <w:p>
      <w:pPr>
        <w:pStyle w:val="style157"/>
        <w:rPr/>
      </w:pPr>
      <w:r>
        <w:t>Third Law Of Thermodynamics Examples:</w:t>
      </w:r>
    </w:p>
    <w:p>
      <w:pPr>
        <w:pStyle w:val="style157"/>
        <w:rPr/>
      </w:pPr>
      <w:r>
        <w:t>Let us consider steam as an example to understand the third law of thermodynamics step by step:</w:t>
      </w:r>
    </w:p>
    <w:p>
      <w:pPr>
        <w:pStyle w:val="style157"/>
        <w:rPr/>
      </w:pPr>
    </w:p>
    <w:p>
      <w:pPr>
        <w:pStyle w:val="style157"/>
        <w:rPr/>
      </w:pPr>
      <w:r>
        <w:t>The molecules within it move freely and have high entropy.</w:t>
      </w:r>
    </w:p>
    <w:p>
      <w:pPr>
        <w:pStyle w:val="style157"/>
        <w:rPr/>
      </w:pPr>
      <w:r>
        <w:t>If one decreases the temperature below 100 °C, the steam gets converted to water, where the movement of molecules is restricted, decreasing the entropy of water.</w:t>
      </w:r>
    </w:p>
    <w:p>
      <w:pPr>
        <w:pStyle w:val="style157"/>
        <w:rPr/>
      </w:pPr>
      <w:r>
        <w:t>When water is further cooled below 0 °C, it gets converted to solid ice. In this state, the movement of molecules is further restricted and the entropy of the system reduces more.</w:t>
      </w:r>
    </w:p>
    <w:p>
      <w:pPr>
        <w:pStyle w:val="style157"/>
        <w:rPr/>
      </w:pPr>
      <w:r>
        <w:t>As the temperature of the ice further reduces, the movement of the molecules in them is restricted further and the entropy of the substance goes on decreasing.</w:t>
      </w:r>
    </w:p>
    <w:p>
      <w:pPr>
        <w:pStyle w:val="style157"/>
        <w:rPr/>
      </w:pPr>
      <w:r>
        <w:t>When the ice is cooled to absolute zero, ideally, the entropy should be zero. But in reality, it is impossible to cool any substance to zero.</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b/>
          <w:bCs/>
        </w:rPr>
      </w:pPr>
      <w:r>
        <w:rPr>
          <w:b/>
          <w:bCs/>
          <w:lang w:val="en-US"/>
        </w:rPr>
        <w:t>WEEK 5: MASS-VOLUME (</w:t>
      </w:r>
      <w:r>
        <w:rPr>
          <w:b/>
          <w:bCs/>
        </w:rPr>
        <w:t>STOICHIOMETRY</w:t>
      </w:r>
      <w:r>
        <w:rPr>
          <w:b/>
          <w:bCs/>
          <w:lang w:val="en-US"/>
        </w:rPr>
        <w:t>)</w:t>
      </w:r>
    </w:p>
    <w:p>
      <w:pPr>
        <w:pStyle w:val="style157"/>
        <w:rPr>
          <w:b w:val="false"/>
          <w:bCs w:val="false"/>
        </w:rPr>
      </w:pPr>
    </w:p>
    <w:p>
      <w:pPr>
        <w:pStyle w:val="style157"/>
        <w:rPr>
          <w:b w:val="false"/>
          <w:bCs w:val="false"/>
        </w:rPr>
      </w:pPr>
    </w:p>
    <w:p>
      <w:pPr>
        <w:pStyle w:val="style157"/>
        <w:rPr>
          <w:b/>
          <w:bCs/>
        </w:rPr>
      </w:pPr>
      <w:r>
        <w:rPr>
          <w:b/>
          <w:bCs/>
        </w:rPr>
        <w:t xml:space="preserve">Stoichiometry is pronounced as stoy – key – om – e - tree. It is the calculation of the quantities of reactants and products involved in a chemical reaction. Stoichiometry is often based on the relationship between mass and moles, and volumes or moles and number of atoms (6.023×1023 ions/particles/atoms). It is also based on balanced chemical reactions. Stoichiometry is the branch of chemistry which tells us the quantitative relationship between reactants and products in a balanced chemical equation. </w:t>
      </w:r>
    </w:p>
    <w:p>
      <w:pPr>
        <w:pStyle w:val="style157"/>
        <w:rPr>
          <w:b/>
          <w:bCs/>
        </w:rPr>
      </w:pPr>
      <w:r>
        <w:rPr>
          <w:b/>
          <w:bCs/>
        </w:rPr>
        <w:t>✓Stoichiometry is simply the mathematics behind chemistry. Given enough information, one can use stoichiometry to calculate masses, vplume, moles, and percents within a chemical equation.</w:t>
      </w:r>
    </w:p>
    <w:p>
      <w:pPr>
        <w:pStyle w:val="style157"/>
        <w:rPr>
          <w:b/>
          <w:bCs/>
        </w:rPr>
      </w:pPr>
    </w:p>
    <w:p>
      <w:pPr>
        <w:pStyle w:val="style157"/>
        <w:rPr>
          <w:b/>
          <w:bCs/>
        </w:rPr>
      </w:pPr>
      <w:r>
        <w:rPr>
          <w:b/>
          <w:bCs/>
        </w:rPr>
        <w:t>ASSUMPTIONS:</w:t>
      </w:r>
    </w:p>
    <w:p>
      <w:pPr>
        <w:pStyle w:val="style157"/>
        <w:rPr>
          <w:b/>
          <w:bCs/>
        </w:rPr>
      </w:pPr>
      <w:r>
        <w:rPr>
          <w:b/>
          <w:bCs/>
        </w:rPr>
        <w:t xml:space="preserve">All the reactants are completely converted to the product and there is no side reaction occurring. </w:t>
      </w:r>
    </w:p>
    <w:p>
      <w:pPr>
        <w:pStyle w:val="style157"/>
        <w:rPr>
          <w:b/>
          <w:bCs/>
        </w:rPr>
      </w:pPr>
      <w:r>
        <w:rPr>
          <w:b/>
          <w:bCs/>
        </w:rPr>
        <w:t>When discussing about chemical reaction, the following two laws are kept in mind;</w:t>
      </w:r>
    </w:p>
    <w:p>
      <w:pPr>
        <w:pStyle w:val="style157"/>
        <w:rPr>
          <w:b/>
          <w:bCs/>
        </w:rPr>
      </w:pPr>
      <w:r>
        <w:rPr>
          <w:b/>
          <w:bCs/>
        </w:rPr>
        <w:t>The law of conservation of mass</w:t>
      </w:r>
    </w:p>
    <w:p>
      <w:pPr>
        <w:pStyle w:val="style157"/>
        <w:rPr>
          <w:b/>
          <w:bCs/>
        </w:rPr>
      </w:pPr>
      <w:r>
        <w:rPr>
          <w:b/>
          <w:bCs/>
        </w:rPr>
        <w:t>The law of definite proportions</w:t>
      </w:r>
    </w:p>
    <w:p>
      <w:pPr>
        <w:pStyle w:val="style157"/>
        <w:rPr>
          <w:b/>
          <w:bCs/>
        </w:rPr>
      </w:pPr>
    </w:p>
    <w:p>
      <w:pPr>
        <w:pStyle w:val="style157"/>
        <w:rPr>
          <w:b/>
          <w:bCs/>
        </w:rPr>
      </w:pPr>
      <w:r>
        <w:rPr>
          <w:b/>
          <w:bCs/>
        </w:rPr>
        <w:t>Stoichiometry is very essential as it talks about many relationships;</w:t>
      </w:r>
    </w:p>
    <w:p>
      <w:pPr>
        <w:pStyle w:val="style157"/>
        <w:rPr>
          <w:b/>
          <w:bCs/>
        </w:rPr>
      </w:pPr>
      <w:r>
        <w:rPr>
          <w:b/>
          <w:bCs/>
        </w:rPr>
        <w:t>Mass-Mass relationship</w:t>
      </w:r>
    </w:p>
    <w:p>
      <w:pPr>
        <w:pStyle w:val="style157"/>
        <w:rPr>
          <w:b/>
          <w:bCs/>
        </w:rPr>
      </w:pPr>
      <w:r>
        <w:rPr>
          <w:b/>
          <w:bCs/>
        </w:rPr>
        <w:t>Mass-Mole relationship</w:t>
      </w:r>
    </w:p>
    <w:p>
      <w:pPr>
        <w:pStyle w:val="style157"/>
        <w:rPr>
          <w:b/>
          <w:bCs/>
        </w:rPr>
      </w:pPr>
      <w:r>
        <w:rPr>
          <w:b/>
          <w:bCs/>
        </w:rPr>
        <w:t>Mass-Volume relationship</w:t>
      </w:r>
    </w:p>
    <w:p>
      <w:pPr>
        <w:pStyle w:val="style157"/>
        <w:rPr>
          <w:b/>
          <w:bCs/>
        </w:rPr>
      </w:pPr>
    </w:p>
    <w:p>
      <w:pPr>
        <w:pStyle w:val="style157"/>
        <w:rPr>
          <w:b/>
          <w:bCs/>
        </w:rPr>
      </w:pPr>
      <w:r>
        <w:rPr>
          <w:b/>
          <w:bCs/>
        </w:rPr>
        <w:t>Suppose you are given the chemical equation below to interpret:</w:t>
      </w:r>
    </w:p>
    <w:p>
      <w:pPr>
        <w:pStyle w:val="style157"/>
        <w:rPr>
          <w:b/>
          <w:bCs/>
        </w:rPr>
      </w:pPr>
    </w:p>
    <w:p>
      <w:pPr>
        <w:pStyle w:val="style157"/>
        <w:rPr>
          <w:b/>
          <w:bCs/>
        </w:rPr>
      </w:pPr>
      <w:r>
        <w:rPr>
          <w:b/>
          <w:bCs/>
        </w:rPr>
        <w:t>2 moles of hydrogen + 1 mole of oxygen → s moles of water vapour.</w:t>
      </w:r>
    </w:p>
    <w:p>
      <w:pPr>
        <w:pStyle w:val="style157"/>
        <w:rPr>
          <w:b/>
          <w:bCs/>
        </w:rPr>
      </w:pPr>
      <w:r>
        <w:rPr>
          <w:b/>
          <w:bCs/>
        </w:rPr>
        <w:t>2(2g/mol) = 4g of H2 + 1(32g/mol) of O2→ 2(18g/mol) = 36g water of water vapour</w:t>
      </w:r>
    </w:p>
    <w:p>
      <w:pPr>
        <w:pStyle w:val="style157"/>
        <w:rPr>
          <w:b/>
          <w:bCs/>
        </w:rPr>
      </w:pPr>
      <w:r>
        <w:rPr>
          <w:b/>
          <w:bCs/>
        </w:rPr>
        <w:t>2(22.4 L) = 44.8 L of H2 + 1(22.4 L) of O2→ 2(22.4 L) = 44.8 L of water vapour</w:t>
      </w:r>
    </w:p>
    <w:p>
      <w:pPr>
        <w:pStyle w:val="style157"/>
        <w:rPr>
          <w:b/>
          <w:bCs/>
        </w:rPr>
      </w:pPr>
    </w:p>
    <w:p>
      <w:pPr>
        <w:pStyle w:val="style157"/>
        <w:rPr>
          <w:b/>
          <w:bCs/>
        </w:rPr>
      </w:pPr>
      <w:r>
        <w:rPr>
          <w:b/>
          <w:bCs/>
        </w:rPr>
        <w:t>The above equation is interpreted as:</w:t>
      </w:r>
    </w:p>
    <w:p>
      <w:pPr>
        <w:pStyle w:val="style157"/>
        <w:rPr>
          <w:b/>
          <w:bCs/>
        </w:rPr>
      </w:pPr>
      <w:r>
        <w:rPr>
          <w:b/>
          <w:bCs/>
        </w:rPr>
        <w:t>In terms of moles: 2 moles of hydrogen gas reacts (combine) with 1 mole of oxygen gas to produce (yield) 2 moles of water vapour.</w:t>
      </w:r>
    </w:p>
    <w:p>
      <w:pPr>
        <w:pStyle w:val="style157"/>
        <w:rPr>
          <w:b/>
          <w:bCs/>
        </w:rPr>
      </w:pPr>
      <w:r>
        <w:rPr>
          <w:b/>
          <w:bCs/>
        </w:rPr>
        <w:t>In terms of mass: Here, it is very important to know the relative atomic mass of common elements or molar mass of common compounds. For the equation above, the atomic mass of H= 1, O = 16.</w:t>
      </w:r>
    </w:p>
    <w:p>
      <w:pPr>
        <w:pStyle w:val="style157"/>
        <w:rPr>
          <w:b/>
          <w:bCs/>
        </w:rPr>
      </w:pPr>
      <w:r>
        <w:rPr>
          <w:b/>
          <w:bCs/>
        </w:rPr>
        <w:t>4g of hydrogen combines with 32g of oxygen gas to produce 36g of water vapour (1mole of water = 18g, hence 2 moles of water = 36g of H2O).</w:t>
      </w:r>
    </w:p>
    <w:p>
      <w:pPr>
        <w:pStyle w:val="style157"/>
        <w:rPr>
          <w:b/>
          <w:bCs/>
        </w:rPr>
      </w:pPr>
      <w:r>
        <w:rPr>
          <w:b/>
          <w:bCs/>
        </w:rPr>
        <w:t>In terms of volume(L or dm3) :1mole of any substance = 22.4 dm3(standard).44.8L of H2(2 × 22.4L) combines with22.4L of oxygen(1 × 22.4L) to produce 44.8L of water (2 × 22.4L).</w:t>
      </w:r>
    </w:p>
    <w:p>
      <w:pPr>
        <w:pStyle w:val="style157"/>
        <w:rPr>
          <w:b/>
          <w:bCs/>
        </w:rPr>
      </w:pPr>
    </w:p>
    <w:p>
      <w:pPr>
        <w:pStyle w:val="style157"/>
        <w:rPr>
          <w:b/>
          <w:bCs/>
        </w:rPr>
      </w:pPr>
      <w:r>
        <w:rPr>
          <w:b/>
          <w:bCs/>
        </w:rPr>
        <w:t>N/B: The above reaction obeys the law of conservation of masses, where the total mass of the reactants [2H2 (4g) + O2 (36g)] equals the total mass of the product (2H2O) 36.0g</w:t>
      </w:r>
    </w:p>
    <w:p>
      <w:pPr>
        <w:pStyle w:val="style157"/>
        <w:rPr>
          <w:b/>
          <w:i/>
        </w:rPr>
      </w:pPr>
    </w:p>
    <w:p>
      <w:pPr>
        <w:pStyle w:val="style157"/>
        <w:rPr>
          <w:b/>
          <w:i/>
        </w:rPr>
      </w:pPr>
    </w:p>
    <w:p>
      <w:pPr>
        <w:pStyle w:val="style157"/>
        <w:rPr>
          <w:i/>
        </w:rPr>
      </w:pPr>
      <w:r>
        <w:rPr>
          <w:i/>
        </w:rPr>
        <w:t>CALCULATING REACTING MASSES IN CHEMICAL REACTIONS</w:t>
      </w:r>
    </w:p>
    <w:p>
      <w:pPr>
        <w:pStyle w:val="style157"/>
        <w:rPr>
          <w:b/>
          <w:i/>
        </w:rPr>
      </w:pPr>
    </w:p>
    <w:p>
      <w:pPr>
        <w:pStyle w:val="style157"/>
        <w:rPr>
          <w:b/>
          <w:i/>
        </w:rPr>
      </w:pPr>
      <w:r>
        <w:rPr/>
        <w:fldChar w:fldCharType="begin"/>
      </w:r>
      <w:r>
        <w:instrText xml:space="preserve"> HYPERLINK "http://www.docbrown.info/page04/4_73calcs06rmc.htm" </w:instrText>
      </w:r>
      <w:r>
        <w:rPr/>
        <w:fldChar w:fldCharType="separate"/>
      </w:r>
      <w:r>
        <w:rPr/>
        <w:fldChar w:fldCharType="end"/>
      </w:r>
      <w:r>
        <w:rPr>
          <w:b/>
          <w:bCs/>
          <w:i/>
          <w:highlight w:val="yellow"/>
          <w:shd w:val="clear" w:color="auto" w:fill="00ffff"/>
        </w:rPr>
        <w:t xml:space="preserve"> Example 1:</w:t>
      </w:r>
      <w:r>
        <w:rPr>
          <w:b/>
          <w:bCs/>
          <w:i/>
          <w:highlight w:val="yellow"/>
        </w:rPr>
        <w:t>Burning magnesium to form magnesium oxide</w:t>
      </w:r>
    </w:p>
    <w:p>
      <w:pPr>
        <w:pStyle w:val="style157"/>
        <w:rPr>
          <w:b/>
          <w:i/>
        </w:rPr>
      </w:pPr>
      <w:r>
        <w:rPr>
          <w:b/>
          <w:i/>
        </w:rPr>
        <w:t>What mass of magnesium oxide is formed on burning 2.00g of magnesium?</w:t>
      </w:r>
    </w:p>
    <w:p>
      <w:pPr>
        <w:pStyle w:val="style157"/>
        <w:rPr>
          <w:b/>
          <w:i/>
        </w:rPr>
      </w:pPr>
      <w:r>
        <w:rPr>
          <w:b/>
          <w:i/>
        </w:rPr>
        <w:t>e.g. by heating magnesium metal ribbon in a crucible.</w:t>
      </w:r>
    </w:p>
    <w:p>
      <w:pPr>
        <w:pStyle w:val="style157"/>
        <w:rPr>
          <w:b/>
          <w:i/>
        </w:rPr>
      </w:pPr>
      <w:r>
        <w:rPr>
          <w:b/>
          <w:i/>
        </w:rPr>
        <w:t>2Mg + O</w:t>
      </w:r>
      <w:r>
        <w:rPr>
          <w:b/>
          <w:i/>
          <w:vertAlign w:val="subscript"/>
        </w:rPr>
        <w:t>2</w:t>
      </w:r>
      <w:r>
        <w:rPr>
          <w:b/>
          <w:i/>
        </w:rPr>
        <w:t xml:space="preserve"> ==&gt; 2MgO</w:t>
      </w:r>
    </w:p>
    <w:p>
      <w:pPr>
        <w:pStyle w:val="style157"/>
        <w:rPr>
          <w:b/>
          <w:i/>
        </w:rPr>
      </w:pPr>
      <w:r>
        <w:rPr>
          <w:b/>
          <w:i/>
        </w:rPr>
        <w:t xml:space="preserve">(atomic masses Mg =24, O = 16) </w:t>
      </w:r>
    </w:p>
    <w:p>
      <w:pPr>
        <w:pStyle w:val="style157"/>
        <w:rPr>
          <w:b/>
          <w:i/>
        </w:rPr>
      </w:pPr>
      <w:r>
        <w:rPr>
          <w:b/>
          <w:i/>
        </w:rPr>
        <w:t xml:space="preserve">converting the equation into </w:t>
      </w:r>
      <w:r>
        <w:rPr>
          <w:b/>
          <w:bCs/>
          <w:i/>
        </w:rPr>
        <w:t>reacting masses</w:t>
      </w:r>
      <w:r>
        <w:rPr>
          <w:b/>
          <w:i/>
        </w:rPr>
        <w:t xml:space="preserve"> gives ...</w:t>
      </w:r>
    </w:p>
    <w:p>
      <w:pPr>
        <w:pStyle w:val="style157"/>
        <w:rPr>
          <w:b/>
          <w:i/>
        </w:rPr>
      </w:pPr>
      <w:r>
        <w:rPr>
          <w:b/>
          <w:i/>
        </w:rPr>
        <w:t>2Mg    +   O</w:t>
      </w:r>
      <w:r>
        <w:rPr>
          <w:b/>
          <w:i/>
          <w:vertAlign w:val="subscript"/>
        </w:rPr>
        <w:t>2</w:t>
      </w:r>
      <w:r>
        <w:rPr>
          <w:b/>
          <w:i/>
        </w:rPr>
        <w:t xml:space="preserve">     ==&gt;   2MgO</w:t>
      </w:r>
    </w:p>
    <w:p>
      <w:pPr>
        <w:pStyle w:val="style157"/>
        <w:rPr>
          <w:b/>
          <w:i/>
        </w:rPr>
      </w:pPr>
      <w:r>
        <w:rPr>
          <w:b/>
          <w:i/>
        </w:rPr>
        <w:t>(2 x 24) + (2 x 16)==&gt;2 x (24 + 16) </w:t>
      </w:r>
    </w:p>
    <w:p>
      <w:pPr>
        <w:pStyle w:val="style157"/>
        <w:rPr>
          <w:b/>
          <w:i/>
        </w:rPr>
      </w:pPr>
      <w:r>
        <w:rPr>
          <w:b/>
          <w:i/>
        </w:rPr>
        <w:t>and this gives a basic reacting mass ratio of  ...</w:t>
      </w:r>
    </w:p>
    <w:p>
      <w:pPr>
        <w:pStyle w:val="style157"/>
        <w:rPr>
          <w:b/>
          <w:i/>
        </w:rPr>
      </w:pPr>
      <w:r>
        <w:rPr>
          <w:b/>
          <w:i/>
        </w:rPr>
        <w:t>48g Mg + 32g O</w:t>
      </w:r>
      <w:r>
        <w:rPr>
          <w:b/>
          <w:i/>
          <w:vertAlign w:val="subscript"/>
        </w:rPr>
        <w:t>2</w:t>
      </w:r>
      <w:r>
        <w:rPr>
          <w:b/>
          <w:i/>
        </w:rPr>
        <w:t xml:space="preserve"> ==&gt; 80g MgO</w:t>
      </w:r>
    </w:p>
    <w:p>
      <w:pPr>
        <w:pStyle w:val="style157"/>
        <w:rPr>
          <w:b/>
          <w:i/>
        </w:rPr>
      </w:pPr>
      <w:r>
        <w:rPr>
          <w:b/>
          <w:i/>
        </w:rPr>
        <w:t xml:space="preserve">BUT </w:t>
      </w:r>
      <w:r>
        <w:rPr>
          <w:b/>
          <w:bCs/>
          <w:i/>
        </w:rPr>
        <w:t>all units must be the same</w:t>
      </w:r>
      <w:r>
        <w:rPr>
          <w:b/>
          <w:i/>
        </w:rPr>
        <w:t xml:space="preserve"> e.g. all masses in grams, all masses in kg or all masses in tonnes.</w:t>
      </w:r>
    </w:p>
    <w:p>
      <w:pPr>
        <w:pStyle w:val="style157"/>
        <w:rPr>
          <w:b/>
          <w:i/>
        </w:rPr>
      </w:pPr>
      <w:r>
        <w:rPr>
          <w:b/>
          <w:i/>
        </w:rPr>
        <w:t>48g of Mg produces 80g of MgO, therefore, 2g of Mg will produce 80X2/48 =3.33g MgO</w:t>
      </w:r>
    </w:p>
    <w:p>
      <w:pPr>
        <w:pStyle w:val="style157"/>
        <w:rPr>
          <w:b/>
          <w:i/>
        </w:rPr>
      </w:pPr>
    </w:p>
    <w:p>
      <w:pPr>
        <w:pStyle w:val="style157"/>
        <w:rPr>
          <w:b/>
          <w:i/>
        </w:rPr>
      </w:pPr>
      <w:r>
        <w:rPr>
          <w:b/>
          <w:i/>
        </w:rPr>
        <w:t>Alternatively;</w:t>
      </w:r>
    </w:p>
    <w:p>
      <w:pPr>
        <w:pStyle w:val="style157"/>
        <w:rPr>
          <w:b/>
          <w:i/>
        </w:rPr>
      </w:pPr>
      <w:r>
        <w:rPr>
          <w:b/>
          <w:i/>
        </w:rPr>
        <w:t>24g of Mg ==&gt; 40g MgO</w:t>
      </w:r>
    </w:p>
    <w:p>
      <w:pPr>
        <w:pStyle w:val="style157"/>
        <w:rPr>
          <w:b/>
          <w:i/>
        </w:rPr>
      </w:pPr>
      <w:r>
        <w:rPr>
          <w:b/>
          <w:i/>
        </w:rPr>
        <w:t>2g of Mg  ==&gt;?</w:t>
      </w:r>
    </w:p>
    <w:p>
      <w:pPr>
        <w:pStyle w:val="style157"/>
        <w:rPr>
          <w:b/>
          <w:i/>
        </w:rPr>
      </w:pPr>
      <w:r>
        <w:rPr>
          <w:b/>
          <w:i/>
        </w:rPr>
        <w:t>Cross multiplying we have 2 x 40 /24 = 3.33g of MgO</w:t>
      </w:r>
    </w:p>
    <w:p>
      <w:pPr>
        <w:pStyle w:val="style157"/>
        <w:rPr>
          <w:b/>
          <w:i/>
        </w:rPr>
      </w:pPr>
      <w:r>
        <w:rPr>
          <w:b/>
          <w:i/>
        </w:rPr>
        <w:t>N/B:The one that has something to multiply with is the numerator and the one which has nothing to multiply with is the denominator.</w:t>
      </w:r>
    </w:p>
    <w:p>
      <w:pPr>
        <w:pStyle w:val="style157"/>
        <w:rPr>
          <w:b/>
          <w:i/>
        </w:rPr>
      </w:pPr>
    </w:p>
    <w:p>
      <w:pPr>
        <w:pStyle w:val="style157"/>
        <w:rPr>
          <w:b/>
          <w:i/>
        </w:rPr>
      </w:pPr>
      <w:r>
        <w:rPr>
          <w:b/>
          <w:i/>
          <w:highlight w:val="yellow"/>
          <w:shd w:val="clear" w:color="auto" w:fill="00ffff"/>
        </w:rPr>
        <w:t>Example 2:</w:t>
      </w:r>
      <w:r>
        <w:rPr>
          <w:b/>
          <w:i/>
          <w:highlight w:val="yellow"/>
        </w:rPr>
        <w:t>The neutralisation of sulfuric acid with sodium hydroxide.</w:t>
      </w:r>
    </w:p>
    <w:p>
      <w:pPr>
        <w:pStyle w:val="style157"/>
        <w:rPr>
          <w:b/>
          <w:i/>
        </w:rPr>
      </w:pPr>
      <w:r>
        <w:rPr>
          <w:b/>
          <w:i/>
        </w:rPr>
        <w:t>2NaOH + H</w:t>
      </w:r>
      <w:r>
        <w:rPr>
          <w:b/>
          <w:i/>
          <w:vertAlign w:val="subscript"/>
        </w:rPr>
        <w:t>2</w:t>
      </w:r>
      <w:r>
        <w:rPr>
          <w:b/>
          <w:i/>
        </w:rPr>
        <w:t>SO</w:t>
      </w:r>
      <w:r>
        <w:rPr>
          <w:b/>
          <w:i/>
          <w:vertAlign w:val="subscript"/>
        </w:rPr>
        <w:t>4</w:t>
      </w:r>
      <w:r>
        <w:rPr>
          <w:b/>
          <w:i/>
        </w:rPr>
        <w:t xml:space="preserve"> ==&gt; Na</w:t>
      </w:r>
      <w:r>
        <w:rPr>
          <w:b/>
          <w:i/>
          <w:vertAlign w:val="subscript"/>
        </w:rPr>
        <w:t>2</w:t>
      </w:r>
      <w:r>
        <w:rPr>
          <w:b/>
          <w:i/>
        </w:rPr>
        <w:t>SO</w:t>
      </w:r>
      <w:r>
        <w:rPr>
          <w:b/>
          <w:i/>
          <w:vertAlign w:val="subscript"/>
        </w:rPr>
        <w:t>4</w:t>
      </w:r>
      <w:r>
        <w:rPr>
          <w:b/>
          <w:i/>
        </w:rPr>
        <w:t xml:space="preserve"> + 2H</w:t>
      </w:r>
      <w:r>
        <w:rPr>
          <w:b/>
          <w:i/>
          <w:vertAlign w:val="subscript"/>
        </w:rPr>
        <w:t>2</w:t>
      </w:r>
      <w:r>
        <w:rPr>
          <w:b/>
          <w:i/>
        </w:rPr>
        <w:t>O</w:t>
      </w:r>
    </w:p>
    <w:p>
      <w:pPr>
        <w:pStyle w:val="style157"/>
        <w:rPr>
          <w:b/>
          <w:i/>
        </w:rPr>
      </w:pPr>
      <w:r>
        <w:rPr>
          <w:b/>
          <w:i/>
        </w:rPr>
        <w:t xml:space="preserve">(atomic masses Na = 23, O = 16, H = 1, S = 32) </w:t>
      </w:r>
    </w:p>
    <w:p>
      <w:pPr>
        <w:pStyle w:val="style157"/>
        <w:rPr>
          <w:b/>
          <w:i/>
        </w:rPr>
      </w:pPr>
      <w:r>
        <w:rPr>
          <w:b/>
          <w:i/>
        </w:rPr>
        <w:t xml:space="preserve">mass ratio is: (2 x 40) + (98)==&gt;(142) + (2 x 18) = (80) + (98)==&gt;(142) + (36), </w:t>
      </w:r>
    </w:p>
    <w:p>
      <w:pPr>
        <w:pStyle w:val="style157"/>
        <w:rPr>
          <w:b/>
          <w:i/>
        </w:rPr>
      </w:pPr>
      <w:r>
        <w:rPr>
          <w:b/>
          <w:i/>
        </w:rPr>
        <w:t>e.g. reacting mass ratio of 2NaOH : Na</w:t>
      </w:r>
      <w:r>
        <w:rPr>
          <w:b/>
          <w:i/>
          <w:vertAlign w:val="subscript"/>
        </w:rPr>
        <w:t>2</w:t>
      </w:r>
      <w:r>
        <w:rPr>
          <w:b/>
          <w:i/>
        </w:rPr>
        <w:t>SO</w:t>
      </w:r>
      <w:r>
        <w:rPr>
          <w:b/>
          <w:i/>
          <w:vertAlign w:val="subscript"/>
        </w:rPr>
        <w:t>4</w:t>
      </w:r>
      <w:r>
        <w:rPr>
          <w:b/>
          <w:i/>
        </w:rPr>
        <w:t xml:space="preserve"> is 80 (2 x 40) : 142</w:t>
      </w:r>
    </w:p>
    <w:p>
      <w:pPr>
        <w:pStyle w:val="style157"/>
        <w:rPr>
          <w:b/>
          <w:i/>
        </w:rPr>
      </w:pPr>
      <w:r>
        <w:rPr>
          <w:b/>
          <w:i/>
        </w:rPr>
        <w:t>(a) calculate how much sodium hydroxide is needed to make 5.00g of sodium sulphate.</w:t>
      </w:r>
    </w:p>
    <w:p>
      <w:pPr>
        <w:pStyle w:val="style157"/>
        <w:rPr>
          <w:b/>
          <w:i/>
        </w:rPr>
      </w:pPr>
      <w:r>
        <w:rPr>
          <w:b/>
          <w:i/>
        </w:rPr>
        <w:t>From the reacting mass equation: 142g Na</w:t>
      </w:r>
      <w:r>
        <w:rPr>
          <w:b/>
          <w:i/>
          <w:vertAlign w:val="subscript"/>
        </w:rPr>
        <w:t>2</w:t>
      </w:r>
      <w:r>
        <w:rPr>
          <w:b/>
          <w:i/>
        </w:rPr>
        <w:t>SO</w:t>
      </w:r>
      <w:r>
        <w:rPr>
          <w:b/>
          <w:i/>
          <w:vertAlign w:val="subscript"/>
        </w:rPr>
        <w:t>4</w:t>
      </w:r>
      <w:r>
        <w:rPr>
          <w:b/>
          <w:i/>
        </w:rPr>
        <w:t xml:space="preserve"> is formed from 80g of NaOH</w:t>
      </w:r>
    </w:p>
    <w:p>
      <w:pPr>
        <w:pStyle w:val="style157"/>
        <w:rPr>
          <w:b/>
          <w:i/>
        </w:rPr>
      </w:pPr>
      <w:r>
        <w:rPr>
          <w:b/>
          <w:i/>
        </w:rPr>
        <w:t>5g Na</w:t>
      </w:r>
      <w:r>
        <w:rPr>
          <w:b/>
          <w:i/>
          <w:vertAlign w:val="subscript"/>
        </w:rPr>
        <w:t>2</w:t>
      </w:r>
      <w:r>
        <w:rPr>
          <w:b/>
          <w:i/>
        </w:rPr>
        <w:t>SO</w:t>
      </w:r>
      <w:r>
        <w:rPr>
          <w:b/>
          <w:i/>
          <w:vertAlign w:val="subscript"/>
        </w:rPr>
        <w:t>4</w:t>
      </w:r>
      <w:r>
        <w:rPr>
          <w:b/>
          <w:i/>
        </w:rPr>
        <w:t xml:space="preserve"> is formed from 5g x 80 / 142 =  </w:t>
      </w:r>
      <w:r>
        <w:rPr>
          <w:b/>
          <w:bCs/>
          <w:i/>
        </w:rPr>
        <w:t>2.82 g of NaOH</w:t>
      </w:r>
      <w:r>
        <w:rPr>
          <w:b/>
          <w:i/>
        </w:rPr>
        <w:t xml:space="preserve"> by scaling down from 142 =&gt; 5</w:t>
      </w:r>
    </w:p>
    <w:p>
      <w:pPr>
        <w:pStyle w:val="style157"/>
        <w:rPr>
          <w:b/>
          <w:i/>
        </w:rPr>
      </w:pPr>
    </w:p>
    <w:p>
      <w:pPr>
        <w:pStyle w:val="style157"/>
        <w:rPr>
          <w:b/>
          <w:i/>
          <w:vertAlign w:val="subscript"/>
        </w:rPr>
      </w:pPr>
      <w:r>
        <w:rPr>
          <w:b/>
          <w:i/>
        </w:rPr>
        <w:t>Alternatively; 80g NaOH ==&gt; 142g Na</w:t>
      </w:r>
      <w:r>
        <w:rPr>
          <w:b/>
          <w:i/>
          <w:vertAlign w:val="subscript"/>
        </w:rPr>
        <w:t>2</w:t>
      </w:r>
      <w:r>
        <w:rPr>
          <w:b/>
          <w:i/>
        </w:rPr>
        <w:t>SO</w:t>
      </w:r>
      <w:r>
        <w:rPr>
          <w:b/>
          <w:i/>
          <w:vertAlign w:val="subscript"/>
        </w:rPr>
        <w:t>4</w:t>
      </w:r>
    </w:p>
    <w:p>
      <w:pPr>
        <w:pStyle w:val="style157"/>
        <w:rPr>
          <w:b/>
          <w:i/>
        </w:rPr>
      </w:pPr>
      <w:r>
        <w:rPr>
          <w:b/>
          <w:i/>
        </w:rPr>
        <w:t xml:space="preserve"> ?g NaOH   ==&gt; 5.0g Na</w:t>
      </w:r>
      <w:r>
        <w:rPr>
          <w:b/>
          <w:i/>
          <w:vertAlign w:val="subscript"/>
        </w:rPr>
        <w:t>2</w:t>
      </w:r>
      <w:r>
        <w:rPr>
          <w:b/>
          <w:i/>
        </w:rPr>
        <w:t>SO</w:t>
      </w:r>
      <w:r>
        <w:rPr>
          <w:b/>
          <w:i/>
          <w:vertAlign w:val="subscript"/>
        </w:rPr>
        <w:t>4</w:t>
      </w:r>
    </w:p>
    <w:p>
      <w:pPr>
        <w:pStyle w:val="style157"/>
        <w:rPr>
          <w:b/>
          <w:i/>
        </w:rPr>
      </w:pPr>
      <w:r>
        <w:rPr>
          <w:b/>
          <w:i/>
        </w:rPr>
        <w:t xml:space="preserve">Cross multiplying we have 80x5/142 = 2.82g of NaOH </w:t>
      </w:r>
    </w:p>
    <w:p>
      <w:pPr>
        <w:pStyle w:val="style157"/>
        <w:rPr>
          <w:b/>
          <w:i/>
        </w:rPr>
      </w:pPr>
    </w:p>
    <w:p>
      <w:pPr>
        <w:pStyle w:val="style157"/>
        <w:rPr>
          <w:i/>
          <w:sz w:val="18"/>
          <w:szCs w:val="18"/>
        </w:rPr>
      </w:pPr>
      <m:oMathPara>
        <m:oMath>
          <m:r>
            <m:rPr>
              <m:sty m:val="p"/>
            </m:rPr>
            <w:rPr>
              <w:rFonts w:ascii="Cambria Math" w:hAnsi="Cambria Math"/>
              <w:sz w:val="18"/>
              <w:szCs w:val="18"/>
            </w:rPr>
            <m:t>The one that has something to multiply with is the numerator and the one which has nothing to multiply</m:t>
          </m:r>
        </m:oMath>
      </m:oMathPara>
    </w:p>
    <w:p>
      <w:pPr>
        <w:pStyle w:val="style157"/>
        <w:rPr>
          <w:i/>
          <w:sz w:val="18"/>
          <w:szCs w:val="18"/>
        </w:rPr>
      </w:pPr>
      <m:oMathPara>
        <m:oMathParaPr>
          <m:jc m:val="left"/>
        </m:oMathParaPr>
        <m:oMath>
          <m:r>
            <m:rPr>
              <m:sty m:val="p"/>
            </m:rPr>
            <w:rPr>
              <w:rFonts w:ascii="Cambria Math" w:hAnsi="Cambria Math"/>
              <w:sz w:val="18"/>
              <w:szCs w:val="18"/>
            </w:rPr>
            <m:t xml:space="preserve"> is the denominator.</m:t>
          </m:r>
        </m:oMath>
      </m:oMathPara>
    </w:p>
    <w:p>
      <w:pPr>
        <w:pStyle w:val="style157"/>
        <w:rPr>
          <w:b/>
          <w:i/>
        </w:rPr>
      </w:pPr>
    </w:p>
    <w:p>
      <w:pPr>
        <w:pStyle w:val="style157"/>
        <w:rPr>
          <w:b/>
          <w:i/>
        </w:rPr>
      </w:pPr>
      <w:r>
        <w:rPr>
          <w:b/>
          <w:i/>
        </w:rPr>
        <w:t>(b) calculate how much water is formed when 10g of sulphuric acid reacts with sodium hydroxide.</w:t>
      </w:r>
    </w:p>
    <w:p>
      <w:pPr>
        <w:pStyle w:val="style157"/>
        <w:rPr>
          <w:b/>
          <w:i/>
        </w:rPr>
      </w:pPr>
      <w:r>
        <w:rPr>
          <w:b/>
          <w:i/>
        </w:rPr>
        <w:t>From the reacting mass equation: 98g of  H</w:t>
      </w:r>
      <w:r>
        <w:rPr>
          <w:b/>
          <w:i/>
          <w:vertAlign w:val="subscript"/>
        </w:rPr>
        <w:t>2</w:t>
      </w:r>
      <w:r>
        <w:rPr>
          <w:b/>
          <w:i/>
        </w:rPr>
        <w:t>SO</w:t>
      </w:r>
      <w:r>
        <w:rPr>
          <w:b/>
          <w:i/>
          <w:vertAlign w:val="subscript"/>
        </w:rPr>
        <w:t>4</w:t>
      </w:r>
      <w:r>
        <w:rPr>
          <w:b/>
          <w:i/>
        </w:rPr>
        <w:t xml:space="preserve"> forms 36g of H</w:t>
      </w:r>
      <w:r>
        <w:rPr>
          <w:b/>
          <w:i/>
          <w:vertAlign w:val="subscript"/>
        </w:rPr>
        <w:t>2</w:t>
      </w:r>
      <w:r>
        <w:rPr>
          <w:b/>
          <w:i/>
        </w:rPr>
        <w:t>O</w:t>
      </w:r>
    </w:p>
    <w:p>
      <w:pPr>
        <w:pStyle w:val="style157"/>
        <w:rPr>
          <w:b/>
          <w:i/>
        </w:rPr>
      </w:pPr>
      <w:r>
        <w:rPr>
          <w:b/>
          <w:i/>
        </w:rPr>
        <w:t>10g of  H</w:t>
      </w:r>
      <w:r>
        <w:rPr>
          <w:b/>
          <w:i/>
          <w:vertAlign w:val="subscript"/>
        </w:rPr>
        <w:t>2</w:t>
      </w:r>
      <w:r>
        <w:rPr>
          <w:b/>
          <w:i/>
        </w:rPr>
        <w:t>SO</w:t>
      </w:r>
      <w:r>
        <w:rPr>
          <w:b/>
          <w:i/>
          <w:vertAlign w:val="subscript"/>
        </w:rPr>
        <w:t>4</w:t>
      </w:r>
      <w:r>
        <w:rPr>
          <w:b/>
          <w:i/>
        </w:rPr>
        <w:t xml:space="preserve"> forms 10g x 36 / 98 = </w:t>
      </w:r>
      <w:r>
        <w:rPr>
          <w:b/>
          <w:bCs/>
          <w:i/>
        </w:rPr>
        <w:t>3.67g of H</w:t>
      </w:r>
      <w:r>
        <w:rPr>
          <w:b/>
          <w:bCs/>
          <w:i/>
          <w:vertAlign w:val="subscript"/>
        </w:rPr>
        <w:t>2</w:t>
      </w:r>
      <w:r>
        <w:rPr>
          <w:b/>
          <w:bCs/>
          <w:i/>
        </w:rPr>
        <w:t>O</w:t>
      </w:r>
      <w:r>
        <w:rPr>
          <w:b/>
          <w:i/>
        </w:rPr>
        <w:t xml:space="preserve"> by scaling down from 98 =&gt; 10</w:t>
      </w:r>
    </w:p>
    <w:p>
      <w:pPr>
        <w:pStyle w:val="style157"/>
        <w:rPr>
          <w:b/>
          <w:i/>
        </w:rPr>
      </w:pPr>
      <w:r>
        <w:rPr>
          <w:b/>
          <w:i/>
        </w:rPr>
        <w:t>H</w:t>
      </w:r>
      <w:r>
        <w:rPr>
          <w:b/>
          <w:i/>
          <w:vertAlign w:val="subscript"/>
        </w:rPr>
        <w:t>2</w:t>
      </w:r>
      <w:r>
        <w:rPr>
          <w:b/>
          <w:i/>
        </w:rPr>
        <w:t>SO</w:t>
      </w:r>
      <w:r>
        <w:rPr>
          <w:b/>
          <w:i/>
          <w:vertAlign w:val="subscript"/>
        </w:rPr>
        <w:t>4</w:t>
      </w:r>
      <w:r>
        <w:rPr>
          <w:b/>
          <w:i/>
        </w:rPr>
        <w:t xml:space="preserve"> + 2NaOH ==&gt; Na</w:t>
      </w:r>
      <w:r>
        <w:rPr>
          <w:b/>
          <w:i/>
          <w:vertAlign w:val="subscript"/>
        </w:rPr>
        <w:t>2</w:t>
      </w:r>
      <w:r>
        <w:rPr>
          <w:b/>
          <w:i/>
        </w:rPr>
        <w:t>SO</w:t>
      </w:r>
      <w:r>
        <w:rPr>
          <w:b/>
          <w:i/>
          <w:vertAlign w:val="subscript"/>
        </w:rPr>
        <w:t>4</w:t>
      </w:r>
      <w:r>
        <w:rPr>
          <w:b/>
          <w:i/>
        </w:rPr>
        <w:t xml:space="preserve"> +  2H</w:t>
      </w:r>
      <w:r>
        <w:rPr>
          <w:b/>
          <w:i/>
          <w:vertAlign w:val="subscript"/>
        </w:rPr>
        <w:t>2</w:t>
      </w:r>
      <w:r>
        <w:rPr>
          <w:b/>
          <w:i/>
        </w:rPr>
        <w:t>O</w:t>
      </w:r>
    </w:p>
    <w:p>
      <w:pPr>
        <w:pStyle w:val="style157"/>
        <w:rPr>
          <w:b/>
          <w:i/>
        </w:rPr>
      </w:pPr>
    </w:p>
    <w:p>
      <w:pPr>
        <w:pStyle w:val="style157"/>
        <w:rPr>
          <w:b/>
          <w:i/>
        </w:rPr>
      </w:pPr>
      <w:r>
        <w:rPr>
          <w:b/>
          <w:i/>
        </w:rPr>
        <w:t>98g of  H</w:t>
      </w:r>
      <w:r>
        <w:rPr>
          <w:b/>
          <w:i/>
          <w:vertAlign w:val="subscript"/>
        </w:rPr>
        <w:t>2</w:t>
      </w:r>
      <w:r>
        <w:rPr>
          <w:b/>
          <w:i/>
        </w:rPr>
        <w:t>SO</w:t>
      </w:r>
      <w:r>
        <w:rPr>
          <w:b/>
          <w:i/>
          <w:vertAlign w:val="subscript"/>
        </w:rPr>
        <w:t>4</w:t>
      </w:r>
      <w:r>
        <w:rPr>
          <w:b/>
          <w:i/>
        </w:rPr>
        <w:t xml:space="preserve"> ==&gt; 36 of H</w:t>
      </w:r>
      <w:r>
        <w:rPr>
          <w:b/>
          <w:i/>
          <w:vertAlign w:val="subscript"/>
        </w:rPr>
        <w:t>2</w:t>
      </w:r>
      <w:r>
        <w:rPr>
          <w:b/>
          <w:i/>
        </w:rPr>
        <w:t>O</w:t>
      </w:r>
    </w:p>
    <w:p>
      <w:pPr>
        <w:pStyle w:val="style157"/>
        <w:rPr>
          <w:b/>
          <w:i/>
        </w:rPr>
      </w:pPr>
      <w:r>
        <w:rPr>
          <w:b/>
          <w:i/>
        </w:rPr>
        <w:t>10g 0f H</w:t>
      </w:r>
      <w:r>
        <w:rPr>
          <w:b/>
          <w:i/>
          <w:vertAlign w:val="subscript"/>
        </w:rPr>
        <w:t>2</w:t>
      </w:r>
      <w:r>
        <w:rPr>
          <w:b/>
          <w:i/>
        </w:rPr>
        <w:t>SO</w:t>
      </w:r>
      <w:r>
        <w:rPr>
          <w:b/>
          <w:i/>
          <w:vertAlign w:val="subscript"/>
        </w:rPr>
        <w:t>4</w:t>
      </w:r>
      <w:r>
        <w:rPr>
          <w:b/>
          <w:i/>
        </w:rPr>
        <w:t xml:space="preserve">  ==&gt; ?g of H</w:t>
      </w:r>
      <w:r>
        <w:rPr>
          <w:b/>
          <w:i/>
          <w:vertAlign w:val="subscript"/>
        </w:rPr>
        <w:t>2</w:t>
      </w:r>
      <w:r>
        <w:rPr>
          <w:b/>
          <w:i/>
        </w:rPr>
        <w:t>O</w:t>
      </w:r>
    </w:p>
    <w:p>
      <w:pPr>
        <w:pStyle w:val="style157"/>
        <w:rPr>
          <w:b/>
          <w:i/>
        </w:rPr>
      </w:pPr>
      <w:r>
        <w:rPr>
          <w:b/>
          <w:i/>
        </w:rPr>
        <w:t>i.e 98g of H</w:t>
      </w:r>
      <w:r>
        <w:rPr>
          <w:b/>
          <w:i/>
          <w:vertAlign w:val="subscript"/>
        </w:rPr>
        <w:t>2</w:t>
      </w:r>
      <w:r>
        <w:rPr>
          <w:b/>
          <w:i/>
        </w:rPr>
        <w:t>SO</w:t>
      </w:r>
      <w:r>
        <w:rPr>
          <w:b/>
          <w:i/>
          <w:vertAlign w:val="subscript"/>
        </w:rPr>
        <w:t xml:space="preserve">4 </w:t>
      </w:r>
      <w:r>
        <w:rPr>
          <w:b/>
          <w:i/>
        </w:rPr>
        <w:t xml:space="preserve"> produces 36g of H</w:t>
      </w:r>
      <w:r>
        <w:rPr>
          <w:b/>
          <w:i/>
          <w:vertAlign w:val="subscript"/>
        </w:rPr>
        <w:t>2</w:t>
      </w:r>
      <w:r>
        <w:rPr>
          <w:b/>
          <w:i/>
        </w:rPr>
        <w:t>O (2x18), 10g 0f H</w:t>
      </w:r>
      <w:r>
        <w:rPr>
          <w:b/>
          <w:i/>
          <w:vertAlign w:val="subscript"/>
        </w:rPr>
        <w:t>2</w:t>
      </w:r>
      <w:r>
        <w:rPr>
          <w:b/>
          <w:i/>
        </w:rPr>
        <w:t>SO</w:t>
      </w:r>
      <w:r>
        <w:rPr>
          <w:b/>
          <w:i/>
          <w:vertAlign w:val="subscript"/>
        </w:rPr>
        <w:t xml:space="preserve">4 </w:t>
      </w:r>
      <w:r>
        <w:rPr>
          <w:b/>
          <w:i/>
        </w:rPr>
        <w:t>will produce how many ?</w:t>
      </w:r>
    </w:p>
    <w:p>
      <w:pPr>
        <w:pStyle w:val="style157"/>
        <w:rPr>
          <w:b/>
          <w:i/>
        </w:rPr>
      </w:pPr>
      <w:r>
        <w:rPr>
          <w:b/>
          <w:i/>
        </w:rPr>
        <w:t>10x36/98 = 3.67g of H</w:t>
      </w:r>
      <w:r>
        <w:rPr>
          <w:b/>
          <w:i/>
          <w:vertAlign w:val="subscript"/>
        </w:rPr>
        <w:t>2</w:t>
      </w:r>
      <w:r>
        <w:rPr>
          <w:b/>
          <w:i/>
        </w:rPr>
        <w:t>O</w:t>
      </w:r>
    </w:p>
    <w:p>
      <w:pPr>
        <w:pStyle w:val="style157"/>
        <w:rPr>
          <w:b/>
          <w:i/>
        </w:rPr>
      </w:pPr>
    </w:p>
    <w:p>
      <w:pPr>
        <w:pStyle w:val="style157"/>
        <w:rPr>
          <w:b/>
          <w:i/>
        </w:rPr>
      </w:pPr>
      <m:oMathPara>
        <m:oMath>
          <m:r>
            <m:rPr>
              <m:sty m:val="p"/>
            </m:rPr>
            <w:rPr>
              <w:rFonts w:ascii="Cambria Math" w:hAnsi="Cambria Math"/>
              <w:color w:val="ff0000"/>
            </w:rPr>
            <m:t>Test  yourself:</m:t>
          </m:r>
          <m:r>
            <w:rPr/>
            <w:fldChar w:fldCharType="begin"/>
          </m:r>
          <m:r>
            <w:instrText xml:space="preserve"> HYPERLINK "http://www.docbrown.info/page04/4_73calcs06rmc.htm" </w:instrText>
          </m:r>
          <m:r>
            <w:rPr/>
            <w:fldChar w:fldCharType="separate"/>
          </m:r>
          <m:r>
            <w:rPr/>
            <w:fldChar w:fldCharType="end"/>
          </m:r>
        </m:oMath>
      </m:oMathPara>
    </w:p>
    <w:p>
      <w:pPr>
        <w:pStyle w:val="style157"/>
        <w:numPr>
          <w:ilvl w:val="0"/>
          <w:numId w:val="62"/>
        </w:numPr>
        <w:rPr>
          <w:b/>
          <w:i/>
        </w:rPr>
      </w:pPr>
      <w:r>
        <w:rPr>
          <w:b/>
          <w:i/>
        </w:rPr>
        <w:t>The reduction of copper(II) oxide by heating with carbon</w:t>
      </w:r>
    </w:p>
    <w:p>
      <w:pPr>
        <w:pStyle w:val="style157"/>
        <w:rPr>
          <w:b/>
          <w:i/>
        </w:rPr>
      </w:pPr>
      <w:r>
        <w:rPr>
          <w:b/>
          <w:i/>
        </w:rPr>
        <w:t>2CuO</w:t>
      </w:r>
      <w:r>
        <w:rPr>
          <w:b/>
          <w:i/>
          <w:vertAlign w:val="subscript"/>
        </w:rPr>
        <w:t>(s)</w:t>
      </w:r>
      <w:r>
        <w:rPr>
          <w:b/>
          <w:i/>
        </w:rPr>
        <w:t xml:space="preserve"> + C</w:t>
      </w:r>
      <w:r>
        <w:rPr>
          <w:b/>
          <w:i/>
          <w:vertAlign w:val="subscript"/>
        </w:rPr>
        <w:t>(s)</w:t>
      </w:r>
      <w:r>
        <w:rPr>
          <w:b/>
          <w:i/>
        </w:rPr>
        <w:t xml:space="preserve"> ==&gt; 2Cu</w:t>
      </w:r>
      <w:r>
        <w:rPr>
          <w:b/>
          <w:i/>
          <w:vertAlign w:val="subscript"/>
        </w:rPr>
        <w:t>(s)</w:t>
      </w:r>
      <w:r>
        <w:rPr>
          <w:b/>
          <w:i/>
        </w:rPr>
        <w:t xml:space="preserve"> + CO</w:t>
      </w:r>
      <w:r>
        <w:rPr>
          <w:b/>
          <w:i/>
          <w:vertAlign w:val="subscript"/>
        </w:rPr>
        <w:t>2(g)</w:t>
      </w:r>
    </w:p>
    <w:p>
      <w:pPr>
        <w:pStyle w:val="style157"/>
        <w:rPr>
          <w:b/>
          <w:i/>
        </w:rPr>
      </w:pPr>
      <w:r>
        <w:rPr>
          <w:b/>
          <w:i/>
        </w:rPr>
        <w:t xml:space="preserve">(atomic masses Cu=64, O=16, C=12) </w:t>
      </w:r>
    </w:p>
    <w:p>
      <w:pPr>
        <w:pStyle w:val="style157"/>
        <w:rPr>
          <w:b/>
          <w:i/>
        </w:rPr>
      </w:pPr>
      <w:r>
        <w:rPr>
          <w:b/>
          <w:i/>
        </w:rPr>
        <w:t>(a) In a copper smelter, how many tonne of carbon (charcoal, coke) is needed to make 16.00 tonne of copper?</w:t>
      </w:r>
    </w:p>
    <w:p>
      <w:pPr>
        <w:pStyle w:val="style157"/>
        <w:rPr>
          <w:b/>
          <w:i/>
        </w:rPr>
      </w:pPr>
      <w:r>
        <w:rPr>
          <w:b/>
          <w:i/>
        </w:rPr>
        <w:t>(b) How many tonne of copper can be made from 800 tonne of copper oxide ore?</w:t>
      </w:r>
    </w:p>
    <w:p>
      <w:pPr>
        <w:pStyle w:val="style157"/>
        <w:rPr>
          <w:b/>
          <w:i/>
        </w:rPr>
      </w:pPr>
    </w:p>
    <w:p>
      <w:pPr>
        <w:pStyle w:val="style157"/>
        <w:numPr>
          <w:ilvl w:val="0"/>
          <w:numId w:val="62"/>
        </w:numPr>
        <w:rPr>
          <w:b/>
          <w:i/>
        </w:rPr>
      </w:pPr>
      <w:r>
        <w:rPr>
          <w:b/>
          <w:i/>
        </w:rPr>
        <w:t>The reduction of iron oxide ore in a furnace by heating with carbon</w:t>
      </w:r>
    </w:p>
    <w:p>
      <w:pPr>
        <w:pStyle w:val="style157"/>
        <w:rPr>
          <w:b/>
          <w:i/>
        </w:rPr>
      </w:pPr>
      <w:r>
        <w:rPr>
          <w:b/>
          <w:i/>
        </w:rPr>
        <w:t xml:space="preserve">What mass of carbon is required to reduce 20.0 tonne of iron(III) oxide ore if carbon monoxide is formed in the process as well as iron? </w:t>
      </w:r>
    </w:p>
    <w:p>
      <w:pPr>
        <w:pStyle w:val="style157"/>
        <w:rPr>
          <w:b/>
          <w:i/>
        </w:rPr>
      </w:pPr>
      <w:r>
        <w:rPr>
          <w:b/>
          <w:i/>
        </w:rPr>
        <w:t>(atomic masses: Fe = 56, O = 16)</w:t>
      </w:r>
    </w:p>
    <w:p>
      <w:pPr>
        <w:pStyle w:val="style157"/>
        <w:rPr>
          <w:b/>
          <w:bCs/>
          <w:i/>
        </w:rPr>
      </w:pPr>
      <w:r>
        <w:rPr>
          <w:b/>
          <w:i/>
        </w:rPr>
        <w:t xml:space="preserve">reaction equation: </w:t>
      </w:r>
      <w:r>
        <w:rPr>
          <w:b/>
          <w:bCs/>
          <w:i/>
        </w:rPr>
        <w:t>Fe</w:t>
      </w:r>
      <w:r>
        <w:rPr>
          <w:b/>
          <w:bCs/>
          <w:i/>
          <w:vertAlign w:val="subscript"/>
        </w:rPr>
        <w:t>2</w:t>
      </w:r>
      <w:r>
        <w:rPr>
          <w:b/>
          <w:bCs/>
          <w:i/>
        </w:rPr>
        <w:t>O</w:t>
      </w:r>
      <w:r>
        <w:rPr>
          <w:b/>
          <w:bCs/>
          <w:i/>
          <w:vertAlign w:val="subscript"/>
        </w:rPr>
        <w:t>3</w:t>
      </w:r>
      <w:r>
        <w:rPr>
          <w:b/>
          <w:bCs/>
          <w:i/>
        </w:rPr>
        <w:t xml:space="preserve"> + 3C</w:t>
      </w:r>
      <w:r>
        <w:rPr>
          <w:b/>
          <w:i/>
        </w:rPr>
        <w:t xml:space="preserve"> ==&gt;</w:t>
      </w:r>
      <w:r>
        <w:rPr>
          <w:b/>
          <w:bCs/>
          <w:i/>
        </w:rPr>
        <w:t>2Fe + 3CO</w:t>
      </w:r>
    </w:p>
    <w:p>
      <w:pPr>
        <w:pStyle w:val="style157"/>
        <w:rPr>
          <w:b/>
          <w:i/>
        </w:rPr>
      </w:pPr>
    </w:p>
    <w:p>
      <w:pPr>
        <w:pStyle w:val="style157"/>
        <w:rPr>
          <w:b/>
          <w:i/>
        </w:rPr>
      </w:pPr>
    </w:p>
    <w:p>
      <w:pPr>
        <w:pStyle w:val="style157"/>
        <w:rPr>
          <w:b/>
          <w:i/>
        </w:rPr>
      </w:pPr>
      <w:r>
        <w:rPr>
          <w:b/>
          <w:i/>
          <w:shd w:val="clear" w:color="auto" w:fill="00ffff"/>
        </w:rPr>
        <w:t>WHAT IS THE MOLE CONCEPT?</w:t>
      </w:r>
    </w:p>
    <w:p>
      <w:pPr>
        <w:pStyle w:val="style157"/>
        <w:rPr>
          <w:b/>
          <w:i/>
        </w:rPr>
      </w:pPr>
      <w:r>
        <w:rPr>
          <w:b/>
          <w:i/>
        </w:rPr>
        <w:t>The mole concept : Its a very important way of doing chemical calculations!</w:t>
      </w:r>
    </w:p>
    <w:p>
      <w:pPr>
        <w:pStyle w:val="style157"/>
        <w:rPr>
          <w:b/>
          <w:i/>
        </w:rPr>
      </w:pPr>
      <w:r>
        <w:rPr>
          <w:b/>
          <w:i/>
          <w:noProof/>
        </w:rPr>
        <w:drawing>
          <wp:anchor distT="0" distB="0" distL="0" distR="0" simplePos="false" relativeHeight="9" behindDoc="false" locked="false" layoutInCell="true" allowOverlap="false">
            <wp:simplePos x="0" y="0"/>
            <wp:positionH relativeFrom="column">
              <wp:align>right</wp:align>
            </wp:positionH>
            <wp:positionV relativeFrom="line">
              <wp:posOffset>0</wp:posOffset>
            </wp:positionV>
            <wp:extent cx="1285875" cy="1400175"/>
            <wp:effectExtent l="0" t="0" r="9525" b="9525"/>
            <wp:wrapSquare wrapText="bothSides"/>
            <wp:docPr id="1216" name="Picture 536" descr="http://www.docbrown.info/page04/4_73calcs/mole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536"/>
                    <pic:cNvPicPr/>
                  </pic:nvPicPr>
                  <pic:blipFill>
                    <a:blip r:embed="rId115" cstate="print"/>
                    <a:srcRect l="0" t="0" r="0" b="0"/>
                    <a:stretch/>
                  </pic:blipFill>
                  <pic:spPr>
                    <a:xfrm rot="0">
                      <a:off x="0" y="0"/>
                      <a:ext cx="1285875" cy="1400175"/>
                    </a:xfrm>
                    <a:prstGeom prst="rect"/>
                    <a:ln>
                      <a:noFill/>
                    </a:ln>
                  </pic:spPr>
                </pic:pic>
              </a:graphicData>
            </a:graphic>
          </wp:anchor>
        </w:drawing>
      </w:r>
      <w:r>
        <w:rPr>
          <w:b/>
          <w:bCs/>
          <w:i/>
        </w:rPr>
        <w:t>The mole</w:t>
      </w:r>
      <w:r>
        <w:rPr>
          <w:b/>
          <w:i/>
        </w:rPr>
        <w:t xml:space="preserve"> is most simply expressed as the relative '</w:t>
      </w:r>
      <w:r>
        <w:rPr>
          <w:b/>
          <w:bCs/>
          <w:i/>
        </w:rPr>
        <w:t>formula mass in g</w:t>
      </w:r>
      <w:r>
        <w:rPr>
          <w:b/>
          <w:i/>
        </w:rPr>
        <w:t>' or the '</w:t>
      </w:r>
      <w:r>
        <w:rPr>
          <w:b/>
          <w:bCs/>
          <w:i/>
        </w:rPr>
        <w:t>molecular mass in g</w:t>
      </w:r>
      <w:r>
        <w:rPr>
          <w:b/>
          <w:i/>
        </w:rPr>
        <w:t>' of the defined chemical '</w:t>
      </w:r>
      <w:r>
        <w:rPr>
          <w:b/>
          <w:bCs/>
          <w:i/>
        </w:rPr>
        <w:t>species</w:t>
      </w:r>
      <w:r>
        <w:rPr>
          <w:b/>
          <w:i/>
        </w:rPr>
        <w:t xml:space="preserve">', and that is how it is used in most chemical calculations. The mass of one mole of a substance is sometimes referred to as the </w:t>
      </w:r>
      <w:r>
        <w:rPr>
          <w:b/>
          <w:bCs/>
          <w:i/>
        </w:rPr>
        <w:t>molar mass</w:t>
      </w:r>
      <w:r>
        <w:rPr>
          <w:b/>
          <w:i/>
        </w:rPr>
        <w:t>.</w:t>
      </w:r>
    </w:p>
    <w:p>
      <w:pPr>
        <w:pStyle w:val="style157"/>
        <w:rPr>
          <w:b/>
          <w:i/>
        </w:rPr>
      </w:pPr>
      <w:r>
        <w:rPr>
          <w:b/>
          <w:i/>
        </w:rPr>
        <w:t>The atomic/formula mass in grams = one mole of the defined substance.</w:t>
      </w:r>
    </w:p>
    <w:p>
      <w:pPr>
        <w:pStyle w:val="style157"/>
        <w:rPr>
          <w:b/>
          <w:i/>
        </w:rPr>
      </w:pPr>
      <w:r>
        <w:rPr>
          <w:b/>
          <w:i/>
        </w:rPr>
        <w:t>If your are dealing with individual atoms, one mole of equals the relative atomic mass in grams.</w:t>
      </w:r>
    </w:p>
    <w:p>
      <w:pPr>
        <w:pStyle w:val="style157"/>
        <w:rPr>
          <w:b/>
          <w:i/>
        </w:rPr>
      </w:pPr>
      <w:r>
        <w:rPr>
          <w:b/>
          <w:i/>
        </w:rPr>
        <w:t>This can be expressed as a simple formula ...</w:t>
      </w:r>
    </w:p>
    <w:p>
      <w:pPr>
        <w:pStyle w:val="style157"/>
        <w:rPr>
          <w:b/>
          <w:i/>
        </w:rPr>
      </w:pPr>
      <w:r>
        <w:rPr>
          <w:b/>
          <w:i/>
          <w:highlight w:val="yellow"/>
          <w:shd w:val="clear" w:color="auto" w:fill="00ffff"/>
        </w:rPr>
        <w:t>moles of species = (actual mass of species in g) / (atomic/formula mass of species)</w:t>
      </w:r>
    </w:p>
    <w:p>
      <w:pPr>
        <w:pStyle w:val="style157"/>
        <w:rPr>
          <w:b/>
          <w:i/>
        </w:rPr>
      </w:pPr>
      <w:r>
        <w:rPr>
          <w:b/>
          <w:i/>
        </w:rPr>
        <w:t>Therefore, the above is demonstrated using a triangle on your right.</w:t>
      </w:r>
    </w:p>
    <w:p>
      <w:pPr>
        <w:pStyle w:val="style157"/>
        <w:rPr>
          <w:b/>
          <w:i/>
        </w:rPr>
      </w:pPr>
      <w:r>
        <w:rPr>
          <w:b/>
          <w:i/>
          <w:highlight w:val="green"/>
          <w:shd w:val="clear" w:color="auto" w:fill="00ffff"/>
        </w:rPr>
        <w:t>mass of species in g = moles species x atomic/formula mass of species</w:t>
      </w:r>
    </w:p>
    <w:p>
      <w:pPr>
        <w:pStyle w:val="style157"/>
        <w:rPr>
          <w:b/>
          <w:i/>
        </w:rPr>
      </w:pPr>
      <w:r>
        <w:rPr>
          <w:b/>
          <w:i/>
          <w:highlight w:val="magenta"/>
          <w:shd w:val="clear" w:color="auto" w:fill="00ffff"/>
        </w:rPr>
        <w:t>atomic/formula mass of species = mass of species in g / moles of species</w:t>
      </w:r>
    </w:p>
    <w:p>
      <w:pPr>
        <w:pStyle w:val="style157"/>
        <w:rPr>
          <w:b/>
          <w:i/>
        </w:rPr>
      </w:pPr>
    </w:p>
    <w:p>
      <w:pPr>
        <w:pStyle w:val="style157"/>
        <w:rPr>
          <w:b/>
          <w:bCs/>
          <w:i/>
        </w:rPr>
      </w:pPr>
      <m:oMathPara>
        <m:oMath>
          <m:r>
            <m:rPr>
              <m:sty m:val="p"/>
            </m:rPr>
            <w:rPr>
              <w:rFonts w:ascii="Cambria Math" w:hAnsi="Cambria Math"/>
            </w:rPr>
            <m:t>Note these equations are for either an element or a compound,but, whatever, you must clearly define the chemical</m:t>
          </m:r>
        </m:oMath>
      </m:oMathPara>
    </w:p>
    <w:p>
      <w:pPr>
        <w:pStyle w:val="style157"/>
        <w:rPr>
          <w:rFonts w:ascii="Cambria Math" w:hAnsi="Cambria Math"/>
        </w:rPr>
      </w:pPr>
      <m:oMathPara>
        <m:oMathParaPr>
          <m:jc m:val="left"/>
        </m:oMathParaPr>
        <m:oMath>
          <m:r>
            <m:rPr>
              <m:sty m:val="p"/>
            </m:rPr>
            <w:rPr>
              <w:rFonts w:ascii="Cambria Math" w:hAnsi="Cambria Math"/>
            </w:rPr>
            <m:t xml:space="preserve"> species you mean for any mole calculation e.g.</m:t>
          </m:r>
        </m:oMath>
      </m:oMathPara>
    </w:p>
    <w:p>
      <w:pPr>
        <w:pStyle w:val="style157"/>
        <w:rPr>
          <w:b/>
          <w:i/>
        </w:rPr>
      </w:pPr>
      <w:r>
        <w:rPr>
          <w:b/>
          <w:i/>
        </w:rPr>
        <w:t> </w:t>
      </w:r>
    </w:p>
    <w:p>
      <w:pPr>
        <w:pStyle w:val="style157"/>
        <w:numPr>
          <w:ilvl w:val="0"/>
          <w:numId w:val="102"/>
        </w:numPr>
        <w:rPr>
          <w:b/>
          <w:i/>
        </w:rPr>
      </w:pPr>
      <w:r>
        <w:rPr>
          <w:b/>
          <w:bCs/>
          <w:i/>
        </w:rPr>
        <w:t>M</w:t>
      </w:r>
      <w:r>
        <w:rPr>
          <w:b/>
          <w:bCs/>
          <w:i/>
          <w:vertAlign w:val="subscript"/>
        </w:rPr>
        <w:t>r</w:t>
      </w:r>
      <w:r>
        <w:rPr>
          <w:b/>
          <w:bCs/>
          <w:i/>
        </w:rPr>
        <w:t xml:space="preserve"> is 'shorthand' for relative formula mass or molecular mass in amu</w:t>
      </w:r>
      <w:r>
        <w:rPr>
          <w:b/>
          <w:i/>
        </w:rPr>
        <w:t xml:space="preserve"> (atomic mass units) and you must be able to work these out correctly from a given formula.</w:t>
      </w:r>
    </w:p>
    <w:p>
      <w:pPr>
        <w:pStyle w:val="style157"/>
        <w:numPr>
          <w:ilvl w:val="0"/>
          <w:numId w:val="102"/>
        </w:numPr>
        <w:rPr>
          <w:b/>
          <w:i/>
        </w:rPr>
      </w:pPr>
      <w:r>
        <w:rPr>
          <w:b/>
          <w:i/>
        </w:rPr>
        <w:t xml:space="preserve">The term relative </w:t>
      </w:r>
      <w:r>
        <w:rPr>
          <w:b/>
          <w:bCs/>
          <w:i/>
        </w:rPr>
        <w:t>molecular mass</w:t>
      </w:r>
      <w:r>
        <w:rPr>
          <w:b/>
          <w:i/>
        </w:rPr>
        <w:t xml:space="preserve"> (sum of the atomic masses of the atoms in a single molecule of the substance) is </w:t>
      </w:r>
      <w:r>
        <w:rPr>
          <w:b/>
          <w:bCs/>
          <w:i/>
        </w:rPr>
        <w:t>usuall</w:t>
      </w:r>
      <w:r>
        <w:rPr>
          <w:b/>
          <w:i/>
        </w:rPr>
        <w:t xml:space="preserve">y applied to definite </w:t>
      </w:r>
      <w:r>
        <w:rPr>
          <w:b/>
          <w:bCs/>
          <w:i/>
        </w:rPr>
        <w:t xml:space="preserve">molecular species. </w:t>
      </w:r>
    </w:p>
    <w:p>
      <w:pPr>
        <w:pStyle w:val="style157"/>
        <w:numPr>
          <w:ilvl w:val="0"/>
          <w:numId w:val="102"/>
        </w:numPr>
        <w:rPr>
          <w:b/>
          <w:i/>
        </w:rPr>
      </w:pPr>
      <w:r>
        <w:rPr>
          <w:b/>
          <w:i/>
        </w:rPr>
        <w:t>Using the following atomic masses: H = 1, O = 16, N = 14, C = 12, Na = 23, Cl = 35.5, S = 32and the three formulae above relating moles, mass and formula mass ...</w:t>
      </w:r>
    </w:p>
    <w:p>
      <w:pPr>
        <w:pStyle w:val="style157"/>
        <w:numPr>
          <w:ilvl w:val="0"/>
          <w:numId w:val="102"/>
        </w:numPr>
        <w:rPr>
          <w:b/>
          <w:i/>
        </w:rPr>
      </w:pPr>
      <w:r>
        <w:rPr>
          <w:b/>
          <w:i/>
        </w:rPr>
        <w:t>molecular mass</w:t>
      </w:r>
      <w:r>
        <w:rPr>
          <w:b/>
          <w:bCs/>
          <w:i/>
        </w:rPr>
        <w:t xml:space="preserve"> 18</w:t>
      </w:r>
      <w:r>
        <w:rPr>
          <w:b/>
          <w:i/>
        </w:rPr>
        <w:t xml:space="preserve"> for the water molecule </w:t>
      </w:r>
      <w:r>
        <w:rPr>
          <w:b/>
          <w:bCs/>
          <w:i/>
        </w:rPr>
        <w:t>H</w:t>
      </w:r>
      <w:r>
        <w:rPr>
          <w:b/>
          <w:bCs/>
          <w:i/>
          <w:vertAlign w:val="subscript"/>
        </w:rPr>
        <w:t>2</w:t>
      </w:r>
      <w:r>
        <w:rPr>
          <w:b/>
          <w:bCs/>
          <w:i/>
        </w:rPr>
        <w:t>O</w:t>
      </w:r>
      <w:r>
        <w:rPr>
          <w:b/>
          <w:i/>
        </w:rPr>
        <w:t xml:space="preserve">, </w:t>
      </w:r>
      <w:r>
        <w:rPr>
          <w:b/>
          <w:bCs/>
          <w:i/>
        </w:rPr>
        <w:t>17</w:t>
      </w:r>
      <w:r>
        <w:rPr>
          <w:b/>
          <w:i/>
        </w:rPr>
        <w:t xml:space="preserve"> for the ammonia molecule </w:t>
      </w:r>
      <w:r>
        <w:rPr>
          <w:b/>
          <w:bCs/>
          <w:i/>
        </w:rPr>
        <w:t>NH</w:t>
      </w:r>
      <w:r>
        <w:rPr>
          <w:b/>
          <w:bCs/>
          <w:i/>
          <w:vertAlign w:val="subscript"/>
        </w:rPr>
        <w:t>3</w:t>
      </w:r>
    </w:p>
    <w:p>
      <w:pPr>
        <w:pStyle w:val="style157"/>
        <w:numPr>
          <w:ilvl w:val="0"/>
          <w:numId w:val="61"/>
        </w:numPr>
        <w:rPr>
          <w:b/>
          <w:i/>
        </w:rPr>
      </w:pPr>
      <w:r>
        <w:rPr>
          <w:b/>
          <w:i/>
        </w:rPr>
        <w:t>so 1 mole of water is 18g, 0.333 mole = 0.333 x 18 = 6g</w:t>
      </w:r>
    </w:p>
    <w:p>
      <w:pPr>
        <w:pStyle w:val="style157"/>
        <w:numPr>
          <w:ilvl w:val="0"/>
          <w:numId w:val="61"/>
        </w:numPr>
        <w:rPr>
          <w:b/>
          <w:i/>
        </w:rPr>
      </w:pPr>
      <w:r>
        <w:rPr>
          <w:b/>
          <w:i/>
        </w:rPr>
        <w:t>for ammonia 1mol = 17g, 34g = 34/17 = 2 mols ammonia</w:t>
      </w:r>
    </w:p>
    <w:p>
      <w:pPr>
        <w:pStyle w:val="style157"/>
        <w:rPr>
          <w:rFonts w:ascii="Cambria Math" w:hAnsi="Cambria Math"/>
        </w:rPr>
      </w:pPr>
      <m:oMath>
        <m:r>
          <m:rPr>
            <m:sty m:val="p"/>
          </m:rPr>
          <w:rPr>
            <w:rFonts w:ascii="Cambria Math" w:hAnsi="Cambria Math"/>
          </w:rPr>
          <m:t>16 for the methane molecule CH</m:t>
        </m:r>
      </m:oMath>
      <w:r>
        <w:rPr>
          <w:b/>
          <w:bCs/>
          <w:i/>
          <w:vertAlign w:val="subscript"/>
        </w:rPr>
        <w:t>4</w:t>
      </w:r>
      <m:oMath>
        <m:r>
          <m:rPr>
            <m:sty m:val="p"/>
          </m:rPr>
          <w:rPr>
            <w:rFonts w:ascii="Cambria Math" w:hAnsi="Cambria Math"/>
          </w:rPr>
          <m:t xml:space="preserve"> and 180 for the glucose sugar molecule C</m:t>
        </m:r>
      </m:oMath>
      <w:r>
        <w:rPr>
          <w:b/>
          <w:bCs/>
          <w:i/>
          <w:vertAlign w:val="subscript"/>
        </w:rPr>
        <w:t>6</w:t>
      </w:r>
      <m:oMath>
        <m:r>
          <m:rPr>
            <m:sty m:val="p"/>
          </m:rPr>
          <w:rPr>
            <w:rFonts w:ascii="Cambria Math" w:hAnsi="Cambria Math"/>
          </w:rPr>
          <m:t>H</m:t>
        </m:r>
      </m:oMath>
      <w:r>
        <w:rPr>
          <w:b/>
          <w:bCs/>
          <w:i/>
          <w:vertAlign w:val="subscript"/>
        </w:rPr>
        <w:t>12</w:t>
      </w:r>
      <m:oMath>
        <m:r>
          <m:rPr>
            <m:sty m:val="p"/>
          </m:rPr>
          <w:rPr>
            <w:rFonts w:ascii="Cambria Math" w:hAnsi="Cambria Math"/>
          </w:rPr>
          <m:t>O</m:t>
        </m:r>
      </m:oMath>
      <w:r>
        <w:rPr>
          <w:b/>
          <w:bCs/>
          <w:i/>
          <w:vertAlign w:val="subscript"/>
        </w:rPr>
        <w:t>6</w:t>
      </w:r>
    </w:p>
    <w:p>
      <w:pPr>
        <w:pStyle w:val="style157"/>
        <w:numPr>
          <w:ilvl w:val="0"/>
          <w:numId w:val="103"/>
        </w:numPr>
        <w:rPr>
          <w:b/>
          <w:i/>
        </w:rPr>
      </w:pPr>
      <w:r>
        <w:rPr>
          <w:b/>
          <w:i/>
        </w:rPr>
        <w:t>so 0.5 mol methane = 0.5 x 16 8g, 72g = 72/16 = 4.5 mols methane</w:t>
      </w:r>
    </w:p>
    <w:p>
      <w:pPr>
        <w:pStyle w:val="style157"/>
        <w:numPr>
          <w:ilvl w:val="0"/>
          <w:numId w:val="103"/>
        </w:numPr>
        <w:rPr>
          <w:b/>
          <w:i/>
        </w:rPr>
      </w:pPr>
      <w:r>
        <w:rPr>
          <w:b/>
          <w:i/>
        </w:rPr>
        <w:t>for glucose 18g = 18/180 = 0.10 moles, 0.05 mole = 0.05 x 180 = 9.0g glucose</w:t>
      </w:r>
    </w:p>
    <w:p>
      <w:pPr>
        <w:pStyle w:val="style157"/>
        <w:numPr>
          <w:ilvl w:val="0"/>
          <w:numId w:val="103"/>
        </w:numPr>
        <w:rPr>
          <w:b/>
          <w:i/>
        </w:rPr>
      </w:pPr>
      <w:r>
        <w:rPr>
          <w:b/>
          <w:i/>
        </w:rPr>
        <w:t xml:space="preserve">the element nitrogen consists of </w:t>
      </w:r>
      <w:r>
        <w:rPr>
          <w:b/>
          <w:bCs/>
          <w:i/>
        </w:rPr>
        <w:t>N</w:t>
      </w:r>
      <w:r>
        <w:rPr>
          <w:b/>
          <w:bCs/>
          <w:i/>
          <w:vertAlign w:val="subscript"/>
        </w:rPr>
        <w:t>2</w:t>
      </w:r>
      <w:r>
        <w:rPr>
          <w:b/>
          <w:i/>
        </w:rPr>
        <w:t xml:space="preserve"> molecules, molar mass = </w:t>
      </w:r>
      <w:r>
        <w:rPr>
          <w:b/>
          <w:bCs/>
          <w:i/>
        </w:rPr>
        <w:t>28g</w:t>
      </w:r>
      <w:r>
        <w:rPr>
          <w:b/>
          <w:i/>
        </w:rPr>
        <w:t>, 0.25 moles = 0.25 x 28 = 7.0g</w:t>
      </w:r>
    </w:p>
    <w:p>
      <w:pPr>
        <w:pStyle w:val="style157"/>
        <w:numPr>
          <w:ilvl w:val="0"/>
          <w:numId w:val="103"/>
        </w:numPr>
        <w:rPr>
          <w:b/>
          <w:i/>
        </w:rPr>
      </w:pPr>
      <w:r>
        <w:rPr>
          <w:b/>
          <w:i/>
        </w:rPr>
        <w:t xml:space="preserve">Relative atomic mass of iron is 56, 7g = 7/56 = 0.125 mol Fe </w:t>
      </w:r>
    </w:p>
    <w:p>
      <w:pPr>
        <w:pStyle w:val="style157"/>
        <w:rPr>
          <w:b/>
          <w:i/>
        </w:rPr>
      </w:pPr>
      <w:r>
        <w:rPr>
          <w:b/>
          <w:i/>
        </w:rPr>
        <w:t> </w:t>
      </w:r>
    </w:p>
    <w:p>
      <w:pPr>
        <w:pStyle w:val="style157"/>
        <w:rPr>
          <w:b/>
          <w:i/>
        </w:rPr>
      </w:pPr>
    </w:p>
    <w:p>
      <w:pPr>
        <w:pStyle w:val="style157"/>
        <w:numPr>
          <w:ilvl w:val="0"/>
          <w:numId w:val="103"/>
        </w:numPr>
        <w:rPr>
          <w:b/>
          <w:i/>
        </w:rPr>
      </w:pPr>
      <w:r>
        <w:rPr>
          <w:b/>
          <w:i/>
        </w:rPr>
        <w:t xml:space="preserve">mass of 1 mole of ionic sodium chloride </w:t>
      </w:r>
      <w:r>
        <w:rPr>
          <w:b/>
          <w:bCs/>
          <w:i/>
        </w:rPr>
        <w:t>NaCl</w:t>
      </w:r>
      <w:r>
        <w:rPr>
          <w:b/>
          <w:i/>
        </w:rPr>
        <w:t xml:space="preserve"> or </w:t>
      </w:r>
      <w:r>
        <w:rPr>
          <w:b/>
          <w:bCs/>
          <w:i/>
        </w:rPr>
        <w:t>Na</w:t>
      </w:r>
      <w:r>
        <w:rPr>
          <w:b/>
          <w:bCs/>
          <w:i/>
          <w:vertAlign w:val="superscript"/>
        </w:rPr>
        <w:t>+</w:t>
      </w:r>
      <w:r>
        <w:rPr>
          <w:b/>
          <w:bCs/>
          <w:i/>
        </w:rPr>
        <w:t>Cl</w:t>
      </w:r>
      <w:r>
        <w:rPr>
          <w:b/>
          <w:bCs/>
          <w:i/>
          <w:vertAlign w:val="superscript"/>
        </w:rPr>
        <w:t>-</w:t>
      </w:r>
      <w:r>
        <w:rPr>
          <w:b/>
          <w:i/>
        </w:rPr>
        <w:t xml:space="preserve">is </w:t>
      </w:r>
      <w:r>
        <w:rPr>
          <w:b/>
          <w:bCs/>
          <w:i/>
        </w:rPr>
        <w:t>58.5g</w:t>
      </w:r>
      <w:r>
        <w:rPr>
          <w:b/>
          <w:i/>
        </w:rPr>
        <w:t xml:space="preserve"> (from 23 + 35.5)</w:t>
      </w:r>
    </w:p>
    <w:p>
      <w:pPr>
        <w:pStyle w:val="style157"/>
        <w:numPr>
          <w:ilvl w:val="0"/>
          <w:numId w:val="103"/>
        </w:numPr>
        <w:rPr>
          <w:b/>
          <w:i/>
        </w:rPr>
      </w:pPr>
      <w:r>
        <w:rPr>
          <w:b/>
          <w:i/>
        </w:rPr>
        <w:t xml:space="preserve">mass of 1 mole of ammonium sulfate (ionic salt) </w:t>
      </w:r>
      <w:r>
        <w:rPr>
          <w:b/>
          <w:bCs/>
          <w:i/>
        </w:rPr>
        <w:t>(NH</w:t>
      </w:r>
      <w:r>
        <w:rPr>
          <w:b/>
          <w:bCs/>
          <w:i/>
          <w:vertAlign w:val="subscript"/>
        </w:rPr>
        <w:t>4</w:t>
      </w:r>
      <w:r>
        <w:rPr>
          <w:b/>
          <w:bCs/>
          <w:i/>
        </w:rPr>
        <w:t>)</w:t>
      </w:r>
      <w:r>
        <w:rPr>
          <w:b/>
          <w:bCs/>
          <w:i/>
          <w:vertAlign w:val="subscript"/>
        </w:rPr>
        <w:t>2</w:t>
      </w:r>
      <w:r>
        <w:rPr>
          <w:b/>
          <w:bCs/>
          <w:i/>
        </w:rPr>
        <w:t>SO</w:t>
      </w:r>
      <w:r>
        <w:rPr>
          <w:b/>
          <w:bCs/>
          <w:i/>
          <w:vertAlign w:val="subscript"/>
        </w:rPr>
        <w:t>4</w:t>
      </w:r>
      <w:r>
        <w:rPr>
          <w:b/>
          <w:i/>
        </w:rPr>
        <w:t xml:space="preserve"> or </w:t>
      </w:r>
      <w:r>
        <w:rPr>
          <w:b/>
          <w:bCs/>
          <w:i/>
        </w:rPr>
        <w:t>(NH</w:t>
      </w:r>
      <w:r>
        <w:rPr>
          <w:b/>
          <w:bCs/>
          <w:i/>
          <w:vertAlign w:val="subscript"/>
        </w:rPr>
        <w:t>4</w:t>
      </w:r>
      <w:r>
        <w:rPr>
          <w:b/>
          <w:bCs/>
          <w:i/>
          <w:vertAlign w:val="superscript"/>
        </w:rPr>
        <w:t>+</w:t>
      </w:r>
      <w:r>
        <w:rPr>
          <w:b/>
          <w:bCs/>
          <w:i/>
        </w:rPr>
        <w:t>)</w:t>
      </w:r>
      <w:r>
        <w:rPr>
          <w:b/>
          <w:bCs/>
          <w:i/>
          <w:vertAlign w:val="subscript"/>
        </w:rPr>
        <w:t>2</w:t>
      </w:r>
      <w:r>
        <w:rPr>
          <w:b/>
          <w:bCs/>
          <w:i/>
        </w:rPr>
        <w:t>(SO</w:t>
      </w:r>
      <w:r>
        <w:rPr>
          <w:b/>
          <w:bCs/>
          <w:i/>
          <w:vertAlign w:val="subscript"/>
        </w:rPr>
        <w:t>4</w:t>
      </w:r>
      <w:r>
        <w:rPr>
          <w:b/>
          <w:bCs/>
          <w:i/>
          <w:vertAlign w:val="superscript"/>
        </w:rPr>
        <w:t>2-</w:t>
      </w:r>
      <w:r>
        <w:rPr>
          <w:b/>
          <w:bCs/>
          <w:i/>
        </w:rPr>
        <w:t>) =  130g</w:t>
      </w:r>
    </w:p>
    <w:p>
      <w:pPr>
        <w:pStyle w:val="style157"/>
        <w:rPr>
          <w:b/>
          <w:i/>
        </w:rPr>
      </w:pPr>
      <w:r>
        <w:rPr>
          <w:b/>
          <w:i/>
        </w:rPr>
        <w:t> </w:t>
      </w:r>
    </w:p>
    <w:p>
      <w:pPr>
        <w:pStyle w:val="style157"/>
        <w:rPr>
          <w:b/>
          <w:i/>
        </w:rPr>
      </w:pPr>
      <w:r>
        <w:rPr/>
        <w:fldChar w:fldCharType="begin"/>
      </w:r>
      <w:r>
        <w:instrText xml:space="preserve"> HYPERLINK "http://www.docbrown.info/page04/4_73calcs07mam.htm" </w:instrText>
      </w:r>
      <w:r>
        <w:rPr/>
        <w:fldChar w:fldCharType="separate"/>
      </w:r>
      <w:r>
        <w:rPr/>
        <w:fldChar w:fldCharType="end"/>
      </w:r>
    </w:p>
    <w:p>
      <w:pPr>
        <w:pStyle w:val="style157"/>
        <w:rPr>
          <w:b/>
          <w:i/>
        </w:rPr>
      </w:pPr>
      <w:r>
        <w:rPr>
          <w:b/>
          <w:i/>
        </w:rPr>
        <w:pict>
          <v:rect id="1217" fillcolor="#a0a0a0" stroked="f" style="margin-left:0.0pt;margin-top:0.0pt;width:0.0pt;height:1.5pt;mso-wrap-distance-left:0.0pt;mso-wrap-distance-right:0.0pt;visibility:visible;" o:hr="t" o:hralign="center" o:hrstd="t">
            <v:stroke on="f"/>
            <v:fill/>
          </v:rect>
        </w:pict>
      </w:r>
    </w:p>
    <w:p>
      <w:pPr>
        <w:pStyle w:val="style157"/>
        <w:rPr>
          <w:b/>
          <w:i/>
        </w:rPr>
      </w:pPr>
      <w:r>
        <w:rPr>
          <w:b/>
          <w:i/>
        </w:rPr>
        <w:t> </w:t>
      </w:r>
    </w:p>
    <w:p>
      <w:pPr>
        <w:pStyle w:val="style157"/>
        <w:rPr>
          <w:b/>
          <w:i/>
        </w:rPr>
      </w:pPr>
      <w:r>
        <w:rPr>
          <w:b/>
          <w:i/>
          <w:shd w:val="clear" w:color="auto" w:fill="00ffff"/>
        </w:rPr>
        <w:t>THE AVOGADRO CONSTANT</w:t>
      </w:r>
    </w:p>
    <w:p>
      <w:pPr>
        <w:pStyle w:val="style157"/>
        <w:rPr>
          <w:b/>
          <w:i/>
        </w:rPr>
      </w:pPr>
      <w:r>
        <w:rPr>
          <w:b/>
          <w:i/>
        </w:rPr>
        <w:t xml:space="preserve">Every mole of any substance contains the same number of the defined species. </w:t>
      </w:r>
    </w:p>
    <w:p>
      <w:pPr>
        <w:pStyle w:val="style157"/>
        <w:rPr>
          <w:b/>
          <w:i/>
        </w:rPr>
      </w:pPr>
      <w:r>
        <w:rPr>
          <w:b/>
          <w:i/>
        </w:rPr>
        <w:t xml:space="preserve">The actual particle number is known and is called the </w:t>
      </w:r>
      <w:bookmarkStart w:id="40" w:name="Avogadro"/>
      <w:r>
        <w:rPr>
          <w:b/>
          <w:bCs/>
          <w:i/>
        </w:rPr>
        <w:t>Avogadro</w:t>
      </w:r>
      <w:bookmarkEnd w:id="40"/>
      <w:r>
        <w:rPr>
          <w:b/>
          <w:bCs/>
          <w:i/>
        </w:rPr>
        <w:t xml:space="preserve"> Constant</w:t>
      </w:r>
      <w:r>
        <w:rPr>
          <w:b/>
          <w:i/>
        </w:rPr>
        <w:t xml:space="preserve">, denoted </w:t>
      </w:r>
      <w:r>
        <w:rPr>
          <w:b/>
          <w:bCs/>
          <w:i/>
        </w:rPr>
        <w:t>N</w:t>
      </w:r>
      <w:r>
        <w:rPr>
          <w:b/>
          <w:bCs/>
          <w:i/>
          <w:vertAlign w:val="subscript"/>
        </w:rPr>
        <w:t>A</w:t>
      </w:r>
      <w:r>
        <w:rPr>
          <w:b/>
          <w:i/>
        </w:rPr>
        <w:t>).</w:t>
      </w:r>
    </w:p>
    <w:p>
      <w:pPr>
        <w:pStyle w:val="style157"/>
        <w:rPr>
          <w:b/>
          <w:i/>
        </w:rPr>
      </w:pPr>
      <w:r>
        <w:rPr>
          <w:b/>
          <w:i/>
        </w:rPr>
        <w:t xml:space="preserve">It is equal to </w:t>
      </w:r>
      <w:r>
        <w:rPr>
          <w:b/>
          <w:bCs/>
          <w:i/>
        </w:rPr>
        <w:t>6.023 x 10</w:t>
      </w:r>
      <w:r>
        <w:rPr>
          <w:b/>
          <w:bCs/>
          <w:i/>
          <w:vertAlign w:val="superscript"/>
        </w:rPr>
        <w:t>23</w:t>
      </w:r>
      <w:r>
        <w:rPr>
          <w:b/>
          <w:bCs/>
          <w:i/>
        </w:rPr>
        <w:t xml:space="preserve"> 'defined species' per mole</w:t>
      </w:r>
      <w:r>
        <w:rPr>
          <w:b/>
          <w:i/>
        </w:rPr>
        <w:t xml:space="preserve"> i.e. 6.023 x 10</w:t>
      </w:r>
      <w:r>
        <w:rPr>
          <w:b/>
          <w:i/>
          <w:vertAlign w:val="superscript"/>
        </w:rPr>
        <w:t>23</w:t>
      </w:r>
      <w:r>
        <w:rPr>
          <w:b/>
          <w:i/>
        </w:rPr>
        <w:t xml:space="preserve"> mol</w:t>
      </w:r>
      <w:r>
        <w:rPr>
          <w:b/>
          <w:i/>
          <w:vertAlign w:val="superscript"/>
        </w:rPr>
        <w:t>-1</w:t>
      </w:r>
    </w:p>
    <w:p>
      <w:pPr>
        <w:pStyle w:val="style157"/>
        <w:rPr>
          <w:b/>
          <w:i/>
        </w:rPr>
      </w:pPr>
      <w:r>
        <w:rPr>
          <w:b/>
          <w:i/>
        </w:rPr>
        <w:t>This means there are that many atoms in 12g of carbon (C = 12)</w:t>
      </w:r>
    </w:p>
    <w:p>
      <w:pPr>
        <w:pStyle w:val="style157"/>
        <w:rPr>
          <w:b/>
          <w:i/>
        </w:rPr>
      </w:pPr>
      <w:r>
        <w:rPr>
          <w:b/>
          <w:i/>
        </w:rPr>
        <w:t>or that many molecules in 18g water (H</w:t>
      </w:r>
      <w:r>
        <w:rPr>
          <w:b/>
          <w:i/>
          <w:vertAlign w:val="subscript"/>
        </w:rPr>
        <w:t>2</w:t>
      </w:r>
      <w:r>
        <w:rPr>
          <w:b/>
          <w:i/>
        </w:rPr>
        <w:t>O = 1+1+16 = 18, H = 1; O = 16)</w:t>
      </w:r>
    </w:p>
    <w:p>
      <w:pPr>
        <w:pStyle w:val="style157"/>
        <w:rPr>
          <w:b/>
          <w:i/>
        </w:rPr>
      </w:pPr>
      <w:r>
        <w:rPr>
          <w:b/>
          <w:i/>
        </w:rPr>
        <w:t xml:space="preserve"> This is about 18cm</w:t>
      </w:r>
      <w:r>
        <w:rPr>
          <w:b/>
          <w:i/>
          <w:vertAlign w:val="superscript"/>
        </w:rPr>
        <w:t>3</w:t>
      </w:r>
      <w:r>
        <w:rPr>
          <w:b/>
          <w:i/>
        </w:rPr>
        <w:t>, so picture this number of molecules in a nearly full 20cm</w:t>
      </w:r>
      <w:r>
        <w:rPr>
          <w:b/>
          <w:i/>
          <w:vertAlign w:val="superscript"/>
        </w:rPr>
        <w:t>3</w:t>
      </w:r>
      <w:r>
        <w:rPr>
          <w:b/>
          <w:i/>
        </w:rPr>
        <w:t xml:space="preserve"> measuring cylinder or a 100ml beaker less than </w:t>
      </w:r>
      <w:r>
        <w:rPr>
          <w:b/>
          <w:i/>
          <w:vertAlign w:val="superscript"/>
        </w:rPr>
        <w:t>1</w:t>
      </w:r>
      <w:r>
        <w:rPr>
          <w:b/>
          <w:i/>
        </w:rPr>
        <w:t>/</w:t>
      </w:r>
      <w:r>
        <w:rPr>
          <w:b/>
          <w:i/>
          <w:vertAlign w:val="subscript"/>
        </w:rPr>
        <w:t>5</w:t>
      </w:r>
      <w:r>
        <w:rPr>
          <w:b/>
          <w:i/>
        </w:rPr>
        <w:t>th full!</w:t>
      </w:r>
    </w:p>
    <w:p>
      <w:pPr>
        <w:pStyle w:val="style157"/>
        <w:rPr>
          <w:b/>
          <w:i/>
        </w:rPr>
      </w:pPr>
      <w:r>
        <w:rPr>
          <w:b/>
          <w:i/>
        </w:rPr>
        <w:t>The Avogadro number is 6.023 x 10</w:t>
      </w:r>
      <w:r>
        <w:rPr>
          <w:b/>
          <w:i/>
          <w:vertAlign w:val="superscript"/>
        </w:rPr>
        <w:t>23</w:t>
      </w:r>
      <w:r>
        <w:rPr>
          <w:b/>
          <w:i/>
        </w:rPr>
        <w:t xml:space="preserve"> = 602 300 000 000 000 000 000 000 atoms or molecules per mole!</w:t>
      </w:r>
    </w:p>
    <w:p>
      <w:pPr>
        <w:pStyle w:val="style157"/>
        <w:rPr>
          <w:b/>
          <w:i/>
        </w:rPr>
      </w:pPr>
      <w:r>
        <w:rPr>
          <w:b/>
          <w:i/>
        </w:rPr>
        <w:t>= six hundred and two thousand and three hundred million million million 'particles' per mole !</w:t>
      </w:r>
    </w:p>
    <w:p>
      <w:pPr>
        <w:pStyle w:val="style157"/>
        <w:rPr>
          <w:b/>
          <w:i/>
        </w:rPr>
      </w:pPr>
      <w:r>
        <w:rPr>
          <w:b/>
          <w:i/>
        </w:rPr>
        <w:t>A thimble full of water is about 1cm</w:t>
      </w:r>
      <w:r>
        <w:rPr>
          <w:b/>
          <w:i/>
          <w:vertAlign w:val="superscript"/>
        </w:rPr>
        <w:t>3</w:t>
      </w:r>
      <w:r>
        <w:rPr>
          <w:b/>
          <w:i/>
        </w:rPr>
        <w:t>, 1 mole of water = 18g and ~ 18cm</w:t>
      </w:r>
      <w:r>
        <w:rPr>
          <w:b/>
          <w:i/>
          <w:vertAlign w:val="superscript"/>
        </w:rPr>
        <w:t>3</w:t>
      </w:r>
      <w:r>
        <w:rPr>
          <w:b/>
          <w:i/>
        </w:rPr>
        <w:t xml:space="preserve"> because the density of water is ~1.0 g/cm</w:t>
      </w:r>
      <w:r>
        <w:rPr>
          <w:b/>
          <w:i/>
          <w:vertAlign w:val="superscript"/>
        </w:rPr>
        <w:t>3</w:t>
      </w:r>
    </w:p>
    <w:p>
      <w:pPr>
        <w:pStyle w:val="style157"/>
        <w:rPr>
          <w:b/>
          <w:i/>
        </w:rPr>
      </w:pPr>
      <w:r>
        <w:rPr>
          <w:b/>
          <w:i/>
        </w:rPr>
        <w:t>Therefore in a thimble full of water there are ~6.023 x 10</w:t>
      </w:r>
      <w:r>
        <w:rPr>
          <w:b/>
          <w:i/>
          <w:vertAlign w:val="superscript"/>
        </w:rPr>
        <w:t>23</w:t>
      </w:r>
      <w:r>
        <w:rPr>
          <w:b/>
          <w:i/>
        </w:rPr>
        <w:t>/18 = ~3.3 x 10</w:t>
      </w:r>
      <w:r>
        <w:rPr>
          <w:b/>
          <w:i/>
          <w:vertAlign w:val="superscript"/>
        </w:rPr>
        <w:t>22</w:t>
      </w:r>
      <w:r>
        <w:rPr>
          <w:b/>
          <w:i/>
        </w:rPr>
        <w:t xml:space="preserve"> = 33 000 000 000 000 000 000 000 molecules!</w:t>
      </w:r>
    </w:p>
    <w:p>
      <w:pPr>
        <w:pStyle w:val="style157"/>
        <w:rPr>
          <w:b/>
          <w:i/>
        </w:rPr>
      </w:pPr>
      <w:r>
        <w:rPr>
          <w:b/>
          <w:i/>
        </w:rPr>
        <w:t>1 mole of any defined chemical species has an identical number of that species, and that number is the Avogadro Number.</w:t>
      </w:r>
    </w:p>
    <w:p>
      <w:pPr>
        <w:pStyle w:val="style157"/>
        <w:rPr>
          <w:b/>
          <w:i/>
        </w:rPr>
      </w:pPr>
      <w:r>
        <w:rPr>
          <w:b/>
          <w:i/>
        </w:rPr>
        <w:t xml:space="preserve">If you have a mole ratio for </w:t>
      </w:r>
      <w:r>
        <w:rPr>
          <w:b/>
          <w:bCs/>
          <w:i/>
        </w:rPr>
        <w:t>A : B</w:t>
      </w:r>
      <w:r>
        <w:rPr>
          <w:b/>
          <w:i/>
        </w:rPr>
        <w:t xml:space="preserve"> of </w:t>
      </w:r>
      <w:r>
        <w:rPr>
          <w:b/>
          <w:bCs/>
          <w:i/>
        </w:rPr>
        <w:t>1 : 3</w:t>
      </w:r>
      <w:r>
        <w:rPr>
          <w:b/>
          <w:i/>
        </w:rPr>
        <w:t>, it means 1 particle of A to 3 particles of B irrespective of the atomic or formula masses of A and B.</w:t>
      </w:r>
    </w:p>
    <w:p>
      <w:pPr>
        <w:pStyle w:val="style157"/>
        <w:rPr>
          <w:b/>
          <w:i/>
        </w:rPr>
      </w:pPr>
      <w:r>
        <w:rPr>
          <w:b/>
          <w:i/>
        </w:rPr>
        <w:t>It also means that you can read equations in terms of a mole ratio</w:t>
      </w:r>
    </w:p>
    <w:p>
      <w:pPr>
        <w:pStyle w:val="style157"/>
        <w:rPr>
          <w:b/>
          <w:i/>
        </w:rPr>
      </w:pPr>
      <w:r>
        <w:rPr>
          <w:b/>
          <w:i/>
        </w:rPr>
        <w:t xml:space="preserve">e.g. </w:t>
      </w:r>
      <w:r>
        <w:rPr>
          <w:b/>
          <w:bCs/>
          <w:i/>
        </w:rPr>
        <w:t>2NaOH + H</w:t>
      </w:r>
      <w:r>
        <w:rPr>
          <w:b/>
          <w:bCs/>
          <w:i/>
          <w:vertAlign w:val="subscript"/>
        </w:rPr>
        <w:t>2</w:t>
      </w:r>
      <w:r>
        <w:rPr>
          <w:b/>
          <w:bCs/>
          <w:i/>
        </w:rPr>
        <w:t>SO</w:t>
      </w:r>
      <w:r>
        <w:rPr>
          <w:b/>
          <w:bCs/>
          <w:i/>
          <w:vertAlign w:val="subscript"/>
        </w:rPr>
        <w:t>4</w:t>
      </w:r>
      <w:r>
        <w:rPr>
          <w:b/>
          <w:bCs/>
          <w:i/>
        </w:rPr>
        <w:t xml:space="preserve"> ==&gt; Na</w:t>
      </w:r>
      <w:r>
        <w:rPr>
          <w:b/>
          <w:bCs/>
          <w:i/>
          <w:vertAlign w:val="subscript"/>
        </w:rPr>
        <w:t>2</w:t>
      </w:r>
      <w:r>
        <w:rPr>
          <w:b/>
          <w:bCs/>
          <w:i/>
        </w:rPr>
        <w:t>SO</w:t>
      </w:r>
      <w:r>
        <w:rPr>
          <w:b/>
          <w:bCs/>
          <w:i/>
          <w:vertAlign w:val="subscript"/>
        </w:rPr>
        <w:t>4</w:t>
      </w:r>
      <w:r>
        <w:rPr>
          <w:b/>
          <w:bCs/>
          <w:i/>
        </w:rPr>
        <w:t xml:space="preserve"> + 2H</w:t>
      </w:r>
      <w:r>
        <w:rPr>
          <w:b/>
          <w:bCs/>
          <w:i/>
          <w:vertAlign w:val="subscript"/>
        </w:rPr>
        <w:t>2</w:t>
      </w:r>
      <w:r>
        <w:rPr>
          <w:b/>
          <w:bCs/>
          <w:i/>
        </w:rPr>
        <w:t>O</w:t>
      </w:r>
      <w:r>
        <w:rPr>
          <w:b/>
          <w:i/>
        </w:rPr>
        <w:t>can be read as 2 moles of sodium hydroxide neutralises 1 mole of sulfuric acid to form 1 mole of the salt sodium sulfate and 2 moles of water,</w:t>
      </w:r>
    </w:p>
    <w:p>
      <w:pPr>
        <w:pStyle w:val="style157"/>
        <w:rPr>
          <w:b/>
          <w:i/>
        </w:rPr>
      </w:pPr>
      <w:r>
        <w:rPr>
          <w:b/>
          <w:i/>
        </w:rPr>
        <w:t xml:space="preserve">BUT the equation can be read in terms of any molar quantities, </w:t>
      </w:r>
      <w:r>
        <w:rPr>
          <w:b/>
          <w:bCs/>
          <w:i/>
        </w:rPr>
        <w:t>as long as you keep the ratios the same</w:t>
      </w:r>
      <w:r>
        <w:rPr>
          <w:b/>
          <w:i/>
        </w:rPr>
        <w:t>!</w:t>
      </w:r>
    </w:p>
    <w:p>
      <w:pPr>
        <w:pStyle w:val="style157"/>
        <w:rPr>
          <w:b/>
          <w:i/>
        </w:rPr>
      </w:pPr>
      <w:r>
        <w:rPr>
          <w:b/>
          <w:i/>
        </w:rPr>
        <w:pict>
          <v:rect id="1218" fillcolor="#a0a0a0" stroked="f" style="margin-left:0.0pt;margin-top:0.0pt;width:0.0pt;height:1.5pt;mso-wrap-distance-left:0.0pt;mso-wrap-distance-right:0.0pt;visibility:visible;" o:hr="t" o:hralign="center" o:hrstd="t">
            <v:stroke on="f"/>
            <v:fill/>
          </v:rect>
        </w:pict>
      </w:r>
    </w:p>
    <w:p>
      <w:pPr>
        <w:pStyle w:val="style157"/>
        <w:rPr>
          <w:b/>
          <w:i/>
        </w:rPr>
      </w:pPr>
      <w:r>
        <w:rPr>
          <w:b/>
          <w:i/>
        </w:rPr>
        <w:t> </w:t>
      </w:r>
    </w:p>
    <w:p>
      <w:pPr>
        <w:pStyle w:val="style157"/>
        <w:rPr>
          <w:b/>
          <w:i/>
        </w:rPr>
      </w:pPr>
      <w:r>
        <w:rPr>
          <w:b/>
          <w:i/>
          <w:shd w:val="clear" w:color="auto" w:fill="00ffff"/>
        </w:rPr>
        <w:t>EXAMPLES OF MOLE CALCULATIONS</w:t>
      </w:r>
    </w:p>
    <w:p>
      <w:pPr>
        <w:pStyle w:val="style157"/>
        <w:rPr>
          <w:b/>
          <w:i/>
        </w:rPr>
      </w:pPr>
      <w:r>
        <w:rPr>
          <w:b/>
          <w:i/>
          <w:highlight w:val="magenta"/>
        </w:rPr>
        <w:t>Example 1</w:t>
      </w:r>
    </w:p>
    <w:p>
      <w:pPr>
        <w:pStyle w:val="style157"/>
        <w:rPr>
          <w:b/>
          <w:i/>
        </w:rPr>
      </w:pPr>
      <w:r>
        <w:rPr>
          <w:b/>
          <w:i/>
        </w:rPr>
        <w:t>Consider the formation of 1 mole of ammonia, NH</w:t>
      </w:r>
      <w:r>
        <w:rPr>
          <w:b/>
          <w:i/>
          <w:vertAlign w:val="subscript"/>
        </w:rPr>
        <w:t>3</w:t>
      </w:r>
      <w:r>
        <w:rPr>
          <w:b/>
          <w:i/>
        </w:rPr>
        <w:t>, which consists of 1 mole of nitrogen atoms combined with 3 moles of hydrogen atoms.</w:t>
      </w:r>
    </w:p>
    <w:p>
      <w:pPr>
        <w:pStyle w:val="style157"/>
        <w:rPr>
          <w:b/>
          <w:i/>
        </w:rPr>
      </w:pPr>
      <w:r>
        <w:rPr>
          <w:b/>
          <w:i/>
        </w:rPr>
        <w:t>Or you could say 2 moles of ammonia is formed from 1 mole of nitrogen molecules (N</w:t>
      </w:r>
      <w:r>
        <w:rPr>
          <w:b/>
          <w:i/>
          <w:vertAlign w:val="subscript"/>
        </w:rPr>
        <w:t>2</w:t>
      </w:r>
      <w:r>
        <w:rPr>
          <w:b/>
          <w:i/>
        </w:rPr>
        <w:t>) combining with 3 moles of hydrogen molecules (H</w:t>
      </w:r>
      <w:r>
        <w:rPr>
          <w:b/>
          <w:i/>
          <w:vertAlign w:val="subscript"/>
        </w:rPr>
        <w:t>2</w:t>
      </w:r>
      <w:r>
        <w:rPr>
          <w:b/>
          <w:i/>
        </w:rPr>
        <w:t>).</w:t>
      </w:r>
    </w:p>
    <w:p>
      <w:pPr>
        <w:pStyle w:val="style157"/>
        <w:rPr>
          <w:b/>
          <w:i/>
        </w:rPr>
      </w:pPr>
      <w:r>
        <w:rPr>
          <w:b/>
          <w:i/>
        </w:rPr>
        <w:t>The latter is a better way to look at ammonia formation because nitrogen and hydrogen exist as diatomic molecules and NOT individual atoms.</w:t>
      </w:r>
    </w:p>
    <w:p>
      <w:pPr>
        <w:pStyle w:val="style157"/>
        <w:rPr>
          <w:b/>
          <w:i/>
        </w:rPr>
      </w:pPr>
      <w:r>
        <w:rPr>
          <w:b/>
          <w:bCs/>
          <w:i/>
        </w:rPr>
        <w:t>N</w:t>
      </w:r>
      <w:r>
        <w:rPr>
          <w:b/>
          <w:bCs/>
          <w:i/>
          <w:vertAlign w:val="subscript"/>
        </w:rPr>
        <w:t>2</w:t>
      </w:r>
      <w:r>
        <w:rPr>
          <w:b/>
          <w:i/>
        </w:rPr>
        <w:t xml:space="preserve">(g) + </w:t>
      </w:r>
      <w:r>
        <w:rPr>
          <w:b/>
          <w:bCs/>
          <w:i/>
        </w:rPr>
        <w:t>3H</w:t>
      </w:r>
      <w:r>
        <w:rPr>
          <w:b/>
          <w:bCs/>
          <w:i/>
          <w:vertAlign w:val="subscript"/>
        </w:rPr>
        <w:t>2</w:t>
      </w:r>
      <w:r>
        <w:rPr>
          <w:b/>
          <w:i/>
        </w:rPr>
        <w:t>(g) ==&gt;</w:t>
      </w:r>
      <w:r>
        <w:rPr>
          <w:b/>
          <w:bCs/>
          <w:i/>
        </w:rPr>
        <w:t>2NH</w:t>
      </w:r>
      <w:r>
        <w:rPr>
          <w:b/>
          <w:bCs/>
          <w:i/>
          <w:vertAlign w:val="subscript"/>
        </w:rPr>
        <w:t>3</w:t>
      </w:r>
      <w:r>
        <w:rPr>
          <w:b/>
          <w:i/>
        </w:rPr>
        <w:t>(g)</w:t>
      </w:r>
    </w:p>
    <w:p>
      <w:pPr>
        <w:pStyle w:val="style157"/>
        <w:rPr>
          <w:b/>
          <w:i/>
        </w:rPr>
      </w:pPr>
      <w:r>
        <w:rPr>
          <w:b/>
          <w:i/>
        </w:rPr>
        <w:t>You can then think in any ratio you want e.g. 0.05 mol nitrogen combines with 0.15 mol hydrogen to form 0.10 mol of ammonia.</w:t>
      </w:r>
    </w:p>
    <w:p>
      <w:pPr>
        <w:pStyle w:val="style157"/>
        <w:rPr>
          <w:b/>
          <w:i/>
        </w:rPr>
      </w:pPr>
      <w:r>
        <w:rPr>
          <w:b/>
          <w:i/>
        </w:rPr>
        <w:t>So, you can calculate using any mole ratio on the basis of the 1 : 3 : 2 ratio (or 1 : 3 ==&gt; 2) of the reactants and products in the balanced symbol equation.</w:t>
      </w:r>
    </w:p>
    <w:p>
      <w:pPr>
        <w:pStyle w:val="style157"/>
        <w:rPr>
          <w:b/>
          <w:i/>
        </w:rPr>
      </w:pPr>
    </w:p>
    <w:p>
      <w:pPr>
        <w:pStyle w:val="style157"/>
        <w:rPr>
          <w:b/>
          <w:i/>
        </w:rPr>
      </w:pPr>
      <w:r>
        <w:rPr>
          <w:b/>
          <w:i/>
          <w:highlight w:val="magenta"/>
        </w:rPr>
        <w:t>Example 2</w:t>
      </w:r>
    </w:p>
    <w:p>
      <w:pPr>
        <w:pStyle w:val="style157"/>
        <w:rPr>
          <w:b/>
          <w:i/>
        </w:rPr>
      </w:pPr>
      <w:r>
        <w:rPr>
          <w:b/>
          <w:i/>
        </w:rPr>
        <w:t xml:space="preserve">Consider the formation of 1 or 2 moles of aluminium oxide, </w:t>
      </w:r>
    </w:p>
    <w:p>
      <w:pPr>
        <w:pStyle w:val="style157"/>
        <w:rPr>
          <w:b/>
          <w:i/>
        </w:rPr>
      </w:pPr>
      <w:r>
        <w:rPr>
          <w:b/>
          <w:i/>
        </w:rPr>
        <w:t>Al</w:t>
      </w:r>
      <w:r>
        <w:rPr>
          <w:b/>
          <w:i/>
          <w:vertAlign w:val="subscript"/>
        </w:rPr>
        <w:t>2</w:t>
      </w:r>
      <w:r>
        <w:rPr>
          <w:b/>
          <w:i/>
        </w:rPr>
        <w:t>O</w:t>
      </w:r>
      <w:r>
        <w:rPr>
          <w:b/>
          <w:i/>
          <w:vertAlign w:val="subscript"/>
        </w:rPr>
        <w:t>3</w:t>
      </w:r>
      <w:r>
        <w:rPr>
          <w:b/>
          <w:i/>
        </w:rPr>
        <w:t>, consists of 2 moles of aluminium atoms combined with 3 moles of oxygen atoms (or 1.5 moles of O</w:t>
      </w:r>
      <w:r>
        <w:rPr>
          <w:b/>
          <w:i/>
          <w:vertAlign w:val="subscript"/>
        </w:rPr>
        <w:t>2</w:t>
      </w:r>
      <w:r>
        <w:rPr>
          <w:b/>
          <w:i/>
        </w:rPr>
        <w:t xml:space="preserve"> molecules) to form 1 mole of aluminium oxide.</w:t>
      </w:r>
    </w:p>
    <w:p>
      <w:pPr>
        <w:pStyle w:val="style157"/>
        <w:rPr>
          <w:b/>
          <w:i/>
        </w:rPr>
      </w:pPr>
      <w:r>
        <w:rPr>
          <w:b/>
          <w:bCs/>
          <w:i/>
        </w:rPr>
        <w:t>2Al</w:t>
      </w:r>
      <w:r>
        <w:rPr>
          <w:b/>
          <w:i/>
        </w:rPr>
        <w:t xml:space="preserve">(s) + </w:t>
      </w:r>
      <w:r>
        <w:rPr>
          <w:b/>
          <w:bCs/>
          <w:i/>
          <w:vertAlign w:val="superscript"/>
        </w:rPr>
        <w:t>3</w:t>
      </w:r>
      <w:r>
        <w:rPr>
          <w:b/>
          <w:bCs/>
          <w:i/>
        </w:rPr>
        <w:t>/</w:t>
      </w:r>
      <w:r>
        <w:rPr>
          <w:b/>
          <w:bCs/>
          <w:i/>
          <w:vertAlign w:val="subscript"/>
        </w:rPr>
        <w:t>2</w:t>
      </w:r>
      <w:r>
        <w:rPr>
          <w:b/>
          <w:bCs/>
          <w:i/>
        </w:rPr>
        <w:t>O</w:t>
      </w:r>
      <w:r>
        <w:rPr>
          <w:b/>
          <w:bCs/>
          <w:i/>
          <w:vertAlign w:val="subscript"/>
        </w:rPr>
        <w:t>2</w:t>
      </w:r>
      <w:r>
        <w:rPr>
          <w:b/>
          <w:i/>
        </w:rPr>
        <w:t>(g) ==&gt;</w:t>
      </w:r>
      <w:r>
        <w:rPr>
          <w:b/>
          <w:bCs/>
          <w:i/>
        </w:rPr>
        <w:t>Al</w:t>
      </w:r>
      <w:r>
        <w:rPr>
          <w:b/>
          <w:bCs/>
          <w:i/>
          <w:vertAlign w:val="subscript"/>
        </w:rPr>
        <w:t>2</w:t>
      </w:r>
      <w:r>
        <w:rPr>
          <w:b/>
          <w:bCs/>
          <w:i/>
        </w:rPr>
        <w:t>O</w:t>
      </w:r>
      <w:r>
        <w:rPr>
          <w:b/>
          <w:bCs/>
          <w:i/>
          <w:vertAlign w:val="subscript"/>
        </w:rPr>
        <w:t>3</w:t>
      </w:r>
      <w:r>
        <w:rPr>
          <w:b/>
          <w:i/>
        </w:rPr>
        <w:t>(s)</w:t>
      </w:r>
    </w:p>
    <w:p>
      <w:pPr>
        <w:pStyle w:val="style157"/>
        <w:rPr>
          <w:b/>
          <w:i/>
        </w:rPr>
      </w:pPr>
      <w:r>
        <w:rPr>
          <w:b/>
          <w:i/>
        </w:rPr>
        <w:t>To avoid  fractions in equations you can use the denominator to multiply across.</w:t>
      </w:r>
    </w:p>
    <w:p>
      <w:pPr>
        <w:pStyle w:val="style157"/>
        <w:rPr>
          <w:b/>
          <w:i/>
        </w:rPr>
      </w:pPr>
      <w:r>
        <w:rPr>
          <w:b/>
          <w:bCs/>
          <w:i/>
        </w:rPr>
        <w:t>4Al</w:t>
      </w:r>
      <w:r>
        <w:rPr>
          <w:b/>
          <w:i/>
        </w:rPr>
        <w:t xml:space="preserve">(s) + </w:t>
      </w:r>
      <w:r>
        <w:rPr>
          <w:b/>
          <w:bCs/>
          <w:i/>
        </w:rPr>
        <w:t>3O</w:t>
      </w:r>
      <w:r>
        <w:rPr>
          <w:b/>
          <w:bCs/>
          <w:i/>
          <w:vertAlign w:val="subscript"/>
        </w:rPr>
        <w:t>2</w:t>
      </w:r>
      <w:r>
        <w:rPr>
          <w:b/>
          <w:i/>
        </w:rPr>
        <w:t>(g) ==&gt;</w:t>
      </w:r>
      <w:r>
        <w:rPr>
          <w:b/>
          <w:bCs/>
          <w:i/>
        </w:rPr>
        <w:t>2Al</w:t>
      </w:r>
      <w:r>
        <w:rPr>
          <w:b/>
          <w:bCs/>
          <w:i/>
          <w:vertAlign w:val="subscript"/>
        </w:rPr>
        <w:t>2</w:t>
      </w:r>
      <w:r>
        <w:rPr>
          <w:b/>
          <w:bCs/>
          <w:i/>
        </w:rPr>
        <w:t>O</w:t>
      </w:r>
      <w:r>
        <w:rPr>
          <w:b/>
          <w:bCs/>
          <w:i/>
          <w:vertAlign w:val="subscript"/>
        </w:rPr>
        <w:t>3</w:t>
      </w:r>
      <w:r>
        <w:rPr>
          <w:b/>
          <w:i/>
        </w:rPr>
        <w:t>(s)</w:t>
      </w:r>
    </w:p>
    <w:p>
      <w:pPr>
        <w:pStyle w:val="style157"/>
        <w:rPr>
          <w:b/>
          <w:i/>
        </w:rPr>
      </w:pPr>
      <w:r>
        <w:rPr>
          <w:b/>
          <w:i/>
        </w:rPr>
        <w:t>So the simplest whole number reacting mole ratio is 4 : 3 : 2 (or 4 : 3 ==&gt; 2)</w:t>
      </w:r>
    </w:p>
    <w:p>
      <w:pPr>
        <w:pStyle w:val="style157"/>
        <w:rPr>
          <w:b/>
          <w:i/>
        </w:rPr>
      </w:pPr>
      <w:r>
        <w:rPr>
          <w:b/>
          <w:i/>
          <w:noProof/>
        </w:rPr>
        <w:drawing>
          <wp:anchor distT="0" distB="0" distL="0" distR="0" simplePos="false" relativeHeight="10" behindDoc="false" locked="false" layoutInCell="true" allowOverlap="false">
            <wp:simplePos x="0" y="0"/>
            <wp:positionH relativeFrom="column">
              <wp:align>right</wp:align>
            </wp:positionH>
            <wp:positionV relativeFrom="line">
              <wp:posOffset>0</wp:posOffset>
            </wp:positionV>
            <wp:extent cx="1285875" cy="1400175"/>
            <wp:effectExtent l="0" t="0" r="9525" b="9525"/>
            <wp:wrapSquare wrapText="bothSides"/>
            <wp:docPr id="1219" name="Picture 533" descr="http://www.docbrown.info/page04/4_73calcs/mole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533"/>
                    <pic:cNvPicPr/>
                  </pic:nvPicPr>
                  <pic:blipFill>
                    <a:blip r:embed="rId115" cstate="print"/>
                    <a:srcRect l="0" t="0" r="0" b="0"/>
                    <a:stretch/>
                  </pic:blipFill>
                  <pic:spPr>
                    <a:xfrm rot="0">
                      <a:off x="0" y="0"/>
                      <a:ext cx="1285875" cy="1400175"/>
                    </a:xfrm>
                    <a:prstGeom prst="rect"/>
                    <a:ln>
                      <a:noFill/>
                    </a:ln>
                  </pic:spPr>
                </pic:pic>
              </a:graphicData>
            </a:graphic>
          </wp:anchor>
        </w:drawing>
      </w:r>
      <w:r>
        <w:rPr>
          <w:b/>
          <w:i/>
          <w:highlight w:val="magenta"/>
        </w:rPr>
        <w:t>Example 3</w:t>
      </w:r>
    </w:p>
    <w:p>
      <w:pPr>
        <w:pStyle w:val="style157"/>
        <w:rPr>
          <w:b/>
          <w:i/>
        </w:rPr>
      </w:pPr>
      <w:r>
        <w:rPr>
          <w:b/>
          <w:i/>
        </w:rPr>
        <w:t>How do you go from a reacting mole ratio to reacting mass ratio?</w:t>
      </w:r>
    </w:p>
    <w:p>
      <w:pPr>
        <w:pStyle w:val="style157"/>
        <w:rPr>
          <w:b/>
          <w:i/>
        </w:rPr>
      </w:pPr>
      <w:r>
        <w:rPr>
          <w:b/>
          <w:i/>
        </w:rPr>
        <w:t>You read the equation in relative numbers of moles and convert the moles into mass.</w:t>
      </w:r>
    </w:p>
    <w:p>
      <w:pPr>
        <w:pStyle w:val="style157"/>
        <w:rPr>
          <w:b/>
          <w:i/>
        </w:rPr>
      </w:pPr>
      <m:oMath>
        <m:r>
          <m:rPr>
            <m:sty m:val="p"/>
          </m:rPr>
          <w:rPr>
            <w:rFonts w:ascii="Cambria Math" w:hAnsi="Cambria Math"/>
          </w:rPr>
          <m:t>Mass= moles x formula mass</m:t>
        </m:r>
      </m:oMath>
      <w:r>
        <w:rPr>
          <w:b/>
          <w:i/>
        </w:rPr>
        <w:t xml:space="preserve"> - see triangle on right</w:t>
      </w:r>
    </w:p>
    <w:p>
      <w:pPr>
        <w:pStyle w:val="style157"/>
        <w:rPr>
          <w:b/>
          <w:i/>
        </w:rPr>
      </w:pPr>
      <w:r>
        <w:rPr>
          <w:b/>
          <w:i/>
        </w:rPr>
        <w:t>e.g. the formation of copper(II) chloride from copper(II) oxide and hydrochloric acid.</w:t>
      </w:r>
    </w:p>
    <w:p>
      <w:pPr>
        <w:pStyle w:val="style157"/>
        <w:rPr>
          <w:b/>
          <w:i/>
        </w:rPr>
      </w:pPr>
      <w:r>
        <w:rPr>
          <w:b/>
          <w:bCs/>
          <w:i/>
        </w:rPr>
        <w:t>CuO</w:t>
      </w:r>
      <w:r>
        <w:rPr>
          <w:b/>
          <w:i/>
        </w:rPr>
        <w:t xml:space="preserve">(s) + </w:t>
      </w:r>
      <w:r>
        <w:rPr>
          <w:b/>
          <w:bCs/>
          <w:i/>
        </w:rPr>
        <w:t>2HCl</w:t>
      </w:r>
      <w:r>
        <w:rPr>
          <w:b/>
          <w:i/>
        </w:rPr>
        <w:t>(aq) ==&gt;</w:t>
      </w:r>
      <w:r>
        <w:rPr>
          <w:b/>
          <w:bCs/>
          <w:i/>
        </w:rPr>
        <w:t>CuCl</w:t>
      </w:r>
      <w:r>
        <w:rPr>
          <w:b/>
          <w:bCs/>
          <w:i/>
          <w:vertAlign w:val="subscript"/>
        </w:rPr>
        <w:t>2</w:t>
      </w:r>
      <w:r>
        <w:rPr>
          <w:b/>
          <w:i/>
        </w:rPr>
        <w:t xml:space="preserve">(aq) + </w:t>
      </w:r>
      <w:r>
        <w:rPr>
          <w:b/>
          <w:bCs/>
          <w:i/>
        </w:rPr>
        <w:t>H</w:t>
      </w:r>
      <w:r>
        <w:rPr>
          <w:b/>
          <w:bCs/>
          <w:i/>
          <w:vertAlign w:val="subscript"/>
        </w:rPr>
        <w:t>2</w:t>
      </w:r>
      <w:r>
        <w:rPr>
          <w:b/>
          <w:bCs/>
          <w:i/>
        </w:rPr>
        <w:t>O</w:t>
      </w:r>
      <w:r>
        <w:rPr>
          <w:b/>
          <w:i/>
        </w:rPr>
        <w:t>(l)</w:t>
      </w:r>
    </w:p>
    <w:p>
      <w:pPr>
        <w:pStyle w:val="style157"/>
        <w:rPr>
          <w:b/>
          <w:i/>
        </w:rPr>
      </w:pPr>
      <w:r>
        <w:rPr>
          <w:b/>
          <w:i/>
        </w:rPr>
        <w:t>1 mole + 2 moles ==&gt; 1 mole + 1 mole</w:t>
      </w:r>
    </w:p>
    <w:p>
      <w:pPr>
        <w:pStyle w:val="style157"/>
        <w:rPr>
          <w:b/>
          <w:i/>
        </w:rPr>
      </w:pPr>
      <w:r>
        <w:rPr>
          <w:b/>
          <w:i/>
        </w:rPr>
        <w:t>Atomic masses: Cu = 64, O = 16, H = 1, Cl =35.5</w:t>
      </w:r>
    </w:p>
    <w:p>
      <w:pPr>
        <w:pStyle w:val="style157"/>
        <w:rPr>
          <w:b/>
          <w:i/>
        </w:rPr>
      </w:pPr>
      <w:r>
        <w:rPr>
          <w:b/>
          <w:i/>
        </w:rPr>
        <w:t>Therefore ...</w:t>
      </w:r>
    </w:p>
    <w:p>
      <w:pPr>
        <w:pStyle w:val="style157"/>
        <w:rPr>
          <w:b/>
          <w:i/>
        </w:rPr>
      </w:pPr>
      <w:r>
        <w:rPr>
          <w:b/>
          <w:i/>
        </w:rPr>
        <w:t>(64 + 16)g CuO + [2 x (1 + 35.5)]g HCl ==&gt; [64 + (2 x 35.5)]g CuCl</w:t>
      </w:r>
      <w:r>
        <w:rPr>
          <w:b/>
          <w:i/>
          <w:vertAlign w:val="subscript"/>
        </w:rPr>
        <w:t>2</w:t>
      </w:r>
      <w:r>
        <w:rPr>
          <w:b/>
          <w:i/>
        </w:rPr>
        <w:t xml:space="preserve"> + [(2 x 1) + 16)]g H</w:t>
      </w:r>
      <w:r>
        <w:rPr>
          <w:b/>
          <w:i/>
          <w:vertAlign w:val="subscript"/>
        </w:rPr>
        <w:t>2</w:t>
      </w:r>
      <w:r>
        <w:rPr>
          <w:b/>
          <w:i/>
        </w:rPr>
        <w:t>O</w:t>
      </w:r>
    </w:p>
    <w:p>
      <w:pPr>
        <w:pStyle w:val="style157"/>
        <w:rPr>
          <w:b/>
          <w:i/>
        </w:rPr>
      </w:pPr>
      <w:r>
        <w:rPr>
          <w:b/>
          <w:i/>
        </w:rPr>
        <w:t>80g CuO + 73g HCl ==&gt; 135g CuCl</w:t>
      </w:r>
      <w:r>
        <w:rPr>
          <w:b/>
          <w:i/>
          <w:vertAlign w:val="subscript"/>
        </w:rPr>
        <w:t>2</w:t>
      </w:r>
      <w:r>
        <w:rPr>
          <w:b/>
          <w:i/>
        </w:rPr>
        <w:t xml:space="preserve"> + 18g H</w:t>
      </w:r>
      <w:r>
        <w:rPr>
          <w:b/>
          <w:i/>
          <w:vertAlign w:val="subscript"/>
        </w:rPr>
        <w:t>2</w:t>
      </w:r>
      <w:r>
        <w:rPr>
          <w:b/>
          <w:i/>
        </w:rPr>
        <w:t>O</w:t>
      </w:r>
    </w:p>
    <w:p>
      <w:pPr>
        <w:pStyle w:val="style157"/>
        <w:rPr>
          <w:b/>
          <w:i/>
        </w:rPr>
      </w:pPr>
      <w:r>
        <w:rPr>
          <w:b/>
          <w:i/>
        </w:rPr>
        <w:t>So, from a mole ratio of 1 : 2 ==&gt; 1 : 1</w:t>
      </w:r>
    </w:p>
    <w:p>
      <w:pPr>
        <w:pStyle w:val="style157"/>
        <w:rPr>
          <w:b/>
          <w:i/>
        </w:rPr>
      </w:pPr>
      <w:r>
        <w:rPr>
          <w:b/>
          <w:i/>
        </w:rPr>
        <w:t xml:space="preserve">you get a mass ratio of </w:t>
      </w:r>
      <w:r>
        <w:rPr>
          <w:b/>
          <w:bCs/>
          <w:i/>
        </w:rPr>
        <w:t>80 : 73 ==&gt; 135 : 18</w:t>
      </w:r>
    </w:p>
    <w:p>
      <w:pPr>
        <w:pStyle w:val="style157"/>
        <w:rPr>
          <w:b/>
          <w:i/>
        </w:rPr>
      </w:pPr>
      <w:r>
        <w:rPr>
          <w:b/>
          <w:i/>
          <w:highlight w:val="magenta"/>
        </w:rPr>
        <w:t>Example 4</w:t>
      </w:r>
    </w:p>
    <w:p>
      <w:pPr>
        <w:pStyle w:val="style157"/>
        <w:rPr>
          <w:b/>
          <w:i/>
        </w:rPr>
      </w:pPr>
      <w:r>
        <w:rPr>
          <w:b/>
          <w:i/>
        </w:rPr>
        <w:t>This can be useful for calculating the quantities of chemicals you need for e.g. the chemical preparation of a compound.</w:t>
      </w:r>
    </w:p>
    <w:p>
      <w:pPr>
        <w:pStyle w:val="style157"/>
        <w:rPr>
          <w:b/>
          <w:i/>
        </w:rPr>
      </w:pPr>
      <w:r>
        <w:rPr>
          <w:b/>
          <w:i/>
        </w:rPr>
        <w:t>Using the concept of mole ratio and the exemplar reactions above ...</w:t>
      </w:r>
    </w:p>
    <w:p>
      <w:pPr>
        <w:pStyle w:val="style157"/>
        <w:rPr>
          <w:b/>
          <w:i/>
        </w:rPr>
      </w:pPr>
      <w:r>
        <w:rPr>
          <w:b/>
          <w:i/>
        </w:rPr>
        <w:t>(a) Calculate how many grams of copper(II) oxide you need to dissolve in hydrochloric acid to make 0.25 moles of copper(II) chloride?</w:t>
      </w:r>
    </w:p>
    <w:p>
      <w:pPr>
        <w:pStyle w:val="style157"/>
        <w:rPr>
          <w:b/>
          <w:i/>
        </w:rPr>
      </w:pPr>
      <w:r>
        <w:rPr>
          <w:b/>
          <w:i/>
        </w:rPr>
        <w:t>From the equation, 1 mole of copper oxide makes 1 mole of copper chloride,</w:t>
      </w:r>
    </w:p>
    <w:p>
      <w:pPr>
        <w:pStyle w:val="style157"/>
        <w:rPr>
          <w:b/>
          <w:i/>
        </w:rPr>
      </w:pPr>
      <w:r>
        <w:rPr>
          <w:b/>
          <w:i/>
        </w:rPr>
        <w:t>therefore you need 0.25 moles of CuO</w:t>
      </w:r>
    </w:p>
    <w:p>
      <w:pPr>
        <w:pStyle w:val="style157"/>
        <w:rPr>
          <w:b/>
          <w:i/>
        </w:rPr>
      </w:pPr>
      <w:r>
        <w:rPr>
          <w:b/>
          <w:i/>
        </w:rPr>
        <w:t>since mass = mass of 1 mole x formula mass</w:t>
      </w:r>
    </w:p>
    <w:p>
      <w:pPr>
        <w:pStyle w:val="style157"/>
        <w:rPr>
          <w:b/>
          <w:i/>
        </w:rPr>
      </w:pPr>
      <w:r>
        <w:rPr>
          <w:b/>
          <w:i/>
        </w:rPr>
        <w:t xml:space="preserve">you need 0.25 x 80 = </w:t>
      </w:r>
      <w:r>
        <w:rPr>
          <w:b/>
          <w:bCs/>
          <w:i/>
        </w:rPr>
        <w:t>20g of CuO</w:t>
      </w:r>
    </w:p>
    <w:p>
      <w:pPr>
        <w:pStyle w:val="style157"/>
        <w:rPr>
          <w:b/>
          <w:i/>
        </w:rPr>
      </w:pPr>
      <w:r>
        <w:rPr>
          <w:b/>
          <w:i/>
        </w:rPr>
        <w:t>(b) What mass of aluminium metal do you need to make 0.1 moles of aluminium oxide?</w:t>
      </w:r>
    </w:p>
    <w:p>
      <w:pPr>
        <w:pStyle w:val="style157"/>
        <w:rPr>
          <w:b/>
          <w:i/>
        </w:rPr>
      </w:pPr>
      <w:r>
        <w:rPr>
          <w:b/>
          <w:bCs/>
          <w:i/>
        </w:rPr>
        <w:t>4Al</w:t>
      </w:r>
      <w:r>
        <w:rPr>
          <w:b/>
          <w:i/>
        </w:rPr>
        <w:t xml:space="preserve">(s) + </w:t>
      </w:r>
      <w:r>
        <w:rPr>
          <w:b/>
          <w:bCs/>
          <w:i/>
        </w:rPr>
        <w:t>3O</w:t>
      </w:r>
      <w:r>
        <w:rPr>
          <w:b/>
          <w:bCs/>
          <w:i/>
          <w:vertAlign w:val="subscript"/>
        </w:rPr>
        <w:t>2</w:t>
      </w:r>
      <w:r>
        <w:rPr>
          <w:b/>
          <w:i/>
        </w:rPr>
        <w:t>(g) ==&gt;</w:t>
      </w:r>
      <w:r>
        <w:rPr>
          <w:b/>
          <w:bCs/>
          <w:i/>
        </w:rPr>
        <w:t>2Al</w:t>
      </w:r>
      <w:r>
        <w:rPr>
          <w:b/>
          <w:bCs/>
          <w:i/>
          <w:vertAlign w:val="subscript"/>
        </w:rPr>
        <w:t>2</w:t>
      </w:r>
      <w:r>
        <w:rPr>
          <w:b/>
          <w:bCs/>
          <w:i/>
        </w:rPr>
        <w:t>O</w:t>
      </w:r>
      <w:r>
        <w:rPr>
          <w:b/>
          <w:bCs/>
          <w:i/>
          <w:vertAlign w:val="subscript"/>
        </w:rPr>
        <w:t>3</w:t>
      </w:r>
      <w:r>
        <w:rPr>
          <w:b/>
          <w:i/>
        </w:rPr>
        <w:t>(s) and the atomic mass of aluminium is 27</w:t>
      </w:r>
    </w:p>
    <w:p>
      <w:pPr>
        <w:pStyle w:val="style157"/>
        <w:rPr>
          <w:b/>
          <w:i/>
        </w:rPr>
      </w:pPr>
      <w:r>
        <w:rPr>
          <w:b/>
          <w:i/>
        </w:rPr>
        <w:t>4 moles of aluminium makes 2 moles of aluminium oxide, (ratio 4:2 or 2:1)</w:t>
      </w:r>
    </w:p>
    <w:p>
      <w:pPr>
        <w:pStyle w:val="style157"/>
        <w:rPr>
          <w:b/>
          <w:i/>
        </w:rPr>
      </w:pPr>
      <w:r>
        <w:rPr>
          <w:b/>
          <w:i/>
        </w:rPr>
        <w:t>therefore 0.2 moles of aluminium metal makes 0.1 moles of aluminium oxide (keeping the ratio of 2:1)</w:t>
      </w:r>
    </w:p>
    <w:p>
      <w:pPr>
        <w:pStyle w:val="style157"/>
        <w:rPr>
          <w:b/>
          <w:i/>
        </w:rPr>
      </w:pPr>
      <w:r>
        <w:rPr>
          <w:b/>
          <w:i/>
        </w:rPr>
        <w:t xml:space="preserve">mass of aluminium metal needed = 0.2 x 27 = </w:t>
      </w:r>
      <w:r>
        <w:rPr>
          <w:b/>
          <w:bCs/>
          <w:i/>
        </w:rPr>
        <w:t>5.4g of Al</w:t>
      </w:r>
    </w:p>
    <w:p>
      <w:pPr>
        <w:pStyle w:val="style157"/>
        <w:rPr>
          <w:b/>
          <w:i/>
        </w:rPr>
      </w:pPr>
      <w:r>
        <w:rPr>
          <w:b/>
          <w:i/>
        </w:rPr>
        <w:t>Note that you can pick out the ratio you need to solve a problem - you DON'T need all the numbers of the full molar ratio, all you do is pick out the relevant ratio!</w:t>
      </w:r>
    </w:p>
    <w:p>
      <w:pPr>
        <w:pStyle w:val="style157"/>
        <w:rPr>
          <w:b/>
          <w:i/>
        </w:rPr>
      </w:pPr>
      <w:r>
        <w:rPr>
          <w:b/>
          <w:i/>
        </w:rPr>
        <w:t xml:space="preserve">For calculation purposes </w:t>
      </w:r>
      <w:r>
        <w:rPr>
          <w:b/>
          <w:bCs/>
          <w:i/>
        </w:rPr>
        <w:t>learn the following formula for 'Z'</w:t>
      </w:r>
      <w:r>
        <w:rPr>
          <w:b/>
          <w:i/>
        </w:rPr>
        <w:t xml:space="preserve"> and use a triangle if necessary.</w:t>
      </w:r>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24"/>
        <w:gridCol w:w="2066"/>
      </w:tblGrid>
      <w:tr>
        <w:trPr>
          <w:tblCellSpacing w:w="15" w:type="dxa"/>
          <w:jc w:val="center"/>
        </w:trPr>
        <w:tc>
          <w:tcPr>
            <w:tcW w:w="500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i/>
                <w:highlight w:val="cyan"/>
              </w:rPr>
            </w:pPr>
            <w:r>
              <w:rPr>
                <w:b/>
                <w:i/>
                <w:highlight w:val="cyan"/>
              </w:rPr>
              <w:t>REMINDER For a substance 'Z' i.e. a specifically defined chemical species</w:t>
            </w:r>
          </w:p>
          <w:p>
            <w:pPr>
              <w:pStyle w:val="style157"/>
              <w:rPr>
                <w:b/>
                <w:i/>
                <w:highlight w:val="cyan"/>
              </w:rPr>
            </w:pPr>
            <w:r>
              <w:rPr>
                <w:b/>
                <w:i/>
                <w:highlight w:val="cyan"/>
              </w:rPr>
              <w:t>(1) mole of Z = g of Z / atomic or formula mass of Z,</w:t>
            </w:r>
          </w:p>
          <w:p>
            <w:pPr>
              <w:pStyle w:val="style157"/>
              <w:rPr>
                <w:b/>
                <w:i/>
                <w:highlight w:val="cyan"/>
              </w:rPr>
            </w:pPr>
            <w:r>
              <w:rPr>
                <w:b/>
                <w:i/>
                <w:highlight w:val="cyan"/>
              </w:rPr>
              <w:t>(2) or g of Z = mole of Z x atomic or formula mass of Z</w:t>
            </w:r>
          </w:p>
          <w:p>
            <w:pPr>
              <w:pStyle w:val="style157"/>
              <w:rPr>
                <w:b/>
                <w:i/>
                <w:highlight w:val="cyan"/>
              </w:rPr>
            </w:pPr>
            <w:r>
              <w:rPr>
                <w:b/>
                <w:i/>
                <w:highlight w:val="cyan"/>
              </w:rPr>
              <w:t xml:space="preserve">(3) or atomic or formula mass of Z = g of Z / mole of Z </w:t>
            </w:r>
          </w:p>
          <w:p>
            <w:pPr>
              <w:pStyle w:val="style157"/>
              <w:rPr>
                <w:b/>
                <w:i/>
              </w:rPr>
            </w:pPr>
            <w:r>
              <w:rPr>
                <w:b/>
                <w:i/>
                <w:highlight w:val="cyan"/>
              </w:rPr>
              <w:t>where Z represents atoms, molecules or formula of the particular element or compound defined in the question and all masses quoted in grams (g).</w:t>
            </w:r>
          </w:p>
          <w:p>
            <w:pPr>
              <w:pStyle w:val="style0"/>
              <w:numPr>
                <w:ilvl w:val="0"/>
                <w:numId w:val="113"/>
              </w:numPr>
              <w:autoSpaceDE w:val="false"/>
              <w:autoSpaceDN w:val="false"/>
              <w:adjustRightInd w:val="false"/>
              <w:spacing w:after="0" w:lineRule="auto" w:line="240"/>
              <w:rPr>
                <w:rFonts w:cs="Calibri,Italic"/>
                <w:sz w:val="24"/>
                <w:szCs w:val="24"/>
              </w:rPr>
            </w:pPr>
            <w:r>
              <w:rPr>
                <w:rFonts w:cs="Calibri,Italic"/>
                <w:sz w:val="24"/>
                <w:szCs w:val="24"/>
              </w:rPr>
              <w:t>2C</w:t>
            </w:r>
            <w:r>
              <w:rPr>
                <w:rFonts w:cs="Calibri,Italic"/>
                <w:sz w:val="24"/>
                <w:szCs w:val="24"/>
                <w:vertAlign w:val="subscript"/>
              </w:rPr>
              <w:t>2</w:t>
            </w:r>
            <w:r>
              <w:rPr>
                <w:rFonts w:cs="Calibri,Italic"/>
                <w:sz w:val="24"/>
                <w:szCs w:val="24"/>
              </w:rPr>
              <w:t>H</w:t>
            </w:r>
            <w:r>
              <w:rPr>
                <w:rFonts w:cs="Calibri,Italic"/>
                <w:sz w:val="24"/>
                <w:szCs w:val="24"/>
                <w:vertAlign w:val="subscript"/>
              </w:rPr>
              <w:t>6</w:t>
            </w:r>
            <w:r>
              <w:rPr>
                <w:rFonts w:cs="Calibri,Italic"/>
                <w:sz w:val="24"/>
                <w:szCs w:val="24"/>
              </w:rPr>
              <w:t xml:space="preserve"> + 7O</w:t>
            </w:r>
            <w:r>
              <w:rPr>
                <w:rFonts w:cs="Calibri,Italic"/>
                <w:sz w:val="24"/>
                <w:szCs w:val="24"/>
                <w:vertAlign w:val="subscript"/>
              </w:rPr>
              <w:t>2</w:t>
            </w:r>
            <w:r>
              <w:rPr>
                <w:rFonts w:cs="Calibri,Italic"/>
                <w:sz w:val="24"/>
                <w:szCs w:val="24"/>
              </w:rPr>
              <w:t>=&gt;4CO</w:t>
            </w:r>
            <w:r>
              <w:rPr>
                <w:rFonts w:cs="Calibri,Italic"/>
                <w:sz w:val="24"/>
                <w:szCs w:val="24"/>
                <w:vertAlign w:val="subscript"/>
              </w:rPr>
              <w:t>2</w:t>
            </w:r>
            <w:r>
              <w:rPr>
                <w:rFonts w:cs="Calibri,Italic"/>
                <w:sz w:val="24"/>
                <w:szCs w:val="24"/>
              </w:rPr>
              <w:t xml:space="preserve"> + 6H</w:t>
            </w:r>
            <w:r>
              <w:rPr>
                <w:rFonts w:cs="Calibri,Italic"/>
                <w:sz w:val="24"/>
                <w:szCs w:val="24"/>
                <w:vertAlign w:val="subscript"/>
              </w:rPr>
              <w:t>2</w:t>
            </w:r>
            <w:r>
              <w:rPr>
                <w:rFonts w:cs="Calibri,Italic"/>
                <w:sz w:val="24"/>
                <w:szCs w:val="24"/>
              </w:rPr>
              <w:t>O</w:t>
            </w:r>
          </w:p>
          <w:p>
            <w:pPr>
              <w:pStyle w:val="style0"/>
              <w:autoSpaceDE w:val="false"/>
              <w:autoSpaceDN w:val="false"/>
              <w:adjustRightInd w:val="false"/>
              <w:spacing w:after="0" w:lineRule="auto" w:line="240"/>
              <w:rPr>
                <w:rFonts w:cs="Calibri"/>
                <w:iCs/>
                <w:sz w:val="24"/>
                <w:szCs w:val="24"/>
              </w:rPr>
            </w:pPr>
            <w:r>
              <w:rPr>
                <w:rFonts w:cs="Calibri"/>
                <w:iCs/>
                <w:sz w:val="24"/>
                <w:szCs w:val="24"/>
              </w:rPr>
              <w:t>How many moles of CO</w:t>
            </w:r>
            <w:r>
              <w:rPr>
                <w:rFonts w:cs="Calibri"/>
                <w:iCs/>
                <w:sz w:val="24"/>
                <w:szCs w:val="24"/>
                <w:vertAlign w:val="subscript"/>
              </w:rPr>
              <w:t>2</w:t>
            </w:r>
            <w:r>
              <w:rPr>
                <w:rFonts w:cs="Calibri"/>
                <w:iCs/>
                <w:sz w:val="24"/>
                <w:szCs w:val="24"/>
              </w:rPr>
              <w:t xml:space="preserve"> are produced by burning 1.0 mol of C</w:t>
            </w:r>
            <w:r>
              <w:rPr>
                <w:rFonts w:cs="Calibri"/>
                <w:iCs/>
                <w:sz w:val="24"/>
                <w:szCs w:val="24"/>
                <w:vertAlign w:val="subscript"/>
              </w:rPr>
              <w:t>2</w:t>
            </w:r>
            <w:r>
              <w:rPr>
                <w:rFonts w:cs="Calibri"/>
                <w:iCs/>
                <w:sz w:val="24"/>
                <w:szCs w:val="24"/>
              </w:rPr>
              <w:t>H</w:t>
            </w:r>
            <w:r>
              <w:rPr>
                <w:rFonts w:cs="Calibri"/>
                <w:iCs/>
                <w:sz w:val="24"/>
                <w:szCs w:val="24"/>
                <w:vertAlign w:val="subscript"/>
              </w:rPr>
              <w:t>6</w:t>
            </w:r>
            <w:r>
              <w:rPr>
                <w:rFonts w:cs="Calibri"/>
                <w:iCs/>
                <w:sz w:val="24"/>
                <w:szCs w:val="24"/>
              </w:rPr>
              <w:t>? We say that C</w:t>
            </w:r>
            <w:r>
              <w:rPr>
                <w:rFonts w:cs="Calibri"/>
                <w:iCs/>
                <w:sz w:val="24"/>
                <w:szCs w:val="24"/>
                <w:vertAlign w:val="subscript"/>
              </w:rPr>
              <w:t>2</w:t>
            </w:r>
            <w:r>
              <w:rPr>
                <w:rFonts w:cs="Calibri"/>
                <w:iCs/>
                <w:sz w:val="24"/>
                <w:szCs w:val="24"/>
              </w:rPr>
              <w:t>H</w:t>
            </w:r>
            <w:r>
              <w:rPr>
                <w:rFonts w:cs="Calibri"/>
                <w:iCs/>
                <w:sz w:val="24"/>
                <w:szCs w:val="24"/>
                <w:vertAlign w:val="subscript"/>
              </w:rPr>
              <w:t>6</w:t>
            </w:r>
            <w:r>
              <w:rPr>
                <w:rFonts w:cs="Calibri"/>
                <w:iCs/>
                <w:sz w:val="24"/>
                <w:szCs w:val="24"/>
              </w:rPr>
              <w:t xml:space="preserve"> is our ‘</w:t>
            </w:r>
            <w:r>
              <w:rPr>
                <w:rFonts w:cs="Calibri,Bold"/>
                <w:bCs/>
                <w:iCs/>
                <w:sz w:val="24"/>
                <w:szCs w:val="24"/>
              </w:rPr>
              <w:t>known</w:t>
            </w:r>
            <w:r>
              <w:rPr>
                <w:rFonts w:cs="Calibri"/>
                <w:iCs/>
                <w:sz w:val="24"/>
                <w:szCs w:val="24"/>
              </w:rPr>
              <w:t>’ and CO</w:t>
            </w:r>
            <w:r>
              <w:rPr>
                <w:rFonts w:cs="Calibri"/>
                <w:iCs/>
                <w:sz w:val="24"/>
                <w:szCs w:val="24"/>
                <w:vertAlign w:val="subscript"/>
              </w:rPr>
              <w:t>2</w:t>
            </w:r>
            <w:r>
              <w:rPr>
                <w:rFonts w:cs="Calibri"/>
                <w:iCs/>
                <w:sz w:val="24"/>
                <w:szCs w:val="24"/>
              </w:rPr>
              <w:t xml:space="preserve"> is our ‘</w:t>
            </w:r>
            <w:r>
              <w:rPr>
                <w:rFonts w:cs="Calibri,Bold"/>
                <w:bCs/>
                <w:iCs/>
                <w:sz w:val="24"/>
                <w:szCs w:val="24"/>
              </w:rPr>
              <w:t>unknown</w:t>
            </w:r>
            <w:r>
              <w:rPr>
                <w:rFonts w:cs="Calibri"/>
                <w:iCs/>
                <w:sz w:val="24"/>
                <w:szCs w:val="24"/>
              </w:rPr>
              <w:t>’ so:</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Moles CO</w:t>
            </w:r>
            <w:r>
              <w:rPr>
                <w:rFonts w:cs="Calibri,Bold"/>
                <w:bCs/>
                <w:iCs/>
                <w:sz w:val="24"/>
                <w:szCs w:val="24"/>
                <w:vertAlign w:val="subscript"/>
              </w:rPr>
              <w:t xml:space="preserve">2 </w:t>
            </w:r>
            <w:r>
              <w:rPr>
                <w:rFonts w:cs="Calibri"/>
                <w:iCs/>
                <w:sz w:val="24"/>
                <w:szCs w:val="24"/>
              </w:rPr>
              <w:t>= moles known/knowns in eqn x unknowns in eqn</w:t>
            </w:r>
          </w:p>
          <w:p>
            <w:pPr>
              <w:pStyle w:val="style157"/>
              <w:rPr>
                <w:b/>
                <w:i/>
              </w:rPr>
            </w:pPr>
            <w:r>
              <w:rPr>
                <w:b/>
                <w:i/>
              </w:rPr>
              <w:t>= 1.0 /2 x 4 = 1.0 x 2 = 2.0 mol</w:t>
            </w:r>
          </w:p>
          <w:p>
            <w:pPr>
              <w:pStyle w:val="style0"/>
              <w:autoSpaceDE w:val="false"/>
              <w:autoSpaceDN w:val="false"/>
              <w:adjustRightInd w:val="false"/>
              <w:spacing w:after="0" w:lineRule="auto" w:line="240"/>
              <w:rPr>
                <w:rFonts w:cs="Calibri"/>
                <w:iCs/>
                <w:sz w:val="24"/>
                <w:szCs w:val="24"/>
              </w:rPr>
            </w:pPr>
            <w:r>
              <w:rPr>
                <w:rFonts w:cs="Calibri"/>
                <w:iCs/>
                <w:sz w:val="24"/>
                <w:szCs w:val="24"/>
              </w:rPr>
              <w:t>If 0.01 mol of CO</w:t>
            </w:r>
            <w:r>
              <w:rPr>
                <w:rFonts w:cs="Calibri"/>
                <w:iCs/>
                <w:sz w:val="24"/>
                <w:szCs w:val="24"/>
                <w:vertAlign w:val="subscript"/>
              </w:rPr>
              <w:t>2</w:t>
            </w:r>
            <w:r>
              <w:rPr>
                <w:rFonts w:cs="Calibri"/>
                <w:iCs/>
                <w:sz w:val="24"/>
                <w:szCs w:val="24"/>
              </w:rPr>
              <w:t xml:space="preserve"> is produced, how much H</w:t>
            </w:r>
            <w:r>
              <w:rPr>
                <w:rFonts w:cs="Calibri"/>
                <w:iCs/>
                <w:sz w:val="24"/>
                <w:szCs w:val="24"/>
                <w:vertAlign w:val="subscript"/>
              </w:rPr>
              <w:t>2</w:t>
            </w:r>
            <w:r>
              <w:rPr>
                <w:rFonts w:cs="Calibri"/>
                <w:iCs/>
                <w:sz w:val="24"/>
                <w:szCs w:val="24"/>
              </w:rPr>
              <w:t>O must also be produced? This time CO</w:t>
            </w:r>
            <w:r>
              <w:rPr>
                <w:rFonts w:cs="Calibri"/>
                <w:iCs/>
                <w:sz w:val="24"/>
                <w:szCs w:val="24"/>
                <w:vertAlign w:val="subscript"/>
              </w:rPr>
              <w:t>2</w:t>
            </w:r>
            <w:r>
              <w:rPr>
                <w:rFonts w:cs="Calibri"/>
                <w:iCs/>
                <w:sz w:val="24"/>
                <w:szCs w:val="24"/>
              </w:rPr>
              <w:t xml:space="preserve"> is our known and H</w:t>
            </w:r>
            <w:r>
              <w:rPr>
                <w:rFonts w:cs="Calibri"/>
                <w:iCs/>
                <w:sz w:val="24"/>
                <w:szCs w:val="24"/>
                <w:vertAlign w:val="subscript"/>
              </w:rPr>
              <w:t>2</w:t>
            </w:r>
            <w:r>
              <w:rPr>
                <w:rFonts w:cs="Calibri"/>
                <w:iCs/>
                <w:sz w:val="24"/>
                <w:szCs w:val="24"/>
              </w:rPr>
              <w:t>O is our unknown so:</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Moles H</w:t>
            </w:r>
            <w:r>
              <w:rPr>
                <w:rFonts w:cs="Calibri,Bold"/>
                <w:bCs/>
                <w:iCs/>
                <w:sz w:val="24"/>
                <w:szCs w:val="24"/>
                <w:vertAlign w:val="subscript"/>
              </w:rPr>
              <w:t>2</w:t>
            </w:r>
            <w:r>
              <w:rPr>
                <w:rFonts w:cs="Calibri,Bold"/>
                <w:bCs/>
                <w:iCs/>
                <w:sz w:val="24"/>
                <w:szCs w:val="24"/>
              </w:rPr>
              <w:t xml:space="preserve">O </w:t>
            </w:r>
            <w:r>
              <w:rPr>
                <w:rFonts w:cs="Calibri"/>
                <w:iCs/>
                <w:sz w:val="24"/>
                <w:szCs w:val="24"/>
              </w:rPr>
              <w:t>= moles known/knowns in eqn x unknowns in eqn</w:t>
            </w:r>
          </w:p>
          <w:p>
            <w:pPr>
              <w:pStyle w:val="style0"/>
              <w:autoSpaceDE w:val="false"/>
              <w:autoSpaceDN w:val="false"/>
              <w:adjustRightInd w:val="false"/>
              <w:spacing w:after="0" w:lineRule="auto" w:line="240"/>
              <w:rPr>
                <w:rFonts w:cs="Calibri"/>
                <w:iCs/>
                <w:sz w:val="24"/>
                <w:szCs w:val="24"/>
              </w:rPr>
            </w:pPr>
            <w:r>
              <w:rPr>
                <w:rFonts w:cs="Calibri"/>
                <w:iCs/>
                <w:sz w:val="24"/>
                <w:szCs w:val="24"/>
              </w:rPr>
              <w:t>= 0.01/4 x 6 = 0.0025 x 6 = 0.015 mol</w:t>
            </w:r>
          </w:p>
          <w:p>
            <w:pPr>
              <w:pStyle w:val="style157"/>
              <w:rPr>
                <w:b/>
                <w:i/>
              </w:rPr>
            </w:pPr>
            <w:r>
              <w:rPr>
                <w:b/>
                <w:i/>
              </w:rPr>
              <w:t xml:space="preserve">*You must make sure your </w:t>
            </w:r>
            <w:r>
              <w:rPr>
                <w:rFonts w:cs="Calibri,Bold"/>
                <w:b/>
                <w:bCs/>
                <w:i/>
              </w:rPr>
              <w:t xml:space="preserve">equation is balanced </w:t>
            </w:r>
            <w:r>
              <w:rPr>
                <w:b/>
                <w:i/>
              </w:rPr>
              <w:t>or your mole ratio will be wrong.</w:t>
            </w:r>
          </w:p>
        </w:tc>
        <w:tc>
          <w:tcPr>
            <w:tcW w:w="2940" w:type="dxa"/>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i/>
              </w:rPr>
            </w:pPr>
            <w:r>
              <w:rPr>
                <w:b/>
                <w:i/>
                <w:noProof/>
              </w:rPr>
              <w:drawing>
                <wp:inline distL="0" distT="0" distB="0" distR="0">
                  <wp:extent cx="1283335" cy="1398270"/>
                  <wp:effectExtent l="0" t="0" r="0" b="0"/>
                  <wp:docPr id="1220" name="Picture 530" descr="http://www.docbrown.info/page04/4_73calcs/mole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530"/>
                          <pic:cNvPicPr/>
                        </pic:nvPicPr>
                        <pic:blipFill>
                          <a:blip r:embed="rId115" cstate="print"/>
                          <a:srcRect l="0" t="0" r="0" b="0"/>
                          <a:stretch/>
                        </pic:blipFill>
                        <pic:spPr>
                          <a:xfrm rot="0">
                            <a:off x="0" y="0"/>
                            <a:ext cx="1283335" cy="1398270"/>
                          </a:xfrm>
                          <a:prstGeom prst="rect"/>
                          <a:ln>
                            <a:noFill/>
                          </a:ln>
                        </pic:spPr>
                      </pic:pic>
                    </a:graphicData>
                  </a:graphic>
                </wp:inline>
              </w:drawing>
            </w:r>
          </w:p>
        </w:tc>
      </w:tr>
    </w:tbl>
    <w:p>
      <w:pPr>
        <w:pStyle w:val="style157"/>
        <w:rPr>
          <w:b/>
          <w:i/>
        </w:rPr>
      </w:pPr>
      <w:r>
        <w:rPr>
          <w:b/>
          <w:i/>
          <w:highlight w:val="magenta"/>
        </w:rPr>
        <w:t>Example 5</w:t>
      </w:r>
    </w:p>
    <w:p>
      <w:pPr>
        <w:pStyle w:val="style157"/>
        <w:rPr>
          <w:b/>
          <w:i/>
        </w:rPr>
      </w:pPr>
      <w:r>
        <w:rPr>
          <w:b/>
          <w:i/>
        </w:rPr>
        <w:t xml:space="preserve">How many moles of potassium ions and bromide ions are there in 0.25 moles of potassium bromide? </w:t>
      </w:r>
    </w:p>
    <w:p>
      <w:pPr>
        <w:pStyle w:val="style157"/>
        <w:rPr>
          <w:b/>
          <w:i/>
        </w:rPr>
      </w:pPr>
      <w:r>
        <w:rPr>
          <w:b/>
          <w:i/>
        </w:rPr>
        <w:t>1 mole of KBr contains 1 mole of potassium ions (K</w:t>
      </w:r>
      <w:r>
        <w:rPr>
          <w:b/>
          <w:i/>
          <w:vertAlign w:val="superscript"/>
        </w:rPr>
        <w:t>+</w:t>
      </w:r>
      <w:r>
        <w:rPr>
          <w:b/>
          <w:i/>
        </w:rPr>
        <w:t>) and 1 mole of bromide ions (Br</w:t>
      </w:r>
      <w:r>
        <w:rPr>
          <w:b/>
          <w:i/>
          <w:vertAlign w:val="superscript"/>
        </w:rPr>
        <w:t>-</w:t>
      </w:r>
      <w:r>
        <w:rPr>
          <w:b/>
          <w:i/>
        </w:rPr>
        <w:t>).</w:t>
      </w:r>
    </w:p>
    <w:p>
      <w:pPr>
        <w:pStyle w:val="style157"/>
        <w:rPr>
          <w:b/>
          <w:i/>
        </w:rPr>
      </w:pPr>
      <w:r>
        <w:rPr>
          <w:b/>
          <w:i/>
        </w:rPr>
        <w:t>So there will be 0.25 X 1 moles of each ion.</w:t>
      </w:r>
    </w:p>
    <w:p>
      <w:pPr>
        <w:pStyle w:val="style157"/>
        <w:rPr>
          <w:b/>
          <w:i/>
        </w:rPr>
      </w:pPr>
      <w:r>
        <w:rPr>
          <w:b/>
          <w:i/>
          <w:highlight w:val="magenta"/>
        </w:rPr>
        <w:t>Example 6</w:t>
      </w:r>
    </w:p>
    <w:p>
      <w:pPr>
        <w:pStyle w:val="style157"/>
        <w:rPr>
          <w:b/>
          <w:i/>
        </w:rPr>
      </w:pPr>
      <w:r>
        <w:rPr>
          <w:b/>
          <w:i/>
        </w:rPr>
        <w:t xml:space="preserve">How many moles of calcium ions and chloride ions are there in 2.5 moles of calcium chloride? </w:t>
      </w:r>
    </w:p>
    <w:p>
      <w:pPr>
        <w:pStyle w:val="style157"/>
        <w:rPr>
          <w:b/>
          <w:i/>
        </w:rPr>
      </w:pPr>
      <w:r>
        <w:rPr>
          <w:b/>
          <w:i/>
        </w:rPr>
        <w:t>1 mole of CaCl</w:t>
      </w:r>
      <w:r>
        <w:rPr>
          <w:b/>
          <w:i/>
          <w:vertAlign w:val="subscript"/>
        </w:rPr>
        <w:t>2</w:t>
      </w:r>
      <w:r>
        <w:rPr>
          <w:b/>
          <w:i/>
        </w:rPr>
        <w:t xml:space="preserve"> consists of 1 mole of calcium ions (Ca</w:t>
      </w:r>
      <w:r>
        <w:rPr>
          <w:b/>
          <w:i/>
          <w:vertAlign w:val="superscript"/>
        </w:rPr>
        <w:t>2+</w:t>
      </w:r>
      <w:r>
        <w:rPr>
          <w:b/>
          <w:i/>
        </w:rPr>
        <w:t>) and 2 moles of chloride ion (Cl</w:t>
      </w:r>
      <w:r>
        <w:rPr>
          <w:b/>
          <w:i/>
          <w:vertAlign w:val="superscript"/>
        </w:rPr>
        <w:t>-</w:t>
      </w:r>
      <w:r>
        <w:rPr>
          <w:b/>
          <w:i/>
        </w:rPr>
        <w:t>).</w:t>
      </w:r>
    </w:p>
    <w:p>
      <w:pPr>
        <w:pStyle w:val="style157"/>
        <w:rPr>
          <w:b/>
          <w:i/>
        </w:rPr>
      </w:pPr>
      <w:r>
        <w:rPr>
          <w:b/>
          <w:i/>
        </w:rPr>
        <w:t>So there will be 2.5 x 1 = 2.5 moles of calcium ions and 2.5 x 2 = 5 moles chloride ions.</w:t>
      </w:r>
    </w:p>
    <w:p>
      <w:pPr>
        <w:pStyle w:val="style157"/>
        <w:rPr>
          <w:b/>
          <w:i/>
        </w:rPr>
      </w:pPr>
      <w:r>
        <w:rPr>
          <w:b/>
          <w:i/>
          <w:highlight w:val="magenta"/>
        </w:rPr>
        <w:t>Example 7</w:t>
      </w:r>
    </w:p>
    <w:p>
      <w:pPr>
        <w:pStyle w:val="style157"/>
        <w:rPr>
          <w:b/>
          <w:i/>
        </w:rPr>
      </w:pPr>
      <w:r>
        <w:rPr>
          <w:b/>
          <w:i/>
        </w:rPr>
        <w:t xml:space="preserve">How many moles of lead and oxygen atoms are needed to make 5 moles of lead dioxide? </w:t>
      </w:r>
    </w:p>
    <w:p>
      <w:pPr>
        <w:pStyle w:val="style157"/>
        <w:rPr>
          <w:b/>
          <w:i/>
        </w:rPr>
      </w:pPr>
      <w:r>
        <w:rPr>
          <w:b/>
          <w:i/>
        </w:rPr>
        <w:t>1 mole of PbO</w:t>
      </w:r>
      <w:r>
        <w:rPr>
          <w:b/>
          <w:i/>
          <w:vertAlign w:val="subscript"/>
        </w:rPr>
        <w:t>2</w:t>
      </w:r>
      <w:r>
        <w:rPr>
          <w:b/>
          <w:i/>
        </w:rPr>
        <w:t xml:space="preserve"> contains 1 mole of lead combined with 2 moles of oxygen atoms (or 1 mole of oxygen molecules O</w:t>
      </w:r>
      <w:r>
        <w:rPr>
          <w:b/>
          <w:i/>
          <w:vertAlign w:val="subscript"/>
        </w:rPr>
        <w:t>2</w:t>
      </w:r>
      <w:r>
        <w:rPr>
          <w:b/>
          <w:i/>
        </w:rPr>
        <w:t>).</w:t>
      </w:r>
    </w:p>
    <w:p>
      <w:pPr>
        <w:pStyle w:val="style157"/>
        <w:rPr>
          <w:b/>
          <w:i/>
        </w:rPr>
      </w:pPr>
      <w:r>
        <w:rPr>
          <w:b/>
          <w:i/>
        </w:rPr>
        <w:t xml:space="preserve">So 1 x 5 = </w:t>
      </w:r>
      <w:r>
        <w:rPr>
          <w:b/>
          <w:bCs/>
          <w:i/>
        </w:rPr>
        <w:t>5 mol of lead atoms</w:t>
      </w:r>
      <w:r>
        <w:rPr>
          <w:b/>
          <w:i/>
        </w:rPr>
        <w:t xml:space="preserve"> and 2 x 5 = </w:t>
      </w:r>
      <w:r>
        <w:rPr>
          <w:b/>
          <w:bCs/>
          <w:i/>
        </w:rPr>
        <w:t>10 mol of oxygen atoms</w:t>
      </w:r>
      <w:r>
        <w:rPr>
          <w:b/>
          <w:i/>
        </w:rPr>
        <w:t xml:space="preserve"> (or 5 mol oxygen molecules) are needed.</w:t>
      </w:r>
    </w:p>
    <w:p>
      <w:pPr>
        <w:pStyle w:val="style157"/>
        <w:rPr>
          <w:b/>
          <w:i/>
        </w:rPr>
      </w:pPr>
      <w:r>
        <w:rPr>
          <w:b/>
          <w:i/>
          <w:highlight w:val="magenta"/>
        </w:rPr>
        <w:t>Example 8</w:t>
      </w:r>
    </w:p>
    <w:p>
      <w:pPr>
        <w:pStyle w:val="style157"/>
        <w:rPr>
          <w:b/>
          <w:i/>
        </w:rPr>
      </w:pPr>
      <w:r>
        <w:rPr>
          <w:b/>
          <w:i/>
        </w:rPr>
        <w:t xml:space="preserve">How many moles of aluminium ions and sulphate ions are in 2 moles of aluminium sulphate? </w:t>
      </w:r>
    </w:p>
    <w:p>
      <w:pPr>
        <w:pStyle w:val="style157"/>
        <w:rPr>
          <w:b/>
          <w:i/>
        </w:rPr>
      </w:pPr>
      <w:r>
        <w:rPr>
          <w:b/>
          <w:i/>
        </w:rPr>
        <w:t>1 mole of Al</w:t>
      </w:r>
      <w:r>
        <w:rPr>
          <w:b/>
          <w:i/>
          <w:vertAlign w:val="subscript"/>
        </w:rPr>
        <w:t>2</w:t>
      </w:r>
      <w:r>
        <w:rPr>
          <w:b/>
          <w:i/>
        </w:rPr>
        <w:t>(SO</w:t>
      </w:r>
      <w:r>
        <w:rPr>
          <w:b/>
          <w:i/>
          <w:vertAlign w:val="subscript"/>
        </w:rPr>
        <w:t>4</w:t>
      </w:r>
      <w:r>
        <w:rPr>
          <w:b/>
          <w:i/>
        </w:rPr>
        <w:t>)</w:t>
      </w:r>
      <w:r>
        <w:rPr>
          <w:b/>
          <w:i/>
          <w:vertAlign w:val="subscript"/>
        </w:rPr>
        <w:t>3</w:t>
      </w:r>
      <w:r>
        <w:rPr>
          <w:b/>
          <w:i/>
        </w:rPr>
        <w:t xml:space="preserve"> contains 2 moles of aluminium ions (Al</w:t>
      </w:r>
      <w:r>
        <w:rPr>
          <w:b/>
          <w:i/>
          <w:vertAlign w:val="superscript"/>
        </w:rPr>
        <w:t>3+</w:t>
      </w:r>
      <w:r>
        <w:rPr>
          <w:b/>
          <w:i/>
        </w:rPr>
        <w:t>) and 3 moles of sulphate ion (SO</w:t>
      </w:r>
      <w:r>
        <w:rPr>
          <w:b/>
          <w:i/>
          <w:vertAlign w:val="subscript"/>
        </w:rPr>
        <w:t>4</w:t>
      </w:r>
      <w:r>
        <w:rPr>
          <w:b/>
          <w:i/>
          <w:vertAlign w:val="superscript"/>
        </w:rPr>
        <w:t>2-</w:t>
      </w:r>
      <w:r>
        <w:rPr>
          <w:b/>
          <w:i/>
        </w:rPr>
        <w:t>).</w:t>
      </w:r>
    </w:p>
    <w:p>
      <w:pPr>
        <w:pStyle w:val="style157"/>
        <w:rPr>
          <w:b/>
          <w:i/>
        </w:rPr>
      </w:pPr>
      <w:r>
        <w:rPr>
          <w:b/>
          <w:i/>
        </w:rPr>
        <w:t>So there will be 2 x 2 = 4 mol aluminium ions and 2 x 3 = 6 mol of sulphate ion.</w:t>
      </w:r>
    </w:p>
    <w:p>
      <w:pPr>
        <w:pStyle w:val="style157"/>
        <w:rPr>
          <w:b/>
          <w:i/>
        </w:rPr>
      </w:pPr>
      <w:r>
        <w:rPr>
          <w:b/>
          <w:i/>
          <w:highlight w:val="magenta"/>
        </w:rPr>
        <w:t>Example 9</w:t>
      </w:r>
    </w:p>
    <w:p>
      <w:pPr>
        <w:pStyle w:val="style157"/>
        <w:rPr>
          <w:b/>
          <w:i/>
        </w:rPr>
      </w:pPr>
      <w:r>
        <w:rPr>
          <w:b/>
          <w:i/>
        </w:rPr>
        <w:t>How many moles of chlorine gas are there in 6.5g of the gas? A</w:t>
      </w:r>
      <w:r>
        <w:rPr>
          <w:b/>
          <w:i/>
          <w:vertAlign w:val="subscript"/>
        </w:rPr>
        <w:t>r</w:t>
      </w:r>
      <w:r>
        <w:rPr>
          <w:b/>
          <w:i/>
        </w:rPr>
        <w:t xml:space="preserve">(Cl) = 35.5) </w:t>
      </w:r>
    </w:p>
    <w:p>
      <w:pPr>
        <w:pStyle w:val="style157"/>
        <w:rPr>
          <w:b/>
          <w:i/>
        </w:rPr>
      </w:pPr>
      <w:r>
        <w:rPr>
          <w:b/>
          <w:i/>
        </w:rPr>
        <w:t>chlorine consists of Cl</w:t>
      </w:r>
      <w:r>
        <w:rPr>
          <w:b/>
          <w:i/>
          <w:vertAlign w:val="subscript"/>
        </w:rPr>
        <w:t>2</w:t>
      </w:r>
      <w:r>
        <w:rPr>
          <w:b/>
          <w:i/>
        </w:rPr>
        <w:t xml:space="preserve"> molecules, so M</w:t>
      </w:r>
      <w:r>
        <w:rPr>
          <w:b/>
          <w:i/>
          <w:vertAlign w:val="subscript"/>
        </w:rPr>
        <w:t>r</w:t>
      </w:r>
      <w:r>
        <w:rPr>
          <w:b/>
          <w:i/>
        </w:rPr>
        <w:t xml:space="preserve"> = 2 x 35.5 = 71</w:t>
      </w:r>
    </w:p>
    <w:p>
      <w:pPr>
        <w:pStyle w:val="style157"/>
        <w:rPr>
          <w:b/>
          <w:i/>
        </w:rPr>
      </w:pPr>
      <w:r>
        <w:rPr>
          <w:b/>
          <w:i/>
        </w:rPr>
        <w:t>moles chlorine = mass / M</w:t>
      </w:r>
      <w:r>
        <w:rPr>
          <w:b/>
          <w:i/>
          <w:vertAlign w:val="subscript"/>
        </w:rPr>
        <w:t>r</w:t>
      </w:r>
      <w:r>
        <w:rPr>
          <w:b/>
          <w:i/>
        </w:rPr>
        <w:t xml:space="preserve"> = 6.5 / 71 =  </w:t>
      </w:r>
      <w:r>
        <w:rPr>
          <w:b/>
          <w:bCs/>
          <w:i/>
        </w:rPr>
        <w:t>0.0944 mol</w:t>
      </w:r>
    </w:p>
    <w:p>
      <w:pPr>
        <w:pStyle w:val="style157"/>
        <w:rPr>
          <w:b/>
          <w:i/>
        </w:rPr>
      </w:pPr>
      <w:r>
        <w:rPr>
          <w:b/>
          <w:i/>
          <w:highlight w:val="magenta"/>
        </w:rPr>
        <w:t>Example 10</w:t>
      </w:r>
    </w:p>
    <w:p>
      <w:pPr>
        <w:pStyle w:val="style157"/>
        <w:rPr>
          <w:b/>
          <w:i/>
        </w:rPr>
      </w:pPr>
      <w:r>
        <w:rPr>
          <w:b/>
          <w:i/>
        </w:rPr>
        <w:t xml:space="preserve">How many moles of iron in 20g of the metal? (Fe = 56) </w:t>
      </w:r>
    </w:p>
    <w:p>
      <w:pPr>
        <w:pStyle w:val="style157"/>
        <w:rPr>
          <w:b/>
          <w:i/>
        </w:rPr>
      </w:pPr>
      <w:r>
        <w:rPr>
          <w:b/>
          <w:i/>
        </w:rPr>
        <w:t>iron consists of Fe atoms, so moles iron = mass/A</w:t>
      </w:r>
      <w:r>
        <w:rPr>
          <w:b/>
          <w:i/>
          <w:vertAlign w:val="subscript"/>
        </w:rPr>
        <w:t>r</w:t>
      </w:r>
      <w:r>
        <w:rPr>
          <w:b/>
          <w:i/>
        </w:rPr>
        <w:t xml:space="preserve"> = 20/56 = </w:t>
      </w:r>
      <w:r>
        <w:rPr>
          <w:b/>
          <w:bCs/>
          <w:i/>
        </w:rPr>
        <w:t>0.357 mol Fe</w:t>
      </w:r>
    </w:p>
    <w:p>
      <w:pPr>
        <w:pStyle w:val="style157"/>
        <w:rPr>
          <w:b/>
          <w:i/>
        </w:rPr>
      </w:pPr>
      <w:r>
        <w:rPr>
          <w:b/>
          <w:i/>
          <w:highlight w:val="magenta"/>
        </w:rPr>
        <w:t>Example 11</w:t>
      </w:r>
    </w:p>
    <w:p>
      <w:pPr>
        <w:pStyle w:val="style157"/>
        <w:rPr>
          <w:b/>
          <w:i/>
        </w:rPr>
      </w:pPr>
      <w:r>
        <w:rPr>
          <w:b/>
          <w:i/>
        </w:rPr>
        <w:t>How many grams of propane C</w:t>
      </w:r>
      <w:r>
        <w:rPr>
          <w:b/>
          <w:i/>
          <w:vertAlign w:val="subscript"/>
        </w:rPr>
        <w:t>3</w:t>
      </w:r>
      <w:r>
        <w:rPr>
          <w:b/>
          <w:i/>
        </w:rPr>
        <w:t>H</w:t>
      </w:r>
      <w:r>
        <w:rPr>
          <w:b/>
          <w:i/>
          <w:vertAlign w:val="subscript"/>
        </w:rPr>
        <w:t>8</w:t>
      </w:r>
      <w:r>
        <w:rPr>
          <w:b/>
          <w:i/>
        </w:rPr>
        <w:t xml:space="preserve"> are there in 0.21 moles of the gas? (C = 12, H = 1) </w:t>
      </w:r>
    </w:p>
    <w:p>
      <w:pPr>
        <w:pStyle w:val="style157"/>
        <w:rPr>
          <w:b/>
          <w:i/>
        </w:rPr>
      </w:pPr>
      <w:r>
        <w:rPr>
          <w:b/>
          <w:i/>
        </w:rPr>
        <w:t>M</w:t>
      </w:r>
      <w:r>
        <w:rPr>
          <w:b/>
          <w:i/>
          <w:vertAlign w:val="subscript"/>
        </w:rPr>
        <w:t>r</w:t>
      </w:r>
      <w:r>
        <w:rPr>
          <w:b/>
          <w:i/>
        </w:rPr>
        <w:t xml:space="preserve"> of propane = (3 x 12) + (1 x 8) = 44</w:t>
      </w:r>
    </w:p>
    <w:p>
      <w:pPr>
        <w:pStyle w:val="style157"/>
        <w:rPr>
          <w:b/>
          <w:i/>
        </w:rPr>
      </w:pPr>
      <w:r>
        <w:rPr>
          <w:b/>
          <w:i/>
        </w:rPr>
        <w:t>so g propane = moles x M</w:t>
      </w:r>
      <w:r>
        <w:rPr>
          <w:b/>
          <w:i/>
          <w:vertAlign w:val="subscript"/>
        </w:rPr>
        <w:t>r</w:t>
      </w:r>
      <w:r>
        <w:rPr>
          <w:b/>
          <w:i/>
        </w:rPr>
        <w:t xml:space="preserve"> = 0.21 x 44 = </w:t>
      </w:r>
      <w:r>
        <w:rPr>
          <w:b/>
          <w:bCs/>
          <w:i/>
        </w:rPr>
        <w:t>9.24g</w:t>
      </w:r>
    </w:p>
    <w:p>
      <w:pPr>
        <w:pStyle w:val="style157"/>
        <w:rPr>
          <w:b/>
          <w:i/>
        </w:rPr>
      </w:pPr>
      <w:r>
        <w:rPr>
          <w:b/>
          <w:i/>
          <w:highlight w:val="magenta"/>
        </w:rPr>
        <w:t>Example 12</w:t>
      </w:r>
    </w:p>
    <w:p>
      <w:pPr>
        <w:pStyle w:val="style157"/>
        <w:rPr>
          <w:b/>
          <w:i/>
        </w:rPr>
      </w:pPr>
      <w:r>
        <w:rPr>
          <w:b/>
          <w:i/>
        </w:rPr>
        <w:t>0.25 moles of molecule X was found to have a mass of 28g.</w:t>
      </w:r>
    </w:p>
    <w:p>
      <w:pPr>
        <w:pStyle w:val="style157"/>
        <w:rPr>
          <w:b/>
          <w:i/>
        </w:rPr>
      </w:pPr>
      <w:r>
        <w:rPr>
          <w:b/>
          <w:i/>
        </w:rPr>
        <w:t xml:space="preserve">Calculate its molecular mass. </w:t>
      </w:r>
    </w:p>
    <w:p>
      <w:pPr>
        <w:pStyle w:val="style157"/>
        <w:rPr>
          <w:b/>
          <w:i/>
        </w:rPr>
      </w:pPr>
      <w:r>
        <w:rPr>
          <w:b/>
          <w:i/>
        </w:rPr>
        <w:t>M</w:t>
      </w:r>
      <w:r>
        <w:rPr>
          <w:b/>
          <w:i/>
          <w:vertAlign w:val="subscript"/>
        </w:rPr>
        <w:t>r</w:t>
      </w:r>
      <w:r>
        <w:rPr>
          <w:b/>
          <w:i/>
        </w:rPr>
        <w:t xml:space="preserve"> = mass X / moles of X = 28 / 0.25 = </w:t>
      </w:r>
      <w:r>
        <w:rPr>
          <w:b/>
          <w:bCs/>
          <w:i/>
        </w:rPr>
        <w:t>112 </w:t>
      </w:r>
    </w:p>
    <w:p>
      <w:pPr>
        <w:pStyle w:val="style157"/>
        <w:rPr>
          <w:b/>
          <w:i/>
        </w:rPr>
      </w:pPr>
      <w:r>
        <w:rPr>
          <w:b/>
          <w:i/>
          <w:highlight w:val="magenta"/>
        </w:rPr>
        <w:t>Example 13</w:t>
      </w:r>
    </w:p>
    <w:p>
      <w:pPr>
        <w:pStyle w:val="style157"/>
        <w:rPr>
          <w:b/>
          <w:i/>
        </w:rPr>
      </w:pPr>
      <w:r>
        <w:rPr>
          <w:b/>
          <w:i/>
        </w:rPr>
        <w:t xml:space="preserve">What mass and moles of magnesium chloride are formed when 5g of magnesium oxide is dissolved in excess hydrochloric acid? </w:t>
      </w:r>
    </w:p>
    <w:p>
      <w:pPr>
        <w:pStyle w:val="style157"/>
        <w:rPr>
          <w:b/>
          <w:i/>
        </w:rPr>
      </w:pPr>
      <w:r>
        <w:rPr>
          <w:b/>
          <w:i/>
        </w:rPr>
        <w:t>reaction equation: MgO + 2HCl ==&gt; MgCl</w:t>
      </w:r>
      <w:r>
        <w:rPr>
          <w:b/>
          <w:i/>
          <w:vertAlign w:val="subscript"/>
        </w:rPr>
        <w:t>2</w:t>
      </w:r>
      <w:r>
        <w:rPr>
          <w:b/>
          <w:i/>
        </w:rPr>
        <w:t xml:space="preserve"> + H</w:t>
      </w:r>
      <w:r>
        <w:rPr>
          <w:b/>
          <w:i/>
          <w:vertAlign w:val="subscript"/>
        </w:rPr>
        <w:t>2</w:t>
      </w:r>
      <w:r>
        <w:rPr>
          <w:b/>
          <w:i/>
        </w:rPr>
        <w:t>O</w:t>
      </w:r>
    </w:p>
    <w:p>
      <w:pPr>
        <w:pStyle w:val="style157"/>
        <w:rPr>
          <w:b/>
          <w:i/>
        </w:rPr>
      </w:pPr>
      <w:r>
        <w:rPr>
          <w:b/>
          <w:i/>
        </w:rPr>
        <w:t>means 1 mole magnesium oxide forms 1 mole of magnesium chloride (1 : 1 molar ratio)</w:t>
      </w:r>
    </w:p>
    <w:p>
      <w:pPr>
        <w:pStyle w:val="style157"/>
        <w:rPr>
          <w:b/>
          <w:i/>
        </w:rPr>
      </w:pPr>
      <w:r>
        <w:rPr>
          <w:b/>
          <w:i/>
        </w:rPr>
        <w:t>formula mass MgCl</w:t>
      </w:r>
      <w:r>
        <w:rPr>
          <w:b/>
          <w:i/>
          <w:vertAlign w:val="subscript"/>
        </w:rPr>
        <w:t>2</w:t>
      </w:r>
      <w:r>
        <w:rPr>
          <w:b/>
          <w:i/>
        </w:rPr>
        <w:t xml:space="preserve"> = 24+(2x35.5) = 95</w:t>
      </w:r>
    </w:p>
    <w:p>
      <w:pPr>
        <w:pStyle w:val="style157"/>
        <w:rPr>
          <w:b/>
          <w:i/>
        </w:rPr>
      </w:pPr>
      <w:r>
        <w:rPr>
          <w:b/>
          <w:i/>
        </w:rPr>
        <w:t>MgO = 24+16 = 40</w:t>
      </w:r>
    </w:p>
    <w:p>
      <w:pPr>
        <w:pStyle w:val="style157"/>
        <w:rPr>
          <w:b/>
          <w:i/>
        </w:rPr>
      </w:pPr>
      <w:r>
        <w:rPr>
          <w:b/>
          <w:i/>
        </w:rPr>
        <w:t>1 mole MgO = 40g</w:t>
      </w:r>
    </w:p>
    <w:p>
      <w:pPr>
        <w:pStyle w:val="style157"/>
        <w:rPr>
          <w:b/>
          <w:i/>
        </w:rPr>
      </w:pPr>
      <w:r>
        <w:rPr>
          <w:b/>
          <w:i/>
        </w:rPr>
        <w:t>so 5g MgO = 5/40 = 0.125 mol</w:t>
      </w:r>
    </w:p>
    <w:p>
      <w:pPr>
        <w:pStyle w:val="style157"/>
        <w:rPr>
          <w:b/>
          <w:i/>
        </w:rPr>
      </w:pPr>
      <w:r>
        <w:rPr>
          <w:b/>
          <w:i/>
        </w:rPr>
        <w:t xml:space="preserve">which means 0.125 mol MgO forms </w:t>
      </w:r>
      <w:r>
        <w:rPr>
          <w:b/>
          <w:bCs/>
          <w:i/>
        </w:rPr>
        <w:t>0.125 mol MgCl</w:t>
      </w:r>
      <w:r>
        <w:rPr>
          <w:b/>
          <w:bCs/>
          <w:i/>
          <w:vertAlign w:val="subscript"/>
        </w:rPr>
        <w:t>2</w:t>
      </w:r>
      <w:r>
        <w:rPr>
          <w:b/>
          <w:i/>
        </w:rPr>
        <w:t>,</w:t>
      </w:r>
    </w:p>
    <w:p>
      <w:pPr>
        <w:pStyle w:val="style157"/>
        <w:rPr>
          <w:b/>
          <w:i/>
        </w:rPr>
      </w:pPr>
      <m:oMath>
        <m:r>
          <m:rPr>
            <m:sty m:val="p"/>
          </m:rPr>
          <w:rPr>
            <w:rFonts w:ascii="Cambria Math" w:hAnsi="Cambria Math"/>
          </w:rPr>
          <m:t>Mass = moles x formula mass</m:t>
        </m:r>
      </m:oMath>
      <w:r>
        <w:rPr>
          <w:b/>
          <w:i/>
        </w:rPr>
        <w:t xml:space="preserve"> = 0.125 x 95 = </w:t>
      </w:r>
      <w:r>
        <w:rPr>
          <w:b/>
          <w:bCs/>
          <w:i/>
        </w:rPr>
        <w:t>11.9g MgCl</w:t>
      </w:r>
      <w:r>
        <w:rPr>
          <w:b/>
          <w:bCs/>
          <w:i/>
          <w:vertAlign w:val="subscript"/>
        </w:rPr>
        <w:t>2</w:t>
      </w:r>
      <w:r>
        <w:rPr>
          <w:b/>
          <w:i/>
        </w:rPr>
        <w:t> </w:t>
      </w:r>
    </w:p>
    <w:p>
      <w:pPr>
        <w:pStyle w:val="style157"/>
        <w:rPr>
          <w:b/>
          <w:i/>
        </w:rPr>
      </w:pPr>
      <w:r>
        <w:rPr>
          <w:b/>
          <w:i/>
          <w:highlight w:val="magenta"/>
        </w:rPr>
        <w:t>Example 14</w:t>
      </w:r>
    </w:p>
    <w:p>
      <w:pPr>
        <w:pStyle w:val="style157"/>
        <w:rPr>
          <w:b/>
          <w:i/>
        </w:rPr>
      </w:pPr>
      <w:r>
        <w:rPr>
          <w:b/>
          <w:i/>
        </w:rPr>
        <w:t xml:space="preserve">What mass and moles of sodium chloride is formed when 21.2g of sodium carbonate is reacted with excess dilute hydrochloric acid? </w:t>
      </w:r>
    </w:p>
    <w:p>
      <w:pPr>
        <w:pStyle w:val="style157"/>
        <w:rPr>
          <w:b/>
          <w:i/>
        </w:rPr>
      </w:pPr>
      <w:r>
        <w:rPr>
          <w:b/>
          <w:i/>
        </w:rPr>
        <w:t>reaction equation: Na</w:t>
      </w:r>
      <w:r>
        <w:rPr>
          <w:b/>
          <w:i/>
          <w:vertAlign w:val="subscript"/>
        </w:rPr>
        <w:t>2</w:t>
      </w:r>
      <w:r>
        <w:rPr>
          <w:b/>
          <w:i/>
        </w:rPr>
        <w:t>CO</w:t>
      </w:r>
      <w:r>
        <w:rPr>
          <w:b/>
          <w:i/>
          <w:vertAlign w:val="subscript"/>
        </w:rPr>
        <w:t>3</w:t>
      </w:r>
      <w:r>
        <w:rPr>
          <w:b/>
          <w:i/>
        </w:rPr>
        <w:t xml:space="preserve"> + 2HCl ==&gt; 2NaCl + H</w:t>
      </w:r>
      <w:r>
        <w:rPr>
          <w:b/>
          <w:i/>
          <w:vertAlign w:val="subscript"/>
        </w:rPr>
        <w:t>2</w:t>
      </w:r>
      <w:r>
        <w:rPr>
          <w:b/>
          <w:i/>
        </w:rPr>
        <w:t>O + CO</w:t>
      </w:r>
      <w:r>
        <w:rPr>
          <w:b/>
          <w:i/>
          <w:vertAlign w:val="subscript"/>
        </w:rPr>
        <w:t>2</w:t>
      </w:r>
      <w:r>
        <w:rPr>
          <w:b/>
          <w:i/>
        </w:rPr>
        <w:t> </w:t>
      </w:r>
    </w:p>
    <w:p>
      <w:pPr>
        <w:pStyle w:val="style157"/>
        <w:rPr>
          <w:b/>
          <w:i/>
        </w:rPr>
      </w:pPr>
      <w:r>
        <w:rPr>
          <w:b/>
          <w:i/>
        </w:rPr>
        <w:t>means 1 mole sodium carbonate gives 2 moles of sodium chloride (</w:t>
      </w:r>
      <w:r>
        <w:rPr>
          <w:b/>
          <w:bCs/>
          <w:i/>
        </w:rPr>
        <w:t>1:2 ratio</w:t>
      </w:r>
      <w:r>
        <w:rPr>
          <w:b/>
          <w:i/>
        </w:rPr>
        <w:t xml:space="preserve"> in equation) </w:t>
      </w:r>
    </w:p>
    <w:p>
      <w:pPr>
        <w:pStyle w:val="style157"/>
        <w:rPr>
          <w:b/>
          <w:i/>
        </w:rPr>
      </w:pPr>
      <w:r>
        <w:rPr>
          <w:b/>
          <w:i/>
        </w:rPr>
        <w:t>Formula mass of Na</w:t>
      </w:r>
      <w:r>
        <w:rPr>
          <w:b/>
          <w:i/>
          <w:vertAlign w:val="subscript"/>
        </w:rPr>
        <w:t>2</w:t>
      </w:r>
      <w:r>
        <w:rPr>
          <w:b/>
          <w:i/>
        </w:rPr>
        <w:t>CO</w:t>
      </w:r>
      <w:r>
        <w:rPr>
          <w:b/>
          <w:i/>
          <w:vertAlign w:val="subscript"/>
        </w:rPr>
        <w:t>3</w:t>
      </w:r>
      <w:r>
        <w:rPr>
          <w:b/>
          <w:i/>
        </w:rPr>
        <w:t xml:space="preserve"> = (2x23) + 12 + (3x16) = 106</w:t>
      </w:r>
    </w:p>
    <w:p>
      <w:pPr>
        <w:pStyle w:val="style157"/>
        <w:rPr>
          <w:b/>
          <w:i/>
        </w:rPr>
      </w:pPr>
      <w:r>
        <w:rPr>
          <w:b/>
          <w:i/>
        </w:rPr>
        <w:t>Formula mass of NaCl = 23 + 35.5 = 58.5</w:t>
      </w:r>
    </w:p>
    <w:p>
      <w:pPr>
        <w:pStyle w:val="style157"/>
        <w:rPr>
          <w:b/>
          <w:i/>
        </w:rPr>
      </w:pPr>
      <w:r>
        <w:rPr>
          <w:b/>
          <w:i/>
        </w:rPr>
        <w:t>moles Na</w:t>
      </w:r>
      <w:r>
        <w:rPr>
          <w:b/>
          <w:i/>
          <w:vertAlign w:val="subscript"/>
        </w:rPr>
        <w:t>2</w:t>
      </w:r>
      <w:r>
        <w:rPr>
          <w:b/>
          <w:i/>
        </w:rPr>
        <w:t>CO</w:t>
      </w:r>
      <w:r>
        <w:rPr>
          <w:b/>
          <w:i/>
          <w:vertAlign w:val="subscript"/>
        </w:rPr>
        <w:t>3</w:t>
      </w:r>
      <w:r>
        <w:rPr>
          <w:b/>
          <w:i/>
        </w:rPr>
        <w:t xml:space="preserve"> = 21.2/106 = 0.2 mole.</w:t>
      </w:r>
    </w:p>
    <w:p>
      <w:pPr>
        <w:pStyle w:val="style157"/>
        <w:rPr>
          <w:b/>
          <w:i/>
        </w:rPr>
      </w:pPr>
      <w:r>
        <w:rPr>
          <w:b/>
          <w:i/>
        </w:rPr>
        <w:t xml:space="preserve">therefore 2 x 0.2 = </w:t>
      </w:r>
      <w:r>
        <w:rPr>
          <w:b/>
          <w:bCs/>
          <w:i/>
        </w:rPr>
        <w:t>0.4 mol of NaCl</w:t>
      </w:r>
      <w:r>
        <w:rPr>
          <w:b/>
          <w:i/>
        </w:rPr>
        <w:t xml:space="preserve"> formed.</w:t>
      </w:r>
    </w:p>
    <w:p>
      <w:pPr>
        <w:pStyle w:val="style157"/>
        <w:rPr>
          <w:b/>
          <w:i/>
        </w:rPr>
      </w:pPr>
      <w:r>
        <w:rPr>
          <w:b/>
          <w:i/>
        </w:rPr>
        <w:t xml:space="preserve">mass of NaCl formed = moles x formula mass = 0.4 x 58.5 = </w:t>
      </w:r>
      <w:r>
        <w:rPr>
          <w:b/>
          <w:bCs/>
          <w:i/>
        </w:rPr>
        <w:t>23.4g NaCl</w:t>
      </w:r>
    </w:p>
    <w:p>
      <w:pPr>
        <w:pStyle w:val="style157"/>
        <w:rPr>
          <w:b/>
          <w:i/>
        </w:rPr>
      </w:pPr>
      <w:r>
        <w:rPr>
          <w:b/>
          <w:i/>
        </w:rPr>
        <w:t> </w:t>
      </w:r>
    </w:p>
    <w:p>
      <w:pPr>
        <w:pStyle w:val="style157"/>
        <w:rPr>
          <w:b/>
          <w:i/>
        </w:rPr>
      </w:pPr>
      <w:r>
        <w:rPr/>
        <w:fldChar w:fldCharType="begin"/>
      </w:r>
      <w:r>
        <w:instrText xml:space="preserve"> HYPERLINK "http://www.docbrown.info/page04/4_73calcs07mam.htm" </w:instrText>
      </w:r>
      <w:r>
        <w:rPr/>
        <w:fldChar w:fldCharType="separate"/>
      </w:r>
      <w:r>
        <w:rPr/>
        <w:fldChar w:fldCharType="end"/>
      </w:r>
    </w:p>
    <w:p>
      <w:pPr>
        <w:pStyle w:val="style157"/>
        <w:rPr>
          <w:b/>
          <w:i/>
        </w:rPr>
      </w:pPr>
      <w:r>
        <w:rPr>
          <w:b/>
          <w:i/>
        </w:rPr>
        <w:pict>
          <v:rect id="1221" fillcolor="#a0a0a0" stroked="f" style="margin-left:0.0pt;margin-top:0.0pt;width:0.0pt;height:1.5pt;mso-wrap-distance-left:0.0pt;mso-wrap-distance-right:0.0pt;visibility:visible;" o:hr="t" o:hralign="center" o:hrstd="t">
            <v:stroke on="f"/>
            <v:fill/>
          </v:rect>
        </w:pict>
      </w:r>
    </w:p>
    <w:p>
      <w:pPr>
        <w:pStyle w:val="style157"/>
        <w:rPr>
          <w:b/>
          <w:i/>
        </w:rPr>
      </w:pPr>
      <w:r>
        <w:rPr>
          <w:b/>
          <w:i/>
        </w:rPr>
        <w:t> </w:t>
      </w:r>
    </w:p>
    <w:p>
      <w:pPr>
        <w:pStyle w:val="style157"/>
        <w:rPr>
          <w:b/>
          <w:i/>
        </w:rPr>
      </w:pPr>
      <w:r>
        <w:rPr>
          <w:b/>
          <w:i/>
          <w:highlight w:val="yellow"/>
        </w:rPr>
        <w:t>Avogadro number calculation</w:t>
      </w:r>
    </w:p>
    <w:p>
      <w:pPr>
        <w:pStyle w:val="style157"/>
        <w:numPr>
          <w:ilvl w:val="0"/>
          <w:numId w:val="104"/>
        </w:numPr>
        <w:rPr>
          <w:b/>
          <w:i/>
        </w:rPr>
      </w:pPr>
      <w:r>
        <w:rPr>
          <w:b/>
          <w:i/>
        </w:rPr>
        <w:t>How many atoms of iron (Fe = 56) are there in an iron filing of mass 0.001g ?</w:t>
      </w:r>
    </w:p>
    <w:p>
      <w:pPr>
        <w:pStyle w:val="style157"/>
        <w:rPr>
          <w:b/>
          <w:i/>
        </w:rPr>
      </w:pPr>
      <w:r>
        <w:rPr>
          <w:b/>
          <w:i/>
        </w:rPr>
        <w:t>0.001g of iron = 0.001 / 56 = 0.00001786 mol</w:t>
      </w:r>
    </w:p>
    <w:p>
      <w:pPr>
        <w:pStyle w:val="style157"/>
        <w:rPr>
          <w:b/>
          <w:i/>
        </w:rPr>
      </w:pPr>
      <w:r>
        <w:rPr>
          <w:b/>
          <w:i/>
        </w:rPr>
        <w:t>1 mole of iron=6.02 x 10</w:t>
      </w:r>
      <w:r>
        <w:rPr>
          <w:b/>
          <w:i/>
          <w:vertAlign w:val="superscript"/>
        </w:rPr>
        <w:t>23</w:t>
      </w:r>
      <w:r>
        <w:rPr>
          <w:b/>
          <w:i/>
        </w:rPr>
        <w:t xml:space="preserve"> atoms.</w:t>
      </w:r>
    </w:p>
    <w:p>
      <w:pPr>
        <w:pStyle w:val="style157"/>
        <w:rPr>
          <w:b/>
          <w:i/>
        </w:rPr>
      </w:pPr>
      <w:r>
        <w:rPr>
          <w:b/>
          <w:i/>
        </w:rPr>
        <w:t>0.00001786 mol will be 0.00001786 x 6.02 x 10</w:t>
      </w:r>
      <w:r>
        <w:rPr>
          <w:b/>
          <w:i/>
          <w:vertAlign w:val="superscript"/>
        </w:rPr>
        <w:t>23</w:t>
      </w:r>
      <w:r>
        <w:rPr>
          <w:b/>
          <w:i/>
        </w:rPr>
        <w:t>/1 = 1.07 x 10</w:t>
      </w:r>
      <w:r>
        <w:rPr>
          <w:b/>
          <w:i/>
          <w:vertAlign w:val="superscript"/>
        </w:rPr>
        <w:t>19</w:t>
      </w:r>
      <w:r>
        <w:rPr>
          <w:b/>
          <w:i/>
        </w:rPr>
        <w:t xml:space="preserve"> actual Fe atoms(10.7 million million million atoms!)</w:t>
      </w:r>
    </w:p>
    <w:p>
      <w:pPr>
        <w:pStyle w:val="style157"/>
        <w:numPr>
          <w:ilvl w:val="0"/>
          <w:numId w:val="104"/>
        </w:numPr>
        <w:rPr>
          <w:b/>
          <w:i/>
        </w:rPr>
      </w:pPr>
      <w:r>
        <w:rPr>
          <w:b/>
          <w:i/>
        </w:rPr>
        <w:t>How many particles of 'Al</w:t>
      </w:r>
      <w:r>
        <w:rPr>
          <w:b/>
          <w:i/>
          <w:vertAlign w:val="subscript"/>
        </w:rPr>
        <w:t>2</w:t>
      </w:r>
      <w:r>
        <w:rPr>
          <w:b/>
          <w:i/>
        </w:rPr>
        <w:t>O</w:t>
      </w:r>
      <w:r>
        <w:rPr>
          <w:b/>
          <w:i/>
          <w:vertAlign w:val="subscript"/>
        </w:rPr>
        <w:t>3</w:t>
      </w:r>
      <w:r>
        <w:rPr>
          <w:b/>
          <w:i/>
        </w:rPr>
        <w:t>' in 51g of aluminium oxide?</w:t>
      </w:r>
    </w:p>
    <w:p>
      <w:pPr>
        <w:pStyle w:val="style157"/>
        <w:rPr>
          <w:b/>
          <w:i/>
        </w:rPr>
      </w:pPr>
      <w:r>
        <w:rPr>
          <w:b/>
          <w:i/>
        </w:rPr>
        <w:t>Atomic masses(relative molecular mass): Al =27, O = 16, f. mass Al</w:t>
      </w:r>
      <w:r>
        <w:rPr>
          <w:b/>
          <w:i/>
          <w:vertAlign w:val="subscript"/>
        </w:rPr>
        <w:t>2</w:t>
      </w:r>
      <w:r>
        <w:rPr>
          <w:b/>
          <w:i/>
        </w:rPr>
        <w:t>O</w:t>
      </w:r>
      <w:r>
        <w:rPr>
          <w:b/>
          <w:i/>
          <w:vertAlign w:val="subscript"/>
        </w:rPr>
        <w:t>3</w:t>
      </w:r>
      <w:r>
        <w:rPr>
          <w:b/>
          <w:i/>
        </w:rPr>
        <w:t xml:space="preserve"> = (2x27) + (3x16) = 102</w:t>
      </w:r>
    </w:p>
    <w:p>
      <w:pPr>
        <w:pStyle w:val="style157"/>
        <w:rPr>
          <w:b/>
          <w:i/>
        </w:rPr>
      </w:pPr>
      <w:r>
        <w:rPr>
          <w:b/>
          <w:i/>
        </w:rPr>
        <w:t>moles 'Al</w:t>
      </w:r>
      <w:r>
        <w:rPr>
          <w:b/>
          <w:i/>
          <w:vertAlign w:val="subscript"/>
        </w:rPr>
        <w:t>2</w:t>
      </w:r>
      <w:r>
        <w:rPr>
          <w:b/>
          <w:i/>
        </w:rPr>
        <w:t>O</w:t>
      </w:r>
      <w:r>
        <w:rPr>
          <w:b/>
          <w:i/>
          <w:vertAlign w:val="subscript"/>
        </w:rPr>
        <w:t>3</w:t>
      </w:r>
      <w:r>
        <w:rPr>
          <w:b/>
          <w:i/>
        </w:rPr>
        <w:t>' = 51/102 = 0.5 mol.</w:t>
      </w:r>
    </w:p>
    <w:p>
      <w:pPr>
        <w:pStyle w:val="style157"/>
        <w:rPr>
          <w:b/>
          <w:i/>
        </w:rPr>
      </w:pPr>
      <w:r>
        <w:rPr>
          <w:b/>
          <w:i/>
        </w:rPr>
        <w:t xml:space="preserve">1 mole of </w:t>
      </w:r>
      <w:r>
        <w:rPr>
          <w:b/>
          <w:bCs/>
          <w:i/>
        </w:rPr>
        <w:t>Al</w:t>
      </w:r>
      <w:r>
        <w:rPr>
          <w:b/>
          <w:bCs/>
          <w:i/>
          <w:vertAlign w:val="subscript"/>
        </w:rPr>
        <w:t>2</w:t>
      </w:r>
      <w:r>
        <w:rPr>
          <w:b/>
          <w:bCs/>
          <w:i/>
        </w:rPr>
        <w:t>O</w:t>
      </w:r>
      <w:r>
        <w:rPr>
          <w:b/>
          <w:bCs/>
          <w:i/>
          <w:vertAlign w:val="subscript"/>
        </w:rPr>
        <w:t>3</w:t>
      </w:r>
      <w:r>
        <w:rPr>
          <w:b/>
          <w:bCs/>
          <w:i/>
        </w:rPr>
        <w:t xml:space="preserve"> = </w:t>
      </w:r>
      <w:r>
        <w:rPr>
          <w:b/>
          <w:i/>
        </w:rPr>
        <w:t>6.02 x 10</w:t>
      </w:r>
      <w:r>
        <w:rPr>
          <w:b/>
          <w:i/>
          <w:vertAlign w:val="superscript"/>
        </w:rPr>
        <w:t>23</w:t>
      </w:r>
      <w:r>
        <w:rPr>
          <w:b/>
          <w:i/>
        </w:rPr>
        <w:t xml:space="preserve"> aparticles</w:t>
      </w:r>
    </w:p>
    <w:p>
      <w:pPr>
        <w:pStyle w:val="style157"/>
        <w:rPr>
          <w:b/>
          <w:i/>
        </w:rPr>
      </w:pPr>
      <w:r>
        <w:rPr>
          <w:b/>
          <w:i/>
        </w:rPr>
        <w:t>0.5 mol will be 0.5 x 6.02 x 10</w:t>
      </w:r>
      <w:r>
        <w:rPr>
          <w:b/>
          <w:i/>
          <w:vertAlign w:val="superscript"/>
        </w:rPr>
        <w:t>23</w:t>
      </w:r>
      <w:r>
        <w:rPr>
          <w:b/>
          <w:i/>
        </w:rPr>
        <w:t xml:space="preserve">/1 = </w:t>
      </w:r>
      <w:r>
        <w:rPr>
          <w:b/>
          <w:bCs/>
          <w:i/>
        </w:rPr>
        <w:t>3 x 10</w:t>
      </w:r>
      <w:r>
        <w:rPr>
          <w:b/>
          <w:bCs/>
          <w:i/>
          <w:vertAlign w:val="superscript"/>
        </w:rPr>
        <w:t>23</w:t>
      </w:r>
      <w:r>
        <w:rPr>
          <w:b/>
          <w:bCs/>
          <w:i/>
        </w:rPr>
        <w:t xml:space="preserve"> particles.</w:t>
      </w:r>
    </w:p>
    <w:p>
      <w:pPr>
        <w:pStyle w:val="style157"/>
        <w:numPr>
          <w:ilvl w:val="0"/>
          <w:numId w:val="104"/>
        </w:numPr>
        <w:rPr>
          <w:b/>
          <w:i/>
        </w:rPr>
      </w:pPr>
      <w:r>
        <w:rPr>
          <w:b/>
          <w:i/>
        </w:rPr>
        <w:t>Aluminium oxide is an ionic compound. Calculate the number of individual aluminium ions (Al</w:t>
      </w:r>
      <w:r>
        <w:rPr>
          <w:b/>
          <w:i/>
          <w:vertAlign w:val="superscript"/>
        </w:rPr>
        <w:t>3+</w:t>
      </w:r>
      <w:r>
        <w:rPr>
          <w:b/>
          <w:i/>
        </w:rPr>
        <w:t>) and oxide ions (O</w:t>
      </w:r>
      <w:r>
        <w:rPr>
          <w:b/>
          <w:i/>
          <w:vertAlign w:val="superscript"/>
        </w:rPr>
        <w:t>2-</w:t>
      </w:r>
      <w:r>
        <w:rPr>
          <w:b/>
          <w:i/>
        </w:rPr>
        <w:t>) in the same 51g of the substance.</w:t>
      </w:r>
    </w:p>
    <w:p>
      <w:pPr>
        <w:pStyle w:val="style157"/>
        <w:rPr>
          <w:b/>
          <w:i/>
        </w:rPr>
      </w:pPr>
      <w:r>
        <w:rPr>
          <w:b/>
          <w:i/>
        </w:rPr>
        <w:t>For every Al</w:t>
      </w:r>
      <w:r>
        <w:rPr>
          <w:b/>
          <w:i/>
          <w:vertAlign w:val="subscript"/>
        </w:rPr>
        <w:t>2</w:t>
      </w:r>
      <w:r>
        <w:rPr>
          <w:b/>
          <w:i/>
        </w:rPr>
        <w:t>O</w:t>
      </w:r>
      <w:r>
        <w:rPr>
          <w:b/>
          <w:i/>
          <w:vertAlign w:val="subscript"/>
        </w:rPr>
        <w:t>3</w:t>
      </w:r>
      <w:r>
        <w:rPr>
          <w:b/>
          <w:i/>
        </w:rPr>
        <w:t xml:space="preserve"> there are two Al</w:t>
      </w:r>
      <w:r>
        <w:rPr>
          <w:b/>
          <w:i/>
          <w:vertAlign w:val="superscript"/>
        </w:rPr>
        <w:t>3+</w:t>
      </w:r>
      <w:r>
        <w:rPr>
          <w:b/>
          <w:i/>
        </w:rPr>
        <w:t xml:space="preserve"> and three O</w:t>
      </w:r>
      <w:r>
        <w:rPr>
          <w:b/>
          <w:i/>
          <w:vertAlign w:val="superscript"/>
        </w:rPr>
        <w:t>2-</w:t>
      </w:r>
      <w:r>
        <w:rPr>
          <w:b/>
          <w:i/>
        </w:rPr>
        <w:t xml:space="preserve"> ions.</w:t>
      </w:r>
    </w:p>
    <w:p>
      <w:pPr>
        <w:pStyle w:val="style157"/>
        <w:rPr>
          <w:b/>
          <w:i/>
        </w:rPr>
      </w:pPr>
      <w:r>
        <w:rPr>
          <w:b/>
          <w:i/>
        </w:rPr>
        <w:t>So in 51g of Al</w:t>
      </w:r>
      <w:r>
        <w:rPr>
          <w:b/>
          <w:i/>
          <w:vertAlign w:val="subscript"/>
        </w:rPr>
        <w:t>2</w:t>
      </w:r>
      <w:r>
        <w:rPr>
          <w:b/>
          <w:i/>
        </w:rPr>
        <w:t>O</w:t>
      </w:r>
      <w:r>
        <w:rPr>
          <w:b/>
          <w:i/>
          <w:vertAlign w:val="subscript"/>
        </w:rPr>
        <w:t>3</w:t>
      </w:r>
      <w:r>
        <w:rPr>
          <w:b/>
          <w:i/>
        </w:rPr>
        <w:t xml:space="preserve"> there are ...</w:t>
      </w:r>
    </w:p>
    <w:p>
      <w:pPr>
        <w:pStyle w:val="style157"/>
        <w:rPr>
          <w:b/>
          <w:i/>
        </w:rPr>
      </w:pPr>
      <w:r>
        <w:rPr>
          <w:b/>
          <w:i/>
        </w:rPr>
        <w:t>0.5 x 2 x 6 x 10</w:t>
      </w:r>
      <w:r>
        <w:rPr>
          <w:b/>
          <w:i/>
          <w:vertAlign w:val="superscript"/>
        </w:rPr>
        <w:t>23</w:t>
      </w:r>
      <w:r>
        <w:rPr>
          <w:b/>
          <w:i/>
        </w:rPr>
        <w:t xml:space="preserve"> =  </w:t>
      </w:r>
      <w:r>
        <w:rPr>
          <w:b/>
          <w:bCs/>
          <w:i/>
        </w:rPr>
        <w:t>6 x 10</w:t>
      </w:r>
      <w:r>
        <w:rPr>
          <w:b/>
          <w:bCs/>
          <w:i/>
          <w:vertAlign w:val="superscript"/>
        </w:rPr>
        <w:t>23</w:t>
      </w:r>
      <w:r>
        <w:rPr>
          <w:b/>
          <w:bCs/>
          <w:i/>
        </w:rPr>
        <w:t xml:space="preserve"> Al</w:t>
      </w:r>
      <w:r>
        <w:rPr>
          <w:b/>
          <w:bCs/>
          <w:i/>
          <w:vertAlign w:val="superscript"/>
        </w:rPr>
        <w:t>3+</w:t>
      </w:r>
      <w:r>
        <w:rPr>
          <w:b/>
          <w:bCs/>
          <w:i/>
        </w:rPr>
        <w:t xml:space="preserve"> ions</w:t>
      </w:r>
      <w:r>
        <w:rPr>
          <w:b/>
          <w:i/>
        </w:rPr>
        <w:t>, and</w:t>
      </w:r>
    </w:p>
    <w:p>
      <w:pPr>
        <w:pStyle w:val="style157"/>
        <w:rPr>
          <w:b/>
          <w:i/>
        </w:rPr>
      </w:pPr>
      <w:r>
        <w:rPr>
          <w:b/>
          <w:i/>
        </w:rPr>
        <w:t>0.5 x 3 x 6 x 10</w:t>
      </w:r>
      <w:r>
        <w:rPr>
          <w:b/>
          <w:i/>
          <w:vertAlign w:val="superscript"/>
        </w:rPr>
        <w:t>23</w:t>
      </w:r>
      <w:r>
        <w:rPr>
          <w:b/>
          <w:i/>
        </w:rPr>
        <w:t xml:space="preserve"> =  </w:t>
      </w:r>
      <w:r>
        <w:rPr>
          <w:b/>
          <w:bCs/>
          <w:i/>
        </w:rPr>
        <w:t>9 x 10</w:t>
      </w:r>
      <w:r>
        <w:rPr>
          <w:b/>
          <w:bCs/>
          <w:i/>
          <w:vertAlign w:val="superscript"/>
        </w:rPr>
        <w:t>23</w:t>
      </w:r>
      <w:r>
        <w:rPr>
          <w:b/>
          <w:bCs/>
          <w:i/>
        </w:rPr>
        <w:t xml:space="preserve"> O</w:t>
      </w:r>
      <w:r>
        <w:rPr>
          <w:b/>
          <w:bCs/>
          <w:i/>
          <w:vertAlign w:val="superscript"/>
        </w:rPr>
        <w:t>2-</w:t>
      </w:r>
      <w:r>
        <w:rPr>
          <w:b/>
          <w:bCs/>
          <w:i/>
        </w:rPr>
        <w:t xml:space="preserve"> ions</w:t>
      </w:r>
      <w:r>
        <w:rPr>
          <w:b/>
          <w:i/>
        </w:rPr>
        <w:t>.</w:t>
      </w:r>
    </w:p>
    <w:p>
      <w:pPr>
        <w:pStyle w:val="style157"/>
        <w:rPr>
          <w:b/>
          <w:i/>
        </w:rPr>
      </w:pPr>
      <w:r>
        <w:rPr>
          <w:b/>
          <w:i/>
        </w:rPr>
        <w:t> </w:t>
      </w:r>
    </w:p>
    <w:p>
      <w:pPr>
        <w:pStyle w:val="style157"/>
        <w:rPr>
          <w:b/>
          <w:bCs/>
          <w:i/>
          <w:vertAlign w:val="superscript"/>
        </w:rPr>
      </w:pPr>
      <w:r>
        <w:rPr>
          <w:rFonts w:ascii="Consolas" w:cs="Consolas" w:hAnsi="Consolas"/>
          <w:b/>
          <w:bCs/>
          <w:i/>
          <w:sz w:val="28"/>
          <w:szCs w:val="28"/>
        </w:rPr>
        <w:t>NOTE:</w:t>
      </w:r>
      <w:r>
        <w:rPr>
          <w:b/>
          <w:bCs/>
          <w:i/>
        </w:rPr>
        <w:t> </w:t>
      </w:r>
      <m:oMath>
        <m:r>
          <m:rPr>
            <m:sty m:val="p"/>
          </m:rPr>
          <w:rPr>
            <w:rFonts w:ascii="Cambria Math" w:hAnsi="Cambria Math"/>
            <w:highlight w:val="yellow"/>
          </w:rPr>
          <m:t>Number of atoms/particles/molecules=mole X 6.02X10</m:t>
        </m:r>
      </m:oMath>
      <w:r>
        <w:rPr>
          <w:b/>
          <w:bCs/>
          <w:i/>
          <w:highlight w:val="yellow"/>
          <w:vertAlign w:val="superscript"/>
        </w:rPr>
        <w:t>23</w:t>
      </w:r>
    </w:p>
    <w:p>
      <w:pPr>
        <w:pStyle w:val="style157"/>
        <w:rPr>
          <w:b/>
          <w:bCs/>
          <w:i/>
        </w:rPr>
      </w:pPr>
      <w:r>
        <w:rPr/>
        <w:fldChar w:fldCharType="begin"/>
      </w:r>
      <w:r>
        <w:instrText xml:space="preserve"> HYPERLINK "http://www.docbrown.info/page04/4_73calcs07mam.htm" </w:instrText>
      </w:r>
      <w:r>
        <w:rPr/>
        <w:fldChar w:fldCharType="separate"/>
      </w:r>
      <w:r>
        <w:rPr/>
        <w:fldChar w:fldCharType="end"/>
      </w:r>
    </w:p>
    <w:p>
      <w:pPr>
        <w:pStyle w:val="style157"/>
        <w:rPr>
          <w:b/>
          <w:i/>
        </w:rPr>
      </w:pPr>
      <w:r>
        <w:rPr>
          <w:b/>
          <w:i/>
        </w:rPr>
        <w:pict>
          <v:rect id="1222" fillcolor="#a0a0a0" stroked="f" style="margin-left:0.0pt;margin-top:0.0pt;width:0.0pt;height:1.5pt;mso-wrap-distance-left:0.0pt;mso-wrap-distance-right:0.0pt;visibility:visible;" o:hr="t" o:hralign="center" o:hrstd="t">
            <v:stroke on="f"/>
            <v:fill/>
          </v:rect>
        </w:pict>
      </w:r>
    </w:p>
    <w:p>
      <w:pPr>
        <w:pStyle w:val="style157"/>
        <w:rPr>
          <w:b/>
          <w:i/>
        </w:rPr>
      </w:pPr>
      <w:r>
        <w:rPr>
          <w:b/>
          <w:i/>
        </w:rPr>
        <w:t> </w:t>
      </w:r>
    </w:p>
    <w:p>
      <w:pPr>
        <w:pStyle w:val="style157"/>
        <w:rPr>
          <w:b/>
          <w:i/>
        </w:rPr>
      </w:pPr>
      <w:r>
        <w:rPr>
          <w:b/>
          <w:i/>
          <w:shd w:val="clear" w:color="auto" w:fill="00ffff"/>
        </w:rPr>
        <w:t xml:space="preserve"> More advanced use of the mole and Avogadro Number concepts</w:t>
      </w:r>
    </w:p>
    <w:p>
      <w:pPr>
        <w:pStyle w:val="style157"/>
        <w:rPr>
          <w:b/>
          <w:i/>
        </w:rPr>
      </w:pPr>
      <w:r>
        <w:rPr>
          <w:b/>
          <w:i/>
        </w:rPr>
        <w:t>You can have a mole of whatever you want in terms of chemical species.</w:t>
      </w:r>
      <w:r>
        <w:rPr>
          <w:b/>
          <w:i/>
        </w:rPr>
        <w:tab/>
      </w:r>
    </w:p>
    <w:p>
      <w:pPr>
        <w:pStyle w:val="style157"/>
        <w:rPr>
          <w:b/>
          <w:i/>
        </w:rPr>
      </w:pPr>
      <w:r>
        <w:rPr>
          <w:b/>
          <w:i/>
        </w:rPr>
        <w:t>In terms of electric charge, 1 Faraday = 96500 C (coulombs) = 6 x 10</w:t>
      </w:r>
      <w:r>
        <w:rPr>
          <w:b/>
          <w:i/>
          <w:vertAlign w:val="superscript"/>
        </w:rPr>
        <w:t>23</w:t>
      </w:r>
      <w:r>
        <w:rPr>
          <w:b/>
          <w:i/>
        </w:rPr>
        <w:t xml:space="preserve"> electrons</w:t>
      </w:r>
    </w:p>
    <w:p>
      <w:pPr>
        <w:pStyle w:val="style157"/>
        <w:rPr>
          <w:b/>
          <w:i/>
        </w:rPr>
      </w:pPr>
      <w:r>
        <w:rPr>
          <w:b/>
          <w:i/>
        </w:rPr>
        <w:t>If you have 2.5 moles of the ionic aluminium oxide (Al</w:t>
      </w:r>
      <w:r>
        <w:rPr>
          <w:b/>
          <w:i/>
          <w:vertAlign w:val="subscript"/>
        </w:rPr>
        <w:t>2</w:t>
      </w:r>
      <w:r>
        <w:rPr>
          <w:b/>
          <w:i/>
        </w:rPr>
        <w:t>O</w:t>
      </w:r>
      <w:r>
        <w:rPr>
          <w:b/>
          <w:i/>
          <w:vertAlign w:val="subscript"/>
        </w:rPr>
        <w:t>3</w:t>
      </w:r>
      <w:r>
        <w:rPr>
          <w:b/>
          <w:i/>
        </w:rPr>
        <w:t>) you have ...</w:t>
      </w:r>
    </w:p>
    <w:p>
      <w:pPr>
        <w:pStyle w:val="style157"/>
        <w:rPr>
          <w:b/>
          <w:i/>
        </w:rPr>
      </w:pPr>
      <w:r>
        <w:rPr>
          <w:b/>
          <w:i/>
        </w:rPr>
        <w:t>2 x 2.5 = 5 moles of aluminium ions (Al</w:t>
      </w:r>
      <w:r>
        <w:rPr>
          <w:b/>
          <w:i/>
          <w:vertAlign w:val="superscript"/>
        </w:rPr>
        <w:t>3+</w:t>
      </w:r>
      <w:r>
        <w:rPr>
          <w:b/>
          <w:i/>
        </w:rPr>
        <w:t>) and 3 x 2.5 = 7.5 mol of oxide ions (O</w:t>
      </w:r>
      <w:r>
        <w:rPr>
          <w:b/>
          <w:i/>
          <w:vertAlign w:val="superscript"/>
        </w:rPr>
        <w:t>2-</w:t>
      </w:r>
      <w:r>
        <w:rPr>
          <w:b/>
          <w:i/>
        </w:rPr>
        <w:t>)</w:t>
      </w:r>
    </w:p>
    <w:p>
      <w:pPr>
        <w:pStyle w:val="style157"/>
        <w:rPr>
          <w:b/>
          <w:i/>
        </w:rPr>
      </w:pPr>
      <w:r>
        <w:rPr>
          <w:b/>
          <w:i/>
        </w:rPr>
        <w:t xml:space="preserve">When you write ANY balanced chemical equation, the balancing numbers, including the un-written 1, are the reacting </w:t>
      </w:r>
      <w:r>
        <w:rPr>
          <w:b/>
          <w:bCs/>
          <w:i/>
        </w:rPr>
        <w:t>molar ratio</w:t>
      </w:r>
      <w:r>
        <w:rPr>
          <w:b/>
          <w:i/>
        </w:rPr>
        <w:t xml:space="preserve"> of reactants and products.</w:t>
      </w:r>
    </w:p>
    <w:p>
      <w:pPr>
        <w:pStyle w:val="style157"/>
        <w:rPr>
          <w:b/>
          <w:i/>
        </w:rPr>
      </w:pPr>
      <w:r>
        <w:rPr>
          <w:b/>
          <w:i/>
        </w:rPr>
        <w:t> </w:t>
      </w:r>
    </w:p>
    <w:p>
      <w:pPr>
        <w:pStyle w:val="style0"/>
        <w:autoSpaceDE w:val="false"/>
        <w:autoSpaceDN w:val="false"/>
        <w:adjustRightInd w:val="false"/>
        <w:spacing w:after="0" w:lineRule="auto" w:line="240"/>
        <w:rPr>
          <w:rFonts w:cs="Calibri,Bold"/>
          <w:bCs/>
          <w:iCs/>
          <w:sz w:val="24"/>
          <w:szCs w:val="24"/>
        </w:rPr>
      </w:pPr>
      <w:r>
        <w:rPr>
          <w:rFonts w:cs="Calibri,Bold"/>
          <w:bCs/>
          <w:iCs/>
          <w:sz w:val="24"/>
          <w:szCs w:val="24"/>
        </w:rPr>
        <w:t>THE MOLES AND GASES</w:t>
      </w:r>
    </w:p>
    <w:p>
      <w:pPr>
        <w:pStyle w:val="style0"/>
        <w:autoSpaceDE w:val="false"/>
        <w:autoSpaceDN w:val="false"/>
        <w:adjustRightInd w:val="false"/>
        <w:spacing w:after="0" w:lineRule="auto" w:line="240"/>
        <w:rPr>
          <w:rFonts w:cs="Calibri"/>
          <w:iCs/>
          <w:sz w:val="24"/>
          <w:szCs w:val="24"/>
        </w:rPr>
      </w:pPr>
      <w:r>
        <w:rPr>
          <w:rFonts w:cs="Calibri"/>
          <w:iCs/>
          <w:sz w:val="24"/>
          <w:szCs w:val="24"/>
        </w:rPr>
        <w:t>One mole of any gas has a volume of 24.0 dm</w:t>
      </w:r>
      <w:r>
        <w:rPr>
          <w:rFonts w:cs="Calibri"/>
          <w:iCs/>
          <w:sz w:val="24"/>
          <w:szCs w:val="24"/>
          <w:vertAlign w:val="superscript"/>
        </w:rPr>
        <w:t>3</w:t>
      </w:r>
      <w:r>
        <w:rPr>
          <w:rFonts w:cs="Calibri"/>
          <w:iCs/>
          <w:sz w:val="24"/>
          <w:szCs w:val="24"/>
        </w:rPr>
        <w:t xml:space="preserve"> (remember dm3 is the symbol for</w:t>
      </w:r>
    </w:p>
    <w:p>
      <w:pPr>
        <w:pStyle w:val="style157"/>
        <w:rPr>
          <w:b/>
          <w:bCs/>
          <w:i/>
        </w:rPr>
      </w:pPr>
      <w:r>
        <w:rPr>
          <w:b/>
          <w:i/>
        </w:rPr>
        <w:t>decimetres cubed, aka litres) at room temperature and pressure. So for a gas:</w:t>
      </w:r>
    </w:p>
    <w:p>
      <w:pPr>
        <w:pStyle w:val="style0"/>
        <w:autoSpaceDE w:val="false"/>
        <w:autoSpaceDN w:val="false"/>
        <w:adjustRightInd w:val="false"/>
        <w:spacing w:after="0" w:lineRule="auto" w:line="240"/>
        <w:rPr>
          <w:rFonts w:cs="Calibri,Bold"/>
          <w:bCs/>
          <w:iCs/>
          <w:sz w:val="24"/>
          <w:szCs w:val="24"/>
        </w:rPr>
      </w:pPr>
      <w:r>
        <w:rPr>
          <w:rFonts w:cs="Calibri,Bold"/>
          <w:bCs/>
          <w:iCs/>
          <w:sz w:val="24"/>
          <w:szCs w:val="24"/>
        </w:rPr>
        <w:t>Moles = Volume / 24.0</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Eg 1</w:t>
      </w:r>
      <w:r>
        <w:rPr>
          <w:rFonts w:cs="Calibri"/>
          <w:iCs/>
          <w:sz w:val="24"/>
          <w:szCs w:val="24"/>
        </w:rPr>
        <w:t>. How many moles of CO</w:t>
      </w:r>
      <w:r>
        <w:rPr>
          <w:rFonts w:cs="Calibri"/>
          <w:iCs/>
          <w:sz w:val="24"/>
          <w:szCs w:val="24"/>
          <w:vertAlign w:val="superscript"/>
        </w:rPr>
        <w:t>2</w:t>
      </w:r>
      <w:r>
        <w:rPr>
          <w:rFonts w:cs="Calibri"/>
          <w:iCs/>
          <w:sz w:val="24"/>
          <w:szCs w:val="24"/>
        </w:rPr>
        <w:t xml:space="preserve"> are present in 60 dm3?</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Moles (CO</w:t>
      </w:r>
      <w:r>
        <w:rPr>
          <w:rFonts w:cs="Calibri,Bold"/>
          <w:bCs/>
          <w:iCs/>
          <w:sz w:val="24"/>
          <w:szCs w:val="24"/>
          <w:vertAlign w:val="subscript"/>
        </w:rPr>
        <w:t>2</w:t>
      </w:r>
      <w:r>
        <w:rPr>
          <w:rFonts w:cs="Calibri,Bold"/>
          <w:bCs/>
          <w:iCs/>
          <w:sz w:val="24"/>
          <w:szCs w:val="24"/>
        </w:rPr>
        <w:t xml:space="preserve">) </w:t>
      </w:r>
      <w:r>
        <w:rPr>
          <w:rFonts w:cs="Calibri"/>
          <w:iCs/>
          <w:sz w:val="24"/>
          <w:szCs w:val="24"/>
        </w:rPr>
        <w:t>= Volume / 24.0 = 60/24.0 = 2.50 mol</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Eg 2</w:t>
      </w:r>
      <w:r>
        <w:rPr>
          <w:rFonts w:cs="Calibri"/>
          <w:iCs/>
          <w:sz w:val="24"/>
          <w:szCs w:val="24"/>
        </w:rPr>
        <w:t>. What is the volume of 0.20 mol of H</w:t>
      </w:r>
      <w:r>
        <w:rPr>
          <w:rFonts w:cs="Calibri"/>
          <w:iCs/>
          <w:sz w:val="24"/>
          <w:szCs w:val="24"/>
          <w:vertAlign w:val="subscript"/>
        </w:rPr>
        <w:t>2</w:t>
      </w:r>
      <w:r>
        <w:rPr>
          <w:rFonts w:cs="Calibri"/>
          <w:iCs/>
          <w:sz w:val="24"/>
          <w:szCs w:val="24"/>
        </w:rPr>
        <w:t xml:space="preserve"> gas?.This time the equation must be</w:t>
      </w:r>
    </w:p>
    <w:p>
      <w:pPr>
        <w:pStyle w:val="style0"/>
        <w:autoSpaceDE w:val="false"/>
        <w:autoSpaceDN w:val="false"/>
        <w:adjustRightInd w:val="false"/>
        <w:spacing w:after="0" w:lineRule="auto" w:line="240"/>
        <w:rPr>
          <w:rFonts w:cs="Calibri"/>
          <w:iCs/>
          <w:sz w:val="24"/>
          <w:szCs w:val="24"/>
        </w:rPr>
      </w:pPr>
      <w:r>
        <w:rPr>
          <w:rFonts w:cs="Calibri"/>
          <w:iCs/>
          <w:sz w:val="24"/>
          <w:szCs w:val="24"/>
        </w:rPr>
        <w:t>rearranged to give:</w:t>
      </w:r>
    </w:p>
    <w:p>
      <w:pPr>
        <w:pStyle w:val="style0"/>
        <w:autoSpaceDE w:val="false"/>
        <w:autoSpaceDN w:val="false"/>
        <w:adjustRightInd w:val="false"/>
        <w:spacing w:after="0" w:lineRule="auto" w:line="240"/>
        <w:rPr>
          <w:rFonts w:cs="Calibri"/>
          <w:iCs/>
          <w:sz w:val="24"/>
          <w:szCs w:val="24"/>
        </w:rPr>
      </w:pPr>
      <w:r>
        <w:rPr>
          <w:rFonts w:cs="Calibri,Bold"/>
          <w:bCs/>
          <w:iCs/>
          <w:sz w:val="24"/>
          <w:szCs w:val="24"/>
        </w:rPr>
        <w:t>Volume (H</w:t>
      </w:r>
      <w:r>
        <w:rPr>
          <w:rFonts w:cs="Calibri,Bold"/>
          <w:bCs/>
          <w:iCs/>
          <w:sz w:val="24"/>
          <w:szCs w:val="24"/>
          <w:vertAlign w:val="subscript"/>
        </w:rPr>
        <w:t>2</w:t>
      </w:r>
      <w:r>
        <w:rPr>
          <w:rFonts w:cs="Calibri,Bold"/>
          <w:bCs/>
          <w:iCs/>
          <w:sz w:val="24"/>
          <w:szCs w:val="24"/>
        </w:rPr>
        <w:t xml:space="preserve">) </w:t>
      </w:r>
      <w:r>
        <w:rPr>
          <w:rFonts w:cs="Calibri"/>
          <w:iCs/>
          <w:sz w:val="24"/>
          <w:szCs w:val="24"/>
        </w:rPr>
        <w:t>= Moles x 24.0 = 0.20 x 24.0 = 4.80 dm</w:t>
      </w:r>
      <w:r>
        <w:rPr>
          <w:rFonts w:cs="Calibri"/>
          <w:iCs/>
          <w:sz w:val="24"/>
          <w:szCs w:val="24"/>
          <w:vertAlign w:val="superscript"/>
        </w:rPr>
        <w:t>3</w:t>
      </w:r>
    </w:p>
    <w:p>
      <w:pPr>
        <w:pStyle w:val="style157"/>
        <w:rPr>
          <w:b/>
          <w:bCs/>
          <w:i/>
        </w:rPr>
      </w:pPr>
      <w:r>
        <w:rPr>
          <w:b/>
          <w:i/>
        </w:rPr>
        <w:t>*The volume must be in dm</w:t>
      </w:r>
      <w:r>
        <w:rPr>
          <w:b/>
          <w:i/>
          <w:vertAlign w:val="superscript"/>
        </w:rPr>
        <w:t>3</w:t>
      </w:r>
      <w:r>
        <w:rPr>
          <w:b/>
          <w:i/>
        </w:rPr>
        <w:t xml:space="preserve"> , so to convert from cm</w:t>
      </w:r>
      <w:r>
        <w:rPr>
          <w:b/>
          <w:i/>
          <w:vertAlign w:val="superscript"/>
        </w:rPr>
        <w:t>3</w:t>
      </w:r>
      <w:r>
        <w:rPr>
          <w:b/>
          <w:i/>
        </w:rPr>
        <w:t>to dm</w:t>
      </w:r>
      <w:r>
        <w:rPr>
          <w:b/>
          <w:i/>
          <w:vertAlign w:val="superscript"/>
        </w:rPr>
        <w:t>3</w:t>
      </w:r>
      <w:r>
        <w:rPr>
          <w:b/>
          <w:i/>
        </w:rPr>
        <w:t xml:space="preserve"> we divide by 1000</w:t>
      </w:r>
    </w:p>
    <w:p>
      <w:pPr>
        <w:pStyle w:val="style157"/>
        <w:rPr>
          <w:b/>
          <w:i/>
        </w:rPr>
      </w:pPr>
    </w:p>
    <w:p>
      <w:pPr>
        <w:pStyle w:val="style157"/>
        <w:rPr>
          <w:b/>
          <w:i/>
        </w:rPr>
      </w:pPr>
    </w:p>
    <w:p>
      <w:pPr>
        <w:pStyle w:val="style157"/>
        <w:rPr>
          <w:b/>
          <w:i/>
        </w:rPr>
      </w:pPr>
      <w:r>
        <w:rPr>
          <w:b/>
          <w:i/>
        </w:rPr>
        <w:t>MASS OF AN ATOM OR MOLECULE</w:t>
      </w:r>
    </w:p>
    <w:p>
      <w:pPr>
        <w:pStyle w:val="style157"/>
        <w:rPr>
          <w:b/>
          <w:i/>
        </w:rPr>
      </w:pPr>
      <w:r>
        <w:rPr>
          <w:b/>
          <w:i/>
          <w:highlight w:val="yellow"/>
        </w:rPr>
        <w:t>Each mole of substance contains Avogadro’s number of units of that substance, dividing the mass of a substance in one mole (molar mass) by Avogadro’s number gives the mass of that unit of substance.</w:t>
      </w:r>
    </w:p>
    <w:p>
      <w:pPr>
        <w:pStyle w:val="style157"/>
        <w:numPr>
          <w:ilvl w:val="0"/>
          <w:numId w:val="104"/>
        </w:numPr>
        <w:rPr>
          <w:b/>
          <w:i/>
        </w:rPr>
      </w:pPr>
      <w:r>
        <w:rPr>
          <w:b/>
          <w:i/>
        </w:rPr>
        <w:t>What is the mass in grams of a calcium atom,Ca ?</w:t>
      </w:r>
    </w:p>
    <w:p>
      <w:pPr>
        <w:pStyle w:val="style157"/>
        <w:rPr>
          <w:b/>
          <w:i/>
        </w:rPr>
      </w:pPr>
      <w:r>
        <w:rPr>
          <w:b/>
          <w:i/>
        </w:rPr>
        <w:t>Mass of Ca atom</w:t>
      </w:r>
      <m:oMath>
        <m:r>
          <m:rPr>
            <m:sty m:val="p"/>
          </m:rPr>
          <w:rPr>
            <w:rFonts w:ascii="Cambria Math" w:hAnsi="Cambria Math"/>
          </w:rPr>
          <m:t xml:space="preserve"> =</m:t>
        </m:r>
        <m:f>
          <m:fPr>
            <m:ctrlPr>
              <w:rPr>
                <w:rFonts w:ascii="Cambria Math" w:hAnsi="Cambria Math"/>
                <w:b/>
                <w:i/>
              </w:rPr>
            </m:ctrlPr>
          </m:fPr>
          <m:num>
            <m:r>
              <m:rPr>
                <m:sty m:val="p"/>
              </m:rPr>
              <w:rPr>
                <w:rFonts w:ascii="Cambria Math" w:hAnsi="Cambria Math"/>
              </w:rPr>
              <m:t>40g</m:t>
            </m:r>
          </m:num>
          <m:den>
            <m:r>
              <m:rPr>
                <m:sty m:val="p"/>
              </m:rPr>
              <w:rPr>
                <w:rFonts w:ascii="Cambria Math" w:hAnsi="Cambria Math"/>
              </w:rPr>
              <m:t>6.02×</m:t>
            </m:r>
            <m:sSup>
              <m:sSupPr>
                <m:ctrlPr>
                  <w:rPr>
                    <w:rFonts w:ascii="Cambria Math" w:hAnsi="Cambria Math"/>
                    <w:b/>
                    <w:i/>
                  </w:rPr>
                </m:ctrlPr>
              </m:sSupPr>
              <m:e>
                <m:r>
                  <m:rPr>
                    <m:sty m:val="p"/>
                  </m:rPr>
                  <w:rPr>
                    <w:rFonts w:ascii="Cambria Math" w:hAnsi="Cambria Math"/>
                  </w:rPr>
                  <m:t>10</m:t>
                </m:r>
              </m:e>
              <m:sup>
                <m:r>
                  <m:rPr>
                    <m:sty m:val="p"/>
                  </m:rPr>
                  <w:rPr>
                    <w:rFonts w:ascii="Cambria Math" w:hAnsi="Cambria Math"/>
                  </w:rPr>
                  <m:t>23</m:t>
                </m:r>
              </m:sup>
            </m:sSup>
          </m:den>
        </m:f>
        <m:r>
          <m:rPr>
            <m:sty m:val="p"/>
          </m:rPr>
          <w:rPr>
            <w:rFonts w:ascii="Cambria Math" w:hAnsi="Cambria Math"/>
          </w:rPr>
          <m:t>=6.645×</m:t>
        </m:r>
        <m:sSup>
          <m:sSupPr>
            <m:ctrlPr>
              <w:rPr>
                <w:rFonts w:ascii="Cambria Math" w:hAnsi="Cambria Math"/>
                <w:b/>
                <w:i/>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g</m:t>
        </m:r>
      </m:oMath>
    </w:p>
    <w:p>
      <w:pPr>
        <w:pStyle w:val="style157"/>
        <w:numPr>
          <w:ilvl w:val="0"/>
          <w:numId w:val="104"/>
        </w:numPr>
        <w:rPr>
          <w:b/>
          <w:i/>
        </w:rPr>
      </w:pPr>
      <w:r>
        <w:rPr>
          <w:b/>
          <w:i/>
        </w:rPr>
        <w:t>What is the mass in grams of a hydrogen chloride molecule,HCl?</w:t>
      </w:r>
    </w:p>
    <w:p>
      <w:pPr>
        <w:pStyle w:val="style157"/>
        <w:rPr>
          <w:b/>
          <w:i/>
        </w:rPr>
      </w:pPr>
      <w:r>
        <w:rPr>
          <w:b/>
          <w:i/>
        </w:rPr>
        <w:t>The molecular mass of HCl =1.00+35.5=36.5g HCl. Therefore, 1 mole of HCl contains 36.5g HCl and</w:t>
      </w:r>
    </w:p>
    <w:p>
      <w:pPr>
        <w:pStyle w:val="style157"/>
        <w:rPr>
          <w:b/>
          <w:i/>
        </w:rPr>
      </w:pPr>
      <w:r>
        <w:rPr>
          <w:b/>
          <w:i/>
        </w:rPr>
        <w:t>Mass of HCl</w:t>
      </w:r>
      <m:oMath>
        <m:r>
          <m:rPr>
            <m:sty m:val="p"/>
          </m:rPr>
          <w:rPr>
            <w:rFonts w:ascii="Cambria Math" w:hAnsi="Cambria Math"/>
          </w:rPr>
          <m:t>=</m:t>
        </m:r>
        <m:f>
          <m:fPr>
            <m:ctrlPr>
              <w:rPr>
                <w:rFonts w:ascii="Cambria Math" w:hAnsi="Cambria Math"/>
                <w:b/>
                <w:i/>
              </w:rPr>
            </m:ctrlPr>
          </m:fPr>
          <m:num>
            <m:r>
              <m:rPr>
                <m:sty m:val="p"/>
              </m:rPr>
              <w:rPr>
                <w:rFonts w:ascii="Cambria Math" w:hAnsi="Cambria Math"/>
              </w:rPr>
              <m:t>36.5g</m:t>
            </m:r>
          </m:num>
          <m:den>
            <m:r>
              <m:rPr>
                <m:sty m:val="p"/>
              </m:rPr>
              <w:rPr>
                <w:rFonts w:ascii="Cambria Math" w:hAnsi="Cambria Math"/>
              </w:rPr>
              <m:t>6.02×</m:t>
            </m:r>
            <m:sSup>
              <m:sSupPr>
                <m:ctrlPr>
                  <w:rPr>
                    <w:rFonts w:ascii="Cambria Math" w:hAnsi="Cambria Math"/>
                    <w:b/>
                    <w:i/>
                  </w:rPr>
                </m:ctrlPr>
              </m:sSupPr>
              <m:e>
                <m:r>
                  <m:rPr>
                    <m:sty m:val="p"/>
                  </m:rPr>
                  <w:rPr>
                    <w:rFonts w:ascii="Cambria Math" w:hAnsi="Cambria Math"/>
                  </w:rPr>
                  <m:t>10</m:t>
                </m:r>
              </m:e>
              <m:sup>
                <m:r>
                  <m:rPr>
                    <m:sty m:val="p"/>
                  </m:rPr>
                  <w:rPr>
                    <w:rFonts w:ascii="Cambria Math" w:hAnsi="Cambria Math"/>
                  </w:rPr>
                  <m:t>23</m:t>
                </m:r>
              </m:sup>
            </m:sSup>
          </m:den>
        </m:f>
        <m:r>
          <m:rPr>
            <m:sty m:val="p"/>
          </m:rPr>
          <w:rPr>
            <w:rFonts w:ascii="Cambria Math" w:hAnsi="Cambria Math"/>
          </w:rPr>
          <m:t>=6.06×</m:t>
        </m:r>
        <m:sSup>
          <m:sSupPr>
            <m:ctrlPr>
              <w:rPr>
                <w:rFonts w:ascii="Cambria Math" w:hAnsi="Cambria Math"/>
                <w:b/>
                <w:i/>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g</m:t>
        </m:r>
      </m:oMath>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r>
        <w:rPr>
          <w:b/>
          <w:i/>
        </w:rPr>
        <w:t>REVIEW QUESTIONS</w:t>
      </w:r>
    </w:p>
    <w:p>
      <w:pPr>
        <w:pStyle w:val="style0"/>
        <w:autoSpaceDE w:val="false"/>
        <w:autoSpaceDN w:val="false"/>
        <w:adjustRightInd w:val="false"/>
        <w:spacing w:after="0" w:lineRule="auto" w:line="240"/>
        <w:rPr>
          <w:rFonts w:cs="Arial-BoldMT" w:eastAsia="Arial-BoldMT"/>
          <w:bCs/>
          <w:iCs/>
          <w:sz w:val="24"/>
          <w:szCs w:val="24"/>
        </w:rPr>
      </w:pPr>
      <w:r>
        <w:rPr>
          <w:rFonts w:cs="ArialMT"/>
          <w:iCs/>
          <w:sz w:val="24"/>
          <w:szCs w:val="24"/>
        </w:rPr>
        <w:t xml:space="preserve">1. How many molecules are present in the following quantities? </w:t>
      </w:r>
    </w:p>
    <w:p>
      <w:pPr>
        <w:pStyle w:val="style0"/>
        <w:autoSpaceDE w:val="false"/>
        <w:autoSpaceDN w:val="false"/>
        <w:adjustRightInd w:val="false"/>
        <w:spacing w:after="0" w:lineRule="auto" w:line="240"/>
        <w:rPr>
          <w:rFonts w:cs="ArialMT"/>
          <w:iCs/>
          <w:sz w:val="24"/>
          <w:szCs w:val="24"/>
        </w:rPr>
      </w:pPr>
      <w:r>
        <w:rPr>
          <w:rFonts w:cs="ArialMT"/>
          <w:iCs/>
          <w:sz w:val="24"/>
          <w:szCs w:val="24"/>
        </w:rPr>
        <w:t>A. 0.250 mole of H</w:t>
      </w:r>
      <w:r>
        <w:rPr>
          <w:rFonts w:cs="ArialMT"/>
          <w:iCs/>
          <w:sz w:val="24"/>
          <w:szCs w:val="24"/>
          <w:vertAlign w:val="subscript"/>
        </w:rPr>
        <w:t>2</w:t>
      </w:r>
      <w:r>
        <w:rPr>
          <w:rFonts w:cs="ArialMT"/>
          <w:iCs/>
          <w:sz w:val="24"/>
          <w:szCs w:val="24"/>
        </w:rPr>
        <w:t>O</w:t>
      </w:r>
    </w:p>
    <w:p>
      <w:pPr>
        <w:pStyle w:val="style0"/>
        <w:autoSpaceDE w:val="false"/>
        <w:autoSpaceDN w:val="false"/>
        <w:adjustRightInd w:val="false"/>
        <w:spacing w:after="0" w:lineRule="auto" w:line="240"/>
        <w:rPr>
          <w:rFonts w:cs="ArialMT"/>
          <w:iCs/>
          <w:sz w:val="24"/>
          <w:szCs w:val="24"/>
        </w:rPr>
      </w:pPr>
      <w:r>
        <w:rPr>
          <w:rFonts w:cs="ArialMT"/>
          <w:iCs/>
          <w:sz w:val="24"/>
          <w:szCs w:val="24"/>
        </w:rPr>
        <w:t>B. 6.00 moles of H</w:t>
      </w:r>
      <w:r>
        <w:rPr>
          <w:rFonts w:cs="ArialMT"/>
          <w:iCs/>
          <w:sz w:val="24"/>
          <w:szCs w:val="24"/>
          <w:vertAlign w:val="subscript"/>
        </w:rPr>
        <w:t>2</w:t>
      </w:r>
      <w:r>
        <w:rPr>
          <w:rFonts w:cs="ArialMT"/>
          <w:iCs/>
          <w:sz w:val="24"/>
          <w:szCs w:val="24"/>
        </w:rPr>
        <w:t>SO</w:t>
      </w:r>
      <w:r>
        <w:rPr>
          <w:rFonts w:cs="ArialMT"/>
          <w:iCs/>
          <w:sz w:val="24"/>
          <w:szCs w:val="24"/>
          <w:vertAlign w:val="subscript"/>
        </w:rPr>
        <w:t>4</w:t>
      </w:r>
    </w:p>
    <w:p>
      <w:pPr>
        <w:pStyle w:val="style0"/>
        <w:autoSpaceDE w:val="false"/>
        <w:autoSpaceDN w:val="false"/>
        <w:adjustRightInd w:val="false"/>
        <w:spacing w:after="0" w:lineRule="auto" w:line="240"/>
        <w:rPr>
          <w:rFonts w:cs="ArialMT"/>
          <w:iCs/>
          <w:sz w:val="24"/>
          <w:szCs w:val="24"/>
        </w:rPr>
      </w:pPr>
      <w:r>
        <w:rPr>
          <w:rFonts w:cs="ArialMT"/>
          <w:iCs/>
          <w:sz w:val="24"/>
          <w:szCs w:val="24"/>
        </w:rPr>
        <w:t>C. 0.00450 mole of Al</w:t>
      </w:r>
      <w:r>
        <w:rPr>
          <w:rFonts w:cs="ArialMT"/>
          <w:iCs/>
          <w:sz w:val="24"/>
          <w:szCs w:val="24"/>
          <w:vertAlign w:val="subscript"/>
        </w:rPr>
        <w:t>2</w:t>
      </w:r>
      <w:r>
        <w:rPr>
          <w:rFonts w:cs="ArialMT"/>
          <w:iCs/>
          <w:sz w:val="24"/>
          <w:szCs w:val="24"/>
        </w:rPr>
        <w:t>(CO</w:t>
      </w:r>
      <w:r>
        <w:rPr>
          <w:rFonts w:cs="ArialMT"/>
          <w:iCs/>
          <w:sz w:val="24"/>
          <w:szCs w:val="24"/>
          <w:vertAlign w:val="subscript"/>
        </w:rPr>
        <w:t>3</w:t>
      </w:r>
      <w:r>
        <w:rPr>
          <w:rFonts w:cs="ArialMT"/>
          <w:iCs/>
          <w:sz w:val="24"/>
          <w:szCs w:val="24"/>
        </w:rPr>
        <w:t>)</w:t>
      </w:r>
      <w:r>
        <w:rPr>
          <w:rFonts w:cs="ArialMT"/>
          <w:iCs/>
          <w:sz w:val="24"/>
          <w:szCs w:val="24"/>
          <w:vertAlign w:val="subscript"/>
        </w:rPr>
        <w:t>3</w:t>
      </w:r>
    </w:p>
    <w:p>
      <w:pPr>
        <w:pStyle w:val="style0"/>
        <w:autoSpaceDE w:val="false"/>
        <w:autoSpaceDN w:val="false"/>
        <w:adjustRightInd w:val="false"/>
        <w:spacing w:after="0" w:lineRule="auto" w:line="240"/>
        <w:rPr>
          <w:rFonts w:cs="Arial-BoldMT" w:eastAsia="Arial-BoldMT"/>
          <w:bCs/>
          <w:iCs/>
          <w:sz w:val="24"/>
          <w:szCs w:val="24"/>
        </w:rPr>
      </w:pPr>
      <w:r>
        <w:rPr>
          <w:rFonts w:cs="ArialMT"/>
          <w:iCs/>
          <w:sz w:val="24"/>
          <w:szCs w:val="24"/>
        </w:rPr>
        <w:t xml:space="preserve">2. How many moles are present in the following quantities? </w:t>
      </w:r>
    </w:p>
    <w:p>
      <w:pPr>
        <w:pStyle w:val="style0"/>
        <w:autoSpaceDE w:val="false"/>
        <w:autoSpaceDN w:val="false"/>
        <w:adjustRightInd w:val="false"/>
        <w:spacing w:after="0" w:lineRule="auto" w:line="240"/>
        <w:rPr>
          <w:rFonts w:cs="ArialMT"/>
          <w:iCs/>
          <w:sz w:val="24"/>
          <w:szCs w:val="24"/>
        </w:rPr>
      </w:pPr>
      <w:r>
        <w:rPr>
          <w:rFonts w:cs="ArialMT"/>
          <w:iCs/>
          <w:sz w:val="24"/>
          <w:szCs w:val="24"/>
        </w:rPr>
        <w:t>A. 1.00 x 10</w:t>
      </w:r>
      <w:r>
        <w:rPr>
          <w:rFonts w:cs="ArialMT"/>
          <w:iCs/>
          <w:sz w:val="24"/>
          <w:szCs w:val="24"/>
          <w:vertAlign w:val="superscript"/>
        </w:rPr>
        <w:t>20</w:t>
      </w:r>
      <w:r>
        <w:rPr>
          <w:rFonts w:cs="ArialMT"/>
          <w:iCs/>
          <w:sz w:val="24"/>
          <w:szCs w:val="24"/>
        </w:rPr>
        <w:t xml:space="preserve"> molecules of H</w:t>
      </w:r>
      <w:r>
        <w:rPr>
          <w:rFonts w:cs="ArialMT"/>
          <w:iCs/>
          <w:sz w:val="24"/>
          <w:szCs w:val="24"/>
          <w:vertAlign w:val="subscript"/>
        </w:rPr>
        <w:t>2</w:t>
      </w:r>
      <w:r>
        <w:rPr>
          <w:rFonts w:cs="ArialMT"/>
          <w:iCs/>
          <w:sz w:val="24"/>
          <w:szCs w:val="24"/>
        </w:rPr>
        <w:t>O</w:t>
      </w:r>
    </w:p>
    <w:p>
      <w:pPr>
        <w:pStyle w:val="style0"/>
        <w:autoSpaceDE w:val="false"/>
        <w:autoSpaceDN w:val="false"/>
        <w:adjustRightInd w:val="false"/>
        <w:spacing w:after="0" w:lineRule="auto" w:line="240"/>
        <w:rPr>
          <w:rFonts w:cs="ArialMT"/>
          <w:iCs/>
          <w:sz w:val="24"/>
          <w:szCs w:val="24"/>
        </w:rPr>
      </w:pPr>
      <w:r>
        <w:rPr>
          <w:rFonts w:cs="ArialMT"/>
          <w:iCs/>
          <w:sz w:val="24"/>
          <w:szCs w:val="24"/>
        </w:rPr>
        <w:t>B. 1.00 x 10</w:t>
      </w:r>
      <w:r>
        <w:rPr>
          <w:rFonts w:cs="ArialMT"/>
          <w:iCs/>
          <w:sz w:val="24"/>
          <w:szCs w:val="24"/>
          <w:vertAlign w:val="superscript"/>
        </w:rPr>
        <w:t>25</w:t>
      </w:r>
      <w:r>
        <w:rPr>
          <w:rFonts w:cs="ArialMT"/>
          <w:iCs/>
          <w:sz w:val="24"/>
          <w:szCs w:val="24"/>
        </w:rPr>
        <w:t xml:space="preserve"> molecules of H</w:t>
      </w:r>
      <w:r>
        <w:rPr>
          <w:rFonts w:cs="ArialMT"/>
          <w:iCs/>
          <w:sz w:val="24"/>
          <w:szCs w:val="24"/>
          <w:vertAlign w:val="subscript"/>
        </w:rPr>
        <w:t>2</w:t>
      </w:r>
    </w:p>
    <w:p>
      <w:pPr>
        <w:pStyle w:val="style0"/>
        <w:autoSpaceDE w:val="false"/>
        <w:autoSpaceDN w:val="false"/>
        <w:adjustRightInd w:val="false"/>
        <w:spacing w:after="0" w:lineRule="auto" w:line="240"/>
        <w:rPr>
          <w:rFonts w:cs="ArialMT"/>
          <w:iCs/>
          <w:sz w:val="24"/>
          <w:szCs w:val="24"/>
        </w:rPr>
      </w:pPr>
      <w:r>
        <w:rPr>
          <w:rFonts w:cs="ArialMT"/>
          <w:iCs/>
          <w:sz w:val="24"/>
          <w:szCs w:val="24"/>
        </w:rPr>
        <w:t>C. 5,000,000,000,000 atoms of carbon</w:t>
      </w:r>
    </w:p>
    <w:p>
      <w:pPr>
        <w:pStyle w:val="style0"/>
        <w:autoSpaceDE w:val="false"/>
        <w:autoSpaceDN w:val="false"/>
        <w:adjustRightInd w:val="false"/>
        <w:spacing w:after="0" w:lineRule="auto" w:line="240"/>
        <w:rPr>
          <w:rFonts w:cs="Arial-BoldMT" w:eastAsia="Arial-BoldMT"/>
          <w:bCs/>
          <w:iCs/>
          <w:sz w:val="24"/>
          <w:szCs w:val="24"/>
        </w:rPr>
      </w:pPr>
      <w:r>
        <w:rPr>
          <w:rFonts w:cs="ArialMT"/>
          <w:iCs/>
          <w:sz w:val="24"/>
          <w:szCs w:val="24"/>
        </w:rPr>
        <w:t xml:space="preserve">3. How many molecules (or atoms) are present in the following masses? </w:t>
      </w:r>
    </w:p>
    <w:p>
      <w:pPr>
        <w:pStyle w:val="style0"/>
        <w:autoSpaceDE w:val="false"/>
        <w:autoSpaceDN w:val="false"/>
        <w:adjustRightInd w:val="false"/>
        <w:spacing w:after="0" w:lineRule="auto" w:line="240"/>
        <w:rPr>
          <w:rFonts w:cs="ArialMT"/>
          <w:iCs/>
          <w:sz w:val="24"/>
          <w:szCs w:val="24"/>
        </w:rPr>
      </w:pPr>
      <w:r>
        <w:rPr>
          <w:rFonts w:cs="ArialMT"/>
          <w:iCs/>
          <w:sz w:val="24"/>
          <w:szCs w:val="24"/>
        </w:rPr>
        <w:t>A. 1.00 gram of Na</w:t>
      </w:r>
      <w:r>
        <w:rPr>
          <w:rFonts w:cs="ArialMT"/>
          <w:iCs/>
          <w:sz w:val="24"/>
          <w:szCs w:val="24"/>
          <w:vertAlign w:val="subscript"/>
        </w:rPr>
        <w:t>2</w:t>
      </w:r>
      <w:r>
        <w:rPr>
          <w:rFonts w:cs="ArialMT"/>
          <w:iCs/>
          <w:sz w:val="24"/>
          <w:szCs w:val="24"/>
        </w:rPr>
        <w:t>CO</w:t>
      </w:r>
      <w:r>
        <w:rPr>
          <w:rFonts w:cs="ArialMT"/>
          <w:iCs/>
          <w:sz w:val="24"/>
          <w:szCs w:val="24"/>
          <w:vertAlign w:val="subscript"/>
        </w:rPr>
        <w:t>3</w:t>
      </w:r>
    </w:p>
    <w:p>
      <w:pPr>
        <w:pStyle w:val="style0"/>
        <w:autoSpaceDE w:val="false"/>
        <w:autoSpaceDN w:val="false"/>
        <w:adjustRightInd w:val="false"/>
        <w:spacing w:after="0" w:lineRule="auto" w:line="240"/>
        <w:rPr>
          <w:rFonts w:cs="ArialMT"/>
          <w:iCs/>
          <w:sz w:val="24"/>
          <w:szCs w:val="24"/>
        </w:rPr>
      </w:pPr>
      <w:r>
        <w:rPr>
          <w:rFonts w:cs="ArialMT"/>
          <w:iCs/>
          <w:sz w:val="24"/>
          <w:szCs w:val="24"/>
        </w:rPr>
        <w:t>B. 8.00 grams of helium</w:t>
      </w:r>
    </w:p>
    <w:p>
      <w:pPr>
        <w:pStyle w:val="style0"/>
        <w:autoSpaceDE w:val="false"/>
        <w:autoSpaceDN w:val="false"/>
        <w:adjustRightInd w:val="false"/>
        <w:spacing w:after="0" w:lineRule="auto" w:line="240"/>
        <w:rPr>
          <w:rFonts w:cs="ArialMT"/>
          <w:iCs/>
          <w:sz w:val="24"/>
          <w:szCs w:val="24"/>
        </w:rPr>
      </w:pPr>
      <w:r>
        <w:rPr>
          <w:rFonts w:cs="ArialMT"/>
          <w:iCs/>
          <w:sz w:val="24"/>
          <w:szCs w:val="24"/>
        </w:rPr>
        <w:t>C. 1000. grams of H</w:t>
      </w:r>
      <w:r>
        <w:rPr>
          <w:rFonts w:cs="ArialMT"/>
          <w:iCs/>
          <w:sz w:val="24"/>
          <w:szCs w:val="24"/>
          <w:vertAlign w:val="subscript"/>
        </w:rPr>
        <w:t>2</w:t>
      </w:r>
      <w:r>
        <w:rPr>
          <w:rFonts w:cs="ArialMT"/>
          <w:iCs/>
          <w:sz w:val="24"/>
          <w:szCs w:val="24"/>
        </w:rPr>
        <w:t>O</w:t>
      </w:r>
    </w:p>
    <w:p>
      <w:pPr>
        <w:pStyle w:val="style0"/>
        <w:autoSpaceDE w:val="false"/>
        <w:autoSpaceDN w:val="false"/>
        <w:adjustRightInd w:val="false"/>
        <w:spacing w:after="0" w:lineRule="auto" w:line="240"/>
        <w:rPr>
          <w:rFonts w:cs="Arial-BoldMT" w:eastAsia="Arial-BoldMT"/>
          <w:bCs/>
          <w:iCs/>
          <w:sz w:val="24"/>
          <w:szCs w:val="24"/>
        </w:rPr>
      </w:pPr>
      <w:r>
        <w:rPr>
          <w:rFonts w:cs="ArialMT"/>
          <w:iCs/>
          <w:sz w:val="24"/>
          <w:szCs w:val="24"/>
        </w:rPr>
        <w:t xml:space="preserve">4. Convert the following to grams. </w:t>
      </w:r>
    </w:p>
    <w:p>
      <w:pPr>
        <w:pStyle w:val="style0"/>
        <w:autoSpaceDE w:val="false"/>
        <w:autoSpaceDN w:val="false"/>
        <w:adjustRightInd w:val="false"/>
        <w:spacing w:after="0" w:lineRule="auto" w:line="240"/>
        <w:rPr>
          <w:rFonts w:cs="ArialMT"/>
          <w:iCs/>
          <w:sz w:val="24"/>
          <w:szCs w:val="24"/>
        </w:rPr>
      </w:pPr>
      <w:r>
        <w:rPr>
          <w:rFonts w:cs="ArialMT"/>
          <w:iCs/>
          <w:sz w:val="24"/>
          <w:szCs w:val="24"/>
        </w:rPr>
        <w:t>A. 1.00 x 10</w:t>
      </w:r>
      <w:r>
        <w:rPr>
          <w:rFonts w:cs="ArialMT"/>
          <w:iCs/>
          <w:sz w:val="24"/>
          <w:szCs w:val="24"/>
          <w:vertAlign w:val="superscript"/>
        </w:rPr>
        <w:t>23</w:t>
      </w:r>
      <w:r>
        <w:rPr>
          <w:rFonts w:cs="ArialMT"/>
          <w:iCs/>
          <w:sz w:val="24"/>
          <w:szCs w:val="24"/>
        </w:rPr>
        <w:t xml:space="preserve"> molecules of H</w:t>
      </w:r>
      <w:r>
        <w:rPr>
          <w:rFonts w:cs="ArialMT"/>
          <w:iCs/>
          <w:sz w:val="24"/>
          <w:szCs w:val="24"/>
          <w:vertAlign w:val="subscript"/>
        </w:rPr>
        <w:t>2</w:t>
      </w:r>
    </w:p>
    <w:p>
      <w:pPr>
        <w:pStyle w:val="style0"/>
        <w:autoSpaceDE w:val="false"/>
        <w:autoSpaceDN w:val="false"/>
        <w:adjustRightInd w:val="false"/>
        <w:spacing w:after="0" w:lineRule="auto" w:line="240"/>
        <w:rPr>
          <w:rFonts w:cs="ArialMT"/>
          <w:iCs/>
          <w:sz w:val="24"/>
          <w:szCs w:val="24"/>
        </w:rPr>
      </w:pPr>
      <w:r>
        <w:rPr>
          <w:rFonts w:cs="ArialMT"/>
          <w:iCs/>
          <w:sz w:val="24"/>
          <w:szCs w:val="24"/>
        </w:rPr>
        <w:t>B. 1.00 x 10</w:t>
      </w:r>
      <w:r>
        <w:rPr>
          <w:rFonts w:cs="ArialMT"/>
          <w:iCs/>
          <w:sz w:val="24"/>
          <w:szCs w:val="24"/>
          <w:vertAlign w:val="superscript"/>
        </w:rPr>
        <w:t>24</w:t>
      </w:r>
      <w:r>
        <w:rPr>
          <w:rFonts w:cs="ArialMT"/>
          <w:iCs/>
          <w:sz w:val="24"/>
          <w:szCs w:val="24"/>
        </w:rPr>
        <w:t xml:space="preserve"> molecules of AlPO</w:t>
      </w:r>
      <w:r>
        <w:rPr>
          <w:rFonts w:cs="ArialMT"/>
          <w:iCs/>
          <w:sz w:val="24"/>
          <w:szCs w:val="24"/>
          <w:vertAlign w:val="subscript"/>
        </w:rPr>
        <w:t>4</w:t>
      </w:r>
    </w:p>
    <w:p>
      <w:pPr>
        <w:pStyle w:val="style157"/>
        <w:rPr>
          <w:b/>
          <w:i/>
        </w:rPr>
      </w:pPr>
      <w:r>
        <w:rPr>
          <w:b/>
          <w:i/>
        </w:rPr>
        <w:t>C. 1.00 x 10</w:t>
      </w:r>
      <w:r>
        <w:rPr>
          <w:b/>
          <w:i/>
          <w:vertAlign w:val="superscript"/>
        </w:rPr>
        <w:t>22</w:t>
      </w:r>
      <w:r>
        <w:rPr>
          <w:b/>
          <w:i/>
        </w:rPr>
        <w:t xml:space="preserve"> molecules of NaOH</w:t>
      </w: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r>
        <w:rPr>
          <w:b/>
          <w:i/>
        </w:rPr>
        <w:t>REVIEW ANSWERS</w:t>
      </w:r>
    </w:p>
    <w:p>
      <w:pPr>
        <w:pStyle w:val="style0"/>
        <w:autoSpaceDE w:val="false"/>
        <w:autoSpaceDN w:val="false"/>
        <w:adjustRightInd w:val="false"/>
        <w:spacing w:after="0" w:lineRule="auto" w:line="240"/>
        <w:rPr>
          <w:rFonts w:cs="ArialMT"/>
          <w:iCs/>
          <w:sz w:val="24"/>
          <w:szCs w:val="24"/>
        </w:rPr>
      </w:pPr>
      <w:r>
        <w:rPr>
          <w:rFonts w:cs="ArialMT"/>
          <w:iCs/>
          <w:sz w:val="24"/>
          <w:szCs w:val="24"/>
        </w:rPr>
        <w:t>1.</w:t>
      </w:r>
    </w:p>
    <w:p>
      <w:pPr>
        <w:pStyle w:val="style0"/>
        <w:autoSpaceDE w:val="false"/>
        <w:autoSpaceDN w:val="false"/>
        <w:adjustRightInd w:val="false"/>
        <w:spacing w:after="0" w:lineRule="auto" w:line="240"/>
        <w:rPr>
          <w:rFonts w:cs="ArialMT"/>
          <w:iCs/>
          <w:sz w:val="24"/>
          <w:szCs w:val="24"/>
        </w:rPr>
      </w:pPr>
      <w:r>
        <w:rPr>
          <w:rFonts w:cs="ArialMT"/>
          <w:iCs/>
          <w:sz w:val="24"/>
          <w:szCs w:val="24"/>
        </w:rPr>
        <w:t>A. (0.250 mol)(6.02 x 10</w:t>
      </w:r>
      <w:r>
        <w:rPr>
          <w:rFonts w:cs="ArialMT"/>
          <w:iCs/>
          <w:sz w:val="24"/>
          <w:szCs w:val="24"/>
          <w:vertAlign w:val="superscript"/>
        </w:rPr>
        <w:t>23</w:t>
      </w:r>
      <w:r>
        <w:rPr>
          <w:rFonts w:cs="ArialMT"/>
          <w:iCs/>
          <w:sz w:val="24"/>
          <w:szCs w:val="24"/>
        </w:rPr>
        <w:t xml:space="preserve"> molecules/mol) = 1.51 x 10</w:t>
      </w:r>
      <w:r>
        <w:rPr>
          <w:rFonts w:cs="ArialMT"/>
          <w:iCs/>
          <w:sz w:val="24"/>
          <w:szCs w:val="24"/>
          <w:vertAlign w:val="superscript"/>
        </w:rPr>
        <w:t>23</w:t>
      </w:r>
      <w:r>
        <w:rPr>
          <w:rFonts w:cs="ArialMT"/>
          <w:iCs/>
          <w:sz w:val="24"/>
          <w:szCs w:val="24"/>
        </w:rPr>
        <w:t xml:space="preserve"> molecules</w:t>
      </w:r>
    </w:p>
    <w:p>
      <w:pPr>
        <w:pStyle w:val="style0"/>
        <w:autoSpaceDE w:val="false"/>
        <w:autoSpaceDN w:val="false"/>
        <w:adjustRightInd w:val="false"/>
        <w:spacing w:after="0" w:lineRule="auto" w:line="240"/>
        <w:rPr>
          <w:rFonts w:cs="ArialMT"/>
          <w:iCs/>
          <w:sz w:val="24"/>
          <w:szCs w:val="24"/>
        </w:rPr>
      </w:pPr>
      <w:r>
        <w:rPr>
          <w:rFonts w:cs="ArialMT"/>
          <w:iCs/>
          <w:sz w:val="24"/>
          <w:szCs w:val="24"/>
        </w:rPr>
        <w:t>B. (6.00 mol)(6.02 x 10</w:t>
      </w:r>
      <w:r>
        <w:rPr>
          <w:rFonts w:cs="ArialMT"/>
          <w:iCs/>
          <w:sz w:val="24"/>
          <w:szCs w:val="24"/>
          <w:vertAlign w:val="superscript"/>
        </w:rPr>
        <w:t>23</w:t>
      </w:r>
      <w:r>
        <w:rPr>
          <w:rFonts w:cs="ArialMT"/>
          <w:iCs/>
          <w:sz w:val="24"/>
          <w:szCs w:val="24"/>
        </w:rPr>
        <w:t xml:space="preserve"> molecules/mol) = 3.61 x 10</w:t>
      </w:r>
      <w:r>
        <w:rPr>
          <w:rFonts w:cs="ArialMT"/>
          <w:iCs/>
          <w:sz w:val="24"/>
          <w:szCs w:val="24"/>
          <w:vertAlign w:val="superscript"/>
        </w:rPr>
        <w:t>24</w:t>
      </w:r>
      <w:r>
        <w:rPr>
          <w:rFonts w:cs="ArialMT"/>
          <w:iCs/>
          <w:sz w:val="24"/>
          <w:szCs w:val="24"/>
        </w:rPr>
        <w:t xml:space="preserve"> molecules</w:t>
      </w:r>
    </w:p>
    <w:p>
      <w:pPr>
        <w:pStyle w:val="style157"/>
        <w:rPr>
          <w:b/>
          <w:i/>
        </w:rPr>
      </w:pPr>
      <w:r>
        <w:rPr>
          <w:b/>
          <w:i/>
        </w:rPr>
        <w:t>C. (0.00450 mol)(6.02 x 10</w:t>
      </w:r>
      <w:r>
        <w:rPr>
          <w:b/>
          <w:i/>
          <w:vertAlign w:val="superscript"/>
        </w:rPr>
        <w:t>23</w:t>
      </w:r>
      <w:r>
        <w:rPr>
          <w:b/>
          <w:i/>
        </w:rPr>
        <w:t xml:space="preserve"> molecules/mol) = 2.71 x 10</w:t>
      </w:r>
      <w:r>
        <w:rPr>
          <w:b/>
          <w:i/>
          <w:vertAlign w:val="superscript"/>
        </w:rPr>
        <w:t>21</w:t>
      </w:r>
      <w:r>
        <w:rPr>
          <w:b/>
          <w:i/>
        </w:rPr>
        <w:t xml:space="preserve"> molecules</w:t>
      </w:r>
    </w:p>
    <w:p>
      <w:pPr>
        <w:pStyle w:val="style0"/>
        <w:autoSpaceDE w:val="false"/>
        <w:autoSpaceDN w:val="false"/>
        <w:adjustRightInd w:val="false"/>
        <w:spacing w:after="0" w:lineRule="auto" w:line="240"/>
        <w:rPr>
          <w:rFonts w:cs="ArialMT"/>
          <w:iCs/>
          <w:sz w:val="24"/>
          <w:szCs w:val="24"/>
        </w:rPr>
      </w:pPr>
      <w:r>
        <w:rPr>
          <w:rFonts w:cs="ArialMT"/>
          <w:iCs/>
          <w:sz w:val="24"/>
          <w:szCs w:val="24"/>
        </w:rPr>
        <w:t>2.</w:t>
      </w:r>
    </w:p>
    <w:p>
      <w:pPr>
        <w:pStyle w:val="style0"/>
        <w:autoSpaceDE w:val="false"/>
        <w:autoSpaceDN w:val="false"/>
        <w:adjustRightInd w:val="false"/>
        <w:spacing w:after="0" w:lineRule="auto" w:line="240"/>
        <w:rPr>
          <w:rFonts w:cs="ArialMT"/>
          <w:iCs/>
          <w:sz w:val="24"/>
          <w:szCs w:val="24"/>
        </w:rPr>
      </w:pPr>
      <w:r>
        <w:rPr>
          <w:rFonts w:cs="ArialMT"/>
          <w:iCs/>
          <w:sz w:val="24"/>
          <w:szCs w:val="24"/>
        </w:rPr>
        <w:t>A. (1.00 x 10</w:t>
      </w:r>
      <w:r>
        <w:rPr>
          <w:rFonts w:cs="ArialMT"/>
          <w:iCs/>
          <w:sz w:val="24"/>
          <w:szCs w:val="24"/>
          <w:vertAlign w:val="superscript"/>
        </w:rPr>
        <w:t>20</w:t>
      </w:r>
      <w:r>
        <w:rPr>
          <w:rFonts w:cs="ArialMT"/>
          <w:iCs/>
          <w:sz w:val="24"/>
          <w:szCs w:val="24"/>
        </w:rPr>
        <w:t xml:space="preserve"> molecules)(</w:t>
      </w:r>
      <m:oMath>
        <m:f>
          <m:fPr>
            <m:ctrlPr>
              <w:rPr>
                <w:rFonts w:ascii="Cambria Math" w:cs="ArialMT" w:hAnsi="Cambria Math"/>
                <w:iCs/>
                <w:sz w:val="28"/>
                <w:szCs w:val="28"/>
              </w:rPr>
            </m:ctrlPr>
          </m:fPr>
          <m:num>
            <m:r>
              <m:rPr>
                <m:sty m:val="p"/>
              </m:rPr>
              <w:rPr>
                <w:rFonts w:ascii="Cambria Math" w:cs="ArialMT" w:hAnsi="Cambria Math"/>
                <w:sz w:val="28"/>
                <w:szCs w:val="28"/>
              </w:rPr>
              <m:t>1.00 Mole</m:t>
            </m:r>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r>
              <m:rPr>
                <m:sty m:val="p"/>
              </m:rPr>
              <w:rPr>
                <w:rFonts w:ascii="Cambria Math" w:cs="ArialMT" w:hAnsi="Cambria Math"/>
                <w:sz w:val="28"/>
                <w:szCs w:val="28"/>
              </w:rPr>
              <m:t xml:space="preserve"> molecules</m:t>
            </m:r>
          </m:den>
        </m:f>
      </m:oMath>
      <w:r>
        <w:rPr>
          <w:rFonts w:cs="ArialMT"/>
          <w:iCs/>
          <w:sz w:val="24"/>
          <w:szCs w:val="24"/>
        </w:rPr>
        <w:t xml:space="preserve"> ) = 1.66 x 10</w:t>
      </w:r>
      <w:r>
        <w:rPr>
          <w:rFonts w:cs="ArialMT"/>
          <w:iCs/>
          <w:sz w:val="24"/>
          <w:szCs w:val="24"/>
          <w:vertAlign w:val="superscript"/>
        </w:rPr>
        <w:t>-4</w:t>
      </w:r>
      <w:r>
        <w:rPr>
          <w:rFonts w:cs="ArialMT"/>
          <w:iCs/>
          <w:sz w:val="24"/>
          <w:szCs w:val="24"/>
        </w:rPr>
        <w:t xml:space="preserve"> mole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B. (1.00 x 10</w:t>
      </w:r>
      <w:r>
        <w:rPr>
          <w:rFonts w:cs="ArialMT"/>
          <w:iCs/>
          <w:sz w:val="24"/>
          <w:szCs w:val="24"/>
          <w:vertAlign w:val="superscript"/>
        </w:rPr>
        <w:t>25</w:t>
      </w:r>
      <w:r>
        <w:rPr>
          <w:rFonts w:cs="ArialMT"/>
          <w:iCs/>
          <w:sz w:val="24"/>
          <w:szCs w:val="24"/>
        </w:rPr>
        <w:t xml:space="preserve"> molecules)(</w:t>
      </w:r>
      <m:oMath>
        <m:f>
          <m:fPr>
            <m:ctrlPr>
              <w:rPr>
                <w:rFonts w:ascii="Cambria Math" w:cs="ArialMT" w:hAnsi="Cambria Math"/>
                <w:iCs/>
                <w:sz w:val="28"/>
                <w:szCs w:val="28"/>
              </w:rPr>
            </m:ctrlPr>
          </m:fPr>
          <m:num>
            <m:r>
              <m:rPr>
                <m:sty m:val="p"/>
              </m:rPr>
              <w:rPr>
                <w:rFonts w:ascii="Cambria Math" w:cs="ArialMT" w:hAnsi="Cambria Math"/>
                <w:sz w:val="28"/>
                <w:szCs w:val="28"/>
              </w:rPr>
              <m:t>1.00 mole</m:t>
            </m:r>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r>
              <m:rPr>
                <m:sty m:val="p"/>
              </m:rPr>
              <w:rPr>
                <w:rFonts w:ascii="Cambria Math" w:cs="ArialMT" w:hAnsi="Cambria Math"/>
                <w:sz w:val="28"/>
                <w:szCs w:val="28"/>
              </w:rPr>
              <m:t xml:space="preserve"> molecules</m:t>
            </m:r>
          </m:den>
        </m:f>
      </m:oMath>
      <w:r>
        <w:rPr>
          <w:rFonts w:cs="ArialMT"/>
          <w:iCs/>
          <w:sz w:val="24"/>
          <w:szCs w:val="24"/>
        </w:rPr>
        <w:t xml:space="preserve"> ) = 16.6 moles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C. (5 x 10</w:t>
      </w:r>
      <w:r>
        <w:rPr>
          <w:rFonts w:cs="ArialMT"/>
          <w:iCs/>
          <w:sz w:val="24"/>
          <w:szCs w:val="24"/>
          <w:vertAlign w:val="superscript"/>
        </w:rPr>
        <w:t>12</w:t>
      </w:r>
      <w:r>
        <w:rPr>
          <w:rFonts w:cs="ArialMT"/>
          <w:iCs/>
          <w:sz w:val="24"/>
          <w:szCs w:val="24"/>
        </w:rPr>
        <w:t xml:space="preserve"> molecules)(</w:t>
      </w:r>
      <m:oMath>
        <m:f>
          <m:fPr>
            <m:ctrlPr>
              <w:rPr>
                <w:rFonts w:ascii="Cambria Math" w:cs="ArialMT" w:hAnsi="Cambria Math"/>
                <w:iCs/>
                <w:sz w:val="28"/>
                <w:szCs w:val="28"/>
              </w:rPr>
            </m:ctrlPr>
          </m:fPr>
          <m:num>
            <m:r>
              <m:rPr>
                <m:sty m:val="p"/>
              </m:rPr>
              <w:rPr>
                <w:rFonts w:ascii="Cambria Math" w:cs="ArialMT" w:hAnsi="Cambria Math"/>
                <w:sz w:val="28"/>
                <w:szCs w:val="28"/>
              </w:rPr>
              <m:t>1.00 Mole</m:t>
            </m:r>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r>
              <m:rPr>
                <m:sty m:val="p"/>
              </m:rPr>
              <w:rPr>
                <w:rFonts w:ascii="Cambria Math" w:cs="ArialMT" w:hAnsi="Cambria Math"/>
                <w:sz w:val="28"/>
                <w:szCs w:val="28"/>
              </w:rPr>
              <m:t xml:space="preserve"> molecules</m:t>
            </m:r>
          </m:den>
        </m:f>
      </m:oMath>
      <w:r>
        <w:rPr>
          <w:rFonts w:cs="ArialMT"/>
          <w:iCs/>
          <w:sz w:val="24"/>
          <w:szCs w:val="24"/>
        </w:rPr>
        <w:t xml:space="preserve"> ) = 8.31 x 10</w:t>
      </w:r>
      <w:r>
        <w:rPr>
          <w:rFonts w:cs="ArialMT"/>
          <w:iCs/>
          <w:sz w:val="24"/>
          <w:szCs w:val="24"/>
          <w:vertAlign w:val="superscript"/>
        </w:rPr>
        <w:t>-12</w:t>
      </w:r>
      <w:r>
        <w:rPr>
          <w:rFonts w:cs="ArialMT"/>
          <w:iCs/>
          <w:sz w:val="24"/>
          <w:szCs w:val="24"/>
        </w:rPr>
        <w:t xml:space="preserve"> mole</w:t>
      </w:r>
    </w:p>
    <w:p>
      <w:pPr>
        <w:pStyle w:val="style0"/>
        <w:autoSpaceDE w:val="false"/>
        <w:autoSpaceDN w:val="false"/>
        <w:adjustRightInd w:val="false"/>
        <w:spacing w:after="0" w:lineRule="auto" w:line="240"/>
        <w:rPr>
          <w:rFonts w:cs="ArialMT"/>
          <w:iCs/>
          <w:sz w:val="24"/>
          <w:szCs w:val="24"/>
        </w:rPr>
      </w:pPr>
      <w:r>
        <w:rPr>
          <w:rFonts w:cs="ArialMT"/>
          <w:iCs/>
          <w:sz w:val="24"/>
          <w:szCs w:val="24"/>
        </w:rPr>
        <w:t>3.</w:t>
      </w:r>
    </w:p>
    <w:p>
      <w:pPr>
        <w:pStyle w:val="style0"/>
        <w:autoSpaceDE w:val="false"/>
        <w:autoSpaceDN w:val="false"/>
        <w:adjustRightInd w:val="false"/>
        <w:spacing w:after="0" w:lineRule="auto" w:line="240"/>
        <w:rPr>
          <w:rFonts w:cs="ArialMT"/>
          <w:iCs/>
          <w:sz w:val="24"/>
          <w:szCs w:val="24"/>
        </w:rPr>
      </w:pPr>
      <w:r>
        <w:rPr>
          <w:rFonts w:cs="ArialMT"/>
          <w:iCs/>
          <w:sz w:val="24"/>
          <w:szCs w:val="24"/>
        </w:rPr>
        <w:t>A. moles Na</w:t>
      </w:r>
      <w:r>
        <w:rPr>
          <w:rFonts w:cs="ArialMT"/>
          <w:iCs/>
          <w:sz w:val="24"/>
          <w:szCs w:val="24"/>
          <w:vertAlign w:val="subscript"/>
        </w:rPr>
        <w:t>2</w:t>
      </w:r>
      <w:r>
        <w:rPr>
          <w:rFonts w:cs="ArialMT"/>
          <w:iCs/>
          <w:sz w:val="24"/>
          <w:szCs w:val="24"/>
        </w:rPr>
        <w:t>CO</w:t>
      </w:r>
      <w:r>
        <w:rPr>
          <w:rFonts w:cs="ArialMT"/>
          <w:iCs/>
          <w:sz w:val="24"/>
          <w:szCs w:val="24"/>
          <w:vertAlign w:val="subscript"/>
        </w:rPr>
        <w:t>3</w:t>
      </w:r>
      <w:r>
        <w:rPr>
          <w:rFonts w:cs="ArialMT"/>
          <w:iCs/>
          <w:sz w:val="24"/>
          <w:szCs w:val="24"/>
        </w:rPr>
        <w:t xml:space="preserve"> =</w:t>
      </w:r>
      <m:oMath>
        <m:f>
          <m:fPr>
            <m:ctrlPr>
              <w:rPr>
                <w:rFonts w:ascii="Cambria Math" w:cs="ArialMT" w:hAnsi="Cambria Math"/>
                <w:iCs/>
                <w:sz w:val="28"/>
                <w:szCs w:val="28"/>
              </w:rPr>
            </m:ctrlPr>
          </m:fPr>
          <m:num>
            <m:r>
              <m:rPr>
                <m:sty m:val="p"/>
              </m:rPr>
              <w:rPr>
                <w:rFonts w:ascii="Cambria Math" w:cs="ArialMT" w:hAnsi="Cambria Math"/>
                <w:sz w:val="28"/>
                <w:szCs w:val="28"/>
              </w:rPr>
              <m:t>1.00g</m:t>
            </m:r>
          </m:num>
          <m:den>
            <m:r>
              <m:rPr>
                <m:sty m:val="p"/>
              </m:rPr>
              <w:rPr>
                <w:rFonts w:ascii="Cambria Math" w:cs="ArialMT" w:hAnsi="Cambria Math"/>
                <w:sz w:val="28"/>
                <w:szCs w:val="28"/>
              </w:rPr>
              <m:t>106</m:t>
            </m:r>
            <m:sSup>
              <m:sSupPr>
                <m:ctrlPr>
                  <w:rPr>
                    <w:rFonts w:ascii="Cambria Math" w:cs="ArialMT" w:hAnsi="Cambria Math"/>
                    <w:iCs/>
                    <w:sz w:val="28"/>
                    <w:szCs w:val="28"/>
                  </w:rPr>
                </m:ctrlPr>
              </m:sSupPr>
              <m:e>
                <m:r>
                  <m:rPr>
                    <m:sty m:val="p"/>
                  </m:rPr>
                  <w:rPr>
                    <w:rFonts w:ascii="Cambria Math" w:cs="ArialMT" w:hAnsi="Cambria Math"/>
                    <w:sz w:val="28"/>
                    <w:szCs w:val="28"/>
                  </w:rPr>
                  <m:t>gmol</m:t>
                </m:r>
              </m:e>
              <m:sup>
                <m:r>
                  <m:rPr>
                    <m:sty m:val="p"/>
                  </m:rPr>
                  <w:rPr>
                    <w:rFonts w:ascii="Cambria Math" w:cs="ArialMT" w:hAnsi="Cambria Math"/>
                    <w:sz w:val="28"/>
                    <w:szCs w:val="28"/>
                  </w:rPr>
                  <m:t>-1</m:t>
                </m:r>
              </m:sup>
            </m:sSup>
          </m:den>
        </m:f>
      </m:oMath>
      <w:r>
        <w:rPr>
          <w:rFonts w:cs="ArialMT"/>
          <w:iCs/>
          <w:sz w:val="24"/>
          <w:szCs w:val="24"/>
        </w:rPr>
        <w:t xml:space="preserve"> = 0.00943 mole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molecules = (0.00943 mole)(6.02 x 10</w:t>
      </w:r>
      <w:r>
        <w:rPr>
          <w:rFonts w:cs="ArialMT"/>
          <w:iCs/>
          <w:sz w:val="24"/>
          <w:szCs w:val="24"/>
          <w:vertAlign w:val="superscript"/>
        </w:rPr>
        <w:t>23</w:t>
      </w:r>
      <w:r>
        <w:rPr>
          <w:rFonts w:cs="ArialMT"/>
          <w:iCs/>
          <w:sz w:val="24"/>
          <w:szCs w:val="24"/>
        </w:rPr>
        <w:t xml:space="preserve"> molecules/mole) = 5.68 x 10</w:t>
      </w:r>
      <w:r>
        <w:rPr>
          <w:rFonts w:cs="ArialMT"/>
          <w:iCs/>
          <w:sz w:val="24"/>
          <w:szCs w:val="24"/>
          <w:vertAlign w:val="superscript"/>
        </w:rPr>
        <w:t>21</w:t>
      </w:r>
      <w:r>
        <w:rPr>
          <w:rFonts w:cs="ArialMT"/>
          <w:iCs/>
          <w:sz w:val="24"/>
          <w:szCs w:val="24"/>
        </w:rPr>
        <w:t xml:space="preserve"> molecules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B. moles He =</w:t>
      </w:r>
      <m:oMath>
        <m:f>
          <m:fPr>
            <m:ctrlPr>
              <w:rPr>
                <w:rFonts w:ascii="Cambria Math" w:cs="ArialMT" w:hAnsi="Cambria Math"/>
                <w:iCs/>
                <w:sz w:val="28"/>
                <w:szCs w:val="28"/>
              </w:rPr>
            </m:ctrlPr>
          </m:fPr>
          <m:num>
            <m:r>
              <m:rPr>
                <m:sty m:val="p"/>
              </m:rPr>
              <w:rPr>
                <w:rFonts w:ascii="Cambria Math" w:cs="ArialMT" w:hAnsi="Cambria Math"/>
                <w:sz w:val="28"/>
                <w:szCs w:val="28"/>
              </w:rPr>
              <m:t>8.00g</m:t>
            </m:r>
          </m:num>
          <m:den>
            <m:r>
              <m:rPr>
                <m:sty m:val="p"/>
              </m:rPr>
              <w:rPr>
                <w:rFonts w:ascii="Cambria Math" w:cs="ArialMT" w:hAnsi="Cambria Math"/>
                <w:sz w:val="28"/>
                <w:szCs w:val="28"/>
              </w:rPr>
              <m:t>4.00</m:t>
            </m:r>
            <m:sSup>
              <m:sSupPr>
                <m:ctrlPr>
                  <w:rPr>
                    <w:rFonts w:ascii="Cambria Math" w:cs="ArialMT" w:hAnsi="Cambria Math"/>
                    <w:iCs/>
                    <w:sz w:val="28"/>
                    <w:szCs w:val="28"/>
                  </w:rPr>
                </m:ctrlPr>
              </m:sSupPr>
              <m:e>
                <m:r>
                  <m:rPr>
                    <m:sty m:val="p"/>
                  </m:rPr>
                  <w:rPr>
                    <w:rFonts w:ascii="Cambria Math" w:cs="ArialMT" w:hAnsi="Cambria Math"/>
                    <w:sz w:val="28"/>
                    <w:szCs w:val="28"/>
                  </w:rPr>
                  <m:t>gmol</m:t>
                </m:r>
              </m:e>
              <m:sup>
                <m:r>
                  <m:rPr>
                    <m:sty m:val="p"/>
                  </m:rPr>
                  <w:rPr>
                    <w:rFonts w:ascii="Cambria Math" w:cs="ArialMT" w:hAnsi="Cambria Math"/>
                    <w:sz w:val="28"/>
                    <w:szCs w:val="28"/>
                  </w:rPr>
                  <m:t>-1</m:t>
                </m:r>
              </m:sup>
            </m:sSup>
          </m:den>
        </m:f>
      </m:oMath>
      <w:r>
        <w:rPr>
          <w:rFonts w:cs="ArialMT"/>
          <w:iCs/>
          <w:sz w:val="24"/>
          <w:szCs w:val="24"/>
        </w:rPr>
        <w:t xml:space="preserve"> = 2.00 mole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atoms = (2.00 mole)(6.02 x 1023 molecules/mole) = 1.20 x 1024 molecules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C. moles H</w:t>
      </w:r>
      <w:r>
        <w:rPr>
          <w:rFonts w:cs="ArialMT"/>
          <w:iCs/>
          <w:sz w:val="24"/>
          <w:szCs w:val="24"/>
          <w:vertAlign w:val="subscript"/>
        </w:rPr>
        <w:t>2</w:t>
      </w:r>
      <w:r>
        <w:rPr>
          <w:rFonts w:cs="ArialMT"/>
          <w:iCs/>
          <w:sz w:val="24"/>
          <w:szCs w:val="24"/>
        </w:rPr>
        <w:t>O =</w:t>
      </w:r>
      <m:oMath>
        <m:f>
          <m:fPr>
            <m:ctrlPr>
              <w:rPr>
                <w:rFonts w:ascii="Cambria Math" w:cs="ArialMT" w:hAnsi="Cambria Math"/>
                <w:iCs/>
                <w:sz w:val="28"/>
                <w:szCs w:val="28"/>
              </w:rPr>
            </m:ctrlPr>
          </m:fPr>
          <m:num>
            <m:r>
              <m:rPr>
                <m:sty m:val="p"/>
              </m:rPr>
              <w:rPr>
                <w:rFonts w:ascii="Cambria Math" w:cs="ArialMT" w:hAnsi="Cambria Math"/>
                <w:sz w:val="28"/>
                <w:szCs w:val="28"/>
              </w:rPr>
              <m:t>1000g</m:t>
            </m:r>
          </m:num>
          <m:den>
            <m:r>
              <m:rPr>
                <m:sty m:val="p"/>
              </m:rPr>
              <w:rPr>
                <w:rFonts w:ascii="Cambria Math" w:cs="ArialMT" w:hAnsi="Cambria Math"/>
                <w:sz w:val="28"/>
                <w:szCs w:val="28"/>
              </w:rPr>
              <m:t>18.00</m:t>
            </m:r>
            <m:sSup>
              <m:sSupPr>
                <m:ctrlPr>
                  <w:rPr>
                    <w:rFonts w:ascii="Cambria Math" w:cs="ArialMT" w:hAnsi="Cambria Math"/>
                    <w:iCs/>
                    <w:sz w:val="28"/>
                    <w:szCs w:val="28"/>
                  </w:rPr>
                </m:ctrlPr>
              </m:sSupPr>
              <m:e>
                <m:r>
                  <m:rPr>
                    <m:sty m:val="p"/>
                  </m:rPr>
                  <w:rPr>
                    <w:rFonts w:ascii="Cambria Math" w:cs="ArialMT" w:hAnsi="Cambria Math"/>
                    <w:sz w:val="28"/>
                    <w:szCs w:val="28"/>
                  </w:rPr>
                  <m:t>gmol</m:t>
                </m:r>
              </m:e>
              <m:sup>
                <m:r>
                  <m:rPr>
                    <m:sty m:val="p"/>
                  </m:rPr>
                  <w:rPr>
                    <w:rFonts w:ascii="Cambria Math" w:cs="ArialMT" w:hAnsi="Cambria Math"/>
                    <w:sz w:val="28"/>
                    <w:szCs w:val="28"/>
                  </w:rPr>
                  <m:t>-1</m:t>
                </m:r>
              </m:sup>
            </m:sSup>
          </m:den>
        </m:f>
      </m:oMath>
      <w:r>
        <w:rPr>
          <w:rFonts w:cs="ArialMT"/>
          <w:iCs/>
          <w:sz w:val="24"/>
          <w:szCs w:val="24"/>
        </w:rPr>
        <w:t xml:space="preserve"> = 55.6 mole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molecules = (55.6 mole)(6.02 x 10</w:t>
      </w:r>
      <w:r>
        <w:rPr>
          <w:rFonts w:cs="ArialMT"/>
          <w:iCs/>
          <w:sz w:val="24"/>
          <w:szCs w:val="24"/>
          <w:vertAlign w:val="superscript"/>
        </w:rPr>
        <w:t>23</w:t>
      </w:r>
      <w:r>
        <w:rPr>
          <w:rFonts w:cs="ArialMT"/>
          <w:iCs/>
          <w:sz w:val="24"/>
          <w:szCs w:val="24"/>
        </w:rPr>
        <w:t>molecules/mole) = 3.35 x 10</w:t>
      </w:r>
      <w:r>
        <w:rPr>
          <w:rFonts w:cs="ArialMT"/>
          <w:iCs/>
          <w:sz w:val="24"/>
          <w:szCs w:val="24"/>
          <w:vertAlign w:val="superscript"/>
        </w:rPr>
        <w:t>25</w:t>
      </w:r>
      <w:r>
        <w:rPr>
          <w:rFonts w:cs="ArialMT"/>
          <w:iCs/>
          <w:sz w:val="24"/>
          <w:szCs w:val="24"/>
        </w:rPr>
        <w:t xml:space="preserve"> molecules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4.</w:t>
      </w:r>
    </w:p>
    <w:p>
      <w:pPr>
        <w:pStyle w:val="style0"/>
        <w:autoSpaceDE w:val="false"/>
        <w:autoSpaceDN w:val="false"/>
        <w:adjustRightInd w:val="false"/>
        <w:spacing w:after="0" w:lineRule="auto" w:line="240"/>
        <w:rPr>
          <w:rFonts w:cs="ArialMT"/>
          <w:iCs/>
          <w:sz w:val="24"/>
          <w:szCs w:val="24"/>
        </w:rPr>
      </w:pPr>
      <w:r>
        <w:rPr>
          <w:rFonts w:cs="ArialMT"/>
          <w:iCs/>
          <w:sz w:val="24"/>
          <w:szCs w:val="24"/>
        </w:rPr>
        <w:t>A. moles H</w:t>
      </w:r>
      <w:r>
        <w:rPr>
          <w:rFonts w:cs="ArialMT"/>
          <w:iCs/>
          <w:sz w:val="24"/>
          <w:szCs w:val="24"/>
          <w:vertAlign w:val="subscript"/>
        </w:rPr>
        <w:t>2</w:t>
      </w:r>
      <w:r>
        <w:rPr>
          <w:rFonts w:cs="ArialMT"/>
          <w:iCs/>
          <w:sz w:val="24"/>
          <w:szCs w:val="24"/>
        </w:rPr>
        <w:t xml:space="preserve"> =</w:t>
      </w:r>
      <m:oMath>
        <m:f>
          <m:fPr>
            <m:ctrlPr>
              <w:rPr>
                <w:rFonts w:ascii="Cambria Math" w:cs="ArialMT" w:hAnsi="Cambria Math"/>
                <w:iCs/>
                <w:sz w:val="28"/>
                <w:szCs w:val="28"/>
              </w:rPr>
            </m:ctrlPr>
          </m:fPr>
          <m:num>
            <m:r>
              <m:rPr>
                <m:sty m:val="p"/>
              </m:rPr>
              <w:rPr>
                <w:rFonts w:ascii="Cambria Math" w:cs="ArialMT" w:hAnsi="Cambria Math"/>
                <w:sz w:val="28"/>
                <w:szCs w:val="28"/>
              </w:rPr>
              <m:t>1.00×</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den>
        </m:f>
      </m:oMath>
      <w:r>
        <w:rPr>
          <w:rFonts w:cs="ArialMT"/>
          <w:iCs/>
          <w:sz w:val="24"/>
          <w:szCs w:val="24"/>
        </w:rPr>
        <w:t xml:space="preserve"> = 0.166 mol</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grams H</w:t>
      </w:r>
      <w:r>
        <w:rPr>
          <w:rFonts w:cs="ArialMT"/>
          <w:iCs/>
          <w:sz w:val="24"/>
          <w:szCs w:val="24"/>
          <w:vertAlign w:val="subscript"/>
        </w:rPr>
        <w:t>2</w:t>
      </w:r>
      <w:r>
        <w:rPr>
          <w:rFonts w:cs="ArialMT"/>
          <w:iCs/>
          <w:sz w:val="24"/>
          <w:szCs w:val="24"/>
        </w:rPr>
        <w:t xml:space="preserve"> = (0.166 mol)(2.00 g/mol) = 0.664 grams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B. moles AlPO</w:t>
      </w:r>
      <w:r>
        <w:rPr>
          <w:rFonts w:cs="ArialMT"/>
          <w:iCs/>
          <w:sz w:val="24"/>
          <w:szCs w:val="24"/>
          <w:vertAlign w:val="subscript"/>
        </w:rPr>
        <w:t>4</w:t>
      </w:r>
      <w:r>
        <w:rPr>
          <w:rFonts w:cs="ArialMT"/>
          <w:iCs/>
          <w:sz w:val="24"/>
          <w:szCs w:val="24"/>
        </w:rPr>
        <w:t xml:space="preserve"> =</w:t>
      </w:r>
      <m:oMath>
        <m:f>
          <m:fPr>
            <m:ctrlPr>
              <w:rPr>
                <w:rFonts w:ascii="Cambria Math" w:cs="ArialMT" w:hAnsi="Cambria Math"/>
                <w:iCs/>
                <w:sz w:val="28"/>
                <w:szCs w:val="28"/>
              </w:rPr>
            </m:ctrlPr>
          </m:fPr>
          <m:num>
            <m:r>
              <m:rPr>
                <m:sty m:val="p"/>
              </m:rPr>
              <w:rPr>
                <w:rFonts w:ascii="Cambria Math" w:cs="ArialMT" w:hAnsi="Cambria Math"/>
                <w:sz w:val="28"/>
                <w:szCs w:val="28"/>
              </w:rPr>
              <m:t>1.00×</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24</m:t>
                </m:r>
              </m:sup>
            </m:sSup>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den>
        </m:f>
      </m:oMath>
      <w:r>
        <w:rPr>
          <w:rFonts w:cs="ArialMT"/>
          <w:iCs/>
          <w:sz w:val="24"/>
          <w:szCs w:val="24"/>
        </w:rPr>
        <w:t xml:space="preserve"> = 1.66 mol</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grams AlPO</w:t>
      </w:r>
      <w:r>
        <w:rPr>
          <w:rFonts w:cs="ArialMT"/>
          <w:iCs/>
          <w:sz w:val="24"/>
          <w:szCs w:val="24"/>
          <w:vertAlign w:val="subscript"/>
        </w:rPr>
        <w:t>4</w:t>
      </w:r>
      <w:r>
        <w:rPr>
          <w:rFonts w:cs="ArialMT"/>
          <w:iCs/>
          <w:sz w:val="24"/>
          <w:szCs w:val="24"/>
        </w:rPr>
        <w:t xml:space="preserve"> = (1.66 mol)(122 g/mol) = 203 grams</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C. moles NaOH =</w:t>
      </w:r>
      <m:oMath>
        <m:f>
          <m:fPr>
            <m:ctrlPr>
              <w:rPr>
                <w:rFonts w:ascii="Cambria Math" w:cs="ArialMT" w:hAnsi="Cambria Math"/>
                <w:iCs/>
                <w:sz w:val="28"/>
                <w:szCs w:val="28"/>
              </w:rPr>
            </m:ctrlPr>
          </m:fPr>
          <m:num>
            <m:r>
              <m:rPr>
                <m:sty m:val="p"/>
              </m:rPr>
              <w:rPr>
                <w:rFonts w:ascii="Cambria Math" w:cs="ArialMT" w:hAnsi="Cambria Math"/>
                <w:sz w:val="28"/>
                <w:szCs w:val="28"/>
              </w:rPr>
              <m:t>1.00×</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22</m:t>
                </m:r>
              </m:sup>
            </m:sSup>
          </m:num>
          <m:den>
            <m:r>
              <m:rPr>
                <m:sty m:val="p"/>
              </m:rPr>
              <w:rPr>
                <w:rFonts w:ascii="Cambria Math" w:cs="ArialMT" w:hAnsi="Cambria Math"/>
                <w:sz w:val="28"/>
                <w:szCs w:val="28"/>
              </w:rPr>
              <m:t>6.02</m:t>
            </m:r>
            <m:sSup>
              <m:sSupPr>
                <m:ctrlPr>
                  <w:rPr>
                    <w:rFonts w:ascii="Cambria Math" w:cs="ArialMT" w:hAnsi="Cambria Math"/>
                    <w:iCs/>
                    <w:sz w:val="28"/>
                    <w:szCs w:val="28"/>
                  </w:rPr>
                </m:ctrlPr>
              </m:sSupPr>
              <m:e>
                <m:r>
                  <m:rPr>
                    <m:sty m:val="p"/>
                  </m:rPr>
                  <w:rPr>
                    <w:rFonts w:ascii="Cambria Math" w:cs="ArialMT" w:hAnsi="Cambria Math"/>
                    <w:sz w:val="28"/>
                    <w:szCs w:val="28"/>
                  </w:rPr>
                  <m:t>×10</m:t>
                </m:r>
              </m:e>
              <m:sup>
                <m:r>
                  <m:rPr>
                    <m:sty m:val="p"/>
                  </m:rPr>
                  <w:rPr>
                    <w:rFonts w:ascii="Cambria Math" w:cs="ArialMT" w:hAnsi="Cambria Math"/>
                    <w:sz w:val="28"/>
                    <w:szCs w:val="28"/>
                  </w:rPr>
                  <m:t>23</m:t>
                </m:r>
              </m:sup>
            </m:sSup>
          </m:den>
        </m:f>
      </m:oMath>
      <w:r>
        <w:rPr>
          <w:rFonts w:cs="ArialMT"/>
          <w:iCs/>
          <w:sz w:val="24"/>
          <w:szCs w:val="24"/>
        </w:rPr>
        <w:t xml:space="preserve"> = 0.0166 mol</w:t>
      </w:r>
    </w:p>
    <w:p>
      <w:pPr>
        <w:pStyle w:val="style157"/>
        <w:rPr>
          <w:b/>
          <w:i/>
        </w:rPr>
      </w:pPr>
    </w:p>
    <w:p>
      <w:pPr>
        <w:pStyle w:val="style157"/>
        <w:rPr>
          <w:b/>
          <w:i/>
        </w:rPr>
      </w:pPr>
      <w:r>
        <w:rPr>
          <w:b/>
          <w:i/>
        </w:rPr>
        <w:t>grams NaOH = (0.0166 mol)(40.0 g/mol) = 0.664 grams</w:t>
      </w:r>
    </w:p>
    <w:p>
      <w:pPr>
        <w:pStyle w:val="style157"/>
        <w:rPr>
          <w:b/>
          <w:i/>
        </w:rPr>
      </w:pPr>
    </w:p>
    <w:p>
      <w:pPr>
        <w:pStyle w:val="style157"/>
        <w:rPr>
          <w:b/>
          <w:i/>
        </w:rPr>
      </w:pPr>
    </w:p>
    <w:p>
      <w:pPr>
        <w:pStyle w:val="style157"/>
        <w:rPr>
          <w:b/>
          <w:i/>
        </w:rPr>
      </w:pPr>
    </w:p>
    <w:p>
      <w:pPr>
        <w:pStyle w:val="style157"/>
        <w:rPr>
          <w:b/>
          <w:i/>
        </w:rPr>
      </w:pPr>
    </w:p>
    <w:p>
      <w:pPr>
        <w:pStyle w:val="style157"/>
        <w:rPr/>
      </w:pPr>
    </w:p>
    <w:p>
      <w:pPr>
        <w:pStyle w:val="style157"/>
        <w:rPr/>
      </w:pPr>
    </w:p>
    <w:p>
      <w:pPr>
        <w:pStyle w:val="style157"/>
        <w:rPr>
          <w:b/>
          <w:bCs/>
        </w:rPr>
      </w:pPr>
      <w:r>
        <w:rPr>
          <w:b/>
          <w:bCs/>
          <w:lang w:val="en-US"/>
        </w:rPr>
        <w:t>WEEKS 6 &amp; 7: MID-TERM EXAMINATION AND HOLIDAY PROJECT</w:t>
      </w:r>
    </w:p>
    <w:p>
      <w:pPr>
        <w:pStyle w:val="style157"/>
        <w:rPr/>
      </w:pPr>
    </w:p>
    <w:p>
      <w:pPr>
        <w:pStyle w:val="style157"/>
        <w:rPr/>
      </w:pPr>
    </w:p>
    <w:p>
      <w:pPr>
        <w:pStyle w:val="style0"/>
        <w:rPr/>
      </w:pPr>
    </w:p>
    <w:p>
      <w:pPr>
        <w:pStyle w:val="style0"/>
        <w:rPr>
          <w:b/>
          <w:sz w:val="28"/>
          <w:szCs w:val="28"/>
        </w:rPr>
      </w:pPr>
      <w:r>
        <w:rPr>
          <w:b/>
          <w:sz w:val="28"/>
          <w:szCs w:val="28"/>
          <w:lang w:val="en-US"/>
        </w:rPr>
        <w:t xml:space="preserve">WEEK 8: </w:t>
      </w:r>
      <w:r>
        <w:rPr>
          <w:b/>
          <w:sz w:val="28"/>
          <w:szCs w:val="28"/>
        </w:rPr>
        <w:t>ACID-BASE REACTIONS</w:t>
      </w:r>
    </w:p>
    <w:p>
      <w:pPr>
        <w:pStyle w:val="style0"/>
        <w:rPr/>
      </w:pPr>
    </w:p>
    <w:p>
      <w:pPr>
        <w:pStyle w:val="style157"/>
        <w:rPr>
          <w:b/>
          <w:i/>
          <w:color w:val="0000ff"/>
        </w:rPr>
      </w:pPr>
      <w:r>
        <w:rPr>
          <w:b/>
          <w:i/>
          <w:color w:val="0000ff"/>
        </w:rPr>
        <w:t>How to present Titration data:</w:t>
      </w:r>
    </w:p>
    <w:p>
      <w:pPr>
        <w:pStyle w:val="style157"/>
        <w:numPr>
          <w:ilvl w:val="0"/>
          <w:numId w:val="3"/>
        </w:numPr>
        <w:rPr/>
      </w:pPr>
      <w:r>
        <w:t>The initial and final burette reading should be to two decimal places. Avoid reading to nearest whole number.</w:t>
      </w:r>
    </w:p>
    <w:p>
      <w:pPr>
        <w:pStyle w:val="style157"/>
        <w:numPr>
          <w:ilvl w:val="0"/>
          <w:numId w:val="3"/>
        </w:numPr>
        <w:rPr/>
      </w:pPr>
      <w:r>
        <w:t>Average titre value should be within ±0.20cm</w:t>
      </w:r>
      <w:r>
        <w:rPr>
          <w:vertAlign w:val="superscript"/>
        </w:rPr>
        <w:t>3</w:t>
      </w:r>
      <w:r>
        <w:t xml:space="preserve"> of the correct titre value.</w:t>
      </w:r>
    </w:p>
    <w:p>
      <w:pPr>
        <w:pStyle w:val="style157"/>
        <w:numPr>
          <w:ilvl w:val="0"/>
          <w:numId w:val="3"/>
        </w:numPr>
        <w:rPr/>
      </w:pPr>
      <w:r>
        <w:t>The values used for average titre should not differ by more than ±0.2cm</w:t>
      </w:r>
      <w:r>
        <w:rPr>
          <w:vertAlign w:val="superscript"/>
        </w:rPr>
        <w:t>3</w:t>
      </w:r>
      <w:r>
        <w:t xml:space="preserve"> from one another.</w:t>
      </w:r>
    </w:p>
    <w:p>
      <w:pPr>
        <w:pStyle w:val="style157"/>
        <w:numPr>
          <w:ilvl w:val="0"/>
          <w:numId w:val="3"/>
        </w:numPr>
        <w:rPr/>
      </w:pPr>
      <w:r>
        <w:t>The report of the titration data should be presented in a tabular form with units correctly stated.</w:t>
      </w:r>
    </w:p>
    <w:p>
      <w:pPr>
        <w:pStyle w:val="style157"/>
        <w:numPr>
          <w:ilvl w:val="0"/>
          <w:numId w:val="3"/>
        </w:numPr>
        <w:rPr/>
      </w:pPr>
      <w:r>
        <w:t>The size of the pipette must be stated.</w:t>
      </w:r>
    </w:p>
    <w:p>
      <w:pPr>
        <w:pStyle w:val="style157"/>
        <w:numPr>
          <w:ilvl w:val="0"/>
          <w:numId w:val="3"/>
        </w:numPr>
        <w:rPr/>
      </w:pPr>
      <w:r>
        <w:t>All calculations should be corrected to 3 significant figures.</w:t>
      </w:r>
    </w:p>
    <w:p>
      <w:pPr>
        <w:pStyle w:val="style157"/>
        <w:rPr>
          <w:b/>
          <w:i/>
        </w:rPr>
      </w:pPr>
    </w:p>
    <w:p>
      <w:pPr>
        <w:pStyle w:val="style157"/>
        <w:rPr>
          <w:b/>
          <w:i/>
        </w:rPr>
      </w:pPr>
      <w:r>
        <w:rPr>
          <w:b/>
          <w:i/>
        </w:rPr>
        <w:t>EXAMPLE:</w:t>
      </w:r>
    </w:p>
    <w:p>
      <w:pPr>
        <w:pStyle w:val="style157"/>
        <w:rPr>
          <w:i/>
        </w:rPr>
      </w:pPr>
      <w:r>
        <w:rPr>
          <w:i/>
        </w:rPr>
        <w:t>Volume of pipette used = 25.00cm</w:t>
      </w:r>
      <w:r>
        <w:rPr>
          <w:i/>
          <w:vertAlign w:val="superscript"/>
        </w:rPr>
        <w:t>3</w:t>
      </w:r>
    </w:p>
    <w:p>
      <w:pPr>
        <w:pStyle w:val="style157"/>
        <w:rPr>
          <w:i/>
        </w:rPr>
      </w:pPr>
      <w:r>
        <w:rPr>
          <w:i/>
        </w:rPr>
        <w:t>Indicator used = methyl orange</w:t>
      </w:r>
    </w:p>
    <w:tbl>
      <w:tblPr>
        <w:tblStyle w:val="style154"/>
        <w:tblW w:w="0" w:type="auto"/>
        <w:tblInd w:w="288" w:type="dxa"/>
        <w:tblLook w:val="04A0" w:firstRow="1" w:lastRow="0" w:firstColumn="1" w:lastColumn="0" w:noHBand="0" w:noVBand="1"/>
      </w:tblPr>
      <w:tblGrid>
        <w:gridCol w:w="1800"/>
        <w:gridCol w:w="1742"/>
        <w:gridCol w:w="1915"/>
        <w:gridCol w:w="1915"/>
        <w:gridCol w:w="1718"/>
      </w:tblGrid>
      <w:tr>
        <w:trPr/>
        <w:tc>
          <w:tcPr>
            <w:tcW w:w="1800" w:type="dxa"/>
            <w:tcBorders/>
          </w:tcPr>
          <w:p>
            <w:pPr>
              <w:pStyle w:val="style157"/>
              <w:rPr>
                <w:i/>
              </w:rPr>
            </w:pPr>
            <w:r>
              <w:rPr>
                <w:i/>
              </w:rPr>
              <w:t>Burette reading</w:t>
            </w:r>
          </w:p>
        </w:tc>
        <w:tc>
          <w:tcPr>
            <w:tcW w:w="1742" w:type="dxa"/>
            <w:tcBorders/>
          </w:tcPr>
          <w:p>
            <w:pPr>
              <w:pStyle w:val="style157"/>
              <w:rPr>
                <w:i/>
              </w:rPr>
            </w:pPr>
            <w:r>
              <w:rPr>
                <w:i/>
              </w:rPr>
              <w:t>Rough</w:t>
            </w:r>
          </w:p>
        </w:tc>
        <w:tc>
          <w:tcPr>
            <w:tcW w:w="1915" w:type="dxa"/>
            <w:tcBorders/>
          </w:tcPr>
          <w:p>
            <w:pPr>
              <w:pStyle w:val="style157"/>
              <w:rPr>
                <w:i/>
              </w:rPr>
            </w:pPr>
            <w:r>
              <w:rPr>
                <w:i/>
              </w:rPr>
              <w:t>1</w:t>
            </w:r>
            <w:r>
              <w:rPr>
                <w:i/>
                <w:vertAlign w:val="superscript"/>
              </w:rPr>
              <w:t>st</w:t>
            </w:r>
            <w:r>
              <w:rPr>
                <w:i/>
              </w:rPr>
              <w:t xml:space="preserve"> titre</w:t>
            </w:r>
          </w:p>
        </w:tc>
        <w:tc>
          <w:tcPr>
            <w:tcW w:w="1915" w:type="dxa"/>
            <w:tcBorders/>
          </w:tcPr>
          <w:p>
            <w:pPr>
              <w:pStyle w:val="style157"/>
              <w:rPr>
                <w:i/>
              </w:rPr>
            </w:pPr>
            <w:r>
              <w:rPr>
                <w:i/>
              </w:rPr>
              <w:t>2</w:t>
            </w:r>
            <w:r>
              <w:rPr>
                <w:i/>
                <w:vertAlign w:val="superscript"/>
              </w:rPr>
              <w:t>nd</w:t>
            </w:r>
            <w:r>
              <w:rPr>
                <w:i/>
              </w:rPr>
              <w:t xml:space="preserve"> titre</w:t>
            </w:r>
          </w:p>
        </w:tc>
        <w:tc>
          <w:tcPr>
            <w:tcW w:w="1718" w:type="dxa"/>
            <w:tcBorders/>
          </w:tcPr>
          <w:p>
            <w:pPr>
              <w:pStyle w:val="style157"/>
              <w:rPr>
                <w:i/>
              </w:rPr>
            </w:pPr>
            <w:r>
              <w:rPr>
                <w:i/>
              </w:rPr>
              <w:t>3</w:t>
            </w:r>
            <w:r>
              <w:rPr>
                <w:i/>
                <w:vertAlign w:val="superscript"/>
              </w:rPr>
              <w:t>rd</w:t>
            </w:r>
            <w:r>
              <w:rPr>
                <w:i/>
              </w:rPr>
              <w:t xml:space="preserve"> titre</w:t>
            </w:r>
          </w:p>
        </w:tc>
      </w:tr>
      <w:tr>
        <w:tblPrEx/>
        <w:trPr/>
        <w:tc>
          <w:tcPr>
            <w:tcW w:w="1800" w:type="dxa"/>
            <w:tcBorders/>
          </w:tcPr>
          <w:p>
            <w:pPr>
              <w:pStyle w:val="style157"/>
              <w:rPr>
                <w:i/>
              </w:rPr>
            </w:pPr>
            <w:r>
              <w:rPr>
                <w:i/>
              </w:rPr>
              <w:t>Initial (cm</w:t>
            </w:r>
            <w:r>
              <w:rPr>
                <w:i/>
                <w:vertAlign w:val="superscript"/>
              </w:rPr>
              <w:t>3</w:t>
            </w:r>
            <w:r>
              <w:rPr>
                <w:i/>
              </w:rPr>
              <w:t>)</w:t>
            </w:r>
          </w:p>
        </w:tc>
        <w:tc>
          <w:tcPr>
            <w:tcW w:w="1742" w:type="dxa"/>
            <w:tcBorders/>
          </w:tcPr>
          <w:p>
            <w:pPr>
              <w:pStyle w:val="style157"/>
              <w:rPr>
                <w:i/>
              </w:rPr>
            </w:pPr>
            <w:r>
              <w:rPr>
                <w:i/>
              </w:rPr>
              <w:t>0.00</w:t>
            </w:r>
          </w:p>
        </w:tc>
        <w:tc>
          <w:tcPr>
            <w:tcW w:w="1915" w:type="dxa"/>
            <w:tcBorders/>
          </w:tcPr>
          <w:p>
            <w:pPr>
              <w:pStyle w:val="style157"/>
              <w:rPr>
                <w:i/>
              </w:rPr>
            </w:pPr>
            <w:r>
              <w:rPr>
                <w:i/>
              </w:rPr>
              <w:t>19.50</w:t>
            </w:r>
          </w:p>
        </w:tc>
        <w:tc>
          <w:tcPr>
            <w:tcW w:w="1915" w:type="dxa"/>
            <w:tcBorders/>
          </w:tcPr>
          <w:p>
            <w:pPr>
              <w:pStyle w:val="style157"/>
              <w:rPr>
                <w:i/>
              </w:rPr>
            </w:pPr>
            <w:r>
              <w:rPr>
                <w:i/>
              </w:rPr>
              <w:t>0.5</w:t>
            </w:r>
          </w:p>
        </w:tc>
        <w:tc>
          <w:tcPr>
            <w:tcW w:w="1718" w:type="dxa"/>
            <w:tcBorders/>
          </w:tcPr>
          <w:p>
            <w:pPr>
              <w:pStyle w:val="style157"/>
              <w:rPr>
                <w:i/>
              </w:rPr>
            </w:pPr>
            <w:r>
              <w:rPr>
                <w:i/>
              </w:rPr>
              <w:t>20.00</w:t>
            </w:r>
          </w:p>
        </w:tc>
      </w:tr>
      <w:tr>
        <w:tblPrEx/>
        <w:trPr/>
        <w:tc>
          <w:tcPr>
            <w:tcW w:w="1800" w:type="dxa"/>
            <w:tcBorders/>
          </w:tcPr>
          <w:p>
            <w:pPr>
              <w:pStyle w:val="style157"/>
              <w:rPr>
                <w:i/>
              </w:rPr>
            </w:pPr>
            <w:r>
              <w:rPr>
                <w:i/>
              </w:rPr>
              <w:t>Final (cm)</w:t>
            </w:r>
          </w:p>
        </w:tc>
        <w:tc>
          <w:tcPr>
            <w:tcW w:w="1742" w:type="dxa"/>
            <w:tcBorders/>
          </w:tcPr>
          <w:p>
            <w:pPr>
              <w:pStyle w:val="style157"/>
              <w:rPr>
                <w:i/>
              </w:rPr>
            </w:pPr>
            <w:r>
              <w:rPr>
                <w:i/>
              </w:rPr>
              <w:t>19.50</w:t>
            </w:r>
          </w:p>
        </w:tc>
        <w:tc>
          <w:tcPr>
            <w:tcW w:w="1915" w:type="dxa"/>
            <w:tcBorders/>
          </w:tcPr>
          <w:p>
            <w:pPr>
              <w:pStyle w:val="style157"/>
              <w:rPr>
                <w:i/>
              </w:rPr>
            </w:pPr>
            <w:r>
              <w:rPr>
                <w:i/>
              </w:rPr>
              <w:t>39.60</w:t>
            </w:r>
          </w:p>
        </w:tc>
        <w:tc>
          <w:tcPr>
            <w:tcW w:w="1915" w:type="dxa"/>
            <w:tcBorders/>
          </w:tcPr>
          <w:p>
            <w:pPr>
              <w:pStyle w:val="style157"/>
              <w:rPr>
                <w:i/>
              </w:rPr>
            </w:pPr>
            <w:r>
              <w:rPr>
                <w:i/>
              </w:rPr>
              <w:t>20.00</w:t>
            </w:r>
          </w:p>
        </w:tc>
        <w:tc>
          <w:tcPr>
            <w:tcW w:w="1718" w:type="dxa"/>
            <w:tcBorders/>
          </w:tcPr>
          <w:p>
            <w:pPr>
              <w:pStyle w:val="style157"/>
              <w:rPr>
                <w:i/>
              </w:rPr>
            </w:pPr>
            <w:r>
              <w:rPr>
                <w:i/>
              </w:rPr>
              <w:t>39.50</w:t>
            </w:r>
          </w:p>
        </w:tc>
      </w:tr>
      <w:tr>
        <w:tblPrEx/>
        <w:trPr/>
        <w:tc>
          <w:tcPr>
            <w:tcW w:w="1800" w:type="dxa"/>
            <w:tcBorders/>
          </w:tcPr>
          <w:p>
            <w:pPr>
              <w:pStyle w:val="style157"/>
              <w:rPr>
                <w:i/>
              </w:rPr>
            </w:pPr>
            <w:r>
              <w:rPr>
                <w:i/>
              </w:rPr>
              <w:t>Volume of Acid used (cm</w:t>
            </w:r>
            <w:r>
              <w:rPr>
                <w:i/>
                <w:vertAlign w:val="superscript"/>
              </w:rPr>
              <w:t>3</w:t>
            </w:r>
            <w:r>
              <w:rPr>
                <w:i/>
              </w:rPr>
              <w:t>)</w:t>
            </w:r>
          </w:p>
        </w:tc>
        <w:tc>
          <w:tcPr>
            <w:tcW w:w="1742" w:type="dxa"/>
            <w:tcBorders/>
          </w:tcPr>
          <w:p>
            <w:pPr>
              <w:pStyle w:val="style157"/>
              <w:rPr>
                <w:i/>
              </w:rPr>
            </w:pPr>
            <w:r>
              <w:rPr>
                <w:i/>
              </w:rPr>
              <w:t>19.50</w:t>
            </w:r>
          </w:p>
        </w:tc>
        <w:tc>
          <w:tcPr>
            <w:tcW w:w="1915" w:type="dxa"/>
            <w:tcBorders/>
          </w:tcPr>
          <w:p>
            <w:pPr>
              <w:pStyle w:val="style157"/>
              <w:rPr>
                <w:i/>
              </w:rPr>
            </w:pPr>
            <w:r>
              <w:rPr>
                <w:i/>
              </w:rPr>
              <w:t>20.10</w:t>
            </w:r>
          </w:p>
        </w:tc>
        <w:tc>
          <w:tcPr>
            <w:tcW w:w="1915" w:type="dxa"/>
            <w:tcBorders/>
          </w:tcPr>
          <w:p>
            <w:pPr>
              <w:pStyle w:val="style157"/>
              <w:rPr>
                <w:i/>
              </w:rPr>
            </w:pPr>
            <w:r>
              <w:rPr>
                <w:i/>
              </w:rPr>
              <w:t>19.50</w:t>
            </w:r>
          </w:p>
        </w:tc>
        <w:tc>
          <w:tcPr>
            <w:tcW w:w="1718" w:type="dxa"/>
            <w:tcBorders/>
          </w:tcPr>
          <w:p>
            <w:pPr>
              <w:pStyle w:val="style157"/>
              <w:rPr>
                <w:i/>
              </w:rPr>
            </w:pPr>
            <w:r>
              <w:rPr>
                <w:i/>
              </w:rPr>
              <w:t>19.50</w:t>
            </w:r>
          </w:p>
        </w:tc>
      </w:tr>
    </w:tbl>
    <w:p>
      <w:pPr>
        <w:pStyle w:val="style157"/>
        <w:rPr>
          <w:i/>
        </w:rPr>
      </w:pPr>
    </w:p>
    <w:p>
      <w:pPr>
        <w:pStyle w:val="style157"/>
        <w:rPr>
          <w:i/>
        </w:rPr>
      </w:pPr>
      <w:r>
        <w:rPr>
          <w:i/>
          <w:noProof/>
        </w:rPr>
      </w:r>
      <w:r>
        <w:rPr>
          <w:i/>
          <w:noProof/>
        </w:rPr>
      </w:r>
      <w:r>
        <w:rPr>
          <w:i/>
          <w:noProof/>
        </w:rPr>
      </w:r>
      <w:r>
        <w:rPr>
          <w:i/>
          <w:noProof/>
        </w:rPr>
        <w:pict>
          <v:line id="1223" stroked="t" from="102.05pt,13.05pt" to="212.2pt,13.05pt" style="position:absolute;z-index:12;mso-position-horizontal-relative:text;mso-position-vertical-relative:text;mso-width-relative:margin;mso-height-relative:margin;mso-wrap-distance-left:0.0pt;mso-wrap-distance-right:0.0pt;visibility:visible;">
            <v:fill rotate="true"/>
          </v:line>
        </w:pict>
      </w:r>
      <w:r>
        <w:rPr>
          <w:i/>
          <w:noProof/>
        </w:rPr>
      </w:r>
      <w:r>
        <w:rPr>
          <w:i/>
          <w:noProof/>
        </w:rPr>
      </w:r>
      <w:r>
        <w:rPr>
          <w:i/>
        </w:rPr>
        <w:t>Average titre value = 19.50 + 19.50 + 19.50</w:t>
      </w:r>
    </w:p>
    <w:p>
      <w:pPr>
        <w:pStyle w:val="style157"/>
        <w:rPr>
          <w:i/>
        </w:rPr>
      </w:pPr>
      <w:r>
        <w:rPr>
          <w:i/>
        </w:rPr>
        <w:t xml:space="preserve">                                                       3                         = 19.50cm</w:t>
      </w:r>
      <w:r>
        <w:rPr>
          <w:i/>
          <w:vertAlign w:val="superscript"/>
        </w:rPr>
        <w:t>3</w:t>
      </w:r>
    </w:p>
    <w:p>
      <w:pPr>
        <w:pStyle w:val="style157"/>
        <w:rPr>
          <w:i/>
        </w:rPr>
      </w:pPr>
      <w:r>
        <w:rPr>
          <w:b/>
          <w:i/>
          <w:color w:val="ff0000"/>
          <w:u w:val="single"/>
        </w:rPr>
        <w:t>Note:</w:t>
      </w:r>
      <w:r>
        <w:rPr>
          <w:i/>
        </w:rPr>
        <w:t xml:space="preserve"> Always use values that are concordant with each other. The difference should not be more than ±0.20cm</w:t>
      </w:r>
      <w:r>
        <w:rPr>
          <w:i/>
          <w:vertAlign w:val="superscript"/>
        </w:rPr>
        <w:t>3</w:t>
      </w:r>
      <w:r>
        <w:rPr>
          <w:i/>
        </w:rPr>
        <w:t>.</w:t>
      </w:r>
    </w:p>
    <w:p>
      <w:pPr>
        <w:pStyle w:val="style157"/>
        <w:rPr>
          <w:b/>
          <w:i/>
        </w:rPr>
      </w:pPr>
    </w:p>
    <w:p>
      <w:pPr>
        <w:pStyle w:val="style157"/>
        <w:rPr>
          <w:b/>
          <w:i/>
          <w:shd w:val="clear" w:color="auto" w:fill="00ffff"/>
        </w:rPr>
      </w:pPr>
    </w:p>
    <w:p>
      <w:pPr>
        <w:pStyle w:val="style157"/>
        <w:rPr>
          <w:b/>
          <w:i/>
          <w:shd w:val="clear" w:color="auto" w:fill="00ffff"/>
        </w:rPr>
      </w:pPr>
    </w:p>
    <w:p>
      <w:pPr>
        <w:pStyle w:val="style157"/>
        <w:rPr>
          <w:b/>
          <w:i/>
          <w:shd w:val="clear" w:color="auto" w:fill="00ffff"/>
        </w:rPr>
      </w:pPr>
      <w:r>
        <w:rPr>
          <w:b/>
          <w:i/>
          <w:highlight w:val="blue"/>
          <w:shd w:val="clear" w:color="auto" w:fill="00ffff"/>
        </w:rPr>
        <w:t>Molarity, Moles &amp; Mass And Volumetric Titration Calculations</w:t>
      </w:r>
    </w:p>
    <w:p>
      <w:pPr>
        <w:pStyle w:val="style157"/>
        <w:rPr>
          <w:b/>
          <w:i/>
        </w:rPr>
      </w:pPr>
    </w:p>
    <w:p>
      <w:pPr>
        <w:pStyle w:val="style157"/>
        <w:numPr>
          <w:ilvl w:val="0"/>
          <w:numId w:val="55"/>
        </w:numPr>
        <w:rPr>
          <w:b/>
          <w:i/>
        </w:rPr>
      </w:pPr>
      <w:r>
        <w:rPr>
          <w:b/>
          <w:i/>
        </w:rPr>
        <w:t xml:space="preserve">Titrations can be used to find the concentration of an acid or alkali from the </w:t>
      </w:r>
      <w:r>
        <w:rPr>
          <w:b/>
          <w:i/>
        </w:rPr>
        <w:t>averagej</w:t>
      </w:r>
      <w:r>
        <w:rPr>
          <w:b/>
          <w:i/>
        </w:rPr>
        <w:t xml:space="preserve"> volumes used and the concentration of one of the two reactants. You should be able to carry out calculations involving neutralisation reactions in aqueous solution given the balanced equation or from your own practical results.</w:t>
      </w:r>
    </w:p>
    <w:p>
      <w:pPr>
        <w:pStyle w:val="style157"/>
        <w:rPr>
          <w:b/>
          <w:i/>
        </w:rPr>
      </w:pPr>
    </w:p>
    <w:p>
      <w:pPr>
        <w:pStyle w:val="style157"/>
        <w:rPr>
          <w:rFonts w:ascii="Consolas" w:cs="Consolas" w:hAnsi="Consolas"/>
          <w:i/>
          <w:color w:val="0000ff"/>
        </w:rPr>
      </w:pPr>
      <w:r>
        <w:rPr>
          <w:rFonts w:ascii="Consolas" w:cs="Consolas" w:hAnsi="Consolas"/>
          <w:i/>
          <w:color w:val="0000ff"/>
        </w:rPr>
        <w:t>Calculation in volumetric analysis involves:</w:t>
      </w:r>
    </w:p>
    <w:p>
      <w:pPr>
        <w:pStyle w:val="style157"/>
        <w:numPr>
          <w:ilvl w:val="0"/>
          <w:numId w:val="136"/>
        </w:numPr>
        <w:rPr>
          <w:b/>
          <w:i/>
        </w:rPr>
      </w:pPr>
      <w:r>
        <w:rPr>
          <w:b/>
          <w:i/>
        </w:rPr>
        <w:t>Calculation of molar concentration(mol/dm</w:t>
      </w:r>
      <w:r>
        <w:rPr>
          <w:b/>
          <w:i/>
          <w:vertAlign w:val="superscript"/>
        </w:rPr>
        <w:t>3</w:t>
      </w:r>
      <w:r>
        <w:rPr>
          <w:b/>
          <w:i/>
        </w:rPr>
        <w:t>) of acid or base</w:t>
      </w:r>
      <w:r>
        <w:rPr>
          <w:b/>
          <w:i/>
        </w:rPr>
        <w:t>.</w:t>
      </w:r>
    </w:p>
    <w:p>
      <w:pPr>
        <w:pStyle w:val="style157"/>
        <w:numPr>
          <w:ilvl w:val="0"/>
          <w:numId w:val="136"/>
        </w:numPr>
        <w:rPr>
          <w:b/>
          <w:i/>
        </w:rPr>
      </w:pPr>
      <w:r>
        <w:rPr>
          <w:b/>
          <w:i/>
        </w:rPr>
        <w:t>Calculation of mass concentration(g/dm</w:t>
      </w:r>
      <w:r>
        <w:rPr>
          <w:b/>
          <w:i/>
          <w:vertAlign w:val="superscript"/>
        </w:rPr>
        <w:t>3</w:t>
      </w:r>
      <w:r>
        <w:rPr>
          <w:b/>
          <w:i/>
        </w:rPr>
        <w:t>) of acid or base</w:t>
      </w:r>
      <w:r>
        <w:rPr>
          <w:b/>
          <w:i/>
        </w:rPr>
        <w:t>.</w:t>
      </w:r>
    </w:p>
    <w:p>
      <w:pPr>
        <w:pStyle w:val="style157"/>
        <w:numPr>
          <w:ilvl w:val="0"/>
          <w:numId w:val="136"/>
        </w:numPr>
        <w:rPr>
          <w:b/>
          <w:i/>
        </w:rPr>
      </w:pPr>
      <w:r>
        <w:rPr>
          <w:b/>
          <w:i/>
        </w:rPr>
        <w:t>Calculation of molar mass (g/mol) of acid or base</w:t>
      </w:r>
      <w:r>
        <w:rPr>
          <w:b/>
          <w:i/>
        </w:rPr>
        <w:t>.</w:t>
      </w:r>
    </w:p>
    <w:p>
      <w:pPr>
        <w:pStyle w:val="style157"/>
        <w:numPr>
          <w:ilvl w:val="0"/>
          <w:numId w:val="136"/>
        </w:numPr>
        <w:rPr>
          <w:b/>
          <w:i/>
        </w:rPr>
      </w:pPr>
      <w:r>
        <w:rPr>
          <w:b/>
          <w:i/>
        </w:rPr>
        <w:t>Calculation of mole ratio of the reagent</w:t>
      </w:r>
      <w:r>
        <w:rPr>
          <w:b/>
          <w:i/>
        </w:rPr>
        <w:t>.</w:t>
      </w:r>
    </w:p>
    <w:p>
      <w:pPr>
        <w:pStyle w:val="style157"/>
        <w:numPr>
          <w:ilvl w:val="0"/>
          <w:numId w:val="136"/>
        </w:numPr>
        <w:rPr>
          <w:b/>
          <w:i/>
        </w:rPr>
      </w:pPr>
      <w:r>
        <w:rPr>
          <w:b/>
          <w:i/>
        </w:rPr>
        <w:t>Calculation of water of crystallization</w:t>
      </w:r>
      <w:r>
        <w:rPr>
          <w:b/>
          <w:i/>
        </w:rPr>
        <w:t>.</w:t>
      </w:r>
    </w:p>
    <w:p>
      <w:pPr>
        <w:pStyle w:val="style157"/>
        <w:numPr>
          <w:ilvl w:val="0"/>
          <w:numId w:val="136"/>
        </w:numPr>
        <w:rPr>
          <w:b/>
          <w:i/>
        </w:rPr>
      </w:pPr>
      <w:r>
        <w:rPr>
          <w:b/>
          <w:i/>
        </w:rPr>
        <w:t>Calculation of percentage purity and impurity</w:t>
      </w:r>
      <w:r>
        <w:rPr>
          <w:b/>
          <w:i/>
        </w:rPr>
        <w:t>.</w:t>
      </w:r>
    </w:p>
    <w:p>
      <w:pPr>
        <w:pStyle w:val="style157"/>
        <w:ind w:left="881"/>
        <w:rPr>
          <w:b/>
          <w:i/>
        </w:rPr>
      </w:pPr>
    </w:p>
    <w:p>
      <w:pPr>
        <w:pStyle w:val="style157"/>
        <w:numPr>
          <w:ilvl w:val="0"/>
          <w:numId w:val="55"/>
        </w:numPr>
        <w:rPr>
          <w:i/>
        </w:rPr>
      </w:pPr>
      <w:r>
        <w:rPr>
          <w:i/>
        </w:rPr>
        <w:t>But before we go into any calculation, the titration must be carried out first where the volume of the acid required for the calculation is determined. Let us be familiar with some of the relationship in volumetric analysis used for the above calculations:</w:t>
      </w:r>
    </w:p>
    <w:p>
      <w:pPr>
        <w:pStyle w:val="style157"/>
        <w:rPr>
          <w:i/>
        </w:rPr>
      </w:pPr>
      <m:oMathPara>
        <m:oMath>
          <m:f>
            <m:fPr>
              <m:ctrlPr>
                <w:rPr>
                  <w:rFonts w:ascii="Cambria Math" w:hAnsi="Cambria Math"/>
                  <w:vertAlign w:val="subscript"/>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A</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r>
            <m:rPr>
              <m:sty m:val="p"/>
            </m:rPr>
            <w:rPr>
              <w:rFonts w:ascii="Cambria Math" w:hAnsi="Cambria Math"/>
              <w:vertAlign w:val="subscript"/>
            </w:rPr>
            <m:t>=</m:t>
          </m:r>
          <m:f>
            <m:fPr>
              <m:ctrlPr>
                <w:rPr>
                  <w:rFonts w:ascii="Cambria Math" w:hAnsi="Cambria Math"/>
                  <w:vertAlign w:val="subscript"/>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m:oMathPara>
    </w:p>
    <w:p>
      <w:pPr>
        <w:pStyle w:val="style157"/>
        <w:rPr>
          <w:i/>
        </w:rPr>
      </w:pPr>
      <w:r>
        <w:rPr>
          <w:i/>
          <w:noProof/>
        </w:rPr>
        <w:drawing>
          <wp:anchor distT="0" distB="0" distL="0" distR="0" simplePos="false" relativeHeight="11" behindDoc="false" locked="false" layoutInCell="true" allowOverlap="false">
            <wp:simplePos x="0" y="0"/>
            <wp:positionH relativeFrom="column">
              <wp:align>right</wp:align>
            </wp:positionH>
            <wp:positionV relativeFrom="line">
              <wp:posOffset>0</wp:posOffset>
            </wp:positionV>
            <wp:extent cx="1637030" cy="1627504"/>
            <wp:effectExtent l="0" t="0" r="1270" b="0"/>
            <wp:wrapSquare wrapText="bothSides"/>
            <wp:docPr id="1225" name="Picture 218" descr="http://www.docbrown.info/page04/4_73calcs/molarity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18"/>
                    <pic:cNvPicPr/>
                  </pic:nvPicPr>
                  <pic:blipFill>
                    <a:blip r:embed="rId116" cstate="print"/>
                    <a:srcRect l="0" t="0" r="0" b="0"/>
                    <a:stretch/>
                  </pic:blipFill>
                  <pic:spPr>
                    <a:xfrm rot="0">
                      <a:off x="0" y="0"/>
                      <a:ext cx="1637030" cy="1627504"/>
                    </a:xfrm>
                    <a:prstGeom prst="rect"/>
                    <a:ln>
                      <a:noFill/>
                    </a:ln>
                  </pic:spPr>
                </pic:pic>
              </a:graphicData>
            </a:graphic>
          </wp:anchor>
        </w:drawing>
      </w:r>
    </w:p>
    <w:p>
      <w:pPr>
        <w:pStyle w:val="style157"/>
        <w:rPr>
          <w:i/>
        </w:rPr>
      </w:pPr>
      <w:r>
        <w:rPr>
          <w:i/>
        </w:rPr>
        <w:t>Where C</w:t>
      </w:r>
      <w:r>
        <w:rPr>
          <w:i/>
          <w:vertAlign w:val="subscript"/>
        </w:rPr>
        <w:t>A</w:t>
      </w:r>
      <w:r>
        <w:rPr>
          <w:i/>
        </w:rPr>
        <w:t xml:space="preserve"> =concentration of acid in mol/dm</w:t>
      </w:r>
      <w:r>
        <w:rPr>
          <w:i/>
          <w:vertAlign w:val="superscript"/>
        </w:rPr>
        <w:t>3</w:t>
      </w:r>
    </w:p>
    <w:p>
      <w:pPr>
        <w:pStyle w:val="style157"/>
        <w:rPr>
          <w:i/>
        </w:rPr>
      </w:pPr>
      <w:r>
        <w:rPr>
          <w:i/>
        </w:rPr>
        <w:t xml:space="preserve">            V</w:t>
      </w:r>
      <w:r>
        <w:rPr>
          <w:i/>
          <w:vertAlign w:val="subscript"/>
        </w:rPr>
        <w:t>A</w:t>
      </w:r>
      <w:r>
        <w:rPr>
          <w:i/>
        </w:rPr>
        <w:t xml:space="preserve"> =Volume of acid in cm</w:t>
      </w:r>
      <w:r>
        <w:rPr>
          <w:i/>
          <w:vertAlign w:val="superscript"/>
        </w:rPr>
        <w:t>3</w:t>
      </w:r>
    </w:p>
    <w:p>
      <w:pPr>
        <w:pStyle w:val="style157"/>
        <w:rPr>
          <w:i/>
        </w:rPr>
      </w:pPr>
      <w:r>
        <w:rPr>
          <w:i/>
        </w:rPr>
        <w:t xml:space="preserve">            C</w:t>
      </w:r>
      <w:r>
        <w:rPr>
          <w:i/>
          <w:vertAlign w:val="subscript"/>
        </w:rPr>
        <w:t>B</w:t>
      </w:r>
      <w:r>
        <w:rPr>
          <w:i/>
        </w:rPr>
        <w:t xml:space="preserve"> =concentration of base in mol/dm</w:t>
      </w:r>
      <w:r>
        <w:rPr>
          <w:i/>
          <w:vertAlign w:val="superscript"/>
        </w:rPr>
        <w:t>3</w:t>
      </w:r>
    </w:p>
    <w:p>
      <w:pPr>
        <w:pStyle w:val="style157"/>
        <w:rPr>
          <w:i/>
          <w:vertAlign w:val="superscript"/>
        </w:rPr>
      </w:pPr>
      <w:r>
        <w:rPr>
          <w:i/>
        </w:rPr>
        <w:t xml:space="preserve">            V</w:t>
      </w:r>
      <w:r>
        <w:rPr>
          <w:i/>
          <w:vertAlign w:val="subscript"/>
        </w:rPr>
        <w:t>B</w:t>
      </w:r>
      <w:r>
        <w:rPr>
          <w:i/>
        </w:rPr>
        <w:t xml:space="preserve"> =Volume of base in cm</w:t>
      </w:r>
      <w:r>
        <w:rPr>
          <w:i/>
          <w:vertAlign w:val="superscript"/>
        </w:rPr>
        <w:t>3</w:t>
      </w:r>
    </w:p>
    <w:p>
      <w:pPr>
        <w:pStyle w:val="style157"/>
        <w:rPr>
          <w:i/>
        </w:rPr>
      </w:pPr>
      <w:r>
        <w:rPr>
          <w:i/>
        </w:rPr>
        <w:t xml:space="preserve">    n</w:t>
      </w:r>
      <w:r>
        <w:rPr>
          <w:i/>
          <w:vertAlign w:val="subscript"/>
        </w:rPr>
        <w:t>A</w:t>
      </w:r>
      <w:r>
        <w:rPr>
          <w:i/>
        </w:rPr>
        <w:t>= amount of acid in mole</w:t>
      </w:r>
    </w:p>
    <w:p>
      <w:pPr>
        <w:pStyle w:val="style157"/>
        <w:rPr>
          <w:i/>
        </w:rPr>
      </w:pPr>
      <w:r>
        <w:rPr>
          <w:i/>
        </w:rPr>
        <w:t xml:space="preserve">            n</w:t>
      </w:r>
      <w:r>
        <w:rPr>
          <w:i/>
          <w:vertAlign w:val="subscript"/>
        </w:rPr>
        <w:t xml:space="preserve">B </w:t>
      </w:r>
      <w:r>
        <w:rPr>
          <w:i/>
        </w:rPr>
        <w:t>= amount of base in mole</w:t>
      </w:r>
    </w:p>
    <w:p>
      <w:pPr>
        <w:pStyle w:val="style157"/>
        <w:rPr>
          <w:i/>
        </w:rPr>
      </w:pPr>
    </w:p>
    <w:p>
      <w:pPr>
        <w:pStyle w:val="style157"/>
        <w:rPr>
          <w:i/>
        </w:rPr>
      </w:pPr>
      <w:r>
        <w:rPr>
          <w:i/>
          <w:color w:val="3333ff"/>
        </w:rPr>
        <w:t>Molar concentration (mol/dm</w:t>
      </w:r>
      <w:r>
        <w:rPr>
          <w:i/>
          <w:color w:val="3333ff"/>
          <w:vertAlign w:val="superscript"/>
        </w:rPr>
        <w:t>3</w:t>
      </w:r>
      <w:r>
        <w:rPr>
          <w:i/>
          <w:color w:val="3333ff"/>
        </w:rPr>
        <w:t>)</w:t>
      </w:r>
      <w:r>
        <w:rPr>
          <w:i/>
        </w:rPr>
        <w:t xml:space="preserve"> = </w:t>
      </w:r>
      <m:oMath>
        <m:f>
          <m:fPr>
            <m:ctrlPr>
              <w:rPr>
                <w:rFonts w:ascii="Cambria Math" w:hAnsi="Cambria Math"/>
                <w:b/>
                <w:i/>
                <w:highlight w:val="yellow"/>
              </w:rPr>
            </m:ctrlPr>
          </m:fPr>
          <m:num>
            <m:r>
              <m:rPr>
                <m:sty m:val="bi"/>
              </m:rPr>
              <w:rPr>
                <w:rFonts w:ascii="Cambria Math" w:hAnsi="Cambria Math"/>
                <w:highlight w:val="yellow"/>
              </w:rPr>
              <m:t>mass concentration (g.dm</m:t>
            </m:r>
            <m:r>
              <m:rPr>
                <m:sty m:val="bi"/>
              </m:rPr>
              <w:rPr>
                <w:rFonts w:ascii="Cambria Math" w:hAnsi="Cambria Math"/>
                <w:highlight w:val="yellow"/>
                <w:vertAlign w:val="superscript"/>
              </w:rPr>
              <m:t>-3</m:t>
            </m:r>
            <m:r>
              <m:rPr>
                <m:sty m:val="bi"/>
              </m:rPr>
              <w:rPr>
                <w:rFonts w:ascii="Cambria Math" w:hAnsi="Cambria Math"/>
                <w:highlight w:val="yellow"/>
              </w:rPr>
              <m:t>)</m:t>
            </m:r>
          </m:num>
          <m:den>
            <m:r>
              <m:rPr>
                <m:sty m:val="bi"/>
              </m:rPr>
              <w:rPr>
                <w:rFonts w:ascii="Cambria Math" w:hAnsi="Cambria Math"/>
                <w:highlight w:val="yellow"/>
              </w:rPr>
              <m:t>molar mass (g.mol-1)</m:t>
            </m:r>
          </m:den>
        </m:f>
      </m:oMath>
    </w:p>
    <w:p>
      <w:pPr>
        <w:pStyle w:val="style157"/>
        <w:rPr>
          <w:i/>
        </w:rPr>
      </w:pPr>
      <w:r>
        <w:rPr>
          <w:i/>
          <w:color w:val="3333ff"/>
        </w:rPr>
        <w:t>C</w:t>
      </w:r>
      <w:r>
        <w:rPr>
          <w:i/>
          <w:color w:val="3333ff"/>
          <w:vertAlign w:val="subscript"/>
        </w:rPr>
        <w:t>1</w:t>
      </w:r>
      <w:r>
        <w:rPr>
          <w:i/>
          <w:color w:val="3333ff"/>
        </w:rPr>
        <w:t>V</w:t>
      </w:r>
      <w:r>
        <w:rPr>
          <w:i/>
          <w:color w:val="3333ff"/>
          <w:vertAlign w:val="subscript"/>
        </w:rPr>
        <w:t>1</w:t>
      </w:r>
      <w:r>
        <w:rPr>
          <w:i/>
          <w:color w:val="3333ff"/>
        </w:rPr>
        <w:t xml:space="preserve"> = C</w:t>
      </w:r>
      <w:r>
        <w:rPr>
          <w:i/>
          <w:color w:val="3333ff"/>
          <w:vertAlign w:val="subscript"/>
        </w:rPr>
        <w:t>2</w:t>
      </w:r>
      <w:r>
        <w:rPr>
          <w:i/>
          <w:color w:val="3333ff"/>
        </w:rPr>
        <w:t>V</w:t>
      </w:r>
      <w:r>
        <w:rPr>
          <w:i/>
          <w:color w:val="3333ff"/>
          <w:vertAlign w:val="subscript"/>
        </w:rPr>
        <w:t>2</w:t>
      </w:r>
      <w:r>
        <w:rPr>
          <w:i/>
          <w:color w:val="3333ff"/>
        </w:rPr>
        <w:t xml:space="preserve">   (Dilution formula).</w:t>
      </w:r>
      <w:r>
        <w:rPr>
          <w:i/>
        </w:rPr>
        <w:t xml:space="preserve"> Where C</w:t>
      </w:r>
      <w:r>
        <w:rPr>
          <w:i/>
          <w:vertAlign w:val="subscript"/>
        </w:rPr>
        <w:t>1</w:t>
      </w:r>
      <w:r>
        <w:rPr>
          <w:i/>
        </w:rPr>
        <w:t>= concentration before dilution, V</w:t>
      </w:r>
      <w:r>
        <w:rPr>
          <w:i/>
          <w:vertAlign w:val="subscript"/>
        </w:rPr>
        <w:t>1</w:t>
      </w:r>
      <w:r>
        <w:rPr>
          <w:i/>
        </w:rPr>
        <w:t>= Volume before dilution, C</w:t>
      </w:r>
      <w:r>
        <w:rPr>
          <w:i/>
          <w:vertAlign w:val="subscript"/>
        </w:rPr>
        <w:t>2</w:t>
      </w:r>
      <w:r>
        <w:rPr>
          <w:i/>
        </w:rPr>
        <w:t xml:space="preserve"> = Concentration after dilution and V</w:t>
      </w:r>
      <w:r>
        <w:rPr>
          <w:i/>
          <w:vertAlign w:val="subscript"/>
        </w:rPr>
        <w:t>2</w:t>
      </w:r>
      <w:r>
        <w:rPr>
          <w:i/>
        </w:rPr>
        <w:t>= volume after dilution.</w:t>
      </w:r>
    </w:p>
    <w:p>
      <w:pPr>
        <w:pStyle w:val="style157"/>
        <w:rPr>
          <w:i/>
        </w:rPr>
      </w:pPr>
    </w:p>
    <w:p>
      <w:pPr>
        <w:pStyle w:val="style157"/>
        <w:rPr>
          <w:i/>
        </w:rPr>
      </w:pPr>
      <w:r>
        <w:rPr>
          <w:i/>
          <w:color w:val="3333ff"/>
        </w:rPr>
        <w:t xml:space="preserve">Percentage purity </w:t>
      </w:r>
      <w:r>
        <w:rPr>
          <w:i/>
        </w:rPr>
        <w:t>=</w:t>
      </w:r>
      <m:oMath>
        <m:f>
          <m:fPr>
            <m:ctrlPr>
              <w:rPr>
                <w:rFonts w:ascii="Cambria Math" w:hAnsi="Cambria Math"/>
                <w:b/>
                <w:i/>
                <w:highlight w:val="yellow"/>
              </w:rPr>
            </m:ctrlPr>
          </m:fPr>
          <m:num>
            <m:r>
              <m:rPr>
                <m:sty m:val="bi"/>
              </m:rPr>
              <w:rPr>
                <w:rFonts w:ascii="Cambria Math" w:hAnsi="Cambria Math"/>
                <w:highlight w:val="yellow"/>
              </w:rPr>
              <m:t xml:space="preserve">mass concentration of pure sample </m:t>
            </m:r>
          </m:num>
          <m:den>
            <m:r>
              <m:rPr>
                <m:sty m:val="bi"/>
              </m:rPr>
              <w:rPr>
                <w:rFonts w:ascii="Cambria Math" w:hAnsi="Cambria Math"/>
                <w:highlight w:val="yellow"/>
              </w:rPr>
              <m:t>Mass concentration of impure sample</m:t>
            </m:r>
          </m:den>
        </m:f>
      </m:oMath>
      <w:r>
        <w:rPr>
          <w:b/>
          <w:i/>
          <w:highlight w:val="yellow"/>
        </w:rPr>
        <w:t xml:space="preserve"> × 1oo</w:t>
      </w:r>
    </w:p>
    <w:p>
      <w:pPr>
        <w:pStyle w:val="style157"/>
        <w:rPr>
          <w:i/>
        </w:rPr>
      </w:pPr>
    </w:p>
    <w:p>
      <w:pPr>
        <w:pStyle w:val="style157"/>
        <w:rPr>
          <w:i/>
        </w:rPr>
      </w:pPr>
    </w:p>
    <w:p>
      <w:pPr>
        <w:pStyle w:val="style157"/>
        <w:rPr>
          <w:rFonts w:ascii="Cambria Math" w:hAnsi="Cambria Math"/>
        </w:rPr>
      </w:pPr>
      <m:oMathPara>
        <m:oMathParaPr>
          <m:jc m:val="left"/>
        </m:oMathParaPr>
        <m:oMath>
          <m:r>
            <m:rPr>
              <m:sty m:val="bi"/>
            </m:rPr>
            <w:rPr>
              <w:rFonts w:ascii="Cambria Math" w:hAnsi="Cambria Math"/>
              <w:highlight w:val="yellow"/>
            </w:rPr>
            <m:t>% purity + % impurity =100</m:t>
          </m:r>
        </m:oMath>
      </m:oMathPara>
    </w:p>
    <w:p>
      <w:pPr>
        <w:pStyle w:val="style157"/>
        <w:rPr>
          <w:i/>
        </w:rPr>
      </w:pPr>
    </w:p>
    <w:p>
      <w:pPr>
        <w:pStyle w:val="style157"/>
        <w:rPr>
          <w:i/>
        </w:rPr>
      </w:pPr>
      <w:r>
        <w:rPr>
          <w:i/>
          <w:color w:val="3333ff"/>
        </w:rPr>
        <w:t xml:space="preserve">% of water of crystallization </w:t>
      </w:r>
      <w:r>
        <w:rPr>
          <w:i/>
        </w:rPr>
        <w:t xml:space="preserve">= </w:t>
      </w:r>
      <m:oMath>
        <m:f>
          <m:fPr>
            <m:ctrlPr>
              <w:rPr>
                <w:rFonts w:ascii="Cambria Math" w:hAnsi="Cambria Math"/>
                <w:i/>
              </w:rPr>
            </m:ctrlPr>
          </m:fPr>
          <m:num>
            <m:r>
              <w:rPr>
                <w:rFonts w:ascii="Cambria Math" w:hAnsi="Cambria Math"/>
              </w:rPr>
              <m:t xml:space="preserve">mass of water of crystallization </m:t>
            </m:r>
          </m:num>
          <m:den>
            <m:r>
              <w:rPr>
                <w:rFonts w:ascii="Cambria Math" w:hAnsi="Cambria Math"/>
              </w:rPr>
              <m:t>Mass of hydrated salt</m:t>
            </m:r>
          </m:den>
        </m:f>
      </m:oMath>
      <w:r>
        <w:rPr>
          <w:i/>
        </w:rPr>
        <w:t xml:space="preserve"> × 100</w:t>
      </w:r>
    </w:p>
    <w:p>
      <w:pPr>
        <w:pStyle w:val="style157"/>
        <w:rPr>
          <w:i/>
        </w:rPr>
      </w:pPr>
    </w:p>
    <w:p>
      <w:pPr>
        <w:pStyle w:val="style157"/>
        <w:rPr>
          <w:i/>
        </w:rPr>
      </w:pPr>
    </w:p>
    <w:p>
      <w:pPr>
        <w:pStyle w:val="style157"/>
        <w:rPr>
          <w:i/>
        </w:rPr>
      </w:pPr>
      <w:r>
        <w:rPr>
          <w:i/>
          <w:color w:val="00b050"/>
        </w:rPr>
        <w:t xml:space="preserve">Note: </w:t>
      </w:r>
      <w:r>
        <w:rPr>
          <w:i/>
        </w:rPr>
        <w:t>1dm</w:t>
      </w:r>
      <w:r>
        <w:rPr>
          <w:i/>
          <w:vertAlign w:val="superscript"/>
        </w:rPr>
        <w:t>3</w:t>
      </w:r>
      <w:r>
        <w:rPr>
          <w:i/>
        </w:rPr>
        <w:t xml:space="preserve"> = 1 litre = 1000ml = 1000 cm</w:t>
      </w:r>
      <w:r>
        <w:rPr>
          <w:i/>
          <w:vertAlign w:val="superscript"/>
        </w:rPr>
        <w:t>3</w:t>
      </w:r>
      <w:r>
        <w:rPr>
          <w:i/>
        </w:rPr>
        <w:t>, so dividing cm</w:t>
      </w:r>
      <w:r>
        <w:rPr>
          <w:i/>
          <w:vertAlign w:val="superscript"/>
        </w:rPr>
        <w:t>3</w:t>
      </w:r>
      <w:r>
        <w:rPr>
          <w:i/>
        </w:rPr>
        <w:t>/1000 gives dm</w:t>
      </w:r>
      <w:r>
        <w:rPr>
          <w:i/>
          <w:vertAlign w:val="superscript"/>
        </w:rPr>
        <w:t>3</w:t>
      </w:r>
      <w:r>
        <w:rPr>
          <w:i/>
        </w:rPr>
        <w:t xml:space="preserve">. </w:t>
      </w:r>
    </w:p>
    <w:p>
      <w:pPr>
        <w:pStyle w:val="style157"/>
        <w:rPr>
          <w:i/>
        </w:rPr>
      </w:pPr>
      <w:r>
        <w:rPr>
          <w:i/>
        </w:rPr>
        <w:t>E.g convert 250</w:t>
      </w:r>
      <w:r>
        <w:rPr>
          <w:bCs/>
          <w:i/>
        </w:rPr>
        <w:t xml:space="preserve"> cm</w:t>
      </w:r>
      <w:r>
        <w:rPr>
          <w:bCs/>
          <w:i/>
          <w:vertAlign w:val="superscript"/>
        </w:rPr>
        <w:t>3</w:t>
      </w:r>
      <w:r>
        <w:rPr>
          <w:bCs/>
          <w:i/>
        </w:rPr>
        <w:t xml:space="preserve"> to dm</w:t>
      </w:r>
      <w:r>
        <w:rPr>
          <w:bCs/>
          <w:i/>
          <w:vertAlign w:val="superscript"/>
        </w:rPr>
        <w:t>3</w:t>
      </w:r>
      <w:r>
        <w:rPr>
          <w:bCs/>
          <w:i/>
        </w:rPr>
        <w:t>. dm</w:t>
      </w:r>
      <w:r>
        <w:rPr>
          <w:bCs/>
          <w:i/>
          <w:vertAlign w:val="superscript"/>
        </w:rPr>
        <w:t>3</w:t>
      </w:r>
      <w:r>
        <w:rPr>
          <w:bCs/>
          <w:i/>
        </w:rPr>
        <w:t xml:space="preserve"> = 250/1000 == 0.25 dm</w:t>
      </w:r>
      <w:r>
        <w:rPr>
          <w:bCs/>
          <w:i/>
          <w:vertAlign w:val="superscript"/>
        </w:rPr>
        <w:t>3</w:t>
      </w:r>
      <w:r>
        <w:rPr>
          <w:i/>
        </w:rPr>
        <w:t>and other useful formulae or relationships are:</w:t>
      </w:r>
    </w:p>
    <w:p>
      <w:pPr>
        <w:pStyle w:val="style157"/>
        <w:rPr>
          <w:i/>
        </w:rPr>
      </w:pPr>
      <w:r>
        <w:rPr>
          <w:bCs/>
          <w:i/>
          <w:color w:val="3333ff"/>
        </w:rPr>
        <w:t xml:space="preserve">moles </w:t>
      </w:r>
      <w:r>
        <w:rPr>
          <w:bCs/>
          <w:i/>
        </w:rPr>
        <w:t>= molarity</w:t>
      </w:r>
      <w:r>
        <w:rPr>
          <w:i/>
        </w:rPr>
        <w:t xml:space="preserve"> (mol/dm</w:t>
      </w:r>
      <w:r>
        <w:rPr>
          <w:i/>
          <w:vertAlign w:val="superscript"/>
        </w:rPr>
        <w:t>3</w:t>
      </w:r>
      <w:r>
        <w:rPr>
          <w:i/>
        </w:rPr>
        <w:t xml:space="preserve">) </w:t>
      </w:r>
      <w:r>
        <w:rPr>
          <w:bCs/>
          <w:i/>
        </w:rPr>
        <w:t>x volume</w:t>
      </w:r>
      <w:r>
        <w:rPr>
          <w:i/>
        </w:rPr>
        <w:t xml:space="preserve"> (dm</w:t>
      </w:r>
      <w:r>
        <w:rPr>
          <w:i/>
          <w:vertAlign w:val="superscript"/>
        </w:rPr>
        <w:t>3</w:t>
      </w:r>
      <w:r>
        <w:rPr>
          <w:i/>
        </w:rPr>
        <w:t xml:space="preserve"> = cm</w:t>
      </w:r>
      <w:r>
        <w:rPr>
          <w:i/>
          <w:vertAlign w:val="superscript"/>
        </w:rPr>
        <w:t>3</w:t>
      </w:r>
      <w:r>
        <w:rPr>
          <w:i/>
        </w:rPr>
        <w:t>/1000)</w:t>
      </w:r>
    </w:p>
    <w:p>
      <w:pPr>
        <w:pStyle w:val="style157"/>
        <w:rPr>
          <w:i/>
        </w:rPr>
      </w:pPr>
    </w:p>
    <w:p>
      <w:pPr>
        <w:pStyle w:val="style157"/>
        <w:rPr>
          <w:i/>
        </w:rPr>
      </w:pPr>
      <w:r>
        <w:rPr>
          <w:bCs/>
          <w:i/>
          <w:color w:val="3333ff"/>
        </w:rPr>
        <w:t>molarity</w:t>
      </w:r>
      <w:r>
        <w:rPr>
          <w:i/>
          <w:color w:val="3333ff"/>
        </w:rPr>
        <w:t xml:space="preserve"> (mol/dm</w:t>
      </w:r>
      <w:r>
        <w:rPr>
          <w:i/>
          <w:color w:val="3333ff"/>
          <w:vertAlign w:val="superscript"/>
        </w:rPr>
        <w:t>3</w:t>
      </w:r>
      <w:r>
        <w:rPr>
          <w:i/>
          <w:color w:val="3333ff"/>
        </w:rPr>
        <w:t xml:space="preserve">) </w:t>
      </w:r>
      <w:r>
        <w:rPr>
          <w:bCs/>
          <w:i/>
        </w:rPr>
        <w:t>= mol / volume</w:t>
      </w:r>
      <w:r>
        <w:rPr>
          <w:i/>
        </w:rPr>
        <w:t xml:space="preserve"> (dm</w:t>
      </w:r>
      <w:r>
        <w:rPr>
          <w:i/>
          <w:vertAlign w:val="superscript"/>
        </w:rPr>
        <w:t>3</w:t>
      </w:r>
      <w:r>
        <w:rPr>
          <w:i/>
        </w:rPr>
        <w:t xml:space="preserve"> = cm</w:t>
      </w:r>
      <w:r>
        <w:rPr>
          <w:i/>
          <w:vertAlign w:val="superscript"/>
        </w:rPr>
        <w:t>3</w:t>
      </w:r>
      <w:r>
        <w:rPr>
          <w:i/>
        </w:rPr>
        <w:t>/1000),</w:t>
      </w:r>
    </w:p>
    <w:p>
      <w:pPr>
        <w:pStyle w:val="style157"/>
        <w:rPr>
          <w:i/>
        </w:rPr>
      </w:pPr>
      <w:r>
        <w:rPr>
          <w:i/>
        </w:rPr>
        <w:t>1 mole = formula mass in grams.</w:t>
      </w:r>
    </w:p>
    <w:p>
      <w:pPr>
        <w:pStyle w:val="style157"/>
        <w:numPr>
          <w:ilvl w:val="0"/>
          <w:numId w:val="55"/>
        </w:numPr>
        <w:rPr>
          <w:i/>
        </w:rPr>
      </w:pPr>
      <w:r>
        <w:rPr>
          <w:i/>
        </w:rPr>
        <w:t>In most volumetric calculations of this type, you first calculate the known moles of one reactant from a volume and molarity.</w:t>
      </w:r>
    </w:p>
    <w:p>
      <w:pPr>
        <w:pStyle w:val="style157"/>
        <w:numPr>
          <w:ilvl w:val="0"/>
          <w:numId w:val="55"/>
        </w:numPr>
        <w:rPr>
          <w:i/>
        </w:rPr>
      </w:pPr>
      <w:r>
        <w:rPr>
          <w:i/>
        </w:rPr>
        <w:t>Then, from the equation, you relate this to the number of moles of the other reactant, and then with the volume of the unknown concentration, you work out its molarity.</w:t>
      </w:r>
    </w:p>
    <w:p>
      <w:pPr>
        <w:pStyle w:val="style157"/>
        <w:rPr>
          <w:i/>
        </w:rPr>
      </w:pPr>
    </w:p>
    <w:p>
      <w:pPr>
        <w:pStyle w:val="style157"/>
        <w:rPr>
          <w:b/>
          <w:i/>
        </w:rPr>
      </w:pPr>
      <w:r>
        <w:rPr>
          <w:b/>
          <w:i/>
        </w:rPr>
        <w:t xml:space="preserve">Titration calculation </w:t>
      </w:r>
    </w:p>
    <w:p>
      <w:pPr>
        <w:pStyle w:val="style157"/>
        <w:rPr>
          <w:i/>
        </w:rPr>
      </w:pPr>
      <w:r>
        <w:rPr>
          <w:i/>
        </w:rPr>
        <w:t>Given the equation: NaOH</w:t>
      </w:r>
      <w:r>
        <w:rPr>
          <w:i/>
          <w:vertAlign w:val="subscript"/>
        </w:rPr>
        <w:t>(aq)</w:t>
      </w:r>
      <w:r>
        <w:rPr>
          <w:i/>
        </w:rPr>
        <w:t xml:space="preserve"> + HCl</w:t>
      </w:r>
      <w:r>
        <w:rPr>
          <w:i/>
          <w:vertAlign w:val="subscript"/>
        </w:rPr>
        <w:t>(aq)</w:t>
      </w:r>
      <w:r>
        <w:rPr>
          <w:i/>
        </w:rPr>
        <w:t xml:space="preserve"> ==&gt; NaCl</w:t>
      </w:r>
      <w:r>
        <w:rPr>
          <w:i/>
          <w:vertAlign w:val="subscript"/>
        </w:rPr>
        <w:t>(aq)</w:t>
      </w:r>
      <w:r>
        <w:rPr>
          <w:i/>
        </w:rPr>
        <w:t xml:space="preserve"> + H</w:t>
      </w:r>
      <w:r>
        <w:rPr>
          <w:i/>
          <w:vertAlign w:val="subscript"/>
        </w:rPr>
        <w:t>2</w:t>
      </w:r>
      <w:r>
        <w:rPr>
          <w:i/>
        </w:rPr>
        <w:t>O</w:t>
      </w:r>
      <w:r>
        <w:rPr>
          <w:i/>
          <w:vertAlign w:val="subscript"/>
        </w:rPr>
        <w:t>(l)</w:t>
      </w:r>
    </w:p>
    <w:p>
      <w:pPr>
        <w:pStyle w:val="style157"/>
        <w:rPr>
          <w:i/>
        </w:rPr>
      </w:pPr>
      <w:r>
        <w:rPr>
          <w:i/>
        </w:rPr>
        <w:t>25.0 cm</w:t>
      </w:r>
      <w:r>
        <w:rPr>
          <w:i/>
          <w:vertAlign w:val="superscript"/>
        </w:rPr>
        <w:t>3</w:t>
      </w:r>
      <w:r>
        <w:rPr>
          <w:i/>
        </w:rPr>
        <w:t xml:space="preserve"> of a sodium hydroxide solution was pipetted into a conical flask and titrated with a standard solution of 0.200 mol dm</w:t>
      </w:r>
      <w:r>
        <w:rPr>
          <w:i/>
          <w:vertAlign w:val="superscript"/>
        </w:rPr>
        <w:t>-3</w:t>
      </w:r>
      <w:r>
        <w:rPr>
          <w:i/>
        </w:rPr>
        <w:t xml:space="preserve"> (0.2M) hydrochloric acid (mol dm</w:t>
      </w:r>
      <w:r>
        <w:rPr>
          <w:i/>
          <w:vertAlign w:val="superscript"/>
        </w:rPr>
        <w:t>-3</w:t>
      </w:r>
      <w:r>
        <w:rPr>
          <w:i/>
        </w:rPr>
        <w:t xml:space="preserve"> means mol/dm</w:t>
      </w:r>
      <w:r>
        <w:rPr>
          <w:i/>
          <w:vertAlign w:val="superscript"/>
        </w:rPr>
        <w:t>3</w:t>
      </w:r>
      <w:r>
        <w:rPr>
          <w:i/>
        </w:rPr>
        <w:t>).</w:t>
      </w:r>
    </w:p>
    <w:p>
      <w:pPr>
        <w:pStyle w:val="style157"/>
        <w:rPr>
          <w:i/>
        </w:rPr>
      </w:pPr>
      <w:r>
        <w:rPr>
          <w:i/>
        </w:rPr>
        <w:t>Using phenolphthalein indicator for the titration it was found that 15.0 cm</w:t>
      </w:r>
      <w:r>
        <w:rPr>
          <w:i/>
          <w:vertAlign w:val="superscript"/>
        </w:rPr>
        <w:t>3</w:t>
      </w:r>
      <w:r>
        <w:rPr>
          <w:i/>
        </w:rPr>
        <w:t xml:space="preserve"> of the acid was required to neutralise the alkali. </w:t>
      </w:r>
      <w:r>
        <w:rPr>
          <w:bCs/>
          <w:i/>
        </w:rPr>
        <w:t>Calculate the molarity of the sodium hydroxide and its concentration in g/dm</w:t>
      </w:r>
      <w:r>
        <w:rPr>
          <w:bCs/>
          <w:i/>
          <w:vertAlign w:val="superscript"/>
        </w:rPr>
        <w:t>3</w:t>
      </w:r>
      <w:r>
        <w:rPr>
          <w:bCs/>
          <w:i/>
        </w:rPr>
        <w:t>.</w:t>
      </w:r>
    </w:p>
    <w:p>
      <w:pPr>
        <w:pStyle w:val="style157"/>
        <w:rPr>
          <w:i/>
        </w:rPr>
      </w:pPr>
    </w:p>
    <w:p>
      <w:pPr>
        <w:pStyle w:val="style157"/>
        <w:rPr>
          <w:b/>
          <w:i/>
        </w:rPr>
      </w:pPr>
      <w:r>
        <w:rPr>
          <w:b/>
          <w:i/>
        </w:rPr>
        <w:t>Solution</w:t>
      </w:r>
    </w:p>
    <w:p>
      <w:pPr>
        <w:pStyle w:val="style157"/>
        <w:rPr>
          <w:i/>
        </w:rPr>
      </w:pPr>
      <w:r>
        <w:rPr>
          <w:i/>
        </w:rPr>
        <w:t>moles = molarity x volume (in dm</w:t>
      </w:r>
      <w:r>
        <w:rPr>
          <w:i/>
          <w:vertAlign w:val="superscript"/>
        </w:rPr>
        <w:t>3</w:t>
      </w:r>
      <w:r>
        <w:rPr>
          <w:i/>
        </w:rPr>
        <w:t xml:space="preserve"> = cm</w:t>
      </w:r>
      <w:r>
        <w:rPr>
          <w:i/>
          <w:vertAlign w:val="superscript"/>
        </w:rPr>
        <w:t>3</w:t>
      </w:r>
      <w:r>
        <w:rPr>
          <w:i/>
        </w:rPr>
        <w:t>/100</w:t>
      </w:r>
      <w:r>
        <w:rPr>
          <w:i/>
        </w:rPr>
        <w:t>0</w:t>
      </w:r>
      <w:r>
        <w:rPr>
          <w:i/>
        </w:rPr>
        <w:t>)</w:t>
      </w:r>
    </w:p>
    <w:p>
      <w:pPr>
        <w:pStyle w:val="style157"/>
        <w:rPr>
          <w:i/>
        </w:rPr>
      </w:pPr>
    </w:p>
    <w:p>
      <w:pPr>
        <w:pStyle w:val="style157"/>
        <w:rPr>
          <w:i/>
        </w:rPr>
      </w:pPr>
      <w:r>
        <w:rPr>
          <w:bCs/>
          <w:i/>
        </w:rPr>
        <w:t>moles HCl</w:t>
      </w:r>
      <w:r>
        <w:rPr>
          <w:i/>
        </w:rPr>
        <w:t xml:space="preserve"> = 0.200 x (15.0/1000) = 0.003 mol</w:t>
      </w:r>
    </w:p>
    <w:p>
      <w:pPr>
        <w:pStyle w:val="style157"/>
        <w:rPr>
          <w:i/>
          <w:color w:val="00b050"/>
        </w:rPr>
      </w:pPr>
      <w:r>
        <w:rPr>
          <w:i/>
        </w:rPr>
        <w:t>NaOH</w:t>
      </w:r>
      <w:r>
        <w:rPr>
          <w:i/>
          <w:vertAlign w:val="subscript"/>
        </w:rPr>
        <w:t>(aq)</w:t>
      </w:r>
      <w:r>
        <w:rPr>
          <w:i/>
        </w:rPr>
        <w:t xml:space="preserve"> + HCl</w:t>
      </w:r>
      <w:r>
        <w:rPr>
          <w:i/>
          <w:vertAlign w:val="subscript"/>
        </w:rPr>
        <w:t>(aq)</w:t>
      </w:r>
      <w:r>
        <w:rPr>
          <w:i/>
        </w:rPr>
        <w:t xml:space="preserve"> ==&gt; NaCl</w:t>
      </w:r>
      <w:r>
        <w:rPr>
          <w:i/>
          <w:vertAlign w:val="subscript"/>
        </w:rPr>
        <w:t>(aq)</w:t>
      </w:r>
      <w:r>
        <w:rPr>
          <w:i/>
        </w:rPr>
        <w:t xml:space="preserve"> + H</w:t>
      </w:r>
      <w:r>
        <w:rPr>
          <w:i/>
          <w:vertAlign w:val="subscript"/>
        </w:rPr>
        <w:t>2</w:t>
      </w:r>
      <w:r>
        <w:rPr>
          <w:i/>
        </w:rPr>
        <w:t>O</w:t>
      </w:r>
      <w:r>
        <w:rPr>
          <w:i/>
          <w:vertAlign w:val="subscript"/>
        </w:rPr>
        <w:t>(l)</w:t>
      </w:r>
    </w:p>
    <w:p>
      <w:pPr>
        <w:pStyle w:val="style157"/>
        <w:rPr>
          <w:i/>
        </w:rPr>
      </w:pPr>
      <w:r>
        <w:rPr>
          <w:i/>
          <w:color w:val="ff0066"/>
        </w:rPr>
        <w:t xml:space="preserve">   11 </w:t>
      </w:r>
    </w:p>
    <w:p>
      <w:pPr>
        <w:pStyle w:val="style157"/>
        <w:rPr>
          <w:i/>
        </w:rPr>
      </w:pPr>
      <w:r>
        <w:rPr>
          <w:bCs/>
          <w:i/>
        </w:rPr>
        <w:t>moles HCl</w:t>
      </w:r>
      <w:r>
        <w:rPr>
          <w:i/>
        </w:rPr>
        <w:t xml:space="preserve"> = moles NaOH (1 : 1 in equation), so there is 0.003 mol NaOH in 25.0 cm</w:t>
      </w:r>
      <w:r>
        <w:rPr>
          <w:i/>
          <w:vertAlign w:val="superscript"/>
        </w:rPr>
        <w:t>3</w:t>
      </w:r>
      <w:r>
        <w:rPr>
          <w:bCs/>
          <w:i/>
        </w:rPr>
        <w:t>scaling up to 1000 cm</w:t>
      </w:r>
      <w:r>
        <w:rPr>
          <w:bCs/>
          <w:i/>
          <w:vertAlign w:val="superscript"/>
        </w:rPr>
        <w:t>3</w:t>
      </w:r>
      <w:r>
        <w:rPr>
          <w:i/>
        </w:rPr>
        <w:t>(1 dm</w:t>
      </w:r>
      <w:r>
        <w:rPr>
          <w:i/>
          <w:vertAlign w:val="superscript"/>
        </w:rPr>
        <w:t>3</w:t>
      </w:r>
      <w:r>
        <w:rPr>
          <w:i/>
        </w:rPr>
        <w:t xml:space="preserve">), there are </w:t>
      </w:r>
      <w:r>
        <w:rPr>
          <w:i/>
        </w:rPr>
        <w:t>0.003 x (1000/25.0) = 0.12 mol NaOH in 1 dm</w:t>
      </w:r>
      <w:r>
        <w:rPr>
          <w:i/>
          <w:vertAlign w:val="superscript"/>
        </w:rPr>
        <w:t>3</w:t>
      </w:r>
      <w:r>
        <w:rPr>
          <w:i/>
        </w:rPr>
        <w:t>.</w:t>
      </w:r>
    </w:p>
    <w:p>
      <w:pPr>
        <w:pStyle w:val="style157"/>
        <w:rPr>
          <w:i/>
        </w:rPr>
      </w:pPr>
    </w:p>
    <w:p>
      <w:pPr>
        <w:pStyle w:val="style157"/>
        <w:rPr>
          <w:i/>
        </w:rPr>
      </w:pPr>
      <w:r>
        <w:rPr>
          <w:i/>
        </w:rPr>
        <w:t>OR</w:t>
      </w:r>
    </w:p>
    <w:p>
      <w:pPr>
        <w:pStyle w:val="style157"/>
        <w:rPr>
          <w:i/>
        </w:rPr>
      </w:pPr>
      <w:r>
        <w:rPr>
          <w:i/>
        </w:rPr>
        <w:t>To convert  cm</w:t>
      </w:r>
      <w:r>
        <w:rPr>
          <w:i/>
          <w:vertAlign w:val="superscript"/>
        </w:rPr>
        <w:t>3</w:t>
      </w:r>
      <w:r>
        <w:rPr>
          <w:i/>
        </w:rPr>
        <w:t xml:space="preserve"> to  dm</w:t>
      </w:r>
      <w:r>
        <w:rPr>
          <w:i/>
          <w:vertAlign w:val="superscript"/>
        </w:rPr>
        <w:t>3</w:t>
      </w:r>
      <w:r>
        <w:rPr>
          <w:i/>
        </w:rPr>
        <w:t>, we divide the given volume by 1000 cm</w:t>
      </w:r>
      <w:r>
        <w:rPr>
          <w:i/>
          <w:vertAlign w:val="superscript"/>
        </w:rPr>
        <w:t>3</w:t>
      </w:r>
      <w:r>
        <w:rPr>
          <w:i/>
        </w:rPr>
        <w:t xml:space="preserve"> (25/1000 = 0.025 dm</w:t>
      </w:r>
      <w:r>
        <w:rPr>
          <w:i/>
          <w:vertAlign w:val="superscript"/>
        </w:rPr>
        <w:t>3</w:t>
      </w:r>
      <w:r>
        <w:rPr>
          <w:i/>
        </w:rPr>
        <w:t>)</w:t>
      </w:r>
    </w:p>
    <w:p>
      <w:pPr>
        <w:pStyle w:val="style157"/>
        <w:rPr>
          <w:i/>
        </w:rPr>
      </w:pPr>
      <w:r>
        <w:rPr>
          <w:i/>
        </w:rPr>
        <w:t>Molarity(mol/dm</w:t>
      </w:r>
      <w:r>
        <w:rPr>
          <w:i/>
          <w:vertAlign w:val="superscript"/>
        </w:rPr>
        <w:t>3</w:t>
      </w:r>
      <w:r>
        <w:rPr>
          <w:i/>
        </w:rPr>
        <w:t>) = 0.003/0.025 = 0.12 mol/dm</w:t>
      </w:r>
      <w:r>
        <w:rPr>
          <w:i/>
          <w:vertAlign w:val="superscript"/>
        </w:rPr>
        <w:t>3</w:t>
      </w:r>
    </w:p>
    <w:p>
      <w:pPr>
        <w:pStyle w:val="style157"/>
        <w:rPr>
          <w:i/>
        </w:rPr>
      </w:pPr>
    </w:p>
    <w:p>
      <w:pPr>
        <w:pStyle w:val="style157"/>
        <w:rPr>
          <w:i/>
        </w:rPr>
      </w:pPr>
      <w:r>
        <w:rPr>
          <w:i/>
        </w:rPr>
        <w:t>molarity of NaOH is 0.120 mol dm</w:t>
      </w:r>
      <w:r>
        <w:rPr>
          <w:i/>
          <w:vertAlign w:val="superscript"/>
        </w:rPr>
        <w:t>-3</w:t>
      </w:r>
      <w:r>
        <w:rPr>
          <w:i/>
        </w:rPr>
        <w:t>  (or 0.12M)</w:t>
      </w:r>
    </w:p>
    <w:p>
      <w:pPr>
        <w:pStyle w:val="style157"/>
        <w:rPr>
          <w:i/>
        </w:rPr>
      </w:pPr>
      <w:r>
        <w:rPr>
          <w:i/>
        </w:rPr>
        <w:t xml:space="preserve">since </w:t>
      </w:r>
      <w:r>
        <w:rPr>
          <w:bCs/>
          <w:i/>
        </w:rPr>
        <w:t>mass = moles x formula mass</w:t>
      </w:r>
      <w:r>
        <w:rPr>
          <w:i/>
        </w:rPr>
        <w:t>and M</w:t>
      </w:r>
      <w:r>
        <w:rPr>
          <w:i/>
          <w:vertAlign w:val="subscript"/>
        </w:rPr>
        <w:t>r</w:t>
      </w:r>
      <w:r>
        <w:rPr>
          <w:i/>
        </w:rPr>
        <w:t>(NaOH) = 23 + 16 + 1 = 40</w:t>
      </w:r>
    </w:p>
    <w:p>
      <w:pPr>
        <w:pStyle w:val="style157"/>
        <w:rPr>
          <w:i/>
        </w:rPr>
      </w:pPr>
      <w:r>
        <w:rPr>
          <w:bCs/>
          <w:i/>
        </w:rPr>
        <w:t>concentration in g/dm</w:t>
      </w:r>
      <w:r>
        <w:rPr>
          <w:bCs/>
          <w:i/>
          <w:vertAlign w:val="superscript"/>
        </w:rPr>
        <w:t>3</w:t>
      </w:r>
      <w:r>
        <w:rPr>
          <w:i/>
        </w:rPr>
        <w:t xml:space="preserve"> = molarity x formula mass</w:t>
      </w:r>
    </w:p>
    <w:p>
      <w:pPr>
        <w:pStyle w:val="style157"/>
        <w:rPr>
          <w:i/>
        </w:rPr>
      </w:pPr>
      <w:r>
        <w:rPr>
          <w:i/>
        </w:rPr>
        <w:t>concentration in g/dm</w:t>
      </w:r>
      <w:r>
        <w:rPr>
          <w:i/>
          <w:vertAlign w:val="superscript"/>
        </w:rPr>
        <w:t>3</w:t>
      </w:r>
      <w:r>
        <w:rPr>
          <w:i/>
        </w:rPr>
        <w:t xml:space="preserve"> is 0.12 x 40 = </w:t>
      </w:r>
      <w:r>
        <w:rPr>
          <w:b/>
          <w:i/>
          <w:color w:val="009900"/>
          <w:u w:val="single"/>
        </w:rPr>
        <w:t>4.80 g/dm</w:t>
      </w:r>
      <w:r>
        <w:rPr>
          <w:b/>
          <w:i/>
          <w:color w:val="009900"/>
          <w:vertAlign w:val="superscript"/>
        </w:rPr>
        <w:t>3</w:t>
      </w:r>
      <w:r>
        <w:rPr>
          <w:i/>
          <w:color w:val="009900"/>
        </w:rPr>
        <w:t> </w:t>
      </w:r>
    </w:p>
    <w:p>
      <w:pPr>
        <w:pStyle w:val="style157"/>
        <w:rPr>
          <w:i/>
        </w:rPr>
      </w:pPr>
      <w:r>
        <w:rPr>
          <w:i/>
        </w:rPr>
        <w:t xml:space="preserve">  </w:t>
      </w:r>
    </w:p>
    <w:p>
      <w:pPr>
        <w:pStyle w:val="style157"/>
        <w:rPr>
          <w:b/>
          <w:i/>
        </w:rPr>
      </w:pPr>
      <w:r>
        <w:rPr>
          <w:b/>
          <w:i/>
        </w:rPr>
        <w:t xml:space="preserve">Alternatively; </w:t>
      </w:r>
    </w:p>
    <w:p>
      <w:pPr>
        <w:pStyle w:val="style157"/>
        <w:rPr>
          <w:i/>
        </w:rPr>
      </w:pPr>
      <w:r>
        <w:rPr>
          <w:i/>
        </w:rPr>
        <w:t>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rPr>
          <w:i/>
        </w:rPr>
      </w:pPr>
      <w:r>
        <w:rPr>
          <w:i/>
        </w:rPr>
        <w:t xml:space="preserve">  0.2×15.0/C</w:t>
      </w:r>
      <w:r>
        <w:rPr>
          <w:i/>
          <w:vertAlign w:val="subscript"/>
        </w:rPr>
        <w:t>B</w:t>
      </w:r>
      <w:r>
        <w:rPr>
          <w:i/>
        </w:rPr>
        <w:t xml:space="preserve">×25.0 = 1/1   </w:t>
      </w:r>
    </w:p>
    <w:p>
      <w:pPr>
        <w:pStyle w:val="style157"/>
        <w:rPr>
          <w:i/>
        </w:rPr>
      </w:pPr>
      <w:r>
        <w:rPr>
          <w:i/>
        </w:rPr>
        <w:t xml:space="preserve"> N/B:From the balanced equation, the mole ratio of acid to base is 1:1</w:t>
      </w:r>
    </w:p>
    <w:p>
      <w:pPr>
        <w:pStyle w:val="style157"/>
        <w:rPr>
          <w:i/>
        </w:rPr>
      </w:pPr>
      <w:r>
        <w:rPr>
          <w:i/>
        </w:rPr>
        <w:t xml:space="preserve">  3=25C</w:t>
      </w:r>
      <w:r>
        <w:rPr>
          <w:i/>
          <w:vertAlign w:val="subscript"/>
        </w:rPr>
        <w:t>B</w:t>
      </w:r>
    </w:p>
    <w:p>
      <w:pPr>
        <w:pStyle w:val="style157"/>
        <w:rPr>
          <w:i/>
        </w:rPr>
      </w:pPr>
      <w:r>
        <w:rPr>
          <w:i/>
        </w:rPr>
        <w:t xml:space="preserve">  C</w:t>
      </w:r>
      <w:r>
        <w:rPr>
          <w:i/>
          <w:vertAlign w:val="subscript"/>
        </w:rPr>
        <w:t>B</w:t>
      </w:r>
      <w:r>
        <w:rPr>
          <w:i/>
        </w:rPr>
        <w:t>=3/25</w:t>
      </w:r>
    </w:p>
    <w:p>
      <w:pPr>
        <w:pStyle w:val="style157"/>
        <w:rPr>
          <w:i/>
        </w:rPr>
      </w:pPr>
      <w:r>
        <w:rPr>
          <w:i/>
        </w:rPr>
        <w:t xml:space="preserve">  C</w:t>
      </w:r>
      <w:r>
        <w:rPr>
          <w:i/>
          <w:vertAlign w:val="subscript"/>
        </w:rPr>
        <w:t>B</w:t>
      </w:r>
      <w:r>
        <w:rPr>
          <w:i/>
        </w:rPr>
        <w:t>=0.12 mol/dm</w:t>
      </w:r>
      <w:r>
        <w:rPr>
          <w:i/>
          <w:vertAlign w:val="superscript"/>
        </w:rPr>
        <w:t>3</w:t>
      </w:r>
      <w:r>
        <w:rPr>
          <w:i/>
        </w:rPr>
        <w:t xml:space="preserve"> (molar concentration) but concentration in g/dm</w:t>
      </w:r>
      <w:r>
        <w:rPr>
          <w:i/>
          <w:vertAlign w:val="superscript"/>
        </w:rPr>
        <w:t>3</w:t>
      </w:r>
      <w:r>
        <w:rPr>
          <w:i/>
        </w:rPr>
        <w:t xml:space="preserve"> means to calculate mass concentration. </w:t>
      </w:r>
    </w:p>
    <w:p>
      <w:pPr>
        <w:pStyle w:val="style157"/>
        <w:rPr>
          <w:i/>
        </w:rPr>
      </w:pPr>
      <w:r>
        <w:rPr>
          <w:i/>
        </w:rPr>
        <w:t xml:space="preserve">Therefore, </w:t>
      </w:r>
      <w:r>
        <w:rPr>
          <w:i/>
          <w:color w:val="ff0066"/>
        </w:rPr>
        <w:t>mass concentration(g/dm</w:t>
      </w:r>
      <w:r>
        <w:rPr>
          <w:i/>
          <w:color w:val="ff0066"/>
          <w:vertAlign w:val="superscript"/>
        </w:rPr>
        <w:t>3</w:t>
      </w:r>
      <w:r>
        <w:rPr>
          <w:i/>
          <w:color w:val="ff0066"/>
        </w:rPr>
        <w:t>) = molar concentration(mol/dm</w:t>
      </w:r>
      <w:r>
        <w:rPr>
          <w:i/>
          <w:color w:val="ff0066"/>
          <w:vertAlign w:val="superscript"/>
        </w:rPr>
        <w:t>3</w:t>
      </w:r>
      <w:r>
        <w:rPr>
          <w:i/>
          <w:color w:val="ff0066"/>
        </w:rPr>
        <w:t>) x molar mass(g/mol)</w:t>
      </w:r>
      <w:r>
        <w:rPr>
          <w:i/>
        </w:rPr>
        <w:t>. The molar mass of NaOH =23+16+1=40g/mol. Hence, mass concentration=0.12 x 40 =</w:t>
      </w:r>
      <w:r>
        <w:rPr>
          <w:b/>
          <w:i/>
          <w:color w:val="00b050"/>
          <w:u w:val="thick"/>
        </w:rPr>
        <w:t>4.8g/dm</w:t>
      </w:r>
      <w:r>
        <w:rPr>
          <w:b/>
          <w:i/>
          <w:color w:val="00b050"/>
          <w:u w:val="thick"/>
          <w:vertAlign w:val="superscript"/>
        </w:rPr>
        <w:t>3</w:t>
      </w:r>
      <w:r>
        <w:rPr>
          <w:i/>
        </w:rPr>
        <w:t>.</w:t>
      </w:r>
    </w:p>
    <w:p>
      <w:pPr>
        <w:pStyle w:val="style157"/>
        <w:rPr>
          <w:i/>
        </w:rPr>
      </w:pPr>
    </w:p>
    <w:p>
      <w:pPr>
        <w:pStyle w:val="style157"/>
        <w:rPr>
          <w:b/>
          <w:i/>
        </w:rPr>
      </w:pPr>
      <w:r>
        <w:rPr>
          <w:b/>
          <w:i/>
        </w:rPr>
        <w:t>Titration calculation</w:t>
      </w:r>
    </w:p>
    <w:p>
      <w:pPr>
        <w:pStyle w:val="style157"/>
        <w:rPr>
          <w:i/>
        </w:rPr>
      </w:pPr>
      <w:r>
        <w:rPr>
          <w:i/>
        </w:rPr>
        <w:t>Given the equation: 2KOH</w:t>
      </w:r>
      <w:r>
        <w:rPr>
          <w:i/>
          <w:vertAlign w:val="subscript"/>
        </w:rPr>
        <w:t>(aq)</w:t>
      </w:r>
      <w:r>
        <w:rPr>
          <w:i/>
        </w:rPr>
        <w:t xml:space="preserve"> + H</w:t>
      </w:r>
      <w:r>
        <w:rPr>
          <w:i/>
          <w:vertAlign w:val="subscript"/>
        </w:rPr>
        <w:t>2</w:t>
      </w:r>
      <w:r>
        <w:rPr>
          <w:i/>
        </w:rPr>
        <w:t>SO</w:t>
      </w:r>
      <w:r>
        <w:rPr>
          <w:i/>
          <w:vertAlign w:val="subscript"/>
        </w:rPr>
        <w:t>4(aq)</w:t>
      </w:r>
      <w:r>
        <w:rPr>
          <w:i/>
        </w:rPr>
        <w:t xml:space="preserve"> ==&gt; K</w:t>
      </w:r>
      <w:r>
        <w:rPr>
          <w:i/>
          <w:vertAlign w:val="subscript"/>
        </w:rPr>
        <w:t>2</w:t>
      </w:r>
      <w:r>
        <w:rPr>
          <w:i/>
        </w:rPr>
        <w:t>SO</w:t>
      </w:r>
      <w:r>
        <w:rPr>
          <w:i/>
          <w:vertAlign w:val="subscript"/>
        </w:rPr>
        <w:t>4(aq)</w:t>
      </w:r>
      <w:r>
        <w:rPr>
          <w:i/>
        </w:rPr>
        <w:t xml:space="preserve"> + 2H</w:t>
      </w:r>
      <w:r>
        <w:rPr>
          <w:i/>
          <w:vertAlign w:val="subscript"/>
        </w:rPr>
        <w:t>2</w:t>
      </w:r>
      <w:r>
        <w:rPr>
          <w:i/>
        </w:rPr>
        <w:t>O</w:t>
      </w:r>
      <w:r>
        <w:rPr>
          <w:i/>
          <w:vertAlign w:val="subscript"/>
        </w:rPr>
        <w:t>(l)</w:t>
      </w:r>
    </w:p>
    <w:p>
      <w:pPr>
        <w:pStyle w:val="style157"/>
        <w:rPr>
          <w:i/>
        </w:rPr>
      </w:pPr>
      <w:r>
        <w:rPr>
          <w:i/>
        </w:rPr>
        <w:t>20.0 cm</w:t>
      </w:r>
      <w:r>
        <w:rPr>
          <w:i/>
          <w:vertAlign w:val="superscript"/>
        </w:rPr>
        <w:t>3</w:t>
      </w:r>
      <w:r>
        <w:rPr>
          <w:i/>
        </w:rPr>
        <w:t xml:space="preserve"> of a sulphuric acid solution was titrated with a standardised solution of 0.0500 mol/dm</w:t>
      </w:r>
      <w:r>
        <w:rPr>
          <w:i/>
          <w:vertAlign w:val="superscript"/>
        </w:rPr>
        <w:t>3</w:t>
      </w:r>
      <w:r>
        <w:rPr>
          <w:i/>
        </w:rPr>
        <w:t xml:space="preserve"> (0.05M) potassium hydroxide.</w:t>
      </w:r>
    </w:p>
    <w:p>
      <w:pPr>
        <w:pStyle w:val="style157"/>
        <w:rPr>
          <w:i/>
        </w:rPr>
      </w:pPr>
      <w:r>
        <w:rPr>
          <w:i/>
        </w:rPr>
        <w:t>Using phenolphthalein indicator for the titration, the acid required 36.0 cm</w:t>
      </w:r>
      <w:r>
        <w:rPr>
          <w:i/>
          <w:vertAlign w:val="superscript"/>
        </w:rPr>
        <w:t>3</w:t>
      </w:r>
      <w:r>
        <w:rPr>
          <w:i/>
        </w:rPr>
        <w:t xml:space="preserve"> of the alkali KOH for neutralization, what was the concentration of the acid in g/dm</w:t>
      </w:r>
      <w:r>
        <w:rPr>
          <w:i/>
          <w:vertAlign w:val="superscript"/>
        </w:rPr>
        <w:t>3</w:t>
      </w:r>
      <w:r>
        <w:rPr>
          <w:i/>
        </w:rPr>
        <w:t xml:space="preserve">?  </w:t>
      </w:r>
    </w:p>
    <w:p>
      <w:pPr>
        <w:pStyle w:val="style157"/>
        <w:rPr>
          <w:i/>
        </w:rPr>
      </w:pPr>
    </w:p>
    <w:p>
      <w:pPr>
        <w:pStyle w:val="style157"/>
        <w:rPr>
          <w:b/>
          <w:i/>
        </w:rPr>
      </w:pPr>
      <w:r>
        <w:rPr>
          <w:b/>
          <w:i/>
        </w:rPr>
        <w:t>Solution</w:t>
      </w:r>
    </w:p>
    <w:p>
      <w:pPr>
        <w:pStyle w:val="style157"/>
        <w:rPr>
          <w:i/>
        </w:rPr>
      </w:pPr>
      <w:r>
        <w:rPr>
          <w:i/>
        </w:rPr>
        <w:t>moles = molarity x volume (in dm</w:t>
      </w:r>
      <w:r>
        <w:rPr>
          <w:i/>
          <w:vertAlign w:val="superscript"/>
        </w:rPr>
        <w:t>3</w:t>
      </w:r>
      <w:r>
        <w:rPr>
          <w:i/>
        </w:rPr>
        <w:t xml:space="preserve"> = cm</w:t>
      </w:r>
      <w:r>
        <w:rPr>
          <w:i/>
          <w:vertAlign w:val="superscript"/>
        </w:rPr>
        <w:t>3</w:t>
      </w:r>
      <w:r>
        <w:rPr>
          <w:i/>
        </w:rPr>
        <w:t>/100)</w:t>
      </w:r>
    </w:p>
    <w:p>
      <w:pPr>
        <w:pStyle w:val="style157"/>
        <w:rPr>
          <w:i/>
        </w:rPr>
      </w:pPr>
    </w:p>
    <w:p>
      <w:pPr>
        <w:pStyle w:val="style157"/>
        <w:rPr>
          <w:i/>
        </w:rPr>
      </w:pPr>
      <w:r>
        <w:rPr>
          <w:bCs/>
          <w:i/>
        </w:rPr>
        <w:t>mol KOH</w:t>
      </w:r>
      <w:r>
        <w:rPr>
          <w:i/>
        </w:rPr>
        <w:t xml:space="preserve"> = 0.0500 x (36.0/1000) = 0.0018 mol</w:t>
      </w:r>
    </w:p>
    <w:p>
      <w:pPr>
        <w:pStyle w:val="style157"/>
        <w:rPr>
          <w:i/>
          <w:color w:val="00b050"/>
        </w:rPr>
      </w:pPr>
      <w:r>
        <w:rPr>
          <w:i/>
        </w:rPr>
        <w:t>2KOH</w:t>
      </w:r>
      <w:r>
        <w:rPr>
          <w:i/>
          <w:vertAlign w:val="subscript"/>
        </w:rPr>
        <w:t>(aq)</w:t>
      </w:r>
      <w:r>
        <w:rPr>
          <w:i/>
        </w:rPr>
        <w:t xml:space="preserve"> + H</w:t>
      </w:r>
      <w:r>
        <w:rPr>
          <w:i/>
          <w:vertAlign w:val="subscript"/>
        </w:rPr>
        <w:t>2</w:t>
      </w:r>
      <w:r>
        <w:rPr>
          <w:i/>
        </w:rPr>
        <w:t>SO</w:t>
      </w:r>
      <w:r>
        <w:rPr>
          <w:i/>
          <w:vertAlign w:val="subscript"/>
        </w:rPr>
        <w:t>4(aq)</w:t>
      </w:r>
      <w:r>
        <w:rPr>
          <w:i/>
        </w:rPr>
        <w:t xml:space="preserve"> ==&gt; K</w:t>
      </w:r>
      <w:r>
        <w:rPr>
          <w:i/>
          <w:vertAlign w:val="subscript"/>
        </w:rPr>
        <w:t>2</w:t>
      </w:r>
      <w:r>
        <w:rPr>
          <w:i/>
        </w:rPr>
        <w:t>SO</w:t>
      </w:r>
      <w:r>
        <w:rPr>
          <w:i/>
          <w:vertAlign w:val="subscript"/>
        </w:rPr>
        <w:t>4(aq)</w:t>
      </w:r>
      <w:r>
        <w:rPr>
          <w:i/>
        </w:rPr>
        <w:t xml:space="preserve"> + 2H</w:t>
      </w:r>
      <w:r>
        <w:rPr>
          <w:i/>
          <w:vertAlign w:val="subscript"/>
        </w:rPr>
        <w:t>2</w:t>
      </w:r>
      <w:r>
        <w:rPr>
          <w:i/>
        </w:rPr>
        <w:t>O</w:t>
      </w:r>
      <w:r>
        <w:rPr>
          <w:i/>
          <w:vertAlign w:val="subscript"/>
        </w:rPr>
        <w:t>(l)</w:t>
      </w:r>
    </w:p>
    <w:p>
      <w:pPr>
        <w:pStyle w:val="style157"/>
        <w:rPr>
          <w:i/>
        </w:rPr>
      </w:pPr>
      <w:r>
        <w:rPr>
          <w:i/>
        </w:rPr>
        <w:t>2                    1</w:t>
      </w:r>
    </w:p>
    <w:p>
      <w:pPr>
        <w:pStyle w:val="style157"/>
        <w:rPr>
          <w:i/>
        </w:rPr>
      </w:pPr>
      <w:r>
        <w:rPr>
          <w:bCs/>
          <w:i/>
        </w:rPr>
        <w:t>mol H</w:t>
      </w:r>
      <w:r>
        <w:rPr>
          <w:bCs/>
          <w:i/>
          <w:vertAlign w:val="subscript"/>
        </w:rPr>
        <w:t>2</w:t>
      </w:r>
      <w:r>
        <w:rPr>
          <w:bCs/>
          <w:i/>
        </w:rPr>
        <w:t>SO</w:t>
      </w:r>
      <w:r>
        <w:rPr>
          <w:bCs/>
          <w:i/>
          <w:vertAlign w:val="subscript"/>
        </w:rPr>
        <w:t>4</w:t>
      </w:r>
      <w:r>
        <w:rPr>
          <w:bCs/>
          <w:i/>
        </w:rPr>
        <w:t xml:space="preserve"> = mol KOH / 2</w:t>
      </w:r>
      <w:r>
        <w:rPr>
          <w:i/>
        </w:rPr>
        <w:t xml:space="preserve"> (because of 2 : 1 ratio in equation above)</w:t>
      </w:r>
    </w:p>
    <w:p>
      <w:pPr>
        <w:pStyle w:val="style157"/>
        <w:rPr>
          <w:i/>
        </w:rPr>
      </w:pPr>
      <w:r>
        <w:rPr>
          <w:bCs/>
          <w:i/>
        </w:rPr>
        <w:t>mol H</w:t>
      </w:r>
      <w:r>
        <w:rPr>
          <w:bCs/>
          <w:i/>
          <w:vertAlign w:val="subscript"/>
        </w:rPr>
        <w:t>2</w:t>
      </w:r>
      <w:r>
        <w:rPr>
          <w:bCs/>
          <w:i/>
        </w:rPr>
        <w:t>SO</w:t>
      </w:r>
      <w:r>
        <w:rPr>
          <w:bCs/>
          <w:i/>
          <w:vertAlign w:val="subscript"/>
        </w:rPr>
        <w:t>4</w:t>
      </w:r>
      <w:r>
        <w:rPr>
          <w:i/>
        </w:rPr>
        <w:t>= 0.0018/2 = 0.0009 (in 20.0 cm</w:t>
      </w:r>
      <w:r>
        <w:rPr>
          <w:i/>
          <w:vertAlign w:val="superscript"/>
        </w:rPr>
        <w:t>3</w:t>
      </w:r>
      <w:r>
        <w:rPr>
          <w:i/>
        </w:rPr>
        <w:t>)</w:t>
      </w:r>
    </w:p>
    <w:p>
      <w:pPr>
        <w:pStyle w:val="style157"/>
        <w:rPr>
          <w:i/>
        </w:rPr>
      </w:pPr>
      <w:r>
        <w:rPr>
          <w:bCs/>
          <w:i/>
        </w:rPr>
        <w:t>scaling up to 1000 cm</w:t>
      </w:r>
      <w:r>
        <w:rPr>
          <w:bCs/>
          <w:i/>
          <w:vertAlign w:val="superscript"/>
        </w:rPr>
        <w:t>3</w:t>
      </w:r>
      <w:r>
        <w:rPr>
          <w:i/>
        </w:rPr>
        <w:t>of solution = 0.0009 x (1000/20.0) = 0.0450 mol</w:t>
      </w:r>
    </w:p>
    <w:p>
      <w:pPr>
        <w:pStyle w:val="style157"/>
        <w:rPr>
          <w:i/>
        </w:rPr>
      </w:pPr>
      <w:r>
        <w:rPr>
          <w:i/>
        </w:rPr>
        <w:t>mol H</w:t>
      </w:r>
      <w:r>
        <w:rPr>
          <w:i/>
          <w:vertAlign w:val="subscript"/>
        </w:rPr>
        <w:t>2</w:t>
      </w:r>
      <w:r>
        <w:rPr>
          <w:i/>
        </w:rPr>
        <w:t>SO</w:t>
      </w:r>
      <w:r>
        <w:rPr>
          <w:i/>
          <w:vertAlign w:val="subscript"/>
        </w:rPr>
        <w:t>4</w:t>
      </w:r>
      <w:r>
        <w:rPr>
          <w:i/>
        </w:rPr>
        <w:t xml:space="preserve"> in 1 dm</w:t>
      </w:r>
      <w:r>
        <w:rPr>
          <w:i/>
          <w:vertAlign w:val="superscript"/>
        </w:rPr>
        <w:t>3</w:t>
      </w:r>
      <w:r>
        <w:rPr>
          <w:i/>
        </w:rPr>
        <w:t xml:space="preserve"> = 0.0450</w:t>
      </w:r>
    </w:p>
    <w:p>
      <w:pPr>
        <w:pStyle w:val="style157"/>
        <w:rPr>
          <w:i/>
        </w:rPr>
      </w:pPr>
      <w:r>
        <w:rPr>
          <w:i/>
        </w:rPr>
        <w:t>so molarity of H</w:t>
      </w:r>
      <w:r>
        <w:rPr>
          <w:i/>
          <w:vertAlign w:val="subscript"/>
        </w:rPr>
        <w:t>2</w:t>
      </w:r>
      <w:r>
        <w:rPr>
          <w:i/>
        </w:rPr>
        <w:t>SO</w:t>
      </w:r>
      <w:r>
        <w:rPr>
          <w:i/>
          <w:vertAlign w:val="subscript"/>
        </w:rPr>
        <w:t>4</w:t>
      </w:r>
      <w:r>
        <w:rPr>
          <w:i/>
        </w:rPr>
        <w:t xml:space="preserve"> = </w:t>
      </w:r>
      <w:r>
        <w:rPr>
          <w:i/>
          <w:u w:val="single"/>
        </w:rPr>
        <w:t>0.0450 mol dm</w:t>
      </w:r>
      <w:r>
        <w:rPr>
          <w:i/>
          <w:vertAlign w:val="superscript"/>
        </w:rPr>
        <w:t>-3</w:t>
      </w:r>
      <w:r>
        <w:rPr>
          <w:i/>
        </w:rPr>
        <w:t xml:space="preserve"> (0.045M)</w:t>
      </w:r>
    </w:p>
    <w:p>
      <w:pPr>
        <w:pStyle w:val="style157"/>
        <w:rPr>
          <w:i/>
        </w:rPr>
      </w:pPr>
      <w:r>
        <w:rPr>
          <w:i/>
        </w:rPr>
        <w:t>since mass = moles x formula mass</w:t>
      </w:r>
    </w:p>
    <w:p>
      <w:pPr>
        <w:pStyle w:val="style157"/>
        <w:rPr>
          <w:i/>
        </w:rPr>
      </w:pPr>
      <w:r>
        <w:rPr>
          <w:i/>
        </w:rPr>
        <w:t xml:space="preserve">and </w:t>
      </w:r>
      <w:r>
        <w:rPr>
          <w:bCs/>
          <w:i/>
        </w:rPr>
        <w:t>M</w:t>
      </w:r>
      <w:r>
        <w:rPr>
          <w:bCs/>
          <w:i/>
          <w:vertAlign w:val="subscript"/>
        </w:rPr>
        <w:t>r</w:t>
      </w:r>
      <w:r>
        <w:rPr>
          <w:bCs/>
          <w:i/>
        </w:rPr>
        <w:t>(H</w:t>
      </w:r>
      <w:r>
        <w:rPr>
          <w:bCs/>
          <w:i/>
          <w:vertAlign w:val="subscript"/>
        </w:rPr>
        <w:t>2</w:t>
      </w:r>
      <w:r>
        <w:rPr>
          <w:bCs/>
          <w:i/>
        </w:rPr>
        <w:t>SO</w:t>
      </w:r>
      <w:r>
        <w:rPr>
          <w:bCs/>
          <w:i/>
          <w:vertAlign w:val="subscript"/>
        </w:rPr>
        <w:t>4</w:t>
      </w:r>
      <w:r>
        <w:rPr>
          <w:bCs/>
          <w:i/>
        </w:rPr>
        <w:t>)</w:t>
      </w:r>
      <w:r>
        <w:rPr>
          <w:i/>
        </w:rPr>
        <w:t xml:space="preserve"> = 2 + 32 + (4x16) = </w:t>
      </w:r>
      <w:r>
        <w:rPr>
          <w:bCs/>
          <w:i/>
        </w:rPr>
        <w:t>98</w:t>
      </w:r>
    </w:p>
    <w:p>
      <w:pPr>
        <w:pStyle w:val="style157"/>
        <w:rPr>
          <w:i/>
        </w:rPr>
      </w:pPr>
      <w:r>
        <w:rPr>
          <w:i/>
        </w:rPr>
        <w:t>concentration in g/dm</w:t>
      </w:r>
      <w:r>
        <w:rPr>
          <w:i/>
          <w:vertAlign w:val="superscript"/>
        </w:rPr>
        <w:t>3</w:t>
      </w:r>
      <w:r>
        <w:rPr>
          <w:i/>
        </w:rPr>
        <w:t xml:space="preserve"> is 0.045 x 98 = </w:t>
      </w:r>
      <w:r>
        <w:rPr>
          <w:b/>
          <w:i/>
          <w:color w:val="00b050"/>
          <w:u w:val="single"/>
        </w:rPr>
        <w:t>4.41 g/dm</w:t>
      </w:r>
      <w:r>
        <w:rPr>
          <w:b/>
          <w:i/>
          <w:color w:val="00b050"/>
          <w:vertAlign w:val="superscript"/>
        </w:rPr>
        <w:t>3</w:t>
      </w:r>
      <w:r>
        <w:rPr>
          <w:i/>
          <w:color w:val="00b050"/>
        </w:rPr>
        <w:t> </w:t>
      </w:r>
    </w:p>
    <w:p>
      <w:pPr>
        <w:pStyle w:val="style157"/>
        <w:rPr>
          <w:i/>
        </w:rPr>
      </w:pPr>
    </w:p>
    <w:p>
      <w:pPr>
        <w:pStyle w:val="style157"/>
        <w:rPr>
          <w:i/>
        </w:rPr>
      </w:pPr>
    </w:p>
    <w:p>
      <w:pPr>
        <w:pStyle w:val="style157"/>
        <w:rPr>
          <w:b/>
          <w:i/>
        </w:rPr>
      </w:pPr>
      <w:r>
        <w:rPr>
          <w:b/>
          <w:i/>
        </w:rPr>
        <w:t>Alternatively;</w:t>
      </w:r>
    </w:p>
    <w:p>
      <w:pPr>
        <w:pStyle w:val="style157"/>
        <w:rPr>
          <w:bCs/>
          <w:i/>
        </w:rPr>
      </w:pPr>
      <w:r>
        <w:rPr>
          <w:i/>
        </w:rPr>
        <w:t xml:space="preserve"> 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rPr>
          <w:i/>
        </w:rPr>
      </w:pPr>
      <w:r>
        <w:rPr>
          <w:i/>
        </w:rPr>
        <w:t>C</w:t>
      </w:r>
      <w:r>
        <w:rPr>
          <w:i/>
          <w:vertAlign w:val="subscript"/>
        </w:rPr>
        <w:t>A</w:t>
      </w:r>
      <w:r>
        <w:rPr>
          <w:i/>
        </w:rPr>
        <w:t xml:space="preserve"> x 20.0/0.05 x 36.0 = 1/2  </w:t>
      </w:r>
    </w:p>
    <w:p>
      <w:pPr>
        <w:pStyle w:val="style157"/>
        <w:rPr>
          <w:i/>
        </w:rPr>
      </w:pPr>
      <w:r>
        <w:rPr>
          <w:i/>
        </w:rPr>
        <w:t>N/B: From the balanced equation, the mole ratio of acid to base is 1:2</w:t>
      </w:r>
    </w:p>
    <w:p>
      <w:pPr>
        <w:pStyle w:val="style157"/>
        <w:rPr>
          <w:i/>
        </w:rPr>
      </w:pPr>
      <w:r>
        <w:rPr>
          <w:bCs/>
          <w:i/>
        </w:rPr>
        <w:t xml:space="preserve">  40</w:t>
      </w:r>
      <w:r>
        <w:rPr>
          <w:i/>
        </w:rPr>
        <w:t>C</w:t>
      </w:r>
      <w:r>
        <w:rPr>
          <w:i/>
          <w:vertAlign w:val="subscript"/>
        </w:rPr>
        <w:t>A</w:t>
      </w:r>
      <w:r>
        <w:rPr>
          <w:i/>
        </w:rPr>
        <w:t xml:space="preserve"> = 0.05 x36.0 </w:t>
      </w:r>
    </w:p>
    <w:p>
      <w:pPr>
        <w:pStyle w:val="style157"/>
        <w:rPr>
          <w:i/>
        </w:rPr>
      </w:pPr>
      <w:r>
        <w:rPr>
          <w:i/>
        </w:rPr>
        <w:t xml:space="preserve">    C</w:t>
      </w:r>
      <w:r>
        <w:rPr>
          <w:i/>
          <w:vertAlign w:val="subscript"/>
        </w:rPr>
        <w:t xml:space="preserve">A </w:t>
      </w:r>
      <w:r>
        <w:rPr>
          <w:i/>
        </w:rPr>
        <w:t>= 1.8/40 == 0.0450 mol/dm</w:t>
      </w:r>
      <w:r>
        <w:rPr>
          <w:i/>
          <w:vertAlign w:val="superscript"/>
        </w:rPr>
        <w:t>3</w:t>
      </w:r>
      <w:r>
        <w:rPr>
          <w:i/>
        </w:rPr>
        <w:t>(molar concentration) but concentration in g/dm</w:t>
      </w:r>
      <w:r>
        <w:rPr>
          <w:i/>
          <w:vertAlign w:val="superscript"/>
        </w:rPr>
        <w:t>3</w:t>
      </w:r>
      <w:r>
        <w:rPr>
          <w:i/>
        </w:rPr>
        <w:t xml:space="preserve"> means to calculate mass concentration. </w:t>
      </w:r>
    </w:p>
    <w:p>
      <w:pPr>
        <w:pStyle w:val="style157"/>
        <w:rPr>
          <w:i/>
          <w:u w:val="single"/>
        </w:rPr>
      </w:pPr>
      <w:r>
        <w:rPr>
          <w:i/>
        </w:rPr>
        <w:t xml:space="preserve">Therefore, </w:t>
      </w:r>
      <w:r>
        <w:rPr>
          <w:i/>
          <w:color w:val="ff0066"/>
        </w:rPr>
        <w:t>mass concentration(g/dm</w:t>
      </w:r>
      <w:r>
        <w:rPr>
          <w:i/>
          <w:color w:val="ff0066"/>
          <w:vertAlign w:val="superscript"/>
        </w:rPr>
        <w:t>3</w:t>
      </w:r>
      <w:r>
        <w:rPr>
          <w:i/>
          <w:color w:val="ff0066"/>
        </w:rPr>
        <w:t>) = molar concentration(mol/dm</w:t>
      </w:r>
      <w:r>
        <w:rPr>
          <w:i/>
          <w:color w:val="ff0066"/>
          <w:vertAlign w:val="superscript"/>
        </w:rPr>
        <w:t>3</w:t>
      </w:r>
      <w:r>
        <w:rPr>
          <w:i/>
          <w:color w:val="ff0066"/>
        </w:rPr>
        <w:t xml:space="preserve">) x molar mass(g/mol). </w:t>
      </w:r>
      <w:r>
        <w:rPr>
          <w:i/>
        </w:rPr>
        <w:t>The molar mass of H</w:t>
      </w:r>
      <w:r>
        <w:rPr>
          <w:i/>
          <w:vertAlign w:val="subscript"/>
        </w:rPr>
        <w:t>2</w:t>
      </w:r>
      <w:r>
        <w:rPr>
          <w:i/>
        </w:rPr>
        <w:t>SO</w:t>
      </w:r>
      <w:r>
        <w:rPr>
          <w:i/>
          <w:vertAlign w:val="subscript"/>
        </w:rPr>
        <w:t>4</w:t>
      </w:r>
      <w:r>
        <w:rPr>
          <w:i/>
        </w:rPr>
        <w:t xml:space="preserve"> = 1x2+32+16x4 = 98g/mol. Hence, mass concentration = 0.0450x98 =</w:t>
      </w:r>
      <w:r>
        <w:rPr>
          <w:b/>
          <w:i/>
          <w:color w:val="00b050"/>
          <w:u w:val="single"/>
        </w:rPr>
        <w:t>4.41g/dm</w:t>
      </w:r>
      <w:r>
        <w:rPr>
          <w:b/>
          <w:i/>
          <w:color w:val="00b050"/>
          <w:u w:val="single"/>
          <w:vertAlign w:val="superscript"/>
        </w:rPr>
        <w:t>3</w:t>
      </w:r>
    </w:p>
    <w:p>
      <w:pPr>
        <w:pStyle w:val="style157"/>
        <w:rPr>
          <w:i/>
        </w:rPr>
      </w:pPr>
    </w:p>
    <w:p>
      <w:pPr>
        <w:pStyle w:val="style157"/>
        <w:rPr>
          <w:i/>
        </w:rPr>
      </w:pPr>
    </w:p>
    <w:p>
      <w:pPr>
        <w:pStyle w:val="style157"/>
        <w:rPr>
          <w:b/>
          <w:i/>
        </w:rPr>
      </w:pPr>
      <w:r>
        <w:rPr>
          <w:b/>
          <w:i/>
        </w:rPr>
        <w:t>Titration Calculation</w:t>
      </w:r>
    </w:p>
    <w:p>
      <w:pPr>
        <w:pStyle w:val="style157"/>
        <w:rPr>
          <w:i/>
        </w:rPr>
      </w:pPr>
      <w:r>
        <w:rPr>
          <w:i/>
        </w:rPr>
        <w:t>Given the equation: NaOH</w:t>
      </w:r>
      <w:r>
        <w:rPr>
          <w:i/>
          <w:vertAlign w:val="subscript"/>
        </w:rPr>
        <w:t>(aq)</w:t>
      </w:r>
      <w:r>
        <w:rPr>
          <w:i/>
        </w:rPr>
        <w:t xml:space="preserve"> + HCl</w:t>
      </w:r>
      <w:r>
        <w:rPr>
          <w:i/>
          <w:vertAlign w:val="subscript"/>
        </w:rPr>
        <w:t>(aq)</w:t>
      </w:r>
      <w:r>
        <w:rPr>
          <w:i/>
        </w:rPr>
        <w:t xml:space="preserve"> ==&gt; NaCl</w:t>
      </w:r>
      <w:r>
        <w:rPr>
          <w:i/>
          <w:vertAlign w:val="subscript"/>
        </w:rPr>
        <w:t>(aq)</w:t>
      </w:r>
      <w:r>
        <w:rPr>
          <w:i/>
        </w:rPr>
        <w:t xml:space="preserve"> + H</w:t>
      </w:r>
      <w:r>
        <w:rPr>
          <w:i/>
          <w:vertAlign w:val="subscript"/>
        </w:rPr>
        <w:t>2</w:t>
      </w:r>
      <w:r>
        <w:rPr>
          <w:i/>
        </w:rPr>
        <w:t>O</w:t>
      </w:r>
      <w:r>
        <w:rPr>
          <w:i/>
          <w:vertAlign w:val="subscript"/>
        </w:rPr>
        <w:t>(l)</w:t>
      </w:r>
    </w:p>
    <w:p>
      <w:pPr>
        <w:pStyle w:val="style157"/>
        <w:rPr>
          <w:i/>
        </w:rPr>
      </w:pPr>
      <w:r>
        <w:rPr>
          <w:bCs/>
          <w:i/>
        </w:rPr>
        <w:t>25.00 cm</w:t>
      </w:r>
      <w:r>
        <w:rPr>
          <w:bCs/>
          <w:i/>
          <w:vertAlign w:val="superscript"/>
        </w:rPr>
        <w:t>3</w:t>
      </w:r>
      <w:r>
        <w:rPr>
          <w:i/>
        </w:rPr>
        <w:t xml:space="preserve"> portions of a dilute hydrochloric acid solution were titrated with a standard solution of sodium hydroxide of concentration 0.250 mol/dm</w:t>
      </w:r>
      <w:r>
        <w:rPr>
          <w:i/>
          <w:vertAlign w:val="superscript"/>
        </w:rPr>
        <w:t>3</w:t>
      </w:r>
      <w:r>
        <w:rPr>
          <w:i/>
        </w:rPr>
        <w:t xml:space="preserve"> (mol dm</w:t>
      </w:r>
      <w:r>
        <w:rPr>
          <w:i/>
          <w:vertAlign w:val="superscript"/>
        </w:rPr>
        <w:t>-3</w:t>
      </w:r>
      <w:r>
        <w:rPr>
          <w:i/>
        </w:rPr>
        <w:t xml:space="preserve">). Using phenolphthalein </w:t>
      </w:r>
      <w:r>
        <w:rPr>
          <w:i/>
        </w:rPr>
        <w:t>indicator for the titration, it was found that the average titration was 18.50 cm</w:t>
      </w:r>
      <w:r>
        <w:rPr>
          <w:i/>
          <w:vertAlign w:val="superscript"/>
        </w:rPr>
        <w:t>3</w:t>
      </w:r>
      <w:r>
        <w:rPr>
          <w:i/>
        </w:rPr>
        <w:t xml:space="preserve"> of sodium hydroxide, calculate (i) the molarity of the hydrochloric acid and (ii) its concentration in g/dm</w:t>
      </w:r>
      <w:r>
        <w:rPr>
          <w:i/>
          <w:vertAlign w:val="superscript"/>
        </w:rPr>
        <w:t>3</w:t>
      </w:r>
      <w:r>
        <w:rPr>
          <w:i/>
        </w:rPr>
        <w:t>.</w:t>
      </w:r>
    </w:p>
    <w:p>
      <w:pPr>
        <w:pStyle w:val="style157"/>
        <w:rPr>
          <w:i/>
        </w:rPr>
      </w:pPr>
    </w:p>
    <w:p>
      <w:pPr>
        <w:pStyle w:val="style157"/>
        <w:rPr>
          <w:b/>
          <w:i/>
        </w:rPr>
      </w:pPr>
      <w:r>
        <w:rPr>
          <w:b/>
          <w:i/>
        </w:rPr>
        <w:t>Solution</w:t>
      </w:r>
    </w:p>
    <w:p>
      <w:pPr>
        <w:pStyle w:val="style157"/>
        <w:rPr>
          <w:i/>
        </w:rPr>
      </w:pPr>
      <w:r>
        <w:rPr>
          <w:i/>
        </w:rPr>
        <w:t>moles NaOH = molarity NaOH x volume of NaOH (in dm</w:t>
      </w:r>
      <w:r>
        <w:rPr>
          <w:i/>
          <w:vertAlign w:val="superscript"/>
        </w:rPr>
        <w:t>3</w:t>
      </w:r>
      <w:r>
        <w:rPr>
          <w:i/>
        </w:rPr>
        <w:t xml:space="preserve"> = cm</w:t>
      </w:r>
      <w:r>
        <w:rPr>
          <w:i/>
          <w:vertAlign w:val="superscript"/>
        </w:rPr>
        <w:t>3</w:t>
      </w:r>
      <w:r>
        <w:rPr>
          <w:i/>
        </w:rPr>
        <w:t>/100)</w:t>
      </w:r>
    </w:p>
    <w:p>
      <w:pPr>
        <w:pStyle w:val="style157"/>
        <w:rPr>
          <w:i/>
        </w:rPr>
      </w:pPr>
      <w:r>
        <w:rPr>
          <w:i/>
        </w:rPr>
        <w:t>moles NaOH = 0.250 x (18.5 / 1000) = 0.004625</w:t>
      </w:r>
    </w:p>
    <w:p>
      <w:pPr>
        <w:pStyle w:val="style157"/>
        <w:rPr>
          <w:i/>
        </w:rPr>
      </w:pPr>
      <w:r>
        <w:rPr>
          <w:i/>
        </w:rPr>
        <w:t>In the equation, 1 mole of HCl reacts with 1 mole of HCl, therefore in the titration reaction: moles HCl = moles NaOH.</w:t>
      </w:r>
    </w:p>
    <w:p>
      <w:pPr>
        <w:pStyle w:val="style157"/>
        <w:rPr>
          <w:i/>
        </w:rPr>
      </w:pPr>
      <w:r>
        <w:rPr>
          <w:i/>
        </w:rPr>
        <w:t>Therefore there were 0.004625 moles HCl in 25.00 cm</w:t>
      </w:r>
      <w:r>
        <w:rPr>
          <w:i/>
          <w:vertAlign w:val="superscript"/>
        </w:rPr>
        <w:t>3</w:t>
      </w:r>
      <w:r>
        <w:rPr>
          <w:i/>
        </w:rPr>
        <w:t>.</w:t>
      </w:r>
    </w:p>
    <w:p>
      <w:pPr>
        <w:pStyle w:val="style157"/>
        <w:rPr>
          <w:i/>
        </w:rPr>
      </w:pPr>
      <w:r>
        <w:rPr>
          <w:i/>
        </w:rPr>
        <w:t>molarity = moles / volume in dm</w:t>
      </w:r>
      <w:r>
        <w:rPr>
          <w:i/>
          <w:vertAlign w:val="superscript"/>
        </w:rPr>
        <w:t>3</w:t>
      </w:r>
      <w:r>
        <w:rPr>
          <w:i/>
        </w:rPr>
        <w:t>     (1 dm</w:t>
      </w:r>
      <w:r>
        <w:rPr>
          <w:i/>
          <w:vertAlign w:val="superscript"/>
        </w:rPr>
        <w:t>3</w:t>
      </w:r>
      <w:r>
        <w:rPr>
          <w:i/>
        </w:rPr>
        <w:t xml:space="preserve"> = 1000 cm</w:t>
      </w:r>
      <w:r>
        <w:rPr>
          <w:i/>
          <w:vertAlign w:val="superscript"/>
        </w:rPr>
        <w:t>3</w:t>
      </w:r>
      <w:r>
        <w:rPr>
          <w:i/>
        </w:rPr>
        <w:t>)</w:t>
      </w:r>
    </w:p>
    <w:p>
      <w:pPr>
        <w:pStyle w:val="style157"/>
        <w:rPr>
          <w:i/>
        </w:rPr>
      </w:pPr>
      <w:r>
        <w:rPr>
          <w:i/>
        </w:rPr>
        <w:t xml:space="preserve">(i) </w:t>
      </w:r>
      <w:r>
        <w:rPr>
          <w:bCs/>
          <w:i/>
        </w:rPr>
        <w:t>molarity HCl</w:t>
      </w:r>
      <w:r>
        <w:rPr>
          <w:i/>
        </w:rPr>
        <w:t xml:space="preserve"> = 0.004625 / (25.00/1000) = 0.004625/0.025 = </w:t>
      </w:r>
      <w:r>
        <w:rPr>
          <w:bCs/>
          <w:i/>
          <w:u w:val="single"/>
        </w:rPr>
        <w:t>0.185 mol/dm</w:t>
      </w:r>
      <w:r>
        <w:rPr>
          <w:bCs/>
          <w:i/>
          <w:vertAlign w:val="superscript"/>
        </w:rPr>
        <w:t>3</w:t>
      </w:r>
    </w:p>
    <w:p>
      <w:pPr>
        <w:pStyle w:val="style157"/>
        <w:rPr>
          <w:i/>
        </w:rPr>
      </w:pPr>
      <w:r>
        <w:rPr>
          <w:i/>
        </w:rPr>
        <w:t xml:space="preserve">(ii) </w:t>
      </w:r>
      <w:r>
        <w:rPr>
          <w:bCs/>
          <w:i/>
        </w:rPr>
        <w:t>concentration =</w:t>
      </w:r>
      <w:r>
        <w:rPr>
          <w:i/>
        </w:rPr>
        <w:t xml:space="preserve"> molarity x formula mass</w:t>
      </w:r>
    </w:p>
    <w:p>
      <w:pPr>
        <w:pStyle w:val="style157"/>
        <w:rPr>
          <w:i/>
        </w:rPr>
      </w:pPr>
      <w:r>
        <w:rPr>
          <w:i/>
        </w:rPr>
        <w:t>formula mass HCl = 1 + 35.5 = 36.5</w:t>
      </w:r>
    </w:p>
    <w:p>
      <w:pPr>
        <w:pStyle w:val="style157"/>
        <w:rPr>
          <w:bCs/>
          <w:i/>
        </w:rPr>
      </w:pPr>
      <w:r>
        <w:rPr>
          <w:i/>
        </w:rPr>
        <w:t xml:space="preserve">= 0.185 x 36.5 = </w:t>
      </w:r>
      <w:r>
        <w:rPr>
          <w:bCs/>
          <w:i/>
          <w:u w:val="single"/>
        </w:rPr>
        <w:t>6.75 g/dm</w:t>
      </w:r>
      <w:r>
        <w:rPr>
          <w:bCs/>
          <w:i/>
          <w:vertAlign w:val="superscript"/>
        </w:rPr>
        <w:t>3</w:t>
      </w:r>
    </w:p>
    <w:p>
      <w:pPr>
        <w:pStyle w:val="style157"/>
        <w:rPr>
          <w:i/>
        </w:rPr>
      </w:pPr>
    </w:p>
    <w:p>
      <w:pPr>
        <w:pStyle w:val="style157"/>
        <w:rPr>
          <w:b/>
          <w:i/>
        </w:rPr>
      </w:pPr>
      <w:r>
        <w:rPr>
          <w:b/>
          <w:i/>
        </w:rPr>
        <w:t xml:space="preserve">Alternatively; </w:t>
      </w:r>
    </w:p>
    <w:p>
      <w:pPr>
        <w:pStyle w:val="style157"/>
        <w:rPr>
          <w:bCs/>
          <w:i/>
        </w:rPr>
      </w:pPr>
      <w:r>
        <w:rPr>
          <w:i/>
        </w:rPr>
        <w:t>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rPr>
          <w:bCs/>
          <w:i/>
        </w:rPr>
      </w:pPr>
      <w:r>
        <w:rPr>
          <w:i/>
        </w:rPr>
        <w:t xml:space="preserve"> (i) C</w:t>
      </w:r>
      <w:r>
        <w:rPr>
          <w:i/>
          <w:vertAlign w:val="subscript"/>
        </w:rPr>
        <w:t>A</w:t>
      </w:r>
      <w:r>
        <w:rPr>
          <w:i/>
        </w:rPr>
        <w:t xml:space="preserve"> x 25/0.25 x 18.5 = 1/  N/B: From the balanced equation, </w:t>
      </w:r>
      <w:r>
        <w:rPr>
          <w:bCs/>
          <w:i/>
        </w:rPr>
        <w:t>the mole ratio of acid to base is 1:1</w:t>
      </w:r>
    </w:p>
    <w:p>
      <w:pPr>
        <w:pStyle w:val="style157"/>
        <w:rPr>
          <w:i/>
        </w:rPr>
      </w:pPr>
      <w:r>
        <w:rPr>
          <w:bCs/>
          <w:i/>
        </w:rPr>
        <w:t xml:space="preserve">  25</w:t>
      </w:r>
      <w:r>
        <w:rPr>
          <w:i/>
        </w:rPr>
        <w:t>C</w:t>
      </w:r>
      <w:r>
        <w:rPr>
          <w:i/>
          <w:vertAlign w:val="subscript"/>
        </w:rPr>
        <w:t>A</w:t>
      </w:r>
      <w:r>
        <w:rPr>
          <w:i/>
        </w:rPr>
        <w:t xml:space="preserve"> = 0.25 x18.5 </w:t>
      </w:r>
    </w:p>
    <w:p>
      <w:pPr>
        <w:pStyle w:val="style157"/>
        <w:rPr>
          <w:i/>
        </w:rPr>
      </w:pPr>
      <w:r>
        <w:rPr>
          <w:i/>
        </w:rPr>
        <w:t xml:space="preserve">  25C</w:t>
      </w:r>
      <w:r>
        <w:rPr>
          <w:i/>
          <w:vertAlign w:val="subscript"/>
        </w:rPr>
        <w:t>A</w:t>
      </w:r>
      <w:r>
        <w:rPr>
          <w:i/>
        </w:rPr>
        <w:t xml:space="preserve"> = 4.625</w:t>
      </w:r>
    </w:p>
    <w:p>
      <w:pPr>
        <w:pStyle w:val="style157"/>
        <w:rPr>
          <w:i/>
        </w:rPr>
      </w:pPr>
      <w:r>
        <w:rPr>
          <w:i/>
        </w:rPr>
        <w:t xml:space="preserve">   C</w:t>
      </w:r>
      <w:r>
        <w:rPr>
          <w:i/>
          <w:vertAlign w:val="subscript"/>
        </w:rPr>
        <w:t>A</w:t>
      </w:r>
      <w:r>
        <w:rPr>
          <w:i/>
        </w:rPr>
        <w:t xml:space="preserve"> = 4.625/25 =0.185 mol/dm</w:t>
      </w:r>
      <w:r>
        <w:rPr>
          <w:i/>
          <w:vertAlign w:val="superscript"/>
        </w:rPr>
        <w:t>3</w:t>
      </w:r>
    </w:p>
    <w:p>
      <w:pPr>
        <w:pStyle w:val="style157"/>
        <w:rPr>
          <w:bCs/>
          <w:i/>
        </w:rPr>
      </w:pPr>
      <w:r>
        <w:rPr>
          <w:i/>
        </w:rPr>
        <w:t xml:space="preserve"> (ii) Its concentration g/dm</w:t>
      </w:r>
      <w:r>
        <w:rPr>
          <w:i/>
          <w:vertAlign w:val="superscript"/>
        </w:rPr>
        <w:t>3</w:t>
      </w:r>
      <w:r>
        <w:rPr>
          <w:i/>
        </w:rPr>
        <w:t xml:space="preserve">(mass concentration) = </w:t>
      </w:r>
      <w:r>
        <w:rPr>
          <w:bCs/>
          <w:i/>
          <w:color w:val="ff0066"/>
        </w:rPr>
        <w:t>molar concentration(mol/dm</w:t>
      </w:r>
      <w:r>
        <w:rPr>
          <w:bCs/>
          <w:i/>
          <w:color w:val="ff0066"/>
          <w:vertAlign w:val="superscript"/>
        </w:rPr>
        <w:t>3</w:t>
      </w:r>
      <w:r>
        <w:rPr>
          <w:bCs/>
          <w:i/>
          <w:color w:val="ff0066"/>
        </w:rPr>
        <w:t>) x molar mass(g/mol).</w:t>
      </w:r>
    </w:p>
    <w:p>
      <w:pPr>
        <w:pStyle w:val="style157"/>
        <w:rPr>
          <w:i/>
        </w:rPr>
      </w:pPr>
      <w:r>
        <w:rPr>
          <w:i/>
        </w:rPr>
        <w:t>The molar mass of HCl =1+35.5 = 36.5g/mol.</w:t>
      </w:r>
    </w:p>
    <w:p>
      <w:pPr>
        <w:pStyle w:val="style157"/>
        <w:rPr>
          <w:i/>
        </w:rPr>
      </w:pPr>
      <w:r>
        <w:rPr>
          <w:i/>
        </w:rPr>
        <w:t xml:space="preserve"> Hence, Its concentration g/dm</w:t>
      </w:r>
      <w:r>
        <w:rPr>
          <w:i/>
          <w:vertAlign w:val="superscript"/>
        </w:rPr>
        <w:t>3</w:t>
      </w:r>
      <w:r>
        <w:rPr>
          <w:i/>
        </w:rPr>
        <w:t xml:space="preserve"> = 0.185x36.5 = </w:t>
      </w:r>
      <w:r>
        <w:rPr>
          <w:b/>
          <w:i/>
          <w:color w:val="00b050"/>
          <w:u w:val="single"/>
        </w:rPr>
        <w:t>6.75g/dm</w:t>
      </w:r>
      <w:r>
        <w:rPr>
          <w:b/>
          <w:i/>
          <w:color w:val="00b050"/>
          <w:u w:val="single"/>
          <w:vertAlign w:val="superscript"/>
        </w:rPr>
        <w:t>3</w:t>
      </w:r>
    </w:p>
    <w:p>
      <w:pPr>
        <w:pStyle w:val="style157"/>
        <w:rPr>
          <w:i/>
        </w:rPr>
      </w:pPr>
    </w:p>
    <w:p>
      <w:pPr>
        <w:pStyle w:val="style157"/>
        <w:rPr>
          <w:b/>
          <w:i/>
        </w:rPr>
      </w:pPr>
      <w:r>
        <w:rPr>
          <w:b/>
          <w:i/>
        </w:rPr>
        <w:t xml:space="preserve">Titration Calculation </w:t>
      </w:r>
    </w:p>
    <w:p>
      <w:pPr>
        <w:pStyle w:val="style157"/>
        <w:rPr>
          <w:i/>
        </w:rPr>
      </w:pPr>
      <w:r>
        <w:rPr>
          <w:i/>
        </w:rPr>
        <w:t>Given the equation: 2NaOH</w:t>
      </w:r>
      <w:r>
        <w:rPr>
          <w:i/>
          <w:vertAlign w:val="subscript"/>
        </w:rPr>
        <w:t>(aq)</w:t>
      </w:r>
      <w:r>
        <w:rPr>
          <w:i/>
        </w:rPr>
        <w:t xml:space="preserve"> + H</w:t>
      </w:r>
      <w:r>
        <w:rPr>
          <w:i/>
          <w:vertAlign w:val="subscript"/>
        </w:rPr>
        <w:t>2</w:t>
      </w:r>
      <w:r>
        <w:rPr>
          <w:i/>
        </w:rPr>
        <w:t>SO</w:t>
      </w:r>
      <w:r>
        <w:rPr>
          <w:i/>
          <w:vertAlign w:val="subscript"/>
        </w:rPr>
        <w:t>4(aq)</w:t>
      </w:r>
      <w:r>
        <w:rPr>
          <w:i/>
        </w:rPr>
        <w:t xml:space="preserve"> ==&gt; Na</w:t>
      </w:r>
      <w:r>
        <w:rPr>
          <w:i/>
          <w:vertAlign w:val="subscript"/>
        </w:rPr>
        <w:t>2</w:t>
      </w:r>
      <w:r>
        <w:rPr>
          <w:i/>
        </w:rPr>
        <w:t>SO</w:t>
      </w:r>
      <w:r>
        <w:rPr>
          <w:i/>
          <w:vertAlign w:val="subscript"/>
        </w:rPr>
        <w:t>4</w:t>
      </w:r>
      <w:r>
        <w:rPr>
          <w:i/>
        </w:rPr>
        <w:t xml:space="preserve"> + 2H</w:t>
      </w:r>
      <w:r>
        <w:rPr>
          <w:i/>
          <w:vertAlign w:val="subscript"/>
        </w:rPr>
        <w:t>2</w:t>
      </w:r>
      <w:r>
        <w:rPr>
          <w:i/>
        </w:rPr>
        <w:t>O</w:t>
      </w:r>
      <w:r>
        <w:rPr>
          <w:i/>
          <w:vertAlign w:val="subscript"/>
        </w:rPr>
        <w:t>(l)</w:t>
      </w:r>
    </w:p>
    <w:p>
      <w:pPr>
        <w:pStyle w:val="style157"/>
        <w:rPr>
          <w:i/>
        </w:rPr>
      </w:pPr>
      <w:r>
        <w:rPr>
          <w:i/>
        </w:rPr>
        <w:t>25.00 cm</w:t>
      </w:r>
      <w:r>
        <w:rPr>
          <w:i/>
          <w:vertAlign w:val="superscript"/>
        </w:rPr>
        <w:t>3</w:t>
      </w:r>
      <w:r>
        <w:rPr>
          <w:i/>
        </w:rPr>
        <w:t xml:space="preserve"> portions of a sodium hydroxide were titrated with a standardised solution of 0.75 mol/dm</w:t>
      </w:r>
      <w:r>
        <w:rPr>
          <w:i/>
          <w:vertAlign w:val="superscript"/>
        </w:rPr>
        <w:t>3</w:t>
      </w:r>
      <w:r>
        <w:rPr>
          <w:i/>
        </w:rPr>
        <w:t xml:space="preserve"> sulphuric acid solution using phenolphthalein indicator. In the appendix this is titration procedure 1.</w:t>
      </w:r>
    </w:p>
    <w:p>
      <w:pPr>
        <w:pStyle w:val="style157"/>
        <w:rPr>
          <w:i/>
          <w:u w:val="single"/>
        </w:rPr>
      </w:pPr>
      <w:r>
        <w:rPr>
          <w:i/>
        </w:rPr>
        <w:t>If the average titration was 17.70 cm</w:t>
      </w:r>
      <w:r>
        <w:rPr>
          <w:i/>
          <w:vertAlign w:val="superscript"/>
        </w:rPr>
        <w:t>3</w:t>
      </w:r>
      <w:r>
        <w:rPr>
          <w:i/>
        </w:rPr>
        <w:t xml:space="preserve"> of sulfuric acid, what is the molar concentration of the sodium hydroxide?</w:t>
      </w:r>
    </w:p>
    <w:p>
      <w:pPr>
        <w:pStyle w:val="style157"/>
        <w:rPr>
          <w:i/>
        </w:rPr>
      </w:pPr>
    </w:p>
    <w:p>
      <w:pPr>
        <w:pStyle w:val="style157"/>
        <w:rPr>
          <w:b/>
          <w:i/>
        </w:rPr>
      </w:pPr>
      <w:r>
        <w:rPr>
          <w:b/>
          <w:i/>
        </w:rPr>
        <w:t>Solution</w:t>
      </w:r>
    </w:p>
    <w:p>
      <w:pPr>
        <w:pStyle w:val="style157"/>
        <w:rPr>
          <w:i/>
        </w:rPr>
      </w:pPr>
      <w:r>
        <w:rPr>
          <w:i/>
        </w:rPr>
        <w:t>moles H</w:t>
      </w:r>
      <w:r>
        <w:rPr>
          <w:i/>
          <w:vertAlign w:val="subscript"/>
        </w:rPr>
        <w:t>2</w:t>
      </w:r>
      <w:r>
        <w:rPr>
          <w:i/>
        </w:rPr>
        <w:t>SO</w:t>
      </w:r>
      <w:r>
        <w:rPr>
          <w:i/>
          <w:vertAlign w:val="subscript"/>
        </w:rPr>
        <w:t>4</w:t>
      </w:r>
      <w:r>
        <w:rPr>
          <w:i/>
        </w:rPr>
        <w:t xml:space="preserve"> in titration = molarity H</w:t>
      </w:r>
      <w:r>
        <w:rPr>
          <w:i/>
          <w:vertAlign w:val="subscript"/>
        </w:rPr>
        <w:t>2</w:t>
      </w:r>
      <w:r>
        <w:rPr>
          <w:i/>
        </w:rPr>
        <w:t>SO</w:t>
      </w:r>
      <w:r>
        <w:rPr>
          <w:i/>
          <w:vertAlign w:val="subscript"/>
        </w:rPr>
        <w:t>4</w:t>
      </w:r>
      <w:r>
        <w:rPr>
          <w:i/>
        </w:rPr>
        <w:t xml:space="preserve"> x volume in dm</w:t>
      </w:r>
      <w:r>
        <w:rPr>
          <w:i/>
          <w:vertAlign w:val="superscript"/>
        </w:rPr>
        <w:t>3</w:t>
      </w:r>
    </w:p>
    <w:p>
      <w:pPr>
        <w:pStyle w:val="style157"/>
        <w:rPr>
          <w:i/>
        </w:rPr>
      </w:pPr>
      <w:r>
        <w:rPr>
          <w:i/>
        </w:rPr>
        <w:t>moles H</w:t>
      </w:r>
      <w:r>
        <w:rPr>
          <w:i/>
          <w:vertAlign w:val="subscript"/>
        </w:rPr>
        <w:t>2</w:t>
      </w:r>
      <w:r>
        <w:rPr>
          <w:i/>
        </w:rPr>
        <w:t>SO</w:t>
      </w:r>
      <w:r>
        <w:rPr>
          <w:i/>
          <w:vertAlign w:val="subscript"/>
        </w:rPr>
        <w:t>4</w:t>
      </w:r>
      <w:r>
        <w:rPr>
          <w:i/>
        </w:rPr>
        <w:t>  = 0.75 x (17.70/1000) = 0.013275 mol</w:t>
      </w:r>
    </w:p>
    <w:p>
      <w:pPr>
        <w:pStyle w:val="style157"/>
        <w:rPr>
          <w:i/>
        </w:rPr>
      </w:pPr>
      <w:r>
        <w:rPr>
          <w:i/>
        </w:rPr>
        <w:t>From the balanced equation, for every mole of H</w:t>
      </w:r>
      <w:r>
        <w:rPr>
          <w:i/>
          <w:vertAlign w:val="subscript"/>
        </w:rPr>
        <w:t>2</w:t>
      </w:r>
      <w:r>
        <w:rPr>
          <w:i/>
        </w:rPr>
        <w:t>SO</w:t>
      </w:r>
      <w:r>
        <w:rPr>
          <w:i/>
          <w:vertAlign w:val="subscript"/>
        </w:rPr>
        <w:t>4</w:t>
      </w:r>
      <w:r>
        <w:rPr>
          <w:i/>
        </w:rPr>
        <w:t>, two moles of NaOH react.</w:t>
      </w:r>
    </w:p>
    <w:p>
      <w:pPr>
        <w:pStyle w:val="style157"/>
        <w:rPr>
          <w:i/>
        </w:rPr>
      </w:pPr>
      <w:r>
        <w:rPr>
          <w:i/>
        </w:rPr>
        <w:t>Therefore moles NaOH = 2 x moles H</w:t>
      </w:r>
      <w:r>
        <w:rPr>
          <w:i/>
          <w:vertAlign w:val="subscript"/>
        </w:rPr>
        <w:t>2</w:t>
      </w:r>
      <w:r>
        <w:rPr>
          <w:i/>
        </w:rPr>
        <w:t>SO</w:t>
      </w:r>
      <w:r>
        <w:rPr>
          <w:i/>
          <w:vertAlign w:val="subscript"/>
        </w:rPr>
        <w:t>4</w:t>
      </w:r>
    </w:p>
    <w:p>
      <w:pPr>
        <w:pStyle w:val="style157"/>
        <w:rPr>
          <w:i/>
        </w:rPr>
      </w:pPr>
      <w:r>
        <w:rPr>
          <w:i/>
        </w:rPr>
        <w:t>moles NaOH = 0.013275 x 2 = 0.02655 mol</w:t>
      </w:r>
    </w:p>
    <w:p>
      <w:pPr>
        <w:pStyle w:val="style157"/>
        <w:rPr>
          <w:i/>
        </w:rPr>
      </w:pPr>
      <w:r>
        <w:rPr>
          <w:i/>
        </w:rPr>
        <w:t>molarity of NaOH = moles NaOH / volume in dm</w:t>
      </w:r>
      <w:r>
        <w:rPr>
          <w:i/>
          <w:vertAlign w:val="superscript"/>
        </w:rPr>
        <w:t>3</w:t>
      </w:r>
    </w:p>
    <w:p>
      <w:pPr>
        <w:pStyle w:val="style157"/>
        <w:rPr>
          <w:i/>
        </w:rPr>
      </w:pPr>
      <w:r>
        <w:rPr>
          <w:i/>
        </w:rPr>
        <w:t xml:space="preserve">molarity NaOH = 0.02655 / (25.00/1000) = </w:t>
      </w:r>
      <w:r>
        <w:rPr>
          <w:i/>
          <w:u w:val="single"/>
        </w:rPr>
        <w:t>1.062 mol/dm</w:t>
      </w:r>
      <w:r>
        <w:rPr>
          <w:i/>
          <w:vertAlign w:val="superscript"/>
        </w:rPr>
        <w:t>3</w:t>
      </w:r>
    </w:p>
    <w:p>
      <w:pPr>
        <w:pStyle w:val="style157"/>
        <w:rPr>
          <w:i/>
        </w:rPr>
      </w:pPr>
    </w:p>
    <w:p>
      <w:pPr>
        <w:pStyle w:val="style157"/>
        <w:rPr>
          <w:b/>
          <w:i/>
        </w:rPr>
      </w:pPr>
      <w:r>
        <w:rPr>
          <w:b/>
          <w:i/>
        </w:rPr>
        <w:t xml:space="preserve">Alternatively; </w:t>
      </w:r>
    </w:p>
    <w:p>
      <w:pPr>
        <w:pStyle w:val="style157"/>
        <w:rPr>
          <w:bCs/>
          <w:i/>
        </w:rPr>
      </w:pPr>
      <w:r>
        <w:rPr>
          <w:i/>
        </w:rPr>
        <w:t>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rPr>
          <w:i/>
        </w:rPr>
      </w:pPr>
      <w:r>
        <w:rPr>
          <w:i/>
        </w:rPr>
        <w:t xml:space="preserve"> 0.75×17.70/C</w:t>
      </w:r>
      <w:r>
        <w:rPr>
          <w:i/>
          <w:vertAlign w:val="subscript"/>
        </w:rPr>
        <w:t>B</w:t>
      </w:r>
      <w:r>
        <w:rPr>
          <w:i/>
        </w:rPr>
        <w:t xml:space="preserve">×25.0 = 1/2    </w:t>
      </w:r>
    </w:p>
    <w:p>
      <w:pPr>
        <w:pStyle w:val="style157"/>
        <w:rPr>
          <w:i/>
        </w:rPr>
      </w:pPr>
      <w:r>
        <w:rPr>
          <w:i/>
        </w:rPr>
        <w:t>N/B: From the balanced equation, the mole ratio of acid to base is 1:2</w:t>
      </w:r>
    </w:p>
    <w:p>
      <w:pPr>
        <w:pStyle w:val="style157"/>
        <w:rPr>
          <w:bCs/>
          <w:i/>
        </w:rPr>
      </w:pPr>
      <w:r>
        <w:rPr>
          <w:i/>
        </w:rPr>
        <w:t xml:space="preserve"> 0.75x17.70x2 = </w:t>
      </w:r>
      <w:r>
        <w:rPr>
          <w:bCs/>
          <w:i/>
        </w:rPr>
        <w:t>C</w:t>
      </w:r>
      <w:r>
        <w:rPr>
          <w:bCs/>
          <w:i/>
          <w:vertAlign w:val="subscript"/>
        </w:rPr>
        <w:t>B</w:t>
      </w:r>
      <w:r>
        <w:rPr>
          <w:bCs/>
          <w:i/>
        </w:rPr>
        <w:t>x25x1</w:t>
      </w:r>
    </w:p>
    <w:p>
      <w:pPr>
        <w:pStyle w:val="style157"/>
        <w:rPr>
          <w:i/>
        </w:rPr>
      </w:pPr>
      <w:r>
        <w:rPr>
          <w:i/>
        </w:rPr>
        <w:t xml:space="preserve"> 26.55 = 25C</w:t>
      </w:r>
      <w:r>
        <w:rPr>
          <w:i/>
          <w:vertAlign w:val="subscript"/>
        </w:rPr>
        <w:t>B</w:t>
      </w:r>
    </w:p>
    <w:p>
      <w:pPr>
        <w:pStyle w:val="style157"/>
        <w:rPr>
          <w:i/>
        </w:rPr>
      </w:pPr>
      <w:r>
        <w:rPr>
          <w:i/>
        </w:rPr>
        <w:t xml:space="preserve"> C</w:t>
      </w:r>
      <w:r>
        <w:rPr>
          <w:i/>
          <w:vertAlign w:val="subscript"/>
        </w:rPr>
        <w:t>B</w:t>
      </w:r>
      <w:r>
        <w:rPr>
          <w:i/>
        </w:rPr>
        <w:t xml:space="preserve"> = 26.55/25 == </w:t>
      </w:r>
      <w:r>
        <w:rPr>
          <w:b/>
          <w:i/>
          <w:color w:val="00b050"/>
          <w:u w:val="single"/>
        </w:rPr>
        <w:t>1.062 mol/dm</w:t>
      </w:r>
      <w:r>
        <w:rPr>
          <w:b/>
          <w:i/>
          <w:color w:val="00b050"/>
          <w:u w:val="single"/>
          <w:vertAlign w:val="superscript"/>
        </w:rPr>
        <w:t>3</w:t>
      </w:r>
    </w:p>
    <w:p>
      <w:pPr>
        <w:pStyle w:val="style157"/>
        <w:rPr>
          <w:i/>
        </w:rPr>
      </w:pPr>
    </w:p>
    <w:p>
      <w:pPr>
        <w:pStyle w:val="style157"/>
        <w:rPr>
          <w:b/>
          <w:i/>
        </w:rPr>
      </w:pPr>
      <w:r>
        <w:rPr>
          <w:b/>
          <w:i/>
        </w:rPr>
        <w:t>Check your progress:</w:t>
      </w:r>
    </w:p>
    <w:p>
      <w:pPr>
        <w:pStyle w:val="style157"/>
        <w:numPr>
          <w:ilvl w:val="0"/>
          <w:numId w:val="54"/>
        </w:numPr>
        <w:rPr>
          <w:i/>
        </w:rPr>
      </w:pPr>
      <w:r>
        <w:rPr>
          <w:i/>
        </w:rPr>
        <w:t xml:space="preserve">Given the equation: </w:t>
      </w:r>
      <w:r>
        <w:rPr>
          <w:bCs/>
          <w:i/>
        </w:rPr>
        <w:t>NH</w:t>
      </w:r>
      <w:r>
        <w:rPr>
          <w:bCs/>
          <w:i/>
          <w:vertAlign w:val="subscript"/>
        </w:rPr>
        <w:t>3</w:t>
      </w:r>
      <w:r>
        <w:rPr>
          <w:bCs/>
          <w:i/>
        </w:rPr>
        <w:t>(aq) + HCl(aq) ==&gt; NH</w:t>
      </w:r>
      <w:r>
        <w:rPr>
          <w:bCs/>
          <w:i/>
          <w:vertAlign w:val="subscript"/>
        </w:rPr>
        <w:t>4</w:t>
      </w:r>
      <w:r>
        <w:rPr>
          <w:bCs/>
          <w:i/>
        </w:rPr>
        <w:t>Cl(aq)</w:t>
      </w:r>
      <w:r>
        <w:rPr>
          <w:i/>
        </w:rPr>
        <w:t xml:space="preserve"> 5.00 cm</w:t>
      </w:r>
      <w:r>
        <w:rPr>
          <w:i/>
          <w:vertAlign w:val="superscript"/>
        </w:rPr>
        <w:t>3</w:t>
      </w:r>
      <w:r>
        <w:rPr>
          <w:i/>
        </w:rPr>
        <w:t xml:space="preserve"> portions of household ammonia were titrated with a standard hydrochloric acid solution of 1.00 mol/dm</w:t>
      </w:r>
      <w:r>
        <w:rPr>
          <w:i/>
          <w:vertAlign w:val="superscript"/>
        </w:rPr>
        <w:t>3</w:t>
      </w:r>
      <w:r>
        <w:rPr>
          <w:i/>
        </w:rPr>
        <w:t>. If the average titration, using methyl orange indicator, was 22.5 cm</w:t>
      </w:r>
      <w:r>
        <w:rPr>
          <w:i/>
          <w:vertAlign w:val="superscript"/>
        </w:rPr>
        <w:t>3</w:t>
      </w:r>
      <w:r>
        <w:rPr>
          <w:i/>
        </w:rPr>
        <w:t xml:space="preserve"> of hydrochloric acid, calculate (i) the molarity of the ammonia solution, and its concentration in (ii) g/dm</w:t>
      </w:r>
      <w:r>
        <w:rPr>
          <w:i/>
          <w:vertAlign w:val="superscript"/>
        </w:rPr>
        <w:t>3</w:t>
      </w:r>
      <w:r>
        <w:rPr>
          <w:i/>
        </w:rPr>
        <w:t xml:space="preserve"> and (iii) g/cm</w:t>
      </w:r>
      <w:r>
        <w:rPr>
          <w:i/>
          <w:vertAlign w:val="superscript"/>
        </w:rPr>
        <w:t>3</w:t>
      </w:r>
      <w:r>
        <w:rPr>
          <w:i/>
        </w:rPr>
        <w:t>.</w:t>
      </w:r>
    </w:p>
    <w:p>
      <w:pPr>
        <w:pStyle w:val="style157"/>
        <w:rPr>
          <w:i/>
        </w:rPr>
      </w:pPr>
      <w:r>
        <w:rPr>
          <w:b/>
          <w:i/>
        </w:rPr>
        <w:t>Ans.</w:t>
      </w:r>
      <w:r>
        <w:rPr>
          <w:i/>
        </w:rPr>
        <w:t>= 0.0765 g/cm</w:t>
      </w:r>
      <w:r>
        <w:rPr>
          <w:i/>
          <w:vertAlign w:val="superscript"/>
        </w:rPr>
        <w:t>3</w:t>
      </w:r>
    </w:p>
    <w:p>
      <w:pPr>
        <w:pStyle w:val="style157"/>
        <w:rPr>
          <w:i/>
        </w:rPr>
      </w:pPr>
    </w:p>
    <w:p>
      <w:pPr>
        <w:pStyle w:val="style157"/>
        <w:rPr>
          <w:b/>
          <w:i/>
        </w:rPr>
      </w:pPr>
      <w:r>
        <w:rPr>
          <w:b/>
          <w:i/>
        </w:rPr>
        <w:t xml:space="preserve">Titration Calculation: </w:t>
      </w:r>
    </w:p>
    <w:p>
      <w:pPr>
        <w:pStyle w:val="style157"/>
        <w:rPr>
          <w:i/>
        </w:rPr>
      </w:pPr>
      <w:r>
        <w:rPr>
          <w:i/>
        </w:rPr>
        <w:t xml:space="preserve">Given the equation: </w:t>
      </w:r>
      <w:r>
        <w:rPr>
          <w:bCs/>
          <w:i/>
        </w:rPr>
        <w:t>CH</w:t>
      </w:r>
      <w:r>
        <w:rPr>
          <w:bCs/>
          <w:i/>
          <w:vertAlign w:val="subscript"/>
        </w:rPr>
        <w:t>3</w:t>
      </w:r>
      <w:r>
        <w:rPr>
          <w:bCs/>
          <w:i/>
        </w:rPr>
        <w:t>COOH(aq) + NaOH(aq) ==&gt; CH</w:t>
      </w:r>
      <w:r>
        <w:rPr>
          <w:bCs/>
          <w:i/>
          <w:vertAlign w:val="subscript"/>
        </w:rPr>
        <w:t>3</w:t>
      </w:r>
      <w:r>
        <w:rPr>
          <w:bCs/>
          <w:i/>
        </w:rPr>
        <w:t>COONa(aq) + H</w:t>
      </w:r>
      <w:r>
        <w:rPr>
          <w:bCs/>
          <w:i/>
          <w:vertAlign w:val="subscript"/>
        </w:rPr>
        <w:t>2</w:t>
      </w:r>
      <w:r>
        <w:rPr>
          <w:bCs/>
          <w:i/>
        </w:rPr>
        <w:t>O(l)</w:t>
      </w:r>
      <w:r>
        <w:rPr>
          <w:i/>
        </w:rPr>
        <w:t xml:space="preserve"> 25.00 cm</w:t>
      </w:r>
      <w:r>
        <w:rPr>
          <w:i/>
          <w:vertAlign w:val="superscript"/>
        </w:rPr>
        <w:t>3</w:t>
      </w:r>
      <w:r>
        <w:rPr>
          <w:i/>
        </w:rPr>
        <w:t xml:space="preserve"> portions of vinegar (ethanoic acid, CH</w:t>
      </w:r>
      <w:r>
        <w:rPr>
          <w:i/>
          <w:vertAlign w:val="subscript"/>
        </w:rPr>
        <w:t>3</w:t>
      </w:r>
      <w:r>
        <w:rPr>
          <w:i/>
        </w:rPr>
        <w:t>COOH, 'acetic acid') from a local supermarket were pipetted into a conical flask and titrated with a standardised solution of sodium hydroxide, of concentration 0.2000 mol/dm</w:t>
      </w:r>
      <w:r>
        <w:rPr>
          <w:i/>
          <w:vertAlign w:val="superscript"/>
        </w:rPr>
        <w:t>3</w:t>
      </w:r>
      <w:r>
        <w:rPr>
          <w:i/>
        </w:rPr>
        <w:t xml:space="preserve"> using phenolphthalein indicator.</w:t>
      </w:r>
    </w:p>
    <w:p>
      <w:pPr>
        <w:pStyle w:val="style157"/>
        <w:numPr>
          <w:ilvl w:val="0"/>
          <w:numId w:val="56"/>
        </w:numPr>
        <w:rPr>
          <w:i/>
        </w:rPr>
      </w:pPr>
      <w:r>
        <w:rPr>
          <w:i/>
        </w:rPr>
        <w:t>If the average titration value was 14.70 cm</w:t>
      </w:r>
      <w:r>
        <w:rPr>
          <w:i/>
          <w:vertAlign w:val="superscript"/>
        </w:rPr>
        <w:t>3</w:t>
      </w:r>
      <w:r>
        <w:rPr>
          <w:i/>
        </w:rPr>
        <w:t xml:space="preserve"> of the sodium hydroxide solution, what is the molarity of the ethanoic acid in the vinegar?</w:t>
      </w:r>
    </w:p>
    <w:p>
      <w:pPr>
        <w:pStyle w:val="style157"/>
        <w:numPr>
          <w:ilvl w:val="0"/>
          <w:numId w:val="56"/>
        </w:numPr>
        <w:rPr>
          <w:i/>
        </w:rPr>
      </w:pPr>
      <w:r>
        <w:rPr>
          <w:i/>
        </w:rPr>
        <w:t>(ii) If a bottle of vinegar from the super-market contained 250 cm</w:t>
      </w:r>
      <w:r>
        <w:rPr>
          <w:i/>
          <w:vertAlign w:val="superscript"/>
        </w:rPr>
        <w:t>3</w:t>
      </w:r>
      <w:r>
        <w:rPr>
          <w:i/>
        </w:rPr>
        <w:t xml:space="preserve"> of liquid, how many grams of ethanoic acid are in the solution?</w:t>
      </w:r>
    </w:p>
    <w:p>
      <w:pPr>
        <w:pStyle w:val="style157"/>
        <w:rPr>
          <w:i/>
        </w:rPr>
      </w:pPr>
    </w:p>
    <w:p>
      <w:pPr>
        <w:pStyle w:val="style157"/>
        <w:rPr>
          <w:i/>
        </w:rPr>
      </w:pPr>
    </w:p>
    <w:p>
      <w:pPr>
        <w:pStyle w:val="style157"/>
        <w:rPr>
          <w:b/>
          <w:i/>
        </w:rPr>
      </w:pPr>
      <w:r>
        <w:rPr>
          <w:b/>
          <w:i/>
        </w:rPr>
        <w:t>Solution</w:t>
      </w:r>
    </w:p>
    <w:p>
      <w:pPr>
        <w:pStyle w:val="style157"/>
        <w:rPr>
          <w:i/>
        </w:rPr>
      </w:pPr>
      <w:r>
        <w:rPr>
          <w:i/>
        </w:rPr>
        <w:t>moles NaOH in titration = molarity x volume in dm</w:t>
      </w:r>
      <w:r>
        <w:rPr>
          <w:i/>
          <w:vertAlign w:val="superscript"/>
        </w:rPr>
        <w:t>3</w:t>
      </w:r>
    </w:p>
    <w:p>
      <w:pPr>
        <w:pStyle w:val="style157"/>
        <w:rPr>
          <w:i/>
        </w:rPr>
      </w:pPr>
      <w:r>
        <w:rPr>
          <w:i/>
        </w:rPr>
        <w:t>mole NaOH = 0.200 x (14.70/1000) = 0.00294 moles</w:t>
      </w:r>
    </w:p>
    <w:p>
      <w:pPr>
        <w:pStyle w:val="style157"/>
        <w:rPr>
          <w:i/>
        </w:rPr>
      </w:pPr>
      <w:r>
        <w:rPr>
          <w:i/>
        </w:rPr>
        <w:t>from the equation moles NaOH = moles CH</w:t>
      </w:r>
      <w:r>
        <w:rPr>
          <w:i/>
          <w:vertAlign w:val="subscript"/>
        </w:rPr>
        <w:t>3</w:t>
      </w:r>
      <w:r>
        <w:rPr>
          <w:i/>
        </w:rPr>
        <w:t>COOH = 0.00294</w:t>
      </w:r>
    </w:p>
    <w:p>
      <w:pPr>
        <w:pStyle w:val="style157"/>
        <w:rPr>
          <w:i/>
        </w:rPr>
      </w:pPr>
      <w:r>
        <w:rPr>
          <w:i/>
        </w:rPr>
        <w:t>molarity CH</w:t>
      </w:r>
      <w:r>
        <w:rPr>
          <w:i/>
          <w:vertAlign w:val="subscript"/>
        </w:rPr>
        <w:t>3</w:t>
      </w:r>
      <w:r>
        <w:rPr>
          <w:i/>
        </w:rPr>
        <w:t>COOH = mol CH</w:t>
      </w:r>
      <w:r>
        <w:rPr>
          <w:i/>
          <w:vertAlign w:val="subscript"/>
        </w:rPr>
        <w:t>3</w:t>
      </w:r>
      <w:r>
        <w:rPr>
          <w:i/>
        </w:rPr>
        <w:t>COOH/volume CH</w:t>
      </w:r>
      <w:r>
        <w:rPr>
          <w:i/>
          <w:vertAlign w:val="subscript"/>
        </w:rPr>
        <w:t>3</w:t>
      </w:r>
      <w:r>
        <w:rPr>
          <w:i/>
        </w:rPr>
        <w:t>COOH in dm3</w:t>
      </w:r>
    </w:p>
    <w:p>
      <w:pPr>
        <w:pStyle w:val="style157"/>
        <w:rPr>
          <w:i/>
        </w:rPr>
      </w:pPr>
      <w:r>
        <w:rPr>
          <w:i/>
        </w:rPr>
        <w:t>molarity CH</w:t>
      </w:r>
      <w:r>
        <w:rPr>
          <w:i/>
          <w:vertAlign w:val="subscript"/>
        </w:rPr>
        <w:t>3</w:t>
      </w:r>
      <w:r>
        <w:rPr>
          <w:i/>
        </w:rPr>
        <w:t xml:space="preserve">COOH = 0.00294 / (25.00/1000) =  </w:t>
      </w:r>
      <w:r>
        <w:rPr>
          <w:i/>
          <w:u w:val="single"/>
        </w:rPr>
        <w:t>0.1176 mol/dm</w:t>
      </w:r>
      <w:r>
        <w:rPr>
          <w:i/>
          <w:vertAlign w:val="superscript"/>
        </w:rPr>
        <w:t>3</w:t>
      </w:r>
    </w:p>
    <w:p>
      <w:pPr>
        <w:pStyle w:val="style157"/>
        <w:rPr>
          <w:i/>
        </w:rPr>
      </w:pPr>
      <w:r>
        <w:rPr>
          <w:i/>
        </w:rPr>
        <w:t>(ii) If a bottle of vinegar from the super-market contained 250 cm</w:t>
      </w:r>
      <w:r>
        <w:rPr>
          <w:i/>
          <w:vertAlign w:val="superscript"/>
        </w:rPr>
        <w:t>3</w:t>
      </w:r>
      <w:r>
        <w:rPr>
          <w:i/>
        </w:rPr>
        <w:t xml:space="preserve"> of liquid, how many grams of ethanoic acid are in the solution?</w:t>
      </w:r>
    </w:p>
    <w:p>
      <w:pPr>
        <w:pStyle w:val="style157"/>
        <w:rPr>
          <w:i/>
        </w:rPr>
      </w:pPr>
      <w:r>
        <w:rPr>
          <w:i/>
        </w:rPr>
        <w:t>concentration CH</w:t>
      </w:r>
      <w:r>
        <w:rPr>
          <w:i/>
          <w:vertAlign w:val="subscript"/>
        </w:rPr>
        <w:t>3</w:t>
      </w:r>
      <w:r>
        <w:rPr>
          <w:i/>
        </w:rPr>
        <w:t>COOH = formula mass CH</w:t>
      </w:r>
      <w:r>
        <w:rPr>
          <w:i/>
          <w:vertAlign w:val="subscript"/>
        </w:rPr>
        <w:t>3</w:t>
      </w:r>
      <w:r>
        <w:rPr>
          <w:i/>
        </w:rPr>
        <w:t>COOH x molarity of CH</w:t>
      </w:r>
      <w:r>
        <w:rPr>
          <w:i/>
          <w:vertAlign w:val="subscript"/>
        </w:rPr>
        <w:t>3</w:t>
      </w:r>
      <w:r>
        <w:rPr>
          <w:i/>
        </w:rPr>
        <w:t>COOH</w:t>
      </w:r>
    </w:p>
    <w:p>
      <w:pPr>
        <w:pStyle w:val="style157"/>
        <w:rPr>
          <w:i/>
        </w:rPr>
      </w:pPr>
      <w:r>
        <w:rPr>
          <w:i/>
        </w:rPr>
        <w:t>formula mass CH</w:t>
      </w:r>
      <w:r>
        <w:rPr>
          <w:i/>
          <w:vertAlign w:val="subscript"/>
        </w:rPr>
        <w:t>3</w:t>
      </w:r>
      <w:r>
        <w:rPr>
          <w:i/>
        </w:rPr>
        <w:t>COOH = 12 + (3x1) + 12 +(2x32) + 1 = 60</w:t>
      </w:r>
    </w:p>
    <w:p>
      <w:pPr>
        <w:pStyle w:val="style157"/>
        <w:rPr>
          <w:i/>
        </w:rPr>
      </w:pPr>
      <w:r>
        <w:rPr>
          <w:i/>
        </w:rPr>
        <w:t>concentration CH</w:t>
      </w:r>
      <w:r>
        <w:rPr>
          <w:i/>
          <w:vertAlign w:val="subscript"/>
        </w:rPr>
        <w:t>3</w:t>
      </w:r>
      <w:r>
        <w:rPr>
          <w:i/>
        </w:rPr>
        <w:t>COOH = 60 x 0.1176 = 7.056 g/dm</w:t>
      </w:r>
      <w:r>
        <w:rPr>
          <w:i/>
          <w:vertAlign w:val="superscript"/>
        </w:rPr>
        <w:t>3</w:t>
      </w:r>
    </w:p>
    <w:p>
      <w:pPr>
        <w:pStyle w:val="style157"/>
        <w:rPr>
          <w:i/>
        </w:rPr>
      </w:pPr>
      <w:r>
        <w:rPr>
          <w:i/>
        </w:rPr>
        <w:t>Since 1 dm</w:t>
      </w:r>
      <w:r>
        <w:rPr>
          <w:i/>
          <w:vertAlign w:val="superscript"/>
        </w:rPr>
        <w:t>3</w:t>
      </w:r>
      <w:r>
        <w:rPr>
          <w:i/>
        </w:rPr>
        <w:t xml:space="preserve"> = 1000 cm</w:t>
      </w:r>
      <w:r>
        <w:rPr>
          <w:i/>
          <w:vertAlign w:val="superscript"/>
        </w:rPr>
        <w:t>3</w:t>
      </w:r>
      <w:r>
        <w:rPr>
          <w:i/>
        </w:rPr>
        <w:t>,</w:t>
      </w:r>
      <w:r>
        <w:rPr>
          <w:i/>
        </w:rPr>
        <w:t xml:space="preserve">there must be proportionately7.056 x (250/1000) = </w:t>
      </w:r>
      <w:r>
        <w:rPr>
          <w:b/>
          <w:bCs/>
          <w:i/>
          <w:u w:val="single"/>
        </w:rPr>
        <w:t>1.764 g</w:t>
      </w:r>
      <w:r>
        <w:rPr>
          <w:bCs/>
          <w:i/>
          <w:u w:val="single"/>
        </w:rPr>
        <w:t xml:space="preserve"> of CH</w:t>
      </w:r>
      <w:r>
        <w:rPr>
          <w:bCs/>
          <w:i/>
          <w:vertAlign w:val="subscript"/>
        </w:rPr>
        <w:t>3</w:t>
      </w:r>
      <w:r>
        <w:rPr>
          <w:bCs/>
          <w:i/>
          <w:u w:val="single"/>
        </w:rPr>
        <w:t>COOH</w:t>
      </w:r>
      <w:r>
        <w:rPr>
          <w:i/>
        </w:rPr>
        <w:t xml:space="preserve"> in the bottle of vinegar</w:t>
      </w:r>
    </w:p>
    <w:p>
      <w:pPr>
        <w:pStyle w:val="style157"/>
        <w:rPr>
          <w:i/>
        </w:rPr>
      </w:pPr>
    </w:p>
    <w:p>
      <w:pPr>
        <w:pStyle w:val="style157"/>
        <w:rPr>
          <w:b/>
          <w:i/>
        </w:rPr>
      </w:pPr>
      <w:r>
        <w:rPr>
          <w:b/>
          <w:i/>
        </w:rPr>
        <w:t>Alternatively;</w:t>
      </w:r>
    </w:p>
    <w:p>
      <w:pPr>
        <w:pStyle w:val="style157"/>
        <w:rPr>
          <w:bCs/>
          <w:i/>
        </w:rPr>
      </w:pPr>
      <w:r>
        <w:rPr>
          <w:i/>
        </w:rPr>
        <w:t xml:space="preserve"> 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rPr>
          <w:i/>
        </w:rPr>
      </w:pPr>
      <w:r>
        <w:rPr>
          <w:i/>
        </w:rPr>
        <w:t xml:space="preserve"> C</w:t>
      </w:r>
      <w:r>
        <w:rPr>
          <w:i/>
          <w:vertAlign w:val="subscript"/>
        </w:rPr>
        <w:t>A</w:t>
      </w:r>
      <w:r>
        <w:rPr>
          <w:i/>
        </w:rPr>
        <w:t xml:space="preserve">x25/0.200x14.70 = 1/1 </w:t>
      </w:r>
    </w:p>
    <w:p>
      <w:pPr>
        <w:pStyle w:val="style157"/>
        <w:rPr>
          <w:i/>
        </w:rPr>
      </w:pPr>
      <w:r>
        <w:rPr>
          <w:i/>
        </w:rPr>
        <w:t xml:space="preserve"> 0.2x14.7x1 = C</w:t>
      </w:r>
      <w:r>
        <w:rPr>
          <w:i/>
          <w:vertAlign w:val="subscript"/>
        </w:rPr>
        <w:t>A</w:t>
      </w:r>
      <w:r>
        <w:rPr>
          <w:i/>
        </w:rPr>
        <w:t>x25</w:t>
      </w:r>
    </w:p>
    <w:p>
      <w:pPr>
        <w:pStyle w:val="style157"/>
        <w:rPr>
          <w:i/>
        </w:rPr>
      </w:pPr>
      <w:r>
        <w:rPr>
          <w:i/>
        </w:rPr>
        <w:t>2.94 = 25C</w:t>
      </w:r>
      <w:r>
        <w:rPr>
          <w:i/>
          <w:vertAlign w:val="subscript"/>
        </w:rPr>
        <w:t>A</w:t>
      </w:r>
    </w:p>
    <w:p>
      <w:pPr>
        <w:pStyle w:val="style157"/>
        <w:rPr>
          <w:i/>
        </w:rPr>
      </w:pPr>
      <w:r>
        <w:rPr>
          <w:i/>
        </w:rPr>
        <w:t>C</w:t>
      </w:r>
      <w:r>
        <w:rPr>
          <w:i/>
          <w:vertAlign w:val="subscript"/>
        </w:rPr>
        <w:t>A</w:t>
      </w:r>
      <w:r>
        <w:rPr>
          <w:i/>
        </w:rPr>
        <w:t xml:space="preserve"> = 2.94/25 == 0.1176mol/dm</w:t>
      </w:r>
      <w:r>
        <w:rPr>
          <w:i/>
          <w:vertAlign w:val="superscript"/>
        </w:rPr>
        <w:t>3</w:t>
      </w:r>
    </w:p>
    <w:p>
      <w:pPr>
        <w:pStyle w:val="style157"/>
        <w:rPr>
          <w:i/>
        </w:rPr>
      </w:pPr>
      <w:r>
        <w:rPr>
          <w:i/>
        </w:rPr>
        <w:t>(ii) mass of vinegar in 250 cm</w:t>
      </w:r>
      <w:r>
        <w:rPr>
          <w:i/>
          <w:vertAlign w:val="superscript"/>
        </w:rPr>
        <w:t>3</w:t>
      </w:r>
      <w:r>
        <w:rPr>
          <w:i/>
        </w:rPr>
        <w:t>. Recall that molarity = mol/volume. i.e 0.1176 = mol/0.25.  1000cm</w:t>
      </w:r>
      <w:r>
        <w:rPr>
          <w:i/>
          <w:vertAlign w:val="superscript"/>
        </w:rPr>
        <w:t>3</w:t>
      </w:r>
      <w:r>
        <w:rPr>
          <w:i/>
        </w:rPr>
        <w:t>=1dm</w:t>
      </w:r>
      <w:r>
        <w:rPr>
          <w:i/>
          <w:vertAlign w:val="superscript"/>
        </w:rPr>
        <w:t>3</w:t>
      </w:r>
      <w:r>
        <w:rPr>
          <w:i/>
        </w:rPr>
        <w:t xml:space="preserve"> ; 250cm</w:t>
      </w:r>
      <w:r>
        <w:rPr>
          <w:i/>
          <w:vertAlign w:val="superscript"/>
        </w:rPr>
        <w:t>3</w:t>
      </w:r>
      <w:r>
        <w:rPr>
          <w:i/>
        </w:rPr>
        <w:t xml:space="preserve"> = 0.25dm</w:t>
      </w:r>
      <w:r>
        <w:rPr>
          <w:i/>
          <w:vertAlign w:val="superscript"/>
        </w:rPr>
        <w:t>3</w:t>
      </w:r>
    </w:p>
    <w:p>
      <w:pPr>
        <w:pStyle w:val="style157"/>
        <w:rPr>
          <w:i/>
        </w:rPr>
      </w:pPr>
      <w:r>
        <w:rPr>
          <w:i/>
        </w:rPr>
        <w:t xml:space="preserve"> Therefore, mol. = 0.1176x0.25 == 0.0294mol.</w:t>
      </w:r>
    </w:p>
    <w:p>
      <w:pPr>
        <w:pStyle w:val="style157"/>
        <w:rPr>
          <w:i/>
        </w:rPr>
      </w:pPr>
      <w:r>
        <w:rPr>
          <w:i/>
        </w:rPr>
        <w:t>Mole = reacting mass/molar mass.  The molar mass of vinegar (CH</w:t>
      </w:r>
      <w:r>
        <w:rPr>
          <w:i/>
          <w:vertAlign w:val="subscript"/>
        </w:rPr>
        <w:t>3</w:t>
      </w:r>
      <w:r>
        <w:rPr>
          <w:i/>
        </w:rPr>
        <w:t>COOH) = 12+(3X1)+12+(16X2)+1 = 60g/mol</w:t>
      </w:r>
    </w:p>
    <w:p>
      <w:pPr>
        <w:pStyle w:val="style157"/>
        <w:rPr>
          <w:i/>
        </w:rPr>
      </w:pPr>
      <w:r>
        <w:rPr>
          <w:i/>
        </w:rPr>
        <w:t xml:space="preserve"> 0.0294mol = reacting mass/60 == </w:t>
      </w:r>
      <w:r>
        <w:rPr>
          <w:b/>
          <w:i/>
          <w:color w:val="00b050"/>
          <w:u w:val="single"/>
        </w:rPr>
        <w:t>1.764g.</w:t>
      </w:r>
    </w:p>
    <w:p>
      <w:pPr>
        <w:pStyle w:val="style157"/>
        <w:rPr>
          <w:i/>
        </w:rPr>
      </w:pPr>
    </w:p>
    <w:p>
      <w:pPr>
        <w:pStyle w:val="style157"/>
        <w:rPr>
          <w:i/>
        </w:rPr>
      </w:pPr>
      <w:r>
        <w:rPr>
          <w:b/>
          <w:i/>
        </w:rPr>
        <w:t>A titration to determine the solubility of calcium hydroxide in water</w:t>
      </w:r>
      <w:r>
        <w:rPr>
          <w:i/>
        </w:rPr>
        <w:t>.</w:t>
      </w:r>
    </w:p>
    <w:p>
      <w:pPr>
        <w:pStyle w:val="style157"/>
        <w:rPr>
          <w:i/>
        </w:rPr>
      </w:pPr>
      <w:r>
        <w:rPr>
          <w:i/>
        </w:rPr>
        <w:t>Approximately 250 cm</w:t>
      </w:r>
      <w:r>
        <w:rPr>
          <w:i/>
          <w:vertAlign w:val="superscript"/>
        </w:rPr>
        <w:t>3</w:t>
      </w:r>
      <w:r>
        <w:rPr>
          <w:i/>
        </w:rPr>
        <w:t xml:space="preserve"> of water was shaken with solid calcium hydroxide (slaked lime) until no more appeared to dissolve and the solution filtered to remove any excess undissolved solid. You now have a saturated solution known as limewater.</w:t>
      </w:r>
    </w:p>
    <w:p>
      <w:pPr>
        <w:pStyle w:val="style157"/>
        <w:rPr>
          <w:i/>
        </w:rPr>
      </w:pPr>
      <w:r>
        <w:rPr>
          <w:i/>
        </w:rPr>
        <w:t>25.00 cm</w:t>
      </w:r>
      <w:r>
        <w:rPr>
          <w:i/>
          <w:vertAlign w:val="superscript"/>
        </w:rPr>
        <w:t>3</w:t>
      </w:r>
      <w:r>
        <w:rPr>
          <w:i/>
        </w:rPr>
        <w:t xml:space="preserve"> of the filtered calcium hydroxide solution (limewater) was pipetted into a conical flask and titrated with standard hydrochloric solution (0.100 mol/dm</w:t>
      </w:r>
      <w:r>
        <w:rPr>
          <w:i/>
          <w:vertAlign w:val="superscript"/>
        </w:rPr>
        <w:t>3</w:t>
      </w:r>
      <w:r>
        <w:rPr>
          <w:i/>
        </w:rPr>
        <w:t>) using phenolphthalein indicator until the pink colour just disappeared (the end-point). The experiment was repeated several times giving an average titration of 10.0 cm</w:t>
      </w:r>
      <w:r>
        <w:rPr>
          <w:i/>
          <w:vertAlign w:val="superscript"/>
        </w:rPr>
        <w:t>3</w:t>
      </w:r>
      <w:r>
        <w:rPr>
          <w:i/>
        </w:rPr>
        <w:t>.</w:t>
      </w:r>
    </w:p>
    <w:p>
      <w:pPr>
        <w:pStyle w:val="style157"/>
        <w:rPr>
          <w:i/>
        </w:rPr>
      </w:pPr>
      <w:r>
        <w:rPr>
          <w:i/>
        </w:rPr>
        <w:t>Calculate the concentration of the calcium hydroxide in mol/dm</w:t>
      </w:r>
      <w:r>
        <w:rPr>
          <w:i/>
          <w:vertAlign w:val="superscript"/>
        </w:rPr>
        <w:t>3</w:t>
      </w:r>
      <w:r>
        <w:rPr>
          <w:i/>
        </w:rPr>
        <w:t xml:space="preserve"> and g/dm</w:t>
      </w:r>
      <w:r>
        <w:rPr>
          <w:i/>
          <w:vertAlign w:val="superscript"/>
        </w:rPr>
        <w:t>3</w:t>
      </w:r>
      <w:r>
        <w:rPr>
          <w:i/>
        </w:rPr>
        <w:t>.</w:t>
      </w:r>
    </w:p>
    <w:p>
      <w:pPr>
        <w:pStyle w:val="style157"/>
        <w:rPr>
          <w:bCs/>
          <w:i/>
        </w:rPr>
      </w:pPr>
      <w:r>
        <w:rPr>
          <w:i/>
        </w:rPr>
        <w:t xml:space="preserve">The equation for the titration is: </w:t>
      </w:r>
      <w:r>
        <w:rPr>
          <w:bCs/>
          <w:i/>
        </w:rPr>
        <w:t>Ca(OH)</w:t>
      </w:r>
      <w:r>
        <w:rPr>
          <w:bCs/>
          <w:i/>
          <w:vertAlign w:val="subscript"/>
        </w:rPr>
        <w:t>2</w:t>
      </w:r>
      <w:r>
        <w:rPr>
          <w:bCs/>
          <w:i/>
        </w:rPr>
        <w:t xml:space="preserve"> + 2HCl ==&gt; CaCl</w:t>
      </w:r>
      <w:r>
        <w:rPr>
          <w:bCs/>
          <w:i/>
          <w:vertAlign w:val="subscript"/>
        </w:rPr>
        <w:t>2</w:t>
      </w:r>
      <w:r>
        <w:rPr>
          <w:bCs/>
          <w:i/>
        </w:rPr>
        <w:t xml:space="preserve"> + 2H</w:t>
      </w:r>
      <w:r>
        <w:rPr>
          <w:bCs/>
          <w:i/>
          <w:vertAlign w:val="subscript"/>
        </w:rPr>
        <w:t>2</w:t>
      </w:r>
      <w:r>
        <w:rPr>
          <w:bCs/>
          <w:i/>
        </w:rPr>
        <w:t>O</w:t>
      </w:r>
    </w:p>
    <w:p>
      <w:pPr>
        <w:pStyle w:val="style157"/>
        <w:rPr>
          <w:i/>
        </w:rPr>
      </w:pPr>
    </w:p>
    <w:p>
      <w:pPr>
        <w:pStyle w:val="style157"/>
        <w:rPr>
          <w:b/>
          <w:i/>
        </w:rPr>
      </w:pPr>
      <w:r>
        <w:rPr>
          <w:b/>
          <w:i/>
        </w:rPr>
        <w:t>Solution</w:t>
      </w:r>
    </w:p>
    <w:p>
      <w:pPr>
        <w:pStyle w:val="style157"/>
        <w:rPr>
          <w:i/>
        </w:rPr>
      </w:pPr>
      <w:r>
        <w:rPr>
          <w:i/>
        </w:rPr>
        <w:t>moles = molarity x volume (dm</w:t>
      </w:r>
      <w:r>
        <w:rPr>
          <w:i/>
          <w:vertAlign w:val="superscript"/>
        </w:rPr>
        <w:t>3</w:t>
      </w:r>
      <w:r>
        <w:rPr>
          <w:i/>
        </w:rPr>
        <w:t>)</w:t>
      </w:r>
    </w:p>
    <w:p>
      <w:pPr>
        <w:pStyle w:val="style157"/>
        <w:rPr>
          <w:i/>
        </w:rPr>
      </w:pPr>
      <w:r>
        <w:rPr>
          <w:i/>
        </w:rPr>
        <w:t>mol HCl in titration = 0.10 x 10.1/1000 = 0.0010</w:t>
      </w:r>
    </w:p>
    <w:p>
      <w:pPr>
        <w:pStyle w:val="style157"/>
        <w:rPr>
          <w:i/>
        </w:rPr>
      </w:pPr>
      <w:r>
        <w:rPr>
          <w:i/>
        </w:rPr>
        <w:t>Therefore from the equation; mol Ca(OH)</w:t>
      </w:r>
      <w:r>
        <w:rPr>
          <w:i/>
          <w:vertAlign w:val="subscript"/>
        </w:rPr>
        <w:t>2</w:t>
      </w:r>
      <w:r>
        <w:rPr>
          <w:i/>
        </w:rPr>
        <w:t xml:space="preserve"> = mol HCl/2 = 0.0005</w:t>
      </w:r>
    </w:p>
    <w:p>
      <w:pPr>
        <w:pStyle w:val="style157"/>
        <w:rPr>
          <w:i/>
        </w:rPr>
      </w:pPr>
      <w:r>
        <w:rPr>
          <w:bCs/>
          <w:i/>
        </w:rPr>
        <w:t>Molarity</w:t>
      </w:r>
      <w:r>
        <w:rPr>
          <w:i/>
        </w:rPr>
        <w:t xml:space="preserve"> of Ca(OH)</w:t>
      </w:r>
      <w:r>
        <w:rPr>
          <w:i/>
          <w:vertAlign w:val="subscript"/>
        </w:rPr>
        <w:t>2</w:t>
      </w:r>
      <w:r>
        <w:rPr>
          <w:i/>
        </w:rPr>
        <w:t xml:space="preserve"> = moles/volume = 0.0005 / (25.00/1000) = 0.0005 / 0.025 = </w:t>
      </w:r>
      <w:r>
        <w:rPr>
          <w:bCs/>
          <w:i/>
        </w:rPr>
        <w:t>0.02 mol/dm</w:t>
      </w:r>
      <w:r>
        <w:rPr>
          <w:bCs/>
          <w:i/>
          <w:vertAlign w:val="superscript"/>
        </w:rPr>
        <w:t>3</w:t>
      </w:r>
    </w:p>
    <w:p>
      <w:pPr>
        <w:pStyle w:val="style157"/>
        <w:rPr>
          <w:i/>
        </w:rPr>
      </w:pPr>
      <w:r>
        <w:rPr>
          <w:i/>
        </w:rPr>
        <w:t>concentration g/dm3 = molarity x formula mass</w:t>
      </w:r>
    </w:p>
    <w:p>
      <w:pPr>
        <w:pStyle w:val="style157"/>
        <w:rPr>
          <w:i/>
        </w:rPr>
      </w:pPr>
      <w:r>
        <w:rPr>
          <w:i/>
        </w:rPr>
        <w:t>Atomic masses: Ca = 40, O = 16, H = 1, M</w:t>
      </w:r>
      <w:r>
        <w:rPr>
          <w:i/>
          <w:vertAlign w:val="subscript"/>
        </w:rPr>
        <w:t>r</w:t>
      </w:r>
      <w:r>
        <w:rPr>
          <w:i/>
        </w:rPr>
        <w:t>[CaOH)</w:t>
      </w:r>
      <w:r>
        <w:rPr>
          <w:i/>
          <w:vertAlign w:val="subscript"/>
        </w:rPr>
        <w:t>2</w:t>
      </w:r>
      <w:r>
        <w:rPr>
          <w:i/>
        </w:rPr>
        <w:t>] = 74</w:t>
      </w:r>
    </w:p>
    <w:p>
      <w:pPr>
        <w:pStyle w:val="style157"/>
        <w:rPr>
          <w:bCs/>
          <w:i/>
          <w:vertAlign w:val="subscript"/>
        </w:rPr>
      </w:pPr>
      <w:r>
        <w:rPr>
          <w:bCs/>
          <w:i/>
        </w:rPr>
        <w:t>Concentration</w:t>
      </w:r>
      <w:r>
        <w:rPr>
          <w:i/>
        </w:rPr>
        <w:t xml:space="preserve"> of Ca(OH)</w:t>
      </w:r>
      <w:r>
        <w:rPr>
          <w:i/>
          <w:vertAlign w:val="subscript"/>
        </w:rPr>
        <w:t>2</w:t>
      </w:r>
      <w:r>
        <w:rPr>
          <w:i/>
        </w:rPr>
        <w:t xml:space="preserve"> = 0.02 x 74 = </w:t>
      </w:r>
      <w:r>
        <w:rPr>
          <w:b/>
          <w:bCs/>
          <w:i/>
          <w:color w:val="00b050"/>
          <w:u w:val="single"/>
        </w:rPr>
        <w:t>1.48 g/dm</w:t>
      </w:r>
      <w:r>
        <w:rPr>
          <w:b/>
          <w:bCs/>
          <w:i/>
          <w:color w:val="00b050"/>
          <w:u w:val="single"/>
          <w:vertAlign w:val="superscript"/>
        </w:rPr>
        <w:t>3</w:t>
      </w:r>
    </w:p>
    <w:p>
      <w:pPr>
        <w:pStyle w:val="style157"/>
        <w:rPr>
          <w:i/>
          <w:vertAlign w:val="subscript"/>
        </w:rPr>
      </w:pPr>
    </w:p>
    <w:p>
      <w:pPr>
        <w:pStyle w:val="style157"/>
        <w:rPr>
          <w:b/>
          <w:i/>
        </w:rPr>
      </w:pPr>
      <w:r>
        <w:rPr>
          <w:b/>
          <w:i/>
        </w:rPr>
        <w:t>Alternatively;</w:t>
      </w:r>
    </w:p>
    <w:p>
      <w:pPr>
        <w:pStyle w:val="style157"/>
        <w:rPr>
          <w:bCs/>
          <w:i/>
        </w:rPr>
      </w:pPr>
      <w:r>
        <w:rPr>
          <w:i/>
        </w:rPr>
        <w:t xml:space="preserve"> using C</w:t>
      </w:r>
      <w:r>
        <w:rPr>
          <w:i/>
          <w:vertAlign w:val="subscript"/>
        </w:rPr>
        <w:t>A</w:t>
      </w:r>
      <w:r>
        <w:rPr>
          <w:i/>
        </w:rPr>
        <w:t>V</w:t>
      </w:r>
      <w:r>
        <w:rPr>
          <w:i/>
          <w:vertAlign w:val="subscript"/>
        </w:rPr>
        <w:t xml:space="preserve">A  </w:t>
      </w:r>
      <w:r>
        <w:rPr>
          <w:i/>
        </w:rPr>
        <w:t>/</w:t>
      </w:r>
      <w:r>
        <w:rPr>
          <w:bCs/>
          <w:i/>
        </w:rPr>
        <w:t xml:space="preserve"> C</w:t>
      </w:r>
      <w:r>
        <w:rPr>
          <w:bCs/>
          <w:i/>
          <w:vertAlign w:val="subscript"/>
        </w:rPr>
        <w:t>B</w:t>
      </w:r>
      <w:r>
        <w:rPr>
          <w:bCs/>
          <w:i/>
        </w:rPr>
        <w:t>V</w:t>
      </w:r>
      <w:r>
        <w:rPr>
          <w:bCs/>
          <w:i/>
          <w:vertAlign w:val="subscript"/>
        </w:rPr>
        <w:t>B</w:t>
      </w:r>
      <w:r>
        <w:rPr>
          <w:bCs/>
          <w:i/>
        </w:rPr>
        <w:t xml:space="preserve"> =</w:t>
      </w:r>
      <w:r>
        <w:rPr>
          <w:i/>
        </w:rPr>
        <w:t xml:space="preserve"> n</w:t>
      </w:r>
      <w:r>
        <w:rPr>
          <w:i/>
          <w:vertAlign w:val="subscript"/>
        </w:rPr>
        <w:t>A</w:t>
      </w:r>
      <w:r>
        <w:rPr>
          <w:i/>
        </w:rPr>
        <w:t>/</w:t>
      </w:r>
      <w:r>
        <w:rPr>
          <w:bCs/>
          <w:i/>
        </w:rPr>
        <w:t xml:space="preserve"> n</w:t>
      </w:r>
      <w:r>
        <w:rPr>
          <w:bCs/>
          <w:i/>
          <w:vertAlign w:val="subscript"/>
        </w:rPr>
        <w:t>B</w:t>
      </w:r>
    </w:p>
    <w:p>
      <w:pPr>
        <w:pStyle w:val="style157"/>
        <w:numPr>
          <w:ilvl w:val="1"/>
          <w:numId w:val="33"/>
        </w:numPr>
        <w:rPr>
          <w:i/>
        </w:rPr>
      </w:pPr>
      <w:r>
        <w:rPr>
          <w:i/>
        </w:rPr>
        <w:t>0.1×10/C</w:t>
      </w:r>
      <w:r>
        <w:rPr>
          <w:i/>
          <w:vertAlign w:val="subscript"/>
        </w:rPr>
        <w:t>B</w:t>
      </w:r>
      <w:r>
        <w:rPr>
          <w:i/>
        </w:rPr>
        <w:t xml:space="preserve">×25.0 = 2/1    </w:t>
      </w:r>
    </w:p>
    <w:p>
      <w:pPr>
        <w:pStyle w:val="style157"/>
        <w:rPr>
          <w:i/>
        </w:rPr>
      </w:pPr>
      <w:r>
        <w:rPr>
          <w:i/>
        </w:rPr>
        <w:t>N/B: From the balanced equation, the mole ratio of acid to base is 2:1</w:t>
      </w:r>
    </w:p>
    <w:p>
      <w:pPr>
        <w:pStyle w:val="style157"/>
        <w:rPr>
          <w:bCs/>
          <w:i/>
        </w:rPr>
      </w:pPr>
      <w:r>
        <w:rPr>
          <w:i/>
        </w:rPr>
        <w:t xml:space="preserve"> 0.1x10x1 = 2x</w:t>
      </w:r>
      <w:r>
        <w:rPr>
          <w:bCs/>
          <w:i/>
        </w:rPr>
        <w:t xml:space="preserve"> C</w:t>
      </w:r>
      <w:r>
        <w:rPr>
          <w:bCs/>
          <w:i/>
          <w:vertAlign w:val="subscript"/>
        </w:rPr>
        <w:t>B</w:t>
      </w:r>
      <w:r>
        <w:rPr>
          <w:bCs/>
          <w:i/>
        </w:rPr>
        <w:t>x25</w:t>
      </w:r>
    </w:p>
    <w:p>
      <w:pPr>
        <w:pStyle w:val="style157"/>
        <w:rPr>
          <w:i/>
        </w:rPr>
      </w:pPr>
      <w:r>
        <w:rPr>
          <w:i/>
        </w:rPr>
        <w:t xml:space="preserve"> 1 = 50 C</w:t>
      </w:r>
      <w:r>
        <w:rPr>
          <w:i/>
          <w:vertAlign w:val="subscript"/>
        </w:rPr>
        <w:t>B</w:t>
      </w:r>
    </w:p>
    <w:p>
      <w:pPr>
        <w:pStyle w:val="style157"/>
        <w:rPr>
          <w:i/>
        </w:rPr>
      </w:pPr>
      <w:r>
        <w:rPr>
          <w:i/>
        </w:rPr>
        <w:t>C</w:t>
      </w:r>
      <w:r>
        <w:rPr>
          <w:i/>
          <w:vertAlign w:val="subscript"/>
        </w:rPr>
        <w:t>B</w:t>
      </w:r>
      <w:r>
        <w:rPr>
          <w:i/>
        </w:rPr>
        <w:t xml:space="preserve"> = 1/50 == 0.02mol/dm</w:t>
      </w:r>
      <w:r>
        <w:rPr>
          <w:i/>
          <w:vertAlign w:val="superscript"/>
        </w:rPr>
        <w:t>3</w:t>
      </w:r>
    </w:p>
    <w:p>
      <w:pPr>
        <w:pStyle w:val="style157"/>
        <w:rPr>
          <w:i/>
        </w:rPr>
      </w:pPr>
      <w:r>
        <w:rPr>
          <w:i/>
        </w:rPr>
        <w:t>(ii) concentration in g/dm</w:t>
      </w:r>
      <w:r>
        <w:rPr>
          <w:i/>
          <w:vertAlign w:val="superscript"/>
        </w:rPr>
        <w:t>3</w:t>
      </w:r>
      <w:r>
        <w:rPr>
          <w:i/>
        </w:rPr>
        <w:t xml:space="preserve"> = molar concentration(mol/dm</w:t>
      </w:r>
      <w:r>
        <w:rPr>
          <w:i/>
          <w:vertAlign w:val="superscript"/>
        </w:rPr>
        <w:t>3</w:t>
      </w:r>
      <w:r>
        <w:rPr>
          <w:i/>
        </w:rPr>
        <w:t>) x molar mass(g/mol).</w:t>
      </w:r>
    </w:p>
    <w:p>
      <w:pPr>
        <w:pStyle w:val="style157"/>
        <w:rPr>
          <w:i/>
        </w:rPr>
      </w:pPr>
      <w:r>
        <w:rPr>
          <w:i/>
        </w:rPr>
        <w:t xml:space="preserve"> Atomic masses: Ca = 40, O = 16, H = 1, M</w:t>
      </w:r>
      <w:r>
        <w:rPr>
          <w:i/>
          <w:vertAlign w:val="subscript"/>
        </w:rPr>
        <w:t>r</w:t>
      </w:r>
      <w:r>
        <w:rPr>
          <w:i/>
        </w:rPr>
        <w:t>[CaOH)</w:t>
      </w:r>
      <w:r>
        <w:rPr>
          <w:i/>
          <w:vertAlign w:val="subscript"/>
        </w:rPr>
        <w:t>2</w:t>
      </w:r>
      <w:r>
        <w:rPr>
          <w:i/>
        </w:rPr>
        <w:t>] = 74g/mol</w:t>
      </w:r>
    </w:p>
    <w:p>
      <w:pPr>
        <w:pStyle w:val="style157"/>
        <w:rPr>
          <w:b/>
          <w:i/>
        </w:rPr>
      </w:pPr>
      <w:r>
        <w:rPr>
          <w:i/>
        </w:rPr>
        <w:t xml:space="preserve">      = 0.02x74 = </w:t>
      </w:r>
      <w:r>
        <w:rPr>
          <w:b/>
          <w:i/>
          <w:color w:val="00b050"/>
          <w:u w:val="single"/>
        </w:rPr>
        <w:t>1.48g/dm</w:t>
      </w:r>
      <w:r>
        <w:rPr>
          <w:b/>
          <w:i/>
          <w:color w:val="00b050"/>
          <w:u w:val="single"/>
          <w:vertAlign w:val="superscript"/>
        </w:rPr>
        <w:t>3</w:t>
      </w:r>
    </w:p>
    <w:p>
      <w:pPr>
        <w:pStyle w:val="style157"/>
        <w:rPr>
          <w:i/>
        </w:rPr>
      </w:pPr>
    </w:p>
    <w:p>
      <w:pPr>
        <w:pStyle w:val="style157"/>
        <w:rPr>
          <w:b/>
          <w:i/>
        </w:rPr>
      </w:pPr>
      <w:r>
        <w:rPr>
          <w:b/>
          <w:i/>
        </w:rPr>
        <w:t>Titration Calculation</w:t>
      </w:r>
    </w:p>
    <w:p>
      <w:pPr>
        <w:pStyle w:val="style157"/>
        <w:rPr>
          <w:i/>
        </w:rPr>
      </w:pPr>
      <w:r>
        <w:rPr>
          <w:i/>
        </w:rPr>
        <w:t>‘A’ is a solution of tetraoxosulphate(vi) acid.</w:t>
      </w:r>
    </w:p>
    <w:p>
      <w:pPr>
        <w:pStyle w:val="style157"/>
        <w:rPr>
          <w:i/>
        </w:rPr>
      </w:pPr>
      <w:r>
        <w:rPr>
          <w:i/>
        </w:rPr>
        <w:t>‘B’ contain 1.4g of potassium hydroxide per 250 cm</w:t>
      </w:r>
      <w:r>
        <w:rPr>
          <w:i/>
          <w:vertAlign w:val="superscript"/>
        </w:rPr>
        <w:t>3</w:t>
      </w:r>
      <w:r>
        <w:rPr>
          <w:i/>
        </w:rPr>
        <w:t>.</w:t>
      </w:r>
    </w:p>
    <w:p>
      <w:pPr>
        <w:pStyle w:val="style157"/>
        <w:rPr>
          <w:i/>
        </w:rPr>
      </w:pPr>
    </w:p>
    <w:p>
      <w:pPr>
        <w:pStyle w:val="style157"/>
        <w:rPr>
          <w:i/>
        </w:rPr>
      </w:pPr>
      <w:r>
        <w:rPr>
          <w:i/>
        </w:rPr>
        <w:t>(a)Put ‘A’  in the burette and titrate it against 20cm</w:t>
      </w:r>
      <w:r>
        <w:rPr>
          <w:i/>
          <w:vertAlign w:val="superscript"/>
        </w:rPr>
        <w:t>3</w:t>
      </w:r>
      <w:r>
        <w:rPr>
          <w:i/>
        </w:rPr>
        <w:t xml:space="preserve"> or 25cm</w:t>
      </w:r>
      <w:r>
        <w:rPr>
          <w:i/>
          <w:vertAlign w:val="superscript"/>
        </w:rPr>
        <w:t>3</w:t>
      </w:r>
      <w:r>
        <w:rPr>
          <w:i/>
        </w:rPr>
        <w:t xml:space="preserve"> portions of ‘B’ using methyl orange as indicator. Repeat the titration three more times and tabulate your readings. Calculate the average volume of ‘A’ used. </w:t>
      </w:r>
    </w:p>
    <w:p>
      <w:pPr>
        <w:pStyle w:val="style157"/>
        <w:rPr>
          <w:i/>
        </w:rPr>
      </w:pPr>
      <w:r>
        <w:rPr>
          <w:i/>
        </w:rPr>
        <w:t>(b)From your results and information provided, calculate the;</w:t>
      </w:r>
    </w:p>
    <w:p>
      <w:pPr>
        <w:pStyle w:val="style157"/>
        <w:rPr>
          <w:i/>
        </w:rPr>
      </w:pPr>
      <w:r>
        <w:rPr>
          <w:i/>
        </w:rPr>
        <w:t>(i) concentration of ‘B’ in moldm</w:t>
      </w:r>
      <w:r>
        <w:rPr>
          <w:i/>
          <w:vertAlign w:val="superscript"/>
        </w:rPr>
        <w:t>-3</w:t>
      </w:r>
      <w:r>
        <w:rPr>
          <w:i/>
        </w:rPr>
        <w:t>.</w:t>
      </w:r>
    </w:p>
    <w:p>
      <w:pPr>
        <w:pStyle w:val="style157"/>
        <w:rPr>
          <w:i/>
        </w:rPr>
      </w:pPr>
      <w:r>
        <w:rPr>
          <w:i/>
        </w:rPr>
        <w:t>(ii) concentration of ‘A’ in mold</w:t>
      </w:r>
      <w:r>
        <w:rPr>
          <w:i/>
          <w:vertAlign w:val="superscript"/>
        </w:rPr>
        <w:t>-3</w:t>
      </w:r>
      <w:r>
        <w:rPr>
          <w:i/>
        </w:rPr>
        <w:t>.</w:t>
      </w:r>
    </w:p>
    <w:p>
      <w:pPr>
        <w:pStyle w:val="style157"/>
        <w:rPr>
          <w:i/>
        </w:rPr>
      </w:pPr>
      <w:r>
        <w:rPr>
          <w:i/>
        </w:rPr>
        <w:t>(iii) number of hydrogen ions in 1.0moldm</w:t>
      </w:r>
      <w:r>
        <w:rPr>
          <w:i/>
          <w:vertAlign w:val="superscript"/>
        </w:rPr>
        <w:t>-3</w:t>
      </w:r>
      <w:r>
        <w:rPr>
          <w:i/>
        </w:rPr>
        <w:t xml:space="preserve"> of A. </w:t>
      </w:r>
    </w:p>
    <w:p>
      <w:pPr>
        <w:pStyle w:val="style157"/>
        <w:rPr>
          <w:i/>
        </w:rPr>
      </w:pPr>
      <w:r>
        <w:rPr>
          <w:i/>
        </w:rPr>
        <w:t>The equation for the reaction: 2KOH</w:t>
      </w:r>
      <w:r>
        <w:rPr>
          <w:i/>
          <w:vertAlign w:val="subscript"/>
        </w:rPr>
        <w:t>(aq)</w:t>
      </w:r>
      <w:r>
        <w:rPr>
          <w:i/>
        </w:rPr>
        <w:t xml:space="preserve"> + H</w:t>
      </w:r>
      <w:r>
        <w:rPr>
          <w:i/>
          <w:vertAlign w:val="subscript"/>
        </w:rPr>
        <w:t>2</w:t>
      </w:r>
      <w:r>
        <w:rPr>
          <w:i/>
        </w:rPr>
        <w:t>SO</w:t>
      </w:r>
      <w:r>
        <w:rPr>
          <w:i/>
          <w:vertAlign w:val="subscript"/>
        </w:rPr>
        <w:t>4(aq)</w:t>
      </w:r>
      <w:r>
        <w:rPr>
          <w:i/>
        </w:rPr>
        <w:t xml:space="preserve"> ==&gt;K</w:t>
      </w:r>
      <w:r>
        <w:rPr>
          <w:i/>
          <w:vertAlign w:val="subscript"/>
        </w:rPr>
        <w:t>2</w:t>
      </w:r>
      <w:r>
        <w:rPr>
          <w:i/>
        </w:rPr>
        <w:t>SO</w:t>
      </w:r>
      <w:r>
        <w:rPr>
          <w:i/>
          <w:vertAlign w:val="subscript"/>
        </w:rPr>
        <w:t>4(aq)</w:t>
      </w:r>
      <w:r>
        <w:rPr>
          <w:i/>
        </w:rPr>
        <w:t xml:space="preserve"> + 2H</w:t>
      </w:r>
      <w:r>
        <w:rPr>
          <w:i/>
          <w:vertAlign w:val="subscript"/>
        </w:rPr>
        <w:t>2</w:t>
      </w:r>
      <w:r>
        <w:rPr>
          <w:i/>
        </w:rPr>
        <w:t>O</w:t>
      </w:r>
      <w:r>
        <w:rPr>
          <w:i/>
          <w:vertAlign w:val="subscript"/>
        </w:rPr>
        <w:t>(l)</w:t>
      </w:r>
    </w:p>
    <w:p>
      <w:pPr>
        <w:pStyle w:val="style157"/>
        <w:rPr>
          <w:i/>
        </w:rPr>
      </w:pPr>
      <w:r>
        <w:rPr>
          <w:i/>
        </w:rPr>
        <w:t xml:space="preserve">[H=1,O=16,K=39,S=32,Avogadro’s constant = </w:t>
      </w:r>
      <m:oMath>
        <m:sSup>
          <m:sSupPr>
            <m:ctrlPr>
              <w:rPr>
                <w:rFonts w:ascii="Cambria Math" w:hAnsi="Cambria Math"/>
                <w:i/>
              </w:rPr>
            </m:ctrlPr>
          </m:sSupPr>
          <m:e>
            <m:r>
              <m:rPr>
                <m:sty m:val="p"/>
              </m:rPr>
              <w:rPr>
                <w:rFonts w:ascii="Cambria Math" w:hAnsi="Cambria Math"/>
              </w:rPr>
              <m:t>6.02X10</m:t>
            </m:r>
          </m:e>
          <m:sup>
            <m:r>
              <m:rPr>
                <m:sty m:val="p"/>
              </m:rPr>
              <w:rPr>
                <w:rFonts w:ascii="Cambria Math" w:hAnsi="Cambria Math"/>
              </w:rPr>
              <m:t>23</m:t>
            </m:r>
          </m:sup>
        </m:sSup>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A</m:t>
            </m:r>
          </m:sub>
        </m:sSub>
      </m:oMath>
      <w:r>
        <w:rPr>
          <w:i/>
        </w:rPr>
        <w:t>=24.00cm</w:t>
      </w:r>
      <w:r>
        <w:rPr>
          <w:i/>
          <w:vertAlign w:val="superscript"/>
        </w:rPr>
        <w:t>3</w:t>
      </w:r>
      <w:r>
        <w:rPr>
          <w:i/>
        </w:rPr>
        <w:t>]</w:t>
      </w:r>
    </w:p>
    <w:p>
      <w:pPr>
        <w:pStyle w:val="style157"/>
        <w:rPr>
          <w:i/>
        </w:rPr>
      </w:pPr>
    </w:p>
    <w:p>
      <w:pPr>
        <w:pStyle w:val="style157"/>
        <w:rPr>
          <w:b/>
          <w:i/>
        </w:rPr>
      </w:pPr>
      <w:r>
        <w:rPr>
          <w:b/>
          <w:i/>
        </w:rPr>
        <w:t>Solution</w:t>
      </w:r>
    </w:p>
    <w:p>
      <w:pPr>
        <w:pStyle w:val="style157"/>
        <w:rPr>
          <w:i/>
          <w:vertAlign w:val="superscript"/>
        </w:rPr>
      </w:pPr>
      <w:r>
        <w:rPr>
          <w:i/>
        </w:rPr>
        <w:t>(i) concentration of ‘B’ in moldm</w:t>
      </w:r>
      <w:r>
        <w:rPr>
          <w:i/>
          <w:vertAlign w:val="superscript"/>
        </w:rPr>
        <w:t>-3</w:t>
      </w:r>
    </w:p>
    <w:p>
      <w:pPr>
        <w:pStyle w:val="style157"/>
        <w:rPr>
          <w:i/>
        </w:rPr>
      </w:pPr>
      <w:r>
        <w:rPr>
          <w:i/>
        </w:rPr>
        <w:t>The concentration of ‘B’ is given in g per cm</w:t>
      </w:r>
      <w:r>
        <w:rPr>
          <w:i/>
          <w:vertAlign w:val="superscript"/>
        </w:rPr>
        <w:t>-3</w:t>
      </w:r>
      <w:r>
        <w:rPr>
          <w:i/>
        </w:rPr>
        <w:t xml:space="preserve"> in the question, so we need to convert cm</w:t>
      </w:r>
      <w:r>
        <w:rPr>
          <w:i/>
          <w:vertAlign w:val="superscript"/>
        </w:rPr>
        <w:t>3</w:t>
      </w:r>
      <w:r>
        <w:rPr>
          <w:i/>
        </w:rPr>
        <w:t xml:space="preserve"> to dm</w:t>
      </w:r>
      <w:r>
        <w:rPr>
          <w:i/>
          <w:vertAlign w:val="superscript"/>
        </w:rPr>
        <w:t>3</w:t>
      </w:r>
      <w:r>
        <w:rPr>
          <w:i/>
        </w:rPr>
        <w:t>; 1000cm</w:t>
      </w:r>
      <w:r>
        <w:rPr>
          <w:i/>
          <w:vertAlign w:val="superscript"/>
        </w:rPr>
        <w:t>3</w:t>
      </w:r>
      <w:r>
        <w:rPr>
          <w:i/>
        </w:rPr>
        <w:t xml:space="preserve"> = 1dm</w:t>
      </w:r>
      <w:r>
        <w:rPr>
          <w:i/>
          <w:vertAlign w:val="superscript"/>
        </w:rPr>
        <w:t>3</w:t>
      </w:r>
    </w:p>
    <w:p>
      <w:pPr>
        <w:pStyle w:val="style157"/>
        <w:rPr>
          <w:i/>
        </w:rPr>
      </w:pPr>
      <w:r>
        <w:rPr>
          <w:i/>
        </w:rPr>
        <w:t xml:space="preserve">          250cm</w:t>
      </w:r>
      <w:r>
        <w:rPr>
          <w:i/>
          <w:vertAlign w:val="superscript"/>
        </w:rPr>
        <w:t>3</w:t>
      </w:r>
      <w:r>
        <w:rPr>
          <w:i/>
        </w:rPr>
        <w:t xml:space="preserve"> = ?</w:t>
      </w:r>
    </w:p>
    <w:p>
      <w:pPr>
        <w:pStyle w:val="style157"/>
        <w:rPr>
          <w:i/>
        </w:rPr>
      </w:pPr>
      <w:r>
        <w:rPr>
          <w:i/>
        </w:rPr>
        <w:t xml:space="preserve">We cross multiply to have </w:t>
      </w:r>
      <m:oMath>
        <m:f>
          <m:fPr>
            <m:ctrlPr>
              <w:rPr>
                <w:rFonts w:ascii="Cambria Math" w:hAnsi="Cambria Math"/>
                <w:i/>
              </w:rPr>
            </m:ctrlPr>
          </m:fPr>
          <m:num>
            <m:r>
              <m:rPr>
                <m:sty m:val="p"/>
              </m:rPr>
              <w:rPr>
                <w:rFonts w:ascii="Cambria Math" w:hAnsi="Cambria Math"/>
              </w:rPr>
              <m:t>250 X 1</m:t>
            </m:r>
          </m:num>
          <m:den>
            <m:r>
              <m:rPr>
                <m:sty m:val="p"/>
              </m:rPr>
              <w:rPr>
                <w:rFonts w:ascii="Cambria Math" w:hAnsi="Cambria Math"/>
              </w:rPr>
              <m:t>1000</m:t>
            </m:r>
          </m:den>
        </m:f>
      </m:oMath>
      <w:r>
        <w:rPr>
          <w:i/>
        </w:rPr>
        <w:t xml:space="preserve"> =0.25dm</w:t>
      </w:r>
      <w:r>
        <w:rPr>
          <w:i/>
          <w:vertAlign w:val="superscript"/>
        </w:rPr>
        <w:t>3</w:t>
      </w:r>
      <w:r>
        <w:rPr>
          <w:i/>
        </w:rPr>
        <w:t>.</w:t>
      </w:r>
    </w:p>
    <w:p>
      <w:pPr>
        <w:pStyle w:val="style157"/>
        <w:rPr>
          <w:i/>
        </w:rPr>
      </w:pPr>
      <w:r>
        <w:rPr>
          <w:i/>
        </w:rPr>
        <w:t>Mass concentration(</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r>
        <w:rPr>
          <w:i/>
        </w:rPr>
        <w:t>) = 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 molar mass(</w:t>
      </w:r>
      <m:oMath>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w:r>
        <w:rPr>
          <w:i/>
        </w:rPr>
        <w:t>)</w:t>
      </w:r>
    </w:p>
    <w:p>
      <w:pPr>
        <w:pStyle w:val="style157"/>
        <w:rPr>
          <w:i/>
        </w:rPr>
      </w:pPr>
      <w:r>
        <w:rPr>
          <w:i/>
        </w:rPr>
        <w:t xml:space="preserve">Mass concentration = </w:t>
      </w:r>
      <m:oMath>
        <m:f>
          <m:fPr>
            <m:ctrlPr>
              <w:rPr>
                <w:rFonts w:ascii="Cambria Math" w:hAnsi="Cambria Math"/>
                <w:i/>
              </w:rPr>
            </m:ctrlPr>
          </m:fPr>
          <m:num>
            <m:r>
              <m:rPr>
                <m:sty m:val="p"/>
              </m:rPr>
              <w:rPr>
                <w:rFonts w:ascii="Cambria Math" w:hAnsi="Cambria Math"/>
              </w:rPr>
              <m:t>1.4</m:t>
            </m:r>
          </m:num>
          <m:den>
            <m:r>
              <m:rPr>
                <m:sty m:val="p"/>
              </m:rPr>
              <w:rPr>
                <w:rFonts w:ascii="Cambria Math" w:hAnsi="Cambria Math"/>
              </w:rPr>
              <m:t>0.25</m:t>
            </m:r>
          </m:den>
        </m:f>
      </m:oMath>
      <w:r>
        <w:rPr>
          <w:i/>
        </w:rPr>
        <w:t xml:space="preserve"> = 5.6</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p>
    <w:p>
      <w:pPr>
        <w:pStyle w:val="style157"/>
        <w:rPr>
          <w:i/>
        </w:rPr>
      </w:pPr>
      <w:r>
        <w:rPr>
          <w:i/>
        </w:rPr>
        <w:t xml:space="preserve">Molar mass of </w:t>
      </w:r>
      <m:oMath>
        <m:r>
          <m:rPr>
            <m:sty m:val="p"/>
          </m:rPr>
          <w:rPr>
            <w:rFonts w:ascii="Cambria Math" w:hAnsi="Cambria Math"/>
          </w:rPr>
          <m:t>KOH</m:t>
        </m:r>
      </m:oMath>
      <w:r>
        <w:rPr>
          <w:i/>
        </w:rPr>
        <w:t xml:space="preserve"> = 39+16+1= 56</w:t>
      </w:r>
      <m:oMath>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oMath>
    </w:p>
    <w:p>
      <w:pPr>
        <w:pStyle w:val="style157"/>
        <w:rPr>
          <w:i/>
        </w:rPr>
      </w:pPr>
      <w:r>
        <w:rPr>
          <w:i/>
        </w:rPr>
        <w:t>Substituting the values of mass concentration and molar mass, we get</w:t>
      </w:r>
    </w:p>
    <w:p>
      <w:pPr>
        <w:pStyle w:val="style157"/>
        <w:rPr>
          <w:i/>
        </w:rPr>
      </w:pPr>
      <w:r>
        <w:rPr>
          <w:i/>
        </w:rPr>
        <w:t>5.6</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r>
        <w:rPr>
          <w:i/>
        </w:rPr>
        <w:t>= 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 56</w:t>
      </w:r>
      <m:oMath>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oMath>
    </w:p>
    <w:p>
      <w:pPr>
        <w:pStyle w:val="style157"/>
        <w:rPr>
          <w:i/>
        </w:rPr>
      </w:pPr>
      <w:r>
        <w:rPr>
          <w:i/>
        </w:rPr>
        <w:t>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ml:space="preserve">) = </w:t>
      </w:r>
      <m:oMath>
        <m:f>
          <m:fPr>
            <m:ctrlPr>
              <w:rPr>
                <w:rFonts w:ascii="Cambria Math" w:hAnsi="Cambria Math"/>
                <w:i/>
              </w:rPr>
            </m:ctrlPr>
          </m:fPr>
          <m:num>
            <m:r>
              <m:rPr>
                <m:sty m:val="p"/>
              </m:rPr>
              <w:rPr>
                <w:rFonts w:ascii="Cambria Math" w:hAnsi="Cambria Math"/>
              </w:rPr>
              <m:t>5.6</m:t>
            </m:r>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num>
          <m:den>
            <m:r>
              <m:rPr>
                <m:sty m:val="p"/>
              </m:rPr>
              <w:rPr>
                <w:rFonts w:ascii="Cambria Math" w:hAnsi="Cambria Math"/>
              </w:rPr>
              <m:t>56</m:t>
            </m:r>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den>
        </m:f>
      </m:oMath>
      <w:r>
        <w:rPr>
          <w:i/>
        </w:rPr>
        <w:t xml:space="preserve"> = 0.1</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p>
    <w:p>
      <w:pPr>
        <w:pStyle w:val="style157"/>
        <w:rPr>
          <w:i/>
          <w:shd w:val="clear" w:color="auto" w:fill="00ffff"/>
        </w:rPr>
      </w:pPr>
    </w:p>
    <w:p>
      <w:pPr>
        <w:pStyle w:val="style157"/>
        <w:numPr>
          <w:ilvl w:val="1"/>
          <w:numId w:val="33"/>
        </w:numPr>
        <w:rPr>
          <w:i/>
        </w:rPr>
      </w:pPr>
      <w:r>
        <w:rPr>
          <w:i/>
        </w:rPr>
        <w:t>concentration of ‘A’ in mold</w:t>
      </w:r>
      <w:r>
        <w:rPr>
          <w:i/>
          <w:vertAlign w:val="superscript"/>
        </w:rPr>
        <w:t>-3</w:t>
      </w:r>
    </w:p>
    <w:p>
      <w:pPr>
        <w:pStyle w:val="style157"/>
        <w:rPr>
          <w:i/>
        </w:rPr>
      </w:pPr>
      <w:r>
        <w:rPr>
          <w:i/>
        </w:rPr>
        <w:t xml:space="preserve">using  </w:t>
      </w: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 xml:space="preserve">A  </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oMath>
      <w:r>
        <w:rPr>
          <w:i/>
        </w:rPr>
        <w:t xml:space="preserve"> = </w:t>
      </w:r>
      <m:oMath>
        <m:f>
          <m:fPr>
            <m:ctrlPr>
              <w:rPr>
                <w:rFonts w:ascii="Cambria Math" w:hAnsi="Cambria Math"/>
                <w:i/>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w:p>
    <w:p>
      <w:pPr>
        <w:pStyle w:val="style157"/>
        <w:rPr>
          <w:i/>
        </w:rPr>
      </w:pPr>
      <w:r>
        <w:rPr>
          <w:i/>
        </w:rPr>
        <w:t xml:space="preserve"> 2KOH</w:t>
      </w:r>
      <w:r>
        <w:rPr>
          <w:i/>
          <w:vertAlign w:val="subscript"/>
        </w:rPr>
        <w:t>(aq)</w:t>
      </w:r>
      <w:r>
        <w:rPr>
          <w:i/>
        </w:rPr>
        <w:t xml:space="preserve"> + H</w:t>
      </w:r>
      <w:r>
        <w:rPr>
          <w:i/>
          <w:vertAlign w:val="subscript"/>
        </w:rPr>
        <w:t>2</w:t>
      </w:r>
      <w:r>
        <w:rPr>
          <w:i/>
        </w:rPr>
        <w:t>SO</w:t>
      </w:r>
      <w:r>
        <w:rPr>
          <w:i/>
          <w:vertAlign w:val="subscript"/>
        </w:rPr>
        <w:t>4(aq)</w:t>
      </w:r>
      <w:r>
        <w:rPr>
          <w:i/>
        </w:rPr>
        <w:t xml:space="preserve"> ==&gt; K</w:t>
      </w:r>
      <w:r>
        <w:rPr>
          <w:i/>
          <w:vertAlign w:val="subscript"/>
        </w:rPr>
        <w:t>2</w:t>
      </w:r>
      <w:r>
        <w:rPr>
          <w:i/>
        </w:rPr>
        <w:t>SO</w:t>
      </w:r>
      <w:r>
        <w:rPr>
          <w:i/>
          <w:vertAlign w:val="subscript"/>
        </w:rPr>
        <w:t>4(aq)</w:t>
      </w:r>
      <w:r>
        <w:rPr>
          <w:i/>
        </w:rPr>
        <w:t xml:space="preserve"> + 2H</w:t>
      </w:r>
      <w:r>
        <w:rPr>
          <w:i/>
          <w:vertAlign w:val="subscript"/>
        </w:rPr>
        <w:t>2</w:t>
      </w:r>
      <w:r>
        <w:rPr>
          <w:i/>
        </w:rPr>
        <w:t>O</w:t>
      </w:r>
      <w:r>
        <w:rPr>
          <w:i/>
          <w:vertAlign w:val="subscript"/>
        </w:rPr>
        <w:t>(l)</w:t>
      </w:r>
    </w:p>
    <w:p>
      <w:pPr>
        <w:pStyle w:val="style157"/>
        <w:rPr>
          <w:i/>
        </w:rPr>
      </w:pPr>
      <w:r>
        <w:rPr>
          <w:i/>
        </w:rPr>
        <w:t xml:space="preserve">  2 moles        1 mole</w:t>
      </w:r>
    </w:p>
    <w:p>
      <w:pPr>
        <w:pStyle w:val="style157"/>
        <w:rPr>
          <w:i/>
        </w:rPr>
      </w:pPr>
      <w:r>
        <w:rPr>
          <w:i/>
        </w:rPr>
        <w:t>Therefore, the number of moles of acid (</w:t>
      </w:r>
      <m:oMath>
        <m:r>
          <m:rPr>
            <m:sty m:val="p"/>
          </m:rPr>
          <w:rPr>
            <w:rFonts w:ascii="Cambria Math" w:hAnsi="Cambria Math"/>
          </w:rPr>
          <m:t>n</m:t>
        </m:r>
        <m:r>
          <m:rPr>
            <m:sty m:val="p"/>
          </m:rPr>
          <w:rPr>
            <w:rFonts w:ascii="Cambria Math" w:hAnsi="Cambria Math"/>
            <w:vertAlign w:val="subscript"/>
          </w:rPr>
          <m:t>A</m:t>
        </m:r>
      </m:oMath>
      <w:r>
        <w:rPr>
          <w:i/>
        </w:rPr>
        <w:t>) = 1 mole and that of the base(</w:t>
      </w:r>
      <m:oMath>
        <m:r>
          <m:rPr>
            <m:sty m:val="p"/>
          </m:rPr>
          <w:rPr>
            <w:rFonts w:ascii="Cambria Math" w:hAnsi="Cambria Math"/>
          </w:rPr>
          <m:t>n</m:t>
        </m:r>
        <m:r>
          <m:rPr>
            <m:sty m:val="p"/>
          </m:rPr>
          <w:rPr>
            <w:rFonts w:ascii="Cambria Math" w:hAnsi="Cambria Math"/>
            <w:vertAlign w:val="subscript"/>
          </w:rPr>
          <m:t>B</m:t>
        </m:r>
      </m:oMath>
      <w:r>
        <w:rPr>
          <w:i/>
        </w:rPr>
        <w:t>) = 2 moles.</w:t>
      </w:r>
    </w:p>
    <w:p>
      <w:pPr>
        <w:pStyle w:val="style157"/>
        <w:rPr>
          <w:i/>
        </w:rPr>
      </w:pPr>
    </w:p>
    <w:p>
      <w:pPr>
        <w:pStyle w:val="style157"/>
        <w:rPr>
          <w:i/>
        </w:rPr>
      </w:pPr>
      <m:oMath>
        <m:f>
          <m:fPr>
            <m:ctrlPr>
              <w:rPr>
                <w:rFonts w:ascii="Cambria Math" w:hAnsi="Cambria Math"/>
                <w:i/>
              </w:rPr>
            </m:ctrlPr>
          </m:fPr>
          <m:num>
            <m:r>
              <m:rPr>
                <m:sty m:val="p"/>
              </m:rPr>
              <w:rPr>
                <w:rFonts w:ascii="Cambria Math" w:hAnsi="Cambria Math"/>
              </w:rPr>
              <m:t>CA X 24</m:t>
            </m:r>
          </m:num>
          <m:den>
            <m:r>
              <m:rPr>
                <m:sty m:val="p"/>
              </m:rPr>
              <w:rPr>
                <w:rFonts w:ascii="Cambria Math" w:hAnsi="Cambria Math"/>
              </w:rPr>
              <m:t>0.1 X 25</m:t>
            </m:r>
          </m:den>
        </m:f>
      </m:oMath>
      <w:r>
        <w:rPr>
          <w:i/>
        </w:rPr>
        <w:t xml:space="preserve"> =</w:t>
      </w:r>
      <m:oMath>
        <m:f>
          <m:fPr>
            <m:ctrlPr>
              <w:rPr>
                <w:rFonts w:ascii="Cambria Math" w:hAnsi="Cambria Math"/>
                <w:i/>
              </w:rPr>
            </m:ctrlPr>
          </m:fPr>
          <m:num>
            <m:r>
              <m:rPr>
                <m:sty m:val="p"/>
              </m:rPr>
              <w:rPr>
                <w:rFonts w:ascii="Cambria Math" w:hAnsi="Cambria Math"/>
              </w:rPr>
              <m:t>1</m:t>
            </m:r>
          </m:num>
          <m:den>
            <m:r>
              <m:rPr>
                <m:sty m:val="p"/>
              </m:rPr>
              <w:rPr>
                <w:rFonts w:ascii="Cambria Math" w:hAnsi="Cambria Math"/>
              </w:rPr>
              <m:t>2</m:t>
            </m:r>
          </m:den>
        </m:f>
      </m:oMath>
    </w:p>
    <w:p>
      <w:pPr>
        <w:pStyle w:val="style157"/>
        <w:rPr>
          <w:i/>
        </w:rPr>
      </w:pPr>
    </w:p>
    <w:p>
      <w:pPr>
        <w:pStyle w:val="style157"/>
        <w:rPr>
          <w:i/>
        </w:rPr>
      </w:pPr>
      <w:r>
        <w:rPr>
          <w:i/>
        </w:rPr>
        <w:t>2x</w:t>
      </w:r>
      <m:oMath>
        <m:r>
          <m:rPr>
            <m:sty m:val="p"/>
          </m:rPr>
          <w:rPr>
            <w:rFonts w:ascii="Cambria Math" w:hAnsi="Cambria Math"/>
          </w:rPr>
          <m:t xml:space="preserve"> CA</m:t>
        </m:r>
      </m:oMath>
      <w:r>
        <w:rPr>
          <w:i/>
        </w:rPr>
        <w:t>X24 =1X0.1X25</w:t>
      </w:r>
    </w:p>
    <w:p>
      <w:pPr>
        <w:pStyle w:val="style157"/>
        <w:rPr>
          <w:i/>
        </w:rPr>
      </w:pPr>
    </w:p>
    <w:p>
      <w:pPr>
        <w:pStyle w:val="style157"/>
        <w:rPr>
          <w:i/>
        </w:rPr>
      </w:pPr>
      <w:r>
        <w:rPr>
          <w:i/>
        </w:rPr>
        <w:t>48</w:t>
      </w:r>
      <m:oMath>
        <m:r>
          <m:rPr>
            <m:sty m:val="p"/>
          </m:rPr>
          <w:rPr>
            <w:rFonts w:ascii="Cambria Math" w:hAnsi="Cambria Math"/>
          </w:rPr>
          <m:t xml:space="preserve"> CA</m:t>
        </m:r>
      </m:oMath>
      <w:r>
        <w:rPr>
          <w:i/>
        </w:rPr>
        <w:t xml:space="preserve"> =2.5</w:t>
      </w:r>
    </w:p>
    <w:p>
      <w:pPr>
        <w:pStyle w:val="style157"/>
        <w:rPr>
          <w:i/>
        </w:rPr>
      </w:pPr>
    </w:p>
    <w:p>
      <w:pPr>
        <w:pStyle w:val="style157"/>
        <w:rPr>
          <w:i/>
        </w:rPr>
      </w:pPr>
      <w:r>
        <w:rPr>
          <w:i/>
          <w:noProof/>
        </w:rPr>
      </w:r>
      <w:r>
        <w:rPr>
          <w:i/>
          <w:noProof/>
        </w:rPr>
      </w:r>
      <w:r>
        <w:rPr>
          <w:i/>
          <w:noProof/>
        </w:rPr>
      </w:r>
      <w:r>
        <w:rPr>
          <w:i/>
          <w:noProof/>
        </w:rPr>
        <w:pict>
          <v:line id="1226" stroked="t" from="6.85pt,14.7pt" to="16.85pt,22.85pt" style="position:absolute;z-index:14;mso-position-horizontal-relative:text;mso-position-vertical-relative:text;mso-width-relative:page;mso-height-relative:page;mso-wrap-distance-left:0.0pt;mso-wrap-distance-right:0.0pt;visibility:visible;">
            <v:stroke color="#3333ff"/>
            <v:fill rotate="true"/>
          </v:line>
        </w:pict>
      </w:r>
      <w:r>
        <w:rPr>
          <w:i/>
          <w:noProof/>
        </w:rPr>
      </w:r>
      <w:r>
        <w:rPr>
          <w:i/>
          <w:noProof/>
        </w:rPr>
      </w:r>
      <w:r>
        <w:rPr>
          <w:i/>
          <w:noProof/>
        </w:rPr>
      </w:r>
      <w:r>
        <w:rPr>
          <w:i/>
          <w:noProof/>
        </w:rPr>
      </w:r>
      <w:r>
        <w:rPr>
          <w:i/>
          <w:noProof/>
        </w:rPr>
      </w:r>
      <w:r>
        <w:rPr>
          <w:i/>
          <w:noProof/>
        </w:rPr>
        <w:pict>
          <v:line id="1228" stroked="t" from="0.0pt,0.3pt" to="10.0pt,8.45pt" style="position:absolute;z-index:13;mso-position-horizontal-relative:text;mso-position-vertical-relative:text;mso-width-relative:page;mso-height-relative:page;mso-wrap-distance-left:0.0pt;mso-wrap-distance-right:0.0pt;visibility:visible;">
            <v:stroke color="#3333ff"/>
            <v:fill rotate="true"/>
          </v:line>
        </w:pict>
      </w:r>
      <w:r>
        <w:rPr>
          <w:i/>
          <w:noProof/>
        </w:rPr>
      </w:r>
      <w:r>
        <w:rPr>
          <w:i/>
          <w:noProof/>
        </w:rPr>
      </w:r>
      <m:oMath>
        <m:f>
          <m:fPr>
            <m:ctrlPr>
              <w:rPr>
                <w:rFonts w:ascii="Cambria Math" w:hAnsi="Cambria Math"/>
                <w:i/>
              </w:rPr>
            </m:ctrlPr>
          </m:fPr>
          <m:num>
            <m:r>
              <m:rPr>
                <m:sty m:val="p"/>
              </m:rPr>
              <w:rPr>
                <w:rFonts w:ascii="Cambria Math" w:hAnsi="Cambria Math"/>
              </w:rPr>
              <m:t xml:space="preserve">48 CA </m:t>
            </m:r>
          </m:num>
          <m:den>
            <m:r>
              <m:rPr>
                <m:sty m:val="p"/>
              </m:rPr>
              <w:rPr>
                <w:rFonts w:ascii="Cambria Math" w:hAnsi="Cambria Math"/>
              </w:rPr>
              <m:t>48</m:t>
            </m:r>
          </m:den>
        </m:f>
      </m:oMath>
      <w:r>
        <w:rPr>
          <w:i/>
        </w:rPr>
        <w:t xml:space="preserve"> = </w:t>
      </w:r>
      <m:oMath>
        <m:f>
          <m:fPr>
            <m:ctrlPr>
              <w:rPr>
                <w:rFonts w:ascii="Cambria Math" w:hAnsi="Cambria Math"/>
                <w:i/>
              </w:rPr>
            </m:ctrlPr>
          </m:fPr>
          <m:num>
            <m:r>
              <m:rPr>
                <m:sty m:val="p"/>
              </m:rPr>
              <w:rPr>
                <w:rFonts w:ascii="Cambria Math" w:hAnsi="Cambria Math"/>
              </w:rPr>
              <m:t>2.5</m:t>
            </m:r>
          </m:num>
          <m:den>
            <m:r>
              <m:rPr>
                <m:sty m:val="p"/>
              </m:rPr>
              <w:rPr>
                <w:rFonts w:ascii="Cambria Math" w:hAnsi="Cambria Math"/>
              </w:rPr>
              <m:t>48</m:t>
            </m:r>
          </m:den>
        </m:f>
      </m:oMath>
    </w:p>
    <w:p>
      <w:pPr>
        <w:pStyle w:val="style157"/>
        <w:rPr>
          <w:i/>
        </w:rPr>
      </w:pPr>
    </w:p>
    <w:p>
      <w:pPr>
        <w:pStyle w:val="style157"/>
        <w:rPr>
          <w:i/>
        </w:rPr>
      </w:pPr>
      <w:r>
        <w:rPr>
          <w:i/>
        </w:rPr>
        <w:t>=0.05</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p>
    <w:p>
      <w:pPr>
        <w:pStyle w:val="style157"/>
        <w:rPr>
          <w:i/>
          <w:shd w:val="clear" w:color="auto" w:fill="00ffff"/>
        </w:rPr>
      </w:pPr>
    </w:p>
    <w:p>
      <w:pPr>
        <w:pStyle w:val="style157"/>
        <w:numPr>
          <w:ilvl w:val="1"/>
          <w:numId w:val="33"/>
        </w:numPr>
        <w:rPr>
          <w:i/>
        </w:rPr>
      </w:pPr>
      <w:r>
        <w:rPr>
          <w:i/>
        </w:rPr>
        <w:t>number of hydrogen ions in 1.0moldm</w:t>
      </w:r>
      <w:r>
        <w:rPr>
          <w:i/>
          <w:vertAlign w:val="superscript"/>
        </w:rPr>
        <w:t>-3</w:t>
      </w:r>
      <w:r>
        <w:rPr>
          <w:i/>
        </w:rPr>
        <w:t xml:space="preserve"> of A.</w:t>
      </w:r>
    </w:p>
    <w:p>
      <w:pPr>
        <w:pStyle w:val="style157"/>
        <w:rPr>
          <w:i/>
          <w:vertAlign w:val="superscript"/>
        </w:rPr>
      </w:pPr>
      <w:r>
        <w:rPr>
          <w:i/>
        </w:rPr>
        <w:t>The acid H</w:t>
      </w:r>
      <w:r>
        <w:rPr>
          <w:i/>
          <w:vertAlign w:val="subscript"/>
        </w:rPr>
        <w:t>2</w:t>
      </w:r>
      <w:r>
        <w:rPr>
          <w:i/>
        </w:rPr>
        <w:t>SO</w:t>
      </w:r>
      <w:r>
        <w:rPr>
          <w:i/>
          <w:vertAlign w:val="subscript"/>
        </w:rPr>
        <w:t>4</w:t>
      </w:r>
      <w:r>
        <w:rPr>
          <w:i/>
        </w:rPr>
        <w:t xml:space="preserve"> is a dibasic acid(2H</w:t>
      </w:r>
      <w:r>
        <w:rPr>
          <w:i/>
          <w:vertAlign w:val="superscript"/>
        </w:rPr>
        <w:t>+</w:t>
      </w:r>
      <w:r>
        <w:rPr>
          <w:i/>
        </w:rPr>
        <w:t>), 1 molar solution of A will contain 2X</w:t>
      </w:r>
      <m:oMath>
        <m:sSup>
          <m:sSupPr>
            <m:ctrlPr>
              <w:rPr>
                <w:rFonts w:ascii="Cambria Math" w:hAnsi="Cambria Math"/>
                <w:i/>
              </w:rPr>
            </m:ctrlPr>
          </m:sSupPr>
          <m:e>
            <m:r>
              <m:rPr>
                <m:sty m:val="p"/>
              </m:rPr>
              <w:rPr>
                <w:rFonts w:ascii="Cambria Math" w:hAnsi="Cambria Math"/>
              </w:rPr>
              <m:t>6.02X10</m:t>
            </m:r>
          </m:e>
          <m:sup>
            <m:r>
              <m:rPr>
                <m:sty m:val="p"/>
              </m:rPr>
              <w:rPr>
                <w:rFonts w:ascii="Cambria Math" w:hAnsi="Cambria Math"/>
              </w:rPr>
              <m:t>23</m:t>
            </m:r>
          </m:sup>
        </m:sSup>
      </m:oMath>
    </w:p>
    <w:p>
      <w:pPr>
        <w:pStyle w:val="style157"/>
        <w:rPr>
          <w:i/>
        </w:rPr>
      </w:pP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SO</m:t>
            </m:r>
          </m:e>
          <m:sub>
            <m:r>
              <m:rPr>
                <m:sty m:val="p"/>
              </m:rPr>
              <w:rPr>
                <w:rFonts w:ascii="Cambria Math" w:hAnsi="Cambria Math"/>
              </w:rPr>
              <m:t>4 (aq)</m:t>
            </m:r>
          </m:sub>
        </m:sSub>
      </m:oMath>
      <w:r>
        <w:rPr>
          <w:i/>
        </w:rPr>
        <w:t xml:space="preserve"> ↔</w:t>
      </w:r>
      <m:oMath>
        <m:sSup>
          <m:sSupPr>
            <m:ctrlPr>
              <w:rPr>
                <w:rFonts w:ascii="Cambria Math" w:hAnsi="Cambria Math"/>
                <w:i/>
              </w:rPr>
            </m:ctrlPr>
          </m:sSupPr>
          <m:e>
            <m:r>
              <m:rPr>
                <m:sty m:val="p"/>
              </m:rPr>
              <w:rPr>
                <w:rFonts w:ascii="Cambria Math" w:hAnsi="Cambria Math"/>
              </w:rPr>
              <m:t>2H</m:t>
            </m:r>
          </m:e>
          <m:sup>
            <m:r>
              <m:rPr>
                <m:sty m:val="p"/>
              </m:rPr>
              <w:rPr>
                <w:rFonts w:ascii="Cambria Math" w:hAnsi="Cambria Math"/>
              </w:rPr>
              <m:t>+</m:t>
            </m:r>
          </m:sup>
        </m:sSup>
      </m:oMath>
      <w:r>
        <w:rPr>
          <w:i/>
          <w:vertAlign w:val="subscript"/>
        </w:rPr>
        <w:t>(aq)</w:t>
      </w:r>
      <w:r>
        <w:rPr>
          <w:i/>
        </w:rPr>
        <w:t xml:space="preserve"> + </w:t>
      </w:r>
      <m:oMath>
        <m:sSub>
          <m:sSubPr>
            <m:ctrlPr>
              <w:rPr>
                <w:rFonts w:ascii="Cambria Math" w:hAnsi="Cambria Math"/>
                <w:i/>
              </w:rPr>
            </m:ctrlPr>
          </m:sSubPr>
          <m:e>
            <m:r>
              <m:rPr>
                <m:sty m:val="p"/>
              </m:rPr>
              <w:rPr>
                <w:rFonts w:ascii="Cambria Math" w:hAnsi="Cambria Math"/>
              </w:rPr>
              <m:t>SO</m:t>
            </m:r>
          </m:e>
          <m:sub>
            <m:r>
              <m:rPr>
                <m:sty m:val="p"/>
              </m:rPr>
              <w:rPr>
                <w:rFonts w:ascii="Cambria Math" w:hAnsi="Cambria Math"/>
              </w:rPr>
              <m:t>4</m:t>
            </m:r>
          </m:sub>
        </m:sSub>
      </m:oMath>
      <w:r>
        <w:rPr>
          <w:i/>
          <w:vertAlign w:val="superscript"/>
        </w:rPr>
        <w:t>2-</w:t>
      </w:r>
      <w:r>
        <w:rPr>
          <w:i/>
          <w:vertAlign w:val="subscript"/>
        </w:rPr>
        <w:t>(aq)</w:t>
      </w:r>
    </w:p>
    <w:p>
      <w:pPr>
        <w:pStyle w:val="style157"/>
        <w:rPr>
          <w:i/>
          <w:color w:val="00b050"/>
        </w:rPr>
      </w:pPr>
      <w:r>
        <w:rPr>
          <w:i/>
        </w:rPr>
        <w:t>Hence, 1dm</w:t>
      </w:r>
      <w:r>
        <w:rPr>
          <w:i/>
          <w:vertAlign w:val="superscript"/>
        </w:rPr>
        <w:t>3</w:t>
      </w:r>
      <w:r>
        <w:rPr>
          <w:i/>
        </w:rPr>
        <w:t xml:space="preserve"> of A will contain </w:t>
      </w:r>
      <w:r>
        <w:rPr>
          <w:i/>
          <w:color w:val="3333ff"/>
        </w:rPr>
        <w:t>0.05 X 2X</w:t>
      </w:r>
      <m:oMath>
        <m:sSup>
          <m:sSupPr>
            <m:ctrlPr>
              <w:rPr>
                <w:rFonts w:ascii="Cambria Math" w:hAnsi="Cambria Math"/>
                <w:i/>
                <w:color w:val="3333ff"/>
              </w:rPr>
            </m:ctrlPr>
          </m:sSupPr>
          <m:e>
            <m:r>
              <m:rPr>
                <m:sty m:val="p"/>
              </m:rPr>
              <w:rPr>
                <w:rFonts w:ascii="Cambria Math" w:hAnsi="Cambria Math"/>
                <w:color w:val="3333ff"/>
              </w:rPr>
              <m:t>6.02X10</m:t>
            </m:r>
          </m:e>
          <m:sup>
            <m:r>
              <m:rPr>
                <m:sty m:val="p"/>
              </m:rPr>
              <w:rPr>
                <w:rFonts w:ascii="Cambria Math" w:hAnsi="Cambria Math"/>
                <w:color w:val="3333ff"/>
              </w:rPr>
              <m:t>23</m:t>
            </m:r>
          </m:sup>
        </m:sSup>
      </m:oMath>
      <w:r>
        <w:rPr>
          <w:i/>
        </w:rPr>
        <w:t xml:space="preserve"> =</w:t>
      </w:r>
      <m:oMath>
        <m:sSup>
          <m:sSupPr>
            <m:ctrlPr>
              <w:rPr>
                <w:rFonts w:ascii="Cambria Math" w:hAnsi="Cambria Math"/>
                <w:b/>
                <w:i/>
                <w:color w:val="00b050"/>
              </w:rPr>
            </m:ctrlPr>
          </m:sSupPr>
          <m:e>
            <m:r>
              <m:rPr>
                <m:sty m:val="b"/>
              </m:rPr>
              <w:rPr>
                <w:rFonts w:ascii="Cambria Math" w:hAnsi="Cambria Math"/>
                <w:color w:val="00b050"/>
              </w:rPr>
              <m:t>6.02X10</m:t>
            </m:r>
          </m:e>
          <m:sup>
            <m:r>
              <m:rPr>
                <m:sty m:val="b"/>
              </m:rPr>
              <w:rPr>
                <w:rFonts w:ascii="Cambria Math" w:hAnsi="Cambria Math"/>
                <w:color w:val="00b050"/>
              </w:rPr>
              <m:t>22</m:t>
            </m:r>
          </m:sup>
        </m:sSup>
      </m:oMath>
      <w:r>
        <w:rPr>
          <w:b/>
          <w:i/>
          <w:color w:val="00b050"/>
        </w:rPr>
        <w:t xml:space="preserve"> ions</w:t>
      </w:r>
    </w:p>
    <w:p>
      <w:pPr>
        <w:pStyle w:val="style157"/>
        <w:rPr>
          <w:i/>
          <w:color w:val="3333ff"/>
        </w:rPr>
      </w:pPr>
      <w:r>
        <w:rPr>
          <w:i/>
        </w:rPr>
        <w:t>i.e 1 dm</w:t>
      </w:r>
      <w:r>
        <w:rPr>
          <w:i/>
          <w:vertAlign w:val="superscript"/>
        </w:rPr>
        <w:t>3</w:t>
      </w:r>
      <w:r>
        <w:rPr>
          <w:i/>
        </w:rPr>
        <w:t xml:space="preserve"> of 1.00moldm</w:t>
      </w:r>
      <w:r>
        <w:rPr>
          <w:i/>
          <w:vertAlign w:val="superscript"/>
        </w:rPr>
        <w:t>-3</w:t>
      </w:r>
      <w:r>
        <w:rPr>
          <w:i/>
        </w:rPr>
        <w:t xml:space="preserve"> of A= 2</w:t>
      </w:r>
      <w:r>
        <w:rPr>
          <w:i/>
          <w:color w:val="3333ff"/>
        </w:rPr>
        <w:t xml:space="preserve"> X</w:t>
      </w:r>
      <m:oMath>
        <m:sSup>
          <m:sSupPr>
            <m:ctrlPr>
              <w:rPr>
                <w:rFonts w:ascii="Cambria Math" w:hAnsi="Cambria Math"/>
                <w:i/>
                <w:color w:val="3333ff"/>
              </w:rPr>
            </m:ctrlPr>
          </m:sSupPr>
          <m:e>
            <m:r>
              <m:rPr>
                <m:sty m:val="p"/>
              </m:rPr>
              <w:rPr>
                <w:rFonts w:ascii="Cambria Math" w:hAnsi="Cambria Math"/>
                <w:color w:val="3333ff"/>
              </w:rPr>
              <m:t>6.02X10</m:t>
            </m:r>
          </m:e>
          <m:sup>
            <m:r>
              <m:rPr>
                <m:sty m:val="p"/>
              </m:rPr>
              <w:rPr>
                <w:rFonts w:ascii="Cambria Math" w:hAnsi="Cambria Math"/>
                <w:color w:val="3333ff"/>
              </w:rPr>
              <m:t>23</m:t>
            </m:r>
          </m:sup>
        </m:sSup>
      </m:oMath>
    </w:p>
    <w:p>
      <w:pPr>
        <w:pStyle w:val="style157"/>
        <w:rPr>
          <w:i/>
          <w:color w:val="00b050"/>
        </w:rPr>
      </w:pPr>
      <w:r>
        <w:rPr>
          <w:i/>
        </w:rPr>
        <w:t xml:space="preserve">0.05 </w:t>
      </w:r>
      <w:r>
        <w:rPr>
          <w:i/>
        </w:rPr>
        <w:t>moldm</w:t>
      </w:r>
      <w:r>
        <w:rPr>
          <w:i/>
          <w:vertAlign w:val="superscript"/>
        </w:rPr>
        <w:t xml:space="preserve">-3                                  </w:t>
      </w:r>
      <w:r>
        <w:rPr>
          <w:i/>
        </w:rPr>
        <w:t>=       ?</w:t>
      </w:r>
    </w:p>
    <w:p>
      <w:pPr>
        <w:pStyle w:val="style157"/>
        <w:rPr>
          <w:i/>
          <w:color w:val="00b050"/>
        </w:rPr>
      </w:pPr>
      <w:r>
        <w:rPr>
          <w:i/>
        </w:rPr>
        <w:t>0.05 X 2X</w:t>
      </w:r>
      <m:oMath>
        <m:sSup>
          <m:sSupPr>
            <m:ctrlPr>
              <w:rPr>
                <w:rFonts w:ascii="Cambria Math" w:hAnsi="Cambria Math"/>
                <w:i/>
              </w:rPr>
            </m:ctrlPr>
          </m:sSupPr>
          <m:e>
            <m:r>
              <m:rPr>
                <m:sty m:val="p"/>
              </m:rPr>
              <w:rPr>
                <w:rFonts w:ascii="Cambria Math" w:hAnsi="Cambria Math"/>
              </w:rPr>
              <m:t>6.02X10</m:t>
            </m:r>
          </m:e>
          <m:sup>
            <m:r>
              <m:rPr>
                <m:sty m:val="p"/>
              </m:rPr>
              <w:rPr>
                <w:rFonts w:ascii="Cambria Math" w:hAnsi="Cambria Math"/>
              </w:rPr>
              <m:t>23</m:t>
            </m:r>
          </m:sup>
        </m:sSup>
      </m:oMath>
      <w:r>
        <w:rPr>
          <w:i/>
        </w:rPr>
        <w:t xml:space="preserve"> =</w:t>
      </w:r>
      <m:oMath>
        <m:sSup>
          <m:sSupPr>
            <m:ctrlPr>
              <w:rPr>
                <w:rFonts w:ascii="Cambria Math" w:hAnsi="Cambria Math"/>
                <w:b/>
                <w:i/>
                <w:color w:val="00b050"/>
              </w:rPr>
            </m:ctrlPr>
          </m:sSupPr>
          <m:e>
            <m:r>
              <m:rPr>
                <m:sty m:val="b"/>
              </m:rPr>
              <w:rPr>
                <w:rFonts w:ascii="Cambria Math" w:hAnsi="Cambria Math"/>
                <w:color w:val="00b050"/>
              </w:rPr>
              <m:t>6.02X10</m:t>
            </m:r>
          </m:e>
          <m:sup>
            <m:r>
              <m:rPr>
                <m:sty m:val="b"/>
              </m:rPr>
              <w:rPr>
                <w:rFonts w:ascii="Cambria Math" w:hAnsi="Cambria Math"/>
                <w:color w:val="00b050"/>
              </w:rPr>
              <m:t>22</m:t>
            </m:r>
          </m:sup>
        </m:sSup>
      </m:oMath>
      <w:r>
        <w:rPr>
          <w:b/>
          <w:i/>
          <w:color w:val="00b050"/>
        </w:rPr>
        <w:t xml:space="preserve"> ions</w:t>
      </w:r>
    </w:p>
    <w:p>
      <w:pPr>
        <w:pStyle w:val="style157"/>
        <w:rPr>
          <w:i/>
        </w:rPr>
      </w:pPr>
    </w:p>
    <w:p>
      <w:pPr>
        <w:pStyle w:val="style157"/>
        <w:rPr>
          <w:b/>
          <w:i/>
        </w:rPr>
      </w:pPr>
      <w:r>
        <w:rPr>
          <w:b/>
          <w:i/>
        </w:rPr>
        <w:t>Titration Calculation</w:t>
      </w:r>
    </w:p>
    <w:p>
      <w:pPr>
        <w:pStyle w:val="style157"/>
        <w:rPr>
          <w:i/>
        </w:rPr>
      </w:pPr>
      <w:r>
        <w:rPr>
          <w:i/>
        </w:rPr>
        <w:t xml:space="preserve">A is solution containing 6.22g of an acid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rPr>
        <w:t xml:space="preserve"> per dm</w:t>
      </w:r>
      <w:r>
        <w:rPr>
          <w:i/>
          <w:vertAlign w:val="superscript"/>
        </w:rPr>
        <w:t>3</w:t>
      </w:r>
      <w:r>
        <w:rPr>
          <w:i/>
        </w:rPr>
        <w:t>.</w:t>
      </w:r>
    </w:p>
    <w:p>
      <w:pPr>
        <w:pStyle w:val="style157"/>
        <w:rPr>
          <w:i/>
        </w:rPr>
      </w:pPr>
      <w:r>
        <w:rPr>
          <w:i/>
        </w:rPr>
        <w:t>B contains 3.90g of NaOH per dm</w:t>
      </w:r>
      <w:r>
        <w:rPr>
          <w:i/>
          <w:vertAlign w:val="superscript"/>
        </w:rPr>
        <w:t>3</w:t>
      </w:r>
      <w:r>
        <w:rPr>
          <w:i/>
        </w:rPr>
        <w:t xml:space="preserve"> of solution.</w:t>
      </w:r>
    </w:p>
    <w:p>
      <w:pPr>
        <w:pStyle w:val="style157"/>
        <w:numPr>
          <w:ilvl w:val="1"/>
          <w:numId w:val="95"/>
        </w:numPr>
        <w:rPr>
          <w:i/>
        </w:rPr>
      </w:pPr>
      <w:r>
        <w:rPr>
          <w:i/>
        </w:rPr>
        <w:t>Put A into the burette and titrate it against 20.0cm</w:t>
      </w:r>
      <w:r>
        <w:rPr>
          <w:i/>
          <w:vertAlign w:val="superscript"/>
        </w:rPr>
        <w:t>3</w:t>
      </w:r>
      <w:r>
        <w:rPr>
          <w:i/>
        </w:rPr>
        <w:t xml:space="preserve"> or 25.0cm</w:t>
      </w:r>
      <w:r>
        <w:rPr>
          <w:i/>
          <w:vertAlign w:val="superscript"/>
        </w:rPr>
        <w:t>3</w:t>
      </w:r>
      <w:r>
        <w:rPr>
          <w:i/>
        </w:rPr>
        <w:t xml:space="preserve"> portions of B using methyl orange as indicator. Repeat the titration to obtain onsistent titres. Tabulate your burette readings and calculate the average volume of acid used. The equation for the reaction involved in the titration is: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vertAlign w:val="subscript"/>
        </w:rPr>
        <w:t>(aq)</w:t>
      </w:r>
      <w:r>
        <w:rPr>
          <w:i/>
        </w:rPr>
        <w:t xml:space="preserve"> + </w:t>
      </w:r>
      <m:oMath>
        <m:r>
          <m:rPr>
            <m:sty m:val="p"/>
          </m:rPr>
          <w:rPr>
            <w:rFonts w:ascii="Cambria Math" w:hAnsi="Cambria Math"/>
          </w:rPr>
          <m:t>2NaOH</m:t>
        </m:r>
      </m:oMath>
      <w:r>
        <w:rPr>
          <w:i/>
          <w:vertAlign w:val="subscript"/>
        </w:rPr>
        <w:t xml:space="preserve">(aq) </w:t>
      </w:r>
      <w:r>
        <w:rPr>
          <w:i/>
        </w:rPr>
        <w:t>=&gt;</w:t>
      </w:r>
      <m:oMath>
        <m:sSub>
          <m:sSubPr>
            <m:ctrlPr>
              <w:rPr>
                <w:rFonts w:ascii="Cambria Math" w:hAnsi="Cambria Math"/>
                <w:i/>
              </w:rPr>
            </m:ctrlPr>
          </m:sSubPr>
          <m:e>
            <m:r>
              <m:rPr>
                <m:sty m:val="p"/>
              </m:rPr>
              <w:rPr>
                <w:rFonts w:ascii="Cambria Math" w:hAnsi="Cambria Math"/>
              </w:rPr>
              <m:t>Na</m:t>
            </m:r>
          </m:e>
          <m:sub>
            <m:r>
              <m:rPr>
                <m:sty m:val="p"/>
              </m:rPr>
              <w:rPr>
                <w:rFonts w:ascii="Cambria Math" w:hAnsi="Cambria Math"/>
              </w:rPr>
              <m:t>2</m:t>
            </m:r>
          </m:sub>
        </m:sSub>
        <m:r>
          <m:rPr>
            <m:sty m:val="p"/>
          </m:rPr>
          <w:rPr>
            <w:rFonts w:ascii="Cambria Math" w:hAnsi="Cambria Math"/>
          </w:rPr>
          <m:t>Y</m:t>
        </m:r>
      </m:oMath>
      <w:r>
        <w:rPr>
          <w:i/>
          <w:vertAlign w:val="subscript"/>
        </w:rPr>
        <w:t>(aq)</w:t>
      </w:r>
      <w:r>
        <w:rPr>
          <w:i/>
        </w:rPr>
        <w:t xml:space="preserve"> + </w:t>
      </w:r>
      <m:oMath>
        <m:r>
          <m:rPr>
            <m:sty m:val="p"/>
          </m:rPr>
          <w:rPr>
            <w:rFonts w:ascii="Cambria Math" w:hAnsi="Cambria Math"/>
          </w:rPr>
          <m:t>2</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Pr>
          <w:i/>
          <w:vertAlign w:val="subscript"/>
        </w:rPr>
        <w:t>(l)</w:t>
      </w:r>
      <w:r>
        <w:rPr>
          <w:i/>
        </w:rPr>
        <w:t xml:space="preserve"> [H=1,O=16; Na=23 and assuming the average volume of acid used= 24.60cm</w:t>
      </w:r>
      <w:r>
        <w:rPr>
          <w:i/>
          <w:vertAlign w:val="superscript"/>
        </w:rPr>
        <w:t>3</w:t>
      </w:r>
      <w:r>
        <w:rPr>
          <w:i/>
        </w:rPr>
        <w:t>].</w:t>
      </w:r>
    </w:p>
    <w:p>
      <w:pPr>
        <w:pStyle w:val="style157"/>
        <w:numPr>
          <w:ilvl w:val="1"/>
          <w:numId w:val="95"/>
        </w:numPr>
        <w:rPr>
          <w:i/>
        </w:rPr>
      </w:pPr>
      <w:r>
        <w:rPr>
          <w:i/>
        </w:rPr>
        <w:t>From your result and information provided above, calculate the;</w:t>
      </w:r>
    </w:p>
    <w:p>
      <w:pPr>
        <w:pStyle w:val="style157"/>
        <w:numPr>
          <w:ilvl w:val="1"/>
          <w:numId w:val="92"/>
        </w:numPr>
        <w:rPr>
          <w:i/>
        </w:rPr>
      </w:pPr>
      <w:r>
        <w:rPr>
          <w:i/>
        </w:rPr>
        <w:t>Concentration of B in moldm</w:t>
      </w:r>
      <w:r>
        <w:rPr>
          <w:i/>
          <w:vertAlign w:val="superscript"/>
        </w:rPr>
        <w:t>-3</w:t>
      </w:r>
    </w:p>
    <w:p>
      <w:pPr>
        <w:pStyle w:val="style157"/>
        <w:numPr>
          <w:ilvl w:val="1"/>
          <w:numId w:val="92"/>
        </w:numPr>
        <w:rPr>
          <w:i/>
        </w:rPr>
      </w:pPr>
      <w:r>
        <w:rPr>
          <w:i/>
        </w:rPr>
        <w:t>Concentration of A in moldm</w:t>
      </w:r>
      <w:r>
        <w:rPr>
          <w:i/>
          <w:vertAlign w:val="superscript"/>
        </w:rPr>
        <w:t>-3</w:t>
      </w:r>
    </w:p>
    <w:p>
      <w:pPr>
        <w:pStyle w:val="style157"/>
        <w:numPr>
          <w:ilvl w:val="1"/>
          <w:numId w:val="92"/>
        </w:numPr>
        <w:rPr>
          <w:i/>
        </w:rPr>
      </w:pPr>
      <w:r>
        <w:rPr>
          <w:i/>
        </w:rPr>
        <w:t xml:space="preserve">Molar mass of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p>
    <w:p>
      <w:pPr>
        <w:pStyle w:val="style157"/>
        <w:numPr>
          <w:ilvl w:val="1"/>
          <w:numId w:val="95"/>
        </w:numPr>
        <w:rPr>
          <w:i/>
        </w:rPr>
      </w:pPr>
      <w:r>
        <w:rPr>
          <w:i/>
        </w:rPr>
        <w:t xml:space="preserve">State whether the pH of each of the following solutions is lower than 7, greater than 7 or equal to 7. </w:t>
      </w:r>
    </w:p>
    <w:p>
      <w:pPr>
        <w:pStyle w:val="style157"/>
        <w:rPr>
          <w:i/>
        </w:rPr>
      </w:pPr>
      <w:r>
        <w:rPr>
          <w:i/>
        </w:rPr>
        <w:t xml:space="preserve"> 1. Solution A before titration. 2. Solution B before titration.</w:t>
      </w:r>
    </w:p>
    <w:p>
      <w:pPr>
        <w:pStyle w:val="style157"/>
        <w:rPr>
          <w:i/>
        </w:rPr>
      </w:pPr>
    </w:p>
    <w:p>
      <w:pPr>
        <w:pStyle w:val="style157"/>
        <w:rPr>
          <w:b/>
          <w:i/>
        </w:rPr>
      </w:pPr>
      <w:r>
        <w:rPr>
          <w:b/>
          <w:i/>
        </w:rPr>
        <w:t xml:space="preserve">Solution   </w:t>
      </w:r>
    </w:p>
    <w:p>
      <w:pPr>
        <w:pStyle w:val="style157"/>
        <w:numPr>
          <w:ilvl w:val="1"/>
          <w:numId w:val="98"/>
        </w:numPr>
        <w:rPr>
          <w:i/>
        </w:rPr>
      </w:pPr>
      <w:r>
        <w:rPr>
          <w:i/>
        </w:rPr>
        <w:t xml:space="preserve"> Concentration of B in moldm</w:t>
      </w:r>
      <w:r>
        <w:rPr>
          <w:i/>
          <w:vertAlign w:val="superscript"/>
        </w:rPr>
        <w:t>-3</w:t>
      </w:r>
    </w:p>
    <w:p>
      <w:pPr>
        <w:pStyle w:val="style157"/>
        <w:rPr>
          <w:i/>
        </w:rPr>
      </w:pPr>
    </w:p>
    <w:p>
      <w:pPr>
        <w:pStyle w:val="style157"/>
        <w:rPr>
          <w:i/>
        </w:rPr>
      </w:pPr>
      <w:r>
        <w:rPr>
          <w:i/>
        </w:rPr>
        <w:t>3.90g of NaOH per dm</w:t>
      </w:r>
      <w:r>
        <w:rPr>
          <w:i/>
          <w:vertAlign w:val="superscript"/>
        </w:rPr>
        <w:t>3</w:t>
      </w:r>
      <w:r>
        <w:rPr>
          <w:i/>
        </w:rPr>
        <w:t xml:space="preserve"> of solution </w:t>
      </w:r>
      <w:r>
        <w:rPr>
          <w:i/>
          <w:color w:val="00b050"/>
        </w:rPr>
        <w:t>means</w:t>
      </w:r>
      <w:r>
        <w:rPr>
          <w:i/>
          <w:color w:val="3333ff"/>
        </w:rPr>
        <w:t>mass concentration (</w:t>
      </w:r>
      <m:oMath>
        <m:sSup>
          <m:sSupPr>
            <m:ctrlPr>
              <w:rPr>
                <w:rFonts w:ascii="Cambria Math" w:hAnsi="Cambria Math"/>
                <w:i/>
                <w:color w:val="3333ff"/>
              </w:rPr>
            </m:ctrlPr>
          </m:sSupPr>
          <m:e>
            <m:r>
              <m:rPr>
                <m:sty m:val="p"/>
              </m:rPr>
              <w:rPr>
                <w:rFonts w:ascii="Cambria Math" w:hAnsi="Cambria Math"/>
                <w:color w:val="3333ff"/>
              </w:rPr>
              <m:t>g/dm</m:t>
            </m:r>
          </m:e>
          <m:sup>
            <m:r>
              <m:rPr>
                <m:sty m:val="p"/>
              </m:rPr>
              <w:rPr>
                <w:rFonts w:ascii="Cambria Math" w:hAnsi="Cambria Math"/>
                <w:color w:val="3333ff"/>
              </w:rPr>
              <m:t>3</m:t>
            </m:r>
          </m:sup>
        </m:sSup>
      </m:oMath>
      <w:r>
        <w:rPr>
          <w:i/>
          <w:color w:val="3333ff"/>
        </w:rPr>
        <w:t>)</w:t>
      </w:r>
    </w:p>
    <w:p>
      <w:pPr>
        <w:pStyle w:val="style157"/>
        <w:rPr>
          <w:i/>
        </w:rPr>
      </w:pPr>
      <w:r>
        <w:rPr>
          <w:i/>
        </w:rPr>
        <w:t>Mass concentration(</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r>
        <w:rPr>
          <w:i/>
        </w:rPr>
        <w:t>) = 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 molar mass(</w:t>
      </w:r>
      <m:oMath>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w:r>
        <w:rPr>
          <w:i/>
        </w:rPr>
        <w:t>)</w:t>
      </w:r>
    </w:p>
    <w:p>
      <w:pPr>
        <w:pStyle w:val="style157"/>
        <w:rPr>
          <w:i/>
        </w:rPr>
      </w:pPr>
      <w:r>
        <w:rPr>
          <w:i/>
        </w:rPr>
        <w:t>The molar mass of NaOH=23+16+1 = 40</w:t>
      </w:r>
      <m:oMath>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oMath>
    </w:p>
    <w:p>
      <w:pPr>
        <w:pStyle w:val="style157"/>
        <w:rPr>
          <w:i/>
          <w:color w:val="00b050"/>
        </w:rPr>
      </w:pPr>
      <w:r>
        <w:rPr>
          <w:i/>
          <w:color w:val="00b050"/>
        </w:rPr>
        <w:t>3.90</w:t>
      </w:r>
      <w:r>
        <w:rPr>
          <w:i/>
        </w:rPr>
        <w:t>(</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r>
        <w:rPr>
          <w:i/>
        </w:rPr>
        <w:t xml:space="preserve">) </w:t>
      </w:r>
      <w:r>
        <w:rPr>
          <w:i/>
          <w:color w:val="00b050"/>
        </w:rPr>
        <w:t xml:space="preserve"> = </w:t>
      </w:r>
      <w:r>
        <w:rPr>
          <w:i/>
        </w:rPr>
        <w:t>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 40</w:t>
      </w:r>
      <m:oMath>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oMath>
    </w:p>
    <w:p>
      <w:pPr>
        <w:pStyle w:val="style157"/>
        <w:rPr>
          <w:i/>
          <w:color w:val="00b050"/>
        </w:rPr>
      </w:pPr>
      <w:r>
        <w:rPr>
          <w:i/>
        </w:rPr>
        <w:t>molar concentration(</w:t>
      </w:r>
      <m:oMath>
        <m:sSup>
          <m:sSupPr>
            <m:ctrlPr>
              <w:rPr>
                <w:rFonts w:ascii="Cambria Math" w:hAnsi="Cambria Math"/>
                <w:i/>
              </w:rPr>
            </m:ctrlPr>
          </m:sSupPr>
          <m:e>
            <m:r>
              <m:rPr>
                <m:sty m:val="p"/>
              </m:rPr>
              <w:rPr>
                <w:rFonts w:ascii="Cambria Math" w:hAnsi="Cambria Math"/>
              </w:rPr>
              <m:t>mol/dm</m:t>
            </m:r>
          </m:e>
          <m:sup>
            <m:r>
              <m:rPr>
                <m:sty m:val="p"/>
              </m:rPr>
              <w:rPr>
                <w:rFonts w:ascii="Cambria Math" w:hAnsi="Cambria Math"/>
              </w:rPr>
              <m:t>3</m:t>
            </m:r>
          </m:sup>
        </m:sSup>
      </m:oMath>
      <w:r>
        <w:rPr>
          <w:i/>
        </w:rPr>
        <w:t xml:space="preserve">) = </w:t>
      </w:r>
      <m:oMath>
        <m:f>
          <m:fPr>
            <m:ctrlPr>
              <w:rPr>
                <w:rFonts w:ascii="Cambria Math" w:hAnsi="Cambria Math"/>
                <w:i/>
              </w:rPr>
            </m:ctrlPr>
          </m:fPr>
          <m:num>
            <m:r>
              <m:rPr>
                <m:sty m:val="p"/>
              </m:rPr>
              <w:rPr>
                <w:rFonts w:ascii="Cambria Math" w:hAnsi="Cambria Math"/>
              </w:rPr>
              <m:t>3.90</m:t>
            </m:r>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num>
          <m:den>
            <m:r>
              <m:rPr>
                <m:sty m:val="p"/>
              </m:rPr>
              <w:rPr>
                <w:rFonts w:ascii="Cambria Math" w:hAnsi="Cambria Math"/>
              </w:rPr>
              <m:t>40</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den>
        </m:f>
      </m:oMath>
    </w:p>
    <w:p>
      <w:pPr>
        <w:pStyle w:val="style157"/>
        <w:rPr>
          <w:i/>
        </w:rPr>
      </w:pPr>
      <w:r>
        <w:rPr>
          <w:i/>
          <w:color w:val="00b050"/>
        </w:rPr>
        <w:t>=</w:t>
      </w:r>
      <w:r>
        <w:rPr>
          <w:b/>
          <w:i/>
          <w:color w:val="00b050"/>
        </w:rPr>
        <w:t>0.0975</w:t>
      </w:r>
      <m:oMath>
        <m:sSup>
          <m:sSupPr>
            <m:ctrlPr>
              <w:rPr>
                <w:rFonts w:ascii="Cambria Math" w:hAnsi="Cambria Math"/>
                <w:b/>
                <w:i/>
              </w:rPr>
            </m:ctrlPr>
          </m:sSupPr>
          <m:e>
            <m:r>
              <m:rPr>
                <m:sty m:val="b"/>
              </m:rPr>
              <w:rPr>
                <w:rFonts w:ascii="Cambria Math" w:hAnsi="Cambria Math"/>
              </w:rPr>
              <m:t xml:space="preserve"> mol/dm</m:t>
            </m:r>
          </m:e>
          <m:sup>
            <m:r>
              <m:rPr>
                <m:sty m:val="b"/>
              </m:rPr>
              <w:rPr>
                <w:rFonts w:ascii="Cambria Math" w:hAnsi="Cambria Math"/>
              </w:rPr>
              <m:t>3</m:t>
            </m:r>
          </m:sup>
        </m:sSup>
      </m:oMath>
      <w:r>
        <w:rPr>
          <w:i/>
        </w:rPr>
        <w:t>.</w:t>
      </w:r>
    </w:p>
    <w:p>
      <w:pPr>
        <w:pStyle w:val="style157"/>
        <w:numPr>
          <w:ilvl w:val="1"/>
          <w:numId w:val="98"/>
        </w:numPr>
        <w:rPr>
          <w:i/>
        </w:rPr>
      </w:pPr>
      <w:r>
        <w:rPr>
          <w:i/>
        </w:rPr>
        <w:t>Concentration of A in moldm</w:t>
      </w:r>
      <w:r>
        <w:rPr>
          <w:i/>
          <w:vertAlign w:val="superscript"/>
        </w:rPr>
        <w:t>-3</w:t>
      </w:r>
    </w:p>
    <w:p>
      <w:pPr>
        <w:pStyle w:val="style157"/>
        <w:rPr>
          <w:i/>
        </w:rPr>
      </w:pPr>
      <w:r>
        <w:rPr>
          <w:i/>
        </w:rPr>
        <w:t>From the reaction equation;</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vertAlign w:val="subscript"/>
        </w:rPr>
        <w:t>(aq)</w:t>
      </w:r>
      <w:r>
        <w:rPr>
          <w:i/>
        </w:rPr>
        <w:t xml:space="preserve"> + </w:t>
      </w:r>
      <m:oMath>
        <m:r>
          <m:rPr>
            <m:sty m:val="p"/>
          </m:rPr>
          <w:rPr>
            <w:rFonts w:ascii="Cambria Math" w:hAnsi="Cambria Math"/>
          </w:rPr>
          <m:t>2NaOH</m:t>
        </m:r>
      </m:oMath>
      <w:r>
        <w:rPr>
          <w:i/>
          <w:vertAlign w:val="subscript"/>
        </w:rPr>
        <w:t xml:space="preserve">(aq) </w:t>
      </w:r>
      <w:r>
        <w:rPr>
          <w:i/>
        </w:rPr>
        <w:t>=&gt;</w:t>
      </w:r>
      <m:oMath>
        <m:sSub>
          <m:sSubPr>
            <m:ctrlPr>
              <w:rPr>
                <w:rFonts w:ascii="Cambria Math" w:hAnsi="Cambria Math"/>
                <w:i/>
              </w:rPr>
            </m:ctrlPr>
          </m:sSubPr>
          <m:e>
            <m:r>
              <m:rPr>
                <m:sty m:val="p"/>
              </m:rPr>
              <w:rPr>
                <w:rFonts w:ascii="Cambria Math" w:hAnsi="Cambria Math"/>
              </w:rPr>
              <m:t>Na</m:t>
            </m:r>
          </m:e>
          <m:sub>
            <m:r>
              <m:rPr>
                <m:sty m:val="p"/>
              </m:rPr>
              <w:rPr>
                <w:rFonts w:ascii="Cambria Math" w:hAnsi="Cambria Math"/>
              </w:rPr>
              <m:t>2</m:t>
            </m:r>
          </m:sub>
        </m:sSub>
        <m:r>
          <m:rPr>
            <m:sty m:val="p"/>
          </m:rPr>
          <w:rPr>
            <w:rFonts w:ascii="Cambria Math" w:hAnsi="Cambria Math"/>
          </w:rPr>
          <m:t>Y</m:t>
        </m:r>
      </m:oMath>
      <w:r>
        <w:rPr>
          <w:i/>
          <w:vertAlign w:val="subscript"/>
        </w:rPr>
        <w:t>(aq)</w:t>
      </w:r>
      <w:r>
        <w:rPr>
          <w:i/>
        </w:rPr>
        <w:t xml:space="preserve"> + </w:t>
      </w:r>
      <m:oMath>
        <m:r>
          <m:rPr>
            <m:sty m:val="p"/>
          </m:rPr>
          <w:rPr>
            <w:rFonts w:ascii="Cambria Math" w:hAnsi="Cambria Math"/>
          </w:rPr>
          <m:t>2</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Pr>
          <w:i/>
          <w:vertAlign w:val="subscript"/>
        </w:rPr>
        <w:t>(l)</w:t>
      </w:r>
    </w:p>
    <w:p>
      <w:pPr>
        <w:pStyle w:val="style157"/>
        <w:rPr>
          <w:i/>
        </w:rPr>
      </w:pPr>
      <w:r>
        <w:rPr>
          <w:i/>
        </w:rPr>
        <w:t xml:space="preserve">                                                    1 mole      2 moles</w:t>
      </w:r>
    </w:p>
    <w:p>
      <w:pPr>
        <w:pStyle w:val="style157"/>
        <w:rPr>
          <w:i/>
        </w:rPr>
      </w:pPr>
      <w:r>
        <w:rPr>
          <w:i/>
        </w:rPr>
        <w:t xml:space="preserve">using  </w:t>
      </w: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 xml:space="preserve">A  </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oMath>
      <w:r>
        <w:rPr>
          <w:i/>
        </w:rPr>
        <w:t xml:space="preserve"> = </w:t>
      </w:r>
      <m:oMath>
        <m:f>
          <m:fPr>
            <m:ctrlPr>
              <w:rPr>
                <w:rFonts w:ascii="Cambria Math" w:hAnsi="Cambria Math"/>
                <w:i/>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w:p>
    <w:p>
      <w:pPr>
        <w:pStyle w:val="style157"/>
        <w:rPr>
          <w:i/>
        </w:rPr>
      </w:pPr>
    </w:p>
    <w:p>
      <w:pPr>
        <w:pStyle w:val="style157"/>
        <w:rPr>
          <w:i/>
        </w:rPr>
      </w:pP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 xml:space="preserve">A </m:t>
            </m:r>
            <m:r>
              <m:rPr>
                <m:sty m:val="p"/>
              </m:rPr>
              <w:rPr>
                <w:rFonts w:ascii="Cambria Math" w:hAnsi="Cambria Math"/>
              </w:rPr>
              <m:t>X 24.60</m:t>
            </m:r>
          </m:num>
          <m:den>
            <m:r>
              <m:rPr>
                <m:sty m:val="p"/>
              </m:rPr>
              <w:rPr>
                <w:rFonts w:ascii="Cambria Math" w:hAnsi="Cambria Math"/>
              </w:rPr>
              <m:t>0.0975 X 25</m:t>
            </m:r>
          </m:den>
        </m:f>
      </m:oMath>
      <w:r>
        <w:rPr>
          <w:i/>
        </w:rPr>
        <w:t xml:space="preserve"> = </w:t>
      </w:r>
      <m:oMath>
        <m:f>
          <m:fPr>
            <m:ctrlPr>
              <w:rPr>
                <w:rFonts w:ascii="Cambria Math" w:hAnsi="Cambria Math"/>
                <w:i/>
              </w:rPr>
            </m:ctrlPr>
          </m:fPr>
          <m:num>
            <m:r>
              <m:rPr>
                <m:sty m:val="p"/>
              </m:rPr>
              <w:rPr>
                <w:rFonts w:ascii="Cambria Math" w:hAnsi="Cambria Math"/>
              </w:rPr>
              <m:t>1</m:t>
            </m:r>
          </m:num>
          <m:den>
            <m:r>
              <m:rPr>
                <m:sty m:val="p"/>
              </m:rPr>
              <w:rPr>
                <w:rFonts w:ascii="Cambria Math" w:hAnsi="Cambria Math"/>
              </w:rPr>
              <m:t>2</m:t>
            </m:r>
          </m:den>
        </m:f>
      </m:oMath>
    </w:p>
    <w:p>
      <w:pPr>
        <w:pStyle w:val="style157"/>
        <w:rPr>
          <w:i/>
        </w:rPr>
      </w:pPr>
    </w:p>
    <w:p>
      <w:pPr>
        <w:pStyle w:val="style157"/>
        <w:rPr>
          <w:i/>
          <w:color w:val="00b050"/>
        </w:rPr>
      </w:pPr>
      <m:oMath>
        <m:r>
          <m:rPr>
            <m:sty m:val="p"/>
          </m:rPr>
          <w:rPr>
            <w:rFonts w:ascii="Cambria Math" w:hAnsi="Cambria Math"/>
          </w:rPr>
          <m:t>C</m:t>
        </m:r>
        <m:r>
          <m:rPr>
            <m:sty m:val="p"/>
          </m:rPr>
          <w:rPr>
            <w:rFonts w:ascii="Cambria Math" w:hAnsi="Cambria Math"/>
            <w:vertAlign w:val="subscript"/>
          </w:rPr>
          <m:t>A=</m:t>
        </m:r>
        <m:f>
          <m:fPr>
            <m:ctrlPr>
              <w:rPr>
                <w:rFonts w:ascii="Cambria Math" w:hAnsi="Cambria Math"/>
                <w:i/>
              </w:rPr>
            </m:ctrlPr>
          </m:fPr>
          <m:num>
            <m:r>
              <m:rPr>
                <m:sty m:val="p"/>
              </m:rPr>
              <w:rPr>
                <w:rFonts w:ascii="Cambria Math" w:hAnsi="Cambria Math"/>
              </w:rPr>
              <m:t>0.0975 X 25</m:t>
            </m:r>
          </m:num>
          <m:den>
            <m:r>
              <m:rPr>
                <m:sty m:val="p"/>
              </m:rPr>
              <w:rPr>
                <w:rFonts w:ascii="Cambria Math" w:hAnsi="Cambria Math"/>
              </w:rPr>
              <m:t>2 X 24.60</m:t>
            </m:r>
          </m:den>
        </m:f>
      </m:oMath>
      <w:r>
        <w:rPr>
          <w:i/>
        </w:rPr>
        <w:t xml:space="preserve"> = </w:t>
      </w:r>
      <w:r>
        <w:rPr>
          <w:i/>
          <w:color w:val="3333ff"/>
        </w:rPr>
        <w:t>0.05</w:t>
      </w:r>
      <m:oMath>
        <m:sSup>
          <m:sSupPr>
            <m:ctrlPr>
              <w:rPr>
                <w:rFonts w:ascii="Cambria Math" w:hAnsi="Cambria Math"/>
                <w:i/>
                <w:color w:val="3333ff"/>
              </w:rPr>
            </m:ctrlPr>
          </m:sSupPr>
          <m:e>
            <m:r>
              <m:rPr>
                <m:sty m:val="p"/>
              </m:rPr>
              <w:rPr>
                <w:rFonts w:ascii="Cambria Math" w:hAnsi="Cambria Math"/>
                <w:color w:val="3333ff"/>
              </w:rPr>
              <m:t xml:space="preserve"> mol/dm</m:t>
            </m:r>
          </m:e>
          <m:sup>
            <m:r>
              <m:rPr>
                <m:sty m:val="p"/>
              </m:rPr>
              <w:rPr>
                <w:rFonts w:ascii="Cambria Math" w:hAnsi="Cambria Math"/>
                <w:color w:val="3333ff"/>
              </w:rPr>
              <m:t>3</m:t>
            </m:r>
          </m:sup>
        </m:sSup>
      </m:oMath>
    </w:p>
    <w:p>
      <w:pPr>
        <w:pStyle w:val="style157"/>
        <w:rPr>
          <w:i/>
        </w:rPr>
      </w:pPr>
    </w:p>
    <w:p>
      <w:pPr>
        <w:pStyle w:val="style157"/>
        <w:rPr>
          <w:i/>
          <w:shd w:val="clear" w:color="auto" w:fill="00ffff"/>
        </w:rPr>
      </w:pPr>
    </w:p>
    <w:p>
      <w:pPr>
        <w:pStyle w:val="style157"/>
        <w:numPr>
          <w:ilvl w:val="1"/>
          <w:numId w:val="98"/>
        </w:numPr>
        <w:rPr>
          <w:i/>
        </w:rPr>
      </w:pPr>
      <w:r>
        <w:rPr>
          <w:i/>
        </w:rPr>
        <w:t xml:space="preserve">Molar mass of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rPr>
        <w:t xml:space="preserve"> = </w:t>
      </w:r>
      <m:oMath>
        <m:f>
          <m:fPr>
            <m:ctrlPr>
              <w:rPr>
                <w:rFonts w:ascii="Cambria Math" w:hAnsi="Cambria Math"/>
                <w:i/>
              </w:rPr>
            </m:ctrlPr>
          </m:fPr>
          <m:num>
            <m:r>
              <m:rPr>
                <m:sty m:val="p"/>
              </m:rPr>
              <w:rPr>
                <w:rFonts w:ascii="Cambria Math" w:hAnsi="Cambria Math"/>
              </w:rPr>
              <m:t>mass concentration</m:t>
            </m:r>
          </m:num>
          <m:den>
            <m:r>
              <m:rPr>
                <m:sty m:val="p"/>
              </m:rPr>
              <w:rPr>
                <w:rFonts w:ascii="Cambria Math" w:hAnsi="Cambria Math"/>
              </w:rPr>
              <m:t>molar concentration</m:t>
            </m:r>
          </m:den>
        </m:f>
      </m:oMath>
    </w:p>
    <w:p>
      <w:pPr>
        <w:pStyle w:val="style157"/>
        <w:rPr>
          <w:i/>
        </w:rPr>
      </w:pPr>
    </w:p>
    <w:p>
      <w:pPr>
        <w:pStyle w:val="style157"/>
        <w:rPr>
          <w:i/>
        </w:rPr>
      </w:pPr>
      <w:r>
        <w:rPr>
          <w:i/>
        </w:rPr>
        <w:t xml:space="preserve">Molar mass of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rPr>
        <w:t xml:space="preserve"> = </w:t>
      </w:r>
      <m:oMath>
        <m:f>
          <m:fPr>
            <m:ctrlPr>
              <w:rPr>
                <w:rFonts w:ascii="Cambria Math" w:hAnsi="Cambria Math"/>
                <w:i/>
              </w:rPr>
            </m:ctrlPr>
          </m:fPr>
          <m:num>
            <m:r>
              <m:rPr>
                <m:sty m:val="p"/>
              </m:rPr>
              <w:rPr>
                <w:rFonts w:ascii="Cambria Math" w:hAnsi="Cambria Math"/>
              </w:rPr>
              <m:t>6.22</m:t>
            </m:r>
          </m:num>
          <m:den>
            <m:r>
              <m:rPr>
                <m:sty m:val="p"/>
              </m:rPr>
              <w:rPr>
                <w:rFonts w:ascii="Cambria Math" w:hAnsi="Cambria Math"/>
              </w:rPr>
              <m:t>0.05</m:t>
            </m:r>
          </m:den>
        </m:f>
      </m:oMath>
    </w:p>
    <w:p>
      <w:pPr>
        <w:pStyle w:val="style157"/>
        <w:rPr>
          <w:i/>
        </w:rPr>
      </w:pPr>
    </w:p>
    <w:p>
      <w:pPr>
        <w:pStyle w:val="style157"/>
        <w:rPr>
          <w:i/>
          <w:color w:val="3333ff"/>
        </w:rPr>
      </w:pPr>
      <w:r>
        <w:rPr>
          <w:i/>
        </w:rPr>
        <w:t xml:space="preserve">Molar mass of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Y</m:t>
        </m:r>
      </m:oMath>
      <w:r>
        <w:rPr>
          <w:i/>
        </w:rPr>
        <w:t xml:space="preserve"> = </w:t>
      </w:r>
      <m:oMath>
        <m:r>
          <m:rPr>
            <m:sty m:val="p"/>
          </m:rPr>
          <w:rPr>
            <w:rFonts w:ascii="Cambria Math" w:hAnsi="Cambria Math"/>
            <w:color w:val="3333ff"/>
          </w:rPr>
          <m:t>124.4</m:t>
        </m:r>
        <m:sSup>
          <m:sSupPr>
            <m:ctrlPr>
              <w:rPr>
                <w:rFonts w:ascii="Cambria Math" w:hAnsi="Cambria Math"/>
                <w:i/>
                <w:color w:val="3333ff"/>
              </w:rPr>
            </m:ctrlPr>
          </m:sSupPr>
          <m:e>
            <m:r>
              <m:rPr>
                <m:sty m:val="p"/>
              </m:rPr>
              <w:rPr>
                <w:rFonts w:ascii="Cambria Math" w:hAnsi="Cambria Math"/>
                <w:color w:val="3333ff"/>
              </w:rPr>
              <m:t>gmol</m:t>
            </m:r>
          </m:e>
          <m:sup>
            <m:r>
              <m:rPr>
                <m:sty m:val="p"/>
              </m:rPr>
              <w:rPr>
                <w:rFonts w:ascii="Cambria Math" w:hAnsi="Cambria Math"/>
                <w:color w:val="3333ff"/>
              </w:rPr>
              <m:t>-1</m:t>
            </m:r>
          </m:sup>
        </m:sSup>
      </m:oMath>
    </w:p>
    <w:p>
      <w:pPr>
        <w:pStyle w:val="style157"/>
        <w:rPr>
          <w:i/>
        </w:rPr>
      </w:pPr>
      <w:r>
        <w:rPr>
          <w:i/>
        </w:rPr>
        <w:t>(c)i- less than 7</w:t>
      </w:r>
    </w:p>
    <w:p>
      <w:pPr>
        <w:pStyle w:val="style157"/>
        <w:rPr>
          <w:i/>
        </w:rPr>
      </w:pPr>
      <w:r>
        <w:rPr>
          <w:i/>
        </w:rPr>
        <w:t>ii- greater than 7.</w:t>
      </w:r>
    </w:p>
    <w:p>
      <w:pPr>
        <w:pStyle w:val="style157"/>
        <w:rPr>
          <w:i/>
        </w:rPr>
      </w:pPr>
    </w:p>
    <w:p>
      <w:pPr>
        <w:pStyle w:val="style157"/>
        <w:rPr>
          <w:i/>
        </w:rPr>
      </w:pPr>
    </w:p>
    <w:p>
      <w:pPr>
        <w:pStyle w:val="style157"/>
        <w:rPr>
          <w:b/>
          <w:i/>
        </w:rPr>
      </w:pPr>
      <w:r>
        <w:rPr>
          <w:b/>
          <w:i/>
        </w:rPr>
        <w:t>Titration calculation</w:t>
      </w:r>
    </w:p>
    <w:p>
      <w:pPr>
        <w:pStyle w:val="style157"/>
        <w:rPr>
          <w:i/>
        </w:rPr>
      </w:pPr>
      <w:r>
        <w:rPr>
          <w:i/>
          <w:color w:val="ff0066"/>
        </w:rPr>
        <w:t xml:space="preserve">A </w:t>
      </w:r>
      <w:r>
        <w:rPr>
          <w:i/>
        </w:rPr>
        <w:t xml:space="preserve"> is 0.100 moldm</w:t>
      </w:r>
      <w:r>
        <w:rPr>
          <w:i/>
          <w:vertAlign w:val="superscript"/>
        </w:rPr>
        <w:t>-3</w:t>
      </w:r>
      <w:r>
        <w:rPr>
          <w:i/>
        </w:rPr>
        <w:t xml:space="preserve"> solution of an acid.</w:t>
      </w:r>
    </w:p>
    <w:p>
      <w:pPr>
        <w:pStyle w:val="style157"/>
        <w:rPr>
          <w:i/>
        </w:rPr>
      </w:pPr>
      <w:r>
        <w:rPr>
          <w:i/>
          <w:color w:val="3333ff"/>
        </w:rPr>
        <w:t xml:space="preserve">B </w:t>
      </w:r>
      <w:r>
        <w:rPr>
          <w:i/>
        </w:rPr>
        <w:t xml:space="preserve"> is a solution of KOH containing 2.8g per 500cm</w:t>
      </w:r>
      <w:r>
        <w:rPr>
          <w:i/>
          <w:vertAlign w:val="superscript"/>
        </w:rPr>
        <w:t>3</w:t>
      </w:r>
      <w:r>
        <w:rPr>
          <w:i/>
        </w:rPr>
        <w:t>.</w:t>
      </w:r>
    </w:p>
    <w:p>
      <w:pPr>
        <w:pStyle w:val="style157"/>
        <w:numPr>
          <w:ilvl w:val="0"/>
          <w:numId w:val="99"/>
        </w:numPr>
        <w:rPr>
          <w:bCs/>
          <w:i/>
          <w:shd w:val="clear" w:color="auto" w:fill="00ffff"/>
        </w:rPr>
      </w:pPr>
      <w:r>
        <w:rPr>
          <w:i/>
        </w:rPr>
        <w:t>Put A into the burette and titrate it against 25.0cm</w:t>
      </w:r>
      <w:r>
        <w:rPr>
          <w:i/>
          <w:vertAlign w:val="superscript"/>
        </w:rPr>
        <w:t>3</w:t>
      </w:r>
      <w:r>
        <w:rPr>
          <w:i/>
        </w:rPr>
        <w:t xml:space="preserve"> portions of B using methyl orange as indicator. Repeat the titration to obtain consistent titres. (assuming your average titre = 24.60cm</w:t>
      </w:r>
      <w:r>
        <w:rPr>
          <w:i/>
          <w:vertAlign w:val="superscript"/>
        </w:rPr>
        <w:t>3</w:t>
      </w:r>
      <w:r>
        <w:rPr>
          <w:i/>
        </w:rPr>
        <w:t>).</w:t>
      </w:r>
    </w:p>
    <w:p>
      <w:pPr>
        <w:pStyle w:val="style157"/>
        <w:numPr>
          <w:ilvl w:val="0"/>
          <w:numId w:val="99"/>
        </w:numPr>
        <w:rPr>
          <w:bCs/>
          <w:i/>
          <w:shd w:val="clear" w:color="auto" w:fill="00ffff"/>
        </w:rPr>
      </w:pPr>
      <w:r>
        <w:rPr>
          <w:i/>
        </w:rPr>
        <w:t>From your results and information provided above, calculate the;</w:t>
      </w:r>
    </w:p>
    <w:p>
      <w:pPr>
        <w:pStyle w:val="style157"/>
        <w:numPr>
          <w:ilvl w:val="1"/>
          <w:numId w:val="94"/>
        </w:numPr>
        <w:rPr>
          <w:bCs/>
          <w:i/>
          <w:shd w:val="clear" w:color="auto" w:fill="00ffff"/>
        </w:rPr>
      </w:pPr>
      <w:r>
        <w:rPr>
          <w:i/>
        </w:rPr>
        <w:t>Number of moles of acid in the average titre</w:t>
      </w:r>
    </w:p>
    <w:p>
      <w:pPr>
        <w:pStyle w:val="style157"/>
        <w:numPr>
          <w:ilvl w:val="1"/>
          <w:numId w:val="94"/>
        </w:numPr>
        <w:rPr>
          <w:bCs/>
          <w:i/>
          <w:shd w:val="clear" w:color="auto" w:fill="00ffff"/>
        </w:rPr>
      </w:pPr>
      <w:r>
        <w:rPr>
          <w:i/>
        </w:rPr>
        <w:t>Number of moles of KOH in the volume of B pipetted</w:t>
      </w:r>
    </w:p>
    <w:p>
      <w:pPr>
        <w:pStyle w:val="style157"/>
        <w:numPr>
          <w:ilvl w:val="1"/>
          <w:numId w:val="94"/>
        </w:numPr>
        <w:rPr>
          <w:bCs/>
          <w:i/>
          <w:shd w:val="clear" w:color="auto" w:fill="00ffff"/>
        </w:rPr>
      </w:pPr>
      <w:r>
        <w:rPr>
          <w:i/>
        </w:rPr>
        <w:t>Mole ratio of acid to base in the reaction. [H=1.00,O=16.0,K=39.0]</w:t>
      </w:r>
    </w:p>
    <w:p>
      <w:pPr>
        <w:pStyle w:val="style157"/>
        <w:rPr>
          <w:b/>
          <w:i/>
        </w:rPr>
      </w:pPr>
      <w:r>
        <w:rPr>
          <w:b/>
          <w:i/>
        </w:rPr>
        <w:t>Solution</w:t>
      </w:r>
    </w:p>
    <w:p>
      <w:pPr>
        <w:pStyle w:val="style157"/>
        <w:numPr>
          <w:ilvl w:val="1"/>
          <w:numId w:val="100"/>
        </w:numPr>
        <w:rPr>
          <w:bCs/>
          <w:i/>
          <w:shd w:val="clear" w:color="auto" w:fill="00ffff"/>
        </w:rPr>
      </w:pPr>
      <w:r>
        <w:rPr>
          <w:i/>
        </w:rPr>
        <w:t>Number of moles (amount) of acid in the average titre</w:t>
      </w:r>
    </w:p>
    <w:p>
      <w:pPr>
        <w:pStyle w:val="style157"/>
        <w:rPr>
          <w:i/>
        </w:rPr>
      </w:pPr>
      <w:r>
        <w:rPr>
          <w:i/>
        </w:rPr>
        <w:t>Amount = molarity X volume; but we need to convert cm</w:t>
      </w:r>
      <w:r>
        <w:rPr>
          <w:i/>
          <w:vertAlign w:val="superscript"/>
        </w:rPr>
        <w:t>3</w:t>
      </w:r>
      <w:r>
        <w:rPr>
          <w:i/>
        </w:rPr>
        <w:t xml:space="preserve"> to dm</w:t>
      </w:r>
      <w:r>
        <w:rPr>
          <w:i/>
          <w:vertAlign w:val="superscript"/>
        </w:rPr>
        <w:t xml:space="preserve">3 </w:t>
      </w:r>
      <w:r>
        <w:rPr>
          <w:i/>
        </w:rPr>
        <w:t xml:space="preserve">i.e </w:t>
      </w:r>
      <m:oMath>
        <m:f>
          <m:fPr>
            <m:ctrlPr>
              <w:rPr>
                <w:rFonts w:ascii="Cambria Math" w:hAnsi="Cambria Math"/>
                <w:i/>
              </w:rPr>
            </m:ctrlPr>
          </m:fPr>
          <m:num>
            <m:r>
              <m:rPr>
                <m:sty m:val="p"/>
              </m:rPr>
              <w:rPr>
                <w:rFonts w:ascii="Cambria Math" w:hAnsi="Cambria Math"/>
              </w:rPr>
              <m:t>24.60</m:t>
            </m:r>
          </m:num>
          <m:den>
            <m:r>
              <m:rPr>
                <m:sty m:val="p"/>
              </m:rPr>
              <w:rPr>
                <w:rFonts w:ascii="Cambria Math" w:hAnsi="Cambria Math"/>
              </w:rPr>
              <m:t>1000</m:t>
            </m:r>
          </m:den>
        </m:f>
      </m:oMath>
      <w:r>
        <w:rPr>
          <w:i/>
        </w:rPr>
        <w:t xml:space="preserve"> =</w:t>
      </w:r>
      <m:oMath>
        <m:sSup>
          <m:sSupPr>
            <m:ctrlPr>
              <w:rPr>
                <w:rFonts w:ascii="Cambria Math" w:hAnsi="Cambria Math"/>
                <w:i/>
              </w:rPr>
            </m:ctrlPr>
          </m:sSupPr>
          <m:e>
            <m:r>
              <m:rPr>
                <m:sty m:val="p"/>
              </m:rPr>
              <w:rPr>
                <w:rFonts w:ascii="Cambria Math" w:hAnsi="Cambria Math"/>
              </w:rPr>
              <m:t>0.0246dm</m:t>
            </m:r>
          </m:e>
          <m:sup>
            <m:r>
              <m:rPr>
                <m:sty m:val="p"/>
              </m:rPr>
              <w:rPr>
                <w:rFonts w:ascii="Cambria Math" w:hAnsi="Cambria Math"/>
              </w:rPr>
              <m:t>3</m:t>
            </m:r>
          </m:sup>
        </m:sSup>
      </m:oMath>
    </w:p>
    <w:p>
      <w:pPr>
        <w:pStyle w:val="style157"/>
        <w:rPr>
          <w:i/>
        </w:rPr>
      </w:pPr>
      <w:r>
        <w:rPr>
          <w:i/>
        </w:rPr>
        <w:t xml:space="preserve">Amount = </w:t>
      </w:r>
      <m:oMath>
        <m:sSup>
          <m:sSupPr>
            <m:ctrlPr>
              <w:rPr>
                <w:rFonts w:ascii="Cambria Math" w:hAnsi="Cambria Math"/>
                <w:i/>
              </w:rPr>
            </m:ctrlPr>
          </m:sSupPr>
          <m:e>
            <m:r>
              <m:rPr>
                <m:sty m:val="p"/>
              </m:rPr>
              <w:rPr>
                <w:rFonts w:ascii="Cambria Math" w:hAnsi="Cambria Math"/>
              </w:rPr>
              <m:t>0.100moldm</m:t>
            </m:r>
          </m:e>
          <m:sup>
            <m:r>
              <m:rPr>
                <m:sty m:val="p"/>
              </m:rPr>
              <w:rPr>
                <w:rFonts w:ascii="Cambria Math" w:hAnsi="Cambria Math"/>
              </w:rPr>
              <m:t>-3</m:t>
            </m:r>
          </m:sup>
        </m:sSup>
      </m:oMath>
      <w:r>
        <w:rPr>
          <w:i/>
        </w:rPr>
        <w:t xml:space="preserve"> X </w:t>
      </w:r>
      <m:oMath>
        <m:sSup>
          <m:sSupPr>
            <m:ctrlPr>
              <w:rPr>
                <w:rFonts w:ascii="Cambria Math" w:hAnsi="Cambria Math"/>
                <w:i/>
              </w:rPr>
            </m:ctrlPr>
          </m:sSupPr>
          <m:e>
            <m:r>
              <m:rPr>
                <m:sty m:val="p"/>
              </m:rPr>
              <w:rPr>
                <w:rFonts w:ascii="Cambria Math" w:hAnsi="Cambria Math"/>
              </w:rPr>
              <m:t>0.0246 dm</m:t>
            </m:r>
          </m:e>
          <m:sup>
            <m:r>
              <m:rPr>
                <m:sty m:val="p"/>
              </m:rPr>
              <w:rPr>
                <w:rFonts w:ascii="Cambria Math" w:hAnsi="Cambria Math"/>
              </w:rPr>
              <m:t>3</m:t>
            </m:r>
          </m:sup>
        </m:sSup>
        <m:r>
          <m:rPr>
            <m:sty m:val="p"/>
          </m:rPr>
          <w:rPr>
            <w:rFonts w:ascii="Cambria Math" w:hAnsi="Cambria Math"/>
          </w:rPr>
          <m:t>=</m:t>
        </m:r>
        <m:r>
          <m:rPr>
            <m:sty m:val="b"/>
          </m:rPr>
          <w:rPr>
            <w:rFonts w:ascii="Cambria Math" w:hAnsi="Cambria Math"/>
            <w:color w:val="3333ff"/>
          </w:rPr>
          <m:t>0.00246mol</m:t>
        </m:r>
      </m:oMath>
      <w:r>
        <w:rPr>
          <w:i/>
          <w:color w:val="3333ff"/>
        </w:rPr>
        <w:t>.</w:t>
      </w:r>
    </w:p>
    <w:p>
      <w:pPr>
        <w:pStyle w:val="style157"/>
        <w:numPr>
          <w:ilvl w:val="1"/>
          <w:numId w:val="100"/>
        </w:numPr>
        <w:rPr>
          <w:bCs/>
          <w:i/>
          <w:shd w:val="clear" w:color="auto" w:fill="00ffff"/>
        </w:rPr>
      </w:pPr>
      <w:r>
        <w:rPr>
          <w:i/>
        </w:rPr>
        <w:t>Number of moles of KOH in the volume of B pipetted</w:t>
      </w:r>
    </w:p>
    <w:p>
      <w:pPr>
        <w:pStyle w:val="style157"/>
        <w:rPr>
          <w:i/>
        </w:rPr>
      </w:pPr>
      <w:r>
        <w:rPr>
          <w:i/>
        </w:rPr>
        <w:t>500cm</w:t>
      </w:r>
      <w:r>
        <w:rPr>
          <w:i/>
          <w:vertAlign w:val="superscript"/>
        </w:rPr>
        <w:t>3</w:t>
      </w:r>
      <w:r>
        <w:rPr>
          <w:i/>
        </w:rPr>
        <w:t xml:space="preserve"> = 0.5dm</w:t>
      </w:r>
      <w:r>
        <w:rPr>
          <w:i/>
          <w:vertAlign w:val="superscript"/>
        </w:rPr>
        <w:t>3</w:t>
      </w:r>
      <w:r>
        <w:rPr>
          <w:i/>
        </w:rPr>
        <w:t xml:space="preserve">, so mass concentration(reacting mass) = </w:t>
      </w:r>
      <m:oMath>
        <m:f>
          <m:fPr>
            <m:ctrlPr>
              <w:rPr>
                <w:rFonts w:ascii="Cambria Math" w:hAnsi="Cambria Math"/>
                <w:i/>
              </w:rPr>
            </m:ctrlPr>
          </m:fPr>
          <m:num>
            <m:r>
              <m:rPr>
                <m:sty m:val="p"/>
              </m:rPr>
              <w:rPr>
                <w:rFonts w:ascii="Cambria Math" w:hAnsi="Cambria Math"/>
              </w:rPr>
              <m:t>2.8</m:t>
            </m:r>
          </m:num>
          <m:den>
            <m:r>
              <m:rPr>
                <m:sty m:val="p"/>
              </m:rPr>
              <w:rPr>
                <w:rFonts w:ascii="Cambria Math" w:hAnsi="Cambria Math"/>
              </w:rPr>
              <m:t>0.5</m:t>
            </m:r>
          </m:den>
        </m:f>
      </m:oMath>
      <w:r>
        <w:rPr>
          <w:i/>
        </w:rPr>
        <w:t xml:space="preserve"> = 5.6</w:t>
      </w:r>
      <m:oMath>
        <m:sSup>
          <m:sSupPr>
            <m:ctrlPr>
              <w:rPr>
                <w:rFonts w:ascii="Cambria Math" w:hAnsi="Cambria Math"/>
                <w:i/>
              </w:rPr>
            </m:ctrlPr>
          </m:sSupPr>
          <m:e>
            <m:r>
              <m:rPr>
                <m:sty m:val="p"/>
              </m:rPr>
              <w:rPr>
                <w:rFonts w:ascii="Cambria Math" w:hAnsi="Cambria Math"/>
              </w:rPr>
              <m:t>g/dm</m:t>
            </m:r>
          </m:e>
          <m:sup>
            <m:r>
              <m:rPr>
                <m:sty m:val="p"/>
              </m:rPr>
              <w:rPr>
                <w:rFonts w:ascii="Cambria Math" w:hAnsi="Cambria Math"/>
              </w:rPr>
              <m:t>3</m:t>
            </m:r>
          </m:sup>
        </m:sSup>
      </m:oMath>
    </w:p>
    <w:p>
      <w:pPr>
        <w:pStyle w:val="style157"/>
        <w:rPr>
          <w:i/>
        </w:rPr>
      </w:pPr>
      <w:r>
        <w:rPr>
          <w:i/>
        </w:rPr>
        <w:t xml:space="preserve">Amount = </w:t>
      </w:r>
      <m:oMath>
        <m:f>
          <m:fPr>
            <m:ctrlPr>
              <w:rPr>
                <w:rFonts w:ascii="Cambria Math" w:hAnsi="Cambria Math"/>
                <w:i/>
              </w:rPr>
            </m:ctrlPr>
          </m:fPr>
          <m:num>
            <m:r>
              <m:rPr>
                <m:sty m:val="p"/>
              </m:rPr>
              <w:rPr>
                <w:rFonts w:ascii="Cambria Math" w:hAnsi="Cambria Math"/>
              </w:rPr>
              <m:t>reacting mass</m:t>
            </m:r>
          </m:num>
          <m:den>
            <m:r>
              <m:rPr>
                <m:sty m:val="p"/>
              </m:rPr>
              <w:rPr>
                <w:rFonts w:ascii="Cambria Math" w:hAnsi="Cambria Math"/>
              </w:rPr>
              <m:t>molar mass</m:t>
            </m:r>
          </m:den>
        </m:f>
      </m:oMath>
      <w:r>
        <w:rPr>
          <w:i/>
        </w:rPr>
        <w:t xml:space="preserve"> . the molar mass of KOH=39+16+1=56</w:t>
      </w:r>
      <m:oMath>
        <m:sSup>
          <m:sSupPr>
            <m:ctrlPr>
              <w:rPr>
                <w:rFonts w:ascii="Cambria Math" w:hAnsi="Cambria Math"/>
                <w:i/>
              </w:rPr>
            </m:ctrlPr>
          </m:sSupPr>
          <m:e>
            <m:r>
              <m:rPr>
                <m:sty m:val="p"/>
              </m:rPr>
              <w:rPr>
                <w:rFonts w:ascii="Cambria Math" w:hAnsi="Cambria Math"/>
              </w:rPr>
              <m:t xml:space="preserve"> gmol</m:t>
            </m:r>
          </m:e>
          <m:sup>
            <m:r>
              <m:rPr>
                <m:sty m:val="p"/>
              </m:rPr>
              <w:rPr>
                <w:rFonts w:ascii="Cambria Math" w:hAnsi="Cambria Math"/>
              </w:rPr>
              <m:t>-1</m:t>
            </m:r>
          </m:sup>
        </m:sSup>
      </m:oMath>
    </w:p>
    <w:p>
      <w:pPr>
        <w:pStyle w:val="style157"/>
        <w:rPr>
          <w:i/>
          <w:color w:val="00b050"/>
        </w:rPr>
      </w:pPr>
      <m:oMathPara>
        <m:oMath>
          <m:f>
            <m:fPr>
              <m:ctrlPr>
                <w:rPr>
                  <w:rFonts w:ascii="Cambria Math" w:hAnsi="Cambria Math"/>
                  <w:i/>
                </w:rPr>
              </m:ctrlPr>
            </m:fPr>
            <m:num>
              <m:r>
                <m:rPr>
                  <m:sty m:val="p"/>
                </m:rPr>
                <w:rPr>
                  <w:rFonts w:ascii="Cambria Math" w:hAnsi="Cambria Math"/>
                </w:rPr>
                <m:t>5.6</m:t>
              </m:r>
            </m:num>
            <m:den>
              <m:r>
                <m:rPr>
                  <m:sty m:val="p"/>
                </m:rPr>
                <w:rPr>
                  <w:rFonts w:ascii="Cambria Math" w:hAnsi="Cambria Math"/>
                </w:rPr>
                <m:t>56</m:t>
              </m:r>
            </m:den>
          </m:f>
          <m:r>
            <m:rPr>
              <m:sty m:val="p"/>
            </m:rPr>
            <w:rPr>
              <w:rFonts w:ascii="Cambria Math" w:hAnsi="Cambria Math"/>
            </w:rPr>
            <m:t xml:space="preserve"> =</m:t>
          </m:r>
          <m:r>
            <m:rPr>
              <m:sty m:val="b"/>
            </m:rPr>
            <w:rPr>
              <w:rFonts w:ascii="Cambria Math" w:hAnsi="Cambria Math"/>
            </w:rPr>
            <m:t>0.1</m:t>
          </m:r>
          <m:sSup>
            <m:sSupPr>
              <m:ctrlPr>
                <w:rPr>
                  <w:rFonts w:ascii="Cambria Math" w:hAnsi="Cambria Math"/>
                  <w:b/>
                  <w:i/>
                  <w:color w:val="3333ff"/>
                </w:rPr>
              </m:ctrlPr>
            </m:sSupPr>
            <m:e>
              <m:r>
                <m:rPr>
                  <m:sty m:val="b"/>
                </m:rPr>
                <w:rPr>
                  <w:rFonts w:ascii="Cambria Math" w:hAnsi="Cambria Math"/>
                  <w:color w:val="3333ff"/>
                </w:rPr>
                <m:t xml:space="preserve"> mol/dm</m:t>
              </m:r>
            </m:e>
            <m:sup>
              <m:r>
                <m:rPr>
                  <m:sty m:val="b"/>
                </m:rPr>
                <w:rPr>
                  <w:rFonts w:ascii="Cambria Math" w:hAnsi="Cambria Math"/>
                  <w:color w:val="3333ff"/>
                </w:rPr>
                <m:t>3</m:t>
              </m:r>
            </m:sup>
          </m:sSup>
        </m:oMath>
      </m:oMathPara>
    </w:p>
    <w:p>
      <w:pPr>
        <w:pStyle w:val="style157"/>
        <w:rPr>
          <w:i/>
        </w:rPr>
      </w:pPr>
      <m:oMathPara>
        <m:oMath>
          <m:r>
            <m:rPr>
              <m:sty m:val="p"/>
            </m:rPr>
            <w:rPr>
              <w:rFonts w:ascii="Cambria Math" w:hAnsi="Cambria Math"/>
            </w:rPr>
            <m:t>Therefore, the number of moles of KOH in B=molarity X volume</m:t>
          </m:r>
        </m:oMath>
      </m:oMathPara>
    </w:p>
    <w:p>
      <w:pPr>
        <w:pStyle w:val="style157"/>
        <w:rPr>
          <w:i/>
        </w:rPr>
      </w:pPr>
      <w:r>
        <w:rPr>
          <w:i/>
        </w:rPr>
        <w:t xml:space="preserve">= </w:t>
      </w:r>
      <m:oMath>
        <m:r>
          <m:rPr>
            <m:sty m:val="p"/>
          </m:rPr>
          <w:rPr>
            <w:rFonts w:ascii="Cambria Math" w:hAnsi="Cambria Math"/>
          </w:rPr>
          <m:t>0.1</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t xml:space="preserve"> x 0.025</w:t>
      </w:r>
      <m:oMath>
        <m:sSup>
          <m:sSupPr>
            <m:ctrlPr>
              <w:rPr>
                <w:rFonts w:ascii="Cambria Math" w:hAnsi="Cambria Math"/>
                <w:i/>
              </w:rPr>
            </m:ctrlPr>
          </m:sSupPr>
          <m:e>
            <m:r>
              <m:rPr>
                <m:sty m:val="p"/>
              </m:rPr>
              <w:rPr>
                <w:rFonts w:ascii="Cambria Math" w:hAnsi="Cambria Math"/>
              </w:rPr>
              <m:t>dm</m:t>
            </m:r>
          </m:e>
          <m:sup>
            <m:r>
              <m:rPr>
                <m:sty m:val="p"/>
              </m:rPr>
              <w:rPr>
                <w:rFonts w:ascii="Cambria Math" w:hAnsi="Cambria Math"/>
              </w:rPr>
              <m:t>3</m:t>
            </m:r>
          </m:sup>
        </m:sSup>
      </m:oMath>
    </w:p>
    <w:p>
      <w:pPr>
        <w:pStyle w:val="style157"/>
        <w:rPr>
          <w:i/>
        </w:rPr>
      </w:pPr>
      <w:r>
        <w:rPr>
          <w:i/>
        </w:rPr>
        <w:t>=</w:t>
      </w:r>
      <m:oMath>
        <m:r>
          <m:rPr>
            <m:sty m:val="p"/>
          </m:rPr>
          <w:rPr>
            <w:rFonts w:ascii="Cambria Math" w:hAnsi="Cambria Math"/>
          </w:rPr>
          <m:t>0.0025mol.</m:t>
        </m:r>
      </m:oMath>
    </w:p>
    <w:p>
      <w:pPr>
        <w:pStyle w:val="style157"/>
        <w:rPr>
          <w:i/>
        </w:rPr>
      </w:pPr>
      <w:r>
        <w:rPr>
          <w:i/>
        </w:rPr>
        <w:t>(iii)Mole ratio of acid to base in the reaction = 0.0025 : 0.0025</w:t>
      </w:r>
    </w:p>
    <w:p>
      <w:pPr>
        <w:pStyle w:val="style157"/>
        <w:rPr>
          <w:i/>
          <w:shd w:val="clear" w:color="auto" w:fill="00ffff"/>
        </w:rPr>
      </w:pPr>
    </w:p>
    <w:p>
      <w:pPr>
        <w:pStyle w:val="style157"/>
        <w:rPr>
          <w:b/>
          <w:i/>
        </w:rPr>
      </w:pPr>
      <w:r>
        <w:rPr>
          <w:b/>
          <w:i/>
        </w:rPr>
        <w:t>Titration Calculation</w:t>
      </w:r>
    </w:p>
    <w:p>
      <w:pPr>
        <w:pStyle w:val="style157"/>
        <w:rPr>
          <w:i/>
        </w:rPr>
      </w:pPr>
      <w:r>
        <w:rPr>
          <w:i/>
        </w:rPr>
        <w:t>In a titration experiment, 22.50 cm</w:t>
      </w:r>
      <w:r>
        <w:rPr>
          <w:i/>
          <w:vertAlign w:val="superscript"/>
        </w:rPr>
        <w:t>3</w:t>
      </w:r>
      <w:r>
        <w:rPr>
          <w:i/>
        </w:rPr>
        <w:t xml:space="preserve"> of an acid solution A containing 10.6g of </w:t>
      </w:r>
      <m:oMath>
        <m:sSub>
          <m:sSubPr>
            <m:ctrlPr>
              <w:rPr>
                <w:rFonts w:ascii="Cambria Math" w:hAnsi="Cambria Math"/>
                <w:i/>
              </w:rPr>
            </m:ctrlPr>
          </m:sSubPr>
          <m:e>
            <m:r>
              <m:rPr>
                <m:sty m:val="p"/>
              </m:rPr>
              <w:rPr>
                <w:rFonts w:ascii="Cambria Math" w:hAnsi="Cambria Math"/>
              </w:rPr>
              <m:t>NaHSO</m:t>
            </m:r>
          </m:e>
          <m:sub>
            <m:r>
              <m:rPr>
                <m:sty m:val="p"/>
              </m:rPr>
              <w:rPr>
                <w:rFonts w:ascii="Cambria Math" w:hAnsi="Cambria Math"/>
              </w:rPr>
              <m:t>4</m:t>
            </m:r>
          </m:sub>
        </m:sSub>
      </m:oMath>
      <w:r>
        <w:rPr>
          <w:i/>
        </w:rPr>
        <w:t xml:space="preserve"> per dm</w:t>
      </w:r>
      <w:r>
        <w:rPr>
          <w:i/>
          <w:vertAlign w:val="superscript"/>
        </w:rPr>
        <w:t>3</w:t>
      </w:r>
      <w:r>
        <w:rPr>
          <w:i/>
        </w:rPr>
        <w:t xml:space="preserve"> reacted with 25.0 cm</w:t>
      </w:r>
      <w:r>
        <w:rPr>
          <w:i/>
          <w:vertAlign w:val="superscript"/>
        </w:rPr>
        <w:t>3</w:t>
      </w:r>
      <w:r>
        <w:rPr>
          <w:i/>
        </w:rPr>
        <w:t xml:space="preserve"> of solution B containing Xg of </w:t>
      </w:r>
      <m:oMath>
        <m:r>
          <m:rPr>
            <m:sty m:val="p"/>
          </m:rPr>
          <w:rPr>
            <w:rFonts w:ascii="Cambria Math" w:hAnsi="Cambria Math"/>
          </w:rPr>
          <m:t>NaOH</m:t>
        </m:r>
      </m:oMath>
      <w:r>
        <w:rPr>
          <w:i/>
        </w:rPr>
        <w:t xml:space="preserve"> per dm</w:t>
      </w:r>
      <w:r>
        <w:rPr>
          <w:i/>
          <w:vertAlign w:val="superscript"/>
        </w:rPr>
        <w:t>3</w:t>
      </w:r>
      <w:r>
        <w:rPr>
          <w:i/>
        </w:rPr>
        <w:t>.</w:t>
      </w:r>
    </w:p>
    <w:p>
      <w:pPr>
        <w:pStyle w:val="style157"/>
        <w:rPr>
          <w:i/>
        </w:rPr>
      </w:pPr>
      <w:r>
        <w:rPr>
          <w:i/>
        </w:rPr>
        <w:t>The equation for the reaction is:</w:t>
      </w:r>
    </w:p>
    <w:p>
      <w:pPr>
        <w:pStyle w:val="style157"/>
        <w:rPr>
          <w:i/>
          <w:noProof/>
        </w:rPr>
      </w:pPr>
      <m:oMathPara>
        <m:oMathParaPr>
          <m:jc m:val="left"/>
        </m:oMathParaPr>
        <m:oMath>
          <m:sSub>
            <m:sSubPr>
              <m:ctrlPr>
                <w:rPr>
                  <w:rFonts w:ascii="Cambria Math" w:hAnsi="Cambria Math"/>
                  <w:i/>
                  <w:noProof/>
                </w:rPr>
              </m:ctrlPr>
            </m:sSubPr>
            <m:e>
              <m:r>
                <m:rPr>
                  <m:sty m:val="p"/>
                </m:rPr>
                <w:rPr>
                  <w:rFonts w:ascii="Cambria Math" w:hAnsi="Cambria Math"/>
                  <w:noProof/>
                </w:rPr>
                <m:t>NaHSO</m:t>
              </m:r>
            </m:e>
            <m:sub>
              <m:r>
                <m:rPr>
                  <m:sty m:val="p"/>
                </m:rPr>
                <w:rPr>
                  <w:rFonts w:ascii="Cambria Math" w:hAnsi="Cambria Math"/>
                  <w:noProof/>
                </w:rPr>
                <m:t>4</m:t>
              </m:r>
              <m:d>
                <m:dPr>
                  <m:endChr m:val=")"/>
                  <m:ctrlPr>
                    <w:rPr>
                      <w:rFonts w:ascii="Cambria Math" w:hAnsi="Cambria Math"/>
                      <w:i/>
                      <w:noProof/>
                    </w:rPr>
                  </m:ctrlPr>
                </m:dPr>
                <m:e>
                  <m:r>
                    <m:rPr>
                      <m:sty m:val="p"/>
                    </m:rPr>
                    <w:rPr>
                      <w:rFonts w:ascii="Cambria Math" w:hAnsi="Cambria Math"/>
                      <w:noProof/>
                    </w:rPr>
                    <m:t>aq</m:t>
                  </m:r>
                </m:e>
              </m:d>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NaOH</m:t>
              </m:r>
            </m:e>
            <m:sub>
              <m:r>
                <m:rPr>
                  <m:sty m:val="p"/>
                </m:rPr>
                <w:rPr>
                  <w:rFonts w:ascii="Cambria Math" w:hAnsi="Cambria Math"/>
                  <w:noProof/>
                </w:rPr>
                <m:t>(aq)</m:t>
              </m:r>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4(aq)</m:t>
              </m:r>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H</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O</m:t>
              </m:r>
            </m:e>
            <m:sub>
              <m:r>
                <m:rPr>
                  <m:sty m:val="p"/>
                </m:rPr>
                <w:rPr>
                  <w:rFonts w:ascii="Cambria Math" w:hAnsi="Cambria Math"/>
                  <w:noProof/>
                </w:rPr>
                <m:t>(l)</m:t>
              </m:r>
            </m:sub>
          </m:sSub>
        </m:oMath>
      </m:oMathPara>
    </w:p>
    <w:p>
      <w:pPr>
        <w:pStyle w:val="style157"/>
        <w:rPr>
          <w:i/>
        </w:rPr>
      </w:pPr>
      <w:r>
        <w:rPr>
          <w:i/>
        </w:rPr>
        <w:t>(a)From the information given above, calculate the;</w:t>
      </w:r>
    </w:p>
    <w:p>
      <w:pPr>
        <w:pStyle w:val="style157"/>
        <w:rPr>
          <w:i/>
        </w:rPr>
      </w:pPr>
      <w:r>
        <w:rPr>
          <w:i/>
        </w:rPr>
        <w:t xml:space="preserve">i) concentration of A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br/>
      </w:r>
      <w:r>
        <w:rPr>
          <w:i/>
        </w:rPr>
        <w:t xml:space="preserve">ii) concentration of B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p>
    <w:p>
      <w:pPr>
        <w:pStyle w:val="style157"/>
        <w:rPr>
          <w:i/>
        </w:rPr>
      </w:pPr>
      <w:r>
        <w:rPr>
          <w:i/>
        </w:rPr>
        <w:t>iii) value of X</w:t>
      </w:r>
    </w:p>
    <w:p>
      <w:pPr>
        <w:pStyle w:val="style157"/>
        <w:rPr>
          <w:i/>
        </w:rPr>
      </w:pPr>
      <w:r>
        <w:rPr>
          <w:i/>
        </w:rPr>
        <w:t xml:space="preserve">iv) mass of </w:t>
      </w:r>
      <m:oMath>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oMath>
      <w:r>
        <w:rPr>
          <w:i/>
        </w:rPr>
        <w:t xml:space="preserve"> formed during the reaction.</w:t>
      </w:r>
    </w:p>
    <w:p>
      <w:pPr>
        <w:pStyle w:val="style157"/>
        <w:rPr>
          <w:i/>
        </w:rPr>
      </w:pPr>
      <w:r>
        <w:rPr>
          <w:i/>
        </w:rPr>
        <w:t>[H=1.00, O=16.00, Na=23.00, S=32.00]</w:t>
      </w:r>
    </w:p>
    <w:p>
      <w:pPr>
        <w:pStyle w:val="style157"/>
        <w:rPr>
          <w:i/>
        </w:rPr>
      </w:pPr>
    </w:p>
    <w:p>
      <w:pPr>
        <w:pStyle w:val="style157"/>
        <w:rPr>
          <w:b/>
          <w:i/>
        </w:rPr>
      </w:pPr>
      <w:r>
        <w:rPr>
          <w:b/>
          <w:i/>
        </w:rPr>
        <w:t>Solution</w:t>
      </w:r>
    </w:p>
    <w:p>
      <w:pPr>
        <w:pStyle w:val="style157"/>
        <w:rPr>
          <w:i/>
        </w:rPr>
      </w:pPr>
      <w:r>
        <w:rPr>
          <w:i/>
        </w:rPr>
        <w:t xml:space="preserve">i) concentration of A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p>
    <w:p>
      <w:pPr>
        <w:pStyle w:val="style157"/>
        <w:rPr>
          <w:i/>
        </w:rPr>
      </w:pPr>
      <m:oMathPara>
        <m:oMathParaPr>
          <m:jc m:val="left"/>
        </m:oMathParaPr>
        <m:oMath>
          <m:r>
            <m:rPr>
              <m:sty m:val="p"/>
            </m:rPr>
            <w:rPr>
              <w:rFonts w:ascii="Cambria Math" w:hAnsi="Cambria Math"/>
            </w:rPr>
            <m:t>mass concentration=molar concentration X molar mass</m:t>
          </m:r>
        </m:oMath>
      </m:oMathPara>
    </w:p>
    <w:p>
      <w:pPr>
        <w:pStyle w:val="style157"/>
        <w:rPr>
          <w:i/>
        </w:rPr>
      </w:pPr>
      <w:r>
        <w:rPr>
          <w:i/>
        </w:rPr>
        <w:t xml:space="preserve">The molar mass of </w:t>
      </w:r>
      <m:oMath>
        <m:sSub>
          <m:sSubPr>
            <m:ctrlPr>
              <w:rPr>
                <w:rFonts w:ascii="Cambria Math" w:hAnsi="Cambria Math"/>
                <w:i/>
                <w:noProof/>
              </w:rPr>
            </m:ctrlPr>
          </m:sSubPr>
          <m:e>
            <m:r>
              <m:rPr>
                <m:sty m:val="p"/>
              </m:rPr>
              <w:rPr>
                <w:rFonts w:ascii="Cambria Math" w:hAnsi="Cambria Math"/>
                <w:noProof/>
              </w:rPr>
              <m:t>NaHSO</m:t>
            </m:r>
          </m:e>
          <m:sub>
            <m:r>
              <m:rPr>
                <m:sty m:val="p"/>
              </m:rPr>
              <w:rPr>
                <w:rFonts w:ascii="Cambria Math" w:hAnsi="Cambria Math"/>
                <w:noProof/>
              </w:rPr>
              <m:t>4</m:t>
            </m:r>
          </m:sub>
        </m:sSub>
      </m:oMath>
      <w:r>
        <w:rPr>
          <w:i/>
        </w:rPr>
        <w:t>=(</w:t>
      </w:r>
      <m:oMath>
        <m:r>
          <m:rPr>
            <m:sty m:val="p"/>
          </m:rPr>
          <w:rPr>
            <w:rFonts w:ascii="Cambria Math" w:hAnsi="Cambria Math"/>
          </w:rPr>
          <m:t>23+1+32+16×4</m:t>
        </m:r>
      </m:oMath>
      <w:r>
        <w:rPr>
          <w:i/>
        </w:rPr>
        <w:t>)=</w:t>
      </w:r>
      <m:oMath>
        <m:r>
          <m:rPr>
            <m:sty m:val="p"/>
          </m:rPr>
          <w:rPr>
            <w:rFonts w:ascii="Cambria Math" w:hAnsi="Cambria Math"/>
          </w:rPr>
          <m:t>120</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w:p>
    <w:p>
      <w:pPr>
        <w:pStyle w:val="style157"/>
        <w:rPr>
          <w:i/>
        </w:rPr>
      </w:pPr>
      <m:oMathPara>
        <m:oMathParaPr>
          <m:jc m:val="left"/>
        </m:oMathParaPr>
        <m:oMath>
          <m:r>
            <m:rPr>
              <m:sty m:val="p"/>
            </m:rPr>
            <w:rPr>
              <w:rFonts w:ascii="Cambria Math" w:hAnsi="Cambria Math"/>
            </w:rPr>
            <m:t>10.6</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r>
            <m:rPr>
              <m:sty m:val="p"/>
            </m:rPr>
            <w:rPr>
              <w:rFonts w:ascii="Cambria Math" w:hAnsi="Cambria Math"/>
            </w:rPr>
            <m:t>=</m:t>
          </m:r>
          <m:r>
            <m:rPr>
              <m:sty m:val="p"/>
            </m:rPr>
            <w:rPr>
              <w:rFonts w:ascii="Cambria Math" w:hAnsi="Cambria Math"/>
              <w:color w:val="009900"/>
            </w:rPr>
            <m:t xml:space="preserve"> molar concentration </m:t>
          </m:r>
          <m:r>
            <m:rPr>
              <m:sty m:val="p"/>
            </m:rPr>
            <w:rPr>
              <w:rFonts w:ascii="Cambria Math" w:hAnsi="Cambria Math"/>
            </w:rPr>
            <m:t>×120</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m:oMathPara>
    </w:p>
    <w:p>
      <w:pPr>
        <w:pStyle w:val="style157"/>
        <w:rPr>
          <w:i/>
        </w:rPr>
      </w:pPr>
      <m:oMathPara>
        <m:oMathParaPr>
          <m:jc m:val="left"/>
        </m:oMathParaPr>
        <m:oMath>
          <m:r>
            <m:rPr>
              <m:sty m:val="p"/>
            </m:rPr>
            <w:rPr>
              <w:rFonts w:ascii="Cambria Math" w:hAnsi="Cambria Math"/>
            </w:rPr>
            <m:t>molar concentration=</m:t>
          </m:r>
          <m:f>
            <m:fPr>
              <m:ctrlPr>
                <w:rPr>
                  <w:rFonts w:ascii="Cambria Math" w:hAnsi="Cambria Math"/>
                  <w:i/>
                </w:rPr>
              </m:ctrlPr>
            </m:fPr>
            <m:num>
              <m:r>
                <m:rPr>
                  <m:sty m:val="p"/>
                </m:rPr>
                <w:rPr>
                  <w:rFonts w:ascii="Cambria Math" w:hAnsi="Cambria Math"/>
                </w:rPr>
                <m:t>10.6</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num>
            <m:den>
              <m:r>
                <m:rPr>
                  <m:sty m:val="p"/>
                </m:rPr>
                <w:rPr>
                  <w:rFonts w:ascii="Cambria Math" w:hAnsi="Cambria Math"/>
                </w:rPr>
                <m:t>120</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den>
          </m:f>
        </m:oMath>
      </m:oMathPara>
    </w:p>
    <w:p>
      <w:pPr>
        <w:pStyle w:val="style157"/>
        <w:rPr>
          <w:i/>
        </w:rPr>
      </w:pPr>
      <w:r>
        <w:rPr>
          <w:i/>
          <w:color w:val="009900"/>
        </w:rPr>
        <w:t>=</w:t>
      </w:r>
      <m:oMath>
        <m:r>
          <m:rPr>
            <m:sty m:val="p"/>
          </m:rPr>
          <w:rPr>
            <w:rFonts w:ascii="Cambria Math" w:hAnsi="Cambria Math"/>
            <w:color w:val="009900"/>
          </w:rPr>
          <m:t>0.0883</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(correct evaluation to 3 significant figures)</m:t>
        </m:r>
      </m:oMath>
    </w:p>
    <w:p>
      <w:pPr>
        <w:pStyle w:val="style157"/>
        <w:rPr>
          <w:i/>
        </w:rPr>
      </w:pPr>
    </w:p>
    <w:p>
      <w:pPr>
        <w:pStyle w:val="style157"/>
        <w:rPr>
          <w:i/>
        </w:rPr>
      </w:pPr>
      <w:r>
        <w:rPr>
          <w:i/>
        </w:rPr>
        <w:t xml:space="preserve">ii) concentration of B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p>
    <w:p>
      <w:pPr>
        <w:pStyle w:val="style157"/>
        <w:rPr>
          <w:i/>
        </w:rPr>
      </w:pPr>
      <w:r>
        <w:rPr>
          <w:i/>
        </w:rPr>
        <w:t xml:space="preserve">using </w:t>
      </w: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 xml:space="preserve">A  </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oMath>
      <w:r>
        <w:rPr>
          <w:i/>
        </w:rPr>
        <w:t xml:space="preserve"> = </w:t>
      </w:r>
      <m:oMath>
        <m:f>
          <m:fPr>
            <m:ctrlPr>
              <w:rPr>
                <w:rFonts w:ascii="Cambria Math" w:hAnsi="Cambria Math"/>
                <w:i/>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w:p>
    <w:p>
      <w:pPr>
        <w:pStyle w:val="style157"/>
        <w:rPr>
          <w:i/>
          <w:noProof/>
        </w:rPr>
      </w:pPr>
      <m:oMathPara>
        <m:oMathParaPr>
          <m:jc m:val="left"/>
        </m:oMathParaPr>
        <m:oMath>
          <m:sSub>
            <m:sSubPr>
              <m:ctrlPr>
                <w:rPr>
                  <w:rFonts w:ascii="Cambria Math" w:hAnsi="Cambria Math"/>
                  <w:i/>
                  <w:noProof/>
                </w:rPr>
              </m:ctrlPr>
            </m:sSubPr>
            <m:e>
              <m:r>
                <m:rPr>
                  <m:sty m:val="p"/>
                </m:rPr>
                <w:rPr>
                  <w:rFonts w:ascii="Cambria Math" w:hAnsi="Cambria Math"/>
                  <w:noProof/>
                </w:rPr>
                <m:t>NaHSO</m:t>
              </m:r>
            </m:e>
            <m:sub>
              <m:r>
                <m:rPr>
                  <m:sty m:val="p"/>
                </m:rPr>
                <w:rPr>
                  <w:rFonts w:ascii="Cambria Math" w:hAnsi="Cambria Math"/>
                  <w:noProof/>
                </w:rPr>
                <m:t>4</m:t>
              </m:r>
              <m:d>
                <m:dPr>
                  <m:endChr m:val=")"/>
                  <m:ctrlPr>
                    <w:rPr>
                      <w:rFonts w:ascii="Cambria Math" w:hAnsi="Cambria Math"/>
                      <w:i/>
                      <w:noProof/>
                    </w:rPr>
                  </m:ctrlPr>
                </m:dPr>
                <m:e>
                  <m:r>
                    <m:rPr>
                      <m:sty m:val="p"/>
                    </m:rPr>
                    <w:rPr>
                      <w:rFonts w:ascii="Cambria Math" w:hAnsi="Cambria Math"/>
                      <w:noProof/>
                    </w:rPr>
                    <m:t>aq</m:t>
                  </m:r>
                </m:e>
              </m:d>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NaOH</m:t>
              </m:r>
            </m:e>
            <m:sub>
              <m:r>
                <m:rPr>
                  <m:sty m:val="p"/>
                </m:rPr>
                <w:rPr>
                  <w:rFonts w:ascii="Cambria Math" w:hAnsi="Cambria Math"/>
                  <w:noProof/>
                </w:rPr>
                <m:t>(aq)</m:t>
              </m:r>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4(aq)</m:t>
              </m:r>
            </m:sub>
          </m:sSub>
          <m:r>
            <m:rPr>
              <m:sty m:val="p"/>
            </m:rPr>
            <w:rPr>
              <w:rFonts w:ascii="Cambria Math" w:hAnsi="Cambria Math"/>
              <w:noProof/>
            </w:rPr>
            <m:t>+</m:t>
          </m:r>
          <m:sSub>
            <m:sSubPr>
              <m:ctrlPr>
                <w:rPr>
                  <w:rFonts w:ascii="Cambria Math" w:hAnsi="Cambria Math"/>
                  <w:i/>
                  <w:noProof/>
                </w:rPr>
              </m:ctrlPr>
            </m:sSubPr>
            <m:e>
              <m:r>
                <m:rPr>
                  <m:sty m:val="p"/>
                </m:rPr>
                <w:rPr>
                  <w:rFonts w:ascii="Cambria Math" w:hAnsi="Cambria Math"/>
                  <w:noProof/>
                </w:rPr>
                <m:t>H</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O</m:t>
              </m:r>
            </m:e>
            <m:sub>
              <m:r>
                <m:rPr>
                  <m:sty m:val="p"/>
                </m:rPr>
                <w:rPr>
                  <w:rFonts w:ascii="Cambria Math" w:hAnsi="Cambria Math"/>
                  <w:noProof/>
                </w:rPr>
                <m:t>(l)</m:t>
              </m:r>
            </m:sub>
          </m:sSub>
        </m:oMath>
      </m:oMathPara>
    </w:p>
    <w:p>
      <w:pPr>
        <w:pStyle w:val="style157"/>
        <w:rPr>
          <w:i/>
        </w:rPr>
      </w:pPr>
      <w:r>
        <w:rPr>
          <w:i/>
        </w:rPr>
        <w:t>1 mole                 1 mole</w:t>
      </w:r>
    </w:p>
    <w:p>
      <w:pPr>
        <w:pStyle w:val="style157"/>
        <w:rPr>
          <w:i/>
        </w:rPr>
      </w:pPr>
    </w:p>
    <w:p>
      <w:pPr>
        <w:pStyle w:val="style157"/>
        <w:rPr>
          <w:i/>
        </w:rPr>
      </w:pPr>
      <m:oMathPara>
        <m:oMathParaPr>
          <m:jc m:val="left"/>
        </m:oMathParaPr>
        <m:oMath>
          <m:f>
            <m:fPr>
              <m:ctrlPr>
                <w:rPr>
                  <w:rFonts w:ascii="Cambria Math" w:hAnsi="Cambria Math"/>
                  <w:i/>
                </w:rPr>
              </m:ctrlPr>
            </m:fPr>
            <m:num>
              <m:r>
                <m:rPr>
                  <m:sty m:val="p"/>
                </m:rPr>
                <w:rPr>
                  <w:rFonts w:ascii="Cambria Math" w:hAnsi="Cambria Math"/>
                </w:rPr>
                <m:t>0.0883×22.50</m:t>
              </m:r>
            </m:num>
            <m:den>
              <m:r>
                <m:rPr>
                  <m:sty m:val="p"/>
                </m:rPr>
                <w:rPr>
                  <w:rFonts w:ascii="Cambria Math" w:hAnsi="Cambria Math"/>
                </w:rPr>
                <m:t>CB×25.0</m:t>
              </m:r>
            </m:den>
          </m:f>
          <m:r>
            <m:rPr>
              <m:sty m:val="p"/>
            </m:rPr>
            <w:rPr>
              <w:rFonts w:ascii="Cambria Math" w:hAnsi="Cambria Math"/>
            </w:rPr>
            <m:t>=</m:t>
          </m:r>
          <m:f>
            <m:fPr>
              <m:ctrlPr>
                <w:rPr>
                  <w:rFonts w:ascii="Cambria Math" w:hAnsi="Cambria Math"/>
                  <w:i/>
                </w:rPr>
              </m:ctrlPr>
            </m:fPr>
            <m:num>
              <m:r>
                <m:rPr>
                  <m:sty m:val="p"/>
                </m:rPr>
                <w:rPr>
                  <w:rFonts w:ascii="Cambria Math" w:hAnsi="Cambria Math"/>
                </w:rPr>
                <m:t>1</m:t>
              </m:r>
            </m:num>
            <m:den>
              <m:r>
                <m:rPr>
                  <m:sty m:val="p"/>
                </m:rPr>
                <w:rPr>
                  <w:rFonts w:ascii="Cambria Math" w:hAnsi="Cambria Math"/>
                </w:rPr>
                <m:t>1</m:t>
              </m:r>
            </m:den>
          </m:f>
        </m:oMath>
      </m:oMathPara>
    </w:p>
    <w:p>
      <w:pPr>
        <w:pStyle w:val="style157"/>
        <w:rPr>
          <w:i/>
        </w:rPr>
      </w:pPr>
      <m:oMathPara>
        <m:oMathParaPr>
          <m:jc m:val="left"/>
        </m:oMathParaPr>
        <m:oMath>
          <m:r>
            <m:rPr>
              <m:sty m:val="p"/>
            </m:rPr>
            <w:rPr>
              <w:rFonts w:ascii="Cambria Math" w:hAnsi="Cambria Math"/>
            </w:rPr>
            <m:t>CB=</m:t>
          </m:r>
          <m:f>
            <m:fPr>
              <m:ctrlPr>
                <w:rPr>
                  <w:rFonts w:ascii="Cambria Math" w:hAnsi="Cambria Math"/>
                  <w:i/>
                </w:rPr>
              </m:ctrlPr>
            </m:fPr>
            <m:num>
              <m:r>
                <m:rPr>
                  <m:sty m:val="p"/>
                </m:rPr>
                <w:rPr>
                  <w:rFonts w:ascii="Cambria Math" w:hAnsi="Cambria Math"/>
                </w:rPr>
                <m:t>1.99</m:t>
              </m:r>
            </m:num>
            <m:den>
              <m:r>
                <m:rPr>
                  <m:sty m:val="p"/>
                </m:rPr>
                <w:rPr>
                  <w:rFonts w:ascii="Cambria Math" w:hAnsi="Cambria Math"/>
                </w:rPr>
                <m:t>25.0</m:t>
              </m:r>
            </m:den>
          </m:f>
          <m:r>
            <m:rPr>
              <m:sty m:val="p"/>
            </m:rPr>
            <w:rPr>
              <w:rFonts w:ascii="Cambria Math" w:hAnsi="Cambria Math"/>
            </w:rPr>
            <m:t>=0.0796</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m:oMathPara>
    </w:p>
    <w:p>
      <w:pPr>
        <w:pStyle w:val="style157"/>
        <w:rPr>
          <w:i/>
        </w:rPr>
      </w:pPr>
    </w:p>
    <w:p>
      <w:pPr>
        <w:pStyle w:val="style157"/>
        <w:rPr>
          <w:i/>
        </w:rPr>
      </w:pPr>
    </w:p>
    <w:p>
      <w:pPr>
        <w:pStyle w:val="style157"/>
        <w:rPr>
          <w:i/>
        </w:rPr>
      </w:pPr>
      <w:r>
        <w:rPr>
          <w:i/>
        </w:rPr>
        <w:t>iii) value of X</w:t>
      </w:r>
    </w:p>
    <w:p>
      <w:pPr>
        <w:pStyle w:val="style157"/>
        <w:rPr>
          <w:i/>
        </w:rPr>
      </w:pPr>
      <m:oMath>
        <m:r>
          <m:rPr>
            <m:sty m:val="p"/>
          </m:rPr>
          <w:rPr>
            <w:rFonts w:ascii="Cambria Math" w:hAnsi="Cambria Math"/>
          </w:rPr>
          <m:t xml:space="preserve">N/B: </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r>
          <m:rPr>
            <m:sty m:val="p"/>
          </m:rPr>
          <w:rPr>
            <w:rFonts w:ascii="Cambria Math" w:hAnsi="Cambria Math"/>
          </w:rPr>
          <m:t xml:space="preserve"> means mass concentration</m:t>
        </m:r>
      </m:oMath>
      <w:r>
        <w:rPr>
          <w:i/>
        </w:rPr>
        <w:t>.</w:t>
      </w:r>
    </w:p>
    <w:p>
      <w:pPr>
        <w:pStyle w:val="style157"/>
        <w:rPr>
          <w:i/>
        </w:rPr>
      </w:pPr>
      <m:oMathPara>
        <m:oMathParaPr>
          <m:jc m:val="left"/>
        </m:oMathParaPr>
        <m:oMath>
          <m:r>
            <m:rPr>
              <m:sty m:val="p"/>
            </m:rPr>
            <w:rPr>
              <w:rFonts w:ascii="Cambria Math" w:hAnsi="Cambria Math"/>
            </w:rPr>
            <m:t>mass concentration=molar concentration X molar mass</m:t>
          </m:r>
        </m:oMath>
      </m:oMathPara>
    </w:p>
    <w:p>
      <w:pPr>
        <w:pStyle w:val="style157"/>
        <w:rPr>
          <w:i/>
        </w:rPr>
      </w:pPr>
      <m:oMathPara>
        <m:oMathParaPr>
          <m:jc m:val="left"/>
        </m:oMathParaPr>
        <m:oMath>
          <m:r>
            <m:rPr>
              <m:sty m:val="p"/>
            </m:rPr>
            <w:rPr>
              <w:rFonts w:ascii="Cambria Math" w:hAnsi="Cambria Math"/>
            </w:rPr>
            <m:t>Molar mass of NaOH=23+16+1=40</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m:oMathPara>
    </w:p>
    <w:p>
      <w:pPr>
        <w:pStyle w:val="style157"/>
        <w:rPr>
          <w:i/>
          <w:color w:val="009900"/>
        </w:rPr>
      </w:pPr>
      <m:oMathPara>
        <m:oMathParaPr>
          <m:jc m:val="left"/>
        </m:oMathParaPr>
        <m:oMath>
          <m:r>
            <m:rPr>
              <m:sty m:val="p"/>
            </m:rPr>
            <w:rPr>
              <w:rFonts w:ascii="Cambria Math" w:hAnsi="Cambria Math"/>
            </w:rPr>
            <m:t>mass concentration=0.0796×40=</m:t>
          </m:r>
          <m:r>
            <m:rPr>
              <m:sty m:val="p"/>
            </m:rPr>
            <w:rPr>
              <w:rFonts w:ascii="Cambria Math" w:hAnsi="Cambria Math"/>
              <w:color w:val="009900"/>
            </w:rPr>
            <m:t>3.18</m:t>
          </m:r>
          <m:sSup>
            <m:sSupPr>
              <m:ctrlPr>
                <w:rPr>
                  <w:rFonts w:ascii="Cambria Math" w:hAnsi="Cambria Math"/>
                  <w:i/>
                  <w:color w:val="009900"/>
                </w:rPr>
              </m:ctrlPr>
            </m:sSupPr>
            <m:e>
              <m:r>
                <m:rPr>
                  <m:sty m:val="p"/>
                </m:rPr>
                <w:rPr>
                  <w:rFonts w:ascii="Cambria Math" w:hAnsi="Cambria Math"/>
                  <w:color w:val="009900"/>
                </w:rPr>
                <m:t xml:space="preserve"> gdm</m:t>
              </m:r>
            </m:e>
            <m:sup>
              <m:r>
                <m:rPr>
                  <m:sty m:val="p"/>
                </m:rPr>
                <w:rPr>
                  <w:rFonts w:ascii="Cambria Math" w:hAnsi="Cambria Math"/>
                  <w:color w:val="009900"/>
                </w:rPr>
                <m:t>-3</m:t>
              </m:r>
            </m:sup>
          </m:sSup>
        </m:oMath>
      </m:oMathPara>
    </w:p>
    <w:p>
      <w:pPr>
        <w:pStyle w:val="style157"/>
        <w:rPr>
          <w:i/>
          <w:color w:val="009900"/>
        </w:rPr>
      </w:pPr>
      <m:oMathPara>
        <m:oMathParaPr>
          <m:jc m:val="left"/>
        </m:oMathParaPr>
        <m:oMath>
          <m:r>
            <m:rPr>
              <m:sty m:val="p"/>
            </m:rPr>
            <w:rPr>
              <w:rFonts w:ascii="Cambria Math" w:hAnsi="Cambria Math"/>
            </w:rPr>
            <m:t xml:space="preserve">value of X= </m:t>
          </m:r>
          <m:r>
            <m:rPr>
              <m:sty m:val="p"/>
            </m:rPr>
            <w:rPr>
              <w:rFonts w:ascii="Cambria Math" w:hAnsi="Cambria Math"/>
              <w:color w:val="009900"/>
            </w:rPr>
            <m:t>3.18</m:t>
          </m:r>
        </m:oMath>
      </m:oMathPara>
    </w:p>
    <w:p>
      <w:pPr>
        <w:pStyle w:val="style157"/>
        <w:rPr>
          <w:i/>
        </w:rPr>
      </w:pPr>
    </w:p>
    <w:p>
      <w:pPr>
        <w:pStyle w:val="style157"/>
        <w:rPr>
          <w:i/>
        </w:rPr>
      </w:pPr>
      <w:r>
        <w:rPr>
          <w:i/>
        </w:rPr>
        <w:t xml:space="preserve">iv) mass of </w:t>
      </w:r>
      <m:oMath>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oMath>
      <w:r>
        <w:rPr>
          <w:i/>
        </w:rPr>
        <w:t xml:space="preserve"> formed during the reaction</w:t>
      </w:r>
    </w:p>
    <w:p>
      <w:pPr>
        <w:pStyle w:val="style157"/>
        <w:rPr>
          <w:i/>
          <w:color w:val="009900"/>
        </w:rPr>
      </w:pPr>
      <w:r>
        <w:rPr>
          <w:i/>
        </w:rPr>
        <w:t xml:space="preserve">Amount of </w:t>
      </w:r>
      <m:oMath>
        <m:r>
          <m:rPr>
            <m:sty m:val="p"/>
          </m:rPr>
          <w:rPr>
            <w:rFonts w:ascii="Cambria Math" w:hAnsi="Cambria Math"/>
          </w:rPr>
          <m:t xml:space="preserve">NaOH in 25.0 </m:t>
        </m:r>
        <m:sSup>
          <m:sSupPr>
            <m:ctrlPr>
              <w:rPr>
                <w:rFonts w:ascii="Cambria Math" w:hAnsi="Cambria Math"/>
                <w:i/>
              </w:rPr>
            </m:ctrlPr>
          </m:sSupPr>
          <m:e>
            <m:r>
              <m:rPr>
                <m:sty m:val="p"/>
              </m:rPr>
              <w:rPr>
                <w:rFonts w:ascii="Cambria Math" w:hAnsi="Cambria Math"/>
              </w:rPr>
              <m:t>cm</m:t>
            </m:r>
          </m:e>
          <m:sup>
            <m:r>
              <m:rPr>
                <m:sty m:val="p"/>
              </m:rPr>
              <w:rPr>
                <w:rFonts w:ascii="Cambria Math" w:hAnsi="Cambria Math"/>
              </w:rPr>
              <m:t>3</m:t>
            </m:r>
          </m:sup>
        </m:sSup>
      </m:oMath>
      <w:r>
        <w:rPr>
          <w:i/>
        </w:rPr>
        <w:t xml:space="preserve"> of B = </w:t>
      </w:r>
      <m:oMath>
        <m:r>
          <m:rPr>
            <m:sty m:val="p"/>
          </m:rPr>
          <w:rPr>
            <w:rFonts w:ascii="Cambria Math" w:hAnsi="Cambria Math"/>
          </w:rPr>
          <m:t>C(</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)×V(</m:t>
        </m:r>
        <m:sSup>
          <m:sSupPr>
            <m:ctrlPr>
              <w:rPr>
                <w:rFonts w:ascii="Cambria Math" w:hAnsi="Cambria Math"/>
                <w:i/>
              </w:rPr>
            </m:ctrlPr>
          </m:sSupPr>
          <m:e>
            <m:r>
              <m:rPr>
                <m:sty m:val="p"/>
              </m:rPr>
              <w:rPr>
                <w:rFonts w:ascii="Cambria Math" w:hAnsi="Cambria Math"/>
              </w:rPr>
              <m:t>dm</m:t>
            </m:r>
          </m:e>
          <m:sup>
            <m:r>
              <m:rPr>
                <m:sty m:val="p"/>
              </m:rPr>
              <w:rPr>
                <w:rFonts w:ascii="Cambria Math" w:hAnsi="Cambria Math"/>
              </w:rPr>
              <m:t>3</m:t>
            </m:r>
          </m:sup>
        </m:sSup>
        <m:r>
          <m:rPr>
            <m:sty m:val="p"/>
          </m:rPr>
          <w:rPr>
            <w:rFonts w:ascii="Cambria Math" w:hAnsi="Cambria Math"/>
          </w:rPr>
          <m:t>)</m:t>
        </m:r>
      </m:oMath>
    </w:p>
    <w:p>
      <w:pPr>
        <w:pStyle w:val="style157"/>
        <w:rPr>
          <w:i/>
          <w:color w:val="009900"/>
        </w:rPr>
      </w:pPr>
      <m:oMathPara>
        <m:oMathParaPr>
          <m:jc m:val="left"/>
        </m:oMathParaPr>
        <m:oMath>
          <m:r>
            <m:rPr>
              <m:sty m:val="p"/>
            </m:rPr>
            <w:rPr>
              <w:rFonts w:ascii="Cambria Math" w:hAnsi="Cambria Math"/>
            </w:rPr>
            <m:t xml:space="preserve">25.0 </m:t>
          </m:r>
          <m:sSup>
            <m:sSupPr>
              <m:ctrlPr>
                <w:rPr>
                  <w:rFonts w:ascii="Cambria Math" w:hAnsi="Cambria Math"/>
                  <w:i/>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=0.025</m:t>
          </m:r>
          <m:sSup>
            <m:sSupPr>
              <m:ctrlPr>
                <w:rPr>
                  <w:rFonts w:ascii="Cambria Math" w:hAnsi="Cambria Math"/>
                  <w:i/>
                </w:rPr>
              </m:ctrlPr>
            </m:sSupPr>
            <m:e>
              <m:r>
                <m:rPr>
                  <m:sty m:val="p"/>
                </m:rPr>
                <w:rPr>
                  <w:rFonts w:ascii="Cambria Math" w:hAnsi="Cambria Math"/>
                </w:rPr>
                <m:t>dm</m:t>
              </m:r>
            </m:e>
            <m:sup>
              <m:r>
                <m:rPr>
                  <m:sty m:val="p"/>
                </m:rPr>
                <w:rPr>
                  <w:rFonts w:ascii="Cambria Math" w:hAnsi="Cambria Math"/>
                </w:rPr>
                <m:t>3</m:t>
              </m:r>
            </m:sup>
          </m:sSup>
        </m:oMath>
      </m:oMathPara>
    </w:p>
    <w:p>
      <w:pPr>
        <w:pStyle w:val="style157"/>
        <w:rPr>
          <w:i/>
        </w:rPr>
      </w:pPr>
      <w:r>
        <w:rPr>
          <w:i/>
        </w:rPr>
        <w:t>Amount =</w:t>
      </w:r>
      <m:oMath>
        <m:r>
          <m:rPr>
            <m:sty m:val="p"/>
          </m:rPr>
          <w:rPr>
            <w:rFonts w:ascii="Cambria Math" w:hAnsi="Cambria Math"/>
          </w:rPr>
          <m:t xml:space="preserve"> 0.0796×0.025</m:t>
        </m:r>
        <m:sSup>
          <m:sSupPr>
            <m:ctrlPr>
              <w:rPr>
                <w:rFonts w:ascii="Cambria Math" w:hAnsi="Cambria Math"/>
                <w:i/>
              </w:rPr>
            </m:ctrlPr>
          </m:sSupPr>
          <m:e>
            <m:r>
              <m:rPr>
                <m:sty m:val="p"/>
              </m:rPr>
              <w:rPr>
                <w:rFonts w:ascii="Cambria Math" w:hAnsi="Cambria Math"/>
              </w:rPr>
              <m:t>dm</m:t>
            </m:r>
          </m:e>
          <m:sup>
            <m:r>
              <m:rPr>
                <m:sty m:val="p"/>
              </m:rPr>
              <w:rPr>
                <w:rFonts w:ascii="Cambria Math" w:hAnsi="Cambria Math"/>
              </w:rPr>
              <m:t>3</m:t>
            </m:r>
          </m:sup>
        </m:sSup>
        <m:r>
          <m:rPr>
            <m:sty m:val="p"/>
          </m:rPr>
          <w:rPr>
            <w:rFonts w:ascii="Cambria Math" w:hAnsi="Cambria Math"/>
          </w:rPr>
          <m:t xml:space="preserve">=0.00199mol </m:t>
        </m:r>
      </m:oMath>
    </w:p>
    <w:p>
      <w:pPr>
        <w:pStyle w:val="style157"/>
        <w:rPr>
          <w:i/>
        </w:rPr>
      </w:pPr>
      <m:oMathPara>
        <m:oMathParaPr>
          <m:jc m:val="left"/>
        </m:oMathParaPr>
        <m:oMath>
          <m:r>
            <m:rPr>
              <m:sty m:val="p"/>
            </m:rPr>
            <w:rPr>
              <w:rFonts w:ascii="Cambria Math" w:hAnsi="Cambria Math"/>
            </w:rPr>
            <m:t>from the reaction;</m:t>
          </m:r>
        </m:oMath>
      </m:oMathPara>
    </w:p>
    <w:p>
      <w:pPr>
        <w:pStyle w:val="style157"/>
        <w:rPr>
          <w:i/>
        </w:rPr>
      </w:pPr>
      <m:oMathPara>
        <m:oMathParaPr>
          <m:jc m:val="left"/>
        </m:oMathParaPr>
        <m:oMath>
          <m:r>
            <m:rPr>
              <m:sty m:val="p"/>
            </m:rPr>
            <w:rPr>
              <w:rFonts w:ascii="Cambria Math" w:hAnsi="Cambria Math"/>
            </w:rPr>
            <m:t xml:space="preserve">1 mole of NaOH gives 1 mole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oMath>
      </m:oMathPara>
    </w:p>
    <w:p>
      <w:pPr>
        <w:pStyle w:val="style157"/>
        <w:rPr>
          <w:i/>
        </w:rPr>
      </w:pPr>
      <m:oMathPara>
        <m:oMathParaPr>
          <m:jc m:val="left"/>
        </m:oMathParaPr>
        <m:oMath>
          <m:r>
            <m:rPr>
              <m:sty m:val="p"/>
            </m:rPr>
            <w:rPr>
              <w:rFonts w:ascii="Cambria Math" w:hAnsi="Cambria Math"/>
            </w:rPr>
            <m:t xml:space="preserve">0.00199 mole ofNaOH=0.00199 mole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oMath>
      </m:oMathPara>
    </w:p>
    <w:p>
      <w:pPr>
        <w:pStyle w:val="style157"/>
        <w:rPr>
          <w:i/>
        </w:rPr>
      </w:pPr>
      <m:oMathPara>
        <m:oMathParaPr>
          <m:jc m:val="left"/>
        </m:oMathParaPr>
        <m:oMath>
          <m:r>
            <m:rPr>
              <m:sty m:val="p"/>
            </m:rPr>
            <w:rPr>
              <w:rFonts w:ascii="Cambria Math" w:hAnsi="Cambria Math"/>
            </w:rPr>
            <m:t xml:space="preserve">molar mass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r>
            <m:rPr>
              <m:sty m:val="p"/>
            </m:rPr>
            <w:rPr>
              <w:rFonts w:ascii="Cambria Math" w:hAnsi="Cambria Math"/>
            </w:rPr>
            <m:t>=</m:t>
          </m:r>
          <m:d>
            <m:dPr>
              <m:endChr m:val=")"/>
              <m:ctrlPr>
                <w:rPr>
                  <w:rFonts w:ascii="Cambria Math" w:hAnsi="Cambria Math"/>
                  <w:i/>
                </w:rPr>
              </m:ctrlPr>
            </m:dPr>
            <m:e>
              <m:r>
                <m:rPr>
                  <m:sty m:val="p"/>
                </m:rPr>
                <w:rPr>
                  <w:rFonts w:ascii="Cambria Math" w:hAnsi="Cambria Math"/>
                </w:rPr>
                <m:t>2×23</m:t>
              </m:r>
            </m:e>
          </m:d>
          <m:r>
            <m:rPr>
              <m:sty m:val="p"/>
            </m:rPr>
            <w:rPr>
              <w:rFonts w:ascii="Cambria Math" w:hAnsi="Cambria Math"/>
            </w:rPr>
            <m:t>+32+</m:t>
          </m:r>
          <m:d>
            <m:dPr>
              <m:endChr m:val=")"/>
              <m:ctrlPr>
                <w:rPr>
                  <w:rFonts w:ascii="Cambria Math" w:hAnsi="Cambria Math"/>
                  <w:i/>
                </w:rPr>
              </m:ctrlPr>
            </m:dPr>
            <m:e>
              <m:r>
                <m:rPr>
                  <m:sty m:val="p"/>
                </m:rPr>
                <w:rPr>
                  <w:rFonts w:ascii="Cambria Math" w:hAnsi="Cambria Math"/>
                </w:rPr>
                <m:t>4×16</m:t>
              </m:r>
            </m:e>
          </m:d>
          <m:r>
            <m:rPr>
              <m:sty m:val="p"/>
            </m:rPr>
            <w:rPr>
              <w:rFonts w:ascii="Cambria Math" w:hAnsi="Cambria Math"/>
            </w:rPr>
            <m:t>=142</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m:oMathPara>
    </w:p>
    <w:p>
      <w:pPr>
        <w:pStyle w:val="style157"/>
        <w:rPr>
          <w:i/>
        </w:rPr>
      </w:pPr>
      <m:oMathPara>
        <m:oMathParaPr>
          <m:jc m:val="left"/>
        </m:oMathParaPr>
        <m:oMath>
          <m:r>
            <m:rPr>
              <m:sty m:val="p"/>
            </m:rPr>
            <w:rPr>
              <w:rFonts w:ascii="Cambria Math" w:hAnsi="Cambria Math"/>
            </w:rPr>
            <m:t xml:space="preserve">mass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r>
            <m:rPr>
              <m:sty m:val="p"/>
            </m:rPr>
            <w:rPr>
              <w:rFonts w:ascii="Cambria Math" w:hAnsi="Cambria Math"/>
              <w:noProof/>
            </w:rPr>
            <m:t xml:space="preserve">=molar mass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r>
            <m:rPr>
              <m:sty m:val="p"/>
            </m:rPr>
            <w:rPr>
              <w:rFonts w:ascii="Cambria Math" w:hAnsi="Cambria Math"/>
              <w:noProof/>
            </w:rPr>
            <m:t xml:space="preserve">×mole of </m:t>
          </m:r>
          <m:sSub>
            <m:sSubPr>
              <m:ctrlPr>
                <w:rPr>
                  <w:rFonts w:ascii="Cambria Math" w:hAnsi="Cambria Math"/>
                  <w:i/>
                  <w:noProof/>
                </w:rPr>
              </m:ctrlPr>
            </m:sSubPr>
            <m:e>
              <m:r>
                <m:rPr>
                  <m:sty m:val="p"/>
                </m:rPr>
                <w:rPr>
                  <w:rFonts w:ascii="Cambria Math" w:hAnsi="Cambria Math"/>
                  <w:noProof/>
                </w:rPr>
                <m:t>Na</m:t>
              </m:r>
            </m:e>
            <m:sub>
              <m:r>
                <m:rPr>
                  <m:sty m:val="p"/>
                </m:rPr>
                <w:rPr>
                  <w:rFonts w:ascii="Cambria Math" w:hAnsi="Cambria Math"/>
                  <w:noProof/>
                </w:rPr>
                <m:t>2</m:t>
              </m:r>
            </m:sub>
          </m:sSub>
          <m:sSub>
            <m:sSubPr>
              <m:ctrlPr>
                <w:rPr>
                  <w:rFonts w:ascii="Cambria Math" w:hAnsi="Cambria Math"/>
                  <w:i/>
                  <w:noProof/>
                </w:rPr>
              </m:ctrlPr>
            </m:sSubPr>
            <m:e>
              <m:r>
                <m:rPr>
                  <m:sty m:val="p"/>
                </m:rPr>
                <w:rPr>
                  <w:rFonts w:ascii="Cambria Math" w:hAnsi="Cambria Math"/>
                  <w:noProof/>
                </w:rPr>
                <m:t>SO</m:t>
              </m:r>
            </m:e>
            <m:sub>
              <m:r>
                <m:rPr>
                  <m:sty m:val="p"/>
                </m:rPr>
                <w:rPr>
                  <w:rFonts w:ascii="Cambria Math" w:hAnsi="Cambria Math"/>
                  <w:noProof/>
                </w:rPr>
                <m:t>4</m:t>
              </m:r>
            </m:sub>
          </m:sSub>
        </m:oMath>
      </m:oMathPara>
    </w:p>
    <w:p>
      <w:pPr>
        <w:pStyle w:val="style157"/>
        <w:rPr>
          <w:i/>
        </w:rPr>
      </w:pPr>
      <m:oMathPara>
        <m:oMathParaPr>
          <m:jc m:val="left"/>
        </m:oMathParaPr>
        <m:oMath>
          <m:r>
            <m:rPr>
              <m:sty m:val="p"/>
            </m:rPr>
            <w:rPr>
              <w:rFonts w:ascii="Cambria Math" w:hAnsi="Cambria Math"/>
            </w:rPr>
            <m:t>=142×0.00199=</m:t>
          </m:r>
          <m:r>
            <m:rPr>
              <m:sty m:val="b"/>
            </m:rPr>
            <w:rPr>
              <w:rFonts w:ascii="Cambria Math" w:hAnsi="Cambria Math"/>
              <w:color w:val="009900"/>
            </w:rPr>
            <m:t>0.283g</m:t>
          </m:r>
        </m:oMath>
      </m:oMathPara>
    </w:p>
    <w:p>
      <w:pPr>
        <w:pStyle w:val="style157"/>
        <w:rPr>
          <w:i/>
        </w:rPr>
      </w:pPr>
    </w:p>
    <w:p>
      <w:pPr>
        <w:pStyle w:val="style157"/>
        <w:rPr>
          <w:b/>
          <w:i/>
        </w:rPr>
      </w:pPr>
      <w:r>
        <w:rPr>
          <w:b/>
          <w:i/>
        </w:rPr>
        <w:t>Titration calculation</w:t>
      </w:r>
    </w:p>
    <w:p>
      <w:pPr>
        <w:pStyle w:val="style157"/>
        <w:rPr>
          <w:i/>
        </w:rPr>
      </w:pPr>
      <w:r>
        <w:rPr>
          <w:i/>
        </w:rPr>
        <w:t xml:space="preserve">All your burette readings (initial and final) as well as the size of your pipette, must be recorded but no account of experimental procedure is required. </w:t>
      </w:r>
    </w:p>
    <w:p>
      <w:pPr>
        <w:pStyle w:val="style157"/>
        <w:rPr>
          <w:i/>
        </w:rPr>
      </w:pPr>
      <w:r>
        <w:rPr>
          <w:i/>
        </w:rPr>
        <w:t>A is a solution of HCl containing 5.0</w:t>
      </w:r>
      <m:oMath>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oMath>
      <w:r>
        <w:rPr>
          <w:i/>
        </w:rPr>
        <w:t>.</w:t>
      </w:r>
    </w:p>
    <w:p>
      <w:pPr>
        <w:pStyle w:val="style157"/>
        <w:rPr>
          <w:i/>
        </w:rPr>
      </w:pPr>
      <w:r>
        <w:rPr>
          <w:i/>
        </w:rPr>
        <w:t>B is a solution of impure KOH containing 6.50</w:t>
      </w:r>
      <m:oMath>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oMath>
    </w:p>
    <w:p>
      <w:pPr>
        <w:pStyle w:val="style157"/>
        <w:rPr>
          <w:i/>
        </w:rPr>
      </w:pPr>
      <w:r>
        <w:rPr>
          <w:i/>
        </w:rPr>
        <w:t>(a)Put A into the burette and titrate it against 20.0cm</w:t>
      </w:r>
      <w:r>
        <w:rPr>
          <w:i/>
          <w:vertAlign w:val="superscript"/>
        </w:rPr>
        <w:t>3</w:t>
      </w:r>
      <w:r>
        <w:rPr>
          <w:i/>
        </w:rPr>
        <w:t xml:space="preserve"> or 25.0cm</w:t>
      </w:r>
      <w:r>
        <w:rPr>
          <w:i/>
          <w:vertAlign w:val="superscript"/>
        </w:rPr>
        <w:t>3</w:t>
      </w:r>
      <w:r>
        <w:rPr>
          <w:i/>
        </w:rPr>
        <w:t xml:space="preserve"> portions of B using methyl orange as indicator. Tabulate your burette readings and calculate the average volume of A used.</w:t>
      </w:r>
    </w:p>
    <w:p>
      <w:pPr>
        <w:pStyle w:val="style157"/>
        <w:rPr>
          <w:i/>
        </w:rPr>
      </w:pPr>
      <w:r>
        <w:rPr>
          <w:i/>
        </w:rPr>
        <w:t>Equation for the reaction:</w:t>
      </w:r>
    </w:p>
    <w:p>
      <w:pPr>
        <w:pStyle w:val="style157"/>
        <w:rPr>
          <w:i/>
        </w:rPr>
      </w:pPr>
      <m:oMathPara>
        <m:oMath>
          <m:sSub>
            <m:sSubPr>
              <m:ctrlPr>
                <w:rPr>
                  <w:rFonts w:ascii="Cambria Math" w:hAnsi="Cambria Math"/>
                  <w:i/>
                </w:rPr>
              </m:ctrlPr>
            </m:sSubPr>
            <m:e>
              <m:r>
                <m:rPr>
                  <m:sty m:val="p"/>
                </m:rPr>
                <w:rPr>
                  <w:rFonts w:ascii="Cambria Math" w:hAnsi="Cambria Math"/>
                </w:rPr>
                <m:t>HCl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 xml:space="preserve">KOH </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KCl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(l)</m:t>
              </m:r>
            </m:sub>
          </m:sSub>
        </m:oMath>
      </m:oMathPara>
    </w:p>
    <w:p>
      <w:pPr>
        <w:pStyle w:val="style157"/>
        <w:rPr>
          <w:i/>
        </w:rPr>
      </w:pPr>
      <w:r>
        <w:rPr>
          <w:i/>
        </w:rPr>
        <w:t>(b)From your results and information provided above, calculate the:</w:t>
      </w:r>
    </w:p>
    <w:p>
      <w:pPr>
        <w:pStyle w:val="style157"/>
        <w:rPr>
          <w:i/>
        </w:rPr>
      </w:pPr>
      <w:r>
        <w:rPr>
          <w:i/>
        </w:rPr>
        <w:t xml:space="preserve">i) concentration of A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t xml:space="preserve"> .</w:t>
      </w:r>
    </w:p>
    <w:p>
      <w:pPr>
        <w:pStyle w:val="style157"/>
        <w:rPr>
          <w:i/>
        </w:rPr>
      </w:pPr>
      <w:r>
        <w:rPr>
          <w:i/>
        </w:rPr>
        <w:t xml:space="preserve">ii) concentration of B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m:t>
        </m:r>
      </m:oMath>
    </w:p>
    <w:p>
      <w:pPr>
        <w:pStyle w:val="style157"/>
        <w:rPr>
          <w:i/>
        </w:rPr>
      </w:pPr>
      <w:r>
        <w:rPr>
          <w:i/>
        </w:rPr>
        <w:t>iii) Percentage purity of KOH in B.</w:t>
      </w:r>
    </w:p>
    <w:p>
      <w:pPr>
        <w:pStyle w:val="style157"/>
        <w:rPr>
          <w:i/>
        </w:rPr>
      </w:pPr>
      <w:r>
        <w:rPr>
          <w:i/>
        </w:rPr>
        <w:t>[H=1.0; Cl=35.5; KOH=56</w:t>
      </w:r>
      <m:oMath>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w:r>
        <w:rPr>
          <w:i/>
        </w:rPr>
        <w:t>]</w:t>
      </w:r>
    </w:p>
    <w:p>
      <w:pPr>
        <w:pStyle w:val="style157"/>
        <w:rPr>
          <w:i/>
        </w:rPr>
      </w:pPr>
    </w:p>
    <w:p>
      <w:pPr>
        <w:pStyle w:val="style157"/>
        <w:rPr>
          <w:b/>
          <w:i/>
        </w:rPr>
      </w:pPr>
      <w:r>
        <w:rPr>
          <w:b/>
          <w:i/>
        </w:rPr>
        <w:t>Solution</w:t>
      </w:r>
    </w:p>
    <w:p>
      <w:pPr>
        <w:pStyle w:val="style157"/>
        <w:rPr>
          <w:i/>
        </w:rPr>
      </w:pPr>
      <w:r>
        <w:rPr>
          <w:i/>
        </w:rPr>
        <w:t xml:space="preserve">1a. </w:t>
      </w:r>
    </w:p>
    <w:p>
      <w:pPr>
        <w:pStyle w:val="style157"/>
        <w:rPr>
          <w:i/>
        </w:rPr>
      </w:pPr>
      <w:r>
        <w:rPr>
          <w:i/>
        </w:rPr>
        <w:t>Volume of pipette = 25.00cm</w:t>
      </w:r>
      <w:r>
        <w:rPr>
          <w:i/>
          <w:vertAlign w:val="superscript"/>
        </w:rPr>
        <w:t>3</w:t>
      </w:r>
    </w:p>
    <w:p>
      <w:pPr>
        <w:pStyle w:val="style157"/>
        <w:rPr>
          <w:i/>
        </w:rPr>
      </w:pPr>
      <w:r>
        <w:rPr>
          <w:i/>
        </w:rPr>
        <w:t>Indicator used = methyl orange</w:t>
      </w:r>
    </w:p>
    <w:tbl>
      <w:tblPr>
        <w:tblStyle w:val="style154"/>
        <w:tblW w:w="0" w:type="auto"/>
        <w:tblInd w:w="198" w:type="dxa"/>
        <w:tblLook w:val="04A0" w:firstRow="1" w:lastRow="0" w:firstColumn="1" w:lastColumn="0" w:noHBand="0" w:noVBand="1"/>
      </w:tblPr>
      <w:tblGrid>
        <w:gridCol w:w="1800"/>
        <w:gridCol w:w="1832"/>
        <w:gridCol w:w="1768"/>
        <w:gridCol w:w="1980"/>
        <w:gridCol w:w="1800"/>
      </w:tblGrid>
      <w:tr>
        <w:trPr/>
        <w:tc>
          <w:tcPr>
            <w:tcW w:w="1800" w:type="dxa"/>
            <w:tcBorders/>
          </w:tcPr>
          <w:p>
            <w:pPr>
              <w:pStyle w:val="style157"/>
              <w:rPr>
                <w:i/>
              </w:rPr>
            </w:pPr>
            <w:r>
              <w:rPr>
                <w:i/>
              </w:rPr>
              <w:t>Burette Reading</w:t>
            </w:r>
          </w:p>
        </w:tc>
        <w:tc>
          <w:tcPr>
            <w:tcW w:w="1832" w:type="dxa"/>
            <w:tcBorders/>
          </w:tcPr>
          <w:p>
            <w:pPr>
              <w:pStyle w:val="style157"/>
              <w:rPr>
                <w:i/>
              </w:rPr>
            </w:pPr>
            <w:r>
              <w:rPr>
                <w:i/>
              </w:rPr>
              <w:t>Rough titre(cm</w:t>
            </w:r>
            <w:r>
              <w:rPr>
                <w:i/>
                <w:vertAlign w:val="superscript"/>
              </w:rPr>
              <w:t>3</w:t>
            </w:r>
            <w:r>
              <w:rPr>
                <w:i/>
              </w:rPr>
              <w:t>)</w:t>
            </w:r>
          </w:p>
        </w:tc>
        <w:tc>
          <w:tcPr>
            <w:tcW w:w="1768" w:type="dxa"/>
            <w:tcBorders/>
          </w:tcPr>
          <w:p>
            <w:pPr>
              <w:pStyle w:val="style157"/>
              <w:rPr>
                <w:i/>
              </w:rPr>
            </w:pPr>
            <w:r>
              <w:rPr>
                <w:i/>
              </w:rPr>
              <w:t>First titre(cm</w:t>
            </w:r>
            <w:r>
              <w:rPr>
                <w:i/>
                <w:vertAlign w:val="superscript"/>
              </w:rPr>
              <w:t>3</w:t>
            </w:r>
            <w:r>
              <w:rPr>
                <w:i/>
              </w:rPr>
              <w:t>)</w:t>
            </w:r>
          </w:p>
        </w:tc>
        <w:tc>
          <w:tcPr>
            <w:tcW w:w="1980" w:type="dxa"/>
            <w:tcBorders/>
          </w:tcPr>
          <w:p>
            <w:pPr>
              <w:pStyle w:val="style157"/>
              <w:rPr>
                <w:i/>
              </w:rPr>
            </w:pPr>
            <w:r>
              <w:rPr>
                <w:i/>
              </w:rPr>
              <w:t>Second titre(cm</w:t>
            </w:r>
            <w:r>
              <w:rPr>
                <w:i/>
                <w:vertAlign w:val="superscript"/>
              </w:rPr>
              <w:t>3</w:t>
            </w:r>
            <w:r>
              <w:rPr>
                <w:i/>
              </w:rPr>
              <w:t>)</w:t>
            </w:r>
          </w:p>
        </w:tc>
        <w:tc>
          <w:tcPr>
            <w:tcW w:w="1800" w:type="dxa"/>
            <w:tcBorders/>
          </w:tcPr>
          <w:p>
            <w:pPr>
              <w:pStyle w:val="style157"/>
              <w:rPr>
                <w:i/>
              </w:rPr>
            </w:pPr>
            <w:r>
              <w:rPr>
                <w:i/>
              </w:rPr>
              <w:t>Third titre(cm</w:t>
            </w:r>
            <w:r>
              <w:rPr>
                <w:i/>
                <w:vertAlign w:val="superscript"/>
              </w:rPr>
              <w:t>3</w:t>
            </w:r>
            <w:r>
              <w:rPr>
                <w:i/>
              </w:rPr>
              <w:t>)</w:t>
            </w:r>
          </w:p>
        </w:tc>
      </w:tr>
      <w:tr>
        <w:tblPrEx/>
        <w:trPr/>
        <w:tc>
          <w:tcPr>
            <w:tcW w:w="1800" w:type="dxa"/>
            <w:tcBorders/>
          </w:tcPr>
          <w:p>
            <w:pPr>
              <w:pStyle w:val="style157"/>
              <w:rPr>
                <w:i/>
              </w:rPr>
            </w:pPr>
            <w:r>
              <w:rPr>
                <w:i/>
              </w:rPr>
              <w:t xml:space="preserve">Final reading </w:t>
            </w:r>
          </w:p>
        </w:tc>
        <w:tc>
          <w:tcPr>
            <w:tcW w:w="1832" w:type="dxa"/>
            <w:tcBorders/>
          </w:tcPr>
          <w:p>
            <w:pPr>
              <w:pStyle w:val="style157"/>
              <w:rPr>
                <w:i/>
              </w:rPr>
            </w:pPr>
            <w:r>
              <w:rPr>
                <w:i/>
              </w:rPr>
              <w:t>18.00</w:t>
            </w:r>
          </w:p>
        </w:tc>
        <w:tc>
          <w:tcPr>
            <w:tcW w:w="1768" w:type="dxa"/>
            <w:tcBorders/>
          </w:tcPr>
          <w:p>
            <w:pPr>
              <w:pStyle w:val="style157"/>
              <w:rPr>
                <w:i/>
              </w:rPr>
            </w:pPr>
            <w:r>
              <w:rPr>
                <w:i/>
              </w:rPr>
              <w:t>23.00</w:t>
            </w:r>
          </w:p>
        </w:tc>
        <w:tc>
          <w:tcPr>
            <w:tcW w:w="1980" w:type="dxa"/>
            <w:tcBorders/>
          </w:tcPr>
          <w:p>
            <w:pPr>
              <w:pStyle w:val="style157"/>
              <w:rPr>
                <w:i/>
              </w:rPr>
            </w:pPr>
            <w:r>
              <w:rPr>
                <w:i/>
              </w:rPr>
              <w:t>18.10</w:t>
            </w:r>
          </w:p>
        </w:tc>
        <w:tc>
          <w:tcPr>
            <w:tcW w:w="1800" w:type="dxa"/>
            <w:tcBorders/>
          </w:tcPr>
          <w:p>
            <w:pPr>
              <w:pStyle w:val="style157"/>
              <w:rPr>
                <w:i/>
              </w:rPr>
            </w:pPr>
            <w:r>
              <w:rPr>
                <w:i/>
              </w:rPr>
              <w:t>18.00</w:t>
            </w:r>
          </w:p>
        </w:tc>
      </w:tr>
      <w:tr>
        <w:tblPrEx/>
        <w:trPr/>
        <w:tc>
          <w:tcPr>
            <w:tcW w:w="1800" w:type="dxa"/>
            <w:tcBorders/>
          </w:tcPr>
          <w:p>
            <w:pPr>
              <w:pStyle w:val="style157"/>
              <w:rPr>
                <w:i/>
              </w:rPr>
            </w:pPr>
            <w:r>
              <w:rPr>
                <w:i/>
              </w:rPr>
              <w:t>Initial reading</w:t>
            </w:r>
          </w:p>
        </w:tc>
        <w:tc>
          <w:tcPr>
            <w:tcW w:w="1832" w:type="dxa"/>
            <w:tcBorders/>
          </w:tcPr>
          <w:p>
            <w:pPr>
              <w:pStyle w:val="style157"/>
              <w:rPr>
                <w:i/>
              </w:rPr>
            </w:pPr>
            <w:r>
              <w:rPr>
                <w:i/>
              </w:rPr>
              <w:t>0.00</w:t>
            </w:r>
          </w:p>
        </w:tc>
        <w:tc>
          <w:tcPr>
            <w:tcW w:w="1768" w:type="dxa"/>
            <w:tcBorders/>
          </w:tcPr>
          <w:p>
            <w:pPr>
              <w:pStyle w:val="style157"/>
              <w:rPr>
                <w:i/>
              </w:rPr>
            </w:pPr>
            <w:r>
              <w:rPr>
                <w:i/>
              </w:rPr>
              <w:t>5.00</w:t>
            </w:r>
          </w:p>
        </w:tc>
        <w:tc>
          <w:tcPr>
            <w:tcW w:w="1980" w:type="dxa"/>
            <w:tcBorders/>
          </w:tcPr>
          <w:p>
            <w:pPr>
              <w:pStyle w:val="style157"/>
              <w:rPr>
                <w:i/>
              </w:rPr>
            </w:pPr>
            <w:r>
              <w:rPr>
                <w:i/>
              </w:rPr>
              <w:t>0.00</w:t>
            </w:r>
          </w:p>
        </w:tc>
        <w:tc>
          <w:tcPr>
            <w:tcW w:w="1800" w:type="dxa"/>
            <w:tcBorders/>
          </w:tcPr>
          <w:p>
            <w:pPr>
              <w:pStyle w:val="style157"/>
              <w:rPr>
                <w:i/>
              </w:rPr>
            </w:pPr>
            <w:r>
              <w:rPr>
                <w:i/>
              </w:rPr>
              <w:t>0.00</w:t>
            </w:r>
          </w:p>
        </w:tc>
      </w:tr>
      <w:tr>
        <w:tblPrEx/>
        <w:trPr/>
        <w:tc>
          <w:tcPr>
            <w:tcW w:w="1800" w:type="dxa"/>
            <w:tcBorders/>
          </w:tcPr>
          <w:p>
            <w:pPr>
              <w:pStyle w:val="style157"/>
              <w:rPr>
                <w:i/>
              </w:rPr>
            </w:pPr>
            <w:r>
              <w:rPr>
                <w:i/>
              </w:rPr>
              <w:t>Volume of acid used</w:t>
            </w:r>
          </w:p>
        </w:tc>
        <w:tc>
          <w:tcPr>
            <w:tcW w:w="1832" w:type="dxa"/>
            <w:tcBorders/>
          </w:tcPr>
          <w:p>
            <w:pPr>
              <w:pStyle w:val="style157"/>
              <w:rPr>
                <w:i/>
              </w:rPr>
            </w:pPr>
            <w:r>
              <w:rPr>
                <w:i/>
              </w:rPr>
              <w:t>18.00</w:t>
            </w:r>
          </w:p>
        </w:tc>
        <w:tc>
          <w:tcPr>
            <w:tcW w:w="1768" w:type="dxa"/>
            <w:tcBorders/>
          </w:tcPr>
          <w:p>
            <w:pPr>
              <w:pStyle w:val="style157"/>
              <w:rPr>
                <w:i/>
              </w:rPr>
            </w:pPr>
            <w:r>
              <w:rPr>
                <w:i/>
              </w:rPr>
              <w:t>18.00</w:t>
            </w:r>
          </w:p>
        </w:tc>
        <w:tc>
          <w:tcPr>
            <w:tcW w:w="1980" w:type="dxa"/>
            <w:tcBorders/>
          </w:tcPr>
          <w:p>
            <w:pPr>
              <w:pStyle w:val="style157"/>
              <w:rPr>
                <w:i/>
              </w:rPr>
            </w:pPr>
            <w:r>
              <w:rPr>
                <w:i/>
              </w:rPr>
              <w:t>18.10</w:t>
            </w:r>
          </w:p>
        </w:tc>
        <w:tc>
          <w:tcPr>
            <w:tcW w:w="1800" w:type="dxa"/>
            <w:tcBorders/>
          </w:tcPr>
          <w:p>
            <w:pPr>
              <w:pStyle w:val="style157"/>
              <w:rPr>
                <w:i/>
              </w:rPr>
            </w:pPr>
            <w:r>
              <w:rPr>
                <w:i/>
              </w:rPr>
              <w:t>18.00</w:t>
            </w:r>
          </w:p>
        </w:tc>
      </w:tr>
    </w:tbl>
    <w:p>
      <w:pPr>
        <w:pStyle w:val="style157"/>
        <w:rPr>
          <w:i/>
        </w:rPr>
      </w:pPr>
    </w:p>
    <w:p>
      <w:pPr>
        <w:pStyle w:val="style157"/>
        <w:rPr>
          <w:i/>
        </w:rPr>
      </w:pPr>
      <w:r>
        <w:rPr>
          <w:i/>
        </w:rPr>
        <w:t xml:space="preserve">Average titre = </w:t>
      </w:r>
      <m:oMath>
        <m:f>
          <m:fPr>
            <m:ctrlPr>
              <w:rPr>
                <w:rFonts w:ascii="Cambria Math" w:hAnsi="Cambria Math"/>
                <w:i/>
              </w:rPr>
            </m:ctrlPr>
          </m:fPr>
          <m:num>
            <m:r>
              <m:rPr>
                <m:sty m:val="p"/>
              </m:rPr>
              <w:rPr>
                <w:rFonts w:ascii="Cambria Math" w:hAnsi="Cambria Math"/>
              </w:rPr>
              <m:t>18.00 +18.10 +18.00</m:t>
            </m:r>
          </m:num>
          <m:den>
            <m:r>
              <m:rPr>
                <m:sty m:val="p"/>
              </m:rPr>
              <w:rPr>
                <w:rFonts w:ascii="Cambria Math" w:hAnsi="Cambria Math"/>
              </w:rPr>
              <m:t>3</m:t>
            </m:r>
          </m:den>
        </m:f>
      </m:oMath>
    </w:p>
    <w:p>
      <w:pPr>
        <w:pStyle w:val="style157"/>
        <w:rPr>
          <w:i/>
        </w:rPr>
      </w:pPr>
      <w:r>
        <w:rPr>
          <w:i/>
        </w:rPr>
        <w:t xml:space="preserve">                        = </w:t>
      </w:r>
      <m:oMath>
        <m:r>
          <m:rPr>
            <m:sty m:val="p"/>
          </m:rPr>
          <w:rPr>
            <w:rFonts w:ascii="Cambria Math" w:hAnsi="Cambria Math"/>
          </w:rPr>
          <m:t>18.03</m:t>
        </m:r>
        <m:sSup>
          <m:sSupPr>
            <m:ctrlPr>
              <w:rPr>
                <w:rFonts w:ascii="Cambria Math" w:hAnsi="Cambria Math"/>
                <w:i/>
              </w:rPr>
            </m:ctrlPr>
          </m:sSupPr>
          <m:e>
            <m:r>
              <m:rPr>
                <m:sty m:val="p"/>
              </m:rPr>
              <w:rPr>
                <w:rFonts w:ascii="Cambria Math" w:hAnsi="Cambria Math"/>
              </w:rPr>
              <m:t>cm</m:t>
            </m:r>
          </m:e>
          <m:sup>
            <m:r>
              <m:rPr>
                <m:sty m:val="p"/>
              </m:rPr>
              <w:rPr>
                <w:rFonts w:ascii="Cambria Math" w:hAnsi="Cambria Math"/>
              </w:rPr>
              <m:t>3</m:t>
            </m:r>
          </m:sup>
        </m:sSup>
      </m:oMath>
    </w:p>
    <w:p>
      <w:pPr>
        <w:pStyle w:val="style157"/>
        <w:rPr>
          <w:i/>
        </w:rPr>
      </w:pPr>
      <w:r>
        <w:rPr>
          <w:i/>
        </w:rPr>
        <w:t>b) Equation for the reaction:</w:t>
      </w:r>
    </w:p>
    <w:p>
      <w:pPr>
        <w:pStyle w:val="style157"/>
        <w:rPr>
          <w:i/>
        </w:rPr>
      </w:pPr>
      <m:oMathPara>
        <m:oMath>
          <m:sSub>
            <m:sSubPr>
              <m:ctrlPr>
                <w:rPr>
                  <w:rFonts w:ascii="Cambria Math" w:hAnsi="Cambria Math"/>
                  <w:i/>
                </w:rPr>
              </m:ctrlPr>
            </m:sSubPr>
            <m:e>
              <m:r>
                <m:rPr>
                  <m:sty m:val="p"/>
                </m:rPr>
                <w:rPr>
                  <w:rFonts w:ascii="Cambria Math" w:hAnsi="Cambria Math"/>
                </w:rPr>
                <m:t>HCl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 xml:space="preserve">KOH </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KCl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(l)</m:t>
              </m:r>
            </m:sub>
          </m:sSub>
        </m:oMath>
      </m:oMathPara>
    </w:p>
    <w:p>
      <w:pPr>
        <w:pStyle w:val="style157"/>
        <w:rPr>
          <w:i/>
        </w:rPr>
      </w:pPr>
      <w:r>
        <w:rPr>
          <w:i/>
        </w:rPr>
        <w:t xml:space="preserve">               Number of moles:    1 mole      1 mole</w:t>
      </w:r>
    </w:p>
    <w:p>
      <w:pPr>
        <w:pStyle w:val="style157"/>
        <w:rPr>
          <w:i/>
        </w:rPr>
      </w:pPr>
      <w:r>
        <w:rPr>
          <w:i/>
        </w:rPr>
        <w:t xml:space="preserve">i) concentration of A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t xml:space="preserve"> means to find </w:t>
      </w:r>
      <w:r>
        <w:rPr>
          <w:i/>
          <w:color w:val="0070c0"/>
        </w:rPr>
        <w:t>molar concentration</w:t>
      </w:r>
      <w:r>
        <w:rPr>
          <w:i/>
        </w:rPr>
        <w:t>(</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t>)</w:t>
      </w:r>
    </w:p>
    <w:p>
      <w:pPr>
        <w:pStyle w:val="style157"/>
        <w:rPr>
          <w:i/>
        </w:rPr>
      </w:pPr>
      <m:oMathPara>
        <m:oMathParaPr>
          <m:jc m:val="left"/>
        </m:oMathParaPr>
        <m:oMath>
          <m:r>
            <m:rPr>
              <m:sty m:val="p"/>
            </m:rPr>
            <w:rPr>
              <w:rFonts w:ascii="Cambria Math" w:hAnsi="Cambria Math"/>
            </w:rPr>
            <m:t>mass concentration=molar concentration X molar mass</m:t>
          </m:r>
        </m:oMath>
      </m:oMathPara>
    </w:p>
    <w:p>
      <w:pPr>
        <w:pStyle w:val="style157"/>
        <w:rPr>
          <w:i/>
        </w:rPr>
      </w:pPr>
    </w:p>
    <w:p>
      <w:pPr>
        <w:pStyle w:val="style157"/>
        <w:rPr>
          <w:i/>
        </w:rPr>
      </w:pPr>
      <m:oMathPara>
        <m:oMathParaPr>
          <m:jc m:val="left"/>
        </m:oMathParaPr>
        <m:oMath>
          <m:r>
            <m:rPr>
              <m:sty m:val="p"/>
            </m:rPr>
            <w:rPr>
              <w:rFonts w:ascii="Cambria Math" w:hAnsi="Cambria Math"/>
            </w:rPr>
            <m:t>molar concentration</m:t>
          </m:r>
          <m:d>
            <m:dPr>
              <m:endChr m:val=")"/>
              <m:ctrlPr>
                <w:rPr>
                  <w:rFonts w:ascii="Cambria Math" w:hAnsi="Cambria Math"/>
                  <w:i/>
                </w:rPr>
              </m:ctrlPr>
            </m:dPr>
            <m:e>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e>
          </m:d>
          <m:r>
            <m:rPr>
              <m:sty m:val="p"/>
            </m:rPr>
            <w:rPr>
              <w:rFonts w:ascii="Cambria Math" w:hAnsi="Cambria Math"/>
            </w:rPr>
            <m:t>=</m:t>
          </m:r>
          <m:f>
            <m:fPr>
              <m:ctrlPr>
                <w:rPr>
                  <w:rFonts w:ascii="Cambria Math" w:hAnsi="Cambria Math"/>
                  <w:i/>
                </w:rPr>
              </m:ctrlPr>
            </m:fPr>
            <m:num>
              <m:r>
                <m:rPr>
                  <m:sty m:val="p"/>
                </m:rPr>
                <w:rPr>
                  <w:rFonts w:ascii="Cambria Math" w:hAnsi="Cambria Math"/>
                </w:rPr>
                <m:t>mass concentration</m:t>
              </m:r>
              <m:d>
                <m:dPr>
                  <m:endChr m:val=")"/>
                  <m:ctrlPr>
                    <w:rPr>
                      <w:rFonts w:ascii="Cambria Math" w:hAnsi="Cambria Math"/>
                      <w:i/>
                    </w:rPr>
                  </m:ctrlPr>
                </m:dPr>
                <m:e>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e>
              </m:d>
            </m:num>
            <m:den>
              <m:r>
                <m:rPr>
                  <m:sty m:val="p"/>
                </m:rPr>
                <w:rPr>
                  <w:rFonts w:ascii="Cambria Math" w:hAnsi="Cambria Math"/>
                </w:rPr>
                <m:t>molar mass</m:t>
              </m:r>
              <m:d>
                <m:dPr>
                  <m:endChr m:val=")"/>
                  <m:ctrlPr>
                    <w:rPr>
                      <w:rFonts w:ascii="Cambria Math" w:hAnsi="Cambria Math"/>
                      <w:i/>
                    </w:rPr>
                  </m:ctrlPr>
                </m:dPr>
                <m:e>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e>
              </m:d>
            </m:den>
          </m:f>
        </m:oMath>
      </m:oMathPara>
    </w:p>
    <w:p>
      <w:pPr>
        <w:pStyle w:val="style157"/>
        <w:rPr>
          <w:i/>
        </w:rPr>
      </w:pPr>
      <m:oMathPara>
        <m:oMathParaPr>
          <m:jc m:val="left"/>
        </m:oMathParaPr>
        <m:oMath>
          <m:r>
            <m:rPr>
              <m:sty m:val="p"/>
            </m:rPr>
            <w:rPr>
              <w:rFonts w:ascii="Cambria Math" w:hAnsi="Cambria Math"/>
            </w:rPr>
            <m:t>molar mass of HCl=</m:t>
          </m:r>
          <m:d>
            <m:dPr>
              <m:endChr m:val=")"/>
              <m:ctrlPr>
                <w:rPr>
                  <w:rFonts w:ascii="Cambria Math" w:hAnsi="Cambria Math"/>
                  <w:i/>
                </w:rPr>
              </m:ctrlPr>
            </m:dPr>
            <m:e>
              <m:r>
                <m:rPr>
                  <m:sty m:val="p"/>
                </m:rPr>
                <w:rPr>
                  <w:rFonts w:ascii="Cambria Math" w:hAnsi="Cambria Math"/>
                </w:rPr>
                <m:t>1+35.5</m:t>
              </m:r>
            </m:e>
          </m:d>
          <m:r>
            <m:rPr>
              <m:sty m:val="p"/>
            </m:rPr>
            <w:rPr>
              <w:rFonts w:ascii="Cambria Math" w:hAnsi="Cambria Math"/>
            </w:rPr>
            <m:t>=36.5</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m:oMathPara>
    </w:p>
    <w:p>
      <w:pPr>
        <w:pStyle w:val="style157"/>
        <w:rPr>
          <w:i/>
        </w:rPr>
      </w:pPr>
      <m:oMathPara>
        <m:oMathParaPr>
          <m:jc m:val="left"/>
        </m:oMathParaPr>
        <m:oMath>
          <m:r>
            <m:rPr>
              <m:sty m:val="p"/>
            </m:rPr>
            <w:rPr>
              <w:rFonts w:ascii="Cambria Math" w:hAnsi="Cambria Math"/>
            </w:rPr>
            <m:t>molar concentration</m:t>
          </m:r>
          <m:d>
            <m:dPr>
              <m:endChr m:val=")"/>
              <m:ctrlPr>
                <w:rPr>
                  <w:rFonts w:ascii="Cambria Math" w:hAnsi="Cambria Math"/>
                  <w:i/>
                </w:rPr>
              </m:ctrlPr>
            </m:dPr>
            <m:e>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e>
          </m:d>
          <m:r>
            <m:rPr>
              <m:sty m:val="p"/>
            </m:rPr>
            <w:rPr>
              <w:rFonts w:ascii="Cambria Math" w:hAnsi="Cambria Math"/>
            </w:rPr>
            <m:t xml:space="preserve"> of HCl=</m:t>
          </m:r>
          <m:f>
            <m:fPr>
              <m:ctrlPr>
                <w:rPr>
                  <w:rFonts w:ascii="Cambria Math" w:hAnsi="Cambria Math"/>
                  <w:i/>
                </w:rPr>
              </m:ctrlPr>
            </m:fPr>
            <m:num>
              <m:r>
                <m:rPr>
                  <m:sty m:val="p"/>
                </m:rPr>
                <w:rPr>
                  <w:rFonts w:ascii="Cambria Math" w:hAnsi="Cambria Math"/>
                </w:rPr>
                <m:t>5.0</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num>
            <m:den>
              <m:r>
                <m:rPr>
                  <m:sty m:val="p"/>
                </m:rPr>
                <w:rPr>
                  <w:rFonts w:ascii="Cambria Math" w:hAnsi="Cambria Math"/>
                </w:rPr>
                <m:t>36.5</m:t>
              </m:r>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den>
          </m:f>
          <m:r>
            <m:rPr>
              <m:sty m:val="p"/>
            </m:rPr>
            <w:rPr>
              <w:rFonts w:ascii="Cambria Math" w:hAnsi="Cambria Math"/>
            </w:rPr>
            <m:t>=0.137</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m:oMathPara>
    </w:p>
    <w:p>
      <w:pPr>
        <w:pStyle w:val="style157"/>
        <w:rPr>
          <w:i/>
          <w:color w:val="009900"/>
        </w:rPr>
      </w:pPr>
      <m:oMathPara>
        <m:oMathParaPr>
          <m:jc m:val="left"/>
        </m:oMathParaPr>
        <m:oMath>
          <m:r>
            <m:rPr>
              <m:sty m:val="p"/>
            </m:rPr>
            <w:rPr>
              <w:rFonts w:ascii="Cambria Math" w:hAnsi="Cambria Math"/>
            </w:rPr>
            <m:t xml:space="preserve">concentration of A </m:t>
          </m:r>
          <m:d>
            <m:dPr>
              <m:endChr m:val=")"/>
              <m:ctrlPr>
                <w:rPr>
                  <w:rFonts w:ascii="Cambria Math" w:hAnsi="Cambria Math"/>
                  <w:i/>
                </w:rPr>
              </m:ctrlPr>
            </m:dPr>
            <m:e>
              <m:sSub>
                <m:sSubPr>
                  <m:ctrlPr>
                    <w:rPr>
                      <w:rFonts w:ascii="Cambria Math" w:hAnsi="Cambria Math"/>
                      <w:i/>
                    </w:rPr>
                  </m:ctrlPr>
                </m:sSubPr>
                <m:e>
                  <m:r>
                    <m:rPr>
                      <m:sty m:val="p"/>
                    </m:rPr>
                    <w:rPr>
                      <w:rFonts w:ascii="Cambria Math" w:hAnsi="Cambria Math"/>
                    </w:rPr>
                    <m:t>C</m:t>
                  </m:r>
                </m:e>
                <m:sub>
                  <m:r>
                    <m:rPr>
                      <m:sty m:val="p"/>
                    </m:rPr>
                    <w:rPr>
                      <w:rFonts w:ascii="Cambria Math" w:hAnsi="Cambria Math"/>
                    </w:rPr>
                    <m:t>A</m:t>
                  </m:r>
                </m:sub>
              </m:sSub>
            </m:e>
          </m:d>
          <m:r>
            <m:rPr>
              <m:sty m:val="p"/>
            </m:rPr>
            <w:rPr>
              <w:rFonts w:ascii="Cambria Math" w:hAnsi="Cambria Math"/>
            </w:rPr>
            <m:t>=</m:t>
          </m:r>
          <m:r>
            <m:rPr>
              <m:sty m:val="b"/>
            </m:rPr>
            <w:rPr>
              <w:rFonts w:ascii="Cambria Math" w:hAnsi="Cambria Math"/>
              <w:color w:val="009900"/>
            </w:rPr>
            <m:t>0.137</m:t>
          </m:r>
          <m:sSup>
            <m:sSupPr>
              <m:ctrlPr>
                <w:rPr>
                  <w:rFonts w:ascii="Cambria Math" w:hAnsi="Cambria Math"/>
                  <w:b/>
                  <w:i/>
                  <w:color w:val="009900"/>
                </w:rPr>
              </m:ctrlPr>
            </m:sSupPr>
            <m:e>
              <m:r>
                <m:rPr>
                  <m:sty m:val="b"/>
                </m:rPr>
                <w:rPr>
                  <w:rFonts w:ascii="Cambria Math" w:hAnsi="Cambria Math"/>
                  <w:color w:val="009900"/>
                </w:rPr>
                <m:t xml:space="preserve"> moldm</m:t>
              </m:r>
            </m:e>
            <m:sup>
              <m:r>
                <m:rPr>
                  <m:sty m:val="b"/>
                </m:rPr>
                <w:rPr>
                  <w:rFonts w:ascii="Cambria Math" w:hAnsi="Cambria Math"/>
                  <w:color w:val="009900"/>
                </w:rPr>
                <m:t>-3</m:t>
              </m:r>
            </m:sup>
          </m:sSup>
        </m:oMath>
      </m:oMathPara>
    </w:p>
    <w:p>
      <w:pPr>
        <w:pStyle w:val="style157"/>
        <w:rPr>
          <w:i/>
        </w:rPr>
      </w:pPr>
    </w:p>
    <w:p>
      <w:pPr>
        <w:pStyle w:val="style157"/>
        <w:rPr>
          <w:i/>
        </w:rPr>
      </w:pPr>
      <w:r>
        <w:rPr>
          <w:i/>
        </w:rPr>
        <w:t xml:space="preserve">ii) concentration of B in </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color w:val="009900"/>
          </w:rPr>
          <w:br/>
        </m:r>
      </m:oMath>
      <w:r>
        <w:rPr>
          <w:i/>
        </w:rPr>
        <w:t>From the balanced equation, mole ratio of acid to base is 1:1</w:t>
      </w:r>
    </w:p>
    <w:p>
      <w:pPr>
        <w:pStyle w:val="style157"/>
        <w:rPr>
          <w:i/>
        </w:rPr>
      </w:pPr>
    </w:p>
    <w:p>
      <w:pPr>
        <w:pStyle w:val="style157"/>
        <w:rPr>
          <w:i/>
        </w:rPr>
      </w:pPr>
      <w:r>
        <w:rPr>
          <w:i/>
        </w:rPr>
        <w:t xml:space="preserve">using </w:t>
      </w: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 xml:space="preserve">A  </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oMath>
      <w:r>
        <w:rPr>
          <w:i/>
        </w:rPr>
        <w:t xml:space="preserve"> = </w:t>
      </w:r>
      <m:oMath>
        <m:f>
          <m:fPr>
            <m:ctrlPr>
              <w:rPr>
                <w:rFonts w:ascii="Cambria Math" w:hAnsi="Cambria Math"/>
                <w:i/>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w:p>
    <w:p>
      <w:pPr>
        <w:pStyle w:val="style157"/>
        <w:rPr>
          <w:i/>
        </w:rPr>
      </w:pPr>
    </w:p>
    <w:p>
      <w:pPr>
        <w:pStyle w:val="style157"/>
        <w:rPr>
          <w:i/>
        </w:rPr>
      </w:pPr>
      <m:oMathPara>
        <m:oMathParaPr>
          <m:jc m:val="left"/>
        </m:oMathParaPr>
        <m:oMath>
          <m:f>
            <m:fPr>
              <m:ctrlPr>
                <w:rPr>
                  <w:rFonts w:ascii="Cambria Math" w:hAnsi="Cambria Math"/>
                  <w:i/>
                </w:rPr>
              </m:ctrlPr>
            </m:fPr>
            <m:num>
              <m:r>
                <m:rPr>
                  <m:sty m:val="p"/>
                </m:rPr>
                <w:rPr>
                  <w:rFonts w:ascii="Cambria Math" w:hAnsi="Cambria Math"/>
                </w:rPr>
                <m:t>0.137×18.03</m:t>
              </m:r>
            </m:num>
            <m:den>
              <m:r>
                <m:rPr>
                  <m:sty m:val="p"/>
                </m:rPr>
                <w:rPr>
                  <w:rFonts w:ascii="Cambria Math" w:hAnsi="Cambria Math"/>
                </w:rPr>
                <m:t>CB×25.00</m:t>
              </m:r>
            </m:den>
          </m:f>
          <m:r>
            <m:rPr>
              <m:sty m:val="p"/>
            </m:rPr>
            <w:rPr>
              <w:rFonts w:ascii="Cambria Math" w:hAnsi="Cambria Math"/>
            </w:rPr>
            <m:t>=</m:t>
          </m:r>
          <m:f>
            <m:fPr>
              <m:ctrlPr>
                <w:rPr>
                  <w:rFonts w:ascii="Cambria Math" w:hAnsi="Cambria Math"/>
                  <w:i/>
                </w:rPr>
              </m:ctrlPr>
            </m:fPr>
            <m:num>
              <m:r>
                <m:rPr>
                  <m:sty m:val="p"/>
                </m:rPr>
                <w:rPr>
                  <w:rFonts w:ascii="Cambria Math" w:hAnsi="Cambria Math"/>
                </w:rPr>
                <m:t>1</m:t>
              </m:r>
            </m:num>
            <m:den>
              <m:r>
                <m:rPr>
                  <m:sty m:val="p"/>
                </m:rPr>
                <w:rPr>
                  <w:rFonts w:ascii="Cambria Math" w:hAnsi="Cambria Math"/>
                </w:rPr>
                <m:t>1</m:t>
              </m:r>
            </m:den>
          </m:f>
        </m:oMath>
      </m:oMathPara>
    </w:p>
    <w:p>
      <w:pPr>
        <w:pStyle w:val="style157"/>
        <w:rPr>
          <w:i/>
        </w:rPr>
      </w:pPr>
    </w:p>
    <w:p>
      <w:pPr>
        <w:pStyle w:val="style157"/>
        <w:rPr>
          <w:i/>
          <w:color w:val="0070c0"/>
        </w:rPr>
      </w:pPr>
      <m:oMathPara>
        <m:oMathParaPr>
          <m:jc m:val="left"/>
        </m:oMathParaPr>
        <m:oMath>
          <m:sSub>
            <m:sSubPr>
              <m:ctrlPr>
                <w:rPr>
                  <w:rFonts w:ascii="Cambria Math" w:hAnsi="Cambria Math"/>
                  <w:i/>
                </w:rPr>
              </m:ctrlPr>
            </m:sSubPr>
            <m:e>
              <m:r>
                <m:rPr>
                  <m:sty m:val="p"/>
                </m:rPr>
                <w:rPr>
                  <w:rFonts w:ascii="Cambria Math" w:hAnsi="Cambria Math"/>
                </w:rPr>
                <m:t>C</m:t>
              </m:r>
            </m:e>
            <m:sub>
              <m:r>
                <m:rPr>
                  <m:sty m:val="p"/>
                </m:rPr>
                <w:rPr>
                  <w:rFonts w:ascii="Cambria Math" w:hAnsi="Cambria Math"/>
                </w:rPr>
                <m:t>B</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0.137×18.03</m:t>
              </m:r>
            </m:num>
            <m:den>
              <m:r>
                <m:rPr>
                  <m:sty m:val="p"/>
                </m:rPr>
                <w:rPr>
                  <w:rFonts w:ascii="Cambria Math" w:hAnsi="Cambria Math"/>
                </w:rPr>
                <m:t>25.00</m:t>
              </m:r>
            </m:den>
          </m:f>
          <m:r>
            <m:rPr>
              <m:sty m:val="p"/>
            </m:rPr>
            <w:rPr>
              <w:rFonts w:ascii="Cambria Math" w:hAnsi="Cambria Math"/>
            </w:rPr>
            <m:t>=0.099</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m:t>
          </m:r>
          <m:r>
            <m:rPr>
              <m:sty m:val="b"/>
            </m:rPr>
            <w:rPr>
              <w:rFonts w:ascii="Cambria Math" w:hAnsi="Cambria Math"/>
              <w:color w:val="0070c0"/>
            </w:rPr>
            <m:t>0.100</m:t>
          </m:r>
          <m:sSup>
            <m:sSupPr>
              <m:ctrlPr>
                <w:rPr>
                  <w:rFonts w:ascii="Cambria Math" w:hAnsi="Cambria Math"/>
                  <w:b/>
                  <w:i/>
                  <w:color w:val="0070c0"/>
                </w:rPr>
              </m:ctrlPr>
            </m:sSupPr>
            <m:e>
              <m:r>
                <m:rPr>
                  <m:sty m:val="b"/>
                </m:rPr>
                <w:rPr>
                  <w:rFonts w:ascii="Cambria Math" w:hAnsi="Cambria Math"/>
                  <w:color w:val="0070c0"/>
                </w:rPr>
                <m:t xml:space="preserve"> moldm</m:t>
              </m:r>
            </m:e>
            <m:sup>
              <m:r>
                <m:rPr>
                  <m:sty m:val="b"/>
                </m:rPr>
                <w:rPr>
                  <w:rFonts w:ascii="Cambria Math" w:hAnsi="Cambria Math"/>
                  <w:color w:val="0070c0"/>
                </w:rPr>
                <m:t>-3</m:t>
              </m:r>
            </m:sup>
          </m:sSup>
        </m:oMath>
      </m:oMathPara>
    </w:p>
    <w:p>
      <w:pPr>
        <w:pStyle w:val="style157"/>
        <w:rPr>
          <w:i/>
        </w:rPr>
      </w:pPr>
    </w:p>
    <w:p>
      <w:pPr>
        <w:pStyle w:val="style157"/>
        <w:rPr>
          <w:i/>
        </w:rPr>
      </w:pPr>
      <w:r>
        <w:rPr>
          <w:i/>
        </w:rPr>
        <w:t>iii) Percentage purity of KOH in B.</w:t>
      </w:r>
    </w:p>
    <w:p>
      <w:pPr>
        <w:pStyle w:val="style157"/>
        <w:rPr>
          <w:i/>
        </w:rPr>
      </w:pPr>
      <w:r>
        <w:rPr>
          <w:i/>
        </w:rPr>
        <w:t>Percentage purity</w:t>
      </w:r>
      <m:oMath>
        <m:r>
          <m:rPr>
            <m:sty m:val="p"/>
          </m:rPr>
          <w:rPr>
            <w:rFonts w:ascii="Cambria Math" w:hAnsi="Cambria Math"/>
          </w:rPr>
          <m:t>=</m:t>
        </m:r>
        <m:f>
          <m:fPr>
            <m:ctrlPr>
              <w:rPr>
                <w:rFonts w:ascii="Cambria Math" w:hAnsi="Cambria Math"/>
                <w:i/>
              </w:rPr>
            </m:ctrlPr>
          </m:fPr>
          <m:num>
            <m:r>
              <m:rPr>
                <m:sty m:val="p"/>
              </m:rPr>
              <w:rPr>
                <w:rFonts w:ascii="Cambria Math" w:hAnsi="Cambria Math"/>
              </w:rPr>
              <m:t>mass concentration of pure sample</m:t>
            </m:r>
          </m:num>
          <m:den>
            <m:r>
              <m:rPr>
                <m:sty m:val="p"/>
              </m:rPr>
              <w:rPr>
                <w:rFonts w:ascii="Cambria Math" w:hAnsi="Cambria Math"/>
              </w:rPr>
              <m:t>mass concentration of impure sample</m:t>
            </m:r>
          </m:den>
        </m:f>
        <m:r>
          <m:rPr>
            <m:sty m:val="p"/>
          </m:rPr>
          <w:rPr>
            <w:rFonts w:ascii="Cambria Math" w:hAnsi="Cambria Math"/>
          </w:rPr>
          <m:t>×100</m:t>
        </m:r>
      </m:oMath>
    </w:p>
    <w:p>
      <w:pPr>
        <w:pStyle w:val="style157"/>
        <w:rPr>
          <w:i/>
        </w:rPr>
      </w:pPr>
    </w:p>
    <w:p>
      <w:pPr>
        <w:pStyle w:val="style157"/>
        <w:rPr>
          <w:i/>
        </w:rPr>
      </w:pPr>
      <w:r>
        <w:rPr>
          <w:i/>
        </w:rPr>
        <w:t xml:space="preserve">Mass concentration of pure KOH = molar mass of KOH </w:t>
      </w:r>
      <m:oMath>
        <m:r>
          <m:rPr>
            <m:sty m:val="p"/>
          </m:rPr>
          <w:rPr>
            <w:rFonts w:ascii="Cambria Math" w:hAnsi="Cambria Math"/>
          </w:rPr>
          <m:t>×</m:t>
        </m:r>
      </m:oMath>
      <w:r>
        <w:rPr>
          <w:i/>
        </w:rPr>
        <w:t xml:space="preserve"> molar concentration</w:t>
      </w:r>
    </w:p>
    <w:p>
      <w:pPr>
        <w:pStyle w:val="style157"/>
        <w:rPr>
          <w:i/>
        </w:rPr>
      </w:pPr>
      <w:r>
        <w:rPr>
          <w:i/>
        </w:rPr>
        <w:t xml:space="preserve">                                                            = 56 </w:t>
      </w:r>
      <m:oMath>
        <m:r>
          <m:rPr>
            <m:sty m:val="p"/>
          </m:rPr>
          <w:rPr>
            <w:rFonts w:ascii="Cambria Math" w:hAnsi="Cambria Math"/>
          </w:rPr>
          <m:t>×0.100=5.6</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oMath>
    </w:p>
    <w:p>
      <w:pPr>
        <w:pStyle w:val="style157"/>
        <w:rPr>
          <w:i/>
        </w:rPr>
      </w:pPr>
      <m:oMathPara>
        <m:oMathParaPr>
          <m:jc m:val="left"/>
        </m:oMathParaPr>
        <m:oMath>
          <m:r>
            <m:rPr>
              <m:sty m:val="p"/>
            </m:rPr>
            <w:rPr>
              <w:rFonts w:ascii="Cambria Math" w:hAnsi="Cambria Math"/>
            </w:rPr>
            <m:t>percentage purity=</m:t>
          </m:r>
          <m:f>
            <m:fPr>
              <m:ctrlPr>
                <w:rPr>
                  <w:rFonts w:ascii="Cambria Math" w:hAnsi="Cambria Math"/>
                  <w:i/>
                </w:rPr>
              </m:ctrlPr>
            </m:fPr>
            <m:num>
              <m:r>
                <m:rPr>
                  <m:sty m:val="p"/>
                </m:rPr>
                <w:rPr>
                  <w:rFonts w:ascii="Cambria Math" w:hAnsi="Cambria Math"/>
                </w:rPr>
                <m:t>5.6</m:t>
              </m:r>
            </m:num>
            <m:den>
              <m:r>
                <m:rPr>
                  <m:sty m:val="p"/>
                </m:rPr>
                <w:rPr>
                  <w:rFonts w:ascii="Cambria Math" w:hAnsi="Cambria Math"/>
                </w:rPr>
                <m:t>6.5</m:t>
              </m:r>
            </m:den>
          </m:f>
          <m:r>
            <m:rPr>
              <m:sty m:val="p"/>
            </m:rPr>
            <w:rPr>
              <w:rFonts w:ascii="Cambria Math" w:hAnsi="Cambria Math"/>
            </w:rPr>
            <m:t xml:space="preserve"> ×100=</m:t>
          </m:r>
          <m:r>
            <m:rPr>
              <m:sty m:val="b"/>
            </m:rPr>
            <w:rPr>
              <w:rFonts w:ascii="Cambria Math" w:hAnsi="Cambria Math"/>
              <w:color w:val="00b050"/>
            </w:rPr>
            <m:t>86%</m:t>
          </m:r>
        </m:oMath>
      </m:oMathPara>
    </w:p>
    <w:p>
      <w:pPr>
        <w:pStyle w:val="style157"/>
        <w:rPr>
          <w:i/>
        </w:rPr>
      </w:pPr>
    </w:p>
    <w:p>
      <w:pPr>
        <w:pStyle w:val="style157"/>
        <w:rPr>
          <w:i/>
        </w:rPr>
      </w:pPr>
    </w:p>
    <w:p>
      <w:pPr>
        <w:pStyle w:val="style157"/>
        <w:rPr>
          <w:b/>
          <w:i/>
        </w:rPr>
      </w:pPr>
      <w:r>
        <w:rPr>
          <w:b/>
          <w:i/>
        </w:rPr>
        <w:t>Titration calculation</w:t>
      </w:r>
    </w:p>
    <w:p>
      <w:pPr>
        <w:pStyle w:val="style157"/>
        <w:rPr>
          <w:i/>
        </w:rPr>
      </w:pPr>
      <w:r>
        <w:rPr>
          <w:i/>
        </w:rPr>
        <w:t>A is 0.100</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w:r>
        <w:rPr>
          <w:i/>
        </w:rPr>
        <w:t xml:space="preserve"> HCl. B is a solution containing 15.0</w:t>
      </w:r>
      <m:oMath>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oMath>
      <w:r>
        <w:rPr>
          <w:i/>
        </w:rPr>
        <w:t xml:space="preserve"> of a mixture of NaCl and KHCO</w:t>
      </w:r>
      <w:r>
        <w:rPr>
          <w:i/>
          <w:vertAlign w:val="subscript"/>
        </w:rPr>
        <w:t>3</w:t>
      </w:r>
      <w:r>
        <w:rPr>
          <w:i/>
        </w:rPr>
        <w:t>. Put A into the burette and titrate it against 25.0cm</w:t>
      </w:r>
      <w:r>
        <w:rPr>
          <w:i/>
          <w:vertAlign w:val="superscript"/>
        </w:rPr>
        <w:t>3</w:t>
      </w:r>
      <w:r>
        <w:rPr>
          <w:i/>
        </w:rPr>
        <w:t xml:space="preserve"> portions of B using methyl orange as indicator. The average volume of acid used is 23.80cm</w:t>
      </w:r>
      <w:r>
        <w:rPr>
          <w:i/>
          <w:vertAlign w:val="superscript"/>
        </w:rPr>
        <w:t>3</w:t>
      </w:r>
      <w:r>
        <w:rPr>
          <w:i/>
        </w:rPr>
        <w:t>.</w:t>
      </w:r>
    </w:p>
    <w:p>
      <w:pPr>
        <w:pStyle w:val="style157"/>
        <w:rPr>
          <w:i/>
        </w:rPr>
      </w:pPr>
      <m:oMathPara>
        <m:oMathParaPr>
          <m:jc m:val="left"/>
        </m:oMathParaPr>
        <m:oMath>
          <m:sSub>
            <m:sSubPr>
              <m:ctrlPr>
                <w:rPr>
                  <w:rFonts w:ascii="Cambria Math" w:hAnsi="Cambria Math"/>
                  <w:i/>
                </w:rPr>
              </m:ctrlPr>
            </m:sSubPr>
            <m:e>
              <m:r>
                <m:rPr>
                  <m:sty m:val="p"/>
                </m:rPr>
                <w:rPr>
                  <w:rFonts w:ascii="Cambria Math" w:hAnsi="Cambria Math"/>
                </w:rPr>
                <m:t>HCl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KHCO</m:t>
              </m:r>
            </m:e>
            <m:sub>
              <m:r>
                <m:rPr>
                  <m:sty m:val="p"/>
                </m:rPr>
                <w:rPr>
                  <w:rFonts w:ascii="Cambria Math" w:hAnsi="Cambria Math"/>
                </w:rPr>
                <m:t>3(aq)</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KCl</m:t>
              </m:r>
            </m:e>
            <m:sub>
              <m:d>
                <m:dPr>
                  <m:endChr m:val=")"/>
                  <m:ctrlPr>
                    <w:rPr>
                      <w:rFonts w:ascii="Cambria Math" w:hAnsi="Cambria Math"/>
                      <w:i/>
                    </w:rPr>
                  </m:ctrlPr>
                </m:dPr>
                <m:e>
                  <m:r>
                    <m:rPr>
                      <m:sty m:val="p"/>
                    </m:rPr>
                    <w:rPr>
                      <w:rFonts w:ascii="Cambria Math" w:hAnsi="Cambria Math"/>
                    </w:rPr>
                    <m:t>aq</m:t>
                  </m:r>
                </m:e>
              </m:d>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CO</m:t>
              </m:r>
            </m:e>
            <m:sub>
              <m:r>
                <m:rPr>
                  <m:sty m:val="p"/>
                </m:rPr>
                <w:rPr>
                  <w:rFonts w:ascii="Cambria Math" w:hAnsi="Cambria Math"/>
                </w:rPr>
                <m:t>2(g)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(l)</m:t>
              </m:r>
            </m:sub>
          </m:sSub>
        </m:oMath>
      </m:oMathPara>
    </w:p>
    <w:p>
      <w:pPr>
        <w:pStyle w:val="style157"/>
        <w:rPr>
          <w:i/>
        </w:rPr>
      </w:pPr>
      <w:r>
        <w:rPr>
          <w:i/>
        </w:rPr>
        <w:t>Calculate;</w:t>
      </w:r>
    </w:p>
    <w:p>
      <w:pPr>
        <w:pStyle w:val="style157"/>
        <w:rPr>
          <w:i/>
        </w:rPr>
      </w:pPr>
      <w:r>
        <w:rPr>
          <w:i/>
        </w:rPr>
        <w:t>i) concentration of KHCO</w:t>
      </w:r>
      <w:r>
        <w:rPr>
          <w:i/>
          <w:vertAlign w:val="subscript"/>
        </w:rPr>
        <w:t>3</w:t>
      </w:r>
      <w:r>
        <w:rPr>
          <w:i/>
        </w:rPr>
        <w:t xml:space="preserve"> in</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 xml:space="preserve"> in B</m:t>
        </m:r>
      </m:oMath>
    </w:p>
    <w:p>
      <w:pPr>
        <w:pStyle w:val="style157"/>
        <w:rPr>
          <w:i/>
        </w:rPr>
      </w:pPr>
      <w:r>
        <w:rPr>
          <w:i/>
        </w:rPr>
        <w:t>ii) mass of KHCO</w:t>
      </w:r>
      <w:r>
        <w:rPr>
          <w:i/>
          <w:vertAlign w:val="subscript"/>
        </w:rPr>
        <w:t>3</w:t>
      </w:r>
      <w:r>
        <w:rPr>
          <w:i/>
        </w:rPr>
        <w:t xml:space="preserve"> in </w:t>
      </w:r>
      <m:oMath>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r>
          <m:rPr>
            <m:sty m:val="p"/>
          </m:rPr>
          <w:rPr>
            <w:rFonts w:ascii="Cambria Math" w:hAnsi="Cambria Math"/>
          </w:rPr>
          <m:t xml:space="preserve"> in B</m:t>
        </m:r>
      </m:oMath>
    </w:p>
    <w:p>
      <w:pPr>
        <w:pStyle w:val="style157"/>
        <w:rPr>
          <w:i/>
        </w:rPr>
      </w:pPr>
      <w:r>
        <w:rPr>
          <w:i/>
        </w:rPr>
        <w:t>iii) percentage by mass of KHCO</w:t>
      </w:r>
      <w:r>
        <w:rPr>
          <w:i/>
          <w:vertAlign w:val="subscript"/>
        </w:rPr>
        <w:t>3</w:t>
      </w:r>
      <w:r>
        <w:rPr>
          <w:i/>
        </w:rPr>
        <w:t xml:space="preserve"> in the mixture.</w:t>
      </w:r>
    </w:p>
    <w:p>
      <w:pPr>
        <w:pStyle w:val="style157"/>
        <w:rPr>
          <w:i/>
        </w:rPr>
      </w:pPr>
      <w:r>
        <w:rPr>
          <w:i/>
        </w:rPr>
        <w:t>iv) mass of NaCl in the mixture.</w:t>
      </w:r>
    </w:p>
    <w:p>
      <w:pPr>
        <w:pStyle w:val="style157"/>
        <w:rPr>
          <w:i/>
        </w:rPr>
      </w:pPr>
      <w:r>
        <w:rPr>
          <w:i/>
        </w:rPr>
        <w:t>[H=1;C=12;O=16;K=39]</w:t>
      </w:r>
    </w:p>
    <w:p>
      <w:pPr>
        <w:pStyle w:val="style157"/>
        <w:rPr>
          <w:i/>
        </w:rPr>
      </w:pPr>
    </w:p>
    <w:p>
      <w:pPr>
        <w:pStyle w:val="style157"/>
        <w:rPr>
          <w:b/>
          <w:i/>
        </w:rPr>
      </w:pPr>
      <w:r>
        <w:rPr>
          <w:b/>
          <w:i/>
        </w:rPr>
        <w:t>Solution</w:t>
      </w:r>
    </w:p>
    <w:p>
      <w:pPr>
        <w:pStyle w:val="style157"/>
        <w:rPr>
          <w:i/>
        </w:rPr>
      </w:pPr>
      <w:r>
        <w:rPr>
          <w:i/>
        </w:rPr>
        <w:t>i) concentration of KHCO</w:t>
      </w:r>
      <w:r>
        <w:rPr>
          <w:i/>
          <w:vertAlign w:val="subscript"/>
        </w:rPr>
        <w:t>3</w:t>
      </w:r>
      <w:r>
        <w:rPr>
          <w:i/>
        </w:rPr>
        <w:t xml:space="preserve"> in</w:t>
      </w:r>
      <m:oMath>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r>
          <m:rPr>
            <m:sty m:val="p"/>
          </m:rPr>
          <w:rPr>
            <w:rFonts w:ascii="Cambria Math" w:hAnsi="Cambria Math"/>
          </w:rPr>
          <m:t xml:space="preserve"> in B</m:t>
        </m:r>
      </m:oMath>
    </w:p>
    <w:p>
      <w:pPr>
        <w:pStyle w:val="style157"/>
        <w:rPr>
          <w:i/>
        </w:rPr>
      </w:pPr>
      <m:oMath>
        <m:f>
          <m:fPr>
            <m:ctrlPr>
              <w:rPr>
                <w:rFonts w:ascii="Cambria Math" w:hAnsi="Cambria Math"/>
                <w:i/>
              </w:rPr>
            </m:ctrlPr>
          </m:fPr>
          <m:num>
            <m:r>
              <m:rPr>
                <m:sty m:val="p"/>
              </m:rPr>
              <w:rPr>
                <w:rFonts w:ascii="Cambria Math" w:hAnsi="Cambria Math"/>
              </w:rPr>
              <m:t>C</m:t>
            </m:r>
            <m:r>
              <m:rPr>
                <m:sty m:val="p"/>
              </m:rPr>
              <w:rPr>
                <w:rFonts w:ascii="Cambria Math" w:hAnsi="Cambria Math"/>
                <w:vertAlign w:val="subscript"/>
              </w:rPr>
              <m:t>A</m:t>
            </m:r>
            <m:r>
              <m:rPr>
                <m:sty m:val="p"/>
              </m:rPr>
              <w:rPr>
                <w:rFonts w:ascii="Cambria Math" w:hAnsi="Cambria Math"/>
              </w:rPr>
              <m:t>V</m:t>
            </m:r>
            <m:r>
              <m:rPr>
                <m:sty m:val="p"/>
              </m:rPr>
              <w:rPr>
                <w:rFonts w:ascii="Cambria Math" w:hAnsi="Cambria Math"/>
                <w:vertAlign w:val="subscript"/>
              </w:rPr>
              <m:t xml:space="preserve">A  </m:t>
            </m:r>
          </m:num>
          <m:den>
            <m:r>
              <m:rPr>
                <m:sty m:val="p"/>
              </m:rPr>
              <w:rPr>
                <w:rFonts w:ascii="Cambria Math" w:hAnsi="Cambria Math"/>
              </w:rPr>
              <m:t>C</m:t>
            </m:r>
            <m:r>
              <m:rPr>
                <m:sty m:val="p"/>
              </m:rPr>
              <w:rPr>
                <w:rFonts w:ascii="Cambria Math" w:hAnsi="Cambria Math"/>
                <w:vertAlign w:val="subscript"/>
              </w:rPr>
              <m:t>B</m:t>
            </m:r>
            <m:r>
              <m:rPr>
                <m:sty m:val="p"/>
              </m:rPr>
              <w:rPr>
                <w:rFonts w:ascii="Cambria Math" w:hAnsi="Cambria Math"/>
              </w:rPr>
              <m:t>V</m:t>
            </m:r>
            <m:r>
              <m:rPr>
                <m:sty m:val="p"/>
              </m:rPr>
              <w:rPr>
                <w:rFonts w:ascii="Cambria Math" w:hAnsi="Cambria Math"/>
                <w:vertAlign w:val="subscript"/>
              </w:rPr>
              <m:t>B</m:t>
            </m:r>
          </m:den>
        </m:f>
      </m:oMath>
      <w:r>
        <w:rPr>
          <w:i/>
        </w:rPr>
        <w:t xml:space="preserve"> = </w:t>
      </w:r>
      <m:oMath>
        <m:f>
          <m:fPr>
            <m:ctrlPr>
              <w:rPr>
                <w:rFonts w:ascii="Cambria Math" w:hAnsi="Cambria Math"/>
                <w:i/>
              </w:rPr>
            </m:ctrlPr>
          </m:fPr>
          <m:num>
            <m:r>
              <m:rPr>
                <m:sty m:val="p"/>
              </m:rPr>
              <w:rPr>
                <w:rFonts w:ascii="Cambria Math" w:hAnsi="Cambria Math"/>
              </w:rPr>
              <m:t>n</m:t>
            </m:r>
            <m:r>
              <m:rPr>
                <m:sty m:val="p"/>
              </m:rPr>
              <w:rPr>
                <w:rFonts w:ascii="Cambria Math" w:hAnsi="Cambria Math"/>
                <w:vertAlign w:val="subscript"/>
              </w:rPr>
              <m:t>A</m:t>
            </m:r>
          </m:num>
          <m:den>
            <m:r>
              <m:rPr>
                <m:sty m:val="p"/>
              </m:rPr>
              <w:rPr>
                <w:rFonts w:ascii="Cambria Math" w:hAnsi="Cambria Math"/>
              </w:rPr>
              <m:t xml:space="preserve"> n</m:t>
            </m:r>
            <m:r>
              <m:rPr>
                <m:sty m:val="p"/>
              </m:rPr>
              <w:rPr>
                <w:rFonts w:ascii="Cambria Math" w:hAnsi="Cambria Math"/>
                <w:vertAlign w:val="subscript"/>
              </w:rPr>
              <m:t>B</m:t>
            </m:r>
          </m:den>
        </m:f>
      </m:oMath>
    </w:p>
    <w:p>
      <w:pPr>
        <w:pStyle w:val="style157"/>
        <w:rPr>
          <w:i/>
        </w:rPr>
      </w:pPr>
    </w:p>
    <w:p>
      <w:pPr>
        <w:pStyle w:val="style157"/>
        <w:rPr>
          <w:i/>
        </w:rPr>
      </w:pPr>
      <m:oMathPara>
        <m:oMathParaPr>
          <m:jc m:val="left"/>
        </m:oMathParaPr>
        <m:oMath>
          <m:sSub>
            <m:sSubPr>
              <m:ctrlPr>
                <w:rPr>
                  <w:rFonts w:ascii="Cambria Math" w:hAnsi="Cambria Math"/>
                  <w:i/>
                </w:rPr>
              </m:ctrlPr>
            </m:sSubPr>
            <m:e>
              <m:r>
                <m:rPr>
                  <m:sty m:val="p"/>
                </m:rPr>
                <w:rPr>
                  <w:rFonts w:ascii="Cambria Math" w:hAnsi="Cambria Math"/>
                </w:rPr>
                <m:t>HCl</m:t>
              </m:r>
            </m:e>
            <m:sub>
              <m:r>
                <m:rPr>
                  <m:sty m:val="p"/>
                </m:rPr>
                <w:rPr>
                  <w:rFonts w:ascii="Cambria Math" w:hAnsi="Cambria Math"/>
                </w:rPr>
                <m:t>(aq)</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KHCO</m:t>
              </m:r>
            </m:e>
            <m:sub>
              <m:r>
                <m:rPr>
                  <m:sty m:val="p"/>
                </m:rPr>
                <w:rPr>
                  <w:rFonts w:ascii="Cambria Math" w:hAnsi="Cambria Math"/>
                </w:rPr>
                <m:t>3(aq)</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KCl</m:t>
              </m:r>
            </m:e>
            <m:sub>
              <m:d>
                <m:dPr>
                  <m:endChr m:val=")"/>
                  <m:ctrlPr>
                    <w:rPr>
                      <w:rFonts w:ascii="Cambria Math" w:hAnsi="Cambria Math"/>
                      <w:i/>
                    </w:rPr>
                  </m:ctrlPr>
                </m:dPr>
                <m:e>
                  <m:r>
                    <m:rPr>
                      <m:sty m:val="p"/>
                    </m:rPr>
                    <w:rPr>
                      <w:rFonts w:ascii="Cambria Math" w:hAnsi="Cambria Math"/>
                    </w:rPr>
                    <m:t>aq</m:t>
                  </m:r>
                </m:e>
              </m:d>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CO</m:t>
              </m:r>
            </m:e>
            <m:sub>
              <m:r>
                <m:rPr>
                  <m:sty m:val="p"/>
                </m:rPr>
                <w:rPr>
                  <w:rFonts w:ascii="Cambria Math" w:hAnsi="Cambria Math"/>
                </w:rPr>
                <m:t>2(g)</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O</m:t>
              </m:r>
            </m:e>
            <m:sub>
              <m:r>
                <m:rPr>
                  <m:sty m:val="p"/>
                </m:rPr>
                <w:rPr>
                  <w:rFonts w:ascii="Cambria Math" w:hAnsi="Cambria Math"/>
                </w:rPr>
                <m:t>(l)</m:t>
              </m:r>
            </m:sub>
          </m:sSub>
        </m:oMath>
      </m:oMathPara>
    </w:p>
    <w:p>
      <w:pPr>
        <w:pStyle w:val="style157"/>
        <w:rPr>
          <w:i/>
        </w:rPr>
      </w:pPr>
    </w:p>
    <w:p>
      <w:pPr>
        <w:pStyle w:val="style157"/>
        <w:rPr>
          <w:i/>
        </w:rPr>
      </w:pPr>
      <m:oMathPara>
        <m:oMathParaPr>
          <m:jc m:val="left"/>
        </m:oMathParaPr>
        <m:oMath>
          <m:f>
            <m:fPr>
              <m:ctrlPr>
                <w:rPr>
                  <w:rFonts w:ascii="Cambria Math" w:hAnsi="Cambria Math"/>
                  <w:i/>
                </w:rPr>
              </m:ctrlPr>
            </m:fPr>
            <m:num>
              <m:r>
                <m:rPr>
                  <m:sty m:val="p"/>
                </m:rPr>
                <w:rPr>
                  <w:rFonts w:ascii="Cambria Math" w:hAnsi="Cambria Math"/>
                </w:rPr>
                <m:t>0.1×23.80</m:t>
              </m:r>
            </m:num>
            <m:den>
              <m:r>
                <m:rPr>
                  <m:sty m:val="p"/>
                </m:rPr>
                <w:rPr>
                  <w:rFonts w:ascii="Cambria Math" w:hAnsi="Cambria Math"/>
                </w:rPr>
                <m:t>CB×25</m:t>
              </m:r>
            </m:den>
          </m:f>
          <m:r>
            <m:rPr>
              <m:sty m:val="p"/>
            </m:rPr>
            <w:rPr>
              <w:rFonts w:ascii="Cambria Math" w:hAnsi="Cambria Math"/>
            </w:rPr>
            <m:t>=</m:t>
          </m:r>
          <m:f>
            <m:fPr>
              <m:ctrlPr>
                <w:rPr>
                  <w:rFonts w:ascii="Cambria Math" w:hAnsi="Cambria Math"/>
                  <w:i/>
                </w:rPr>
              </m:ctrlPr>
            </m:fPr>
            <m:num>
              <m:r>
                <m:rPr>
                  <m:sty m:val="p"/>
                </m:rPr>
                <w:rPr>
                  <w:rFonts w:ascii="Cambria Math" w:hAnsi="Cambria Math"/>
                </w:rPr>
                <m:t>1</m:t>
              </m:r>
            </m:num>
            <m:den>
              <m:r>
                <m:rPr>
                  <m:sty m:val="p"/>
                </m:rPr>
                <w:rPr>
                  <w:rFonts w:ascii="Cambria Math" w:hAnsi="Cambria Math"/>
                </w:rPr>
                <m:t>1</m:t>
              </m:r>
            </m:den>
          </m:f>
        </m:oMath>
      </m:oMathPara>
    </w:p>
    <w:p>
      <w:pPr>
        <w:pStyle w:val="style157"/>
        <w:rPr>
          <w:i/>
        </w:rPr>
      </w:pPr>
    </w:p>
    <w:p>
      <w:pPr>
        <w:pStyle w:val="style157"/>
        <w:rPr>
          <w:i/>
        </w:rPr>
      </w:pPr>
      <m:oMathPara>
        <m:oMathParaPr>
          <m:jc m:val="left"/>
        </m:oMathParaPr>
        <m:oMath>
          <m:r>
            <m:rPr>
              <m:sty m:val="p"/>
            </m:rPr>
            <w:rPr>
              <w:rFonts w:ascii="Cambria Math" w:hAnsi="Cambria Math"/>
            </w:rPr>
            <m:t>CB=</m:t>
          </m:r>
          <m:f>
            <m:fPr>
              <m:ctrlPr>
                <w:rPr>
                  <w:rFonts w:ascii="Cambria Math" w:hAnsi="Cambria Math"/>
                  <w:i/>
                </w:rPr>
              </m:ctrlPr>
            </m:fPr>
            <m:num>
              <m:r>
                <m:rPr>
                  <m:sty m:val="p"/>
                </m:rPr>
                <w:rPr>
                  <w:rFonts w:ascii="Cambria Math" w:hAnsi="Cambria Math"/>
                </w:rPr>
                <m:t>2.38</m:t>
              </m:r>
            </m:num>
            <m:den>
              <m:r>
                <m:rPr>
                  <m:sty m:val="p"/>
                </m:rPr>
                <w:rPr>
                  <w:rFonts w:ascii="Cambria Math" w:hAnsi="Cambria Math"/>
                </w:rPr>
                <m:t>25</m:t>
              </m:r>
            </m:den>
          </m:f>
          <m:r>
            <m:rPr>
              <m:sty m:val="p"/>
            </m:rPr>
            <w:rPr>
              <w:rFonts w:ascii="Cambria Math" w:hAnsi="Cambria Math"/>
            </w:rPr>
            <m:t>=0.095</m:t>
          </m:r>
          <m:sSup>
            <m:sSupPr>
              <m:ctrlPr>
                <w:rPr>
                  <w:rFonts w:ascii="Cambria Math" w:hAnsi="Cambria Math"/>
                  <w:i/>
                </w:rPr>
              </m:ctrlPr>
            </m:sSupPr>
            <m:e>
              <m:r>
                <m:rPr>
                  <m:sty m:val="p"/>
                </m:rPr>
                <w:rPr>
                  <w:rFonts w:ascii="Cambria Math" w:hAnsi="Cambria Math"/>
                </w:rPr>
                <m:t xml:space="preserve"> moldm</m:t>
              </m:r>
            </m:e>
            <m:sup>
              <m:r>
                <m:rPr>
                  <m:sty m:val="p"/>
                </m:rPr>
                <w:rPr>
                  <w:rFonts w:ascii="Cambria Math" w:hAnsi="Cambria Math"/>
                </w:rPr>
                <m:t>-3</m:t>
              </m:r>
            </m:sup>
          </m:sSup>
        </m:oMath>
      </m:oMathPara>
    </w:p>
    <w:p>
      <w:pPr>
        <w:pStyle w:val="style157"/>
        <w:rPr>
          <w:i/>
        </w:rPr>
      </w:pPr>
    </w:p>
    <w:p>
      <w:pPr>
        <w:pStyle w:val="style157"/>
        <w:rPr>
          <w:i/>
        </w:rPr>
      </w:pPr>
      <w:r>
        <w:rPr>
          <w:i/>
        </w:rPr>
        <w:t>ii) mass of KHCO</w:t>
      </w:r>
      <w:r>
        <w:rPr>
          <w:i/>
          <w:vertAlign w:val="subscript"/>
        </w:rPr>
        <w:t>3</w:t>
      </w:r>
      <w:r>
        <w:rPr>
          <w:i/>
        </w:rPr>
        <w:t xml:space="preserve"> in </w:t>
      </w:r>
      <m:oMath>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r>
          <m:rPr>
            <m:sty m:val="p"/>
          </m:rPr>
          <w:rPr>
            <w:rFonts w:ascii="Cambria Math" w:hAnsi="Cambria Math"/>
          </w:rPr>
          <m:t xml:space="preserve"> in B</m:t>
        </m:r>
      </m:oMath>
    </w:p>
    <w:p>
      <w:pPr>
        <w:pStyle w:val="style157"/>
        <w:rPr>
          <w:i/>
        </w:rPr>
      </w:pPr>
      <m:oMathPara>
        <m:oMathParaPr>
          <m:jc m:val="left"/>
        </m:oMathParaPr>
        <m:oMath>
          <m:r>
            <m:rPr>
              <m:sty m:val="p"/>
            </m:rPr>
            <w:rPr>
              <w:rFonts w:ascii="Cambria Math" w:hAnsi="Cambria Math"/>
            </w:rPr>
            <m:t>mass concentration=molar concentration X molar mass</m:t>
          </m:r>
        </m:oMath>
      </m:oMathPara>
    </w:p>
    <w:p>
      <w:pPr>
        <w:pStyle w:val="style157"/>
        <w:rPr>
          <w:i/>
        </w:rPr>
      </w:pPr>
      <m:oMath>
        <m:r>
          <m:rPr>
            <m:sty m:val="p"/>
          </m:rPr>
          <w:rPr>
            <w:rFonts w:ascii="Cambria Math" w:hAnsi="Cambria Math"/>
            <w:color w:val="009900"/>
          </w:rPr>
          <m:t>molar mass of</m:t>
        </m:r>
      </m:oMath>
      <w:r>
        <w:rPr>
          <w:i/>
        </w:rPr>
        <w:t>KHCO</w:t>
      </w:r>
      <w:r>
        <w:rPr>
          <w:i/>
          <w:vertAlign w:val="subscript"/>
        </w:rPr>
        <w:t>3</w:t>
      </w:r>
      <w:r>
        <w:rPr>
          <w:i/>
        </w:rPr>
        <w:t xml:space="preserve"> =39+1+12+16</w:t>
      </w:r>
      <m:oMath>
        <m:r>
          <m:rPr>
            <m:sty m:val="p"/>
          </m:rPr>
          <w:rPr>
            <w:rFonts w:ascii="Cambria Math" w:hAnsi="Cambria Math"/>
          </w:rPr>
          <m:t>×3</m:t>
        </m:r>
      </m:oMath>
      <w:r>
        <w:rPr>
          <w:i/>
        </w:rPr>
        <w:t>=100</w:t>
      </w:r>
      <m:oMath>
        <m:sSup>
          <m:sSupPr>
            <m:ctrlPr>
              <w:rPr>
                <w:rFonts w:ascii="Cambria Math" w:hAnsi="Cambria Math"/>
                <w:i/>
              </w:rPr>
            </m:ctrlPr>
          </m:sSupPr>
          <m:e>
            <m:r>
              <m:rPr>
                <m:sty m:val="p"/>
              </m:rPr>
              <w:rPr>
                <w:rFonts w:ascii="Cambria Math" w:hAnsi="Cambria Math"/>
              </w:rPr>
              <m:t>gmol</m:t>
            </m:r>
          </m:e>
          <m:sup>
            <m:r>
              <m:rPr>
                <m:sty m:val="p"/>
              </m:rPr>
              <w:rPr>
                <w:rFonts w:ascii="Cambria Math" w:hAnsi="Cambria Math"/>
              </w:rPr>
              <m:t>-1</m:t>
            </m:r>
          </m:sup>
        </m:sSup>
      </m:oMath>
    </w:p>
    <w:p>
      <w:pPr>
        <w:pStyle w:val="style157"/>
        <w:rPr>
          <w:i/>
        </w:rPr>
      </w:pPr>
      <m:oMathPara>
        <m:oMathParaPr>
          <m:jc m:val="left"/>
        </m:oMathParaPr>
        <m:oMath>
          <m:r>
            <m:rPr>
              <m:sty m:val="p"/>
            </m:rPr>
            <w:rPr>
              <w:rFonts w:ascii="Cambria Math" w:hAnsi="Cambria Math"/>
            </w:rPr>
            <m:t>mass concentration=0.095×100=9.5</m:t>
          </m:r>
          <m:sSup>
            <m:sSupPr>
              <m:ctrlPr>
                <w:rPr>
                  <w:rFonts w:ascii="Cambria Math" w:hAnsi="Cambria Math"/>
                  <w:i/>
                </w:rPr>
              </m:ctrlPr>
            </m:sSupPr>
            <m:e>
              <m:r>
                <m:rPr>
                  <m:sty m:val="p"/>
                </m:rPr>
                <w:rPr>
                  <w:rFonts w:ascii="Cambria Math" w:hAnsi="Cambria Math"/>
                </w:rPr>
                <m:t xml:space="preserve"> gdm</m:t>
              </m:r>
            </m:e>
            <m:sup>
              <m:r>
                <m:rPr>
                  <m:sty m:val="p"/>
                </m:rPr>
                <w:rPr>
                  <w:rFonts w:ascii="Cambria Math" w:hAnsi="Cambria Math"/>
                </w:rPr>
                <m:t>-3</m:t>
              </m:r>
            </m:sup>
          </m:sSup>
        </m:oMath>
      </m:oMathPara>
    </w:p>
    <w:p>
      <w:pPr>
        <w:pStyle w:val="style157"/>
        <w:rPr>
          <w:i/>
        </w:rPr>
      </w:pPr>
      <w:r>
        <w:rPr>
          <w:i/>
        </w:rPr>
        <w:t>iii) percentage by mass of KHCO</w:t>
      </w:r>
      <w:r>
        <w:rPr>
          <w:i/>
          <w:vertAlign w:val="subscript"/>
        </w:rPr>
        <w:t>3</w:t>
      </w:r>
      <w:r>
        <w:rPr>
          <w:i/>
        </w:rPr>
        <w:t xml:space="preserve"> in the mixture </w:t>
      </w:r>
      <m:oMath>
        <m:r>
          <m:rPr>
            <m:sty m:val="p"/>
          </m:rPr>
          <w:rPr>
            <w:rFonts w:ascii="Cambria Math" w:hAnsi="Cambria Math"/>
          </w:rPr>
          <m:t>=</m:t>
        </m:r>
        <m:f>
          <m:fPr>
            <m:ctrlPr>
              <w:rPr>
                <w:rFonts w:ascii="Cambria Math" w:hAnsi="Cambria Math"/>
                <w:i/>
              </w:rPr>
            </m:ctrlPr>
          </m:fPr>
          <m:num>
            <m:r>
              <m:rPr>
                <m:sty m:val="p"/>
              </m:rPr>
              <w:rPr>
                <w:rFonts w:ascii="Cambria Math" w:hAnsi="Cambria Math"/>
              </w:rPr>
              <m:t>mass of</m:t>
            </m:r>
            <m:sSub>
              <m:sSubPr>
                <m:ctrlPr>
                  <w:rPr>
                    <w:rFonts w:ascii="Cambria Math" w:hAnsi="Cambria Math"/>
                    <w:i/>
                    <w:vertAlign w:val="subscript"/>
                  </w:rPr>
                </m:ctrlPr>
              </m:sSubPr>
              <m:e>
                <m:r>
                  <m:rPr>
                    <m:sty m:val="p"/>
                  </m:rPr>
                  <w:rPr>
                    <w:rFonts w:ascii="Cambria Math" w:hAnsi="Cambria Math"/>
                  </w:rPr>
                  <m:t>KHCO</m:t>
                </m:r>
              </m:e>
              <m:sub>
                <m:r>
                  <m:rPr>
                    <m:sty m:val="p"/>
                  </m:rPr>
                  <w:rPr>
                    <w:rFonts w:ascii="Cambria Math" w:hAnsi="Cambria Math"/>
                    <w:vertAlign w:val="subscript"/>
                  </w:rPr>
                  <m:t>3</m:t>
                </m:r>
              </m:sub>
            </m:sSub>
          </m:num>
          <m:den>
            <m:r>
              <m:rPr>
                <m:sty m:val="p"/>
              </m:rPr>
              <w:rPr>
                <w:rFonts w:ascii="Cambria Math" w:hAnsi="Cambria Math"/>
              </w:rPr>
              <m:t>mass of the mixture</m:t>
            </m:r>
          </m:den>
        </m:f>
        <m:r>
          <m:rPr>
            <m:sty m:val="p"/>
          </m:rPr>
          <w:rPr>
            <w:rFonts w:ascii="Cambria Math" w:hAnsi="Cambria Math"/>
          </w:rPr>
          <m:t>×100</m:t>
        </m:r>
      </m:oMath>
    </w:p>
    <w:p>
      <w:pPr>
        <w:pStyle w:val="style157"/>
        <w:rPr>
          <w:i/>
        </w:rPr>
      </w:pPr>
    </w:p>
    <w:p>
      <w:pPr>
        <w:pStyle w:val="style157"/>
        <w:rPr>
          <w:i/>
        </w:rPr>
      </w:pPr>
      <m:oMathPara>
        <m:oMathParaPr>
          <m:jc m:val="left"/>
        </m:oMathParaPr>
        <m:oMath>
          <m:r>
            <m:rPr>
              <m:sty m:val="p"/>
            </m:rPr>
            <w:rPr>
              <w:rFonts w:ascii="Cambria Math" w:hAnsi="Cambria Math"/>
            </w:rPr>
            <m:t>=</m:t>
          </m:r>
          <m:f>
            <m:fPr>
              <m:ctrlPr>
                <w:rPr>
                  <w:rFonts w:ascii="Cambria Math" w:hAnsi="Cambria Math"/>
                  <w:i/>
                </w:rPr>
              </m:ctrlPr>
            </m:fPr>
            <m:num>
              <m:r>
                <m:rPr>
                  <m:sty m:val="p"/>
                </m:rPr>
                <w:rPr>
                  <w:rFonts w:ascii="Cambria Math" w:hAnsi="Cambria Math"/>
                </w:rPr>
                <m:t>9.5</m:t>
              </m:r>
            </m:num>
            <m:den>
              <m:r>
                <m:rPr>
                  <m:sty m:val="p"/>
                </m:rPr>
                <w:rPr>
                  <w:rFonts w:ascii="Cambria Math" w:hAnsi="Cambria Math"/>
                </w:rPr>
                <m:t>15.0</m:t>
              </m:r>
            </m:den>
          </m:f>
          <m:r>
            <m:rPr>
              <m:sty m:val="p"/>
            </m:rPr>
            <w:rPr>
              <w:rFonts w:ascii="Cambria Math" w:hAnsi="Cambria Math"/>
            </w:rPr>
            <m:t>×100=63.3%</m:t>
          </m:r>
        </m:oMath>
      </m:oMathPara>
    </w:p>
    <w:p>
      <w:pPr>
        <w:pStyle w:val="style157"/>
        <w:rPr>
          <w:i/>
        </w:rPr>
      </w:pPr>
    </w:p>
    <w:p>
      <w:pPr>
        <w:pStyle w:val="style157"/>
        <w:rPr>
          <w:i/>
          <w:color w:val="ff0066"/>
        </w:rPr>
      </w:pPr>
      <w:r>
        <w:rPr>
          <w:i/>
        </w:rPr>
        <w:t xml:space="preserve">iv) mass of NaCl in the mixture </w:t>
      </w:r>
      <m:oMath>
        <m:r>
          <m:rPr>
            <m:sty m:val="p"/>
          </m:rPr>
          <w:rPr>
            <w:rFonts w:ascii="Cambria Math" w:hAnsi="Cambria Math"/>
          </w:rPr>
          <m:t>=15.0-9.5=</m:t>
        </m:r>
        <m:r>
          <m:rPr>
            <m:sty m:val="b"/>
          </m:rPr>
          <w:rPr>
            <w:rFonts w:ascii="Cambria Math" w:hAnsi="Cambria Math"/>
            <w:color w:val="009900"/>
          </w:rPr>
          <m:t>5.5g</m:t>
        </m:r>
      </m:oMath>
    </w:p>
    <w:p>
      <w:pPr>
        <w:pStyle w:val="style157"/>
        <w:rPr>
          <w:i/>
        </w:rPr>
      </w:pPr>
    </w:p>
    <w:p>
      <w:pPr>
        <w:pStyle w:val="style157"/>
        <w:rPr>
          <w:i/>
        </w:rPr>
      </w:pPr>
    </w:p>
    <w:p>
      <w:pPr>
        <w:pStyle w:val="style157"/>
        <w:rPr>
          <w:i/>
        </w:rPr>
      </w:pPr>
    </w:p>
    <w:p>
      <w:pPr>
        <w:pStyle w:val="style157"/>
        <w:rPr>
          <w:b/>
          <w:i/>
          <w:shd w:val="clear" w:color="auto" w:fill="00ffff"/>
        </w:rPr>
      </w:pPr>
    </w:p>
    <w:p>
      <w:pPr>
        <w:pStyle w:val="style157"/>
        <w:rPr>
          <w:b/>
          <w:i/>
        </w:rPr>
      </w:pPr>
      <w:r>
        <w:rPr>
          <w:b/>
          <w:i/>
          <w:shd w:val="clear" w:color="auto" w:fill="00ffff"/>
        </w:rPr>
        <w:t>WATER OF CRYSTALLISATION IN A CRYSTALLISED SALT</w:t>
      </w:r>
    </w:p>
    <w:p>
      <w:pPr>
        <w:pStyle w:val="style157"/>
        <w:rPr>
          <w:i/>
        </w:rPr>
      </w:pPr>
    </w:p>
    <w:p>
      <w:pPr>
        <w:pStyle w:val="style157"/>
        <w:rPr>
          <w:i/>
        </w:rPr>
      </w:pPr>
      <w:r>
        <w:rPr>
          <w:b/>
          <w:i/>
        </w:rPr>
        <w:t>Example 1</w:t>
      </w:r>
      <w:r>
        <w:rPr>
          <w:i/>
        </w:rPr>
        <w:t>: Calculate the % of water in hydrated magnesium sulphate MgSO</w:t>
      </w:r>
      <w:r>
        <w:rPr>
          <w:i/>
          <w:vertAlign w:val="subscript"/>
        </w:rPr>
        <w:t>4</w:t>
      </w:r>
      <w:r>
        <w:rPr>
          <w:i/>
        </w:rPr>
        <w:t>.7H</w:t>
      </w:r>
      <w:r>
        <w:rPr>
          <w:i/>
          <w:vertAlign w:val="subscript"/>
        </w:rPr>
        <w:t>2</w:t>
      </w:r>
      <w:r>
        <w:rPr>
          <w:i/>
        </w:rPr>
        <w:t>O salt crystals</w:t>
      </w:r>
    </w:p>
    <w:p>
      <w:pPr>
        <w:pStyle w:val="style157"/>
        <w:rPr>
          <w:b/>
          <w:i/>
        </w:rPr>
      </w:pPr>
      <w:r>
        <w:rPr>
          <w:b/>
          <w:i/>
        </w:rPr>
        <w:t>Solution</w:t>
      </w:r>
    </w:p>
    <w:p>
      <w:pPr>
        <w:pStyle w:val="style157"/>
        <w:rPr>
          <w:i/>
        </w:rPr>
      </w:pPr>
      <w:r>
        <w:rPr>
          <w:i/>
        </w:rPr>
        <w:t>Relative atomic masses: Mg = 24, S = 32, O = 16 and H = 1</w:t>
      </w:r>
    </w:p>
    <w:p>
      <w:pPr>
        <w:pStyle w:val="style157"/>
        <w:rPr>
          <w:i/>
        </w:rPr>
      </w:pPr>
      <w:r>
        <w:rPr>
          <w:i/>
        </w:rPr>
        <w:t>relative formula mass = 24 + 32 + (4 x 16) + [7 x (1 + 1 + 16)] = 246</w:t>
      </w:r>
    </w:p>
    <w:p>
      <w:pPr>
        <w:pStyle w:val="style157"/>
        <w:rPr>
          <w:i/>
        </w:rPr>
      </w:pPr>
      <w:r>
        <w:rPr>
          <w:i/>
        </w:rPr>
        <w:t>7 x 18 = 126 is the mass of water</w:t>
      </w:r>
    </w:p>
    <w:p>
      <w:pPr>
        <w:pStyle w:val="style157"/>
        <w:rPr>
          <w:i/>
        </w:rPr>
      </w:pPr>
      <w:r>
        <w:rPr>
          <w:i/>
        </w:rPr>
        <w:t xml:space="preserve">so </w:t>
      </w:r>
      <w:r>
        <w:rPr>
          <w:bCs/>
          <w:i/>
        </w:rPr>
        <w:t xml:space="preserve">% water </w:t>
      </w:r>
      <w:r>
        <w:rPr>
          <w:i/>
        </w:rPr>
        <w:t xml:space="preserve">= 126 x 100 / 246 = </w:t>
      </w:r>
      <w:r>
        <w:rPr>
          <w:bCs/>
          <w:i/>
        </w:rPr>
        <w:t>51.2%</w:t>
      </w:r>
    </w:p>
    <w:p>
      <w:pPr>
        <w:pStyle w:val="style157"/>
        <w:rPr>
          <w:i/>
        </w:rPr>
      </w:pPr>
    </w:p>
    <w:p>
      <w:pPr>
        <w:pStyle w:val="style157"/>
        <w:rPr>
          <w:i/>
        </w:rPr>
      </w:pPr>
      <w:r>
        <w:rPr>
          <w:b/>
          <w:i/>
        </w:rPr>
        <w:t>Example 2:</w:t>
      </w:r>
      <w:r>
        <w:rPr>
          <w:i/>
        </w:rPr>
        <w:t xml:space="preserve"> The % of  water of crystallisation and the formula of the salt are calculated as follows:</w:t>
      </w:r>
    </w:p>
    <w:p>
      <w:pPr>
        <w:pStyle w:val="style157"/>
        <w:rPr>
          <w:i/>
        </w:rPr>
      </w:pPr>
      <w:r>
        <w:rPr>
          <w:i/>
        </w:rPr>
        <w:t>Suppose 6.25g of blue hydrated copper(II) sulphate, CuSO</w:t>
      </w:r>
      <w:r>
        <w:rPr>
          <w:i/>
          <w:vertAlign w:val="subscript"/>
        </w:rPr>
        <w:t>4</w:t>
      </w:r>
      <w:r>
        <w:rPr>
          <w:i/>
        </w:rPr>
        <w:t>.xH</w:t>
      </w:r>
      <w:r>
        <w:rPr>
          <w:i/>
          <w:vertAlign w:val="subscript"/>
        </w:rPr>
        <w:t>2</w:t>
      </w:r>
      <w:r>
        <w:rPr>
          <w:i/>
        </w:rPr>
        <w:t>O, (x unknown) was gently heated in a crucible until the mass remaining was 4.00g. This is the white anhydrous copper(II) sulphate.</w:t>
      </w:r>
    </w:p>
    <w:p>
      <w:pPr>
        <w:pStyle w:val="style157"/>
        <w:rPr>
          <w:i/>
        </w:rPr>
      </w:pPr>
      <w:r>
        <w:rPr>
          <w:rFonts w:ascii="Consolas" w:cs="Consolas" w:hAnsi="Consolas"/>
          <w:b/>
          <w:i/>
        </w:rPr>
        <w:t>The mass of anhydrous salt</w:t>
      </w:r>
      <w:r>
        <w:rPr>
          <w:i/>
        </w:rPr>
        <w:t xml:space="preserve"> = 4.00g, mass of water (of crystallisation) driven off = 6.25-4.00 = 2.25g</w:t>
      </w:r>
    </w:p>
    <w:p>
      <w:pPr>
        <w:pStyle w:val="style157"/>
        <w:rPr>
          <w:i/>
        </w:rPr>
      </w:pPr>
      <w:r>
        <w:rPr>
          <w:rFonts w:ascii="Consolas" w:cs="Consolas" w:hAnsi="Consolas"/>
          <w:b/>
          <w:i/>
        </w:rPr>
        <w:t>The % of water of crystallisation in the crystals</w:t>
      </w:r>
      <w:r>
        <w:rPr>
          <w:i/>
        </w:rPr>
        <w:t xml:space="preserve"> is 2.25 x 100 / 6.25 = 36%</w:t>
      </w:r>
    </w:p>
    <w:p>
      <w:pPr>
        <w:pStyle w:val="style157"/>
        <w:rPr>
          <w:i/>
        </w:rPr>
      </w:pPr>
      <w:r>
        <w:rPr>
          <w:i/>
        </w:rPr>
        <w:t>[ Ar's Cu=64, S=32, O=16, H=1 ]</w:t>
      </w:r>
    </w:p>
    <w:p>
      <w:pPr>
        <w:pStyle w:val="style157"/>
        <w:rPr>
          <w:i/>
        </w:rPr>
      </w:pPr>
      <w:r>
        <w:rPr>
          <w:rFonts w:ascii="Consolas" w:cs="Consolas" w:hAnsi="Consolas"/>
          <w:b/>
          <w:i/>
        </w:rPr>
        <w:t>The mass ratio of CuSO</w:t>
      </w:r>
      <w:r>
        <w:rPr>
          <w:rFonts w:ascii="Consolas" w:cs="Consolas" w:hAnsi="Consolas"/>
          <w:b/>
          <w:i/>
          <w:vertAlign w:val="subscript"/>
        </w:rPr>
        <w:t>4</w:t>
      </w:r>
      <w:r>
        <w:rPr>
          <w:rFonts w:ascii="Consolas" w:cs="Consolas" w:hAnsi="Consolas"/>
          <w:b/>
          <w:i/>
        </w:rPr>
        <w:t xml:space="preserve"> : H</w:t>
      </w:r>
      <w:r>
        <w:rPr>
          <w:rFonts w:ascii="Consolas" w:cs="Consolas" w:hAnsi="Consolas"/>
          <w:b/>
          <w:i/>
          <w:vertAlign w:val="subscript"/>
        </w:rPr>
        <w:t>2</w:t>
      </w:r>
      <w:r>
        <w:rPr>
          <w:rFonts w:ascii="Consolas" w:cs="Consolas" w:hAnsi="Consolas"/>
          <w:b/>
          <w:i/>
        </w:rPr>
        <w:t>O</w:t>
      </w:r>
      <w:r>
        <w:rPr>
          <w:i/>
        </w:rPr>
        <w:t xml:space="preserve"> is 4.00 : 2.25</w:t>
      </w:r>
    </w:p>
    <w:p>
      <w:pPr>
        <w:pStyle w:val="style157"/>
        <w:rPr>
          <w:i/>
        </w:rPr>
      </w:pPr>
      <w:r>
        <w:rPr>
          <w:i/>
        </w:rPr>
        <w:t>To convert from mass ratio to mole ratio, you divide by the molecular mass of each 'species'</w:t>
      </w:r>
    </w:p>
    <w:p>
      <w:pPr>
        <w:pStyle w:val="style157"/>
        <w:rPr>
          <w:i/>
        </w:rPr>
      </w:pPr>
      <w:r>
        <w:rPr>
          <w:i/>
        </w:rPr>
        <w:t>CuSO</w:t>
      </w:r>
      <w:r>
        <w:rPr>
          <w:i/>
          <w:vertAlign w:val="subscript"/>
        </w:rPr>
        <w:t>4</w:t>
      </w:r>
      <w:r>
        <w:rPr>
          <w:i/>
        </w:rPr>
        <w:t xml:space="preserve"> = 64 + 32 + (4x18) = 160 and H</w:t>
      </w:r>
      <w:r>
        <w:rPr>
          <w:i/>
          <w:vertAlign w:val="subscript"/>
        </w:rPr>
        <w:t>2</w:t>
      </w:r>
      <w:r>
        <w:rPr>
          <w:i/>
        </w:rPr>
        <w:t>O = 1+1+16 = 18</w:t>
      </w:r>
    </w:p>
    <w:p>
      <w:pPr>
        <w:pStyle w:val="style157"/>
        <w:rPr>
          <w:i/>
        </w:rPr>
      </w:pPr>
      <w:r>
        <w:rPr>
          <w:rFonts w:ascii="Consolas" w:cs="Consolas" w:hAnsi="Consolas"/>
          <w:b/>
          <w:i/>
        </w:rPr>
        <w:t>The mole ratio of CuSO</w:t>
      </w:r>
      <w:r>
        <w:rPr>
          <w:rFonts w:ascii="Consolas" w:cs="Consolas" w:hAnsi="Consolas"/>
          <w:b/>
          <w:i/>
          <w:vertAlign w:val="subscript"/>
        </w:rPr>
        <w:t>4</w:t>
      </w:r>
      <w:r>
        <w:rPr>
          <w:i/>
        </w:rPr>
        <w:t xml:space="preserve"> : H</w:t>
      </w:r>
      <w:r>
        <w:rPr>
          <w:i/>
          <w:vertAlign w:val="subscript"/>
        </w:rPr>
        <w:t>2</w:t>
      </w:r>
      <w:r>
        <w:rPr>
          <w:i/>
        </w:rPr>
        <w:t xml:space="preserve">O is </w:t>
      </w:r>
      <w:r>
        <w:rPr>
          <w:bCs/>
          <w:i/>
        </w:rPr>
        <w:t>4.00/160 : 2.25/18</w:t>
      </w:r>
    </w:p>
    <w:p>
      <w:pPr>
        <w:pStyle w:val="style157"/>
        <w:rPr>
          <w:i/>
        </w:rPr>
      </w:pPr>
      <w:r>
        <w:rPr>
          <w:i/>
        </w:rPr>
        <w:t xml:space="preserve">which is 0.025 : 0.125. Hence, divide through by the smallest mole ratio == </w:t>
      </w:r>
      <w:r>
        <w:rPr>
          <w:bCs/>
          <w:i/>
        </w:rPr>
        <w:t>1 : 5</w:t>
      </w:r>
      <w:r>
        <w:rPr>
          <w:i/>
        </w:rPr>
        <w:t xml:space="preserve">, so the formula of the hydrated salt is </w:t>
      </w:r>
      <w:r>
        <w:rPr>
          <w:bCs/>
          <w:i/>
        </w:rPr>
        <w:t>CuSO</w:t>
      </w:r>
      <w:r>
        <w:rPr>
          <w:bCs/>
          <w:i/>
          <w:vertAlign w:val="subscript"/>
        </w:rPr>
        <w:t>4</w:t>
      </w:r>
      <w:r>
        <w:rPr>
          <w:bCs/>
          <w:i/>
        </w:rPr>
        <w:t>.5H</w:t>
      </w:r>
      <w:r>
        <w:rPr>
          <w:bCs/>
          <w:i/>
          <w:vertAlign w:val="subscript"/>
        </w:rPr>
        <w:t>2</w:t>
      </w:r>
      <w:r>
        <w:rPr>
          <w:bCs/>
          <w:i/>
        </w:rPr>
        <w:t>O</w:t>
      </w:r>
    </w:p>
    <w:p>
      <w:pPr>
        <w:pStyle w:val="style157"/>
        <w:rPr>
          <w:i/>
        </w:rPr>
      </w:pPr>
    </w:p>
    <w:p>
      <w:pPr>
        <w:pStyle w:val="style157"/>
        <w:rPr>
          <w:i/>
        </w:rPr>
      </w:pPr>
      <w:r>
        <w:rPr>
          <w:b/>
          <w:i/>
        </w:rPr>
        <w:t>Example 3:</w:t>
      </w:r>
      <w:r>
        <w:rPr>
          <w:i/>
        </w:rPr>
        <w:t xml:space="preserve"> How to calculate the theoretical % of water in a hydrated salte.g magnesium sulphate MgSO</w:t>
      </w:r>
      <w:r>
        <w:rPr>
          <w:i/>
          <w:vertAlign w:val="subscript"/>
        </w:rPr>
        <w:t>4</w:t>
      </w:r>
      <w:r>
        <w:rPr>
          <w:i/>
        </w:rPr>
        <w:t>.7H</w:t>
      </w:r>
      <w:r>
        <w:rPr>
          <w:i/>
          <w:vertAlign w:val="subscript"/>
        </w:rPr>
        <w:t>2</w:t>
      </w:r>
      <w:r>
        <w:rPr>
          <w:i/>
        </w:rPr>
        <w:t>O salt crystals.</w:t>
      </w:r>
    </w:p>
    <w:p>
      <w:pPr>
        <w:pStyle w:val="style157"/>
        <w:rPr>
          <w:i/>
        </w:rPr>
      </w:pPr>
    </w:p>
    <w:p>
      <w:pPr>
        <w:pStyle w:val="style157"/>
        <w:rPr>
          <w:i/>
        </w:rPr>
      </w:pPr>
      <w:r>
        <w:rPr>
          <w:i/>
        </w:rPr>
        <w:t>Relative atomic masses: Mg = 24, S = 32, O = 16 and H = 1</w:t>
      </w:r>
    </w:p>
    <w:p>
      <w:pPr>
        <w:pStyle w:val="style157"/>
        <w:rPr>
          <w:i/>
        </w:rPr>
      </w:pPr>
      <w:r>
        <w:rPr>
          <w:i/>
        </w:rPr>
        <w:t>relative formula mass = 24 + 32 + (4 x 16) + [7 x (1 + 1 + 16)] = 246</w:t>
      </w:r>
    </w:p>
    <w:p>
      <w:pPr>
        <w:pStyle w:val="style157"/>
        <w:rPr>
          <w:i/>
        </w:rPr>
      </w:pPr>
      <w:r>
        <w:rPr>
          <w:i/>
        </w:rPr>
        <w:t>7 x 18 = 126 is the mass of water</w:t>
      </w:r>
    </w:p>
    <w:p>
      <w:pPr>
        <w:pStyle w:val="style157"/>
        <w:rPr>
          <w:i/>
        </w:rPr>
      </w:pPr>
      <w:r>
        <w:rPr>
          <w:i/>
        </w:rPr>
        <w:t xml:space="preserve">so </w:t>
      </w:r>
      <w:r>
        <w:rPr>
          <w:bCs/>
          <w:i/>
        </w:rPr>
        <w:t xml:space="preserve">% water </w:t>
      </w:r>
      <w:r>
        <w:rPr>
          <w:i/>
        </w:rPr>
        <w:t xml:space="preserve">= 126 x 100 / 246 = </w:t>
      </w:r>
      <w:r>
        <w:rPr>
          <w:bCs/>
          <w:i/>
        </w:rPr>
        <w:t>51.2%</w:t>
      </w:r>
    </w:p>
    <w:p>
      <w:pPr>
        <w:pStyle w:val="style157"/>
        <w:rPr>
          <w:i/>
        </w:rPr>
      </w:pPr>
    </w:p>
    <w:p>
      <w:pPr>
        <w:pStyle w:val="style157"/>
        <w:rPr>
          <w:i/>
        </w:rPr>
      </w:pPr>
      <w:r>
        <w:rPr>
          <w:b/>
          <w:i/>
        </w:rPr>
        <w:t>Example 4:</w:t>
      </w:r>
      <w:r>
        <w:rPr>
          <w:i/>
        </w:rPr>
        <w:t xml:space="preserve"> Determination and calculation of salt formula containing '</w:t>
      </w:r>
      <w:bookmarkStart w:id="41" w:name="water_of_crystallisation"/>
      <w:r>
        <w:rPr>
          <w:i/>
        </w:rPr>
        <w:t>water of crystallisation</w:t>
      </w:r>
      <w:bookmarkEnd w:id="41"/>
      <w:r>
        <w:rPr>
          <w:i/>
        </w:rPr>
        <w:t xml:space="preserve">'. </w:t>
      </w:r>
    </w:p>
    <w:p>
      <w:pPr>
        <w:pStyle w:val="style157"/>
        <w:rPr>
          <w:i/>
        </w:rPr>
      </w:pPr>
      <w:r>
        <w:rPr>
          <w:bCs/>
          <w:i/>
        </w:rPr>
        <w:t>Some salts, when crystallised from aqueous solution, incorporate water molecules into the structure</w:t>
      </w:r>
      <w:r>
        <w:rPr>
          <w:i/>
        </w:rPr>
        <w:t xml:space="preserve">. This is known as </w:t>
      </w:r>
      <w:r>
        <w:rPr>
          <w:rFonts w:ascii="Consolas" w:cs="Consolas" w:hAnsi="Consolas"/>
          <w:b/>
          <w:i/>
          <w:color w:val="0000ff"/>
        </w:rPr>
        <w:t>'</w:t>
      </w:r>
      <w:r>
        <w:rPr>
          <w:rFonts w:ascii="Consolas" w:cs="Consolas" w:hAnsi="Consolas"/>
          <w:b/>
          <w:bCs/>
          <w:i/>
          <w:color w:val="0000ff"/>
        </w:rPr>
        <w:t>water of crystallisation</w:t>
      </w:r>
      <w:r>
        <w:rPr>
          <w:rFonts w:ascii="Consolas" w:cs="Consolas" w:hAnsi="Consolas"/>
          <w:b/>
          <w:i/>
          <w:color w:val="0000ff"/>
        </w:rPr>
        <w:t>'</w:t>
      </w:r>
      <w:r>
        <w:rPr>
          <w:i/>
        </w:rPr>
        <w:t>, and the 'hydrated' form of the compound.e.g. magnesium sulphate MgSO</w:t>
      </w:r>
      <w:r>
        <w:rPr>
          <w:i/>
          <w:vertAlign w:val="subscript"/>
        </w:rPr>
        <w:t>4</w:t>
      </w:r>
      <w:r>
        <w:rPr>
          <w:i/>
        </w:rPr>
        <w:t>.7H</w:t>
      </w:r>
      <w:r>
        <w:rPr>
          <w:i/>
          <w:vertAlign w:val="subscript"/>
        </w:rPr>
        <w:t>2</w:t>
      </w:r>
      <w:r>
        <w:rPr>
          <w:i/>
        </w:rPr>
        <w:t>O. The formula can be determined by a simple experiment</w:t>
      </w:r>
      <w:r>
        <w:rPr>
          <w:i/>
        </w:rPr>
        <w:t>.</w:t>
      </w:r>
      <w:r>
        <w:rPr>
          <w:bCs/>
          <w:i/>
        </w:rPr>
        <w:t>A known mass of the hydrated salt is gently heated in a crucible</w:t>
      </w:r>
      <w:r>
        <w:rPr>
          <w:i/>
        </w:rPr>
        <w:t xml:space="preserve"> until no further water is driven off and the weight remains constant despite further heating.</w:t>
      </w:r>
    </w:p>
    <w:p>
      <w:pPr>
        <w:pStyle w:val="style157"/>
        <w:rPr>
          <w:i/>
        </w:rPr>
      </w:pPr>
      <w:r>
        <w:rPr>
          <w:i/>
        </w:rPr>
        <w:t>The mass of the anhydrous salt left is measured.The original mass of hydrated salt and the mass of the anhydrous salt residue can be worked out from the various weighings.</w:t>
      </w:r>
    </w:p>
    <w:p>
      <w:pPr>
        <w:pStyle w:val="style0"/>
        <w:rPr/>
      </w:pPr>
    </w:p>
    <w:p>
      <w:pPr>
        <w:pStyle w:val="style0"/>
        <w:rPr/>
      </w:pPr>
    </w:p>
    <w:p>
      <w:pPr>
        <w:pStyle w:val="style0"/>
        <w:rPr/>
      </w:pPr>
    </w:p>
    <w:p>
      <w:pPr>
        <w:pStyle w:val="style0"/>
        <w:rPr/>
      </w:pPr>
    </w:p>
    <w:p>
      <w:pPr>
        <w:pStyle w:val="style0"/>
        <w:rPr/>
      </w:pPr>
    </w:p>
    <w:p>
      <w:pPr>
        <w:pStyle w:val="style0"/>
        <w:rPr>
          <w:b/>
          <w:sz w:val="28"/>
          <w:szCs w:val="28"/>
        </w:rPr>
      </w:pPr>
      <w:r>
        <w:rPr>
          <w:b/>
          <w:sz w:val="28"/>
          <w:szCs w:val="28"/>
          <w:lang w:val="en-US"/>
        </w:rPr>
        <w:t xml:space="preserve">WEEK 9: </w:t>
      </w:r>
      <w:r>
        <w:rPr>
          <w:b/>
          <w:sz w:val="28"/>
          <w:szCs w:val="28"/>
        </w:rPr>
        <w:t>SOLUTIONS AND SOLUBILITY</w:t>
      </w:r>
    </w:p>
    <w:p>
      <w:pPr>
        <w:pStyle w:val="style157"/>
        <w:rPr/>
      </w:pPr>
    </w:p>
    <w:p>
      <w:pPr>
        <w:pStyle w:val="style157"/>
        <w:rPr>
          <w:b/>
          <w:bCs/>
        </w:rPr>
      </w:pPr>
      <w:r>
        <w:rPr>
          <w:b/>
          <w:bCs/>
          <w:lang w:val="en-US"/>
        </w:rPr>
        <w:t>SOLUTIONS</w:t>
      </w:r>
    </w:p>
    <w:p>
      <w:pPr>
        <w:pStyle w:val="style157"/>
        <w:rPr/>
      </w:pPr>
    </w:p>
    <w:p>
      <w:pPr>
        <w:pStyle w:val="style157"/>
        <w:rPr/>
      </w:pPr>
    </w:p>
    <w:p>
      <w:pPr>
        <w:pStyle w:val="style157"/>
        <w:rPr/>
      </w:pPr>
    </w:p>
    <w:p>
      <w:pPr>
        <w:pStyle w:val="style157"/>
        <w:rPr/>
      </w:pPr>
    </w:p>
    <w:p>
      <w:pPr>
        <w:pStyle w:val="style157"/>
        <w:rPr/>
      </w:pPr>
    </w:p>
    <w:p>
      <w:pPr>
        <w:pStyle w:val="style157"/>
        <w:rPr/>
      </w:pPr>
      <w:r>
        <w:t>SOLUBILITY OF SUBSTANCES</w:t>
      </w:r>
    </w:p>
    <w:p>
      <w:pPr>
        <w:pStyle w:val="style157"/>
        <w:rPr/>
      </w:pPr>
    </w:p>
    <w:p>
      <w:pPr>
        <w:pStyle w:val="style157"/>
        <w:rPr/>
      </w:pPr>
    </w:p>
    <w:bookmarkStart w:id="42" w:name="2._How"/>
    <w:p>
      <w:pPr>
        <w:pStyle w:val="style94"/>
        <w:jc w:val="center"/>
        <w:rPr>
          <w:rFonts w:ascii="Calibri" w:hAnsi="Calibri"/>
        </w:rPr>
      </w:pPr>
      <w:r>
        <w:rPr>
          <w:rFonts w:ascii="Calibri" w:cs="Arial" w:hAnsi="Calibri"/>
          <w:b/>
          <w:bCs/>
          <w:shd w:val="clear" w:color="auto" w:fill="ff99ff"/>
        </w:rPr>
        <w:t xml:space="preserve">How </w:t>
      </w:r>
      <w:bookmarkEnd w:id="42"/>
      <w:r>
        <w:rPr>
          <w:rFonts w:ascii="Calibri" w:cs="Arial" w:hAnsi="Calibri"/>
          <w:b/>
          <w:bCs/>
          <w:shd w:val="clear" w:color="auto" w:fill="ff99ff"/>
        </w:rPr>
        <w:t xml:space="preserve">well do different gases and solids </w:t>
      </w:r>
      <w:bookmarkStart w:id="43" w:name="dissolve"/>
      <w:r>
        <w:rPr>
          <w:rFonts w:ascii="Calibri" w:cs="Arial" w:hAnsi="Calibri"/>
          <w:b/>
          <w:bCs/>
          <w:shd w:val="clear" w:color="auto" w:fill="ff99ff"/>
        </w:rPr>
        <w:t>dissolve</w:t>
      </w:r>
      <w:bookmarkEnd w:id="43"/>
      <w:r>
        <w:rPr>
          <w:rFonts w:ascii="Calibri" w:cs="Arial" w:hAnsi="Calibri"/>
          <w:b/>
          <w:bCs/>
          <w:shd w:val="clear" w:color="auto" w:fill="ff99ff"/>
        </w:rPr>
        <w:t xml:space="preserve"> in water?</w:t>
      </w:r>
    </w:p>
    <w:p>
      <w:pPr>
        <w:pStyle w:val="style94"/>
        <w:numPr>
          <w:ilvl w:val="0"/>
          <w:numId w:val="101"/>
        </w:numPr>
        <w:rPr>
          <w:rFonts w:ascii="Calibri" w:hAnsi="Calibri"/>
        </w:rPr>
      </w:pPr>
      <w:r>
        <w:rPr>
          <w:rFonts w:ascii="Calibri" w:cs="Arial" w:hAnsi="Calibri"/>
        </w:rPr>
        <w:t xml:space="preserve">First, some </w:t>
      </w:r>
      <w:r>
        <w:rPr>
          <w:rFonts w:ascii="Calibri" w:cs="Arial" w:hAnsi="Calibri"/>
          <w:b/>
          <w:bCs/>
        </w:rPr>
        <w:t>definitions of words</w:t>
      </w:r>
      <w:r>
        <w:rPr>
          <w:rFonts w:ascii="Calibri" w:cs="Arial" w:hAnsi="Calibri"/>
        </w:rPr>
        <w:t xml:space="preserve"> you may encounter in talking about </w:t>
      </w:r>
      <w:r>
        <w:rPr>
          <w:rFonts w:ascii="Calibri" w:cs="Arial" w:hAnsi="Calibri"/>
          <w:b/>
          <w:bCs/>
        </w:rPr>
        <w:t xml:space="preserve">solubility </w:t>
      </w:r>
      <w:r>
        <w:rPr>
          <w:rFonts w:ascii="Calibri" w:cs="Arial" w:hAnsi="Calibri"/>
        </w:rPr>
        <w:t>and other water related situations</w:t>
      </w:r>
      <w:r>
        <w:rPr>
          <w:rFonts w:ascii="Calibri" w:cs="Arial" w:hAnsi="Calibri"/>
          <w:b/>
          <w:bCs/>
        </w:rPr>
        <w:t>:</w:t>
      </w:r>
    </w:p>
    <w:p>
      <w:pPr>
        <w:pStyle w:val="style94"/>
        <w:numPr>
          <w:ilvl w:val="1"/>
          <w:numId w:val="101"/>
        </w:numPr>
        <w:rPr>
          <w:rFonts w:ascii="Calibri" w:hAnsi="Calibri"/>
        </w:rPr>
      </w:pPr>
      <w:r>
        <w:rPr>
          <w:rFonts w:ascii="Calibri" w:cs="Arial" w:hAnsi="Calibri"/>
          <w:b/>
          <w:bCs/>
        </w:rPr>
        <w:t>solute</w:t>
      </w:r>
      <w:r>
        <w:rPr>
          <w:rFonts w:ascii="Calibri" w:cs="Arial" w:hAnsi="Calibri"/>
        </w:rPr>
        <w:t>: the material which is to be dissolved in a solvent.</w:t>
      </w:r>
    </w:p>
    <w:p>
      <w:pPr>
        <w:pStyle w:val="style94"/>
        <w:numPr>
          <w:ilvl w:val="1"/>
          <w:numId w:val="101"/>
        </w:numPr>
        <w:rPr>
          <w:rFonts w:ascii="Calibri" w:hAnsi="Calibri"/>
        </w:rPr>
      </w:pPr>
      <w:r>
        <w:rPr>
          <w:rFonts w:ascii="Calibri" w:cs="Arial" w:hAnsi="Calibri"/>
          <w:b/>
          <w:bCs/>
        </w:rPr>
        <w:t>solvent</w:t>
      </w:r>
      <w:r>
        <w:rPr>
          <w:rFonts w:ascii="Calibri" w:cs="Arial" w:hAnsi="Calibri"/>
        </w:rPr>
        <w:t xml:space="preserve">: the liquid which dissolves the material (the solute). You will come across water more than any other liquid solvent BUT lots of important </w:t>
      </w:r>
      <w:r>
        <w:rPr>
          <w:rFonts w:ascii="Calibri" w:cs="Arial" w:hAnsi="Calibri"/>
          <w:b/>
          <w:bCs/>
        </w:rPr>
        <w:t>organic solvents</w:t>
      </w:r>
      <w:r>
        <w:rPr>
          <w:rFonts w:ascii="Calibri" w:cs="Arial" w:hAnsi="Calibri"/>
        </w:rPr>
        <w:t xml:space="preserve"> like hexane (petrol like), ethanol (alcohol) and propanone (acetone) are in common laboratory use.</w:t>
      </w:r>
    </w:p>
    <w:p>
      <w:pPr>
        <w:pStyle w:val="style94"/>
        <w:numPr>
          <w:ilvl w:val="1"/>
          <w:numId w:val="101"/>
        </w:numPr>
        <w:rPr>
          <w:rFonts w:ascii="Calibri" w:hAnsi="Calibri"/>
        </w:rPr>
      </w:pPr>
      <w:r>
        <w:rPr>
          <w:rFonts w:ascii="Calibri" w:cs="Arial" w:hAnsi="Calibri"/>
          <w:b/>
          <w:bCs/>
        </w:rPr>
        <w:t>solution</w:t>
      </w:r>
      <w:r>
        <w:rPr>
          <w:rFonts w:ascii="Calibri" w:cs="Arial" w:hAnsi="Calibri"/>
        </w:rPr>
        <w:t>: the result of dissolving something in a liquid (solute + solvent =&gt; solution).</w:t>
      </w:r>
    </w:p>
    <w:p>
      <w:pPr>
        <w:pStyle w:val="style0"/>
        <w:numPr>
          <w:ilvl w:val="0"/>
          <w:numId w:val="101"/>
        </w:numPr>
        <w:spacing w:before="100" w:beforeAutospacing="true" w:after="100" w:afterAutospacing="true" w:lineRule="auto" w:line="240"/>
        <w:rPr>
          <w:sz w:val="24"/>
          <w:szCs w:val="24"/>
        </w:rPr>
      </w:pPr>
      <w:r>
        <w:rPr>
          <w:rFonts w:cs="Arial"/>
          <w:b/>
          <w:bCs/>
          <w:sz w:val="24"/>
          <w:szCs w:val="24"/>
        </w:rPr>
        <w:t>solubility</w:t>
      </w:r>
      <w:r>
        <w:rPr>
          <w:rFonts w:cs="Arial"/>
          <w:sz w:val="24"/>
          <w:szCs w:val="24"/>
        </w:rPr>
        <w:t>: to what extent a solute material will dissolve.</w:t>
      </w:r>
    </w:p>
    <w:p>
      <w:pPr>
        <w:pStyle w:val="style0"/>
        <w:numPr>
          <w:ilvl w:val="0"/>
          <w:numId w:val="101"/>
        </w:numPr>
        <w:spacing w:before="100" w:beforeAutospacing="true" w:after="100" w:afterAutospacing="true" w:lineRule="auto" w:line="240"/>
        <w:rPr>
          <w:sz w:val="24"/>
          <w:szCs w:val="24"/>
        </w:rPr>
      </w:pPr>
      <w:r>
        <w:rPr>
          <w:b/>
          <w:bCs/>
          <w:sz w:val="24"/>
          <w:szCs w:val="24"/>
        </w:rPr>
        <w:t>Solutility</w:t>
      </w:r>
      <w:r>
        <w:rPr>
          <w:sz w:val="24"/>
          <w:szCs w:val="24"/>
        </w:rPr>
        <w:t xml:space="preserve"> - The amount of solute that can be dissolved in a given amount of solvent at a given temperature. </w:t>
      </w:r>
    </w:p>
    <w:p>
      <w:pPr>
        <w:pStyle w:val="style94"/>
        <w:numPr>
          <w:ilvl w:val="1"/>
          <w:numId w:val="101"/>
        </w:numPr>
        <w:rPr>
          <w:rFonts w:ascii="Calibri" w:hAnsi="Calibri"/>
        </w:rPr>
      </w:pPr>
      <w:r>
        <w:rPr>
          <w:rFonts w:ascii="Calibri" w:cs="Arial" w:hAnsi="Calibri"/>
          <w:b/>
          <w:bCs/>
        </w:rPr>
        <w:t>soluble</w:t>
      </w:r>
      <w:r>
        <w:rPr>
          <w:rFonts w:ascii="Calibri" w:cs="Arial" w:hAnsi="Calibri"/>
        </w:rPr>
        <w:t>: the material will dissolve in a particular liquid solvent.</w:t>
      </w:r>
    </w:p>
    <w:p>
      <w:pPr>
        <w:pStyle w:val="style94"/>
        <w:numPr>
          <w:ilvl w:val="1"/>
          <w:numId w:val="101"/>
        </w:numPr>
        <w:rPr>
          <w:rFonts w:ascii="Calibri" w:hAnsi="Calibri"/>
        </w:rPr>
      </w:pPr>
      <w:r>
        <w:rPr>
          <w:rFonts w:ascii="Calibri" w:cs="Arial" w:hAnsi="Calibri"/>
          <w:b/>
          <w:bCs/>
        </w:rPr>
        <w:t>saturated</w:t>
      </w:r>
      <w:r>
        <w:rPr>
          <w:rFonts w:ascii="Calibri" w:cs="Arial" w:hAnsi="Calibri"/>
        </w:rPr>
        <w:t>: means that no more of a substance (the solute) will dissolve in its solution i.e. maximum solubility achieved at a particular temperature.</w:t>
      </w:r>
    </w:p>
    <w:p>
      <w:pPr>
        <w:pStyle w:val="style94"/>
        <w:numPr>
          <w:ilvl w:val="1"/>
          <w:numId w:val="101"/>
        </w:numPr>
        <w:rPr>
          <w:rFonts w:ascii="Calibri" w:hAnsi="Calibri"/>
        </w:rPr>
      </w:pPr>
      <w:r>
        <w:rPr>
          <w:rFonts w:ascii="Calibri" w:cs="Arial" w:hAnsi="Calibri"/>
          <w:b/>
          <w:bCs/>
        </w:rPr>
        <w:t>Tyndall Effect</w:t>
      </w:r>
      <w:r>
        <w:rPr>
          <w:rFonts w:ascii="Calibri" w:cs="Arial" w:hAnsi="Calibri"/>
          <w:bCs/>
        </w:rPr>
        <w:t>: The scattering of light by colloids.</w:t>
      </w:r>
    </w:p>
    <w:p>
      <w:pPr>
        <w:pStyle w:val="style94"/>
        <w:numPr>
          <w:ilvl w:val="1"/>
          <w:numId w:val="101"/>
        </w:numPr>
        <w:rPr>
          <w:rFonts w:ascii="Calibri" w:hAnsi="Calibri"/>
        </w:rPr>
      </w:pPr>
      <w:r>
        <w:rPr>
          <w:rFonts w:ascii="Calibri" w:cs="Arial" w:hAnsi="Calibri"/>
          <w:b/>
          <w:bCs/>
        </w:rPr>
        <w:t xml:space="preserve">Colloid: </w:t>
      </w:r>
      <w:r>
        <w:rPr>
          <w:rFonts w:ascii="Calibri" w:cs="Arial" w:hAnsi="Calibri"/>
          <w:bCs/>
        </w:rPr>
        <w:t>A substance composed of fine particles that are dispersed through a second substance.examples are sol,aerosol,emulsion and foam.</w:t>
      </w:r>
    </w:p>
    <w:p>
      <w:pPr>
        <w:pStyle w:val="style94"/>
        <w:numPr>
          <w:ilvl w:val="1"/>
          <w:numId w:val="101"/>
        </w:numPr>
        <w:rPr>
          <w:rFonts w:ascii="Calibri" w:hAnsi="Calibri"/>
        </w:rPr>
      </w:pPr>
      <w:r>
        <w:rPr>
          <w:rFonts w:ascii="Calibri" w:cs="Arial" w:hAnsi="Calibri"/>
          <w:b/>
          <w:bCs/>
        </w:rPr>
        <w:t xml:space="preserve">Sol </w:t>
      </w:r>
      <w:r>
        <w:rPr>
          <w:rFonts w:ascii="Calibri" w:cs="Arial" w:hAnsi="Calibri"/>
          <w:bCs/>
        </w:rPr>
        <w:t>is a solid dispersed in a liquid.</w:t>
      </w:r>
    </w:p>
    <w:p>
      <w:pPr>
        <w:pStyle w:val="style94"/>
        <w:numPr>
          <w:ilvl w:val="1"/>
          <w:numId w:val="101"/>
        </w:numPr>
        <w:rPr>
          <w:rFonts w:ascii="Calibri" w:hAnsi="Calibri"/>
        </w:rPr>
      </w:pPr>
      <w:r>
        <w:rPr>
          <w:rFonts w:ascii="Calibri" w:cs="Arial" w:hAnsi="Calibri"/>
          <w:b/>
          <w:bCs/>
        </w:rPr>
        <w:t xml:space="preserve">An aerosol </w:t>
      </w:r>
      <w:r>
        <w:rPr>
          <w:rFonts w:ascii="Calibri" w:cs="Arial" w:hAnsi="Calibri"/>
          <w:bCs/>
        </w:rPr>
        <w:t>is a solid or liquid in a gas.</w:t>
      </w:r>
    </w:p>
    <w:p>
      <w:pPr>
        <w:pStyle w:val="style94"/>
        <w:numPr>
          <w:ilvl w:val="1"/>
          <w:numId w:val="101"/>
        </w:numPr>
        <w:rPr>
          <w:rFonts w:ascii="Calibri" w:hAnsi="Calibri"/>
        </w:rPr>
      </w:pPr>
      <w:r>
        <w:rPr>
          <w:rFonts w:ascii="Calibri" w:cs="Arial" w:hAnsi="Calibri"/>
          <w:b/>
          <w:bCs/>
        </w:rPr>
        <w:t>An emulsion</w:t>
      </w:r>
      <w:r>
        <w:rPr>
          <w:rFonts w:ascii="Calibri" w:cs="Arial" w:hAnsi="Calibri"/>
          <w:bCs/>
        </w:rPr>
        <w:t xml:space="preserve"> is a liquid in a liquid.</w:t>
      </w:r>
    </w:p>
    <w:p>
      <w:pPr>
        <w:pStyle w:val="style94"/>
        <w:numPr>
          <w:ilvl w:val="1"/>
          <w:numId w:val="101"/>
        </w:numPr>
        <w:rPr>
          <w:rFonts w:ascii="Calibri" w:hAnsi="Calibri"/>
        </w:rPr>
      </w:pPr>
      <w:r>
        <w:rPr>
          <w:rFonts w:ascii="Calibri" w:cs="Arial" w:hAnsi="Calibri"/>
          <w:b/>
          <w:bCs/>
        </w:rPr>
        <w:t xml:space="preserve">A foam </w:t>
      </w:r>
      <w:r>
        <w:rPr>
          <w:rFonts w:ascii="Calibri" w:cs="Arial" w:hAnsi="Calibri"/>
          <w:bCs/>
        </w:rPr>
        <w:t>is a gas in either a liquid or a solid.</w:t>
      </w:r>
    </w:p>
    <w:p>
      <w:pPr>
        <w:pStyle w:val="style94"/>
        <w:numPr>
          <w:ilvl w:val="1"/>
          <w:numId w:val="101"/>
        </w:numPr>
        <w:rPr>
          <w:rFonts w:ascii="Calibri" w:hAnsi="Calibri"/>
        </w:rPr>
      </w:pPr>
      <w:r>
        <w:rPr>
          <w:rFonts w:ascii="Calibri" w:cs="Arial" w:hAnsi="Calibri"/>
          <w:b/>
          <w:bCs/>
        </w:rPr>
        <w:t>insoluble</w:t>
      </w:r>
      <w:r>
        <w:rPr>
          <w:rFonts w:ascii="Calibri" w:cs="Arial" w:hAnsi="Calibri"/>
        </w:rPr>
        <w:t xml:space="preserve">: not soluble, will not dissolve in a particular liquid (don't assume it means </w:t>
      </w:r>
      <w:r>
        <w:rPr>
          <w:rFonts w:ascii="Calibri" w:cs="Arial" w:hAnsi="Calibri"/>
          <w:i/>
          <w:iCs w:val="false"/>
        </w:rPr>
        <w:t>will not dissolve in anything</w:t>
      </w:r>
      <w:r>
        <w:rPr>
          <w:rFonts w:ascii="Calibri" w:cs="Arial" w:hAnsi="Calibri"/>
        </w:rPr>
        <w:t>).</w:t>
      </w:r>
    </w:p>
    <w:p>
      <w:pPr>
        <w:pStyle w:val="style94"/>
        <w:numPr>
          <w:ilvl w:val="1"/>
          <w:numId w:val="101"/>
        </w:numPr>
        <w:rPr>
          <w:rFonts w:ascii="Calibri" w:hAnsi="Calibri"/>
        </w:rPr>
      </w:pPr>
      <w:r>
        <w:rPr>
          <w:rFonts w:ascii="Calibri" w:cs="Arial" w:hAnsi="Calibri"/>
          <w:b/>
          <w:bCs/>
        </w:rPr>
        <w:t>hydration</w:t>
      </w:r>
      <w:r>
        <w:rPr>
          <w:rFonts w:ascii="Calibri" w:cs="Arial" w:hAnsi="Calibri"/>
        </w:rPr>
        <w:t>: means the addition of water to a material.</w:t>
      </w:r>
    </w:p>
    <w:p>
      <w:pPr>
        <w:pStyle w:val="style94"/>
        <w:numPr>
          <w:ilvl w:val="1"/>
          <w:numId w:val="101"/>
        </w:numPr>
        <w:rPr>
          <w:rFonts w:ascii="Calibri" w:hAnsi="Calibri"/>
        </w:rPr>
      </w:pPr>
      <w:r>
        <w:rPr>
          <w:rFonts w:ascii="Calibri" w:cs="Arial" w:hAnsi="Calibri"/>
          <w:b/>
          <w:bCs/>
        </w:rPr>
        <w:t>dehydration</w:t>
      </w:r>
      <w:r>
        <w:rPr>
          <w:rFonts w:ascii="Calibri" w:cs="Arial" w:hAnsi="Calibri"/>
        </w:rPr>
        <w:t>: means to remove water from a substance.</w:t>
      </w:r>
    </w:p>
    <w:p>
      <w:pPr>
        <w:pStyle w:val="style157"/>
        <w:numPr>
          <w:ilvl w:val="0"/>
          <w:numId w:val="101"/>
        </w:numPr>
        <w:rPr/>
      </w:pPr>
      <w:r>
        <w:t>When solid solute (</w:t>
      </w:r>
      <w:r>
        <w:rPr>
          <w:rStyle w:val="style88"/>
        </w:rPr>
        <w:t>substance or particles</w:t>
      </w:r>
      <w:r>
        <w:t>) and liquid solvent are mixed, the only possible reactions are dissolution and crystallization.</w:t>
      </w:r>
    </w:p>
    <w:p>
      <w:pPr>
        <w:pStyle w:val="style157"/>
        <w:numPr>
          <w:ilvl w:val="0"/>
          <w:numId w:val="101"/>
        </w:numPr>
        <w:rPr/>
      </w:pPr>
      <w:r>
        <w:t>Dissolution is the dissolving process of the solid solute.</w:t>
      </w:r>
    </w:p>
    <w:p>
      <w:pPr>
        <w:pStyle w:val="style157"/>
        <w:numPr>
          <w:ilvl w:val="0"/>
          <w:numId w:val="101"/>
        </w:numPr>
        <w:rPr/>
      </w:pPr>
      <w:r>
        <w:t>Crystallization is the opposite, causing the solid solute to remain undissolved.</w:t>
      </w:r>
    </w:p>
    <w:p>
      <w:pPr>
        <w:pStyle w:val="style94"/>
        <w:rPr>
          <w:rFonts w:ascii="Calibri" w:hAnsi="Calibri"/>
        </w:rPr>
      </w:pPr>
    </w:p>
    <w:p>
      <w:pPr>
        <w:pStyle w:val="style94"/>
        <w:ind w:left="720"/>
        <w:rPr>
          <w:rFonts w:ascii="Calibri" w:hAnsi="Calibri"/>
          <w:u w:val="thick"/>
        </w:rPr>
      </w:pPr>
      <w:r>
        <w:rPr>
          <w:rFonts w:ascii="Calibri" w:cs="Arial" w:hAnsi="Calibri"/>
          <w:b/>
          <w:bCs/>
          <w:highlight w:val="yellow"/>
          <w:u w:val="thick"/>
        </w:rPr>
        <w:t>Factors affecting rates of dissolving.</w:t>
      </w:r>
    </w:p>
    <w:p>
      <w:pPr>
        <w:pStyle w:val="style94"/>
        <w:numPr>
          <w:ilvl w:val="1"/>
          <w:numId w:val="101"/>
        </w:numPr>
        <w:rPr>
          <w:rFonts w:ascii="Calibri" w:hAnsi="Calibri"/>
        </w:rPr>
      </w:pPr>
      <w:r>
        <w:rPr>
          <w:rFonts w:ascii="Calibri" w:cs="Arial" w:hAnsi="Calibri"/>
          <w:b/>
          <w:bCs/>
        </w:rPr>
        <w:t>heat</w:t>
      </w:r>
      <w:r>
        <w:rPr>
          <w:rFonts w:ascii="Calibri" w:cs="Arial" w:hAnsi="Calibri"/>
        </w:rPr>
        <w:t>: heating the mixture to raise the temperature will increase the rate of a substance dissolving - the energy of all the particles involved is increased - increased rate of more energetic collisions between solute and solvent particles speeding up the dissolving process.</w:t>
      </w:r>
    </w:p>
    <w:p>
      <w:pPr>
        <w:pStyle w:val="style94"/>
        <w:numPr>
          <w:ilvl w:val="1"/>
          <w:numId w:val="101"/>
        </w:numPr>
        <w:rPr>
          <w:rFonts w:ascii="Calibri" w:hAnsi="Calibri"/>
        </w:rPr>
      </w:pPr>
      <w:r>
        <w:rPr>
          <w:rFonts w:ascii="Calibri" w:cs="Arial" w:hAnsi="Calibri"/>
          <w:b/>
          <w:bCs/>
        </w:rPr>
        <w:t>surface area</w:t>
      </w:r>
      <w:r>
        <w:rPr>
          <w:rFonts w:ascii="Calibri" w:cs="Arial" w:hAnsi="Calibri"/>
        </w:rPr>
        <w:t>: if a solid is broken up and crushed into smaller pieces or a powder it will dissolve faster. This breaking down of a solid increases the surface are for the solvent to 'attack' and dissolve the solid.</w:t>
      </w:r>
    </w:p>
    <w:p>
      <w:pPr>
        <w:pStyle w:val="style94"/>
        <w:numPr>
          <w:ilvl w:val="1"/>
          <w:numId w:val="101"/>
        </w:numPr>
        <w:rPr>
          <w:rFonts w:ascii="Calibri" w:hAnsi="Calibri"/>
        </w:rPr>
      </w:pPr>
      <w:r>
        <w:rPr>
          <w:rFonts w:ascii="Calibri" w:cs="Arial" w:hAnsi="Calibri"/>
          <w:b/>
          <w:bCs/>
        </w:rPr>
        <w:t>stirring</w:t>
      </w:r>
      <w:r>
        <w:rPr>
          <w:rFonts w:ascii="Calibri" w:cs="Arial" w:hAnsi="Calibri"/>
        </w:rPr>
        <w:t>: this increases the rate of dissolving because it prevents 'local' saturation of the solution which will inhibit dissolving.</w:t>
      </w:r>
    </w:p>
    <w:p>
      <w:pPr>
        <w:pStyle w:val="style94"/>
        <w:numPr>
          <w:ilvl w:val="1"/>
          <w:numId w:val="101"/>
        </w:numPr>
        <w:rPr>
          <w:rFonts w:ascii="Calibri" w:hAnsi="Calibri"/>
        </w:rPr>
      </w:pPr>
      <w:r>
        <w:rPr>
          <w:rFonts w:ascii="Calibri" w:cs="Arial" w:hAnsi="Calibri"/>
          <w:b/>
          <w:bCs/>
        </w:rPr>
        <w:t>volume of solvent</w:t>
      </w:r>
      <w:r>
        <w:rPr>
          <w:rFonts w:ascii="Calibri" w:cs="Arial" w:hAnsi="Calibri"/>
        </w:rPr>
        <w:t xml:space="preserve">: adding more solvent increases the speed of dissolving, the less concentrated </w:t>
      </w:r>
    </w:p>
    <w:p>
      <w:pPr>
        <w:pStyle w:val="style94"/>
        <w:numPr>
          <w:ilvl w:val="1"/>
          <w:numId w:val="101"/>
        </w:numPr>
        <w:rPr>
          <w:rFonts w:ascii="Calibri" w:hAnsi="Calibri"/>
        </w:rPr>
      </w:pPr>
      <w:r>
        <w:rPr>
          <w:rFonts w:ascii="Calibri" w:cs="Arial" w:hAnsi="Calibri"/>
        </w:rPr>
        <w:t xml:space="preserve">These factors are similar with those affecting the rates of chemical reactions </w:t>
      </w:r>
      <w:r>
        <w:rPr>
          <w:rFonts w:ascii="Calibri" w:cs="Arial" w:hAnsi="Calibri"/>
          <w:b/>
          <w:bCs/>
        </w:rPr>
        <w:t>except there is no catalyst</w:t>
      </w:r>
      <w:r>
        <w:rPr>
          <w:rFonts w:ascii="Calibri" w:cs="Arial" w:hAnsi="Calibri"/>
        </w:rPr>
        <w:t xml:space="preserve"> that speed up dissolving as far as I know? Also, increasing the volume of the solvent will decrease the rate of reaction because concentrations are reduced.</w:t>
      </w:r>
    </w:p>
    <w:p>
      <w:pPr>
        <w:pStyle w:val="style94"/>
        <w:numPr>
          <w:ilvl w:val="0"/>
          <w:numId w:val="101"/>
        </w:numPr>
        <w:rPr>
          <w:rFonts w:ascii="Calibri" w:hAnsi="Calibri"/>
        </w:rPr>
      </w:pPr>
      <w:r>
        <w:rPr>
          <w:rFonts w:ascii="Calibri" w:cs="Arial" w:hAnsi="Calibri"/>
          <w:b/>
          <w:bCs/>
        </w:rPr>
        <w:t>Some gases and solid substances are more soluble in water than others and some are hardly soluble at all.</w:t>
      </w:r>
    </w:p>
    <w:p>
      <w:pPr>
        <w:pStyle w:val="style94"/>
        <w:numPr>
          <w:ilvl w:val="0"/>
          <w:numId w:val="101"/>
        </w:numPr>
        <w:rPr>
          <w:rFonts w:ascii="Calibri" w:hAnsi="Calibri"/>
        </w:rPr>
      </w:pPr>
      <w:r>
        <w:rPr>
          <w:rFonts w:ascii="Calibri" w:cs="Arial" w:hAnsi="Calibri"/>
          <w:b/>
          <w:bCs/>
        </w:rPr>
        <w:t>The solubility of gases and solids in water also depends on the temperature of the water:</w:t>
      </w:r>
    </w:p>
    <w:p>
      <w:pPr>
        <w:pStyle w:val="style94"/>
        <w:numPr>
          <w:ilvl w:val="0"/>
          <w:numId w:val="101"/>
        </w:numPr>
        <w:rPr>
          <w:rFonts w:ascii="Calibri" w:hAnsi="Calibri"/>
          <w:b/>
          <w:i/>
          <w:color w:val="0070c0"/>
        </w:rPr>
      </w:pPr>
      <w:r>
        <w:rPr>
          <w:rFonts w:ascii="Calibri" w:cs="Arial" w:hAnsi="Calibri"/>
          <w:b/>
          <w:bCs/>
        </w:rPr>
        <w:t>Many gases are soluble in water</w:t>
      </w:r>
      <w:r>
        <w:rPr>
          <w:rFonts w:ascii="Calibri" w:cs="Arial" w:hAnsi="Calibri"/>
        </w:rPr>
        <w:t xml:space="preserve"> and the </w:t>
      </w:r>
      <w:r>
        <w:rPr>
          <w:rFonts w:ascii="Calibri" w:cs="Arial" w:hAnsi="Calibri"/>
          <w:b/>
          <w:i/>
          <w:color w:val="0070c0"/>
        </w:rPr>
        <w:t>solubility increases as the temperature decreases and as the pressure increases.</w:t>
      </w:r>
    </w:p>
    <w:p>
      <w:pPr>
        <w:pStyle w:val="style94"/>
        <w:numPr>
          <w:ilvl w:val="0"/>
          <w:numId w:val="101"/>
        </w:numPr>
        <w:rPr>
          <w:rFonts w:ascii="Calibri" w:hAnsi="Calibri"/>
        </w:rPr>
      </w:pPr>
      <w:r>
        <w:rPr>
          <w:rFonts w:ascii="Calibri" w:cs="Arial" w:hAnsi="Calibri"/>
          <w:b/>
          <w:bCs/>
        </w:rPr>
        <w:t>Carbonated water (</w:t>
      </w:r>
      <m:oMath>
        <m:sSub>
          <m:sSubPr>
            <m:ctrlPr>
              <w:rPr>
                <w:rFonts w:ascii="Cambria Math" w:cs="Arial" w:hAnsi="Cambria Math"/>
                <w:b/>
                <w:bCs/>
                <w:i/>
              </w:rPr>
            </m:ctrlPr>
          </m:sSubPr>
          <m:e>
            <m:r>
              <m:rPr>
                <m:sty m:val="bi"/>
              </m:rPr>
              <w:rPr>
                <w:rFonts w:ascii="Cambria Math" w:cs="Arial" w:hAnsi="Cambria Math"/>
              </w:rPr>
              <m:t>H</m:t>
            </m:r>
          </m:e>
          <m:sub>
            <m:r>
              <m:rPr>
                <m:sty m:val="bi"/>
              </m:rPr>
              <w:rPr>
                <w:rFonts w:ascii="Cambria Math" w:cs="Arial" w:hAnsi="Cambria Math"/>
              </w:rPr>
              <m:t>2</m:t>
            </m:r>
          </m:sub>
        </m:sSub>
        <m:r>
          <m:rPr>
            <m:sty m:val="bi"/>
          </m:rPr>
          <w:rPr>
            <w:rFonts w:ascii="Cambria Math" w:cs="Arial" w:hAnsi="Cambria Math"/>
          </w:rPr>
          <m:t>CO</m:t>
        </m:r>
      </m:oMath>
      <w:r>
        <w:rPr>
          <w:rFonts w:ascii="Calibri" w:cs="Arial" w:hAnsi="Calibri"/>
          <w:b/>
          <w:bCs/>
          <w:vertAlign w:val="subscript"/>
        </w:rPr>
        <w:t>3</w:t>
      </w:r>
      <w:r>
        <w:rPr>
          <w:rFonts w:ascii="Calibri" w:cs="Arial" w:hAnsi="Calibri"/>
          <w:b/>
          <w:bCs/>
        </w:rPr>
        <w:t>)</w:t>
      </w:r>
      <w:r>
        <w:rPr>
          <w:rFonts w:ascii="Calibri" w:cs="Arial" w:hAnsi="Calibri"/>
        </w:rPr>
        <w:t xml:space="preserve">is produced by dissolving carbon dioxide in water under high pressure. When the pressure is released, the gas bubbles out of the solution. Carbonated water is used to give fizzy drinks a 'tang' to the taste. </w:t>
      </w:r>
    </w:p>
    <w:p>
      <w:pPr>
        <w:pStyle w:val="style94"/>
        <w:numPr>
          <w:ilvl w:val="1"/>
          <w:numId w:val="101"/>
        </w:numPr>
        <w:rPr>
          <w:rFonts w:ascii="Calibri" w:cs="Consolas" w:hAnsi="Calibri"/>
          <w:b/>
          <w:color w:val="0070c0"/>
        </w:rPr>
      </w:pPr>
      <w:r>
        <w:rPr>
          <w:rFonts w:ascii="Calibri" w:cs="Arial" w:hAnsi="Calibri"/>
        </w:rPr>
        <w:t xml:space="preserve">It is a weakly acid solution, </w:t>
      </w:r>
      <w:r>
        <w:rPr>
          <w:rFonts w:ascii="Calibri" w:cs="Consolas" w:hAnsi="Calibri"/>
          <w:b/>
          <w:color w:val="0070c0"/>
        </w:rPr>
        <w:t xml:space="preserve">explaining why rainwater containing dissolved carbon dioxide from the air, can very slowly dissolve limestone. </w:t>
      </w:r>
    </w:p>
    <w:p>
      <w:pPr>
        <w:pStyle w:val="style94"/>
        <w:numPr>
          <w:ilvl w:val="2"/>
          <w:numId w:val="101"/>
        </w:numPr>
        <w:rPr>
          <w:rFonts w:ascii="Calibri" w:hAnsi="Calibri"/>
        </w:rPr>
      </w:pPr>
      <w:r>
        <w:rPr>
          <w:rFonts w:ascii="Calibri" w:cs="Arial" w:hAnsi="Calibri"/>
        </w:rPr>
        <w:t>The solution of CO</w:t>
      </w:r>
      <w:r>
        <w:rPr>
          <w:rFonts w:ascii="Calibri" w:cs="Arial" w:hAnsi="Calibri"/>
          <w:vertAlign w:val="subscript"/>
        </w:rPr>
        <w:t>2(aq)</w:t>
      </w:r>
      <w:r>
        <w:rPr>
          <w:rFonts w:ascii="Calibri" w:cs="Arial" w:hAnsi="Calibri"/>
        </w:rPr>
        <w:t xml:space="preserve"> is sometimes described as 'carbonic acid', H</w:t>
      </w:r>
      <w:r>
        <w:rPr>
          <w:rFonts w:ascii="Calibri" w:cs="Arial" w:hAnsi="Calibri"/>
          <w:vertAlign w:val="subscript"/>
        </w:rPr>
        <w:t>2</w:t>
      </w:r>
      <w:r>
        <w:rPr>
          <w:rFonts w:ascii="Calibri" w:cs="Arial" w:hAnsi="Calibri"/>
        </w:rPr>
        <w:t>CO</w:t>
      </w:r>
      <w:r>
        <w:rPr>
          <w:rFonts w:ascii="Calibri" w:cs="Arial" w:hAnsi="Calibri"/>
          <w:vertAlign w:val="subscript"/>
        </w:rPr>
        <w:t>3</w:t>
      </w:r>
      <w:r>
        <w:rPr>
          <w:rFonts w:ascii="Calibri" w:cs="Arial" w:hAnsi="Calibri"/>
        </w:rPr>
        <w:t xml:space="preserve">, but this does not really exist! </w:t>
      </w:r>
    </w:p>
    <w:p>
      <w:pPr>
        <w:pStyle w:val="style94"/>
        <w:numPr>
          <w:ilvl w:val="3"/>
          <w:numId w:val="101"/>
        </w:numPr>
        <w:rPr>
          <w:rFonts w:ascii="Calibri" w:hAnsi="Calibri"/>
        </w:rPr>
      </w:pPr>
      <w:r>
        <w:rPr>
          <w:rFonts w:ascii="Calibri" w:cs="Arial" w:hAnsi="Calibri"/>
        </w:rPr>
        <w:t>However, the solution is acidic due to the formation of hydrogen ions.</w:t>
      </w:r>
    </w:p>
    <w:p>
      <w:pPr>
        <w:pStyle w:val="style94"/>
        <w:numPr>
          <w:ilvl w:val="3"/>
          <w:numId w:val="101"/>
        </w:numPr>
        <w:rPr>
          <w:rFonts w:ascii="Calibri" w:hAnsi="Calibri"/>
        </w:rPr>
      </w:pPr>
      <w:r>
        <w:rPr>
          <w:rFonts w:ascii="Calibri" w:cs="Arial" w:hAnsi="Calibri"/>
          <w:b/>
          <w:bCs/>
        </w:rPr>
        <w:t>CO</w:t>
      </w:r>
      <w:r>
        <w:rPr>
          <w:rFonts w:ascii="Calibri" w:cs="Arial" w:hAnsi="Calibri"/>
          <w:b/>
          <w:bCs/>
          <w:vertAlign w:val="subscript"/>
        </w:rPr>
        <w:t>2(aq)</w:t>
      </w:r>
      <w:r>
        <w:rPr>
          <w:rFonts w:ascii="Calibri" w:cs="Arial" w:hAnsi="Calibri"/>
          <w:b/>
          <w:bCs/>
        </w:rPr>
        <w:t xml:space="preserve"> + H</w:t>
      </w:r>
      <w:r>
        <w:rPr>
          <w:rFonts w:ascii="Calibri" w:cs="Arial" w:hAnsi="Calibri"/>
          <w:b/>
          <w:bCs/>
          <w:vertAlign w:val="subscript"/>
        </w:rPr>
        <w:t>2</w:t>
      </w:r>
      <w:r>
        <w:rPr>
          <w:rFonts w:ascii="Calibri" w:cs="Arial" w:hAnsi="Calibri"/>
          <w:b/>
          <w:bCs/>
        </w:rPr>
        <w:t>O</w:t>
      </w:r>
      <w:r>
        <w:rPr>
          <w:rFonts w:ascii="Calibri" w:cs="Arial" w:hAnsi="Calibri"/>
          <w:b/>
          <w:bCs/>
          <w:vertAlign w:val="subscript"/>
        </w:rPr>
        <w:t>(l)</w:t>
      </w:r>
      <w:r>
        <w:rPr>
          <w:rFonts w:ascii="Calibri" w:cs="Arial" w:hAnsi="Calibri"/>
          <w:b/>
          <w:bCs/>
          <w:noProof/>
        </w:rPr>
        <w:drawing>
          <wp:inline distL="0" distT="0" distB="0" distR="0">
            <wp:extent cx="346075" cy="240665"/>
            <wp:effectExtent l="0" t="0" r="0" b="6985"/>
            <wp:docPr id="1230" name="Picture 71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711"/>
                    <pic:cNvPicPr/>
                  </pic:nvPicPr>
                  <pic:blipFill>
                    <a:blip r:embed="rId117" cstate="print"/>
                    <a:srcRect l="0" t="0" r="0" b="0"/>
                    <a:stretch/>
                  </pic:blipFill>
                  <pic:spPr>
                    <a:xfrm rot="0">
                      <a:off x="0" y="0"/>
                      <a:ext cx="346075" cy="240665"/>
                    </a:xfrm>
                    <a:prstGeom prst="rect"/>
                    <a:ln>
                      <a:noFill/>
                    </a:ln>
                  </pic:spPr>
                </pic:pic>
              </a:graphicData>
            </a:graphic>
          </wp:inline>
        </w:drawing>
      </w:r>
      <w:r>
        <w:rPr>
          <w:rFonts w:ascii="Calibri" w:cs="Arial" w:hAnsi="Calibri"/>
          <w:b/>
          <w:bCs/>
        </w:rPr>
        <w:t>H</w:t>
      </w:r>
      <w:r>
        <w:rPr>
          <w:rFonts w:ascii="Calibri" w:cs="Arial" w:hAnsi="Calibri"/>
          <w:b/>
          <w:bCs/>
          <w:vertAlign w:val="superscript"/>
        </w:rPr>
        <w:t>+</w:t>
      </w:r>
      <w:r>
        <w:rPr>
          <w:rFonts w:ascii="Calibri" w:cs="Arial" w:hAnsi="Calibri"/>
          <w:b/>
          <w:bCs/>
          <w:vertAlign w:val="subscript"/>
        </w:rPr>
        <w:t>(aq)</w:t>
      </w:r>
      <w:r>
        <w:rPr>
          <w:rFonts w:ascii="Calibri" w:cs="Arial" w:hAnsi="Calibri"/>
          <w:b/>
          <w:bCs/>
        </w:rPr>
        <w:t xml:space="preserve"> + HCO</w:t>
      </w:r>
      <w:r>
        <w:rPr>
          <w:rFonts w:ascii="Calibri" w:cs="Arial" w:hAnsi="Calibri"/>
          <w:b/>
          <w:bCs/>
          <w:vertAlign w:val="subscript"/>
        </w:rPr>
        <w:t>3</w:t>
      </w:r>
      <w:r>
        <w:rPr>
          <w:rFonts w:ascii="Calibri" w:cs="Arial" w:hAnsi="Calibri"/>
          <w:b/>
          <w:bCs/>
          <w:vertAlign w:val="superscript"/>
        </w:rPr>
        <w:t>-</w:t>
      </w:r>
      <w:r>
        <w:rPr>
          <w:rFonts w:ascii="Calibri" w:cs="Arial" w:hAnsi="Calibri"/>
          <w:b/>
          <w:bCs/>
          <w:vertAlign w:val="subscript"/>
        </w:rPr>
        <w:t>(aq)</w:t>
      </w:r>
      <w:r>
        <w:rPr>
          <w:rFonts w:ascii="Calibri" w:cs="Arial" w:hAnsi="Calibri"/>
          <w:b/>
          <w:bCs/>
        </w:rPr>
        <w:t> </w:t>
      </w:r>
    </w:p>
    <w:p>
      <w:pPr>
        <w:pStyle w:val="style94"/>
        <w:numPr>
          <w:ilvl w:val="3"/>
          <w:numId w:val="101"/>
        </w:numPr>
        <w:rPr>
          <w:rFonts w:ascii="Calibri" w:hAnsi="Calibri"/>
        </w:rPr>
      </w:pPr>
      <w:r>
        <w:rPr>
          <w:rFonts w:ascii="Calibri" w:cs="Arial" w:hAnsi="Calibri"/>
        </w:rPr>
        <w:t>Note: the equilibrium is almost completely on the left.</w:t>
      </w:r>
    </w:p>
    <w:p>
      <w:pPr>
        <w:pStyle w:val="style94"/>
        <w:numPr>
          <w:ilvl w:val="0"/>
          <w:numId w:val="101"/>
        </w:numPr>
        <w:rPr>
          <w:rFonts w:ascii="Calibri" w:hAnsi="Calibri"/>
        </w:rPr>
      </w:pPr>
      <w:r>
        <w:rPr>
          <w:rFonts w:ascii="Calibri" w:cs="Arial" w:hAnsi="Calibri"/>
          <w:b/>
          <w:bCs/>
        </w:rPr>
        <w:t xml:space="preserve">Thermal Pollution: </w:t>
      </w:r>
      <w:r>
        <w:rPr>
          <w:rFonts w:ascii="Calibri" w:cs="Arial" w:hAnsi="Calibri"/>
        </w:rPr>
        <w:t>Dissolved oxygen is essential for aquatic life and the colder the water, the more of it dissolves. Hot water from power stations may be discharged into rivers or lakes. This discharge reduces the amount of oxygen dissolved in the water and this can damage aquatic life and disrupt the natural eco-systems.</w:t>
      </w:r>
    </w:p>
    <w:p>
      <w:pPr>
        <w:pStyle w:val="style94"/>
        <w:numPr>
          <w:ilvl w:val="0"/>
          <w:numId w:val="101"/>
        </w:numPr>
        <w:rPr>
          <w:rFonts w:ascii="Calibri" w:hAnsi="Calibri"/>
        </w:rPr>
      </w:pPr>
      <w:r>
        <w:rPr>
          <w:rFonts w:ascii="Calibri" w:cs="Arial" w:hAnsi="Calibri"/>
          <w:b/>
          <w:bCs/>
        </w:rPr>
        <w:t>Chlorine water</w:t>
      </w:r>
      <w:r>
        <w:rPr>
          <w:rFonts w:ascii="Calibri" w:cs="Arial" w:hAnsi="Calibri"/>
        </w:rPr>
        <w:t xml:space="preserve"> is made by dissolving Chlorine gas in water and can be a useful chemical reagent, both in the laboratory and industry (e.g. displaces iodine from sea water).</w:t>
      </w:r>
    </w:p>
    <w:p>
      <w:pPr>
        <w:pStyle w:val="style94"/>
        <w:numPr>
          <w:ilvl w:val="0"/>
          <w:numId w:val="101"/>
        </w:numPr>
        <w:rPr>
          <w:rFonts w:ascii="Calibri" w:hAnsi="Calibri"/>
        </w:rPr>
      </w:pPr>
      <w:r>
        <w:rPr>
          <w:rFonts w:ascii="Calibri" w:cs="Arial" w:hAnsi="Calibri"/>
          <w:b/>
          <w:bCs/>
        </w:rPr>
        <w:t>Chlorine water is used to bleach materials and kill bacteria</w:t>
      </w:r>
      <w:r>
        <w:rPr>
          <w:rFonts w:ascii="Calibri" w:cs="Arial" w:hAnsi="Calibri"/>
        </w:rPr>
        <w:t>.</w:t>
      </w:r>
    </w:p>
    <w:p>
      <w:pPr>
        <w:pStyle w:val="style94"/>
        <w:numPr>
          <w:ilvl w:val="0"/>
          <w:numId w:val="101"/>
        </w:numPr>
        <w:rPr>
          <w:rFonts w:ascii="Calibri" w:hAnsi="Calibri"/>
        </w:rPr>
      </w:pPr>
      <w:r>
        <w:rPr>
          <w:rFonts w:ascii="Calibri" w:cs="Arial" w:hAnsi="Calibri"/>
        </w:rPr>
        <w:t>Many ionic compounds are soluble in water and many covalent compounds are insoluble in water (but don't make assumptions!).</w:t>
      </w:r>
    </w:p>
    <w:p>
      <w:pPr>
        <w:pStyle w:val="style94"/>
        <w:numPr>
          <w:ilvl w:val="0"/>
          <w:numId w:val="101"/>
        </w:numPr>
        <w:rPr>
          <w:rFonts w:ascii="Calibri" w:hAnsi="Calibri"/>
        </w:rPr>
      </w:pPr>
      <w:r>
        <w:rPr>
          <w:rFonts w:ascii="Calibri" w:cs="Arial" w:hAnsi="Calibri"/>
          <w:b/>
          <w:bCs/>
        </w:rPr>
        <w:t xml:space="preserve">The </w:t>
      </w:r>
      <w:bookmarkStart w:id="44" w:name="solubility"/>
      <w:r>
        <w:rPr>
          <w:rFonts w:ascii="Calibri" w:cs="Arial" w:hAnsi="Calibri"/>
          <w:b/>
          <w:bCs/>
        </w:rPr>
        <w:t>solubility</w:t>
      </w:r>
      <w:bookmarkEnd w:id="44"/>
      <w:r>
        <w:rPr>
          <w:rFonts w:ascii="Calibri" w:cs="Arial" w:hAnsi="Calibri"/>
          <w:b/>
          <w:bCs/>
        </w:rPr>
        <w:t xml:space="preserve"> of a solute in water</w:t>
      </w:r>
      <w:r>
        <w:rPr>
          <w:rFonts w:ascii="Calibri" w:cs="Arial" w:hAnsi="Calibri"/>
        </w:rPr>
        <w:t xml:space="preserve">, or any other solvent, is usually given in </w:t>
      </w:r>
      <w:r>
        <w:rPr>
          <w:rFonts w:ascii="Calibri" w:cs="Arial" w:hAnsi="Calibri"/>
          <w:b/>
          <w:bCs/>
        </w:rPr>
        <w:t>grams of solute per 100 grams of solvent</w:t>
      </w:r>
      <w:r>
        <w:rPr>
          <w:rFonts w:ascii="Calibri" w:cs="Arial" w:hAnsi="Calibri"/>
        </w:rPr>
        <w:t xml:space="preserve"> (e.g. water) at that temperature.</w:t>
      </w:r>
    </w:p>
    <w:p>
      <w:pPr>
        <w:pStyle w:val="style94"/>
        <w:numPr>
          <w:ilvl w:val="0"/>
          <w:numId w:val="101"/>
        </w:numPr>
        <w:rPr>
          <w:rFonts w:ascii="Calibri" w:hAnsi="Calibri"/>
        </w:rPr>
      </w:pPr>
      <w:r>
        <w:rPr>
          <w:rFonts w:ascii="Calibri" w:cs="Arial" w:hAnsi="Calibri"/>
          <w:b/>
          <w:bCs/>
        </w:rPr>
        <w:t>The solubility of most solid solutes increases as the temperature increases</w:t>
      </w:r>
      <w:r>
        <w:rPr>
          <w:rFonts w:ascii="Calibri" w:cs="Arial" w:hAnsi="Calibri"/>
        </w:rPr>
        <w:t xml:space="preserve"> (opposite of gases, but the ambient air pressure has no effect).</w:t>
      </w:r>
    </w:p>
    <w:p>
      <w:pPr>
        <w:pStyle w:val="style94"/>
        <w:numPr>
          <w:ilvl w:val="0"/>
          <w:numId w:val="101"/>
        </w:numPr>
        <w:rPr>
          <w:rFonts w:ascii="Calibri" w:hAnsi="Calibri"/>
        </w:rPr>
      </w:pPr>
      <w:r>
        <w:rPr>
          <w:rFonts w:ascii="Calibri" w:cs="Arial" w:hAnsi="Calibri"/>
          <w:b/>
          <w:bCs/>
        </w:rPr>
        <w:t>A saturated solution</w:t>
      </w:r>
      <w:r>
        <w:rPr>
          <w:rFonts w:ascii="Calibri" w:cs="Arial" w:hAnsi="Calibri"/>
        </w:rPr>
        <w:t xml:space="preserve"> is one in which no more solute will dissolve at that temperature giving the maximum solubility at that particular temperature.</w:t>
      </w:r>
    </w:p>
    <w:p>
      <w:pPr>
        <w:pStyle w:val="style94"/>
        <w:numPr>
          <w:ilvl w:val="0"/>
          <w:numId w:val="101"/>
        </w:numPr>
        <w:rPr>
          <w:rFonts w:ascii="Calibri" w:hAnsi="Calibri"/>
        </w:rPr>
      </w:pPr>
      <w:r>
        <w:rPr>
          <w:rFonts w:ascii="Calibri" w:cs="Arial" w:hAnsi="Calibri"/>
          <w:b/>
          <w:bCs/>
        </w:rPr>
        <w:t>When a hot saturated solution cools some of the solute will separate from the solution (crystallisation)</w:t>
      </w:r>
      <w:r>
        <w:rPr>
          <w:rFonts w:ascii="Calibri" w:cs="Arial" w:hAnsi="Calibri"/>
        </w:rPr>
        <w:t>. The crystals form because the solubility is lower at the lower temperature.</w:t>
      </w:r>
    </w:p>
    <w:bookmarkStart w:id="45" w:name="From"/>
    <w:p>
      <w:pPr>
        <w:pStyle w:val="style94"/>
        <w:numPr>
          <w:ilvl w:val="0"/>
          <w:numId w:val="101"/>
        </w:numPr>
        <w:rPr>
          <w:rFonts w:ascii="Calibri" w:hAnsi="Calibri"/>
        </w:rPr>
      </w:pPr>
      <w:r>
        <w:rPr>
          <w:rFonts w:ascii="Calibri" w:cs="Arial" w:hAnsi="Calibri"/>
          <w:b/>
          <w:bCs/>
        </w:rPr>
        <w:t>From</w:t>
      </w:r>
      <w:bookmarkEnd w:id="45"/>
      <w:r>
        <w:rPr>
          <w:rFonts w:ascii="Calibri" w:cs="Arial" w:hAnsi="Calibri"/>
          <w:b/>
          <w:bCs/>
        </w:rPr>
        <w:t xml:space="preserve"> solubility graphs-data</w:t>
      </w:r>
      <w:r>
        <w:rPr>
          <w:rFonts w:ascii="Calibri" w:cs="Arial" w:hAnsi="Calibri"/>
        </w:rPr>
        <w:t xml:space="preserve"> you can calculate how much will dissolve at a given temperature and how much will crystallise out on cooling.</w:t>
      </w:r>
    </w:p>
    <w:p>
      <w:pPr>
        <w:pStyle w:val="style94"/>
        <w:numPr>
          <w:ilvl w:val="0"/>
          <w:numId w:val="101"/>
        </w:numPr>
        <w:rPr>
          <w:rFonts w:ascii="Calibri" w:hAnsi="Calibri"/>
        </w:rPr>
      </w:pPr>
      <w:r>
        <w:rPr>
          <w:rFonts w:ascii="Calibri" w:cs="Arial" w:hAnsi="Calibri"/>
          <w:b/>
          <w:bCs/>
        </w:rPr>
        <w:t xml:space="preserve">Solubility curves: </w:t>
      </w:r>
    </w:p>
    <w:p>
      <w:pPr>
        <w:pStyle w:val="style94"/>
        <w:numPr>
          <w:ilvl w:val="1"/>
          <w:numId w:val="101"/>
        </w:numPr>
        <w:rPr>
          <w:rFonts w:ascii="Calibri" w:hAnsi="Calibri"/>
        </w:rPr>
      </w:pPr>
      <w:r>
        <w:rPr>
          <w:rFonts w:ascii="Calibri" w:cs="Arial" w:hAnsi="Calibri"/>
          <w:b/>
          <w:bCs/>
        </w:rPr>
        <w:t>A solubility curve is the graph of how much of a substance dissolves at a given temperature versus the temperature.</w:t>
      </w:r>
    </w:p>
    <w:bookmarkStart w:id="46" w:name="General_rules"/>
    <w:p>
      <w:pPr>
        <w:pStyle w:val="style94"/>
        <w:numPr>
          <w:ilvl w:val="0"/>
          <w:numId w:val="101"/>
        </w:numPr>
        <w:rPr>
          <w:rFonts w:ascii="Calibri" w:hAnsi="Calibri"/>
        </w:rPr>
      </w:pPr>
      <w:r>
        <w:rPr>
          <w:rFonts w:ascii="Calibri" w:cs="Arial" w:hAnsi="Calibri"/>
          <w:b/>
          <w:bCs/>
        </w:rPr>
        <w:t xml:space="preserve">General rules </w:t>
      </w:r>
      <w:bookmarkEnd w:id="46"/>
      <w:r>
        <w:rPr>
          <w:rFonts w:ascii="Calibri" w:cs="Arial" w:hAnsi="Calibri"/>
          <w:b/>
          <w:bCs/>
        </w:rPr>
        <w:t xml:space="preserve">which describe the solubility of common types of compounds in water: </w:t>
      </w:r>
    </w:p>
    <w:p>
      <w:pPr>
        <w:pStyle w:val="style94"/>
        <w:numPr>
          <w:ilvl w:val="1"/>
          <w:numId w:val="101"/>
        </w:numPr>
        <w:rPr>
          <w:rFonts w:ascii="Calibri" w:hAnsi="Calibri"/>
        </w:rPr>
      </w:pPr>
      <w:r>
        <w:rPr>
          <w:rFonts w:ascii="Calibri" w:cs="Arial" w:hAnsi="Calibri"/>
        </w:rPr>
        <w:t>All common sodium, potassium and ammonium salts are soluble e.g. NaCl, K</w:t>
      </w:r>
      <w:r>
        <w:rPr>
          <w:rFonts w:ascii="Calibri" w:cs="Arial" w:hAnsi="Calibri"/>
          <w:vertAlign w:val="subscript"/>
        </w:rPr>
        <w:t>2</w:t>
      </w:r>
      <w:r>
        <w:rPr>
          <w:rFonts w:ascii="Calibri" w:cs="Arial" w:hAnsi="Calibri"/>
        </w:rPr>
        <w:t>SO</w:t>
      </w:r>
      <w:r>
        <w:rPr>
          <w:rFonts w:ascii="Calibri" w:cs="Arial" w:hAnsi="Calibri"/>
          <w:vertAlign w:val="subscript"/>
        </w:rPr>
        <w:t>4</w:t>
      </w:r>
      <w:r>
        <w:rPr>
          <w:rFonts w:ascii="Calibri" w:cs="Arial" w:hAnsi="Calibri"/>
        </w:rPr>
        <w:t>, NH</w:t>
      </w:r>
      <w:r>
        <w:rPr>
          <w:rFonts w:ascii="Calibri" w:cs="Arial" w:hAnsi="Calibri"/>
          <w:vertAlign w:val="subscript"/>
        </w:rPr>
        <w:t>4</w:t>
      </w:r>
      <w:r>
        <w:rPr>
          <w:rFonts w:ascii="Calibri" w:cs="Arial" w:hAnsi="Calibri"/>
        </w:rPr>
        <w:t>NO</w:t>
      </w:r>
      <w:r>
        <w:rPr>
          <w:rFonts w:ascii="Calibri" w:cs="Arial" w:hAnsi="Calibri"/>
          <w:vertAlign w:val="subscript"/>
        </w:rPr>
        <w:t>3</w:t>
      </w:r>
    </w:p>
    <w:p>
      <w:pPr>
        <w:pStyle w:val="style94"/>
        <w:numPr>
          <w:ilvl w:val="1"/>
          <w:numId w:val="101"/>
        </w:numPr>
        <w:rPr>
          <w:rFonts w:ascii="Calibri" w:hAnsi="Calibri"/>
        </w:rPr>
      </w:pPr>
      <w:r>
        <w:rPr>
          <w:rFonts w:ascii="Calibri" w:cs="Arial" w:hAnsi="Calibri"/>
        </w:rPr>
        <w:t>All nitrate salts are soluble e.g. NaNO</w:t>
      </w:r>
      <w:r>
        <w:rPr>
          <w:rFonts w:ascii="Calibri" w:cs="Arial" w:hAnsi="Calibri"/>
          <w:vertAlign w:val="subscript"/>
        </w:rPr>
        <w:t>3</w:t>
      </w:r>
      <w:r>
        <w:rPr>
          <w:rFonts w:ascii="Calibri" w:cs="Arial" w:hAnsi="Calibri"/>
        </w:rPr>
        <w:t>, Mg(NO</w:t>
      </w:r>
      <w:r>
        <w:rPr>
          <w:rFonts w:ascii="Calibri" w:cs="Arial" w:hAnsi="Calibri"/>
          <w:vertAlign w:val="subscript"/>
        </w:rPr>
        <w:t>3</w:t>
      </w:r>
      <w:r>
        <w:rPr>
          <w:rFonts w:ascii="Calibri" w:cs="Arial" w:hAnsi="Calibri"/>
        </w:rPr>
        <w:t>)</w:t>
      </w:r>
      <w:r>
        <w:rPr>
          <w:rFonts w:ascii="Calibri" w:cs="Arial" w:hAnsi="Calibri"/>
          <w:vertAlign w:val="subscript"/>
        </w:rPr>
        <w:t>2</w:t>
      </w:r>
      <w:r>
        <w:rPr>
          <w:rFonts w:ascii="Calibri" w:cs="Arial" w:hAnsi="Calibri"/>
        </w:rPr>
        <w:t>, Al(NO</w:t>
      </w:r>
      <w:r>
        <w:rPr>
          <w:rFonts w:ascii="Calibri" w:cs="Arial" w:hAnsi="Calibri"/>
          <w:vertAlign w:val="subscript"/>
        </w:rPr>
        <w:t>3</w:t>
      </w:r>
      <w:r>
        <w:rPr>
          <w:rFonts w:ascii="Calibri" w:cs="Arial" w:hAnsi="Calibri"/>
        </w:rPr>
        <w:t>)</w:t>
      </w:r>
      <w:r>
        <w:rPr>
          <w:rFonts w:ascii="Calibri" w:cs="Arial" w:hAnsi="Calibri"/>
          <w:vertAlign w:val="subscript"/>
        </w:rPr>
        <w:t>3</w:t>
      </w:r>
      <w:r>
        <w:rPr>
          <w:rFonts w:ascii="Calibri" w:cs="Arial" w:hAnsi="Calibri"/>
        </w:rPr>
        <w:t>, NH</w:t>
      </w:r>
      <w:r>
        <w:rPr>
          <w:rFonts w:ascii="Calibri" w:cs="Arial" w:hAnsi="Calibri"/>
          <w:vertAlign w:val="subscript"/>
        </w:rPr>
        <w:t>4</w:t>
      </w:r>
      <w:r>
        <w:rPr>
          <w:rFonts w:ascii="Calibri" w:cs="Arial" w:hAnsi="Calibri"/>
        </w:rPr>
        <w:t>NO</w:t>
      </w:r>
      <w:r>
        <w:rPr>
          <w:rFonts w:ascii="Calibri" w:cs="Arial" w:hAnsi="Calibri"/>
          <w:vertAlign w:val="subscript"/>
        </w:rPr>
        <w:t>3</w:t>
      </w:r>
    </w:p>
    <w:p>
      <w:pPr>
        <w:pStyle w:val="style94"/>
        <w:numPr>
          <w:ilvl w:val="1"/>
          <w:numId w:val="101"/>
        </w:numPr>
        <w:rPr>
          <w:rFonts w:ascii="Calibri" w:hAnsi="Calibri"/>
        </w:rPr>
      </w:pPr>
      <w:r>
        <w:rPr>
          <w:rFonts w:ascii="Calibri" w:cs="Arial" w:hAnsi="Calibri"/>
        </w:rPr>
        <w:t>Some ethanoate salts are soluble e.g. CH</w:t>
      </w:r>
      <w:r>
        <w:rPr>
          <w:rFonts w:ascii="Calibri" w:cs="Arial" w:hAnsi="Calibri"/>
          <w:vertAlign w:val="subscript"/>
        </w:rPr>
        <w:t>3</w:t>
      </w:r>
      <w:r>
        <w:rPr>
          <w:rFonts w:ascii="Calibri" w:cs="Arial" w:hAnsi="Calibri"/>
        </w:rPr>
        <w:t>COONa</w:t>
      </w:r>
    </w:p>
    <w:p>
      <w:pPr>
        <w:pStyle w:val="style94"/>
        <w:numPr>
          <w:ilvl w:val="1"/>
          <w:numId w:val="101"/>
        </w:numPr>
        <w:rPr>
          <w:rFonts w:ascii="Calibri" w:hAnsi="Calibri"/>
        </w:rPr>
      </w:pPr>
      <w:r>
        <w:rPr>
          <w:rFonts w:ascii="Calibri" w:cs="Arial" w:hAnsi="Calibri"/>
        </w:rPr>
        <w:t xml:space="preserve">Common chloride salts are soluble except those of silver and lead e.g. </w:t>
      </w:r>
    </w:p>
    <w:p>
      <w:pPr>
        <w:pStyle w:val="style94"/>
        <w:numPr>
          <w:ilvl w:val="2"/>
          <w:numId w:val="101"/>
        </w:numPr>
        <w:rPr>
          <w:rFonts w:ascii="Calibri" w:hAnsi="Calibri"/>
        </w:rPr>
      </w:pPr>
      <w:r>
        <w:rPr>
          <w:rFonts w:ascii="Calibri" w:cs="Arial" w:hAnsi="Calibri"/>
        </w:rPr>
        <w:t>soluble: KCl, CaCl</w:t>
      </w:r>
      <w:r>
        <w:rPr>
          <w:rFonts w:ascii="Calibri" w:cs="Arial" w:hAnsi="Calibri"/>
          <w:vertAlign w:val="subscript"/>
        </w:rPr>
        <w:t>2</w:t>
      </w:r>
      <w:r>
        <w:rPr>
          <w:rFonts w:ascii="Calibri" w:cs="Arial" w:hAnsi="Calibri"/>
        </w:rPr>
        <w:t>, AlCl</w:t>
      </w:r>
      <w:r>
        <w:rPr>
          <w:rFonts w:ascii="Calibri" w:cs="Arial" w:hAnsi="Calibri"/>
          <w:vertAlign w:val="subscript"/>
        </w:rPr>
        <w:t>3</w:t>
      </w:r>
      <w:r>
        <w:rPr>
          <w:rFonts w:ascii="Calibri" w:cs="Arial" w:hAnsi="Calibri"/>
        </w:rPr>
        <w:t xml:space="preserve"> or insoluble AgCl, PbCl</w:t>
      </w:r>
      <w:r>
        <w:rPr>
          <w:rFonts w:ascii="Calibri" w:cs="Arial" w:hAnsi="Calibri"/>
          <w:vertAlign w:val="subscript"/>
        </w:rPr>
        <w:t>2</w:t>
      </w:r>
    </w:p>
    <w:p>
      <w:pPr>
        <w:pStyle w:val="style94"/>
        <w:numPr>
          <w:ilvl w:val="1"/>
          <w:numId w:val="101"/>
        </w:numPr>
        <w:rPr>
          <w:rFonts w:ascii="Calibri" w:hAnsi="Calibri"/>
        </w:rPr>
      </w:pPr>
      <w:r>
        <w:rPr>
          <w:rFonts w:ascii="Calibri" w:cs="Arial" w:hAnsi="Calibri"/>
        </w:rPr>
        <w:t xml:space="preserve">Common sulfates are soluble except those of lead, barium and calcium: soluble e.g. </w:t>
      </w:r>
    </w:p>
    <w:p>
      <w:pPr>
        <w:pStyle w:val="style94"/>
        <w:numPr>
          <w:ilvl w:val="2"/>
          <w:numId w:val="101"/>
        </w:numPr>
        <w:rPr>
          <w:rFonts w:ascii="Calibri" w:hAnsi="Calibri"/>
        </w:rPr>
      </w:pPr>
      <w:r>
        <w:rPr>
          <w:rFonts w:ascii="Calibri" w:cs="Arial" w:hAnsi="Calibri"/>
        </w:rPr>
        <w:t>soluble: Na</w:t>
      </w:r>
      <w:r>
        <w:rPr>
          <w:rFonts w:ascii="Calibri" w:cs="Arial" w:hAnsi="Calibri"/>
          <w:vertAlign w:val="subscript"/>
        </w:rPr>
        <w:t>2</w:t>
      </w:r>
      <w:r>
        <w:rPr>
          <w:rFonts w:ascii="Calibri" w:cs="Arial" w:hAnsi="Calibri"/>
        </w:rPr>
        <w:t>SO</w:t>
      </w:r>
      <w:r>
        <w:rPr>
          <w:rFonts w:ascii="Calibri" w:cs="Arial" w:hAnsi="Calibri"/>
          <w:vertAlign w:val="subscript"/>
        </w:rPr>
        <w:t>4</w:t>
      </w:r>
      <w:r>
        <w:rPr>
          <w:rFonts w:ascii="Calibri" w:cs="Arial" w:hAnsi="Calibri"/>
        </w:rPr>
        <w:t>, MgSO</w:t>
      </w:r>
      <w:r>
        <w:rPr>
          <w:rFonts w:ascii="Calibri" w:cs="Arial" w:hAnsi="Calibri"/>
          <w:vertAlign w:val="subscript"/>
        </w:rPr>
        <w:t>4</w:t>
      </w:r>
      <w:r>
        <w:rPr>
          <w:rFonts w:ascii="Calibri" w:cs="Arial" w:hAnsi="Calibri"/>
        </w:rPr>
        <w:t>, Al</w:t>
      </w:r>
      <w:r>
        <w:rPr>
          <w:rFonts w:ascii="Calibri" w:cs="Arial" w:hAnsi="Calibri"/>
          <w:vertAlign w:val="subscript"/>
        </w:rPr>
        <w:t>2</w:t>
      </w:r>
      <w:r>
        <w:rPr>
          <w:rFonts w:ascii="Calibri" w:cs="Arial" w:hAnsi="Calibri"/>
        </w:rPr>
        <w:t>(SO</w:t>
      </w:r>
      <w:r>
        <w:rPr>
          <w:rFonts w:ascii="Calibri" w:cs="Arial" w:hAnsi="Calibri"/>
          <w:vertAlign w:val="subscript"/>
        </w:rPr>
        <w:t>4</w:t>
      </w:r>
      <w:r>
        <w:rPr>
          <w:rFonts w:ascii="Calibri" w:cs="Arial" w:hAnsi="Calibri"/>
        </w:rPr>
        <w:t>)</w:t>
      </w:r>
      <w:r>
        <w:rPr>
          <w:rFonts w:ascii="Calibri" w:cs="Arial" w:hAnsi="Calibri"/>
          <w:vertAlign w:val="subscript"/>
        </w:rPr>
        <w:t>3</w:t>
      </w:r>
    </w:p>
    <w:p>
      <w:pPr>
        <w:pStyle w:val="style94"/>
        <w:numPr>
          <w:ilvl w:val="2"/>
          <w:numId w:val="101"/>
        </w:numPr>
        <w:rPr>
          <w:rFonts w:ascii="Calibri" w:hAnsi="Calibri"/>
        </w:rPr>
      </w:pPr>
      <w:r>
        <w:rPr>
          <w:rFonts w:ascii="Calibri" w:cs="Arial" w:hAnsi="Calibri"/>
        </w:rPr>
        <w:t>insoluble: PbSO</w:t>
      </w:r>
      <w:r>
        <w:rPr>
          <w:rFonts w:ascii="Calibri" w:cs="Arial" w:hAnsi="Calibri"/>
          <w:vertAlign w:val="subscript"/>
        </w:rPr>
        <w:t>4</w:t>
      </w:r>
      <w:r>
        <w:rPr>
          <w:rFonts w:ascii="Calibri" w:cs="Arial" w:hAnsi="Calibri"/>
        </w:rPr>
        <w:t>, BaSO</w:t>
      </w:r>
      <w:r>
        <w:rPr>
          <w:rFonts w:ascii="Calibri" w:cs="Arial" w:hAnsi="Calibri"/>
          <w:vertAlign w:val="subscript"/>
        </w:rPr>
        <w:t>4</w:t>
      </w:r>
      <w:r>
        <w:rPr>
          <w:rFonts w:ascii="Calibri" w:cs="Arial" w:hAnsi="Calibri"/>
        </w:rPr>
        <w:t>, CaSO</w:t>
      </w:r>
      <w:r>
        <w:rPr>
          <w:rFonts w:ascii="Calibri" w:cs="Arial" w:hAnsi="Calibri"/>
          <w:vertAlign w:val="subscript"/>
        </w:rPr>
        <w:t>4</w:t>
      </w:r>
      <w:r>
        <w:rPr>
          <w:rFonts w:ascii="Calibri" w:cs="Arial" w:hAnsi="Calibri"/>
        </w:rPr>
        <w:t xml:space="preserve"> is slightly soluble.</w:t>
      </w:r>
    </w:p>
    <w:p>
      <w:pPr>
        <w:pStyle w:val="style94"/>
        <w:numPr>
          <w:ilvl w:val="1"/>
          <w:numId w:val="101"/>
        </w:numPr>
        <w:rPr>
          <w:rFonts w:ascii="Calibri" w:hAnsi="Calibri"/>
        </w:rPr>
      </w:pPr>
      <w:r>
        <w:rPr>
          <w:rFonts w:ascii="Calibri" w:cs="Arial" w:hAnsi="Calibri"/>
        </w:rPr>
        <w:t xml:space="preserve">Common oxides, hydroxides and carbonates are usually insoluble (e.g. Group 2 and Transition Metals) except those of the Group 1 Alkali Metals sodium, potassium etc. and ammonium: </w:t>
      </w:r>
    </w:p>
    <w:p>
      <w:pPr>
        <w:pStyle w:val="style94"/>
        <w:numPr>
          <w:ilvl w:val="2"/>
          <w:numId w:val="101"/>
        </w:numPr>
        <w:rPr>
          <w:rFonts w:ascii="Calibri" w:hAnsi="Calibri"/>
        </w:rPr>
      </w:pPr>
      <w:r>
        <w:rPr>
          <w:rFonts w:ascii="Calibri" w:cs="Arial" w:hAnsi="Calibri"/>
        </w:rPr>
        <w:t>soluble: K</w:t>
      </w:r>
      <w:r>
        <w:rPr>
          <w:rFonts w:ascii="Calibri" w:cs="Arial" w:hAnsi="Calibri"/>
          <w:vertAlign w:val="subscript"/>
        </w:rPr>
        <w:t>2</w:t>
      </w:r>
      <w:r>
        <w:rPr>
          <w:rFonts w:ascii="Calibri" w:cs="Arial" w:hAnsi="Calibri"/>
        </w:rPr>
        <w:t>O, KOH, NaOH, NH</w:t>
      </w:r>
      <w:r>
        <w:rPr>
          <w:rFonts w:ascii="Calibri" w:cs="Arial" w:hAnsi="Calibri"/>
          <w:vertAlign w:val="subscript"/>
        </w:rPr>
        <w:t>4</w:t>
      </w:r>
      <w:r>
        <w:rPr>
          <w:rFonts w:ascii="Calibri" w:cs="Arial" w:hAnsi="Calibri"/>
        </w:rPr>
        <w:t>OH actually NH</w:t>
      </w:r>
      <w:r>
        <w:rPr>
          <w:rFonts w:ascii="Calibri" w:cs="Arial" w:hAnsi="Calibri"/>
          <w:vertAlign w:val="subscript"/>
        </w:rPr>
        <w:t>3(aq)</w:t>
      </w:r>
      <w:r>
        <w:rPr>
          <w:rFonts w:ascii="Calibri" w:cs="Arial" w:hAnsi="Calibri"/>
        </w:rPr>
        <w:t>, Na</w:t>
      </w:r>
      <w:r>
        <w:rPr>
          <w:rFonts w:ascii="Calibri" w:cs="Arial" w:hAnsi="Calibri"/>
          <w:vertAlign w:val="subscript"/>
        </w:rPr>
        <w:t>2</w:t>
      </w:r>
      <w:r>
        <w:rPr>
          <w:rFonts w:ascii="Calibri" w:cs="Arial" w:hAnsi="Calibri"/>
        </w:rPr>
        <w:t>CO</w:t>
      </w:r>
      <w:r>
        <w:rPr>
          <w:rFonts w:ascii="Calibri" w:cs="Arial" w:hAnsi="Calibri"/>
          <w:vertAlign w:val="subscript"/>
        </w:rPr>
        <w:t>3</w:t>
      </w:r>
      <w:r>
        <w:rPr>
          <w:rFonts w:ascii="Calibri" w:cs="Arial" w:hAnsi="Calibri"/>
        </w:rPr>
        <w:t>, (NH</w:t>
      </w:r>
      <w:r>
        <w:rPr>
          <w:rFonts w:ascii="Calibri" w:cs="Arial" w:hAnsi="Calibri"/>
          <w:vertAlign w:val="subscript"/>
        </w:rPr>
        <w:t>4</w:t>
      </w:r>
      <w:r>
        <w:rPr>
          <w:rFonts w:ascii="Calibri" w:cs="Arial" w:hAnsi="Calibri"/>
        </w:rPr>
        <w:t>)</w:t>
      </w:r>
      <w:r>
        <w:rPr>
          <w:rFonts w:ascii="Calibri" w:cs="Arial" w:hAnsi="Calibri"/>
          <w:vertAlign w:val="subscript"/>
        </w:rPr>
        <w:t>2</w:t>
      </w:r>
      <w:r>
        <w:rPr>
          <w:rFonts w:ascii="Calibri" w:cs="Arial" w:hAnsi="Calibri"/>
        </w:rPr>
        <w:t>CO</w:t>
      </w:r>
      <w:r>
        <w:rPr>
          <w:rFonts w:ascii="Calibri" w:cs="Arial" w:hAnsi="Calibri"/>
          <w:vertAlign w:val="subscript"/>
        </w:rPr>
        <w:t>3</w:t>
      </w:r>
      <w:r>
        <w:rPr>
          <w:rFonts w:ascii="Calibri" w:cs="Arial" w:hAnsi="Calibri"/>
        </w:rPr>
        <w:t xml:space="preserve">  </w:t>
      </w:r>
    </w:p>
    <w:p>
      <w:pPr>
        <w:pStyle w:val="style94"/>
        <w:numPr>
          <w:ilvl w:val="2"/>
          <w:numId w:val="101"/>
        </w:numPr>
        <w:rPr>
          <w:rFonts w:ascii="Calibri" w:hAnsi="Calibri"/>
        </w:rPr>
      </w:pPr>
      <w:r>
        <w:rPr>
          <w:rFonts w:ascii="Calibri" w:cs="Arial" w:hAnsi="Calibri"/>
        </w:rPr>
        <w:t>insoluble: MgO, CuO, ZnO, Mg(OH)</w:t>
      </w:r>
      <w:r>
        <w:rPr>
          <w:rFonts w:ascii="Calibri" w:cs="Arial" w:hAnsi="Calibri"/>
          <w:vertAlign w:val="subscript"/>
        </w:rPr>
        <w:t>2</w:t>
      </w:r>
      <w:r>
        <w:rPr>
          <w:rFonts w:ascii="Calibri" w:cs="Arial" w:hAnsi="Calibri"/>
        </w:rPr>
        <w:t>, Fe(OH)</w:t>
      </w:r>
      <w:r>
        <w:rPr>
          <w:rFonts w:ascii="Calibri" w:cs="Arial" w:hAnsi="Calibri"/>
          <w:vertAlign w:val="subscript"/>
        </w:rPr>
        <w:t>2</w:t>
      </w:r>
      <w:r>
        <w:rPr>
          <w:rFonts w:ascii="Calibri" w:cs="Arial" w:hAnsi="Calibri"/>
        </w:rPr>
        <w:t>, Cu(OH)</w:t>
      </w:r>
      <w:r>
        <w:rPr>
          <w:rFonts w:ascii="Calibri" w:cs="Arial" w:hAnsi="Calibri"/>
          <w:vertAlign w:val="subscript"/>
        </w:rPr>
        <w:t>2</w:t>
      </w:r>
      <w:r>
        <w:rPr>
          <w:rFonts w:ascii="Calibri" w:cs="Arial" w:hAnsi="Calibri"/>
        </w:rPr>
        <w:t>, CuCO</w:t>
      </w:r>
      <w:r>
        <w:rPr>
          <w:rFonts w:ascii="Calibri" w:cs="Arial" w:hAnsi="Calibri"/>
          <w:vertAlign w:val="subscript"/>
        </w:rPr>
        <w:t>3</w:t>
      </w:r>
      <w:r>
        <w:rPr>
          <w:rFonts w:ascii="Calibri" w:cs="Arial" w:hAnsi="Calibri"/>
        </w:rPr>
        <w:t>, ZnCO</w:t>
      </w:r>
      <w:r>
        <w:rPr>
          <w:rFonts w:ascii="Calibri" w:cs="Arial" w:hAnsi="Calibri"/>
          <w:vertAlign w:val="subscript"/>
        </w:rPr>
        <w:t>3</w:t>
      </w:r>
      <w:r>
        <w:rPr>
          <w:rFonts w:ascii="Calibri" w:cs="Arial" w:hAnsi="Calibri"/>
        </w:rPr>
        <w:t>, CaCO</w:t>
      </w:r>
      <w:r>
        <w:rPr>
          <w:rFonts w:ascii="Calibri" w:cs="Arial" w:hAnsi="Calibri"/>
          <w:vertAlign w:val="subscript"/>
        </w:rPr>
        <w:t>3</w:t>
      </w:r>
    </w:p>
    <w:p>
      <w:pPr>
        <w:pStyle w:val="style0"/>
        <w:rPr>
          <w:sz w:val="24"/>
          <w:szCs w:val="24"/>
        </w:rPr>
      </w:pPr>
    </w:p>
    <w:p>
      <w:pPr>
        <w:pStyle w:val="style94"/>
        <w:rPr>
          <w:rFonts w:ascii="Calibri" w:hAnsi="Calibri"/>
        </w:rPr>
      </w:pPr>
      <w:r>
        <w:rPr>
          <w:rFonts w:ascii="Calibri" w:cs="Arial" w:hAnsi="Calibri"/>
          <w:b/>
          <w:bCs/>
          <w:shd w:val="clear" w:color="auto" w:fill="ff99ff"/>
        </w:rPr>
        <w:t>Solubility curves for selected salts</w:t>
      </w:r>
    </w:p>
    <w:p>
      <w:pPr>
        <w:pStyle w:val="style94"/>
        <w:jc w:val="center"/>
        <w:rPr>
          <w:rFonts w:ascii="Calibri" w:hAnsi="Calibri"/>
        </w:rPr>
      </w:pPr>
      <w:r>
        <w:rPr>
          <w:rFonts w:ascii="Calibri" w:hAnsi="Calibri"/>
        </w:rPr>
      </w:r>
      <w:r>
        <w:rPr>
          <w:rFonts w:ascii="Calibri" w:hAnsi="Calibri"/>
        </w:rPr>
      </w:r>
      <w:r>
        <w:rPr>
          <w:rFonts w:ascii="Calibri" w:hAnsi="Calibri"/>
        </w:rPr>
      </w:r>
      <w:r>
        <w:rPr>
          <w:rFonts w:ascii="Calibri" w:hAnsi="Calibri"/>
        </w:rPr>
        <w:object>
          <v:shape id="1231" type="#_x0000_t75" filled="f" stroked="f" style="margin-left:0.0pt;margin-top:0.0pt;width:353.25pt;height:236.25pt;mso-wrap-distance-left:0.0pt;mso-wrap-distance-right:0.0pt;visibility:visible;">
            <v:imagedata r:id="rId11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31" DrawAspect="Content" ObjectID="0" r:id="rId119"/>
        </w:object>
      </w:r>
      <w:r>
        <w:rPr>
          <w:rFonts w:ascii="Calibri" w:hAnsi="Calibri"/>
        </w:rPr>
      </w:r>
    </w:p>
    <w:p>
      <w:pPr>
        <w:pStyle w:val="style0"/>
        <w:rPr>
          <w:sz w:val="24"/>
          <w:szCs w:val="24"/>
        </w:rPr>
      </w:pPr>
    </w:p>
    <w:tbl>
      <w:tblPr>
        <w:tblW w:w="4932" w:type="pct"/>
        <w:jc w:val="center"/>
        <w:tblCellSpacing w:w="7" w:type="dxa"/>
        <w:tblBorders>
          <w:top w:val="outset" w:sz="6" w:space="0" w:color="auto"/>
          <w:left w:val="outset" w:sz="6" w:space="0" w:color="auto"/>
          <w:bottom w:val="outset" w:sz="6" w:space="0" w:color="auto"/>
          <w:right w:val="outset" w:sz="6" w:space="0" w:color="auto"/>
        </w:tblBorders>
        <w:shd w:val="clear" w:color="auto" w:fill="ffffff"/>
        <w:tblLayout w:type="fixed"/>
        <w:tblCellMar>
          <w:top w:w="30" w:type="dxa"/>
          <w:left w:w="30" w:type="dxa"/>
          <w:bottom w:w="30" w:type="dxa"/>
          <w:right w:w="30" w:type="dxa"/>
        </w:tblCellMar>
        <w:tblLook w:val="04A0" w:firstRow="1" w:lastRow="0" w:firstColumn="1" w:lastColumn="0" w:noHBand="0" w:noVBand="1"/>
      </w:tblPr>
      <w:tblGrid>
        <w:gridCol w:w="9331"/>
      </w:tblGrid>
      <w:tr>
        <w:trPr>
          <w:trHeight w:val="9572" w:hRule="atLeast"/>
          <w:tblCellSpacing w:w="7" w:type="dxa"/>
          <w:jc w:val="center"/>
        </w:trPr>
        <w:tc>
          <w:tcPr>
            <w:tcW w:w="495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94"/>
              <w:jc w:val="center"/>
              <w:rPr>
                <w:rFonts w:ascii="Calibri" w:hAnsi="Calibri"/>
              </w:rPr>
            </w:pPr>
          </w:p>
          <w:p>
            <w:pPr>
              <w:pStyle w:val="style94"/>
              <w:numPr>
                <w:ilvl w:val="0"/>
                <w:numId w:val="5"/>
              </w:numPr>
              <w:rPr>
                <w:rFonts w:ascii="Calibri" w:hAnsi="Calibri"/>
                <w:b/>
              </w:rPr>
            </w:pPr>
            <w:r>
              <w:rPr>
                <w:rFonts w:ascii="Calibri" w:cs="Arial" w:hAnsi="Calibri"/>
                <w:b/>
              </w:rPr>
              <w:t xml:space="preserve">Interpretation of graph eg </w:t>
            </w:r>
          </w:p>
          <w:p>
            <w:pPr>
              <w:pStyle w:val="style94"/>
              <w:numPr>
                <w:ilvl w:val="1"/>
                <w:numId w:val="5"/>
              </w:numPr>
              <w:rPr>
                <w:rFonts w:ascii="Calibri" w:hAnsi="Calibri"/>
              </w:rPr>
            </w:pPr>
            <w:r>
              <w:rPr>
                <w:rFonts w:ascii="Calibri" w:cs="Arial" w:hAnsi="Calibri"/>
              </w:rPr>
              <w:t>Reading graph: at 38</w:t>
            </w:r>
            <w:r>
              <w:rPr>
                <w:rFonts w:ascii="Calibri" w:cs="Arial" w:hAnsi="Calibri"/>
                <w:vertAlign w:val="superscript"/>
              </w:rPr>
              <w:t>o</w:t>
            </w:r>
            <w:r>
              <w:rPr>
                <w:rFonts w:ascii="Calibri" w:cs="Arial" w:hAnsi="Calibri"/>
              </w:rPr>
              <w:t>C the solubility of copper sulphate, CuSO</w:t>
            </w:r>
            <w:r>
              <w:rPr>
                <w:rFonts w:ascii="Calibri" w:cs="Arial" w:hAnsi="Calibri"/>
                <w:vertAlign w:val="subscript"/>
              </w:rPr>
              <w:t>4</w:t>
            </w:r>
            <w:r>
              <w:rPr>
                <w:rFonts w:ascii="Calibri" w:cs="Arial" w:hAnsi="Calibri"/>
              </w:rPr>
              <w:t>, is 28g of anhydrous salt per 100g of water.</w:t>
            </w:r>
          </w:p>
          <w:p>
            <w:pPr>
              <w:pStyle w:val="style94"/>
              <w:numPr>
                <w:ilvl w:val="1"/>
                <w:numId w:val="5"/>
              </w:numPr>
              <w:rPr>
                <w:rFonts w:ascii="Calibri" w:hAnsi="Calibri"/>
              </w:rPr>
            </w:pPr>
            <w:r>
              <w:rPr>
                <w:rFonts w:ascii="Calibri" w:cs="Arial" w:hAnsi="Calibri"/>
              </w:rPr>
              <w:t>Reading graph: at 84</w:t>
            </w:r>
            <w:r>
              <w:rPr>
                <w:rFonts w:ascii="Calibri" w:cs="Arial" w:hAnsi="Calibri"/>
                <w:vertAlign w:val="superscript"/>
              </w:rPr>
              <w:t>o</w:t>
            </w:r>
            <w:r>
              <w:rPr>
                <w:rFonts w:ascii="Calibri" w:cs="Arial" w:hAnsi="Calibri"/>
              </w:rPr>
              <w:t>C the solubility of potassium sulphate, K</w:t>
            </w:r>
            <w:r>
              <w:rPr>
                <w:rFonts w:ascii="Calibri" w:cs="Arial" w:hAnsi="Calibri"/>
                <w:vertAlign w:val="subscript"/>
              </w:rPr>
              <w:t>2</w:t>
            </w:r>
            <w:r>
              <w:rPr>
                <w:rFonts w:ascii="Calibri" w:cs="Arial" w:hAnsi="Calibri"/>
              </w:rPr>
              <w:t>SO</w:t>
            </w:r>
            <w:r>
              <w:rPr>
                <w:rFonts w:ascii="Calibri" w:cs="Arial" w:hAnsi="Calibri"/>
                <w:vertAlign w:val="subscript"/>
              </w:rPr>
              <w:t>4</w:t>
            </w:r>
            <w:r>
              <w:rPr>
                <w:rFonts w:ascii="Calibri" w:cs="Arial" w:hAnsi="Calibri"/>
              </w:rPr>
              <w:t>, is 22g per 100g of water.</w:t>
            </w:r>
          </w:p>
          <w:p>
            <w:pPr>
              <w:pStyle w:val="style94"/>
              <w:numPr>
                <w:ilvl w:val="1"/>
                <w:numId w:val="5"/>
              </w:numPr>
              <w:rPr>
                <w:rFonts w:ascii="Calibri" w:hAnsi="Calibri"/>
              </w:rPr>
            </w:pPr>
            <w:r>
              <w:rPr>
                <w:rFonts w:ascii="Calibri" w:cs="Arial" w:hAnsi="Calibri"/>
              </w:rPr>
              <w:t xml:space="preserve">Ex </w:t>
            </w:r>
            <w:r>
              <w:rPr>
                <w:rFonts w:ascii="Calibri" w:cs="Arial" w:hAnsi="Calibri"/>
                <w:b/>
                <w:bCs/>
              </w:rPr>
              <w:t>Q1</w:t>
            </w:r>
            <w:r>
              <w:rPr>
                <w:rFonts w:ascii="Calibri" w:cs="Arial" w:hAnsi="Calibri"/>
              </w:rPr>
              <w:t>: How much potassium nitrate will dissolve in 20g of water at 34</w:t>
            </w:r>
            <w:r>
              <w:rPr>
                <w:rFonts w:ascii="Calibri" w:cs="Arial" w:hAnsi="Calibri"/>
                <w:vertAlign w:val="superscript"/>
              </w:rPr>
              <w:t>o</w:t>
            </w:r>
            <w:r>
              <w:rPr>
                <w:rFonts w:ascii="Calibri" w:cs="Arial" w:hAnsi="Calibri"/>
              </w:rPr>
              <w:t xml:space="preserve">C? </w:t>
            </w:r>
          </w:p>
          <w:p>
            <w:pPr>
              <w:pStyle w:val="style94"/>
              <w:numPr>
                <w:ilvl w:val="2"/>
                <w:numId w:val="5"/>
              </w:numPr>
              <w:rPr>
                <w:rFonts w:ascii="Calibri" w:hAnsi="Calibri"/>
              </w:rPr>
            </w:pPr>
            <w:r>
              <w:rPr>
                <w:rFonts w:ascii="Calibri" w:cs="Arial" w:hAnsi="Calibri"/>
              </w:rPr>
              <w:t>At 34</w:t>
            </w:r>
            <w:r>
              <w:rPr>
                <w:rFonts w:ascii="Calibri" w:cs="Arial" w:hAnsi="Calibri"/>
                <w:vertAlign w:val="superscript"/>
              </w:rPr>
              <w:t>o</w:t>
            </w:r>
            <w:r>
              <w:rPr>
                <w:rFonts w:ascii="Calibri" w:cs="Arial" w:hAnsi="Calibri"/>
              </w:rPr>
              <w:t>C the solubility is 52g per 100g of water,</w:t>
            </w:r>
          </w:p>
          <w:p>
            <w:pPr>
              <w:pStyle w:val="style94"/>
              <w:numPr>
                <w:ilvl w:val="2"/>
                <w:numId w:val="5"/>
              </w:numPr>
              <w:rPr>
                <w:rFonts w:ascii="Calibri" w:hAnsi="Calibri"/>
              </w:rPr>
            </w:pPr>
            <w:r>
              <w:rPr>
                <w:rFonts w:ascii="Calibri" w:cs="Arial" w:hAnsi="Calibri"/>
              </w:rPr>
              <w:t xml:space="preserve">so scaling down, 52 x 20 / 100 = </w:t>
            </w:r>
            <w:r>
              <w:rPr>
                <w:rFonts w:ascii="Calibri" w:cs="Arial" w:hAnsi="Calibri"/>
                <w:b/>
                <w:bCs/>
                <w:u w:val="single"/>
              </w:rPr>
              <w:t>10.4g will dissolve in 20g of water</w:t>
            </w:r>
          </w:p>
          <w:p>
            <w:pPr>
              <w:pStyle w:val="style94"/>
              <w:numPr>
                <w:ilvl w:val="1"/>
                <w:numId w:val="5"/>
              </w:numPr>
              <w:rPr>
                <w:rFonts w:ascii="Calibri" w:hAnsi="Calibri"/>
              </w:rPr>
            </w:pPr>
            <w:r>
              <w:rPr>
                <w:rFonts w:ascii="Calibri" w:cs="Arial" w:hAnsi="Calibri"/>
              </w:rPr>
              <w:t xml:space="preserve">Ex </w:t>
            </w:r>
            <w:r>
              <w:rPr>
                <w:rFonts w:ascii="Calibri" w:cs="Arial" w:hAnsi="Calibri"/>
                <w:b/>
                <w:bCs/>
              </w:rPr>
              <w:t>Q2</w:t>
            </w:r>
            <w:r>
              <w:rPr>
                <w:rFonts w:ascii="Calibri" w:cs="Arial" w:hAnsi="Calibri"/>
              </w:rPr>
              <w:t>: At 25</w:t>
            </w:r>
            <w:r>
              <w:rPr>
                <w:rFonts w:ascii="Calibri" w:cs="Arial" w:hAnsi="Calibri"/>
                <w:vertAlign w:val="superscript"/>
              </w:rPr>
              <w:t>o</w:t>
            </w:r>
            <w:r>
              <w:rPr>
                <w:rFonts w:ascii="Calibri" w:cs="Arial" w:hAnsi="Calibri"/>
              </w:rPr>
              <w:t>C 6.9g of copper sulphate dissolved in 30g of water, what is its solubility in g/100cm</w:t>
            </w:r>
            <w:r>
              <w:rPr>
                <w:rFonts w:ascii="Calibri" w:cs="Arial" w:hAnsi="Calibri"/>
                <w:vertAlign w:val="superscript"/>
              </w:rPr>
              <w:t>3</w:t>
            </w:r>
            <w:r>
              <w:rPr>
                <w:rFonts w:ascii="Calibri" w:cs="Arial" w:hAnsi="Calibri"/>
              </w:rPr>
              <w:t xml:space="preserve"> of water? </w:t>
            </w:r>
          </w:p>
          <w:p>
            <w:pPr>
              <w:pStyle w:val="style94"/>
              <w:numPr>
                <w:ilvl w:val="2"/>
                <w:numId w:val="5"/>
              </w:numPr>
              <w:rPr>
                <w:rFonts w:ascii="Calibri" w:hAnsi="Calibri"/>
              </w:rPr>
            </w:pPr>
            <w:r>
              <w:rPr>
                <w:rFonts w:ascii="Calibri" w:cs="Arial" w:hAnsi="Calibri"/>
              </w:rPr>
              <w:t xml:space="preserve">Scaling up, 6.9 x 100 /30 = </w:t>
            </w:r>
            <w:r>
              <w:rPr>
                <w:rFonts w:ascii="Calibri" w:cs="Arial" w:hAnsi="Calibri"/>
                <w:b/>
                <w:bCs/>
                <w:u w:val="single"/>
              </w:rPr>
              <w:t>23g/100g of water</w:t>
            </w:r>
            <w:r>
              <w:rPr>
                <w:rFonts w:ascii="Calibri" w:cs="Arial" w:hAnsi="Calibri"/>
              </w:rPr>
              <w:t xml:space="preserve"> (check on graph, just less than 23g/100g water).</w:t>
            </w:r>
          </w:p>
          <w:p>
            <w:pPr>
              <w:pStyle w:val="style94"/>
              <w:numPr>
                <w:ilvl w:val="1"/>
                <w:numId w:val="5"/>
              </w:numPr>
              <w:rPr>
                <w:rFonts w:ascii="Calibri" w:hAnsi="Calibri"/>
              </w:rPr>
            </w:pPr>
            <w:r>
              <w:rPr>
                <w:rFonts w:ascii="Calibri" w:cs="Arial" w:hAnsi="Calibri"/>
              </w:rPr>
              <w:t xml:space="preserve">Ex </w:t>
            </w:r>
            <w:r>
              <w:rPr>
                <w:rFonts w:ascii="Calibri" w:cs="Arial" w:hAnsi="Calibri"/>
                <w:b/>
                <w:bCs/>
              </w:rPr>
              <w:t>Q3</w:t>
            </w:r>
            <w:r>
              <w:rPr>
                <w:rFonts w:ascii="Calibri" w:cs="Arial" w:hAnsi="Calibri"/>
              </w:rPr>
              <w:t>: 200 cm</w:t>
            </w:r>
            <w:r>
              <w:rPr>
                <w:rFonts w:ascii="Calibri" w:cs="Arial" w:hAnsi="Calibri"/>
                <w:vertAlign w:val="superscript"/>
              </w:rPr>
              <w:t>3</w:t>
            </w:r>
            <w:r>
              <w:rPr>
                <w:rFonts w:ascii="Calibri" w:cs="Arial" w:hAnsi="Calibri"/>
              </w:rPr>
              <w:t xml:space="preserve"> of saturated copper solution was prepared at a temperature of 90</w:t>
            </w:r>
            <w:r>
              <w:rPr>
                <w:rFonts w:ascii="Calibri" w:cs="Arial" w:hAnsi="Calibri"/>
                <w:vertAlign w:val="superscript"/>
              </w:rPr>
              <w:t>o</w:t>
            </w:r>
            <w:r>
              <w:rPr>
                <w:rFonts w:ascii="Calibri" w:cs="Arial" w:hAnsi="Calibri"/>
              </w:rPr>
              <w:t>C. What mass of copper sulphate crystals form if the solution was cooled to 20</w:t>
            </w:r>
            <w:r>
              <w:rPr>
                <w:rFonts w:ascii="Calibri" w:cs="Arial" w:hAnsi="Calibri"/>
                <w:vertAlign w:val="superscript"/>
              </w:rPr>
              <w:t>o</w:t>
            </w:r>
            <w:r>
              <w:rPr>
                <w:rFonts w:ascii="Calibri" w:cs="Arial" w:hAnsi="Calibri"/>
              </w:rPr>
              <w:t>C?</w:t>
            </w:r>
          </w:p>
          <w:p>
            <w:pPr>
              <w:pStyle w:val="style94"/>
              <w:numPr>
                <w:ilvl w:val="2"/>
                <w:numId w:val="5"/>
              </w:numPr>
              <w:rPr>
                <w:rFonts w:ascii="Calibri" w:hAnsi="Calibri"/>
              </w:rPr>
            </w:pPr>
            <w:r>
              <w:rPr>
                <w:rFonts w:ascii="Calibri" w:cs="Arial" w:hAnsi="Calibri"/>
              </w:rPr>
              <w:t>Solubility of copper sulphate at 90</w:t>
            </w:r>
            <w:r>
              <w:rPr>
                <w:rFonts w:ascii="Calibri" w:cs="Arial" w:hAnsi="Calibri"/>
                <w:vertAlign w:val="superscript"/>
              </w:rPr>
              <w:t>o</w:t>
            </w:r>
            <w:r>
              <w:rPr>
                <w:rFonts w:ascii="Calibri" w:cs="Arial" w:hAnsi="Calibri"/>
              </w:rPr>
              <w:t>C is 67g/100g water, and 21g/100g water at 20</w:t>
            </w:r>
            <w:r>
              <w:rPr>
                <w:rFonts w:ascii="Calibri" w:cs="Arial" w:hAnsi="Calibri"/>
                <w:vertAlign w:val="superscript"/>
              </w:rPr>
              <w:t>o</w:t>
            </w:r>
            <w:r>
              <w:rPr>
                <w:rFonts w:ascii="Calibri" w:cs="Arial" w:hAnsi="Calibri"/>
              </w:rPr>
              <w:t>C.</w:t>
            </w:r>
          </w:p>
          <w:p>
            <w:pPr>
              <w:pStyle w:val="style94"/>
              <w:numPr>
                <w:ilvl w:val="2"/>
                <w:numId w:val="5"/>
              </w:numPr>
              <w:rPr>
                <w:rFonts w:ascii="Calibri" w:hAnsi="Calibri"/>
              </w:rPr>
            </w:pPr>
            <w:r>
              <w:rPr>
                <w:rFonts w:ascii="Calibri" w:cs="Arial" w:hAnsi="Calibri"/>
              </w:rPr>
              <w:t>Therefore for mass of crystals formed = 67 - 21 = 46g (for 100 cm</w:t>
            </w:r>
            <w:r>
              <w:rPr>
                <w:rFonts w:ascii="Calibri" w:cs="Arial" w:hAnsi="Calibri"/>
                <w:vertAlign w:val="superscript"/>
              </w:rPr>
              <w:t>3</w:t>
            </w:r>
            <w:r>
              <w:rPr>
                <w:rFonts w:ascii="Calibri" w:cs="Arial" w:hAnsi="Calibri"/>
              </w:rPr>
              <w:t xml:space="preserve"> of solution).</w:t>
            </w:r>
          </w:p>
          <w:p>
            <w:pPr>
              <w:pStyle w:val="style94"/>
              <w:numPr>
                <w:ilvl w:val="2"/>
                <w:numId w:val="5"/>
              </w:numPr>
              <w:rPr>
                <w:rFonts w:ascii="Calibri" w:hAnsi="Calibri"/>
              </w:rPr>
            </w:pPr>
            <w:r>
              <w:rPr>
                <w:rFonts w:ascii="Calibri" w:cs="Arial" w:hAnsi="Calibri"/>
              </w:rPr>
              <w:t>However, 200 cm</w:t>
            </w:r>
            <w:r>
              <w:rPr>
                <w:rFonts w:ascii="Calibri" w:cs="Arial" w:hAnsi="Calibri"/>
                <w:vertAlign w:val="superscript"/>
              </w:rPr>
              <w:t>3</w:t>
            </w:r>
            <w:r>
              <w:rPr>
                <w:rFonts w:ascii="Calibri" w:cs="Arial" w:hAnsi="Calibri"/>
              </w:rPr>
              <w:t xml:space="preserve"> of solution was prepared,</w:t>
            </w:r>
          </w:p>
          <w:p>
            <w:pPr>
              <w:pStyle w:val="style94"/>
              <w:numPr>
                <w:ilvl w:val="2"/>
                <w:numId w:val="5"/>
              </w:numPr>
              <w:rPr>
                <w:rFonts w:ascii="Calibri" w:hAnsi="Calibri"/>
              </w:rPr>
            </w:pPr>
            <w:r>
              <w:rPr>
                <w:rFonts w:ascii="Calibri" w:cs="Arial" w:hAnsi="Calibri"/>
              </w:rPr>
              <w:t xml:space="preserve">so </w:t>
            </w:r>
            <w:r>
              <w:rPr>
                <w:rFonts w:ascii="Calibri" w:cs="Arial" w:hAnsi="Calibri"/>
                <w:b/>
                <w:bCs/>
                <w:u w:val="single"/>
              </w:rPr>
              <w:t>total mass of copper sulphate crystallised =</w:t>
            </w:r>
            <w:r>
              <w:rPr>
                <w:rFonts w:ascii="Calibri" w:cs="Arial" w:hAnsi="Calibri"/>
              </w:rPr>
              <w:t xml:space="preserve"> 2 x 46 </w:t>
            </w:r>
            <w:r>
              <w:rPr>
                <w:rFonts w:ascii="Calibri" w:cs="Arial" w:hAnsi="Calibri"/>
                <w:b/>
                <w:bCs/>
                <w:u w:val="single"/>
              </w:rPr>
              <w:t>= 92g</w:t>
            </w:r>
          </w:p>
          <w:tbl>
            <w:tblPr>
              <w:tblW w:w="8045" w:type="dxa"/>
              <w:jc w:val="center"/>
              <w:tblCellSpacing w:w="75" w:type="dxa"/>
              <w:tblInd w:w="1" w:type="dxa"/>
              <w:tblLayout w:type="fixed"/>
              <w:tblCellMar>
                <w:top w:w="15" w:type="dxa"/>
                <w:left w:w="15" w:type="dxa"/>
                <w:bottom w:w="15" w:type="dxa"/>
                <w:right w:w="15" w:type="dxa"/>
              </w:tblCellMar>
              <w:tblLook w:val="04A0" w:firstRow="1" w:lastRow="0" w:firstColumn="1" w:lastColumn="0" w:noHBand="0" w:noVBand="1"/>
            </w:tblPr>
            <w:tblGrid>
              <w:gridCol w:w="8045"/>
            </w:tblGrid>
            <w:tr>
              <w:trPr>
                <w:trHeight w:val="133" w:hRule="atLeast"/>
                <w:tblCellSpacing w:w="75" w:type="dxa"/>
                <w:jc w:val="center"/>
              </w:trPr>
              <w:tc>
                <w:tcPr>
                  <w:tcW w:w="7745" w:type="dxa"/>
                  <w:tcBorders/>
                  <w:vAlign w:val="center"/>
                  <w:hideMark/>
                </w:tcPr>
                <w:p>
                  <w:pPr>
                    <w:pStyle w:val="style157"/>
                    <w:rPr/>
                  </w:pPr>
                  <w:r>
                    <w:rPr>
                      <w:highlight w:val="green"/>
                    </w:rPr>
                    <w:t>Solubility curves</w:t>
                  </w:r>
                </w:p>
                <w:p>
                  <w:pPr>
                    <w:pStyle w:val="style157"/>
                    <w:rPr/>
                  </w:pPr>
                  <w:r>
                    <w:t>Two typical solubility curves</w:t>
                  </w:r>
                </w:p>
                <w:p>
                  <w:pPr>
                    <w:pStyle w:val="style157"/>
                    <w:numPr>
                      <w:ilvl w:val="0"/>
                      <w:numId w:val="6"/>
                    </w:numPr>
                    <w:rPr/>
                  </w:pPr>
                  <w:r>
                    <w:t>A solubility curve shows how the solubility of a salt like sodium chloride or potassium nitrate varies with temperature.</w:t>
                  </w:r>
                </w:p>
                <w:p>
                  <w:pPr>
                    <w:pStyle w:val="style157"/>
                    <w:numPr>
                      <w:ilvl w:val="0"/>
                      <w:numId w:val="6"/>
                    </w:numPr>
                    <w:rPr/>
                  </w:pPr>
                  <w:r>
                    <w:t>The solubility is often (although not always) measured as the mass of salt which would saturate 100 grams of water at a particular temperature. A solution is saturated if it won't dissolve any more of the salt at that particular temperature - in the presence of crystals of the salt.</w:t>
                  </w:r>
                </w:p>
              </w:tc>
            </w:tr>
            <w:tr>
              <w:tblPrEx/>
              <w:trPr>
                <w:trHeight w:val="133" w:hRule="atLeast"/>
                <w:tblCellSpacing w:w="75" w:type="dxa"/>
                <w:jc w:val="center"/>
              </w:trPr>
              <w:tc>
                <w:tcPr>
                  <w:tcW w:w="7745" w:type="dxa"/>
                  <w:tcBorders/>
                  <w:vAlign w:val="center"/>
                  <w:hideMark/>
                </w:tcPr>
                <w:p>
                  <w:pPr>
                    <w:pStyle w:val="style157"/>
                    <w:rPr/>
                  </w:pPr>
                  <w:r>
                    <w:rPr>
                      <w:highlight w:val="magenta"/>
                    </w:rPr>
                    <w:t>For most substances, solubility increases with temperature. For some (like potassium nitrate), the increase is quite fast. For others (like sodium chloride), there is only a small change in solubility with temperature.</w:t>
                  </w:r>
                </w:p>
                <w:p>
                  <w:pPr>
                    <w:pStyle w:val="style157"/>
                    <w:rPr/>
                  </w:pPr>
                  <w:r>
                    <w:rPr>
                      <w:noProof/>
                    </w:rPr>
                    <w:drawing>
                      <wp:inline distL="0" distT="0" distB="0" distR="0">
                        <wp:extent cx="3502323" cy="2644377"/>
                        <wp:effectExtent l="0" t="0" r="3175" b="3810"/>
                        <wp:docPr id="1233" name="Picture 709" descr="http://www.chemguide.co.uk/physical/phaseeqia/solcurve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709"/>
                                <pic:cNvPicPr/>
                              </pic:nvPicPr>
                              <pic:blipFill>
                                <a:blip r:embed="rId120" cstate="print"/>
                                <a:srcRect l="0" t="0" r="0" b="0"/>
                                <a:stretch/>
                              </pic:blipFill>
                              <pic:spPr>
                                <a:xfrm rot="0">
                                  <a:off x="0" y="0"/>
                                  <a:ext cx="3502323" cy="2644377"/>
                                </a:xfrm>
                                <a:prstGeom prst="rect"/>
                                <a:ln>
                                  <a:noFill/>
                                </a:ln>
                              </pic:spPr>
                            </pic:pic>
                          </a:graphicData>
                        </a:graphic>
                      </wp:inline>
                    </w:drawing>
                  </w:r>
                </w:p>
              </w:tc>
            </w:tr>
            <w:tr>
              <w:tblPrEx/>
              <w:trPr>
                <w:trHeight w:val="133" w:hRule="atLeast"/>
                <w:tblCellSpacing w:w="75" w:type="dxa"/>
                <w:jc w:val="center"/>
              </w:trPr>
              <w:tc>
                <w:tcPr>
                  <w:tcW w:w="7745" w:type="dxa"/>
                  <w:tcBorders/>
                  <w:vAlign w:val="center"/>
                  <w:hideMark/>
                </w:tcPr>
                <w:p>
                  <w:pPr>
                    <w:pStyle w:val="style157"/>
                    <w:rPr/>
                  </w:pPr>
                  <w:r>
                    <w:t>Interpreting a solubility curve</w:t>
                  </w:r>
                </w:p>
                <w:p>
                  <w:pPr>
                    <w:pStyle w:val="style157"/>
                    <w:numPr>
                      <w:ilvl w:val="0"/>
                      <w:numId w:val="7"/>
                    </w:numPr>
                    <w:rPr/>
                  </w:pPr>
                  <w:r>
                    <w:t>Obviously, a solubility curve shows you the solubility of a substance at a particular temperature. For phase diagram purposes, one important way of looking at this is to examine what happens if you decrease the temperature of a solution with some given concentration.</w:t>
                  </w:r>
                </w:p>
                <w:p>
                  <w:pPr>
                    <w:pStyle w:val="style157"/>
                    <w:numPr>
                      <w:ilvl w:val="0"/>
                      <w:numId w:val="7"/>
                    </w:numPr>
                    <w:rPr/>
                  </w:pPr>
                  <w:r>
                    <w:t>For example, suppose you have a near-boiling solution of potassium nitrate in water. We'll take a solution containing 100 g of potassium nitrate and 100 g of water. Now let the solution cool.</w:t>
                  </w:r>
                </w:p>
                <w:p>
                  <w:pPr>
                    <w:pStyle w:val="style157"/>
                    <w:rPr/>
                  </w:pPr>
                  <w:r>
                    <w:rPr>
                      <w:noProof/>
                    </w:rPr>
                    <w:drawing>
                      <wp:inline distL="0" distT="0" distB="0" distR="0">
                        <wp:extent cx="3657600" cy="2798743"/>
                        <wp:effectExtent l="0" t="0" r="0" b="1905"/>
                        <wp:docPr id="1234" name="Picture 708" descr="http://www.chemguide.co.uk/physical/phaseeqia/solcurve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708"/>
                                <pic:cNvPicPr/>
                              </pic:nvPicPr>
                              <pic:blipFill>
                                <a:blip r:embed="rId121" cstate="print"/>
                                <a:srcRect l="0" t="0" r="0" b="0"/>
                                <a:stretch/>
                              </pic:blipFill>
                              <pic:spPr>
                                <a:xfrm rot="0">
                                  <a:off x="0" y="0"/>
                                  <a:ext cx="3657600" cy="2798743"/>
                                </a:xfrm>
                                <a:prstGeom prst="rect"/>
                                <a:ln>
                                  <a:noFill/>
                                </a:ln>
                              </pic:spPr>
                            </pic:pic>
                          </a:graphicData>
                        </a:graphic>
                      </wp:inline>
                    </w:drawing>
                  </w:r>
                </w:p>
                <w:p>
                  <w:pPr>
                    <w:pStyle w:val="style157"/>
                    <w:numPr>
                      <w:ilvl w:val="0"/>
                      <w:numId w:val="8"/>
                    </w:numPr>
                    <w:rPr/>
                  </w:pPr>
                  <w:r>
                    <w:t>At all temperatures above that marked on the graph (about 57°C), 100 g of water will dissolve more than 100 g of potassium nitrate. All the potassium nitrate will stay in solution.</w:t>
                  </w:r>
                </w:p>
                <w:p>
                  <w:pPr>
                    <w:pStyle w:val="style157"/>
                    <w:numPr>
                      <w:ilvl w:val="0"/>
                      <w:numId w:val="8"/>
                    </w:numPr>
                    <w:rPr/>
                  </w:pPr>
                  <w:r>
                    <w:t xml:space="preserve">At 57°C, you hit the solubility curve. This is the temperature at which </w:t>
                  </w:r>
                  <w:r>
                    <w:t>100 g of water will dissolve 100 g of potassium nitrate to give a saturated solution.</w:t>
                  </w:r>
                </w:p>
                <w:p>
                  <w:pPr>
                    <w:pStyle w:val="style157"/>
                    <w:numPr>
                      <w:ilvl w:val="0"/>
                      <w:numId w:val="8"/>
                    </w:numPr>
                    <w:rPr/>
                  </w:pPr>
                  <w:r>
                    <w:t>If the temperature falls even the tiniest bit below 57°C, the water will no longer dissolve as much potassium nitrate - and so some crystallises out. The lower the temperature falls, the more potassium nitrate crystallises, because the water will dissolve less and less of it.</w:t>
                  </w:r>
                </w:p>
                <w:p>
                  <w:pPr>
                    <w:pStyle w:val="style157"/>
                    <w:numPr>
                      <w:ilvl w:val="0"/>
                      <w:numId w:val="8"/>
                    </w:numPr>
                    <w:rPr/>
                  </w:pPr>
                  <w:r>
                    <w:t>You can think of this as a simple phase diagram. If you have a mixture of 100 g of potassium nitrate and 100 g of water and the temperature is above 57°C, you have a single phase - a solution of potassium nitrate.</w:t>
                  </w:r>
                </w:p>
                <w:p>
                  <w:pPr>
                    <w:pStyle w:val="style157"/>
                    <w:numPr>
                      <w:ilvl w:val="0"/>
                      <w:numId w:val="8"/>
                    </w:numPr>
                    <w:rPr/>
                  </w:pPr>
                  <w:r>
                    <w:t>If the temperature is below 57°C for this mixture, you will have a mixture of two phases - the solution and some solid potassium nitrate.</w:t>
                  </w:r>
                </w:p>
                <w:p>
                  <w:pPr>
                    <w:pStyle w:val="style157"/>
                    <w:numPr>
                      <w:ilvl w:val="0"/>
                      <w:numId w:val="8"/>
                    </w:numPr>
                    <w:rPr/>
                  </w:pPr>
                  <w:r>
                    <w:t>The solubility curve represents the boundary between these two different situations.</w:t>
                  </w:r>
                </w:p>
                <w:p>
                  <w:pPr>
                    <w:pStyle w:val="style157"/>
                    <w:rPr/>
                  </w:pPr>
                </w:p>
                <w:p>
                  <w:pPr>
                    <w:pStyle w:val="style157"/>
                    <w:rPr/>
                  </w:pPr>
                </w:p>
                <w:p>
                  <w:pPr>
                    <w:pStyle w:val="style157"/>
                    <w:rPr/>
                  </w:pPr>
                </w:p>
                <w:p>
                  <w:pPr>
                    <w:pStyle w:val="style157"/>
                    <w:rPr/>
                  </w:pPr>
                </w:p>
              </w:tc>
            </w:tr>
          </w:tbl>
          <w:p>
            <w:pPr>
              <w:pStyle w:val="style157"/>
              <w:rPr/>
            </w:pPr>
          </w:p>
          <w:p>
            <w:pPr>
              <w:pStyle w:val="style94"/>
              <w:ind w:left="2160"/>
              <w:rPr>
                <w:rFonts w:ascii="Calibri" w:cs="Arial" w:hAnsi="Calibri"/>
                <w:b/>
                <w:bCs/>
                <w:u w:val="single"/>
              </w:rPr>
            </w:pPr>
          </w:p>
          <w:p>
            <w:pPr>
              <w:pStyle w:val="style94"/>
              <w:ind w:left="2160"/>
              <w:rPr>
                <w:rFonts w:ascii="Calibri" w:hAnsi="Calibri"/>
              </w:rPr>
            </w:pPr>
          </w:p>
          <w:p>
            <w:pPr>
              <w:pStyle w:val="style94"/>
              <w:numPr>
                <w:ilvl w:val="0"/>
                <w:numId w:val="5"/>
              </w:numPr>
              <w:rPr>
                <w:rFonts w:ascii="Calibri" w:hAnsi="Calibri"/>
              </w:rPr>
            </w:pPr>
            <w:r>
              <w:rPr>
                <w:rFonts w:ascii="Calibri" w:cs="Arial" w:hAnsi="Calibri"/>
                <w:b/>
                <w:bCs/>
              </w:rPr>
              <w:t>Note</w:t>
            </w:r>
            <w:r>
              <w:rPr>
                <w:rFonts w:ascii="Calibri" w:cs="Arial" w:hAnsi="Calibri"/>
              </w:rPr>
              <w:t>: The density of water is close to 1.0g/cm</w:t>
            </w:r>
            <w:r>
              <w:rPr>
                <w:rFonts w:ascii="Calibri" w:cs="Arial" w:hAnsi="Calibri"/>
                <w:vertAlign w:val="superscript"/>
              </w:rPr>
              <w:t>3</w:t>
            </w:r>
            <w:r>
              <w:rPr>
                <w:rFonts w:ascii="Calibri" w:cs="Arial" w:hAnsi="Calibri"/>
              </w:rPr>
              <w:t xml:space="preserve"> or ml, so for approximate purposes, the volume in cm</w:t>
            </w:r>
            <w:r>
              <w:rPr>
                <w:rFonts w:ascii="Calibri" w:cs="Arial" w:hAnsi="Calibri"/>
                <w:vertAlign w:val="superscript"/>
              </w:rPr>
              <w:t>3</w:t>
            </w:r>
            <w:r>
              <w:rPr>
                <w:rFonts w:ascii="Calibri" w:cs="Arial" w:hAnsi="Calibri"/>
              </w:rPr>
              <w:t xml:space="preserve"> or ml of just the water is numerically close to the value in g, i.e. 100 cm</w:t>
            </w:r>
            <w:r>
              <w:rPr>
                <w:rFonts w:ascii="Calibri" w:cs="Arial" w:hAnsi="Calibri"/>
                <w:vertAlign w:val="superscript"/>
              </w:rPr>
              <w:t>3</w:t>
            </w:r>
            <w:r>
              <w:rPr>
                <w:rFonts w:ascii="Calibri" w:cs="Arial" w:hAnsi="Calibri"/>
              </w:rPr>
              <w:t xml:space="preserve"> of water or solution is about 100g of water.</w:t>
            </w:r>
          </w:p>
          <w:p>
            <w:pPr>
              <w:pStyle w:val="style94"/>
              <w:numPr>
                <w:ilvl w:val="0"/>
                <w:numId w:val="5"/>
              </w:numPr>
              <w:rPr>
                <w:rFonts w:ascii="Calibri" w:hAnsi="Calibri"/>
              </w:rPr>
            </w:pPr>
            <w:r>
              <w:rPr>
                <w:rFonts w:ascii="Calibri" w:cs="Arial" w:hAnsi="Calibri"/>
                <w:b/>
                <w:bCs/>
                <w:noProof/>
              </w:rPr>
              <w:pict>
                <v:line id="1235" stroked="t" from="95.1pt,17.85pt" to="156.05pt,17.85pt" style="position:absolute;z-index:15;mso-position-horizontal-relative:text;mso-position-vertical-relative:text;mso-width-relative:margin;mso-height-relative:margin;mso-wrap-distance-left:0.0pt;mso-wrap-distance-right:0.0pt;visibility:visible;">
                  <v:fill/>
                </v:line>
              </w:pict>
            </w:r>
            <w:r>
              <w:rPr>
                <w:rFonts w:ascii="Calibri" w:cs="Arial" w:hAnsi="Calibri"/>
                <w:b/>
                <w:bCs/>
                <w:noProof/>
              </w:rPr>
              <w:pict>
                <v:line id="1236" stroked="t" from="161.4pt,18.2pt" to="278.3pt,18.2pt" style="position:absolute;z-index:16;mso-position-horizontal-relative:text;mso-position-vertical-relative:text;mso-width-relative:margin;mso-height-relative:margin;mso-wrap-distance-left:0.0pt;mso-wrap-distance-right:0.0pt;visibility:visible;">
                  <v:fill/>
                </v:line>
              </w:pict>
            </w:r>
            <w:r>
              <w:rPr>
                <w:rFonts w:ascii="Calibri" w:cs="Arial" w:hAnsi="Calibri"/>
                <w:b/>
                <w:bCs/>
              </w:rPr>
              <w:t>Solubility = mass of salt     ×    1000cm</w:t>
            </w:r>
            <w:r>
              <w:rPr>
                <w:rFonts w:ascii="Calibri" w:cs="Arial" w:hAnsi="Calibri"/>
                <w:b/>
                <w:bCs/>
                <w:vertAlign w:val="superscript"/>
              </w:rPr>
              <w:t xml:space="preserve">3 </w:t>
            </w:r>
            <w:r>
              <w:rPr>
                <w:rFonts w:ascii="Calibri" w:cs="Arial" w:hAnsi="Calibri"/>
                <w:b/>
                <w:bCs/>
              </w:rPr>
              <w:t>of solvent or solution</w:t>
            </w:r>
          </w:p>
          <w:p>
            <w:pPr>
              <w:pStyle w:val="style94"/>
              <w:ind w:left="720"/>
              <w:rPr>
                <w:rFonts w:ascii="Calibri" w:cs="Arial" w:hAnsi="Calibri"/>
                <w:b/>
                <w:bCs/>
              </w:rPr>
            </w:pPr>
            <w:r>
              <w:rPr>
                <w:rFonts w:ascii="Calibri" w:cs="Arial" w:hAnsi="Calibri"/>
                <w:b/>
                <w:bCs/>
              </w:rPr>
              <w:t xml:space="preserve">                     Molar mass            volume of solvent or solution</w:t>
            </w:r>
          </w:p>
          <w:p>
            <w:pPr>
              <w:pStyle w:val="style94"/>
              <w:rPr>
                <w:rFonts w:ascii="Calibri" w:cs="Arial" w:hAnsi="Calibri"/>
                <w:bCs/>
              </w:rPr>
            </w:pPr>
            <w:r>
              <w:rPr>
                <w:rFonts w:ascii="Calibri" w:cs="Arial" w:hAnsi="Calibri"/>
                <w:b/>
                <w:bCs/>
              </w:rPr>
              <w:t>Worked example:</w:t>
            </w:r>
            <w:r>
              <w:rPr>
                <w:rFonts w:ascii="Calibri" w:cs="Arial" w:hAnsi="Calibri"/>
                <w:bCs/>
              </w:rPr>
              <w:t>When 50cm</w:t>
            </w:r>
            <w:r>
              <w:rPr>
                <w:rFonts w:ascii="Calibri" w:cs="Arial" w:hAnsi="Calibri"/>
                <w:bCs/>
                <w:vertAlign w:val="superscript"/>
              </w:rPr>
              <w:t>3</w:t>
            </w:r>
            <w:r>
              <w:rPr>
                <w:rFonts w:ascii="Calibri" w:cs="Arial" w:hAnsi="Calibri"/>
                <w:bCs/>
              </w:rPr>
              <w:t xml:space="preserve"> of saturated solution of sugar (molar mass=342.0g) at 40°C was evaporated to dryness,34.2g of dry solid was obtained. What is the solubility of sugar at 40°c.</w:t>
            </w:r>
          </w:p>
          <w:p>
            <w:pPr>
              <w:pStyle w:val="style94"/>
              <w:ind w:left="720"/>
              <w:rPr>
                <w:rFonts w:ascii="Calibri" w:cs="Arial" w:hAnsi="Calibri"/>
                <w:b/>
                <w:bCs/>
              </w:rPr>
            </w:pPr>
            <w:r>
              <w:rPr>
                <w:rFonts w:ascii="Calibri" w:cs="Arial" w:hAnsi="Calibri"/>
                <w:b/>
                <w:bCs/>
              </w:rPr>
              <w:t>Solution:</w:t>
            </w:r>
          </w:p>
          <w:p>
            <w:pPr>
              <w:pStyle w:val="style157"/>
              <w:rPr/>
            </w:pPr>
            <w:r>
              <w:t>Volume of saturated solution = 50cm</w:t>
            </w:r>
            <w:r>
              <w:rPr>
                <w:vertAlign w:val="superscript"/>
              </w:rPr>
              <w:t>3</w:t>
            </w:r>
          </w:p>
          <w:p>
            <w:pPr>
              <w:pStyle w:val="style157"/>
              <w:rPr/>
            </w:pPr>
            <w:r>
              <w:t>Molar mass of sugar = 342.0g</w:t>
            </w:r>
          </w:p>
          <w:p>
            <w:pPr>
              <w:pStyle w:val="style157"/>
              <w:rPr/>
            </w:pPr>
          </w:p>
          <w:p>
            <w:pPr>
              <w:pStyle w:val="style157"/>
              <w:rPr>
                <w:rFonts w:cs="Times New Roman"/>
              </w:rPr>
            </w:pPr>
            <w:r>
              <w:t xml:space="preserve">Solubility= </w:t>
            </w:r>
            <m:oMath>
              <m:f>
                <m:fPr>
                  <m:ctrlPr>
                    <w:rPr>
                      <w:rFonts w:ascii="Cambria Math" w:hAnsi="Cambria Math"/>
                    </w:rPr>
                  </m:ctrlPr>
                </m:fPr>
                <m:num>
                  <m:r>
                    <m:rPr>
                      <m:sty m:val="p"/>
                    </m:rPr>
                    <w:rPr>
                      <w:rFonts w:ascii="Cambria Math" w:hAnsi="Cambria Math"/>
                    </w:rPr>
                    <m:t>mass of salt     ×    1000cm</m:t>
                  </m:r>
                  <m:r>
                    <m:rPr>
                      <m:sty m:val="p"/>
                    </m:rPr>
                    <w:rPr>
                      <w:rFonts w:ascii="Cambria Math" w:hAnsi="Cambria Math"/>
                      <w:vertAlign w:val="superscript"/>
                    </w:rPr>
                    <m:t xml:space="preserve">3 </m:t>
                  </m:r>
                  <m:r>
                    <m:rPr>
                      <m:sty m:val="p"/>
                    </m:rPr>
                    <w:rPr>
                      <w:rFonts w:ascii="Cambria Math" w:hAnsi="Cambria Math"/>
                    </w:rPr>
                    <m:t>of solvent or solution</m:t>
                  </m:r>
                </m:num>
                <m:den>
                  <m:r>
                    <m:rPr>
                      <m:sty m:val="p"/>
                    </m:rPr>
                    <w:rPr>
                      <w:rFonts w:ascii="Cambria Math" w:hAnsi="Cambria Math"/>
                    </w:rPr>
                    <m:t xml:space="preserve">Molar mass  X volume of solvent or solution </m:t>
                  </m:r>
                </m:den>
              </m:f>
            </m:oMath>
          </w:p>
          <w:p>
            <w:pPr>
              <w:pStyle w:val="style157"/>
              <w:rPr/>
            </w:pPr>
          </w:p>
          <w:p>
            <w:pPr>
              <w:pStyle w:val="style157"/>
              <w:rPr/>
            </w:pPr>
            <w:r>
              <w:t xml:space="preserve">                                  =</w:t>
            </w:r>
            <m:oMath>
              <m:f>
                <m:fPr>
                  <m:ctrlPr>
                    <w:rPr>
                      <w:rFonts w:ascii="Cambria Math" w:hAnsi="Cambria Math"/>
                    </w:rPr>
                  </m:ctrlPr>
                </m:fPr>
                <m:num>
                  <m:r>
                    <m:rPr>
                      <m:sty m:val="p"/>
                    </m:rPr>
                    <w:rPr>
                      <w:rFonts w:ascii="Cambria Math" w:hAnsi="Cambria Math"/>
                    </w:rPr>
                    <m:t xml:space="preserve">34.2 × 1000    </m:t>
                  </m:r>
                </m:num>
                <m:den>
                  <m:r>
                    <m:rPr>
                      <m:sty m:val="p"/>
                    </m:rPr>
                    <w:rPr>
                      <w:rFonts w:ascii="Cambria Math" w:hAnsi="Cambria Math"/>
                    </w:rPr>
                    <m:t>342 × 50</m:t>
                  </m:r>
                </m:den>
              </m:f>
              <m:r>
                <m:rPr>
                  <m:sty m:val="p"/>
                </m:rPr>
                <w:rPr>
                  <w:rFonts w:ascii="Cambria Math" w:hAnsi="Cambria Math"/>
                </w:rPr>
                <m:t>=2.0</m:t>
              </m:r>
              <m:sSup>
                <m:sSupPr>
                  <m:ctrlPr>
                    <w:rPr>
                      <w:rFonts w:ascii="Cambria Math" w:hAnsi="Cambria Math"/>
                    </w:rPr>
                  </m:ctrlPr>
                </m:sSupPr>
                <m:e>
                  <m:r>
                    <m:rPr>
                      <m:sty m:val="p"/>
                    </m:rPr>
                    <w:rPr>
                      <w:rFonts w:ascii="Cambria Math" w:hAnsi="Cambria Math"/>
                    </w:rPr>
                    <m:t>moldm</m:t>
                  </m:r>
                </m:e>
                <m:sup>
                  <m:r>
                    <m:rPr>
                      <m:sty m:val="p"/>
                    </m:rPr>
                    <w:rPr>
                      <w:rFonts w:ascii="Cambria Math" w:hAnsi="Cambria Math"/>
                    </w:rPr>
                    <m:t>-3</m:t>
                  </m:r>
                </m:sup>
              </m:sSup>
            </m:oMath>
          </w:p>
          <w:p>
            <w:pPr>
              <w:pStyle w:val="style157"/>
              <w:rPr>
                <w:vertAlign w:val="superscript"/>
              </w:rPr>
            </w:pPr>
          </w:p>
          <w:p>
            <w:pPr>
              <w:pStyle w:val="style157"/>
              <w:rPr>
                <w:vertAlign w:val="superscript"/>
              </w:rPr>
            </w:pPr>
            <w:r>
              <w:rPr>
                <w:vertAlign w:val="superscript"/>
                <w:lang w:val="en-US"/>
              </w:rPr>
              <w:t>Example 2: If 1dm3 of a saturated solution of 1.5 moldm-3 at 60°C is cooled to 0.75 moldm-3 at 25°C, what amount in mole will be separated?</w:t>
            </w:r>
          </w:p>
          <w:p>
            <w:pPr>
              <w:pStyle w:val="style157"/>
              <w:rPr>
                <w:vertAlign w:val="superscript"/>
              </w:rPr>
            </w:pPr>
          </w:p>
          <w:p>
            <w:pPr>
              <w:pStyle w:val="style157"/>
              <w:rPr>
                <w:vertAlign w:val="superscript"/>
              </w:rPr>
            </w:pPr>
            <w:r>
              <w:rPr>
                <w:vertAlign w:val="superscript"/>
                <w:lang w:val="en-US"/>
              </w:rPr>
              <w:t>Solution</w:t>
            </w:r>
          </w:p>
          <w:p>
            <w:pPr>
              <w:pStyle w:val="style157"/>
              <w:rPr>
                <w:vertAlign w:val="superscript"/>
              </w:rPr>
            </w:pPr>
            <w:r>
              <w:rPr>
                <w:caps w:val="false"/>
                <w:smallCaps/>
                <w:vertAlign w:val="superscript"/>
                <w:lang w:val="en-US"/>
              </w:rPr>
              <w:t>SOLUBILITY</w:t>
            </w:r>
            <w:r>
              <w:rPr>
                <w:vertAlign w:val="superscript"/>
                <w:lang w:val="en-US"/>
              </w:rPr>
              <w:t xml:space="preserve"> at 60°C = 1.5 moldm-3</w:t>
            </w:r>
          </w:p>
          <w:p>
            <w:pPr>
              <w:pStyle w:val="style157"/>
              <w:rPr>
                <w:vertAlign w:val="superscript"/>
              </w:rPr>
            </w:pPr>
            <w:r>
              <w:rPr>
                <w:vertAlign w:val="superscript"/>
                <w:lang w:val="en-US"/>
              </w:rPr>
              <w:t>Solubilty at 25°C = 0.75 moldm-3</w:t>
            </w:r>
          </w:p>
          <w:p>
            <w:pPr>
              <w:pStyle w:val="style157"/>
              <w:rPr>
                <w:vertAlign w:val="superscript"/>
              </w:rPr>
            </w:pPr>
            <w:r>
              <w:rPr>
                <w:vertAlign w:val="superscript"/>
                <w:lang w:val="en-US"/>
              </w:rPr>
              <w:t>Change in solubilty at 60°C and 25°C = (1.5 - 0.75) = 0.75 moldm-3</w:t>
            </w:r>
          </w:p>
          <w:p>
            <w:pPr>
              <w:pStyle w:val="style157"/>
              <w:rPr>
                <w:vertAlign w:val="superscript"/>
              </w:rPr>
            </w:pPr>
          </w:p>
          <w:p>
            <w:pPr>
              <w:pStyle w:val="style157"/>
              <w:rPr>
                <w:vertAlign w:val="superscript"/>
              </w:rPr>
            </w:pPr>
          </w:p>
          <w:p>
            <w:pPr>
              <w:pStyle w:val="style94"/>
              <w:jc w:val="center"/>
              <w:rPr>
                <w:rFonts w:ascii="Calibri" w:hAnsi="Calibri"/>
              </w:rPr>
            </w:pPr>
            <w:r>
              <w:rPr>
                <w:rFonts w:ascii="Calibri" w:cs="Arial" w:hAnsi="Calibri"/>
                <w:b/>
                <w:bCs/>
                <w:shd w:val="clear" w:color="auto" w:fill="ff99ff"/>
              </w:rPr>
              <w:t>Water of crystallisation calculations</w:t>
            </w:r>
          </w:p>
          <w:p>
            <w:pPr>
              <w:pStyle w:val="style94"/>
              <w:numPr>
                <w:ilvl w:val="0"/>
                <w:numId w:val="4"/>
              </w:numPr>
              <w:rPr>
                <w:rFonts w:ascii="Calibri" w:hAnsi="Calibri"/>
              </w:rPr>
            </w:pPr>
            <w:r>
              <w:rPr>
                <w:rFonts w:ascii="Calibri" w:cs="Arial" w:hAnsi="Calibri"/>
                <w:b/>
                <w:bCs/>
              </w:rPr>
              <w:t>How to calculate the theoretical % of water in a hydrated salt</w:t>
            </w:r>
          </w:p>
          <w:p>
            <w:pPr>
              <w:pStyle w:val="style94"/>
              <w:numPr>
                <w:ilvl w:val="1"/>
                <w:numId w:val="4"/>
              </w:numPr>
              <w:rPr>
                <w:rFonts w:ascii="Calibri" w:hAnsi="Calibri"/>
              </w:rPr>
            </w:pPr>
            <w:r>
              <w:rPr>
                <w:rFonts w:ascii="Calibri" w:cs="Arial" w:hAnsi="Calibri"/>
              </w:rPr>
              <w:t>eg</w:t>
            </w:r>
            <w:r>
              <w:rPr>
                <w:rFonts w:ascii="Calibri" w:cs="Arial" w:hAnsi="Calibri"/>
                <w:b/>
                <w:bCs/>
              </w:rPr>
              <w:t xml:space="preserve"> magnesium sulphate MgSO</w:t>
            </w:r>
            <w:r>
              <w:rPr>
                <w:rFonts w:ascii="Calibri" w:cs="Arial" w:hAnsi="Calibri"/>
                <w:b/>
                <w:bCs/>
                <w:vertAlign w:val="subscript"/>
              </w:rPr>
              <w:t>4</w:t>
            </w:r>
            <w:r>
              <w:rPr>
                <w:rFonts w:ascii="Calibri" w:cs="Arial" w:hAnsi="Calibri"/>
                <w:b/>
                <w:bCs/>
              </w:rPr>
              <w:t>.7H</w:t>
            </w:r>
            <w:r>
              <w:rPr>
                <w:rFonts w:ascii="Calibri" w:cs="Arial" w:hAnsi="Calibri"/>
                <w:b/>
                <w:bCs/>
                <w:vertAlign w:val="subscript"/>
              </w:rPr>
              <w:t>2</w:t>
            </w:r>
            <w:r>
              <w:rPr>
                <w:rFonts w:ascii="Calibri" w:cs="Arial" w:hAnsi="Calibri"/>
                <w:b/>
                <w:bCs/>
              </w:rPr>
              <w:t>O salt crystals</w:t>
            </w:r>
          </w:p>
          <w:p>
            <w:pPr>
              <w:pStyle w:val="style94"/>
              <w:numPr>
                <w:ilvl w:val="1"/>
                <w:numId w:val="4"/>
              </w:numPr>
              <w:rPr>
                <w:rFonts w:ascii="Calibri" w:hAnsi="Calibri"/>
              </w:rPr>
            </w:pPr>
            <w:r>
              <w:rPr>
                <w:rFonts w:ascii="Calibri" w:cs="Arial" w:hAnsi="Calibri"/>
              </w:rPr>
              <w:t>Relative atomic masses: Mg = 24, S = 32, O = 16 and H = 1</w:t>
            </w:r>
          </w:p>
          <w:p>
            <w:pPr>
              <w:pStyle w:val="style94"/>
              <w:numPr>
                <w:ilvl w:val="1"/>
                <w:numId w:val="4"/>
              </w:numPr>
              <w:rPr>
                <w:rFonts w:ascii="Calibri" w:hAnsi="Calibri"/>
              </w:rPr>
            </w:pPr>
            <w:r>
              <w:rPr>
                <w:rFonts w:ascii="Calibri" w:cs="Arial" w:hAnsi="Calibri"/>
              </w:rPr>
              <w:t>relative formula mass = 24 + 32 + (4 x 16) + [7 x (1 + 1 + 16)] = 246</w:t>
            </w:r>
          </w:p>
          <w:p>
            <w:pPr>
              <w:pStyle w:val="style94"/>
              <w:numPr>
                <w:ilvl w:val="1"/>
                <w:numId w:val="4"/>
              </w:numPr>
              <w:rPr>
                <w:rFonts w:ascii="Calibri" w:hAnsi="Calibri"/>
              </w:rPr>
            </w:pPr>
            <w:r>
              <w:rPr>
                <w:rFonts w:ascii="Calibri" w:cs="Arial" w:hAnsi="Calibri"/>
              </w:rPr>
              <w:t>7 x 18 = 126 is the mass of water</w:t>
            </w:r>
          </w:p>
          <w:p>
            <w:pPr>
              <w:pStyle w:val="style94"/>
              <w:numPr>
                <w:ilvl w:val="1"/>
                <w:numId w:val="4"/>
              </w:numPr>
              <w:rPr>
                <w:rFonts w:ascii="Calibri" w:hAnsi="Calibri"/>
              </w:rPr>
            </w:pPr>
            <w:r>
              <w:rPr>
                <w:rFonts w:ascii="Calibri" w:cs="Arial" w:hAnsi="Calibri"/>
              </w:rPr>
              <w:t>% of water of crystallization</w:t>
            </w:r>
            <m:oMath>
              <m:r>
                <w:rPr>
                  <w:rFonts w:ascii="Cambria Math" w:cs="Arial" w:hAnsi="Cambria Math"/>
                  <w:sz w:val="28"/>
                  <w:szCs w:val="28"/>
                </w:rPr>
                <m:t>=</m:t>
              </m:r>
              <m:f>
                <m:fPr>
                  <m:ctrlPr>
                    <w:rPr>
                      <w:rFonts w:ascii="Cambria Math" w:cs="Arial" w:hAnsi="Cambria Math"/>
                      <w:b/>
                      <w:i/>
                      <w:sz w:val="28"/>
                      <w:szCs w:val="28"/>
                    </w:rPr>
                  </m:ctrlPr>
                </m:fPr>
                <m:num>
                  <m:r>
                    <m:rPr>
                      <m:sty m:val="bi"/>
                    </m:rPr>
                    <w:rPr>
                      <w:rFonts w:ascii="Cambria Math" w:cs="Arial" w:hAnsi="Cambria Math"/>
                      <w:sz w:val="28"/>
                      <w:szCs w:val="28"/>
                    </w:rPr>
                    <m:t>mass of water</m:t>
                  </m:r>
                </m:num>
                <m:den>
                  <m:r>
                    <m:rPr>
                      <m:sty m:val="bi"/>
                    </m:rPr>
                    <w:rPr>
                      <w:rFonts w:ascii="Cambria Math" w:cs="Arial" w:hAnsi="Cambria Math"/>
                      <w:sz w:val="28"/>
                      <w:szCs w:val="28"/>
                    </w:rPr>
                    <m:t>molar mass of hydrated salt</m:t>
                  </m:r>
                </m:den>
              </m:f>
            </m:oMath>
          </w:p>
          <w:p>
            <w:pPr>
              <w:pStyle w:val="style94"/>
              <w:numPr>
                <w:ilvl w:val="1"/>
                <w:numId w:val="4"/>
              </w:numPr>
              <w:rPr>
                <w:rFonts w:ascii="Calibri" w:hAnsi="Calibri"/>
              </w:rPr>
            </w:pPr>
            <w:r>
              <w:rPr>
                <w:rFonts w:ascii="Calibri" w:cs="Arial" w:hAnsi="Calibri"/>
              </w:rPr>
              <w:t xml:space="preserve">so </w:t>
            </w:r>
            <w:r>
              <w:rPr>
                <w:rFonts w:ascii="Calibri" w:cs="Arial" w:hAnsi="Calibri"/>
                <w:b/>
                <w:bCs/>
              </w:rPr>
              <w:t xml:space="preserve">% water </w:t>
            </w:r>
            <w:r>
              <w:rPr>
                <w:rFonts w:ascii="Calibri" w:cs="Arial" w:hAnsi="Calibri"/>
              </w:rPr>
              <w:t xml:space="preserve">= 126 x 100 / 246 = </w:t>
            </w:r>
            <w:r>
              <w:rPr>
                <w:rFonts w:ascii="Calibri" w:cs="Arial" w:hAnsi="Calibri"/>
                <w:b/>
                <w:bCs/>
              </w:rPr>
              <w:t>51.2%</w:t>
            </w:r>
          </w:p>
          <w:p>
            <w:pPr>
              <w:pStyle w:val="style94"/>
              <w:numPr>
                <w:ilvl w:val="0"/>
                <w:numId w:val="4"/>
              </w:numPr>
              <w:rPr>
                <w:rFonts w:ascii="Calibri" w:hAnsi="Calibri"/>
              </w:rPr>
            </w:pPr>
            <w:r>
              <w:rPr>
                <w:rFonts w:ascii="Calibri" w:cs="Arial" w:hAnsi="Calibri"/>
                <w:b/>
                <w:bCs/>
              </w:rPr>
              <w:t>Determination and calculation of salt formula containing 'water of crystallisation'.</w:t>
            </w:r>
          </w:p>
          <w:p>
            <w:pPr>
              <w:pStyle w:val="style94"/>
              <w:numPr>
                <w:ilvl w:val="1"/>
                <w:numId w:val="4"/>
              </w:numPr>
              <w:rPr>
                <w:rFonts w:ascii="Calibri" w:hAnsi="Calibri"/>
              </w:rPr>
            </w:pPr>
            <w:r>
              <w:rPr>
                <w:rFonts w:ascii="Calibri" w:cs="Arial" w:hAnsi="Calibri"/>
                <w:b/>
                <w:bCs/>
              </w:rPr>
              <w:t>Some salts, when crystallised from aqueous solution, incorporate water molecules into the structure</w:t>
            </w:r>
            <w:r>
              <w:rPr>
                <w:rFonts w:ascii="Calibri" w:cs="Arial" w:hAnsi="Calibri"/>
              </w:rPr>
              <w:t>. This is known as '</w:t>
            </w:r>
            <w:r>
              <w:rPr>
                <w:rFonts w:ascii="Calibri" w:cs="Arial" w:hAnsi="Calibri"/>
                <w:b/>
                <w:bCs/>
              </w:rPr>
              <w:t>water of crystallisation</w:t>
            </w:r>
            <w:r>
              <w:rPr>
                <w:rFonts w:ascii="Calibri" w:cs="Arial" w:hAnsi="Calibri"/>
              </w:rPr>
              <w:t>', and the 'hydrated' form of the compound.</w:t>
            </w:r>
          </w:p>
          <w:p>
            <w:pPr>
              <w:pStyle w:val="style94"/>
              <w:numPr>
                <w:ilvl w:val="1"/>
                <w:numId w:val="4"/>
              </w:numPr>
              <w:rPr>
                <w:rFonts w:ascii="Calibri" w:hAnsi="Calibri"/>
              </w:rPr>
            </w:pPr>
            <w:r>
              <w:rPr>
                <w:rFonts w:ascii="Calibri" w:cs="Arial" w:hAnsi="Calibri"/>
              </w:rPr>
              <w:t>e.g. magnesium sulphate MgSO</w:t>
            </w:r>
            <w:r>
              <w:rPr>
                <w:rFonts w:ascii="Calibri" w:cs="Arial" w:hAnsi="Calibri"/>
                <w:vertAlign w:val="subscript"/>
              </w:rPr>
              <w:t>4</w:t>
            </w:r>
            <w:r>
              <w:rPr>
                <w:rFonts w:ascii="Calibri" w:cs="Arial" w:hAnsi="Calibri"/>
              </w:rPr>
              <w:t>.7H</w:t>
            </w:r>
            <w:r>
              <w:rPr>
                <w:rFonts w:ascii="Calibri" w:cs="Arial" w:hAnsi="Calibri"/>
                <w:vertAlign w:val="subscript"/>
              </w:rPr>
              <w:t>2</w:t>
            </w:r>
            <w:r>
              <w:rPr>
                <w:rFonts w:ascii="Calibri" w:cs="Arial" w:hAnsi="Calibri"/>
              </w:rPr>
              <w:t xml:space="preserve">O. The formula can be determined by a simple experiment </w:t>
            </w:r>
            <w:r>
              <w:rPr>
                <w:rFonts w:ascii="Calibri" w:cs="Arial" w:hAnsi="Calibri"/>
                <w:b/>
                <w:bCs/>
              </w:rPr>
              <w:t>A known mass of the hydrated salt is gently heated in a crucible</w:t>
            </w:r>
            <w:r>
              <w:rPr>
                <w:rFonts w:ascii="Calibri" w:cs="Arial" w:hAnsi="Calibri"/>
              </w:rPr>
              <w:t xml:space="preserve"> until no further water is driven off and the weight remains constant despite further heating. The mass of the anhydrous salt left is measured. The original mass of hydrated salt and the mass of the anhydrous salt residue can be worked out from the various weighings.</w:t>
            </w:r>
          </w:p>
          <w:p>
            <w:pPr>
              <w:pStyle w:val="style94"/>
              <w:numPr>
                <w:ilvl w:val="1"/>
                <w:numId w:val="4"/>
              </w:numPr>
              <w:rPr>
                <w:rFonts w:ascii="Calibri" w:hAnsi="Calibri"/>
              </w:rPr>
            </w:pPr>
            <w:r>
              <w:rPr>
                <w:rFonts w:ascii="Calibri" w:cs="Arial" w:hAnsi="Calibri"/>
                <w:b/>
                <w:bCs/>
              </w:rPr>
              <w:t>The % water of crystallisation and the formula of the salt are calculated as follows</w:t>
            </w:r>
            <w:r>
              <w:rPr>
                <w:rFonts w:ascii="Calibri" w:cs="Arial" w:hAnsi="Calibri"/>
              </w:rPr>
              <w:t xml:space="preserve">: </w:t>
            </w:r>
          </w:p>
          <w:p>
            <w:pPr>
              <w:pStyle w:val="style94"/>
              <w:numPr>
                <w:ilvl w:val="2"/>
                <w:numId w:val="4"/>
              </w:numPr>
              <w:rPr>
                <w:rFonts w:ascii="Calibri" w:hAnsi="Calibri"/>
              </w:rPr>
            </w:pPr>
            <w:r>
              <w:rPr>
                <w:rFonts w:ascii="Calibri" w:cs="Arial" w:hAnsi="Calibri"/>
              </w:rPr>
              <w:t>Suppose 6.25g of blue hydrated copper(II) sulphate, CuSO</w:t>
            </w:r>
            <w:r>
              <w:rPr>
                <w:rFonts w:ascii="Calibri" w:cs="Arial" w:hAnsi="Calibri"/>
                <w:vertAlign w:val="subscript"/>
              </w:rPr>
              <w:t>4</w:t>
            </w:r>
            <w:r>
              <w:rPr>
                <w:rFonts w:ascii="Calibri" w:cs="Arial" w:hAnsi="Calibri"/>
              </w:rPr>
              <w:t>.xH</w:t>
            </w:r>
            <w:r>
              <w:rPr>
                <w:rFonts w:ascii="Calibri" w:cs="Arial" w:hAnsi="Calibri"/>
                <w:vertAlign w:val="subscript"/>
              </w:rPr>
              <w:t>2</w:t>
            </w:r>
            <w:r>
              <w:rPr>
                <w:rFonts w:ascii="Calibri" w:cs="Arial" w:hAnsi="Calibri"/>
              </w:rPr>
              <w:t>O, (x unknown) was gently heated in a crucible until the mass remaining was 4.00g. This is the white anhydrous copper(II) sulphate.</w:t>
            </w:r>
          </w:p>
          <w:p>
            <w:pPr>
              <w:pStyle w:val="style94"/>
              <w:numPr>
                <w:ilvl w:val="2"/>
                <w:numId w:val="4"/>
              </w:numPr>
              <w:rPr>
                <w:rFonts w:ascii="Calibri" w:hAnsi="Calibri"/>
              </w:rPr>
            </w:pPr>
            <w:r>
              <w:rPr>
                <w:rFonts w:ascii="Calibri" w:cs="Arial" w:hAnsi="Calibri"/>
              </w:rPr>
              <w:t>The mass of anhydrous salt = 4.00g, mass of water (of crystallisation) driven off = 6.25-4.00 = 2.25g</w:t>
            </w:r>
          </w:p>
          <w:p>
            <w:pPr>
              <w:pStyle w:val="style94"/>
              <w:numPr>
                <w:ilvl w:val="2"/>
                <w:numId w:val="4"/>
              </w:numPr>
              <w:rPr>
                <w:rFonts w:ascii="Calibri" w:hAnsi="Calibri"/>
              </w:rPr>
            </w:pPr>
            <w:r>
              <w:rPr>
                <w:rFonts w:ascii="Calibri" w:cs="Arial" w:hAnsi="Calibri"/>
              </w:rPr>
              <w:t>The % water of crystallisation in the crystals  is 2.25 x 100 / 6.25 = 36%</w:t>
            </w:r>
          </w:p>
          <w:p>
            <w:pPr>
              <w:pStyle w:val="style94"/>
              <w:numPr>
                <w:ilvl w:val="2"/>
                <w:numId w:val="4"/>
              </w:numPr>
              <w:rPr>
                <w:rFonts w:ascii="Calibri" w:hAnsi="Calibri"/>
              </w:rPr>
            </w:pPr>
            <w:r>
              <w:rPr>
                <w:rFonts w:ascii="Calibri" w:cs="Arial" w:hAnsi="Calibri"/>
              </w:rPr>
              <w:t>[ A</w:t>
            </w:r>
            <w:r>
              <w:rPr>
                <w:rFonts w:ascii="Calibri" w:cs="Arial" w:hAnsi="Calibri"/>
                <w:vertAlign w:val="subscript"/>
              </w:rPr>
              <w:t>r</w:t>
            </w:r>
            <w:r>
              <w:rPr>
                <w:rFonts w:ascii="Calibri" w:cs="Arial" w:hAnsi="Calibri"/>
              </w:rPr>
              <w:t>'s Cu=64, S=32, O=16, H=1 ]</w:t>
            </w:r>
          </w:p>
          <w:p>
            <w:pPr>
              <w:pStyle w:val="style94"/>
              <w:numPr>
                <w:ilvl w:val="2"/>
                <w:numId w:val="4"/>
              </w:numPr>
              <w:rPr>
                <w:rFonts w:ascii="Calibri" w:hAnsi="Calibri"/>
              </w:rPr>
            </w:pPr>
            <w:r>
              <w:rPr>
                <w:rFonts w:ascii="Calibri" w:cs="Arial" w:hAnsi="Calibri"/>
              </w:rPr>
              <w:t>The mass ratio of CuSO</w:t>
            </w:r>
            <w:r>
              <w:rPr>
                <w:rFonts w:ascii="Calibri" w:cs="Arial" w:hAnsi="Calibri"/>
                <w:vertAlign w:val="subscript"/>
              </w:rPr>
              <w:t>4</w:t>
            </w:r>
            <w:r>
              <w:rPr>
                <w:rFonts w:ascii="Calibri" w:cs="Arial" w:hAnsi="Calibri"/>
              </w:rPr>
              <w:t xml:space="preserve"> : H</w:t>
            </w:r>
            <w:r>
              <w:rPr>
                <w:rFonts w:ascii="Calibri" w:cs="Arial" w:hAnsi="Calibri"/>
                <w:vertAlign w:val="subscript"/>
              </w:rPr>
              <w:t>2</w:t>
            </w:r>
            <w:r>
              <w:rPr>
                <w:rFonts w:ascii="Calibri" w:cs="Arial" w:hAnsi="Calibri"/>
              </w:rPr>
              <w:t>O is 4.00 : 2.25</w:t>
            </w:r>
          </w:p>
          <w:p>
            <w:pPr>
              <w:pStyle w:val="style94"/>
              <w:numPr>
                <w:ilvl w:val="2"/>
                <w:numId w:val="4"/>
              </w:numPr>
              <w:rPr>
                <w:rFonts w:ascii="Calibri" w:hAnsi="Calibri"/>
              </w:rPr>
            </w:pPr>
            <w:r>
              <w:rPr>
                <w:rFonts w:ascii="Calibri" w:cs="Arial" w:hAnsi="Calibri"/>
              </w:rPr>
              <w:t>To convert from mass ratio to mole ratio, you divide by the molecular mass of each 'species'</w:t>
            </w:r>
          </w:p>
          <w:p>
            <w:pPr>
              <w:pStyle w:val="style94"/>
              <w:numPr>
                <w:ilvl w:val="2"/>
                <w:numId w:val="4"/>
              </w:numPr>
              <w:rPr>
                <w:rFonts w:ascii="Calibri" w:hAnsi="Calibri"/>
              </w:rPr>
            </w:pPr>
            <w:r>
              <w:rPr>
                <w:rFonts w:ascii="Calibri" w:cs="Arial" w:hAnsi="Calibri"/>
              </w:rPr>
              <w:t>CuSO</w:t>
            </w:r>
            <w:r>
              <w:rPr>
                <w:rFonts w:ascii="Calibri" w:cs="Arial" w:hAnsi="Calibri"/>
                <w:vertAlign w:val="subscript"/>
              </w:rPr>
              <w:t>4</w:t>
            </w:r>
            <w:r>
              <w:rPr>
                <w:rFonts w:ascii="Calibri" w:cs="Arial" w:hAnsi="Calibri"/>
              </w:rPr>
              <w:t xml:space="preserve"> = 64 + 32 + (4x18) = 16</w:t>
            </w:r>
          </w:p>
          <w:p>
            <w:pPr>
              <w:pStyle w:val="style94"/>
              <w:numPr>
                <w:ilvl w:val="2"/>
                <w:numId w:val="4"/>
              </w:numPr>
              <w:rPr>
                <w:rFonts w:ascii="Calibri" w:hAnsi="Calibri"/>
              </w:rPr>
            </w:pPr>
            <w:r>
              <w:rPr>
                <w:rFonts w:ascii="Calibri" w:cs="Arial" w:hAnsi="Calibri"/>
              </w:rPr>
              <w:t>0 and H</w:t>
            </w:r>
            <w:r>
              <w:rPr>
                <w:rFonts w:ascii="Calibri" w:cs="Arial" w:hAnsi="Calibri"/>
                <w:vertAlign w:val="subscript"/>
              </w:rPr>
              <w:t>2</w:t>
            </w:r>
            <w:r>
              <w:rPr>
                <w:rFonts w:ascii="Calibri" w:cs="Arial" w:hAnsi="Calibri"/>
              </w:rPr>
              <w:t>O = 1+1+16 = 18</w:t>
            </w:r>
          </w:p>
          <w:p>
            <w:pPr>
              <w:pStyle w:val="style94"/>
              <w:numPr>
                <w:ilvl w:val="2"/>
                <w:numId w:val="4"/>
              </w:numPr>
              <w:rPr>
                <w:rFonts w:ascii="Calibri" w:hAnsi="Calibri"/>
              </w:rPr>
            </w:pPr>
            <w:r>
              <w:rPr>
                <w:rFonts w:ascii="Calibri" w:cs="Arial" w:hAnsi="Calibri"/>
              </w:rPr>
              <w:t>The mole ratio of CuSO</w:t>
            </w:r>
            <w:r>
              <w:rPr>
                <w:rFonts w:ascii="Calibri" w:cs="Arial" w:hAnsi="Calibri"/>
                <w:vertAlign w:val="subscript"/>
              </w:rPr>
              <w:t>4</w:t>
            </w:r>
            <w:r>
              <w:rPr>
                <w:rFonts w:ascii="Calibri" w:cs="Arial" w:hAnsi="Calibri"/>
              </w:rPr>
              <w:t xml:space="preserve"> : H</w:t>
            </w:r>
            <w:r>
              <w:rPr>
                <w:rFonts w:ascii="Calibri" w:cs="Arial" w:hAnsi="Calibri"/>
                <w:vertAlign w:val="subscript"/>
              </w:rPr>
              <w:t>2</w:t>
            </w:r>
            <w:r>
              <w:rPr>
                <w:rFonts w:ascii="Calibri" w:cs="Arial" w:hAnsi="Calibri"/>
              </w:rPr>
              <w:t>O is 4.00/160 : 2.25/18</w:t>
            </w:r>
          </w:p>
          <w:p>
            <w:pPr>
              <w:pStyle w:val="style94"/>
              <w:numPr>
                <w:ilvl w:val="2"/>
                <w:numId w:val="4"/>
              </w:numPr>
              <w:rPr>
                <w:rFonts w:cs="Arial"/>
                <w:b/>
                <w:bCs/>
              </w:rPr>
            </w:pPr>
            <w:r>
              <w:rPr>
                <w:rFonts w:ascii="Calibri" w:cs="Arial" w:hAnsi="Calibri"/>
              </w:rPr>
              <w:t xml:space="preserve">which is 0.025 : 0.125 or 1 : 5, so the formula of the hydrated salt is </w:t>
            </w:r>
            <w:r>
              <w:rPr>
                <w:rFonts w:ascii="Calibri" w:cs="Arial" w:hAnsi="Calibri"/>
                <w:b/>
                <w:bCs/>
              </w:rPr>
              <w:t>CuSO</w:t>
            </w:r>
            <w:r>
              <w:rPr>
                <w:rFonts w:ascii="Calibri" w:cs="Arial" w:hAnsi="Calibri"/>
                <w:b/>
                <w:bCs/>
                <w:vertAlign w:val="subscript"/>
              </w:rPr>
              <w:t>4</w:t>
            </w:r>
            <w:r>
              <w:rPr>
                <w:rFonts w:ascii="Calibri" w:cs="Arial" w:hAnsi="Calibri"/>
                <w:b/>
                <w:bCs/>
              </w:rPr>
              <w:t>.5H</w:t>
            </w:r>
            <w:r>
              <w:rPr>
                <w:rFonts w:ascii="Calibri" w:cs="Arial" w:hAnsi="Calibri"/>
                <w:b/>
                <w:bCs/>
                <w:vertAlign w:val="subscript"/>
              </w:rPr>
              <w:t>2</w:t>
            </w:r>
            <w:r>
              <w:rPr>
                <w:rFonts w:ascii="Calibri" w:cs="Arial" w:hAnsi="Calibri"/>
                <w:b/>
                <w:bCs/>
              </w:rPr>
              <w:t>O</w:t>
            </w:r>
          </w:p>
          <w:p>
            <w:pPr>
              <w:pStyle w:val="style94"/>
              <w:ind w:left="2160"/>
              <w:rPr/>
            </w:pPr>
          </w:p>
          <w:p>
            <w:pPr>
              <w:pStyle w:val="style94"/>
              <w:rPr/>
            </w:pPr>
          </w:p>
          <w:p>
            <w:pPr>
              <w:pStyle w:val="style94"/>
              <w:rPr/>
            </w:pPr>
          </w:p>
          <w:p>
            <w:pPr>
              <w:pStyle w:val="style94"/>
              <w:rPr/>
            </w:pPr>
          </w:p>
          <w:p>
            <w:pPr>
              <w:pStyle w:val="style94"/>
              <w:rPr>
                <w:lang w:val="en-US"/>
              </w:rPr>
            </w:pPr>
          </w:p>
          <w:p>
            <w:pPr>
              <w:pStyle w:val="style94"/>
              <w:rPr/>
            </w:pPr>
            <w:r>
              <w:rPr>
                <w:lang w:val="en-US"/>
              </w:rPr>
              <w:t>S</w:t>
            </w:r>
            <w:r>
              <w:t>olutions are defined as homogeneous mixtures that are mixed so thoroughly that neither component can be observed independently of the other. Solutions are all around us. Air, for example, is a solution. If you live near a lake, a river, or an ocean, that body of water is not pure H2O but most probably a solution. Much of what we drink—for example, soda, coffee, tea, and milk are solutions. Solutions are a large part of everyday life.</w:t>
            </w:r>
          </w:p>
          <w:p>
            <w:pPr>
              <w:pStyle w:val="style94"/>
              <w:rPr>
                <w:rFonts w:ascii="Dancing Script" w:hAnsi="Dancing Script"/>
                <w:b/>
                <w:bCs/>
                <w:sz w:val="28"/>
                <w:szCs w:val="28"/>
              </w:rPr>
            </w:pPr>
            <w:r>
              <w:rPr>
                <w:rFonts w:ascii="Dancing Script" w:hAnsi="Dancing Script"/>
                <w:b/>
                <w:bCs/>
                <w:sz w:val="28"/>
                <w:szCs w:val="28"/>
                <w:lang w:val="en-US"/>
              </w:rPr>
              <w:t>Solute + Solvent = Solution</w:t>
            </w:r>
          </w:p>
          <w:p>
            <w:pPr>
              <w:pStyle w:val="style94"/>
              <w:rPr/>
            </w:pPr>
          </w:p>
          <w:p>
            <w:pPr>
              <w:pStyle w:val="style94"/>
              <w:rPr/>
            </w:pPr>
          </w:p>
          <w:p>
            <w:pPr>
              <w:pStyle w:val="style94"/>
              <w:rPr/>
            </w:pPr>
          </w:p>
          <w:p>
            <w:pPr>
              <w:pStyle w:val="style94"/>
              <w:rPr/>
            </w:pPr>
          </w:p>
          <w:p>
            <w:pPr>
              <w:pStyle w:val="style94"/>
              <w:rPr/>
            </w:pPr>
          </w:p>
          <w:p>
            <w:pPr>
              <w:pStyle w:val="style94"/>
              <w:rPr/>
            </w:pPr>
          </w:p>
          <w:p>
            <w:pPr>
              <w:pStyle w:val="style94"/>
              <w:rPr/>
            </w:pPr>
          </w:p>
          <w:p>
            <w:pPr>
              <w:pStyle w:val="style94"/>
              <w:rPr>
                <w:rFonts w:cs="Arial"/>
                <w:b/>
                <w:bCs/>
              </w:rPr>
            </w:pPr>
          </w:p>
        </w:tc>
      </w:tr>
    </w:tbl>
    <w:p>
      <w:pPr>
        <w:pStyle w:val="style94"/>
        <w:rPr>
          <w:rFonts w:ascii="Calibri" w:hAnsi="Calibri"/>
        </w:rPr>
      </w:pPr>
    </w:p>
    <w:p>
      <w:pPr>
        <w:pStyle w:val="style157"/>
        <w:rPr/>
      </w:pPr>
      <w:r>
        <w:rPr>
          <w:rStyle w:val="style87"/>
          <w:bCs w:val="false"/>
        </w:rPr>
        <w:t>Types of Saturation</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17"/>
        <w:gridCol w:w="7973"/>
      </w:tblGrid>
      <w:tr>
        <w:trPr>
          <w:tblCellSpacing w:w="0" w:type="dxa"/>
        </w:trPr>
        <w:tc>
          <w:tcPr>
            <w:tcW w:w="1417" w:type="dxa"/>
            <w:tcBorders>
              <w:top w:val="outset" w:sz="6" w:space="0" w:color="auto"/>
              <w:left w:val="outset" w:sz="6" w:space="0" w:color="auto"/>
              <w:bottom w:val="outset" w:sz="6" w:space="0" w:color="auto"/>
              <w:right w:val="outset" w:sz="6" w:space="0" w:color="auto"/>
            </w:tcBorders>
            <w:vAlign w:val="center"/>
            <w:hideMark/>
          </w:tcPr>
          <w:p>
            <w:pPr>
              <w:pStyle w:val="style157"/>
              <w:rPr/>
            </w:pPr>
            <w:r>
              <w:t>Kinds of Saturation</w:t>
            </w:r>
          </w:p>
        </w:tc>
        <w:tc>
          <w:tcPr>
            <w:tcW w:w="7973" w:type="dxa"/>
            <w:tcBorders>
              <w:top w:val="outset" w:sz="6" w:space="0" w:color="auto"/>
              <w:left w:val="outset" w:sz="6" w:space="0" w:color="auto"/>
              <w:bottom w:val="outset" w:sz="6" w:space="0" w:color="auto"/>
              <w:right w:val="outset" w:sz="6" w:space="0" w:color="auto"/>
            </w:tcBorders>
            <w:vAlign w:val="center"/>
            <w:hideMark/>
          </w:tcPr>
          <w:p>
            <w:pPr>
              <w:pStyle w:val="style157"/>
              <w:rPr/>
            </w:pPr>
            <w:r>
              <w:t>Definition</w:t>
            </w:r>
          </w:p>
        </w:tc>
      </w:tr>
      <w:tr>
        <w:tblPrEx/>
        <w:trPr>
          <w:tblCellSpacing w:w="0" w:type="dxa"/>
        </w:trPr>
        <w:tc>
          <w:tcPr>
            <w:tcW w:w="1417" w:type="dxa"/>
            <w:tcBorders>
              <w:top w:val="outset" w:sz="6" w:space="0" w:color="auto"/>
              <w:left w:val="outset" w:sz="6" w:space="0" w:color="auto"/>
              <w:bottom w:val="outset" w:sz="6" w:space="0" w:color="auto"/>
              <w:right w:val="outset" w:sz="6" w:space="0" w:color="auto"/>
            </w:tcBorders>
            <w:vAlign w:val="center"/>
            <w:hideMark/>
          </w:tcPr>
          <w:p>
            <w:pPr>
              <w:pStyle w:val="style157"/>
              <w:rPr/>
            </w:pPr>
            <w:r>
              <w:t>Saturated Solution</w:t>
            </w:r>
          </w:p>
        </w:tc>
        <w:tc>
          <w:tcPr>
            <w:tcW w:w="7973" w:type="dxa"/>
            <w:tcBorders>
              <w:top w:val="outset" w:sz="6" w:space="0" w:color="auto"/>
              <w:left w:val="outset" w:sz="6" w:space="0" w:color="auto"/>
              <w:bottom w:val="outset" w:sz="6" w:space="0" w:color="auto"/>
              <w:right w:val="outset" w:sz="6" w:space="0" w:color="auto"/>
            </w:tcBorders>
            <w:vAlign w:val="center"/>
            <w:hideMark/>
          </w:tcPr>
          <w:p>
            <w:pPr>
              <w:pStyle w:val="style157"/>
              <w:rPr/>
            </w:pPr>
            <w:r>
              <w:t>A solution with solute that dissolves until it is unable to dissolve anymore, leaving the undissolved substances at the bottom.</w:t>
            </w:r>
          </w:p>
        </w:tc>
      </w:tr>
      <w:tr>
        <w:tblPrEx/>
        <w:trPr>
          <w:tblCellSpacing w:w="0" w:type="dxa"/>
        </w:trPr>
        <w:tc>
          <w:tcPr>
            <w:tcW w:w="1417" w:type="dxa"/>
            <w:tcBorders>
              <w:top w:val="outset" w:sz="6" w:space="0" w:color="auto"/>
              <w:left w:val="outset" w:sz="6" w:space="0" w:color="auto"/>
              <w:bottom w:val="outset" w:sz="6" w:space="0" w:color="auto"/>
              <w:right w:val="outset" w:sz="6" w:space="0" w:color="auto"/>
            </w:tcBorders>
            <w:vAlign w:val="center"/>
            <w:hideMark/>
          </w:tcPr>
          <w:p>
            <w:pPr>
              <w:pStyle w:val="style157"/>
              <w:rPr/>
            </w:pPr>
            <w:r>
              <w:t>Unsaturated Solution</w:t>
            </w:r>
          </w:p>
        </w:tc>
        <w:tc>
          <w:tcPr>
            <w:tcW w:w="7973" w:type="dxa"/>
            <w:tcBorders>
              <w:top w:val="outset" w:sz="6" w:space="0" w:color="auto"/>
              <w:left w:val="outset" w:sz="6" w:space="0" w:color="auto"/>
              <w:bottom w:val="outset" w:sz="6" w:space="0" w:color="auto"/>
              <w:right w:val="outset" w:sz="6" w:space="0" w:color="auto"/>
            </w:tcBorders>
            <w:vAlign w:val="center"/>
            <w:hideMark/>
          </w:tcPr>
          <w:p>
            <w:pPr>
              <w:pStyle w:val="style157"/>
              <w:rPr/>
            </w:pPr>
            <w:r>
              <w:t>A solution (</w:t>
            </w:r>
            <w:r>
              <w:rPr>
                <w:rStyle w:val="style88"/>
              </w:rPr>
              <w:t>with less solute than the saturated solution</w:t>
            </w:r>
            <w:r>
              <w:t>) that completely dissolves, leaving no remaining substances.</w:t>
            </w:r>
          </w:p>
        </w:tc>
      </w:tr>
      <w:tr>
        <w:tblPrEx/>
        <w:trPr>
          <w:tblCellSpacing w:w="0" w:type="dxa"/>
        </w:trPr>
        <w:tc>
          <w:tcPr>
            <w:tcW w:w="1417" w:type="dxa"/>
            <w:tcBorders>
              <w:top w:val="outset" w:sz="6" w:space="0" w:color="auto"/>
              <w:left w:val="outset" w:sz="6" w:space="0" w:color="auto"/>
              <w:bottom w:val="outset" w:sz="6" w:space="0" w:color="auto"/>
              <w:right w:val="outset" w:sz="6" w:space="0" w:color="auto"/>
            </w:tcBorders>
            <w:vAlign w:val="center"/>
            <w:hideMark/>
          </w:tcPr>
          <w:p>
            <w:pPr>
              <w:pStyle w:val="style157"/>
              <w:rPr/>
            </w:pPr>
            <w:r>
              <w:t>Supersaturated Solution</w:t>
            </w:r>
          </w:p>
        </w:tc>
        <w:tc>
          <w:tcPr>
            <w:tcW w:w="7973" w:type="dxa"/>
            <w:tcBorders>
              <w:top w:val="outset" w:sz="6" w:space="0" w:color="auto"/>
              <w:left w:val="outset" w:sz="6" w:space="0" w:color="auto"/>
              <w:bottom w:val="outset" w:sz="6" w:space="0" w:color="auto"/>
              <w:right w:val="outset" w:sz="6" w:space="0" w:color="auto"/>
            </w:tcBorders>
            <w:vAlign w:val="center"/>
            <w:hideMark/>
          </w:tcPr>
          <w:p>
            <w:pPr>
              <w:pStyle w:val="style157"/>
              <w:rPr/>
            </w:pPr>
            <w:r>
              <w:t>A solution (</w:t>
            </w:r>
            <w:r>
              <w:rPr>
                <w:rStyle w:val="style88"/>
              </w:rPr>
              <w:t>with more solute than the saturated solution</w:t>
            </w:r>
            <w:r>
              <w:t>) that contains more undissolved solute than the saturated solution because of its tendency to crystallize and precipitate.</w:t>
            </w:r>
          </w:p>
        </w:tc>
      </w:tr>
    </w:tbl>
    <w:p>
      <w:pPr>
        <w:pStyle w:val="style157"/>
        <w:rPr/>
      </w:pPr>
      <w:r>
        <w:t>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450"/>
      </w:tblGrid>
      <w:tr>
        <w:trPr>
          <w:tblCellSpacing w:w="15" w:type="dxa"/>
        </w:trPr>
        <w:tc>
          <w:tcPr>
            <w:tcW w:w="9390" w:type="dxa"/>
            <w:tcBorders/>
            <w:vAlign w:val="center"/>
            <w:hideMark/>
          </w:tcPr>
          <w:p>
            <w:pPr>
              <w:pStyle w:val="style157"/>
              <w:rPr/>
            </w:pPr>
            <w:r>
              <w:t>Example 1: Saturated Solution</w:t>
            </w:r>
          </w:p>
        </w:tc>
      </w:tr>
      <w:tr>
        <w:tblPrEx/>
        <w:trPr>
          <w:tblCellSpacing w:w="15" w:type="dxa"/>
        </w:trPr>
        <w:tc>
          <w:tcPr>
            <w:tcW w:w="9390" w:type="dxa"/>
            <w:tcBorders/>
            <w:vAlign w:val="center"/>
            <w:hideMark/>
          </w:tcPr>
          <w:p>
            <w:pPr>
              <w:pStyle w:val="style157"/>
              <w:rPr/>
            </w:pPr>
            <w:r>
              <w:rPr/>
            </w:r>
            <w:r/>
            <w:r>
              <w:rPr/>
            </w:r>
            <w:r>
              <w:rPr/>
              <w:object>
                <v:shape id="1237" type="#_x0000_t75" filled="f" stroked="f" style="margin-left:0.0pt;margin-top:0.0pt;width:280.5pt;height:92.25pt;mso-wrap-distance-left:0.0pt;mso-wrap-distance-right:0.0pt;visibility:visible;">
                  <v:imagedata r:id="rId12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37" DrawAspect="Content" ObjectID="0" r:id="rId123"/>
              </w:object>
            </w:r>
            <w:r>
              <w:rPr/>
            </w:r>
          </w:p>
          <w:p>
            <w:pPr>
              <w:pStyle w:val="style157"/>
              <w:rPr/>
            </w:pPr>
            <w:r>
              <w:rPr>
                <w:rStyle w:val="style87"/>
              </w:rPr>
              <w:t>Example 1</w:t>
            </w:r>
            <w:r>
              <w:t>: Above is illustrated an example of a saturated solution. There is a constant amount of water in all the beakers. Beaker-1 shows the start of the saturation process, in which the solid solute begins to dissolve (</w:t>
            </w:r>
            <w:r>
              <w:rPr>
                <w:rStyle w:val="style88"/>
              </w:rPr>
              <w:t>represented by red arrows</w:t>
            </w:r>
            <w:r>
              <w:t>). In the next beaker-2, much of the solid solute has dissolved, but not completely, because the process of crystallization (</w:t>
            </w:r>
            <w:r>
              <w:rPr>
                <w:rStyle w:val="style88"/>
              </w:rPr>
              <w:t>represented by blue arrows</w:t>
            </w:r>
            <w:r>
              <w:t>) has begun. In thee last beaker, only a small amount of the solute solvent remains undissolved. In this process, the rate of the crystallization is faster than the rate of dissolution, causing the amount of dissolved to be less than the amount crystallized.</w:t>
            </w:r>
          </w:p>
        </w:tc>
      </w:tr>
    </w:tbl>
    <w:p>
      <w:pPr>
        <w:pStyle w:val="style157"/>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450"/>
      </w:tblGrid>
      <w:tr>
        <w:trPr>
          <w:tblCellSpacing w:w="15" w:type="dxa"/>
        </w:trPr>
        <w:tc>
          <w:tcPr>
            <w:tcW w:w="9390" w:type="dxa"/>
            <w:tcBorders/>
            <w:vAlign w:val="center"/>
            <w:hideMark/>
          </w:tcPr>
          <w:p>
            <w:pPr>
              <w:pStyle w:val="style157"/>
              <w:rPr/>
            </w:pPr>
            <w:r>
              <w:t>Example 2: Unsaturated Solution</w:t>
            </w:r>
          </w:p>
        </w:tc>
      </w:tr>
      <w:tr>
        <w:tblPrEx/>
        <w:trPr>
          <w:tblCellSpacing w:w="15" w:type="dxa"/>
        </w:trPr>
        <w:tc>
          <w:tcPr>
            <w:tcW w:w="9390" w:type="dxa"/>
            <w:tcBorders/>
            <w:vAlign w:val="center"/>
            <w:hideMark/>
          </w:tcPr>
          <w:p>
            <w:pPr>
              <w:pStyle w:val="style157"/>
              <w:rPr/>
            </w:pPr>
            <w:r>
              <w:rPr/>
            </w:r>
            <w:r/>
            <w:r>
              <w:rPr/>
            </w:r>
            <w:r>
              <w:rPr/>
              <w:object>
                <v:shape id="1239" type="#_x0000_t75" filled="f" stroked="f" style="margin-left:0.0pt;margin-top:0.0pt;width:331.5pt;height:73.5pt;mso-wrap-distance-left:0.0pt;mso-wrap-distance-right:0.0pt;visibility:visible;">
                  <v:imagedata r:id="rId12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39" DrawAspect="Content" ObjectID="0" r:id="rId125"/>
              </w:object>
            </w:r>
            <w:r>
              <w:rPr/>
            </w:r>
          </w:p>
          <w:p>
            <w:pPr>
              <w:pStyle w:val="style157"/>
              <w:rPr/>
            </w:pPr>
            <w:r>
              <w:rPr>
                <w:rStyle w:val="style87"/>
              </w:rPr>
              <w:t>Example 2</w:t>
            </w:r>
            <w:r>
              <w:t>: an unsaturated solution is considered. There is a constant amount of water in all the beakers. Beaker -1 which shows the start of the process, in which solid solute is beginning to dissolve (</w:t>
            </w:r>
            <w:r>
              <w:rPr>
                <w:rStyle w:val="style88"/>
              </w:rPr>
              <w:t>represented by red arrows</w:t>
            </w:r>
            <w:r>
              <w:t>). In the next beaker, a large amount of solute has dissolved. The size of the red arrows are much larger than those of the blue arrows, which means that the rate of dissolution is much greater than rate of crystallization. In the last beaker, the solute solvent has completely dissolved in the liquid solvent.</w:t>
            </w:r>
          </w:p>
        </w:tc>
      </w:tr>
    </w:tbl>
    <w:p>
      <w:pPr>
        <w:pStyle w:val="style157"/>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450"/>
      </w:tblGrid>
      <w:tr>
        <w:trPr>
          <w:tblCellSpacing w:w="15" w:type="dxa"/>
        </w:trPr>
        <w:tc>
          <w:tcPr>
            <w:tcW w:w="9390" w:type="dxa"/>
            <w:tcBorders/>
            <w:vAlign w:val="center"/>
            <w:hideMark/>
          </w:tcPr>
          <w:p>
            <w:pPr>
              <w:pStyle w:val="style157"/>
              <w:rPr/>
            </w:pPr>
            <w:r>
              <w:t>Example 3: Supersaturated Solution</w:t>
            </w:r>
          </w:p>
        </w:tc>
      </w:tr>
      <w:tr>
        <w:tblPrEx/>
        <w:trPr>
          <w:tblCellSpacing w:w="15" w:type="dxa"/>
        </w:trPr>
        <w:tc>
          <w:tcPr>
            <w:tcW w:w="9390" w:type="dxa"/>
            <w:tcBorders/>
            <w:vAlign w:val="center"/>
            <w:hideMark/>
          </w:tcPr>
          <w:p>
            <w:pPr>
              <w:pStyle w:val="style157"/>
              <w:rPr/>
            </w:pPr>
            <w:r>
              <w:rPr/>
            </w:r>
            <w:r/>
            <w:r>
              <w:rPr/>
            </w:r>
            <w:r>
              <w:rPr/>
              <w:object>
                <v:shape id="1241" type="#_x0000_t75" filled="f" stroked="f" style="margin-left:0.0pt;margin-top:0.0pt;width:232.5pt;height:81.75pt;mso-wrap-distance-left:0.0pt;mso-wrap-distance-right:0.0pt;visibility:visible;">
                  <v:imagedata r:id="rId12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41" DrawAspect="Content" ObjectID="0" r:id="rId127"/>
              </w:object>
            </w:r>
            <w:r>
              <w:rPr/>
            </w:r>
          </w:p>
          <w:p>
            <w:pPr>
              <w:pStyle w:val="style157"/>
              <w:rPr/>
            </w:pPr>
            <w:r>
              <w:rPr>
                <w:rStyle w:val="style87"/>
              </w:rPr>
              <w:t>Example 3</w:t>
            </w:r>
            <w:r>
              <w:t xml:space="preserve">: This is an example of a supersaturated solution. In the three beakers, there is a constant amount of water in all the beakers. The first diagram shows a beaker with more solid </w:t>
            </w:r>
            <w:r>
              <w:t>solute than in the saturated solution dissolving. In the second beaker, solid begins to crystallize as it slowly decreases the rate of dissolution. In the last picture, the solids become a crystallized form which begins to harden.</w:t>
            </w:r>
          </w:p>
        </w:tc>
      </w:tr>
    </w:tbl>
    <w:p>
      <w:pPr>
        <w:pStyle w:val="style157"/>
        <w:rPr/>
      </w:pPr>
    </w:p>
    <w:p>
      <w:pPr>
        <w:pStyle w:val="style157"/>
        <w:rPr/>
      </w:pPr>
      <w:r>
        <w:rPr>
          <w:rStyle w:val="style87"/>
          <w:bCs w:val="false"/>
        </w:rPr>
        <w:t>Factors Affecting Saturation</w:t>
      </w:r>
    </w:p>
    <w:p>
      <w:pPr>
        <w:pStyle w:val="style157"/>
        <w:numPr>
          <w:ilvl w:val="0"/>
          <w:numId w:val="101"/>
        </w:numPr>
        <w:rPr/>
      </w:pPr>
      <w:r>
        <w:t>The solubilities of ionic solutions increase with an increase in temperature, with the exceptions of compounds containing anions.</w:t>
      </w:r>
    </w:p>
    <w:p>
      <w:pPr>
        <w:pStyle w:val="style157"/>
        <w:numPr>
          <w:ilvl w:val="0"/>
          <w:numId w:val="101"/>
        </w:numPr>
        <w:rPr/>
      </w:pPr>
      <w:r>
        <w:t>Finely divided solids have greater solubilities.</w:t>
      </w:r>
    </w:p>
    <w:p>
      <w:pPr>
        <w:pStyle w:val="style157"/>
        <w:rPr/>
      </w:pPr>
      <w:r>
        <w:t>In contrast to the solubility rate, which depends primarily on temperature, the rate of crystallization depends on the concentration of the solute at the crystal surface.</w:t>
      </w:r>
    </w:p>
    <w:p>
      <w:pPr>
        <w:pStyle w:val="style157"/>
        <w:numPr>
          <w:ilvl w:val="0"/>
          <w:numId w:val="101"/>
        </w:numPr>
        <w:rPr/>
      </w:pPr>
      <w:r>
        <w:t>In a still solution, concentration builds at the solute surface causing higher crystallization; therefore, stirring the solution prevents the build up, maximizing the net dissolving rate.</w:t>
      </w:r>
    </w:p>
    <w:p>
      <w:pPr>
        <w:pStyle w:val="style157"/>
        <w:numPr>
          <w:ilvl w:val="0"/>
          <w:numId w:val="101"/>
        </w:numPr>
        <w:rPr/>
      </w:pPr>
      <w:r>
        <w:t>The net dissolving rate is defined as the dissolving rate minus the crystallization rate.</w:t>
      </w:r>
    </w:p>
    <w:p>
      <w:pPr>
        <w:pStyle w:val="style157"/>
        <w:numPr>
          <w:ilvl w:val="0"/>
          <w:numId w:val="101"/>
        </w:numPr>
        <w:rPr/>
      </w:pPr>
      <w:r>
        <w:t>If the rates of solubility and crystallization are the same, the solution is saturated, and dynamic equilibrium is reached.</w:t>
      </w:r>
    </w:p>
    <w:p>
      <w:pPr>
        <w:pStyle w:val="style157"/>
        <w:rPr/>
      </w:pPr>
    </w:p>
    <w:p>
      <w:pPr>
        <w:pStyle w:val="style157"/>
        <w:rPr/>
      </w:pPr>
    </w:p>
    <w:p>
      <w:pPr>
        <w:pStyle w:val="style0"/>
        <w:jc w:val="center"/>
        <w:rPr>
          <w:b/>
          <w:color w:val="4f81bd"/>
          <w:spacing w:val="20"/>
          <w:sz w:val="24"/>
          <w:szCs w:val="24"/>
        </w:rPr>
      </w:pPr>
      <w:r>
        <w:rPr>
          <w:b/>
          <w:bCs/>
          <w:color w:val="4f81bd"/>
          <w:spacing w:val="20"/>
          <w:sz w:val="24"/>
          <w:szCs w:val="24"/>
        </w:rPr>
        <w:t>Solution Concentration</w:t>
      </w:r>
    </w:p>
    <w:p>
      <w:pPr>
        <w:pStyle w:val="style0"/>
        <w:rPr>
          <w:sz w:val="24"/>
          <w:szCs w:val="24"/>
        </w:rPr>
      </w:pPr>
      <w:r>
        <w:rPr>
          <w:noProof/>
          <w:sz w:val="24"/>
          <w:szCs w:val="24"/>
        </w:rPr>
        <w:drawing>
          <wp:anchor distT="95250" distB="95250" distL="142875" distR="142875" simplePos="false" relativeHeight="17" behindDoc="false" locked="false" layoutInCell="true" allowOverlap="false">
            <wp:simplePos x="0" y="0"/>
            <wp:positionH relativeFrom="column">
              <wp:posOffset>4165599</wp:posOffset>
            </wp:positionH>
            <wp:positionV relativeFrom="line">
              <wp:posOffset>0</wp:posOffset>
            </wp:positionV>
            <wp:extent cx="1633220" cy="1916430"/>
            <wp:effectExtent l="0" t="0" r="5080" b="7620"/>
            <wp:wrapSquare wrapText="bothSides"/>
            <wp:docPr id="1243" name="Picture 931" descr="http://crescentok.com/staff/jaskew/isr/chemistry/nacl_flask.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931"/>
                    <pic:cNvPicPr/>
                  </pic:nvPicPr>
                  <pic:blipFill>
                    <a:blip r:embed="rId128" cstate="print"/>
                    <a:srcRect l="0" t="0" r="0" b="0"/>
                    <a:stretch/>
                  </pic:blipFill>
                  <pic:spPr>
                    <a:xfrm rot="0">
                      <a:off x="0" y="0"/>
                      <a:ext cx="1633220" cy="1916430"/>
                    </a:xfrm>
                    <a:prstGeom prst="rect"/>
                    <a:ln>
                      <a:noFill/>
                    </a:ln>
                  </pic:spPr>
                </pic:pic>
              </a:graphicData>
            </a:graphic>
          </wp:anchor>
        </w:drawing>
      </w:r>
    </w:p>
    <w:p>
      <w:pPr>
        <w:pStyle w:val="style94"/>
        <w:rPr/>
      </w:pPr>
      <w:r>
        <w:rPr>
          <w:rFonts w:ascii="Calibri" w:hAnsi="Calibri"/>
        </w:rPr>
        <w:t xml:space="preserve">  </w:t>
      </w:r>
      <w:r>
        <w:rPr>
          <w:rFonts w:ascii="Calibri" w:hAnsi="Calibri"/>
        </w:rPr>
        <w:br/>
      </w:r>
    </w:p>
    <w:p>
      <w:pPr>
        <w:pStyle w:val="style0"/>
        <w:spacing w:before="100" w:beforeAutospacing="true" w:after="100" w:afterAutospacing="true"/>
        <w:ind w:left="720"/>
        <w:rPr>
          <w:sz w:val="24"/>
          <w:szCs w:val="24"/>
        </w:rPr>
      </w:pPr>
      <w:r>
        <w:rPr>
          <w:sz w:val="24"/>
          <w:szCs w:val="24"/>
        </w:rPr>
        <w:t xml:space="preserve">  </w:t>
      </w:r>
    </w:p>
    <w:p>
      <w:pPr>
        <w:pStyle w:val="style0"/>
        <w:spacing w:after="0"/>
        <w:rPr>
          <w:sz w:val="24"/>
          <w:szCs w:val="24"/>
        </w:rPr>
      </w:pPr>
      <w:r>
        <w:rPr>
          <w:sz w:val="24"/>
          <w:szCs w:val="24"/>
        </w:rPr>
        <w:t xml:space="preserve">  </w:t>
      </w:r>
      <w:r>
        <w:rPr>
          <w:sz w:val="24"/>
          <w:szCs w:val="24"/>
        </w:rPr>
        <w:br/>
      </w:r>
      <w:r>
        <w:rPr>
          <w:b/>
          <w:bCs/>
          <w:sz w:val="24"/>
          <w:szCs w:val="24"/>
        </w:rPr>
        <w:t>Preparing a Saturated Salt Solution:</w:t>
      </w:r>
    </w:p>
    <w:p>
      <w:pPr>
        <w:pStyle w:val="style94"/>
        <w:rPr>
          <w:rFonts w:ascii="Calibri" w:hAnsi="Calibri"/>
        </w:rPr>
      </w:pPr>
      <w:r>
        <w:rPr>
          <w:rFonts w:ascii="Calibri" w:hAnsi="Calibri"/>
        </w:rPr>
        <w:t>Sodium chloride has a solutility of 35.7 grams in 100 cm</w:t>
      </w:r>
      <w:r>
        <w:rPr>
          <w:rFonts w:ascii="Calibri" w:hAnsi="Calibri"/>
          <w:vertAlign w:val="superscript"/>
        </w:rPr>
        <w:t>3</w:t>
      </w:r>
      <w:r>
        <w:rPr>
          <w:rFonts w:ascii="Calibri" w:hAnsi="Calibri"/>
        </w:rPr>
        <w:t xml:space="preserve"> of COLD water. That would be 357 grams of NaCl in one liter of H</w:t>
      </w:r>
      <w:r>
        <w:rPr>
          <w:rFonts w:ascii="Calibri" w:hAnsi="Calibri"/>
          <w:vertAlign w:val="subscript"/>
        </w:rPr>
        <w:t>2</w:t>
      </w:r>
      <w:r>
        <w:rPr>
          <w:rFonts w:ascii="Calibri" w:hAnsi="Calibri"/>
        </w:rPr>
        <w:t xml:space="preserve">O. </w:t>
      </w:r>
    </w:p>
    <w:p>
      <w:pPr>
        <w:pStyle w:val="style0"/>
        <w:numPr>
          <w:ilvl w:val="0"/>
          <w:numId w:val="101"/>
        </w:numPr>
        <w:spacing w:before="100" w:beforeAutospacing="true" w:after="100" w:afterAutospacing="true" w:lineRule="auto" w:line="240"/>
        <w:rPr>
          <w:sz w:val="24"/>
          <w:szCs w:val="24"/>
        </w:rPr>
      </w:pPr>
      <w:r>
        <w:rPr>
          <w:sz w:val="24"/>
          <w:szCs w:val="24"/>
        </w:rPr>
        <w:t xml:space="preserve">Weigh out 357 grams of NaCl. </w:t>
      </w:r>
      <w:r>
        <w:rPr>
          <w:sz w:val="24"/>
          <w:szCs w:val="24"/>
        </w:rPr>
        <w:br/>
      </w:r>
      <w:r>
        <w:rPr>
          <w:sz w:val="24"/>
          <w:szCs w:val="24"/>
        </w:rPr>
        <w:t xml:space="preserve">  </w:t>
      </w:r>
    </w:p>
    <w:p>
      <w:pPr>
        <w:pStyle w:val="style0"/>
        <w:numPr>
          <w:ilvl w:val="0"/>
          <w:numId w:val="101"/>
        </w:numPr>
        <w:spacing w:before="100" w:beforeAutospacing="true" w:after="100" w:afterAutospacing="true" w:lineRule="auto" w:line="240"/>
        <w:rPr>
          <w:sz w:val="24"/>
          <w:szCs w:val="24"/>
        </w:rPr>
      </w:pPr>
      <w:r>
        <w:rPr>
          <w:sz w:val="24"/>
          <w:szCs w:val="24"/>
        </w:rPr>
        <w:t xml:space="preserve">Add the salt to a 1 liter volumetric flask. </w:t>
      </w:r>
      <w:r>
        <w:rPr>
          <w:sz w:val="24"/>
          <w:szCs w:val="24"/>
        </w:rPr>
        <w:br/>
      </w:r>
      <w:r>
        <w:rPr>
          <w:sz w:val="24"/>
          <w:szCs w:val="24"/>
        </w:rPr>
        <w:t xml:space="preserve">  </w:t>
      </w:r>
    </w:p>
    <w:p>
      <w:pPr>
        <w:pStyle w:val="style0"/>
        <w:numPr>
          <w:ilvl w:val="0"/>
          <w:numId w:val="101"/>
        </w:numPr>
        <w:spacing w:before="100" w:beforeAutospacing="true" w:after="100" w:afterAutospacing="true" w:lineRule="auto" w:line="240"/>
        <w:rPr>
          <w:sz w:val="24"/>
          <w:szCs w:val="24"/>
        </w:rPr>
      </w:pPr>
      <w:r>
        <w:rPr>
          <w:sz w:val="24"/>
          <w:szCs w:val="24"/>
        </w:rPr>
        <w:t>Add H</w:t>
      </w:r>
      <w:r>
        <w:rPr>
          <w:sz w:val="24"/>
          <w:szCs w:val="24"/>
          <w:vertAlign w:val="subscript"/>
        </w:rPr>
        <w:t>2</w:t>
      </w:r>
      <w:r>
        <w:rPr>
          <w:sz w:val="24"/>
          <w:szCs w:val="24"/>
        </w:rPr>
        <w:t xml:space="preserve">O to the graduation line and stir until dissolved. </w:t>
      </w:r>
      <w:r>
        <w:rPr>
          <w:sz w:val="24"/>
          <w:szCs w:val="24"/>
        </w:rPr>
        <w:br/>
      </w:r>
      <w:r>
        <w:rPr>
          <w:sz w:val="24"/>
          <w:szCs w:val="24"/>
        </w:rPr>
        <w:t xml:space="preserve">  </w:t>
      </w:r>
    </w:p>
    <w:p>
      <w:pPr>
        <w:pStyle w:val="style0"/>
        <w:numPr>
          <w:ilvl w:val="0"/>
          <w:numId w:val="101"/>
        </w:numPr>
        <w:spacing w:before="100" w:beforeAutospacing="true" w:after="100" w:afterAutospacing="true" w:lineRule="auto" w:line="240"/>
        <w:rPr>
          <w:sz w:val="24"/>
          <w:szCs w:val="24"/>
        </w:rPr>
      </w:pPr>
      <w:r>
        <w:rPr>
          <w:sz w:val="24"/>
          <w:szCs w:val="24"/>
        </w:rPr>
        <w:t xml:space="preserve">You now have "saturated" salt water. </w:t>
      </w:r>
    </w:p>
    <w:p>
      <w:pPr>
        <w:pStyle w:val="style0"/>
        <w:spacing w:before="100" w:beforeAutospacing="true" w:after="100" w:afterAutospacing="true"/>
        <w:ind w:left="1440"/>
        <w:rPr>
          <w:sz w:val="24"/>
          <w:szCs w:val="24"/>
        </w:rPr>
      </w:pPr>
      <w:r>
        <w:rPr>
          <w:sz w:val="24"/>
          <w:szCs w:val="24"/>
        </w:rPr>
        <w:t xml:space="preserve">  </w:t>
      </w:r>
    </w:p>
    <w:p>
      <w:pPr>
        <w:pStyle w:val="style0"/>
        <w:numPr>
          <w:ilvl w:val="1"/>
          <w:numId w:val="101"/>
        </w:numPr>
        <w:spacing w:before="100" w:beforeAutospacing="true" w:after="100" w:afterAutospacing="true" w:lineRule="auto" w:line="240"/>
        <w:rPr>
          <w:sz w:val="24"/>
          <w:szCs w:val="24"/>
        </w:rPr>
      </w:pPr>
      <w:r>
        <w:rPr>
          <w:sz w:val="24"/>
          <w:szCs w:val="24"/>
        </w:rPr>
        <w:t xml:space="preserve">What is the volume of the solution? </w:t>
      </w:r>
      <w:r>
        <w:rPr>
          <w:sz w:val="24"/>
          <w:szCs w:val="24"/>
        </w:rPr>
        <w:br/>
      </w:r>
      <w:r>
        <w:rPr>
          <w:sz w:val="24"/>
          <w:szCs w:val="24"/>
        </w:rPr>
        <w:t xml:space="preserve">  </w:t>
      </w:r>
    </w:p>
    <w:p>
      <w:pPr>
        <w:pStyle w:val="style0"/>
        <w:numPr>
          <w:ilvl w:val="1"/>
          <w:numId w:val="101"/>
        </w:numPr>
        <w:spacing w:before="100" w:beforeAutospacing="true" w:after="100" w:afterAutospacing="true" w:lineRule="auto" w:line="240"/>
        <w:rPr>
          <w:sz w:val="24"/>
          <w:szCs w:val="24"/>
        </w:rPr>
      </w:pPr>
      <w:r>
        <w:rPr>
          <w:sz w:val="24"/>
          <w:szCs w:val="24"/>
        </w:rPr>
        <w:t xml:space="preserve">How many moles of NaCl are in the sample? </w:t>
      </w:r>
      <w:r>
        <w:rPr>
          <w:sz w:val="24"/>
          <w:szCs w:val="24"/>
        </w:rPr>
        <w:br/>
      </w:r>
      <w:r>
        <w:rPr>
          <w:sz w:val="24"/>
          <w:szCs w:val="24"/>
        </w:rPr>
        <w:t xml:space="preserve">  </w:t>
      </w:r>
    </w:p>
    <w:p>
      <w:pPr>
        <w:pStyle w:val="style0"/>
        <w:numPr>
          <w:ilvl w:val="1"/>
          <w:numId w:val="101"/>
        </w:numPr>
        <w:spacing w:before="100" w:beforeAutospacing="true" w:after="100" w:afterAutospacing="true" w:lineRule="auto" w:line="240"/>
        <w:rPr>
          <w:sz w:val="24"/>
          <w:szCs w:val="24"/>
        </w:rPr>
      </w:pPr>
      <w:r>
        <w:rPr>
          <w:sz w:val="24"/>
          <w:szCs w:val="24"/>
        </w:rPr>
        <w:t xml:space="preserve">How many particles of sodium chloride are in this sample? </w:t>
      </w:r>
      <w:r>
        <w:rPr>
          <w:sz w:val="24"/>
          <w:szCs w:val="24"/>
        </w:rPr>
        <w:br/>
      </w:r>
      <w:r>
        <w:rPr>
          <w:sz w:val="24"/>
          <w:szCs w:val="24"/>
        </w:rPr>
        <w:t xml:space="preserve">  </w:t>
      </w:r>
    </w:p>
    <w:p>
      <w:pPr>
        <w:pStyle w:val="style0"/>
        <w:numPr>
          <w:ilvl w:val="1"/>
          <w:numId w:val="101"/>
        </w:numPr>
        <w:spacing w:before="100" w:beforeAutospacing="true" w:after="100" w:afterAutospacing="true" w:lineRule="auto" w:line="240"/>
        <w:rPr>
          <w:sz w:val="24"/>
          <w:szCs w:val="24"/>
        </w:rPr>
      </w:pPr>
      <w:r>
        <w:rPr>
          <w:sz w:val="24"/>
          <w:szCs w:val="24"/>
        </w:rPr>
        <w:t>How many sodium ions, Na</w:t>
      </w:r>
      <w:r>
        <w:rPr>
          <w:sz w:val="24"/>
          <w:szCs w:val="24"/>
          <w:vertAlign w:val="superscript"/>
        </w:rPr>
        <w:t>+</w:t>
      </w:r>
      <w:r>
        <w:rPr>
          <w:sz w:val="24"/>
          <w:szCs w:val="24"/>
        </w:rPr>
        <w:t xml:space="preserve">, are in this sample? </w:t>
      </w:r>
    </w:p>
    <w:p>
      <w:pPr>
        <w:pStyle w:val="style0"/>
        <w:spacing w:after="0"/>
        <w:rPr>
          <w:sz w:val="24"/>
          <w:szCs w:val="24"/>
        </w:rPr>
      </w:pPr>
      <w:r>
        <w:rPr>
          <w:b/>
          <w:bCs/>
          <w:sz w:val="24"/>
          <w:szCs w:val="24"/>
        </w:rPr>
        <w:t>Concentration</w:t>
      </w:r>
      <w:r>
        <w:rPr>
          <w:sz w:val="24"/>
          <w:szCs w:val="24"/>
        </w:rPr>
        <w:t xml:space="preserve"> is a comparison of the amounts of solute and solvent. </w:t>
      </w:r>
    </w:p>
    <w:p>
      <w:pPr>
        <w:pStyle w:val="style94"/>
        <w:rPr>
          <w:rFonts w:ascii="Calibri" w:hAnsi="Calibri"/>
        </w:rPr>
      </w:pPr>
      <w:r>
        <w:rPr>
          <w:rFonts w:ascii="Calibri" w:hAnsi="Calibri"/>
        </w:rPr>
        <w:t>Describing a solution as "st</w:t>
      </w:r>
      <w:r>
        <w:rPr>
          <w:rFonts w:ascii="Calibri" w:hAnsi="Calibri"/>
        </w:rPr>
        <w:t>r</w:t>
      </w:r>
      <w:r>
        <w:rPr>
          <w:rFonts w:ascii="Calibri" w:hAnsi="Calibri"/>
        </w:rPr>
        <w:t xml:space="preserve">ong" or "weak" gives </w:t>
      </w:r>
      <w:r>
        <w:rPr>
          <w:rFonts w:ascii="Calibri" w:hAnsi="Calibri"/>
          <w:u w:val="single"/>
        </w:rPr>
        <w:t>some</w:t>
      </w:r>
      <w:r>
        <w:rPr>
          <w:rFonts w:ascii="Calibri" w:hAnsi="Calibri"/>
        </w:rPr>
        <w:t xml:space="preserve"> comparison of the amounts of solute and solvent, but it is only a general idea. Even the terms "dilute" and "concentrated" do not give enough information to make quantitative calculations. To be able to compare solutions quantitatively, "how much" solute and solvent must be known. </w:t>
      </w:r>
    </w:p>
    <w:p>
      <w:pPr>
        <w:pStyle w:val="style94"/>
        <w:rPr>
          <w:rFonts w:ascii="Calibri" w:hAnsi="Calibri"/>
        </w:rPr>
      </w:pPr>
      <w:r>
        <w:rPr>
          <w:rFonts w:ascii="Calibri" w:hAnsi="Calibri"/>
        </w:rPr>
        <w:t xml:space="preserve">The most common units of solution concentration involves </w:t>
      </w:r>
      <w:r>
        <w:rPr>
          <w:rFonts w:ascii="Calibri" w:hAnsi="Calibri"/>
          <w:b/>
          <w:bCs/>
        </w:rPr>
        <w:t>moles</w:t>
      </w:r>
      <w:r>
        <w:rPr>
          <w:rFonts w:ascii="Calibri" w:hAnsi="Calibri"/>
        </w:rPr>
        <w:t xml:space="preserve">. </w:t>
      </w:r>
    </w:p>
    <w:p>
      <w:pPr>
        <w:pStyle w:val="style94"/>
        <w:rPr>
          <w:rFonts w:ascii="Calibri" w:hAnsi="Calibri"/>
        </w:rPr>
      </w:pPr>
      <w:r>
        <w:rPr>
          <w:rFonts w:ascii="Calibri" w:hAnsi="Calibri"/>
          <w:b/>
          <w:bCs/>
          <w:shd w:val="clear" w:color="auto" w:fill="ffff99"/>
        </w:rPr>
        <w:t>Molarity (M)</w:t>
      </w:r>
      <w:r>
        <w:rPr>
          <w:rFonts w:ascii="Calibri" w:hAnsi="Calibri"/>
          <w:shd w:val="clear" w:color="auto" w:fill="ffff99"/>
        </w:rPr>
        <w:t xml:space="preserve"> = moles of solute per cubic decimeter (dm</w:t>
      </w:r>
      <w:r>
        <w:rPr>
          <w:rFonts w:ascii="Calibri" w:hAnsi="Calibri"/>
          <w:shd w:val="clear" w:color="auto" w:fill="ffff99"/>
          <w:vertAlign w:val="superscript"/>
        </w:rPr>
        <w:t>3</w:t>
      </w:r>
      <w:r>
        <w:rPr>
          <w:rFonts w:ascii="Calibri" w:hAnsi="Calibri"/>
          <w:shd w:val="clear" w:color="auto" w:fill="ffff99"/>
        </w:rPr>
        <w:t>) of solution.</w:t>
      </w:r>
    </w:p>
    <w:p>
      <w:pPr>
        <w:pStyle w:val="style94"/>
        <w:rPr>
          <w:rFonts w:ascii="Calibri" w:hAnsi="Calibri"/>
        </w:rPr>
      </w:pPr>
      <w:r>
        <w:rPr>
          <w:rFonts w:ascii="Calibri" w:hAnsi="Calibri"/>
        </w:rPr>
        <w:t xml:space="preserve">Remember the following: </w:t>
      </w:r>
    </w:p>
    <w:p>
      <w:pPr>
        <w:pStyle w:val="style0"/>
        <w:numPr>
          <w:ilvl w:val="0"/>
          <w:numId w:val="101"/>
        </w:numPr>
        <w:spacing w:before="100" w:beforeAutospacing="true" w:after="100" w:afterAutospacing="true" w:lineRule="auto" w:line="240"/>
        <w:rPr>
          <w:sz w:val="24"/>
          <w:szCs w:val="24"/>
        </w:rPr>
      </w:pPr>
      <w:r>
        <w:rPr>
          <w:sz w:val="24"/>
          <w:szCs w:val="24"/>
        </w:rPr>
        <w:t xml:space="preserve">Volume refers to the volume of the total solution, not just the volume of the solvent. </w:t>
      </w:r>
      <w:r>
        <w:rPr>
          <w:sz w:val="24"/>
          <w:szCs w:val="24"/>
        </w:rPr>
        <w:br/>
      </w:r>
      <w:r>
        <w:rPr>
          <w:sz w:val="24"/>
          <w:szCs w:val="24"/>
        </w:rPr>
        <w:t xml:space="preserve">  </w:t>
      </w:r>
    </w:p>
    <w:p>
      <w:pPr>
        <w:pStyle w:val="style0"/>
        <w:numPr>
          <w:ilvl w:val="0"/>
          <w:numId w:val="101"/>
        </w:numPr>
        <w:spacing w:before="100" w:beforeAutospacing="true" w:after="100" w:afterAutospacing="true" w:lineRule="auto" w:line="240"/>
        <w:rPr>
          <w:sz w:val="24"/>
          <w:szCs w:val="24"/>
        </w:rPr>
      </w:pPr>
      <w:r>
        <w:rPr>
          <w:sz w:val="24"/>
          <w:szCs w:val="24"/>
        </w:rPr>
        <w:t>One cubic decimeter (dm</w:t>
      </w:r>
      <w:r>
        <w:rPr>
          <w:sz w:val="24"/>
          <w:szCs w:val="24"/>
          <w:vertAlign w:val="superscript"/>
        </w:rPr>
        <w:t>3</w:t>
      </w:r>
      <w:r>
        <w:rPr>
          <w:sz w:val="24"/>
          <w:szCs w:val="24"/>
        </w:rPr>
        <w:t>) = 1000 cm</w:t>
      </w:r>
      <w:r>
        <w:rPr>
          <w:sz w:val="24"/>
          <w:szCs w:val="24"/>
          <w:vertAlign w:val="superscript"/>
        </w:rPr>
        <w:t>3</w:t>
      </w:r>
      <w:r>
        <w:rPr>
          <w:sz w:val="24"/>
          <w:szCs w:val="24"/>
        </w:rPr>
        <w:t xml:space="preserve"> = 1 liter = 1000 ml </w:t>
      </w:r>
    </w:p>
    <w:p>
      <w:pPr>
        <w:pStyle w:val="style0"/>
        <w:spacing w:after="0"/>
        <w:rPr>
          <w:sz w:val="24"/>
          <w:szCs w:val="24"/>
        </w:rPr>
      </w:pPr>
      <w:r>
        <w:rPr>
          <w:sz w:val="24"/>
          <w:szCs w:val="24"/>
        </w:rPr>
        <w:t xml:space="preserve">  </w:t>
      </w:r>
    </w:p>
    <w:p>
      <w:pPr>
        <w:pStyle w:val="style94"/>
        <w:rPr>
          <w:rFonts w:ascii="Calibri" w:hAnsi="Calibri"/>
        </w:rPr>
      </w:pPr>
      <w:r>
        <w:rPr>
          <w:rFonts w:ascii="Calibri" w:hAnsi="Calibri"/>
          <w:b/>
          <w:bCs/>
        </w:rPr>
        <w:t>Molarity Calculation Examples:</w:t>
      </w:r>
    </w:p>
    <w:p>
      <w:pPr>
        <w:pStyle w:val="style94"/>
        <w:rPr>
          <w:rFonts w:ascii="Calibri" w:hAnsi="Calibri"/>
        </w:rPr>
      </w:pPr>
      <w:r>
        <w:rPr>
          <w:rFonts w:ascii="Calibri" w:hAnsi="Calibri"/>
          <w:b/>
          <w:bCs/>
        </w:rPr>
        <w:t>Note:</w:t>
      </w:r>
      <w:r>
        <w:rPr>
          <w:rFonts w:ascii="Calibri" w:hAnsi="Calibri"/>
        </w:rPr>
        <w:t xml:space="preserve"> In examples 1 and 2, the problem gives a mass of solute in a volume of solution. This may be written as "mass over volume", the form needed for molarity. The only thing needed is to convert mass to moles and volume to dm</w:t>
      </w:r>
      <w:r>
        <w:rPr>
          <w:rFonts w:ascii="Calibri" w:hAnsi="Calibri"/>
          <w:vertAlign w:val="superscript"/>
        </w:rPr>
        <w:t>3</w:t>
      </w:r>
      <w:r>
        <w:rPr>
          <w:rFonts w:ascii="Calibri" w:hAnsi="Calibri"/>
        </w:rPr>
        <w:t xml:space="preserve">. </w:t>
      </w:r>
    </w:p>
    <w:p>
      <w:pPr>
        <w:pStyle w:val="style94"/>
        <w:rPr>
          <w:rFonts w:ascii="Calibri" w:hAnsi="Calibri"/>
        </w:rPr>
      </w:pPr>
      <w:r>
        <w:rPr>
          <w:rFonts w:ascii="Calibri" w:hAnsi="Calibri"/>
        </w:rPr>
        <w:t xml:space="preserve">1. What is the molarity of a liter of solution containing 100 g of copper (II) chloride? </w:t>
      </w:r>
    </w:p>
    <w:p>
      <w:pPr>
        <w:pStyle w:val="style0"/>
        <w:jc w:val="center"/>
        <w:rPr>
          <w:b/>
          <w:color w:val="3333ff"/>
          <w:sz w:val="24"/>
          <w:szCs w:val="24"/>
        </w:rPr>
      </w:pPr>
      <w:r>
        <w:rPr>
          <w:noProof/>
          <w:sz w:val="24"/>
          <w:szCs w:val="24"/>
        </w:rPr>
        <w:drawing>
          <wp:inline distL="0" distT="0" distB="0" distR="0">
            <wp:extent cx="3187700" cy="711200"/>
            <wp:effectExtent l="0" t="0" r="0" b="0"/>
            <wp:docPr id="1244" name="Picture 929" descr="http://crescentok.com/staff/jaskew/isr/chemistry/solute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929"/>
                    <pic:cNvPicPr/>
                  </pic:nvPicPr>
                  <pic:blipFill>
                    <a:blip r:embed="rId129" cstate="print"/>
                    <a:srcRect l="0" t="0" r="0" b="0"/>
                    <a:stretch/>
                  </pic:blipFill>
                  <pic:spPr>
                    <a:xfrm rot="0">
                      <a:off x="0" y="0"/>
                      <a:ext cx="3187700" cy="711200"/>
                    </a:xfrm>
                    <a:prstGeom prst="rect"/>
                    <a:ln>
                      <a:noFill/>
                    </a:ln>
                  </pic:spPr>
                </pic:pic>
              </a:graphicData>
            </a:graphic>
          </wp:inline>
        </w:drawing>
      </w:r>
      <w:r>
        <w:rPr>
          <w:b/>
          <w:color w:val="3333ff"/>
          <w:sz w:val="24"/>
          <w:szCs w:val="24"/>
        </w:rPr>
        <w:t xml:space="preserve">0.743 </w:t>
      </w:r>
      <m:oMath>
        <m:sSup>
          <m:sSupPr>
            <m:ctrlPr>
              <w:rPr>
                <w:rFonts w:ascii="Cambria Math" w:hAnsi="Cambria Math"/>
                <w:b/>
                <w:i/>
                <w:color w:val="3333ff"/>
                <w:sz w:val="24"/>
                <w:szCs w:val="24"/>
              </w:rPr>
            </m:ctrlPr>
          </m:sSupPr>
          <m:e>
            <m:r>
              <m:rPr>
                <m:sty m:val="bi"/>
              </m:rPr>
              <w:rPr>
                <w:rFonts w:ascii="Cambria Math" w:hAnsi="Cambria Math"/>
                <w:color w:val="3333ff"/>
                <w:sz w:val="24"/>
                <w:szCs w:val="24"/>
              </w:rPr>
              <m:t>moldm</m:t>
            </m:r>
          </m:e>
          <m:sup>
            <m:r>
              <m:rPr>
                <m:sty m:val="bi"/>
              </m:rPr>
              <w:rPr>
                <w:rFonts w:ascii="Cambria Math" w:hAnsi="Cambria Math"/>
                <w:color w:val="3333ff"/>
                <w:sz w:val="24"/>
                <w:szCs w:val="24"/>
              </w:rPr>
              <m:t>-3</m:t>
            </m:r>
          </m:sup>
        </m:sSup>
      </m:oMath>
    </w:p>
    <w:p>
      <w:pPr>
        <w:pStyle w:val="style0"/>
        <w:rPr>
          <w:b/>
          <w:color w:val="3333ff"/>
          <w:sz w:val="24"/>
          <w:szCs w:val="24"/>
        </w:rPr>
      </w:pPr>
    </w:p>
    <w:p>
      <w:pPr>
        <w:pStyle w:val="style0"/>
        <w:rPr>
          <w:b/>
          <w:color w:val="3333ff"/>
          <w:sz w:val="24"/>
          <w:szCs w:val="24"/>
        </w:rPr>
      </w:pPr>
    </w:p>
    <w:p>
      <w:pPr>
        <w:pStyle w:val="style0"/>
        <w:rPr>
          <w:b/>
          <w:color w:val="3333ff"/>
          <w:sz w:val="24"/>
          <w:szCs w:val="24"/>
        </w:rPr>
      </w:pPr>
      <w:r>
        <w:rPr>
          <w:b/>
          <w:color w:val="3333ff"/>
          <w:sz w:val="24"/>
          <w:szCs w:val="24"/>
        </w:rPr>
        <w:t>Alternatively, it can be calculated as;</w:t>
      </w:r>
    </w:p>
    <w:p>
      <w:pPr>
        <w:pStyle w:val="style0"/>
        <w:numPr>
          <w:ilvl w:val="0"/>
          <w:numId w:val="101"/>
        </w:numPr>
        <w:spacing w:lineRule="auto" w:line="288"/>
        <w:rPr>
          <w:sz w:val="24"/>
          <w:szCs w:val="24"/>
        </w:rPr>
      </w:pPr>
      <w:r>
        <w:rPr>
          <w:b/>
          <w:color w:val="3333ff"/>
          <w:sz w:val="24"/>
          <w:szCs w:val="24"/>
        </w:rPr>
        <w:t>Amount(mol)</w:t>
      </w:r>
      <m:oMath>
        <m:r>
          <m:rPr>
            <m:sty m:val="bi"/>
          </m:rPr>
          <w:rPr>
            <w:rFonts w:ascii="Cambria Math" w:hAnsi="Cambria Math"/>
            <w:color w:val="3333ff"/>
            <w:sz w:val="28"/>
            <w:szCs w:val="28"/>
          </w:rPr>
          <m:t xml:space="preserve">= </m:t>
        </m:r>
        <m:f>
          <m:fPr>
            <m:ctrlPr>
              <w:rPr>
                <w:rFonts w:ascii="Cambria Math" w:hAnsi="Cambria Math"/>
                <w:b/>
                <w:i/>
                <w:color w:val="3333ff"/>
                <w:sz w:val="28"/>
                <w:szCs w:val="28"/>
              </w:rPr>
            </m:ctrlPr>
          </m:fPr>
          <m:num>
            <m:r>
              <m:rPr>
                <m:sty m:val="bi"/>
              </m:rPr>
              <w:rPr>
                <w:rFonts w:ascii="Cambria Math" w:hAnsi="Cambria Math"/>
                <w:color w:val="3333ff"/>
                <w:sz w:val="28"/>
                <w:szCs w:val="28"/>
              </w:rPr>
              <m:t>reacting mass</m:t>
            </m:r>
          </m:num>
          <m:den>
            <m:r>
              <m:rPr>
                <m:sty m:val="bi"/>
              </m:rPr>
              <w:rPr>
                <w:rFonts w:ascii="Cambria Math" w:hAnsi="Cambria Math"/>
                <w:color w:val="3333ff"/>
                <w:sz w:val="28"/>
                <w:szCs w:val="28"/>
              </w:rPr>
              <m:t>molar mass</m:t>
            </m:r>
          </m:den>
        </m:f>
      </m:oMath>
      <w:r>
        <w:rPr>
          <w:b/>
          <w:color w:val="3333ff"/>
          <w:sz w:val="24"/>
          <w:szCs w:val="24"/>
        </w:rPr>
        <w:t>,molar mass of CuCl</w:t>
      </w:r>
      <w:r>
        <w:rPr>
          <w:b/>
          <w:color w:val="3333ff"/>
          <w:sz w:val="24"/>
          <w:szCs w:val="24"/>
          <w:vertAlign w:val="subscript"/>
        </w:rPr>
        <w:t>2</w:t>
      </w:r>
      <w:r>
        <w:rPr>
          <w:b/>
          <w:color w:val="3333ff"/>
          <w:sz w:val="24"/>
          <w:szCs w:val="24"/>
        </w:rPr>
        <w:t>=63.5 +35.5X2=134.5</w:t>
      </w:r>
      <m:oMath>
        <m:sSup>
          <m:sSupPr>
            <m:ctrlPr>
              <w:rPr>
                <w:rFonts w:ascii="Cambria Math" w:hAnsi="Cambria Math"/>
                <w:b/>
                <w:i/>
                <w:color w:val="3333ff"/>
                <w:sz w:val="24"/>
                <w:szCs w:val="24"/>
              </w:rPr>
            </m:ctrlPr>
          </m:sSupPr>
          <m:e>
            <m:r>
              <m:rPr>
                <m:sty m:val="bi"/>
              </m:rPr>
              <w:rPr>
                <w:rFonts w:ascii="Cambria Math" w:hAnsi="Cambria Math"/>
                <w:color w:val="3333ff"/>
                <w:sz w:val="24"/>
                <w:szCs w:val="24"/>
              </w:rPr>
              <m:t>gmol</m:t>
            </m:r>
          </m:e>
          <m:sup>
            <m:r>
              <m:rPr>
                <m:sty m:val="bi"/>
              </m:rPr>
              <w:rPr>
                <w:rFonts w:ascii="Cambria Math" w:hAnsi="Cambria Math"/>
                <w:color w:val="3333ff"/>
                <w:sz w:val="24"/>
                <w:szCs w:val="24"/>
              </w:rPr>
              <m:t>-1</m:t>
            </m:r>
          </m:sup>
        </m:sSup>
      </m:oMath>
    </w:p>
    <w:p>
      <w:pPr>
        <w:pStyle w:val="style0"/>
        <w:numPr>
          <w:ilvl w:val="0"/>
          <w:numId w:val="101"/>
        </w:numPr>
        <w:spacing w:lineRule="auto" w:line="288"/>
        <w:rPr>
          <w:sz w:val="24"/>
          <w:szCs w:val="24"/>
        </w:rPr>
      </w:pPr>
      <w:r>
        <w:rPr>
          <w:b/>
          <w:color w:val="3333ff"/>
          <w:sz w:val="24"/>
          <w:szCs w:val="24"/>
        </w:rPr>
        <w:t>Amount(mol)</w:t>
      </w:r>
      <m:oMath>
        <m:r>
          <m:rPr>
            <m:sty m:val="bi"/>
          </m:rPr>
          <w:rPr>
            <w:rFonts w:ascii="Cambria Math" w:hAnsi="Cambria Math"/>
            <w:color w:val="3333ff"/>
            <w:sz w:val="24"/>
            <w:szCs w:val="24"/>
          </w:rPr>
          <m:t xml:space="preserve">= </m:t>
        </m:r>
        <m:f>
          <m:fPr>
            <m:ctrlPr>
              <w:rPr>
                <w:rFonts w:ascii="Cambria Math" w:hAnsi="Cambria Math"/>
                <w:b/>
                <w:i/>
                <w:color w:val="3333ff"/>
                <w:sz w:val="24"/>
                <w:szCs w:val="24"/>
              </w:rPr>
            </m:ctrlPr>
          </m:fPr>
          <m:num>
            <m:r>
              <m:rPr>
                <m:sty m:val="bi"/>
              </m:rPr>
              <w:rPr>
                <w:rFonts w:ascii="Cambria Math" w:hAnsi="Cambria Math"/>
                <w:color w:val="3333ff"/>
                <w:sz w:val="24"/>
                <w:szCs w:val="24"/>
              </w:rPr>
              <m:t>reacting mass</m:t>
            </m:r>
          </m:num>
          <m:den>
            <m:r>
              <m:rPr>
                <m:sty m:val="bi"/>
              </m:rPr>
              <w:rPr>
                <w:rFonts w:ascii="Cambria Math" w:hAnsi="Cambria Math"/>
                <w:color w:val="3333ff"/>
                <w:sz w:val="24"/>
                <w:szCs w:val="24"/>
              </w:rPr>
              <m:t>molar mass</m:t>
            </m:r>
          </m:den>
        </m:f>
      </m:oMath>
      <w:r>
        <w:rPr>
          <w:b/>
          <w:color w:val="3333ff"/>
          <w:sz w:val="24"/>
          <w:szCs w:val="24"/>
        </w:rPr>
        <w:t xml:space="preserve">= </w:t>
      </w:r>
      <m:oMath>
        <m:f>
          <m:fPr>
            <m:ctrlPr>
              <w:rPr>
                <w:rFonts w:ascii="Cambria Math" w:hAnsi="Cambria Math"/>
                <w:b/>
                <w:i/>
                <w:color w:val="3333ff"/>
                <w:sz w:val="24"/>
                <w:szCs w:val="24"/>
              </w:rPr>
            </m:ctrlPr>
          </m:fPr>
          <m:num>
            <m:r>
              <m:rPr>
                <m:sty m:val="bi"/>
              </m:rPr>
              <w:rPr>
                <w:rFonts w:ascii="Cambria Math" w:hAnsi="Cambria Math"/>
                <w:color w:val="3333ff"/>
                <w:sz w:val="24"/>
                <w:szCs w:val="24"/>
              </w:rPr>
              <m:t>100</m:t>
            </m:r>
          </m:num>
          <m:den>
            <m:r>
              <m:rPr>
                <m:sty m:val="bi"/>
              </m:rPr>
              <w:rPr>
                <w:rFonts w:ascii="Cambria Math" w:hAnsi="Cambria Math"/>
                <w:color w:val="3333ff"/>
                <w:sz w:val="24"/>
                <w:szCs w:val="24"/>
              </w:rPr>
              <m:t>134.5</m:t>
            </m:r>
          </m:den>
        </m:f>
        <m:r>
          <m:rPr>
            <m:sty m:val="bi"/>
          </m:rPr>
          <w:rPr>
            <w:rFonts w:ascii="Cambria Math" w:hAnsi="Cambria Math"/>
            <w:color w:val="3333ff"/>
            <w:sz w:val="24"/>
            <w:szCs w:val="24"/>
          </w:rPr>
          <m:t>=0.743</m:t>
        </m:r>
        <m:r>
          <m:rPr>
            <m:sty m:val="bi"/>
          </m:rPr>
          <w:rPr>
            <w:rFonts w:ascii="Cambria Math" w:hAnsi="Cambria Math"/>
            <w:color w:val="3333ff"/>
            <w:sz w:val="24"/>
            <w:szCs w:val="24"/>
          </w:rPr>
          <m:t>mol</m:t>
        </m:r>
      </m:oMath>
    </w:p>
    <w:p>
      <w:pPr>
        <w:pStyle w:val="style0"/>
        <w:numPr>
          <w:ilvl w:val="0"/>
          <w:numId w:val="101"/>
        </w:numPr>
        <w:spacing w:lineRule="auto" w:line="288"/>
        <w:rPr>
          <w:sz w:val="28"/>
          <w:szCs w:val="28"/>
        </w:rPr>
      </w:pPr>
      <m:oMath>
        <m:r>
          <w:rPr>
            <w:rFonts w:ascii="Cambria Math" w:hAnsi="Cambria Math"/>
            <w:sz w:val="28"/>
            <w:szCs w:val="28"/>
          </w:rPr>
          <m:t>molarity =</m:t>
        </m:r>
        <m:f>
          <m:fPr>
            <m:ctrlPr>
              <w:rPr>
                <w:rFonts w:ascii="Cambria Math" w:hAnsi="Cambria Math"/>
                <w:i/>
                <w:sz w:val="28"/>
                <w:szCs w:val="28"/>
              </w:rPr>
            </m:ctrlPr>
          </m:fPr>
          <m:num>
            <m:r>
              <w:rPr>
                <w:rFonts w:ascii="Cambria Math" w:hAnsi="Cambria Math"/>
                <w:sz w:val="28"/>
                <w:szCs w:val="28"/>
              </w:rPr>
              <m:t>mole</m:t>
            </m:r>
          </m:num>
          <m:den>
            <m:r>
              <w:rPr>
                <w:rFonts w:ascii="Cambria Math" w:hAnsi="Cambria Math"/>
                <w:sz w:val="28"/>
                <w:szCs w:val="28"/>
              </w:rPr>
              <m:t>volu</m:t>
            </m:r>
            <m:r>
              <w:rPr>
                <w:rFonts w:ascii="Cambria Math" w:hAnsi="Cambria Math"/>
                <w:sz w:val="28"/>
                <w:szCs w:val="28"/>
              </w:rPr>
              <m:t>me</m:t>
            </m:r>
          </m:den>
        </m:f>
        <m:r>
          <w:rPr>
            <w:rFonts w:ascii="Cambria Math" w:hAnsi="Cambria Math"/>
            <w:sz w:val="28"/>
            <w:szCs w:val="28"/>
          </w:rPr>
          <m:t>=</m:t>
        </m:r>
        <m:f>
          <m:fPr>
            <m:ctrlPr>
              <w:rPr>
                <w:rFonts w:ascii="Cambria Math" w:hAnsi="Cambria Math"/>
                <w:i/>
                <w:sz w:val="28"/>
                <w:szCs w:val="28"/>
              </w:rPr>
            </m:ctrlPr>
          </m:fPr>
          <m:num>
            <m:r>
              <m:rPr>
                <m:sty m:val="bi"/>
              </m:rPr>
              <w:rPr>
                <w:rFonts w:ascii="Cambria Math" w:hAnsi="Cambria Math"/>
                <w:sz w:val="28"/>
                <w:szCs w:val="28"/>
              </w:rPr>
              <m:t>0.743</m:t>
            </m:r>
            <m:r>
              <m:rPr>
                <m:sty m:val="bi"/>
              </m:rPr>
              <w:rPr>
                <w:rFonts w:ascii="Cambria Math" w:hAnsi="Cambria Math"/>
                <w:sz w:val="28"/>
                <w:szCs w:val="28"/>
              </w:rPr>
              <m:t>mol</m:t>
            </m:r>
          </m:num>
          <m:den>
            <m:sSup>
              <m:sSupPr>
                <m:ctrlPr>
                  <w:rPr>
                    <w:rFonts w:ascii="Cambria Math" w:hAnsi="Cambria Math"/>
                    <w:i/>
                    <w:sz w:val="28"/>
                    <w:szCs w:val="28"/>
                  </w:rPr>
                </m:ctrlPr>
              </m:sSupPr>
              <m:e>
                <m:r>
                  <w:rPr>
                    <w:rFonts w:ascii="Cambria Math" w:hAnsi="Cambria Math"/>
                    <w:sz w:val="28"/>
                    <w:szCs w:val="28"/>
                  </w:rPr>
                  <m:t>1dm</m:t>
                </m:r>
              </m:e>
              <m:sup>
                <m:r>
                  <w:rPr>
                    <w:rFonts w:ascii="Cambria Math" w:hAnsi="Cambria Math"/>
                    <w:sz w:val="28"/>
                    <w:szCs w:val="28"/>
                  </w:rPr>
                  <m:t>3</m:t>
                </m:r>
              </m:sup>
            </m:sSup>
          </m:den>
        </m:f>
        <m:r>
          <w:rPr>
            <w:rFonts w:ascii="Cambria Math" w:hAnsi="Cambria Math"/>
            <w:sz w:val="28"/>
            <w:szCs w:val="28"/>
          </w:rPr>
          <m:t>=0.743</m:t>
        </m:r>
        <m:sSup>
          <m:sSupPr>
            <m:ctrlPr>
              <w:rPr>
                <w:rFonts w:ascii="Cambria Math" w:hAnsi="Cambria Math"/>
                <w:i/>
                <w:sz w:val="28"/>
                <w:szCs w:val="28"/>
              </w:rPr>
            </m:ctrlPr>
          </m:sSupPr>
          <m:e>
            <m:r>
              <w:rPr>
                <w:rFonts w:ascii="Cambria Math" w:hAnsi="Cambria Math"/>
                <w:sz w:val="28"/>
                <w:szCs w:val="28"/>
              </w:rPr>
              <m:t>moldm</m:t>
            </m:r>
          </m:e>
          <m:sup>
            <m:r>
              <w:rPr>
                <w:rFonts w:ascii="Cambria Math" w:hAnsi="Cambria Math"/>
                <w:sz w:val="28"/>
                <w:szCs w:val="28"/>
              </w:rPr>
              <m:t>-3</m:t>
            </m:r>
          </m:sup>
        </m:sSup>
      </m:oMath>
    </w:p>
    <w:p>
      <w:pPr>
        <w:pStyle w:val="style0"/>
        <w:ind w:left="360"/>
        <w:rPr>
          <w:sz w:val="24"/>
          <w:szCs w:val="24"/>
        </w:rPr>
      </w:pPr>
    </w:p>
    <w:p>
      <w:pPr>
        <w:pStyle w:val="style0"/>
        <w:ind w:left="720"/>
        <w:rPr>
          <w:sz w:val="24"/>
          <w:szCs w:val="24"/>
        </w:rPr>
      </w:pPr>
    </w:p>
    <w:p>
      <w:pPr>
        <w:pStyle w:val="style94"/>
        <w:rPr>
          <w:rFonts w:ascii="Calibri" w:hAnsi="Calibri"/>
        </w:rPr>
      </w:pPr>
      <w:r>
        <w:rPr>
          <w:rFonts w:ascii="Calibri" w:hAnsi="Calibri"/>
        </w:rPr>
        <w:t xml:space="preserve">2. Calculate the molarity of 100 ml of solution containing 25 g of silver nitrate. </w:t>
      </w:r>
    </w:p>
    <w:p>
      <w:pPr>
        <w:pStyle w:val="style0"/>
        <w:jc w:val="center"/>
        <w:rPr>
          <w:b/>
          <w:sz w:val="24"/>
          <w:szCs w:val="24"/>
        </w:rPr>
      </w:pPr>
    </w:p>
    <w:p>
      <w:pPr>
        <w:pStyle w:val="style0"/>
        <w:jc w:val="center"/>
        <w:rPr>
          <w:b/>
          <w:sz w:val="24"/>
          <w:szCs w:val="24"/>
        </w:rPr>
      </w:pPr>
      <w:r>
        <w:rPr>
          <w:noProof/>
          <w:sz w:val="24"/>
          <w:szCs w:val="24"/>
        </w:rPr>
        <w:drawing>
          <wp:inline distL="0" distT="0" distB="0" distR="0">
            <wp:extent cx="3187700" cy="711200"/>
            <wp:effectExtent l="0" t="0" r="0" b="0"/>
            <wp:docPr id="1245" name="Picture 928" descr="http://crescentok.com/staff/jaskew/isr/chemistry/solute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928"/>
                    <pic:cNvPicPr/>
                  </pic:nvPicPr>
                  <pic:blipFill>
                    <a:blip r:embed="rId130" cstate="print"/>
                    <a:srcRect l="0" t="0" r="0" b="0"/>
                    <a:stretch/>
                  </pic:blipFill>
                  <pic:spPr>
                    <a:xfrm rot="0">
                      <a:off x="0" y="0"/>
                      <a:ext cx="3187700" cy="711200"/>
                    </a:xfrm>
                    <a:prstGeom prst="rect"/>
                    <a:ln>
                      <a:noFill/>
                    </a:ln>
                  </pic:spPr>
                </pic:pic>
              </a:graphicData>
            </a:graphic>
          </wp:inline>
        </w:drawing>
      </w:r>
      <w:r>
        <w:rPr>
          <w:b/>
          <w:sz w:val="24"/>
          <w:szCs w:val="24"/>
        </w:rPr>
        <w:t>1.47moldm</w:t>
      </w:r>
      <w:r>
        <w:rPr>
          <w:b/>
          <w:sz w:val="24"/>
          <w:szCs w:val="24"/>
          <w:vertAlign w:val="superscript"/>
        </w:rPr>
        <w:t>-3</w:t>
      </w:r>
    </w:p>
    <w:p>
      <w:pPr>
        <w:pStyle w:val="style0"/>
        <w:rPr>
          <w:b/>
          <w:sz w:val="24"/>
          <w:szCs w:val="24"/>
        </w:rPr>
      </w:pPr>
      <w:r>
        <w:rPr>
          <w:b/>
          <w:sz w:val="24"/>
          <w:szCs w:val="24"/>
        </w:rPr>
        <w:t>Alternatively, we can calculate as follows;</w:t>
      </w:r>
    </w:p>
    <w:p>
      <w:pPr>
        <w:pStyle w:val="style0"/>
        <w:numPr>
          <w:ilvl w:val="0"/>
          <w:numId w:val="101"/>
        </w:numPr>
        <w:spacing w:lineRule="auto" w:line="288"/>
        <w:rPr>
          <w:b/>
          <w:sz w:val="24"/>
          <w:szCs w:val="24"/>
        </w:rPr>
      </w:pPr>
      <m:oMath>
        <m:r>
          <w:rPr>
            <w:rFonts w:ascii="Cambria Math" w:hAnsi="Cambria Math"/>
            <w:sz w:val="28"/>
            <w:szCs w:val="28"/>
          </w:rPr>
          <m:t>molarity =</m:t>
        </m:r>
        <m:f>
          <m:fPr>
            <m:ctrlPr>
              <w:rPr>
                <w:rFonts w:ascii="Cambria Math" w:hAnsi="Cambria Math"/>
                <w:i/>
                <w:sz w:val="28"/>
                <w:szCs w:val="28"/>
              </w:rPr>
            </m:ctrlPr>
          </m:fPr>
          <m:num>
            <m:r>
              <w:rPr>
                <w:rFonts w:ascii="Cambria Math" w:hAnsi="Cambria Math"/>
                <w:sz w:val="28"/>
                <w:szCs w:val="28"/>
              </w:rPr>
              <m:t>mole</m:t>
            </m:r>
          </m:num>
          <m:den>
            <m:r>
              <w:rPr>
                <w:rFonts w:ascii="Cambria Math" w:hAnsi="Cambria Math"/>
                <w:sz w:val="28"/>
                <w:szCs w:val="28"/>
              </w:rPr>
              <m:t>volume</m:t>
            </m:r>
          </m:den>
        </m:f>
      </m:oMath>
    </w:p>
    <w:p>
      <w:pPr>
        <w:pStyle w:val="style0"/>
        <w:numPr>
          <w:ilvl w:val="0"/>
          <w:numId w:val="101"/>
        </w:numPr>
        <w:spacing w:lineRule="auto" w:line="288"/>
        <w:rPr>
          <w:b/>
          <w:sz w:val="24"/>
          <w:szCs w:val="24"/>
        </w:rPr>
      </w:pPr>
      <m:oMath>
        <m:r>
          <w:rPr>
            <w:rFonts w:ascii="Cambria Math" w:hAnsi="Cambria Math"/>
            <w:sz w:val="28"/>
            <w:szCs w:val="28"/>
          </w:rPr>
          <m:t>mole=</m:t>
        </m:r>
        <m:f>
          <m:fPr>
            <m:ctrlPr>
              <w:rPr>
                <w:rFonts w:ascii="Cambria Math" w:hAnsi="Cambria Math"/>
                <w:i/>
                <w:sz w:val="28"/>
                <w:szCs w:val="28"/>
              </w:rPr>
            </m:ctrlPr>
          </m:fPr>
          <m:num>
            <m:r>
              <w:rPr>
                <w:rFonts w:ascii="Cambria Math" w:hAnsi="Cambria Math"/>
                <w:sz w:val="28"/>
                <w:szCs w:val="28"/>
              </w:rPr>
              <m:t>reacting mass</m:t>
            </m:r>
          </m:num>
          <m:den>
            <m:r>
              <w:rPr>
                <w:rFonts w:ascii="Cambria Math" w:hAnsi="Cambria Math"/>
                <w:sz w:val="28"/>
                <w:szCs w:val="28"/>
              </w:rPr>
              <m:t>molar mass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25</m:t>
            </m:r>
          </m:num>
          <m:den>
            <m:r>
              <w:rPr>
                <w:rFonts w:ascii="Cambria Math" w:hAnsi="Cambria Math"/>
                <w:sz w:val="28"/>
                <w:szCs w:val="28"/>
              </w:rPr>
              <m:t>170</m:t>
            </m:r>
          </m:den>
        </m:f>
        <m:r>
          <w:rPr>
            <w:rFonts w:ascii="Cambria Math" w:hAnsi="Cambria Math"/>
            <w:sz w:val="28"/>
            <w:szCs w:val="28"/>
          </w:rPr>
          <m:t>=0.147 mol</m:t>
        </m:r>
      </m:oMath>
    </w:p>
    <w:p>
      <w:pPr>
        <w:pStyle w:val="style0"/>
        <w:numPr>
          <w:ilvl w:val="0"/>
          <w:numId w:val="101"/>
        </w:numPr>
        <w:spacing w:lineRule="auto" w:line="288"/>
        <w:rPr>
          <w:b/>
          <w:sz w:val="24"/>
          <w:szCs w:val="24"/>
        </w:rPr>
      </w:pPr>
      <w:r>
        <w:rPr>
          <w:sz w:val="24"/>
          <w:szCs w:val="24"/>
        </w:rPr>
        <w:t>We now convert 100 cm</w:t>
      </w:r>
      <w:r>
        <w:rPr>
          <w:sz w:val="24"/>
          <w:szCs w:val="24"/>
          <w:vertAlign w:val="superscript"/>
        </w:rPr>
        <w:t>3</w:t>
      </w:r>
      <w:r>
        <w:rPr>
          <w:sz w:val="24"/>
          <w:szCs w:val="24"/>
        </w:rPr>
        <w:t xml:space="preserve"> to dm</w:t>
      </w:r>
      <w:r>
        <w:rPr>
          <w:sz w:val="24"/>
          <w:szCs w:val="24"/>
          <w:vertAlign w:val="superscript"/>
        </w:rPr>
        <w:t>3</w:t>
      </w:r>
      <w:r>
        <w:rPr>
          <w:sz w:val="24"/>
          <w:szCs w:val="24"/>
        </w:rPr>
        <w:t>. i.e  100/1000 =0.1dm</w:t>
      </w:r>
      <w:r>
        <w:rPr>
          <w:sz w:val="24"/>
          <w:szCs w:val="24"/>
          <w:vertAlign w:val="superscript"/>
        </w:rPr>
        <w:t>3</w:t>
      </w:r>
    </w:p>
    <w:p>
      <w:pPr>
        <w:pStyle w:val="style0"/>
        <w:numPr>
          <w:ilvl w:val="0"/>
          <w:numId w:val="101"/>
        </w:numPr>
        <w:spacing w:lineRule="auto" w:line="288"/>
        <w:rPr>
          <w:b/>
          <w:sz w:val="24"/>
          <w:szCs w:val="24"/>
        </w:rPr>
      </w:pPr>
      <m:oMath>
        <m:r>
          <w:rPr>
            <w:rFonts w:ascii="Cambria Math" w:hAnsi="Cambria Math"/>
            <w:sz w:val="32"/>
            <w:szCs w:val="32"/>
          </w:rPr>
          <m:t>molarity=</m:t>
        </m:r>
        <m:f>
          <m:fPr>
            <m:ctrlPr>
              <w:rPr>
                <w:rFonts w:ascii="Cambria Math" w:hAnsi="Cambria Math"/>
                <w:i/>
                <w:sz w:val="32"/>
                <w:szCs w:val="32"/>
              </w:rPr>
            </m:ctrlPr>
          </m:fPr>
          <m:num>
            <m:r>
              <w:rPr>
                <w:rFonts w:ascii="Cambria Math" w:hAnsi="Cambria Math"/>
                <w:sz w:val="32"/>
                <w:szCs w:val="32"/>
              </w:rPr>
              <m:t>0.147mol</m:t>
            </m:r>
          </m:num>
          <m:den>
            <m:r>
              <w:rPr>
                <w:rFonts w:ascii="Cambria Math" w:hAnsi="Cambria Math"/>
                <w:sz w:val="32"/>
                <w:szCs w:val="32"/>
              </w:rPr>
              <m:t>0.1</m:t>
            </m:r>
            <m:sSup>
              <m:sSupPr>
                <m:ctrlPr>
                  <w:rPr>
                    <w:rFonts w:ascii="Cambria Math" w:hAnsi="Cambria Math"/>
                    <w:i/>
                    <w:sz w:val="32"/>
                    <w:szCs w:val="32"/>
                  </w:rPr>
                </m:ctrlPr>
              </m:sSupPr>
              <m:e>
                <m:r>
                  <w:rPr>
                    <w:rFonts w:ascii="Cambria Math" w:hAnsi="Cambria Math"/>
                    <w:sz w:val="32"/>
                    <w:szCs w:val="32"/>
                  </w:rPr>
                  <m:t>dm</m:t>
                </m:r>
              </m:e>
              <m:sup>
                <m:r>
                  <w:rPr>
                    <w:rFonts w:ascii="Cambria Math" w:hAnsi="Cambria Math"/>
                    <w:sz w:val="32"/>
                    <w:szCs w:val="32"/>
                  </w:rPr>
                  <m:t>3</m:t>
                </m:r>
              </m:sup>
            </m:sSup>
          </m:den>
        </m:f>
        <m:r>
          <w:rPr>
            <w:rFonts w:ascii="Cambria Math" w:hAnsi="Cambria Math"/>
            <w:sz w:val="32"/>
            <w:szCs w:val="32"/>
          </w:rPr>
          <m:t>=1.47mol</m:t>
        </m:r>
        <m:sSup>
          <m:sSupPr>
            <m:ctrlPr>
              <w:rPr>
                <w:rFonts w:ascii="Cambria Math" w:hAnsi="Cambria Math"/>
                <w:i/>
                <w:sz w:val="32"/>
                <w:szCs w:val="32"/>
              </w:rPr>
            </m:ctrlPr>
          </m:sSupPr>
          <m:e>
            <m:r>
              <w:rPr>
                <w:rFonts w:ascii="Cambria Math" w:hAnsi="Cambria Math"/>
                <w:sz w:val="32"/>
                <w:szCs w:val="32"/>
              </w:rPr>
              <m:t>dm</m:t>
            </m:r>
          </m:e>
          <m:sup>
            <m:r>
              <w:rPr>
                <w:rFonts w:ascii="Cambria Math" w:hAnsi="Cambria Math"/>
                <w:sz w:val="32"/>
                <w:szCs w:val="32"/>
              </w:rPr>
              <m:t>-3</m:t>
            </m:r>
          </m:sup>
        </m:sSup>
      </m:oMath>
    </w:p>
    <w:p>
      <w:pPr>
        <w:pStyle w:val="style0"/>
        <w:rPr>
          <w:b/>
          <w:sz w:val="24"/>
          <w:szCs w:val="24"/>
        </w:rPr>
      </w:pPr>
    </w:p>
    <w:p>
      <w:pPr>
        <w:pStyle w:val="style94"/>
        <w:rPr>
          <w:rFonts w:ascii="Calibri" w:hAnsi="Calibri"/>
        </w:rPr>
      </w:pPr>
      <w:r>
        <w:rPr>
          <w:rFonts w:ascii="Calibri" w:hAnsi="Calibri"/>
          <w:b/>
          <w:bCs/>
        </w:rPr>
        <w:t>Note:</w:t>
      </w:r>
      <w:r>
        <w:rPr>
          <w:rFonts w:ascii="Calibri" w:hAnsi="Calibri"/>
        </w:rPr>
        <w:t xml:space="preserve"> Example 3 is different. It asks "how do you prepare?" a certain volume of solution with a certain molar concentration. </w:t>
      </w:r>
    </w:p>
    <w:p>
      <w:pPr>
        <w:pStyle w:val="style94"/>
        <w:rPr>
          <w:rFonts w:ascii="Calibri" w:hAnsi="Calibri"/>
        </w:rPr>
      </w:pPr>
      <w:r>
        <w:rPr>
          <w:rFonts w:ascii="Calibri" w:hAnsi="Calibri"/>
        </w:rPr>
        <w:t xml:space="preserve">3. </w:t>
      </w:r>
      <w:r>
        <w:rPr>
          <w:rFonts w:ascii="Calibri" w:hAnsi="Calibri"/>
        </w:rPr>
        <w:t>How would you p</w:t>
      </w:r>
      <w:r>
        <w:rPr>
          <w:rFonts w:ascii="Calibri" w:hAnsi="Calibri"/>
        </w:rPr>
        <w:t>re</w:t>
      </w:r>
      <w:r>
        <w:rPr>
          <w:rFonts w:ascii="Calibri" w:hAnsi="Calibri"/>
        </w:rPr>
        <w:t>pare 250 ml of 0.5 M salt water?</w:t>
      </w:r>
    </w:p>
    <w:p>
      <w:pPr>
        <w:pStyle w:val="style0"/>
        <w:jc w:val="center"/>
        <w:rPr>
          <w:b/>
          <w:sz w:val="24"/>
          <w:szCs w:val="24"/>
        </w:rPr>
      </w:pPr>
      <w:r>
        <w:rPr>
          <w:noProof/>
          <w:sz w:val="24"/>
          <w:szCs w:val="24"/>
        </w:rPr>
        <w:drawing>
          <wp:inline distL="0" distT="0" distB="0" distR="0">
            <wp:extent cx="3524250" cy="711200"/>
            <wp:effectExtent l="0" t="0" r="0" b="0"/>
            <wp:docPr id="1246" name="Picture 927" descr="http://crescentok.com/staff/jaskew/isr/chemistry/solute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927"/>
                    <pic:cNvPicPr/>
                  </pic:nvPicPr>
                  <pic:blipFill>
                    <a:blip r:embed="rId131" cstate="print"/>
                    <a:srcRect l="0" t="0" r="0" b="0"/>
                    <a:stretch/>
                  </pic:blipFill>
                  <pic:spPr>
                    <a:xfrm rot="0">
                      <a:off x="0" y="0"/>
                      <a:ext cx="3524250" cy="711200"/>
                    </a:xfrm>
                    <a:prstGeom prst="rect"/>
                    <a:ln>
                      <a:noFill/>
                    </a:ln>
                  </pic:spPr>
                </pic:pic>
              </a:graphicData>
            </a:graphic>
          </wp:inline>
        </w:drawing>
      </w:r>
      <w:r>
        <w:rPr>
          <w:b/>
          <w:sz w:val="24"/>
          <w:szCs w:val="24"/>
        </w:rPr>
        <w:t>7.312g</w:t>
      </w:r>
    </w:p>
    <w:p>
      <w:pPr>
        <w:pStyle w:val="style0"/>
        <w:jc w:val="both"/>
        <w:rPr>
          <w:b/>
          <w:i/>
          <w:sz w:val="24"/>
          <w:szCs w:val="24"/>
        </w:rPr>
      </w:pPr>
      <w:r>
        <w:rPr>
          <w:b/>
          <w:i/>
          <w:sz w:val="24"/>
          <w:szCs w:val="24"/>
        </w:rPr>
        <w:t>That means you measure out 7.312g of NaCl and dissvolve in 250 cm</w:t>
      </w:r>
      <w:r>
        <w:rPr>
          <w:b/>
          <w:i/>
          <w:sz w:val="24"/>
          <w:szCs w:val="24"/>
          <w:vertAlign w:val="superscript"/>
        </w:rPr>
        <w:t>3</w:t>
      </w:r>
      <w:r>
        <w:rPr>
          <w:b/>
          <w:i/>
          <w:sz w:val="24"/>
          <w:szCs w:val="24"/>
        </w:rPr>
        <w:t xml:space="preserve"> of water.</w:t>
      </w:r>
    </w:p>
    <w:p>
      <w:pPr>
        <w:pStyle w:val="style0"/>
        <w:jc w:val="both"/>
        <w:rPr>
          <w:sz w:val="24"/>
          <w:szCs w:val="24"/>
        </w:rPr>
      </w:pPr>
      <w:r>
        <w:rPr>
          <w:sz w:val="24"/>
          <w:szCs w:val="24"/>
        </w:rPr>
        <w:t>Alternatively,we can calculate as follows;</w:t>
      </w:r>
    </w:p>
    <w:p>
      <w:pPr>
        <w:pStyle w:val="style0"/>
        <w:numPr>
          <w:ilvl w:val="0"/>
          <w:numId w:val="101"/>
        </w:numPr>
        <w:spacing w:lineRule="auto" w:line="288"/>
        <w:rPr>
          <w:b/>
          <w:sz w:val="24"/>
          <w:szCs w:val="24"/>
        </w:rPr>
      </w:pPr>
      <m:oMath>
        <m:r>
          <w:rPr>
            <w:rFonts w:ascii="Cambria Math" w:hAnsi="Cambria Math"/>
            <w:sz w:val="28"/>
            <w:szCs w:val="28"/>
          </w:rPr>
          <m:t>molarity =</m:t>
        </m:r>
        <m:f>
          <m:fPr>
            <m:ctrlPr>
              <w:rPr>
                <w:rFonts w:ascii="Cambria Math" w:hAnsi="Cambria Math"/>
                <w:i/>
                <w:sz w:val="28"/>
                <w:szCs w:val="28"/>
              </w:rPr>
            </m:ctrlPr>
          </m:fPr>
          <m:num>
            <m:r>
              <w:rPr>
                <w:rFonts w:ascii="Cambria Math" w:hAnsi="Cambria Math"/>
                <w:sz w:val="28"/>
                <w:szCs w:val="28"/>
              </w:rPr>
              <m:t>mole</m:t>
            </m:r>
          </m:num>
          <m:den>
            <m:r>
              <w:rPr>
                <w:rFonts w:ascii="Cambria Math" w:hAnsi="Cambria Math"/>
                <w:sz w:val="28"/>
                <w:szCs w:val="28"/>
              </w:rPr>
              <m:t>volume</m:t>
            </m:r>
          </m:den>
        </m:f>
      </m:oMath>
    </w:p>
    <w:p>
      <w:pPr>
        <w:pStyle w:val="style0"/>
        <w:numPr>
          <w:ilvl w:val="0"/>
          <w:numId w:val="101"/>
        </w:numPr>
        <w:spacing w:lineRule="auto" w:line="288"/>
        <w:jc w:val="both"/>
        <w:rPr>
          <w:sz w:val="24"/>
          <w:szCs w:val="24"/>
        </w:rPr>
      </w:pPr>
      <w:r>
        <w:rPr>
          <w:sz w:val="24"/>
          <w:szCs w:val="24"/>
        </w:rPr>
        <w:t xml:space="preserve">0.5 = </w:t>
      </w:r>
      <m:oMath>
        <m:f>
          <m:fPr>
            <m:ctrlPr>
              <w:rPr>
                <w:rFonts w:ascii="Cambria Math" w:hAnsi="Cambria Math"/>
                <w:i/>
                <w:sz w:val="24"/>
                <w:szCs w:val="24"/>
              </w:rPr>
            </m:ctrlPr>
          </m:fPr>
          <m:num>
            <m:r>
              <w:rPr>
                <w:rFonts w:ascii="Cambria Math" w:hAnsi="Cambria Math"/>
                <w:sz w:val="24"/>
                <w:szCs w:val="24"/>
              </w:rPr>
              <m:t>mole</m:t>
            </m:r>
          </m:num>
          <m:den>
            <m:r>
              <w:rPr>
                <w:rFonts w:ascii="Cambria Math" w:hAnsi="Cambria Math"/>
                <w:sz w:val="24"/>
                <w:szCs w:val="24"/>
              </w:rPr>
              <m:t>0.25</m:t>
            </m:r>
            <m:sSup>
              <m:sSupPr>
                <m:ctrlPr>
                  <w:rPr>
                    <w:rFonts w:ascii="Cambria Math" w:hAnsi="Cambria Math"/>
                    <w:i/>
                    <w:sz w:val="24"/>
                    <w:szCs w:val="24"/>
                  </w:rPr>
                </m:ctrlPr>
              </m:sSupPr>
              <m:e>
                <m:r>
                  <w:rPr>
                    <w:rFonts w:ascii="Cambria Math" w:hAnsi="Cambria Math"/>
                    <w:sz w:val="24"/>
                    <w:szCs w:val="24"/>
                  </w:rPr>
                  <m:t>dm</m:t>
                </m:r>
              </m:e>
              <m:sup>
                <m:r>
                  <w:rPr>
                    <w:rFonts w:ascii="Cambria Math" w:hAnsi="Cambria Math"/>
                    <w:sz w:val="24"/>
                    <w:szCs w:val="24"/>
                  </w:rPr>
                  <m:t>3</m:t>
                </m:r>
              </m:sup>
            </m:sSup>
          </m:den>
        </m:f>
      </m:oMath>
    </w:p>
    <w:p>
      <w:pPr>
        <w:pStyle w:val="style0"/>
        <w:numPr>
          <w:ilvl w:val="0"/>
          <w:numId w:val="101"/>
        </w:numPr>
        <w:spacing w:lineRule="auto" w:line="288"/>
        <w:jc w:val="both"/>
        <w:rPr>
          <w:sz w:val="24"/>
          <w:szCs w:val="24"/>
        </w:rPr>
      </w:pPr>
      <m:oMath>
        <m:r>
          <w:rPr>
            <w:rFonts w:ascii="Cambria Math" w:hAnsi="Cambria Math"/>
            <w:sz w:val="24"/>
            <w:szCs w:val="24"/>
          </w:rPr>
          <m:t>mole=0.5×0.25=</m:t>
        </m:r>
        <m:r>
          <m:rPr>
            <m:sty m:val="bi"/>
          </m:rPr>
          <w:rPr>
            <w:rFonts w:ascii="Cambria Math" w:hAnsi="Cambria Math"/>
            <w:sz w:val="24"/>
            <w:szCs w:val="24"/>
          </w:rPr>
          <m:t>0.125</m:t>
        </m:r>
        <m:r>
          <m:rPr>
            <m:sty m:val="bi"/>
          </m:rPr>
          <w:rPr>
            <w:rFonts w:ascii="Cambria Math" w:hAnsi="Cambria Math"/>
            <w:sz w:val="24"/>
            <w:szCs w:val="24"/>
          </w:rPr>
          <m:t>mol</m:t>
        </m:r>
      </m:oMath>
    </w:p>
    <w:p>
      <w:pPr>
        <w:pStyle w:val="style0"/>
        <w:numPr>
          <w:ilvl w:val="0"/>
          <w:numId w:val="101"/>
        </w:numPr>
        <w:spacing w:lineRule="auto" w:line="288"/>
        <w:jc w:val="both"/>
        <w:rPr>
          <w:sz w:val="24"/>
          <w:szCs w:val="24"/>
        </w:rPr>
      </w:pPr>
      <m:oMath>
        <m:r>
          <w:rPr>
            <w:rFonts w:ascii="Cambria Math" w:hAnsi="Cambria Math"/>
            <w:sz w:val="24"/>
            <w:szCs w:val="24"/>
          </w:rPr>
          <m:t>recall, mole=</m:t>
        </m:r>
        <m:f>
          <m:fPr>
            <m:ctrlPr>
              <w:rPr>
                <w:rFonts w:ascii="Cambria Math" w:hAnsi="Cambria Math"/>
                <w:i/>
                <w:sz w:val="28"/>
                <w:szCs w:val="28"/>
              </w:rPr>
            </m:ctrlPr>
          </m:fPr>
          <m:num>
            <m:r>
              <w:rPr>
                <w:rFonts w:ascii="Cambria Math" w:hAnsi="Cambria Math"/>
                <w:sz w:val="28"/>
                <w:szCs w:val="28"/>
              </w:rPr>
              <m:t>reacting mass</m:t>
            </m:r>
          </m:num>
          <m:den>
            <m:r>
              <w:rPr>
                <w:rFonts w:ascii="Cambria Math" w:hAnsi="Cambria Math"/>
                <w:sz w:val="28"/>
                <w:szCs w:val="28"/>
              </w:rPr>
              <m:t>molar mass</m:t>
            </m:r>
          </m:den>
        </m:f>
      </m:oMath>
      <w:r>
        <w:rPr>
          <w:sz w:val="28"/>
          <w:szCs w:val="28"/>
        </w:rPr>
        <w:t>, molar mass of  NaCl=23 +35.5 =58.5g/mol</w:t>
      </w:r>
    </w:p>
    <w:p>
      <w:pPr>
        <w:pStyle w:val="style0"/>
        <w:numPr>
          <w:ilvl w:val="0"/>
          <w:numId w:val="101"/>
        </w:numPr>
        <w:spacing w:lineRule="auto" w:line="288"/>
        <w:jc w:val="both"/>
        <w:rPr>
          <w:sz w:val="24"/>
          <w:szCs w:val="24"/>
        </w:rPr>
      </w:pPr>
      <m:oMath>
        <m:r>
          <w:rPr>
            <w:rFonts w:ascii="Cambria Math" w:hAnsi="Cambria Math"/>
            <w:sz w:val="28"/>
            <w:szCs w:val="28"/>
          </w:rPr>
          <m:t>0.125=</m:t>
        </m:r>
        <m:f>
          <m:fPr>
            <m:ctrlPr>
              <w:rPr>
                <w:rFonts w:ascii="Cambria Math" w:hAnsi="Cambria Math"/>
                <w:i/>
                <w:sz w:val="28"/>
                <w:szCs w:val="28"/>
              </w:rPr>
            </m:ctrlPr>
          </m:fPr>
          <m:num>
            <m:r>
              <w:rPr>
                <w:rFonts w:ascii="Cambria Math" w:hAnsi="Cambria Math"/>
                <w:sz w:val="28"/>
                <w:szCs w:val="28"/>
              </w:rPr>
              <m:t>reacting mass</m:t>
            </m:r>
          </m:num>
          <m:den>
            <m:r>
              <w:rPr>
                <w:rFonts w:ascii="Cambria Math" w:hAnsi="Cambria Math"/>
                <w:sz w:val="28"/>
                <w:szCs w:val="28"/>
              </w:rPr>
              <m:t>58.5</m:t>
            </m:r>
          </m:den>
        </m:f>
      </m:oMath>
    </w:p>
    <w:p>
      <w:pPr>
        <w:pStyle w:val="style0"/>
        <w:numPr>
          <w:ilvl w:val="0"/>
          <w:numId w:val="101"/>
        </w:numPr>
        <w:spacing w:lineRule="auto" w:line="288"/>
        <w:jc w:val="both"/>
        <w:rPr>
          <w:sz w:val="24"/>
          <w:szCs w:val="24"/>
        </w:rPr>
      </w:pPr>
      <m:oMath>
        <m:r>
          <w:rPr>
            <w:rFonts w:ascii="Cambria Math" w:hAnsi="Cambria Math"/>
            <w:sz w:val="28"/>
            <w:szCs w:val="28"/>
          </w:rPr>
          <m:t>Reacting mas</m:t>
        </m:r>
        <m:r>
          <w:rPr>
            <w:rFonts w:ascii="Cambria Math" w:hAnsi="Cambria Math"/>
            <w:sz w:val="28"/>
            <w:szCs w:val="28"/>
          </w:rPr>
          <m:t xml:space="preserve">s=0.125×58.5=7.312g. </m:t>
        </m:r>
      </m:oMath>
    </w:p>
    <w:p>
      <w:pPr>
        <w:pStyle w:val="style0"/>
        <w:numPr>
          <w:ilvl w:val="0"/>
          <w:numId w:val="101"/>
        </w:numPr>
        <w:spacing w:lineRule="auto" w:line="288"/>
        <w:jc w:val="both"/>
        <w:rPr>
          <w:sz w:val="24"/>
          <w:szCs w:val="24"/>
        </w:rPr>
      </w:pPr>
      <m:oMath>
        <m:r>
          <w:rPr>
            <w:rFonts w:ascii="Cambria Math" w:hAnsi="Cambria Math"/>
            <w:sz w:val="24"/>
            <w:szCs w:val="24"/>
          </w:rPr>
          <m:t>Hence, 7.312g NaCl will be weighed out and dissolved in 250</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r>
          <w:rPr>
            <w:rFonts w:ascii="Cambria Math" w:hAnsi="Cambria Math"/>
            <w:sz w:val="24"/>
            <w:szCs w:val="24"/>
          </w:rPr>
          <m:t xml:space="preserve"> of water.</m:t>
        </m:r>
      </m:oMath>
    </w:p>
    <w:p>
      <w:pPr>
        <w:pStyle w:val="style0"/>
        <w:ind w:left="720"/>
        <w:jc w:val="both"/>
        <w:rPr>
          <w:sz w:val="24"/>
          <w:szCs w:val="24"/>
        </w:rPr>
      </w:pP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Making dilutions:</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A solution can be made less concentrated by dilution with solvent. The number of moles of solute does not change when more solvent is added to the solution. </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If a solution is diluted from V</w:t>
      </w:r>
      <w:r>
        <w:rPr>
          <w:rFonts w:cs="Times New Roman" w:eastAsia="Times New Roman"/>
          <w:iCs/>
          <w:sz w:val="24"/>
          <w:szCs w:val="24"/>
          <w:vertAlign w:val="subscript"/>
        </w:rPr>
        <w:t>1</w:t>
      </w:r>
      <w:r>
        <w:rPr>
          <w:rFonts w:cs="Times New Roman" w:eastAsia="Times New Roman"/>
          <w:iCs/>
          <w:sz w:val="24"/>
          <w:szCs w:val="24"/>
        </w:rPr>
        <w:t xml:space="preserve"> to V</w:t>
      </w:r>
      <w:r>
        <w:rPr>
          <w:rFonts w:cs="Times New Roman" w:eastAsia="Times New Roman"/>
          <w:iCs/>
          <w:sz w:val="24"/>
          <w:szCs w:val="24"/>
          <w:vertAlign w:val="subscript"/>
        </w:rPr>
        <w:t>2</w:t>
      </w:r>
      <w:r>
        <w:rPr>
          <w:rFonts w:cs="Times New Roman" w:eastAsia="Times New Roman"/>
          <w:iCs/>
          <w:sz w:val="24"/>
          <w:szCs w:val="24"/>
        </w:rPr>
        <w:t xml:space="preserve">, the molarity of that solution changes according to the equation: </w:t>
      </w:r>
    </w:p>
    <w:p>
      <w:pPr>
        <w:pStyle w:val="style0"/>
        <w:spacing w:after="0" w:lineRule="auto" w:line="240"/>
        <w:jc w:val="center"/>
        <w:rPr>
          <w:rFonts w:cs="Times New Roman" w:eastAsia="Times New Roman"/>
          <w:iCs/>
          <w:sz w:val="24"/>
          <w:szCs w:val="24"/>
        </w:rPr>
      </w:pPr>
      <w:r>
        <w:rPr>
          <w:rFonts w:cs="Times New Roman" w:eastAsia="Times New Roman"/>
          <w:b/>
          <w:bCs/>
          <w:iCs/>
          <w:sz w:val="24"/>
          <w:szCs w:val="24"/>
        </w:rPr>
        <w:t>M</w:t>
      </w:r>
      <w:r>
        <w:rPr>
          <w:rFonts w:cs="Times New Roman" w:eastAsia="Times New Roman"/>
          <w:b/>
          <w:bCs/>
          <w:iCs/>
          <w:sz w:val="24"/>
          <w:szCs w:val="24"/>
          <w:vertAlign w:val="subscript"/>
        </w:rPr>
        <w:t>1</w:t>
      </w:r>
      <w:r>
        <w:rPr>
          <w:rFonts w:cs="Times New Roman" w:eastAsia="Times New Roman"/>
          <w:b/>
          <w:bCs/>
          <w:iCs/>
          <w:sz w:val="24"/>
          <w:szCs w:val="24"/>
        </w:rPr>
        <w:t xml:space="preserve"> V</w:t>
      </w:r>
      <w:r>
        <w:rPr>
          <w:rFonts w:cs="Times New Roman" w:eastAsia="Times New Roman"/>
          <w:b/>
          <w:bCs/>
          <w:iCs/>
          <w:sz w:val="24"/>
          <w:szCs w:val="24"/>
          <w:vertAlign w:val="subscript"/>
        </w:rPr>
        <w:t>1</w:t>
      </w:r>
      <w:r>
        <w:rPr>
          <w:rFonts w:cs="Times New Roman" w:eastAsia="Times New Roman"/>
          <w:b/>
          <w:bCs/>
          <w:iCs/>
          <w:sz w:val="24"/>
          <w:szCs w:val="24"/>
        </w:rPr>
        <w:t xml:space="preserve"> = M</w:t>
      </w:r>
      <w:r>
        <w:rPr>
          <w:rFonts w:cs="Times New Roman" w:eastAsia="Times New Roman"/>
          <w:b/>
          <w:bCs/>
          <w:iCs/>
          <w:sz w:val="24"/>
          <w:szCs w:val="24"/>
          <w:vertAlign w:val="subscript"/>
        </w:rPr>
        <w:t>2</w:t>
      </w:r>
      <w:r>
        <w:rPr>
          <w:rFonts w:cs="Times New Roman" w:eastAsia="Times New Roman"/>
          <w:b/>
          <w:bCs/>
          <w:iCs/>
          <w:sz w:val="24"/>
          <w:szCs w:val="24"/>
        </w:rPr>
        <w:t xml:space="preserve"> V</w:t>
      </w:r>
      <w:r>
        <w:rPr>
          <w:rFonts w:cs="Times New Roman" w:eastAsia="Times New Roman"/>
          <w:b/>
          <w:bCs/>
          <w:iCs/>
          <w:sz w:val="24"/>
          <w:szCs w:val="24"/>
          <w:vertAlign w:val="subscript"/>
        </w:rPr>
        <w:t>2</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iCs/>
          <w:sz w:val="24"/>
          <w:szCs w:val="24"/>
        </w:rPr>
        <w:t xml:space="preserve">original solution 1 = diluted solution 2 </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iCs/>
          <w:sz w:val="24"/>
          <w:szCs w:val="24"/>
        </w:rPr>
        <w:t xml:space="preserve">The volume units must be the same for both volumes in this equation. </w:t>
      </w:r>
    </w:p>
    <w:p>
      <w:pPr>
        <w:pStyle w:val="style0"/>
        <w:spacing w:after="0" w:lineRule="auto" w:line="240"/>
        <w:rPr>
          <w:rFonts w:cs="Times New Roman" w:eastAsia="Times New Roman"/>
          <w:iCs/>
          <w:sz w:val="24"/>
          <w:szCs w:val="24"/>
        </w:rPr>
      </w:pPr>
      <w:r>
        <w:rPr>
          <w:rFonts w:cs="Times New Roman" w:eastAsia="Times New Roman"/>
          <w:iCs/>
          <w:sz w:val="24"/>
          <w:szCs w:val="24"/>
        </w:rPr>
        <w:t xml:space="preserve">  </w:t>
      </w:r>
      <w:r>
        <w:rPr>
          <w:rFonts w:cs="Times New Roman" w:eastAsia="Times New Roman"/>
          <w:iCs/>
          <w:sz w:val="24"/>
          <w:szCs w:val="24"/>
        </w:rPr>
        <w:br/>
      </w:r>
      <w:r>
        <w:rPr>
          <w:rFonts w:cs="Times New Roman" w:eastAsia="Times New Roman"/>
          <w:b/>
          <w:bCs/>
          <w:iCs/>
          <w:sz w:val="24"/>
          <w:szCs w:val="24"/>
        </w:rPr>
        <w:t>Dilution calculation example:</w:t>
      </w:r>
      <w:r>
        <w:rPr>
          <w:rFonts w:cs="Times New Roman" w:eastAsia="Times New Roman"/>
          <w:iCs/>
          <w:sz w:val="24"/>
          <w:szCs w:val="24"/>
        </w:rPr>
        <w:t xml:space="preserve"> How do you prepare 100 ml of 0.40 M MgSO</w:t>
      </w:r>
      <w:r>
        <w:rPr>
          <w:rFonts w:cs="Times New Roman" w:eastAsia="Times New Roman"/>
          <w:iCs/>
          <w:sz w:val="24"/>
          <w:szCs w:val="24"/>
          <w:vertAlign w:val="subscript"/>
        </w:rPr>
        <w:t>4</w:t>
      </w:r>
      <w:r>
        <w:rPr>
          <w:rFonts w:cs="Times New Roman" w:eastAsia="Times New Roman"/>
          <w:iCs/>
          <w:sz w:val="24"/>
          <w:szCs w:val="24"/>
        </w:rPr>
        <w:t xml:space="preserve"> from a stock solution of 2.0 M MgSO</w:t>
      </w:r>
      <w:r>
        <w:rPr>
          <w:rFonts w:cs="Times New Roman" w:eastAsia="Times New Roman"/>
          <w:iCs/>
          <w:sz w:val="24"/>
          <w:szCs w:val="24"/>
          <w:vertAlign w:val="subscript"/>
        </w:rPr>
        <w:t>4</w:t>
      </w:r>
      <w:r>
        <w:rPr>
          <w:rFonts w:cs="Times New Roman" w:eastAsia="Times New Roman"/>
          <w:iCs/>
          <w:sz w:val="24"/>
          <w:szCs w:val="24"/>
        </w:rPr>
        <w:t xml:space="preserve">? </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There are two solutions involved in this problem. Notice that you are given two concentrations, but only one volume.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Solution #1</w:t>
      </w:r>
      <w:r>
        <w:rPr>
          <w:rFonts w:cs="Times New Roman" w:eastAsia="Times New Roman"/>
          <w:iCs/>
          <w:sz w:val="24"/>
          <w:szCs w:val="24"/>
        </w:rPr>
        <w:t xml:space="preserve"> is the one for which you have only concentration - the solution that is already sitting on the shelf. </w:t>
      </w:r>
      <w:r>
        <w:rPr>
          <w:rFonts w:cs="Times New Roman" w:eastAsia="Times New Roman"/>
          <w:iCs/>
          <w:sz w:val="24"/>
          <w:szCs w:val="24"/>
        </w:rPr>
        <w:br/>
      </w:r>
      <w:r>
        <w:rPr>
          <w:rFonts w:cs="Times New Roman" w:eastAsia="Times New Roman"/>
          <w:iCs/>
          <w:sz w:val="24"/>
          <w:szCs w:val="24"/>
        </w:rPr>
        <w:t xml:space="preserv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Solution #2</w:t>
      </w:r>
      <w:r>
        <w:rPr>
          <w:rFonts w:cs="Times New Roman" w:eastAsia="Times New Roman"/>
          <w:iCs/>
          <w:sz w:val="24"/>
          <w:szCs w:val="24"/>
        </w:rPr>
        <w:t xml:space="preserve"> is the one for which you have both concentration and volume - the solution that you are going to prepare. </w:t>
      </w:r>
    </w:p>
    <w:p>
      <w:pPr>
        <w:pStyle w:val="style0"/>
        <w:spacing w:after="0" w:lineRule="auto" w:line="240"/>
        <w:rPr>
          <w:rFonts w:cs="Times New Roman" w:eastAsia="Times New Roman"/>
          <w:iCs/>
          <w:sz w:val="24"/>
          <w:szCs w:val="24"/>
        </w:rPr>
      </w:pPr>
      <w:r>
        <w:rPr>
          <w:rFonts w:cs="Times New Roman" w:eastAsia="Times New Roman"/>
          <w:iCs/>
          <w:sz w:val="24"/>
          <w:szCs w:val="24"/>
        </w:rPr>
        <w:t xml:space="preserve">At least until you are comfortable with this type of problem, it may be helpful to write out what numbers go with what letters in problem. </w:t>
      </w:r>
    </w:p>
    <w:p>
      <w:pPr>
        <w:pStyle w:val="style0"/>
        <w:spacing w:after="0" w:lineRule="auto" w:line="240"/>
        <w:jc w:val="center"/>
        <w:rPr>
          <w:rFonts w:cs="Times New Roman" w:eastAsia="Times New Roman"/>
          <w:iCs/>
          <w:sz w:val="24"/>
          <w:szCs w:val="24"/>
        </w:rPr>
      </w:pPr>
      <w:r>
        <w:rPr>
          <w:rFonts w:cs="Times New Roman" w:eastAsia="Times New Roman"/>
          <w:iCs/>
          <w:sz w:val="24"/>
          <w:szCs w:val="24"/>
        </w:rPr>
        <w:t>M</w:t>
      </w:r>
      <w:r>
        <w:rPr>
          <w:rFonts w:cs="Times New Roman" w:eastAsia="Times New Roman"/>
          <w:iCs/>
          <w:sz w:val="24"/>
          <w:szCs w:val="24"/>
          <w:vertAlign w:val="subscript"/>
        </w:rPr>
        <w:t>1</w:t>
      </w:r>
      <w:r>
        <w:rPr>
          <w:rFonts w:cs="Times New Roman" w:eastAsia="Times New Roman"/>
          <w:iCs/>
          <w:sz w:val="24"/>
          <w:szCs w:val="24"/>
        </w:rPr>
        <w:t xml:space="preserve"> = 2.0 M MgSO</w:t>
      </w:r>
      <w:r>
        <w:rPr>
          <w:rFonts w:cs="Times New Roman" w:eastAsia="Times New Roman"/>
          <w:iCs/>
          <w:sz w:val="24"/>
          <w:szCs w:val="24"/>
          <w:vertAlign w:val="subscript"/>
        </w:rPr>
        <w:t>4</w:t>
      </w:r>
      <w:r>
        <w:rPr>
          <w:rFonts w:cs="Times New Roman" w:eastAsia="Times New Roman"/>
          <w:iCs/>
          <w:sz w:val="24"/>
          <w:szCs w:val="24"/>
        </w:rPr>
        <w:t xml:space="preserve">       V</w:t>
      </w:r>
      <w:r>
        <w:rPr>
          <w:rFonts w:cs="Times New Roman" w:eastAsia="Times New Roman"/>
          <w:iCs/>
          <w:sz w:val="24"/>
          <w:szCs w:val="24"/>
          <w:vertAlign w:val="subscript"/>
        </w:rPr>
        <w:t>1</w:t>
      </w:r>
      <w:r>
        <w:rPr>
          <w:rFonts w:cs="Times New Roman" w:eastAsia="Times New Roman"/>
          <w:iCs/>
          <w:sz w:val="24"/>
          <w:szCs w:val="24"/>
        </w:rPr>
        <w:t xml:space="preserve"> = unknown </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iCs/>
          <w:sz w:val="24"/>
          <w:szCs w:val="24"/>
        </w:rPr>
        <w:t>M</w:t>
      </w:r>
      <w:r>
        <w:rPr>
          <w:rFonts w:cs="Times New Roman" w:eastAsia="Times New Roman"/>
          <w:iCs/>
          <w:sz w:val="24"/>
          <w:szCs w:val="24"/>
          <w:vertAlign w:val="subscript"/>
        </w:rPr>
        <w:t>2</w:t>
      </w:r>
      <w:r>
        <w:rPr>
          <w:rFonts w:cs="Times New Roman" w:eastAsia="Times New Roman"/>
          <w:iCs/>
          <w:sz w:val="24"/>
          <w:szCs w:val="24"/>
        </w:rPr>
        <w:t xml:space="preserve"> = 0.40 M MgSO</w:t>
      </w:r>
      <w:r>
        <w:rPr>
          <w:rFonts w:cs="Times New Roman" w:eastAsia="Times New Roman"/>
          <w:iCs/>
          <w:sz w:val="24"/>
          <w:szCs w:val="24"/>
          <w:vertAlign w:val="subscript"/>
        </w:rPr>
        <w:t>4</w:t>
      </w:r>
      <w:r>
        <w:rPr>
          <w:rFonts w:cs="Times New Roman" w:eastAsia="Times New Roman"/>
          <w:iCs/>
          <w:sz w:val="24"/>
          <w:szCs w:val="24"/>
        </w:rPr>
        <w:t xml:space="preserve">       V</w:t>
      </w:r>
      <w:r>
        <w:rPr>
          <w:rFonts w:cs="Times New Roman" w:eastAsia="Times New Roman"/>
          <w:iCs/>
          <w:sz w:val="24"/>
          <w:szCs w:val="24"/>
          <w:vertAlign w:val="subscript"/>
        </w:rPr>
        <w:t>2</w:t>
      </w:r>
      <w:r>
        <w:rPr>
          <w:rFonts w:cs="Times New Roman" w:eastAsia="Times New Roman"/>
          <w:iCs/>
          <w:sz w:val="24"/>
          <w:szCs w:val="24"/>
        </w:rPr>
        <w:t xml:space="preserve"> = 100 ml </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To solve the problem, do the following: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Write the equation: M</w:t>
      </w:r>
      <w:r>
        <w:rPr>
          <w:rFonts w:cs="Times New Roman" w:eastAsia="Times New Roman"/>
          <w:iCs/>
          <w:sz w:val="24"/>
          <w:szCs w:val="24"/>
          <w:vertAlign w:val="subscript"/>
        </w:rPr>
        <w:t>1</w:t>
      </w:r>
      <w:r>
        <w:rPr>
          <w:rFonts w:cs="Times New Roman" w:eastAsia="Times New Roman"/>
          <w:iCs/>
          <w:sz w:val="24"/>
          <w:szCs w:val="24"/>
        </w:rPr>
        <w:t xml:space="preserve"> V</w:t>
      </w:r>
      <w:r>
        <w:rPr>
          <w:rFonts w:cs="Times New Roman" w:eastAsia="Times New Roman"/>
          <w:iCs/>
          <w:sz w:val="24"/>
          <w:szCs w:val="24"/>
          <w:vertAlign w:val="subscript"/>
        </w:rPr>
        <w:t>1</w:t>
      </w:r>
      <w:r>
        <w:rPr>
          <w:rFonts w:cs="Times New Roman" w:eastAsia="Times New Roman"/>
          <w:iCs/>
          <w:sz w:val="24"/>
          <w:szCs w:val="24"/>
        </w:rPr>
        <w:t xml:space="preserve"> = M</w:t>
      </w:r>
      <w:r>
        <w:rPr>
          <w:rFonts w:cs="Times New Roman" w:eastAsia="Times New Roman"/>
          <w:iCs/>
          <w:sz w:val="24"/>
          <w:szCs w:val="24"/>
          <w:vertAlign w:val="subscript"/>
        </w:rPr>
        <w:t>2</w:t>
      </w:r>
      <w:r>
        <w:rPr>
          <w:rFonts w:cs="Times New Roman" w:eastAsia="Times New Roman"/>
          <w:iCs/>
          <w:sz w:val="24"/>
          <w:szCs w:val="24"/>
        </w:rPr>
        <w:t xml:space="preserve"> V</w:t>
      </w:r>
      <w:r>
        <w:rPr>
          <w:rFonts w:cs="Times New Roman" w:eastAsia="Times New Roman"/>
          <w:iCs/>
          <w:sz w:val="24"/>
          <w:szCs w:val="24"/>
          <w:vertAlign w:val="subscript"/>
        </w:rPr>
        <w:t>2</w:t>
      </w:r>
      <w:r>
        <w:rPr>
          <w:rFonts w:cs="Times New Roman" w:eastAsia="Times New Roman"/>
          <w:iCs/>
          <w:sz w:val="24"/>
          <w:szCs w:val="24"/>
        </w:rPr>
        <w:br/>
      </w:r>
      <w:r>
        <w:rPr>
          <w:rFonts w:cs="Times New Roman" w:eastAsia="Times New Roman"/>
          <w:iCs/>
          <w:sz w:val="24"/>
          <w:szCs w:val="24"/>
        </w:rPr>
        <w:t xml:space="preserv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Manipulate the equation: V</w:t>
      </w:r>
      <w:r>
        <w:rPr>
          <w:rFonts w:cs="Times New Roman" w:eastAsia="Times New Roman"/>
          <w:iCs/>
          <w:sz w:val="24"/>
          <w:szCs w:val="24"/>
          <w:vertAlign w:val="subscript"/>
        </w:rPr>
        <w:t>1</w:t>
      </w:r>
      <w:r>
        <w:rPr>
          <w:rFonts w:cs="Times New Roman" w:eastAsia="Times New Roman"/>
          <w:iCs/>
          <w:sz w:val="24"/>
          <w:szCs w:val="24"/>
        </w:rPr>
        <w:t xml:space="preserve"> = </w:t>
      </w:r>
      <m:oMath>
        <m:f>
          <m:fPr>
            <m:ctrlPr>
              <w:rPr>
                <w:rFonts w:ascii="Cambria Math" w:cs="Times New Roman" w:eastAsia="Times New Roman" w:hAnsi="Cambria Math"/>
                <w:i/>
                <w:iCs/>
                <w:sz w:val="24"/>
                <w:szCs w:val="24"/>
              </w:rPr>
            </m:ctrlPr>
          </m:fPr>
          <m:num>
            <m:r>
              <m:rPr>
                <m:sty m:val="p"/>
              </m:rPr>
              <w:rPr>
                <w:rFonts w:ascii="Cambria Math" w:cs="Times New Roman" w:eastAsia="Times New Roman" w:hAnsi="Cambria Math"/>
                <w:sz w:val="24"/>
                <w:szCs w:val="24"/>
              </w:rPr>
              <m:t>M</m:t>
            </m:r>
            <m:r>
              <m:rPr>
                <m:sty m:val="p"/>
              </m:rPr>
              <w:rPr>
                <w:rFonts w:ascii="Cambria Math" w:cs="Times New Roman" w:eastAsia="Times New Roman" w:hAnsi="Cambria Math"/>
                <w:sz w:val="24"/>
                <w:szCs w:val="24"/>
                <w:vertAlign w:val="subscript"/>
              </w:rPr>
              <m:t>2</m:t>
            </m:r>
            <m:r>
              <m:rPr>
                <m:sty m:val="p"/>
              </m:rPr>
              <w:rPr>
                <w:rFonts w:ascii="Cambria Math" w:cs="Times New Roman" w:eastAsia="Times New Roman" w:hAnsi="Cambria Math"/>
                <w:sz w:val="24"/>
                <w:szCs w:val="24"/>
              </w:rPr>
              <m:t xml:space="preserve"> V</m:t>
            </m:r>
            <m:r>
              <m:rPr>
                <m:sty m:val="p"/>
              </m:rPr>
              <w:rPr>
                <w:rFonts w:ascii="Cambria Math" w:cs="Times New Roman" w:eastAsia="Times New Roman" w:hAnsi="Cambria Math"/>
                <w:sz w:val="24"/>
                <w:szCs w:val="24"/>
                <w:vertAlign w:val="subscript"/>
              </w:rPr>
              <m:t>2</m:t>
            </m:r>
          </m:num>
          <m:den>
            <m:r>
              <m:rPr>
                <m:sty m:val="p"/>
              </m:rPr>
              <w:rPr>
                <w:rFonts w:ascii="Cambria Math" w:cs="Times New Roman" w:eastAsia="Times New Roman" w:hAnsi="Cambria Math"/>
                <w:sz w:val="24"/>
                <w:szCs w:val="24"/>
              </w:rPr>
              <m:t>M</m:t>
            </m:r>
            <m:r>
              <m:rPr>
                <m:sty m:val="p"/>
              </m:rPr>
              <w:rPr>
                <w:rFonts w:ascii="Cambria Math" w:cs="Times New Roman" w:eastAsia="Times New Roman" w:hAnsi="Cambria Math"/>
                <w:sz w:val="24"/>
                <w:szCs w:val="24"/>
                <w:vertAlign w:val="subscript"/>
              </w:rPr>
              <m:t>1</m:t>
            </m:r>
          </m:den>
        </m:f>
      </m:oMath>
      <w:r>
        <w:rPr>
          <w:rFonts w:cs="Times New Roman" w:eastAsia="Times New Roman"/>
          <w:iCs/>
          <w:sz w:val="24"/>
          <w:szCs w:val="24"/>
        </w:rPr>
        <w:br/>
      </w:r>
      <w:r>
        <w:rPr>
          <w:rFonts w:cs="Times New Roman" w:eastAsia="Times New Roman"/>
          <w:iCs/>
          <w:sz w:val="24"/>
          <w:szCs w:val="24"/>
        </w:rPr>
        <w:t xml:space="preserv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Put numbers into the equation: V</w:t>
      </w:r>
      <w:r>
        <w:rPr>
          <w:rFonts w:cs="Times New Roman" w:eastAsia="Times New Roman"/>
          <w:iCs/>
          <w:sz w:val="24"/>
          <w:szCs w:val="24"/>
          <w:vertAlign w:val="subscript"/>
        </w:rPr>
        <w:t>1</w:t>
      </w:r>
      <w:r>
        <w:rPr>
          <w:rFonts w:cs="Times New Roman" w:eastAsia="Times New Roman"/>
          <w:iCs/>
          <w:sz w:val="24"/>
          <w:szCs w:val="24"/>
        </w:rPr>
        <w:t xml:space="preserve"> = </w:t>
      </w:r>
      <m:oMath>
        <m:f>
          <m:fPr>
            <m:ctrlPr>
              <w:rPr>
                <w:rFonts w:ascii="Cambria Math" w:cs="Times New Roman" w:eastAsia="Times New Roman" w:hAnsi="Cambria Math"/>
                <w:i/>
                <w:iCs/>
                <w:sz w:val="28"/>
                <w:szCs w:val="28"/>
              </w:rPr>
            </m:ctrlPr>
          </m:fPr>
          <m:num>
            <m:r>
              <m:rPr>
                <m:sty m:val="p"/>
              </m:rPr>
              <w:rPr>
                <w:rFonts w:ascii="Cambria Math" w:cs="Times New Roman" w:eastAsia="Times New Roman" w:hAnsi="Cambria Math"/>
                <w:sz w:val="28"/>
                <w:szCs w:val="28"/>
              </w:rPr>
              <m:t xml:space="preserve">(0.40M) (100 ml) </m:t>
            </m:r>
          </m:num>
          <m:den>
            <m:r>
              <m:rPr>
                <m:sty m:val="p"/>
              </m:rPr>
              <w:rPr>
                <w:rFonts w:ascii="Cambria Math" w:cs="Times New Roman" w:eastAsia="Times New Roman" w:hAnsi="Cambria Math"/>
                <w:sz w:val="28"/>
                <w:szCs w:val="28"/>
              </w:rPr>
              <m:t xml:space="preserve">2.0 M </m:t>
            </m:r>
          </m:den>
        </m:f>
      </m:oMath>
      <w:r>
        <w:rPr>
          <w:rFonts w:cs="Times New Roman" w:eastAsia="Times New Roman"/>
          <w:iCs/>
          <w:sz w:val="24"/>
          <w:szCs w:val="24"/>
        </w:rPr>
        <w:br/>
      </w:r>
      <w:r>
        <w:rPr>
          <w:rFonts w:cs="Times New Roman" w:eastAsia="Times New Roman"/>
          <w:iCs/>
          <w:sz w:val="24"/>
          <w:szCs w:val="24"/>
        </w:rPr>
        <w:t xml:space="preserv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Do the calculation: V</w:t>
      </w:r>
      <w:r>
        <w:rPr>
          <w:rFonts w:cs="Times New Roman" w:eastAsia="Times New Roman"/>
          <w:iCs/>
          <w:sz w:val="24"/>
          <w:szCs w:val="24"/>
          <w:vertAlign w:val="subscript"/>
        </w:rPr>
        <w:t>1</w:t>
      </w:r>
      <w:r>
        <w:rPr>
          <w:rFonts w:cs="Times New Roman" w:eastAsia="Times New Roman"/>
          <w:iCs/>
          <w:sz w:val="24"/>
          <w:szCs w:val="24"/>
        </w:rPr>
        <w:t xml:space="preserve"> = 20 ml </w:t>
      </w:r>
      <w:r>
        <w:rPr>
          <w:rFonts w:cs="Times New Roman" w:eastAsia="Times New Roman"/>
          <w:iCs/>
          <w:sz w:val="24"/>
          <w:szCs w:val="24"/>
        </w:rPr>
        <w:br/>
      </w:r>
      <w:r>
        <w:rPr>
          <w:rFonts w:cs="Times New Roman" w:eastAsia="Times New Roman"/>
          <w:iCs/>
          <w:sz w:val="24"/>
          <w:szCs w:val="24"/>
        </w:rPr>
        <w:t xml:space="preserve">  </w:t>
      </w:r>
    </w:p>
    <w:p>
      <w:pPr>
        <w:pStyle w:val="style0"/>
        <w:numPr>
          <w:ilvl w:val="0"/>
          <w:numId w:val="101"/>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Describe preparing the solution as follows: Add 80 ml of distilled water to 20 ml of the 0.40 M MgSO</w:t>
      </w:r>
      <w:r>
        <w:rPr>
          <w:rFonts w:cs="Times New Roman" w:eastAsia="Times New Roman"/>
          <w:iCs/>
          <w:sz w:val="24"/>
          <w:szCs w:val="24"/>
          <w:vertAlign w:val="subscript"/>
        </w:rPr>
        <w:t>4</w:t>
      </w:r>
      <w:r>
        <w:rPr>
          <w:rFonts w:cs="Times New Roman" w:eastAsia="Times New Roman"/>
          <w:iCs/>
          <w:sz w:val="24"/>
          <w:szCs w:val="24"/>
        </w:rPr>
        <w:t xml:space="preserve"> solution.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b/>
          <w:sz w:val="28"/>
          <w:szCs w:val="28"/>
        </w:rPr>
      </w:pPr>
      <w:r>
        <w:rPr>
          <w:b/>
          <w:sz w:val="28"/>
          <w:szCs w:val="28"/>
        </w:rPr>
        <w:t>SECOND TERM</w:t>
      </w:r>
    </w:p>
    <w:p>
      <w:pPr>
        <w:pStyle w:val="style0"/>
        <w:rPr/>
      </w:pPr>
      <w:r>
        <w:t>NON-METALS AND THEIR COMPOUNDS</w:t>
      </w:r>
    </w:p>
    <w:p>
      <w:pPr>
        <w:pStyle w:val="style0"/>
        <w:rPr/>
      </w:pPr>
    </w:p>
    <w:p>
      <w:pPr>
        <w:pStyle w:val="style0"/>
        <w:rPr/>
      </w:pPr>
    </w:p>
    <w:p>
      <w:pPr>
        <w:pStyle w:val="style0"/>
        <w:rPr/>
      </w:pPr>
    </w:p>
    <w:p>
      <w:pPr>
        <w:pStyle w:val="style0"/>
        <w:rPr/>
      </w:pPr>
    </w:p>
    <w:p>
      <w:pPr>
        <w:pStyle w:val="style0"/>
        <w:rPr/>
      </w:pPr>
    </w:p>
    <w:p>
      <w:pPr>
        <w:pStyle w:val="style0"/>
        <w:rPr/>
      </w:pPr>
      <w:r>
        <w:t>HYDROGEN AND ITS COMPOUNDS</w:t>
      </w:r>
      <w:r>
        <w:rPr>
          <w:lang w:val="en-US"/>
        </w:rPr>
        <w:cr/>
      </w:r>
      <w:r>
        <w:rPr>
          <w:lang w:val="en-US"/>
        </w:rPr>
        <w:t xml:space="preserve">Hydrogen is the lightest of all the elements. It is so light that there is none in the air: it has escaped from the Earth’s atmosphere. But out in space, it is the most common element in the universe. Inside the sun, hydrogen atoms fuse to form helium atoms. The energy given out provides the Earth with heat and light. We could not live without it. </w:t>
      </w:r>
      <w:r>
        <w:t>Hydrogen is the most abundant element in the universe. The sun and other stars are composed largely of hydrogen. Astronomers estimate that 90% of the atoms in the universe are hydrogen atoms. Hydrogen is a component of more compounds than any other element. Water is the most abundant compound of hydrogen found on earth. Hydrogen is an important part of petroleum, many minerals, cellulose and starch, sugar, fats, oils, alcohols, acids, and thousands of other substances.</w:t>
      </w:r>
    </w:p>
    <w:p>
      <w:pPr>
        <w:pStyle w:val="style0"/>
        <w:rPr/>
      </w:pPr>
    </w:p>
    <w:p>
      <w:pPr>
        <w:pStyle w:val="style0"/>
        <w:rPr/>
      </w:pPr>
      <w:r>
        <w:t>At ordinary temperatures, hydrogen is a colorless, odorless, tasteless, and nonpoisonous gas consisting of the diatomic molecule H2. Hydrogen is composed of three isotopes, and unlike other elements, these isotopes have different names and chemical symbols: protium, 1H, deuterium, 2H (or “D”), and tritium 3H (or “T”). In a naturally occurring sample of hydrogen, there is one atom of deuterium for every 7000 H atoms and one atom of radioactive tritium for every 1018 H atoms. The chemical properties of the different isotopes are very similar because they have identical electron structures, but they differ in some physical properties because of their differing atomic masses. Elemental deuterium and tritium have lower vapor pressure than ordinary hydrogen. Consequently, when liquid hydrogen evaporates, the heavier isotopes are concentrated in the last portions to evaporate. Electrolysis of heavy water, D2O, yields deuterium. Most tritium originates from nuclear reactions.</w:t>
      </w:r>
    </w:p>
    <w:p>
      <w:pPr>
        <w:pStyle w:val="style0"/>
        <w:rPr/>
      </w:pPr>
    </w:p>
    <w:p>
      <w:pPr>
        <w:pStyle w:val="style0"/>
        <w:rPr/>
      </w:pPr>
      <w:r>
        <w:t>Preparation of Hydrogen</w:t>
      </w:r>
    </w:p>
    <w:p>
      <w:pPr>
        <w:pStyle w:val="style0"/>
        <w:rPr/>
      </w:pPr>
      <w:r>
        <w:t>Elemental hydrogen must be prepared from compounds by breaking chemical bonds. The most common methods of preparing hydrogen follow.</w:t>
      </w:r>
    </w:p>
    <w:p>
      <w:pPr>
        <w:pStyle w:val="style0"/>
        <w:rPr/>
      </w:pPr>
    </w:p>
    <w:p>
      <w:pPr>
        <w:pStyle w:val="style0"/>
        <w:rPr/>
      </w:pPr>
      <w:r>
        <w:t>From Steam and Carbon or Hydrocarbons</w:t>
      </w:r>
    </w:p>
    <w:p>
      <w:pPr>
        <w:pStyle w:val="style0"/>
        <w:rPr/>
      </w:pPr>
      <w:r>
        <w:t>Water is the cheapest and most abundant source of hydrogen. Passing steam over coke (an impure form of elemental carbon) at 1000 °C produces a mixture of carbon monoxide and hydrogen known as water gas:</w:t>
      </w:r>
    </w:p>
    <w:p>
      <w:pPr>
        <w:pStyle w:val="style0"/>
        <w:rPr/>
      </w:pPr>
    </w:p>
    <w:p>
      <w:pPr>
        <w:pStyle w:val="style0"/>
        <w:rPr/>
      </w:pPr>
      <w:r>
        <w:t>C(s)+H2O(g)−→−−−1000°CCO(g)+H2(g)watergas</w:t>
      </w:r>
    </w:p>
    <w:p>
      <w:pPr>
        <w:pStyle w:val="style0"/>
        <w:rPr/>
      </w:pPr>
    </w:p>
    <w:p>
      <w:pPr>
        <w:pStyle w:val="style0"/>
        <w:rPr/>
      </w:pPr>
      <w:r>
        <w:t>Water gas is as an industrial fuel. It is possible to produce additional hydrogen by mixing the water gas with steam in the presence of a catalyst to convert the CO to CO2. This reaction is the water gas shift reaction.</w:t>
      </w:r>
    </w:p>
    <w:p>
      <w:pPr>
        <w:pStyle w:val="style0"/>
        <w:rPr/>
      </w:pPr>
    </w:p>
    <w:p>
      <w:pPr>
        <w:pStyle w:val="style0"/>
        <w:rPr/>
      </w:pPr>
      <w:r>
        <w:t>It is also possible to prepare a mixture of hydrogen and carbon monoxide by passing hydrocarbons from natural gas or petroleum and steam over a nickel-based catalyst. Propane is an example of a hydrocarbon reactant:</w:t>
      </w:r>
    </w:p>
    <w:p>
      <w:pPr>
        <w:pStyle w:val="style0"/>
        <w:rPr/>
      </w:pPr>
    </w:p>
    <w:p>
      <w:pPr>
        <w:pStyle w:val="style0"/>
        <w:rPr/>
      </w:pPr>
      <w:r>
        <w:t>C3H8(g)+3H2O(g)−→−−−900°Ccatalyst3CO(g)+7H2(g)</w:t>
      </w:r>
    </w:p>
    <w:p>
      <w:pPr>
        <w:pStyle w:val="style0"/>
        <w:rPr/>
      </w:pPr>
      <w:r>
        <w:t>Electrolysis</w:t>
      </w:r>
    </w:p>
    <w:p>
      <w:pPr>
        <w:pStyle w:val="style0"/>
        <w:rPr/>
      </w:pPr>
      <w:r>
        <w:t>Hydrogen forms when direct current electricity passes through water (electrolysis) containing an electrolyte such as H2SO4, (Figure  18.5.1 .) Bubbles of hydrogen form at the cathode, and oxygen evolves at the anode. The net reaction is:</w:t>
      </w:r>
    </w:p>
    <w:p>
      <w:pPr>
        <w:pStyle w:val="style0"/>
        <w:rPr/>
      </w:pPr>
    </w:p>
    <w:p>
      <w:pPr>
        <w:pStyle w:val="style0"/>
        <w:rPr/>
      </w:pPr>
      <w:r>
        <w:t>2H2O(l)+electricalenergy⟶2H2(g)+O2(g)</w:t>
      </w:r>
    </w:p>
    <w:p>
      <w:pPr>
        <w:pStyle w:val="style0"/>
        <w:rPr/>
      </w:pPr>
      <w:r>
        <w:t>alt</w:t>
      </w:r>
    </w:p>
    <w:p>
      <w:pPr>
        <w:pStyle w:val="style0"/>
        <w:rPr/>
      </w:pPr>
      <w:r>
        <w:t>Figure  18.5.1 : The electrolysis of water produces hydrogen and oxygen. Because there are twice as many hydrogen atoms as oxygen atoms and both elements are diatomic, there is twice the volume of hydrogen produced at the cathode as there is oxygen produced at the anode.</w:t>
      </w:r>
    </w:p>
    <w:p>
      <w:pPr>
        <w:pStyle w:val="style0"/>
        <w:rPr/>
      </w:pPr>
      <w:r>
        <w:t>Reaction of Metals with Acids</w:t>
      </w:r>
    </w:p>
    <w:p>
      <w:pPr>
        <w:pStyle w:val="style0"/>
        <w:rPr/>
      </w:pPr>
      <w:r>
        <w:t>This is the most convenient laboratory method of producing hydrogen. Metals with lower reduction potentials reduce the hydrogen ion in dilute acids to produce hydrogen gas and metal salts. For example, as shown in Figure  18.5.2 , iron in dilute hydrochloric acid produces hydrogen gas and iron(II) chloride:</w:t>
      </w:r>
    </w:p>
    <w:p>
      <w:pPr>
        <w:pStyle w:val="style0"/>
        <w:rPr/>
      </w:pPr>
    </w:p>
    <w:p>
      <w:pPr>
        <w:pStyle w:val="style0"/>
        <w:rPr/>
      </w:pPr>
      <w:r>
        <w:t>Fe(s)+2H3O+(aq)+2Cl−(aq)⟶Fe2+(aq)+2Cl−(aq)+H2(g)+2H2O(l)</w:t>
      </w:r>
    </w:p>
    <w:p>
      <w:pPr>
        <w:pStyle w:val="style0"/>
        <w:rPr/>
      </w:pPr>
      <w:r>
        <w:t>alt</w:t>
      </w:r>
    </w:p>
    <w:p>
      <w:pPr>
        <w:pStyle w:val="style0"/>
        <w:rPr/>
      </w:pPr>
      <w:r>
        <w:t>Figure  18.5.2 : The reaction of iron with an acid produces hydrogen. Here, iron reacts with hydrochloric acid. (credit: Mark Ott)</w:t>
      </w:r>
    </w:p>
    <w:p>
      <w:pPr>
        <w:pStyle w:val="style0"/>
        <w:rPr/>
      </w:pPr>
      <w:r>
        <w:t>Reaction of Ionic Metal Hydrides with Water</w:t>
      </w:r>
    </w:p>
    <w:p>
      <w:pPr>
        <w:pStyle w:val="style0"/>
        <w:rPr/>
      </w:pPr>
      <w:r>
        <w:t>It is possible to produce hydrogen from the reaction of hydrides of the active metals, which contain the very strongly basic H− anion, with water:</w:t>
      </w:r>
    </w:p>
    <w:p>
      <w:pPr>
        <w:pStyle w:val="style0"/>
        <w:rPr/>
      </w:pPr>
    </w:p>
    <w:p>
      <w:pPr>
        <w:pStyle w:val="style0"/>
        <w:rPr/>
      </w:pPr>
      <w:r>
        <w:t>CaH2(s)+2H2O(l)⟶Ca2+(aq)+2OH−(aq)+2H2(g)</w:t>
      </w:r>
    </w:p>
    <w:p>
      <w:pPr>
        <w:pStyle w:val="style0"/>
        <w:rPr/>
      </w:pPr>
      <w:r>
        <w:t>Metal hydrides are expensive but convenient sources of hydrogen, especially where space and weight are important factors. They are important in the inflation of life jackets, life rafts, and military balloons.</w:t>
      </w:r>
    </w:p>
    <w:p>
      <w:pPr>
        <w:pStyle w:val="style0"/>
        <w:rPr/>
      </w:pPr>
    </w:p>
    <w:p>
      <w:pPr>
        <w:pStyle w:val="style0"/>
        <w:rPr/>
      </w:pPr>
      <w:r>
        <w:t>Reactions</w:t>
      </w:r>
    </w:p>
    <w:p>
      <w:pPr>
        <w:pStyle w:val="style0"/>
        <w:rPr/>
      </w:pPr>
      <w:r>
        <w:t>Under normal conditions, hydrogen is relatively inactive chemically, but when heated, it enters into many chemical reactions.</w:t>
      </w:r>
    </w:p>
    <w:p>
      <w:pPr>
        <w:pStyle w:val="style0"/>
        <w:rPr/>
      </w:pPr>
    </w:p>
    <w:p>
      <w:pPr>
        <w:pStyle w:val="style0"/>
        <w:rPr/>
      </w:pPr>
      <w:r>
        <w:t>Two thirds of the world’s hydrogen production is devoted to the manufacture of ammonia, which is a fertilizer and used in the manufacture of nitric acid. Large quantities of hydrogen are also important in the process of hydrogenation, discussed in the chapter on organic chemistry.</w:t>
      </w:r>
    </w:p>
    <w:p>
      <w:pPr>
        <w:pStyle w:val="style0"/>
        <w:rPr/>
      </w:pPr>
    </w:p>
    <w:p>
      <w:pPr>
        <w:pStyle w:val="style0"/>
        <w:rPr/>
      </w:pPr>
      <w:r>
        <w:t>It is possible to use hydrogen as a nonpolluting fuel. The reaction of hydrogen with oxygen is a very exothermic reaction, releasing 286 kJ of energy per mole of water formed. Hydrogen burns without explosion under controlled conditions. The oxygen-hydrogen torch, because of the high heat of combustion of hydrogen, can achieve temperatures up to 2800 °C. The hot flame of this torch is useful in cutting thick sheets of many metals. Liquid hydrogen is also an important rocket fuel (Figure  18.5.3 ).</w:t>
      </w:r>
    </w:p>
    <w:p>
      <w:pPr>
        <w:pStyle w:val="style0"/>
        <w:rPr/>
      </w:pPr>
    </w:p>
    <w:p>
      <w:pPr>
        <w:pStyle w:val="style0"/>
        <w:rPr/>
      </w:pPr>
      <w:r>
        <w:t>Figure  18.5.3 : Before the fleet’s retirement in 2011, liquid hydrogen and liquid oxygen were used in the three main engines of a space shuttle. Two compartments in the large tank held these liquids until the shuttle was launched. (credit: “reynermedia”/Flickr)</w:t>
      </w:r>
    </w:p>
    <w:p>
      <w:pPr>
        <w:pStyle w:val="style0"/>
        <w:rPr/>
      </w:pPr>
      <w:r>
        <w:t>An uncombined hydrogen atom consists of a nucleus and one valence electron in the 1s orbital. The n = 1 valence shell has a capacity for two electrons, and hydrogen can rightfully occupy two locations in the periodic table. It is possible to consider hydrogen a group 1 element because hydrogen can lose an electron to form the cation, H+. It is also possible to consider hydrogen to be a group 17 element because it needs only one electron to fill its valence orbital to form a hydride ion, H−, or it can share an electron to form a single, covalent bond. In reality, hydrogen is a unique element that almost deserves its own location in the periodic table.</w:t>
      </w:r>
    </w:p>
    <w:p>
      <w:pPr>
        <w:pStyle w:val="style0"/>
        <w:rPr/>
      </w:pPr>
    </w:p>
    <w:p>
      <w:pPr>
        <w:pStyle w:val="style0"/>
        <w:rPr/>
      </w:pPr>
      <w:r>
        <w:t>Reactions with Elements</w:t>
      </w:r>
    </w:p>
    <w:p>
      <w:pPr>
        <w:pStyle w:val="style0"/>
        <w:rPr/>
      </w:pPr>
      <w:r>
        <w:t>When heated, hydrogen reacts with the metals of group 1 and with Ca, Sr, and Ba (the more active metals in group 2). The compounds formed are crystalline, ionic hydrides that contain the hydride anion, H−, a strong reducing agent and a strong base, which reacts vigorously with water and other acids to form hydrogen gas.</w:t>
      </w:r>
    </w:p>
    <w:p>
      <w:pPr>
        <w:pStyle w:val="style0"/>
        <w:rPr/>
      </w:pPr>
    </w:p>
    <w:p>
      <w:pPr>
        <w:pStyle w:val="style0"/>
        <w:rPr/>
      </w:pPr>
      <w:r>
        <w:t>The reactions of hydrogen with nonmetals generally produce acidic hydrogen compounds with hydrogen in the 1+ oxidation state. The reactions become more exothermic and vigorous as the electronegativity of the nonmetal increases. Hydrogen reacts with nitrogen and sulfur only when heated, but it reacts explosively with fluorine (forming HF) and, under some conditions, with chlorine (forming HCl). A mixture of hydrogen and oxygen explodes if ignited. Because of the explosive nature of the reaction, it is necessary to exercise caution when handling hydrogen (or any other combustible gas) to avoid the formation of an explosive mixture in a confined space. Although most hydrides of the nonmetals are acidic, ammonia and phosphine (PH3) are very, very weak acids and generally function as bases. There is a summary of these reactions of hydrogen with the elements in Table  18.5.1 .</w:t>
      </w:r>
    </w:p>
    <w:p>
      <w:pPr>
        <w:pStyle w:val="style0"/>
        <w:rPr/>
      </w:pPr>
    </w:p>
    <w:p>
      <w:pPr>
        <w:pStyle w:val="style0"/>
        <w:rPr/>
      </w:pPr>
      <w:r>
        <w:t>Table  18.5.1 : Chemical Reactions of Hydrogen with Other Elements</w:t>
      </w:r>
    </w:p>
    <w:p>
      <w:pPr>
        <w:pStyle w:val="style0"/>
        <w:rPr/>
      </w:pPr>
      <w:r>
        <w:t xml:space="preserve">MHorMH2⟶MOHorM(OH)2+H2 </w:t>
      </w:r>
    </w:p>
    <w:p>
      <w:pPr>
        <w:pStyle w:val="style0"/>
        <w:rPr/>
      </w:pPr>
      <w:r>
        <w:t>ionic hydrides with group 1 and Ca, Sr, and Ba</w:t>
      </w:r>
    </w:p>
    <w:p>
      <w:pPr>
        <w:pStyle w:val="style0"/>
        <w:rPr/>
      </w:pPr>
      <w:r>
        <w:t xml:space="preserve">H2+C⟶(noreaction) </w:t>
      </w:r>
    </w:p>
    <w:p>
      <w:pPr>
        <w:pStyle w:val="style0"/>
        <w:rPr/>
      </w:pPr>
      <w:r>
        <w:t xml:space="preserve">3H2+N2⟶2NH3 </w:t>
      </w:r>
    </w:p>
    <w:p>
      <w:pPr>
        <w:pStyle w:val="style0"/>
        <w:rPr/>
      </w:pPr>
      <w:r>
        <w:t>requires high pressure and temperature; low yield</w:t>
      </w:r>
    </w:p>
    <w:p>
      <w:pPr>
        <w:pStyle w:val="style0"/>
        <w:rPr/>
      </w:pPr>
      <w:r>
        <w:t xml:space="preserve">2H2+O2⟶2H2O </w:t>
      </w:r>
    </w:p>
    <w:p>
      <w:pPr>
        <w:pStyle w:val="style0"/>
        <w:rPr/>
      </w:pPr>
      <w:r>
        <w:t>exothermic and potentially ex</w:t>
      </w:r>
    </w:p>
    <w:p>
      <w:pPr>
        <w:pStyle w:val="style0"/>
        <w:rPr/>
      </w:pPr>
    </w:p>
    <w:p>
      <w:pPr>
        <w:pStyle w:val="style0"/>
        <w:rPr/>
      </w:pPr>
      <w:r>
        <w:t>requires heating; low l</w:t>
      </w:r>
    </w:p>
    <w:p>
      <w:pPr>
        <w:pStyle w:val="style0"/>
        <w:rPr/>
      </w:pPr>
      <w:r>
        <w:t xml:space="preserve">H2+X2⟶2HX </w:t>
      </w:r>
    </w:p>
    <w:p>
      <w:pPr>
        <w:pStyle w:val="style0"/>
        <w:rPr/>
      </w:pPr>
      <w:r>
        <w:t>X = F, Cl, Br, and I; explosive with F2; low yield with I2</w:t>
      </w:r>
    </w:p>
    <w:p>
      <w:pPr>
        <w:pStyle w:val="style0"/>
        <w:rPr/>
      </w:pPr>
      <w:r>
        <w:t>Reaction with Compounds</w:t>
      </w:r>
    </w:p>
    <w:p>
      <w:pPr>
        <w:pStyle w:val="style0"/>
        <w:rPr/>
      </w:pPr>
      <w:r>
        <w:t>Hydrogen reduces the heated oxides of many metals, with the formation of the metal and water vapor. For example, passing hydrogen over heated CuO forms copper and water. Hydrogen may also reduce the metal ions in some metal oxides to lower oxidation states:</w:t>
      </w:r>
    </w:p>
    <w:p>
      <w:pPr>
        <w:pStyle w:val="style0"/>
        <w:rPr/>
      </w:pPr>
    </w:p>
    <w:p>
      <w:pPr>
        <w:pStyle w:val="style0"/>
        <w:rPr/>
      </w:pPr>
      <w:r>
        <w:t>H2(g)+MnO2(s)−→ΔMnO(s)+H2O(g)</w:t>
      </w:r>
    </w:p>
    <w:p>
      <w:pPr>
        <w:pStyle w:val="style0"/>
        <w:rPr/>
      </w:pPr>
    </w:p>
    <w:p>
      <w:pPr>
        <w:pStyle w:val="style0"/>
        <w:rPr/>
      </w:pPr>
    </w:p>
    <w:p>
      <w:pPr>
        <w:pStyle w:val="style0"/>
        <w:rPr/>
      </w:pPr>
      <w:r>
        <w:t>Chloramine, NH2Cl, results from the reaction of sodium hypochlorite, NaOCl, with ammonia in basic solution. In the presence of a large excess of ammonia at low temperature, the chloramine reacts further to produce hydrazine, N2H4:</w:t>
      </w:r>
    </w:p>
    <w:p>
      <w:pPr>
        <w:pStyle w:val="style0"/>
        <w:rPr/>
      </w:pPr>
    </w:p>
    <w:p>
      <w:pPr>
        <w:pStyle w:val="style0"/>
        <w:rPr/>
      </w:pPr>
      <w:r>
        <w:t>NH3(aq)+OCl−(aq)⟶NH2Cl(aq)+OH−(aq)</w:t>
      </w:r>
    </w:p>
    <w:p>
      <w:pPr>
        <w:pStyle w:val="style0"/>
        <w:rPr/>
      </w:pPr>
      <w:r>
        <w:t>NH2Cl(aq)+NH3(aq)+OH−(aq)⟶N2H4(aq)+Cl−(aq)+H2O(l)</w:t>
      </w:r>
    </w:p>
    <w:p>
      <w:pPr>
        <w:pStyle w:val="style0"/>
        <w:rPr/>
      </w:pPr>
      <w:r>
        <w:t>Anhydrous hydrazine is relatively stable in spite of its positive free energy of formation:</w:t>
      </w:r>
    </w:p>
    <w:p>
      <w:pPr>
        <w:pStyle w:val="style0"/>
        <w:rPr/>
      </w:pPr>
    </w:p>
    <w:p>
      <w:pPr>
        <w:pStyle w:val="style0"/>
        <w:rPr/>
      </w:pPr>
      <w:r>
        <w:t>N2(g)+2H2(g)⟶N2H4(l)ΔG∘f=149.2kJmol−1</w:t>
      </w:r>
    </w:p>
    <w:p>
      <w:pPr>
        <w:pStyle w:val="style0"/>
        <w:rPr/>
      </w:pPr>
      <w:r>
        <w:t>Hydrazine is a fuming, colorless liquid that has some physical properties remarkably similar to those of H2O (it melts at 2 °C, boils at 113.5 °C, and has a density at 25 °C of 1.00 g/mL). It burns rapidly and completely in air with substantial evolution of heat:</w:t>
      </w:r>
    </w:p>
    <w:p>
      <w:pPr>
        <w:pStyle w:val="style0"/>
        <w:rPr/>
      </w:pPr>
    </w:p>
    <w:p>
      <w:pPr>
        <w:pStyle w:val="style0"/>
        <w:rPr/>
      </w:pPr>
      <w:r>
        <w:t>N2H4(l)+O2(g)⟶N2(g)+2H2O(l)ΔH°=−621.5kJmol−1</w:t>
      </w:r>
    </w:p>
    <w:p>
      <w:pPr>
        <w:pStyle w:val="style0"/>
        <w:rPr/>
      </w:pPr>
      <w:r>
        <w:t>Like ammonia, hydrazine is both a Brønsted base and a Lewis base, although it is weaker than ammonia. It reacts with strong acids and forms two series of salts that contain the  N2H+5  and  N2H2+6  ions, respectively. Some rockets use hydrazine as a fuel.</w:t>
      </w:r>
    </w:p>
    <w:p>
      <w:pPr>
        <w:pStyle w:val="style0"/>
        <w:rPr/>
      </w:pPr>
    </w:p>
    <w:p>
      <w:pPr>
        <w:pStyle w:val="style0"/>
        <w:rPr/>
      </w:pPr>
      <w:r>
        <w:t>Phosphorus Hydrogen Compounds</w:t>
      </w:r>
    </w:p>
    <w:p>
      <w:pPr>
        <w:pStyle w:val="style0"/>
        <w:rPr/>
      </w:pPr>
      <w:r>
        <w:t>The most important hydride of phosphorus is phosphine, PH3, a gaseous analog of ammonia in terms of both formula and structure. Unlike ammonia, it is not possible to form phosphine by direct union of the elements. There are two methods for the preparation of phosphine. One method is by the action of an acid on an ionic phosphide. The other method is the disproportionation of white phosphorus with hot concentrated base to produce phosphine and the hydrogen phosphite ion:</w:t>
      </w:r>
    </w:p>
    <w:p>
      <w:pPr>
        <w:pStyle w:val="style0"/>
        <w:rPr/>
      </w:pPr>
    </w:p>
    <w:p>
      <w:pPr>
        <w:pStyle w:val="style0"/>
        <w:rPr/>
      </w:pPr>
      <w:r>
        <w:t>AlP(s)+3H3O+(aq)⟶PH3(g)+Al3+(aq)+3H2O(l)</w:t>
      </w:r>
    </w:p>
    <w:p>
      <w:pPr>
        <w:pStyle w:val="style0"/>
        <w:rPr/>
      </w:pPr>
      <w:r>
        <w:t>P4(s)+4OH−(aq)+2H2O(l)⟶2HPO2−3(aq)+2PH3(g)</w:t>
      </w:r>
    </w:p>
    <w:p>
      <w:pPr>
        <w:pStyle w:val="style0"/>
        <w:rPr/>
      </w:pPr>
      <w:r>
        <w:t>Phosphine is a colorless, very poisonous gas, which has an odor like that of decaying fish. Heat easily decomposes phosphine  (4PH3⟶P4+6H2) , and the compound burns in air. The major uses of phosphine are as a fumigant for grains and in semiconductor processing. Like ammonia, gaseous phosphine unites with gaseous hydrogen halides, forming phosphonium compounds like PH4Cl and PH4I. Phosphine is a much weaker base than ammonia; therefore, these compounds decompose in water, and the insoluble PH3 escapes from solution.</w:t>
      </w:r>
    </w:p>
    <w:p>
      <w:pPr>
        <w:pStyle w:val="style0"/>
        <w:rPr/>
      </w:pPr>
    </w:p>
    <w:p>
      <w:pPr>
        <w:pStyle w:val="style0"/>
        <w:rPr/>
      </w:pPr>
      <w:r>
        <w:t>Sulfur Hydrogen Compounds</w:t>
      </w:r>
    </w:p>
    <w:p>
      <w:pPr>
        <w:pStyle w:val="style0"/>
        <w:rPr/>
      </w:pPr>
      <w:r>
        <w:t xml:space="preserve">Hydrogen sulfide, H2S, is a colorless gas that is responsible for the offensive odor of rotten eggs and of many hot springs. Hydrogen sulfide is as toxic as hydrogen cyanide; therefore, it is necessary to exercise </w:t>
      </w:r>
      <w:r>
        <w:t>great care in handling it. Hydrogen sulfide is particularly deceptive because it paralyzes the olfactory nerves; after a short exposure, one does not smell it.</w:t>
      </w:r>
    </w:p>
    <w:p>
      <w:pPr>
        <w:pStyle w:val="style0"/>
        <w:rPr/>
      </w:pPr>
    </w:p>
    <w:p>
      <w:pPr>
        <w:pStyle w:val="style0"/>
        <w:rPr/>
      </w:pPr>
      <w:r>
        <w:t>The production of hydrogen sulfide by the direct reaction of the elements (H2 + S) is unsatisfactory because the yield is low. A more effective preparation method is the reaction of a metal sulfide with a dilute acid. For example:</w:t>
      </w:r>
    </w:p>
    <w:p>
      <w:pPr>
        <w:pStyle w:val="style0"/>
        <w:rPr/>
      </w:pPr>
    </w:p>
    <w:p>
      <w:pPr>
        <w:pStyle w:val="style0"/>
        <w:rPr/>
      </w:pPr>
      <w:r>
        <w:t>FeS(s)+2H3O+(aq)⟶Fe2+(aq)+H2S(g)+2H2O(l)</w:t>
      </w:r>
    </w:p>
    <w:p>
      <w:pPr>
        <w:pStyle w:val="style0"/>
        <w:rPr/>
      </w:pPr>
      <w:r>
        <w:t>It is easy to oxidize the sulfur in metal sulfides and in hydrogen sulfide, making metal sulfides and H2S good reducing agents. In acidic solutions, hydrogen sulfide reduces Fe3+ to Fe2+,  MnO−4  to Mn2+,  Cr2O2−7  to Cr3+, and HNO3 to NO2. The sulfur in H2S usually oxidizes to elemental sulfur, unless a large excess of the oxidizing agent is present. In which case, the sulfide may oxidize to  SO2−3  or  SO2−4  (or to SO2 or SO3 in the absence of water):</w:t>
      </w:r>
    </w:p>
    <w:p>
      <w:pPr>
        <w:pStyle w:val="style0"/>
        <w:rPr/>
      </w:pPr>
    </w:p>
    <w:p>
      <w:pPr>
        <w:pStyle w:val="style0"/>
        <w:rPr/>
      </w:pPr>
      <w:r>
        <w:t>2H2S(g)+O2(g)⟶2S(s)+2H2O(l)</w:t>
      </w:r>
    </w:p>
    <w:p>
      <w:pPr>
        <w:pStyle w:val="style0"/>
        <w:rPr/>
      </w:pPr>
    </w:p>
    <w:p>
      <w:pPr>
        <w:pStyle w:val="style0"/>
        <w:rPr/>
      </w:pPr>
      <w:r>
        <w:t>This oxidation process leads to the removal of the hydrogen sulfide found in many sources of natural gas. The deposits of sulfur in volcanic regions may be the result of the oxidation of H2S present in volcanic gases.</w:t>
      </w:r>
    </w:p>
    <w:p>
      <w:pPr>
        <w:pStyle w:val="style0"/>
        <w:rPr/>
      </w:pPr>
    </w:p>
    <w:p>
      <w:pPr>
        <w:pStyle w:val="style0"/>
        <w:rPr/>
      </w:pPr>
      <w:r>
        <w:t>Hydrogen sulfide is a weak diprotic acid that dissolves in water to form hydrosulfuric acid. The acid ionizes in two stages, yielding hydrogen sulfide ions, HS−, in the first stage and sulfide ions, S2−, in the second. Since hydrogen sulfide is a weak acid, aqueous solutions of soluble sulfides and hydrogen sulfides are basic:</w:t>
      </w:r>
    </w:p>
    <w:p>
      <w:pPr>
        <w:pStyle w:val="style0"/>
        <w:rPr/>
      </w:pPr>
    </w:p>
    <w:p>
      <w:pPr>
        <w:pStyle w:val="style0"/>
        <w:rPr/>
      </w:pPr>
      <w:r>
        <w:t>S2−(aq)+H2O(l)⇌HS−(aq)+OH−(aq)</w:t>
      </w:r>
    </w:p>
    <w:p>
      <w:pPr>
        <w:pStyle w:val="style0"/>
        <w:rPr/>
      </w:pPr>
      <w:r>
        <w:t>HS−(aq)+H2O(l)⇌H2S(g)+OH−(aq)</w:t>
      </w:r>
    </w:p>
    <w:p>
      <w:pPr>
        <w:pStyle w:val="style0"/>
        <w:rPr/>
      </w:pPr>
    </w:p>
    <w:p>
      <w:pPr>
        <w:pStyle w:val="style0"/>
        <w:rPr/>
      </w:pPr>
      <w:r>
        <w:t>Halogen Hydrogen Compounds</w:t>
      </w:r>
    </w:p>
    <w:p>
      <w:pPr>
        <w:pStyle w:val="style0"/>
        <w:rPr/>
      </w:pPr>
      <w:r>
        <w:t>Binary compounds containing only hydrogen and a halogen are hydrogen halides. At room temperature, the pure hydrogen halides HF, HCl, HBr, and HI are gases.</w:t>
      </w:r>
    </w:p>
    <w:p>
      <w:pPr>
        <w:pStyle w:val="style0"/>
        <w:rPr/>
      </w:pPr>
    </w:p>
    <w:p>
      <w:pPr>
        <w:pStyle w:val="style0"/>
        <w:rPr/>
      </w:pPr>
      <w:r>
        <w:t>In general, it is possible to prepare the halides by the general techniques used to prepare other acids. Fluorine, chlorine, and bromine react directly with hydrogen to form the respective hydrogen halide. This is a commercially important reaction for preparing hydrogen chloride and hydrogen bromide.</w:t>
      </w:r>
    </w:p>
    <w:p>
      <w:pPr>
        <w:pStyle w:val="style0"/>
        <w:rPr/>
      </w:pPr>
    </w:p>
    <w:p>
      <w:pPr>
        <w:pStyle w:val="style0"/>
        <w:rPr/>
      </w:pPr>
      <w:r>
        <w:t>The acid-base reaction between a nonvolatile strong acid and a metal halide will yield a hydrogen halide. The escape of the gaseous hydrogen halide drives the reaction to completion. For example, the usual method of preparing hydrogen fluoride is by heating a mixture of calcium fluoride, CaF2, and concentrated sulfuric acid:</w:t>
      </w:r>
    </w:p>
    <w:p>
      <w:pPr>
        <w:pStyle w:val="style0"/>
        <w:rPr/>
      </w:pPr>
    </w:p>
    <w:p>
      <w:pPr>
        <w:pStyle w:val="style0"/>
        <w:rPr/>
      </w:pPr>
      <w:r>
        <w:t>CaF2(s)+H2SO4(aq)⟶CaSO4(s)+2HF(g)</w:t>
      </w:r>
    </w:p>
    <w:p>
      <w:pPr>
        <w:pStyle w:val="style0"/>
        <w:rPr/>
      </w:pPr>
      <w:r>
        <w:t>Gaseous hydrogen fluoride is also a by-product in the preparation of phosphate fertilizers by the reaction of fluoroapatite, Ca5(PO4)3F, with sulfuric acid. The reaction of concentrated sulfuric acid with a chloride salt produces hydrogen chloride both commercially and in the laboratory.</w:t>
      </w:r>
    </w:p>
    <w:p>
      <w:pPr>
        <w:pStyle w:val="style0"/>
        <w:rPr/>
      </w:pPr>
    </w:p>
    <w:p>
      <w:pPr>
        <w:pStyle w:val="style0"/>
        <w:rPr/>
      </w:pPr>
      <w:r>
        <w:t>In most cases, sodium chloride is the chloride of choice because it is the least expensive chloride. Hydrogen bromide and hydrogen iodide cannot be prepared using sulfuric acid because this acid is an oxidizing agent capable of oxidizing both bromide and iodide. However, it is possible to prepare both hydrogen bromide and hydrogen iodide using an acid such as phosphoric acid because it is a weaker oxidizing agent. For example:</w:t>
      </w:r>
    </w:p>
    <w:p>
      <w:pPr>
        <w:pStyle w:val="style0"/>
        <w:rPr/>
      </w:pPr>
    </w:p>
    <w:p>
      <w:pPr>
        <w:pStyle w:val="style0"/>
        <w:rPr/>
      </w:pPr>
      <w:r>
        <w:t>H3PO4(l)+Br−(aq)⟶HBr(g)+H2PO−4(aq)</w:t>
      </w:r>
    </w:p>
    <w:p>
      <w:pPr>
        <w:pStyle w:val="style0"/>
        <w:rPr/>
      </w:pPr>
      <w:r>
        <w:t>All of the hydrogen halides are very soluble in water, forming hydrohalic acids. With the exception of hydrogen fluoride, which has a strong hydrogen-fluoride bond, they are strong acids. Reactions of hydrohalic acids with metals, metal hydroxides, oxides, or carbonates produce salts of the halides. Most chloride salts are soluble in water. AgCl, PbCl2, and Hg2Cl2 are the commonly encountered exceptions.</w:t>
      </w:r>
    </w:p>
    <w:p>
      <w:pPr>
        <w:pStyle w:val="style0"/>
        <w:rPr/>
      </w:pPr>
    </w:p>
    <w:p>
      <w:pPr>
        <w:pStyle w:val="style0"/>
        <w:rPr/>
      </w:pPr>
      <w:r>
        <w:t>The halide ions give the substances the properties associated with X−(aq). The heavier halide ions (Cl−, Br−, and I−) can act as reducing agents, and the lighter halogens or other oxidizing agents will oxidize them:</w:t>
      </w:r>
    </w:p>
    <w:p>
      <w:pPr>
        <w:pStyle w:val="style0"/>
        <w:rPr/>
      </w:pPr>
    </w:p>
    <w:p>
      <w:pPr>
        <w:pStyle w:val="style0"/>
        <w:rPr/>
      </w:pPr>
      <w:r>
        <w:t>Cl2(aq)+2e−⟶2Cl−(aq)E°=1.36VBr2(aq)+2e−⟶2Br−(aq)E°=1.09VI2(aq)+2e−⟶2I−(aq)E°=0.54V</w:t>
      </w:r>
    </w:p>
    <w:p>
      <w:pPr>
        <w:pStyle w:val="style0"/>
        <w:rPr/>
      </w:pPr>
      <w:r>
        <w:t>For example, bromine oxidizes iodine:</w:t>
      </w:r>
    </w:p>
    <w:p>
      <w:pPr>
        <w:pStyle w:val="style0"/>
        <w:rPr/>
      </w:pPr>
    </w:p>
    <w:p>
      <w:pPr>
        <w:pStyle w:val="style0"/>
        <w:rPr/>
      </w:pPr>
      <w:r>
        <w:t>Br2(aq)+2HI(aq)⟶2HBr(aq)+I2(aq)E°=0.55V</w:t>
      </w:r>
    </w:p>
    <w:p>
      <w:pPr>
        <w:pStyle w:val="style0"/>
        <w:rPr/>
      </w:pPr>
      <w:r>
        <w:t>Hydrofluoric acid is unique in its reactions with sand (silicon dioxide) and with glass, which is a mixture of silicates:</w:t>
      </w:r>
    </w:p>
    <w:p>
      <w:pPr>
        <w:pStyle w:val="style0"/>
        <w:rPr/>
      </w:pPr>
    </w:p>
    <w:p>
      <w:pPr>
        <w:pStyle w:val="style0"/>
        <w:rPr/>
      </w:pPr>
      <w:r>
        <w:t>SiO2(s)+4HF(aq)⟶SiF4(g)+2H2O(l)</w:t>
      </w:r>
    </w:p>
    <w:p>
      <w:pPr>
        <w:pStyle w:val="style0"/>
        <w:rPr/>
      </w:pPr>
      <w:r>
        <w:t>CaSiO3(s)+6HF(aq)⟶CaF2(s)+SiF4(g)+3H2O(l)</w:t>
      </w:r>
    </w:p>
    <w:p>
      <w:pPr>
        <w:pStyle w:val="style0"/>
        <w:rPr/>
      </w:pPr>
      <w:r>
        <w:t>The volatile silicon tetrafluoride escapes from these reactions. Because hydrogen fluoride attacks glass, it can frost or etch glass and is used to etch markings on thermometers, burets, and other glassware.</w:t>
      </w:r>
    </w:p>
    <w:p>
      <w:pPr>
        <w:pStyle w:val="style0"/>
        <w:rPr/>
      </w:pPr>
    </w:p>
    <w:p>
      <w:pPr>
        <w:pStyle w:val="style0"/>
        <w:rPr/>
      </w:pPr>
      <w:r>
        <w:t>The largest use for hydrogen fluoride is in production of hydrochlorofluorocarbons for refrigerants, in plastics, and in propellants. The second largest use is in the manufacture of cryolite, Na</w:t>
      </w:r>
      <w:r>
        <w:rPr>
          <w:vertAlign w:val="subscript"/>
        </w:rPr>
        <w:t>3</w:t>
      </w:r>
      <w:r>
        <w:t>AlF</w:t>
      </w:r>
      <w:r>
        <w:rPr>
          <w:vertAlign w:val="subscript"/>
        </w:rPr>
        <w:t>6</w:t>
      </w:r>
      <w:r>
        <w:t>, which is important in the production of aluminum. The acid is also important in the production of other inorganic fluorides (such as BF3), which serve as catalysts in the industrial synthesis of certain organic compounds.</w:t>
      </w:r>
    </w:p>
    <w:p>
      <w:pPr>
        <w:pStyle w:val="style0"/>
        <w:rPr/>
      </w:pPr>
    </w:p>
    <w:p>
      <w:pPr>
        <w:pStyle w:val="style0"/>
        <w:rPr/>
      </w:pPr>
      <w:r>
        <w:t>Hydrochloric acid is relatively inexpensive. It is an important and versatile acid in industry and is important for the manufacture of metal chlorides, dyes, glue, glucose, and various other chemicals. A considerable amount is also important for the activation of oil wells and as pickle liquor—an acid used to remove oxide coating from iron or steel that is to be galvanized, tinned, or enameled. The amounts of hydrobromic acid and hydroiodic acid used commercially are insignificant by comparison.</w:t>
      </w:r>
    </w:p>
    <w:p>
      <w:pPr>
        <w:pStyle w:val="style0"/>
        <w:rPr/>
      </w:pPr>
    </w:p>
    <w:p>
      <w:pPr>
        <w:pStyle w:val="style0"/>
        <w:rPr/>
      </w:pPr>
    </w:p>
    <w:p>
      <w:pPr>
        <w:pStyle w:val="style0"/>
        <w:rPr/>
      </w:pPr>
    </w:p>
    <w:p>
      <w:pPr>
        <w:pStyle w:val="style0"/>
        <w:rPr/>
      </w:pPr>
    </w:p>
    <w:p>
      <w:pPr>
        <w:pStyle w:val="style0"/>
        <w:rPr/>
      </w:pPr>
    </w:p>
    <w:p>
      <w:pPr>
        <w:pStyle w:val="style0"/>
        <w:autoSpaceDE w:val="false"/>
        <w:autoSpaceDN w:val="false"/>
        <w:adjustRightInd w:val="false"/>
        <w:spacing w:after="0" w:lineRule="auto" w:line="240"/>
        <w:rPr>
          <w:rFonts w:cs="Times New Roman"/>
          <w:b/>
          <w:bCs/>
          <w:iCs/>
          <w:color w:val="9bbb59"/>
          <w:sz w:val="32"/>
          <w:szCs w:val="32"/>
        </w:rPr>
      </w:pPr>
      <w:r>
        <w:rPr>
          <w:rFonts w:cs="Times New Roman"/>
          <w:b/>
          <w:bCs/>
          <w:iCs/>
          <w:color w:val="9bbb59"/>
          <w:sz w:val="32"/>
          <w:szCs w:val="32"/>
          <w:highlight w:val="red"/>
        </w:rPr>
        <w:t xml:space="preserve">OXYGEN AND ITS </w:t>
      </w:r>
      <w:r>
        <w:rPr>
          <w:rFonts w:cs="Times New Roman"/>
          <w:b/>
          <w:bCs/>
          <w:iCs/>
          <w:color w:val="9bbb59"/>
          <w:sz w:val="32"/>
          <w:szCs w:val="32"/>
          <w:highlight w:val="red"/>
          <w:lang w:val="en-US"/>
        </w:rPr>
        <w:t>COMPOUNDS</w:t>
      </w:r>
    </w:p>
    <w:p>
      <w:pPr>
        <w:pStyle w:val="style0"/>
        <w:autoSpaceDE w:val="false"/>
        <w:autoSpaceDN w:val="false"/>
        <w:adjustRightInd w:val="false"/>
        <w:spacing w:after="0" w:lineRule="auto" w:line="240"/>
        <w:rPr>
          <w:rFonts w:cs="Times New Roman"/>
          <w:b/>
          <w:bCs/>
          <w:iCs/>
          <w:color w:val="00b0f0"/>
          <w:sz w:val="24"/>
          <w:szCs w:val="24"/>
        </w:rPr>
      </w:pPr>
      <w:r>
        <w:rPr>
          <w:rFonts w:cs="Times New Roman"/>
          <w:bCs/>
          <w:iCs/>
          <w:sz w:val="24"/>
          <w:szCs w:val="24"/>
        </w:rPr>
        <w:t>Oxygen belongs to the group</w:t>
      </w:r>
      <w:r>
        <w:rPr>
          <w:rFonts w:cs="Times New Roman"/>
          <w:bCs/>
          <w:iCs/>
          <w:sz w:val="24"/>
          <w:szCs w:val="24"/>
          <w:lang w:val="en-US"/>
        </w:rPr>
        <w:t xml:space="preserve"> </w:t>
      </w:r>
      <w:r>
        <w:rPr>
          <w:rFonts w:cs="Times New Roman"/>
          <w:b/>
          <w:bCs/>
          <w:iCs/>
          <w:sz w:val="24"/>
          <w:szCs w:val="24"/>
        </w:rPr>
        <w:t>6</w:t>
      </w:r>
      <w:r>
        <w:rPr>
          <w:rFonts w:cs="Times New Roman"/>
          <w:bCs/>
          <w:iCs/>
          <w:sz w:val="24"/>
          <w:szCs w:val="24"/>
        </w:rPr>
        <w:t xml:space="preserve"> and period </w:t>
      </w:r>
      <w:r>
        <w:rPr>
          <w:rFonts w:cs="Times New Roman"/>
          <w:b/>
          <w:bCs/>
          <w:iCs/>
          <w:sz w:val="24"/>
          <w:szCs w:val="24"/>
        </w:rPr>
        <w:t>2</w:t>
      </w:r>
      <w:r>
        <w:rPr>
          <w:rFonts w:cs="Times New Roman"/>
          <w:b/>
          <w:bCs/>
          <w:iCs/>
          <w:sz w:val="24"/>
          <w:szCs w:val="24"/>
          <w:lang w:val="en-US"/>
        </w:rPr>
        <w:t xml:space="preserve"> </w:t>
      </w:r>
      <w:r>
        <w:rPr>
          <w:rFonts w:cs="Times New Roman"/>
          <w:bCs/>
          <w:iCs/>
          <w:sz w:val="24"/>
          <w:szCs w:val="24"/>
        </w:rPr>
        <w:t xml:space="preserve">in the periodic table collectively called </w:t>
      </w:r>
      <m:oMath>
        <m:r>
          <m:rPr>
            <m:sty m:val="bi"/>
          </m:rPr>
          <w:rPr>
            <w:rFonts w:ascii="Cambria Math" w:cs="Times New Roman" w:hAnsi="Cambria Math"/>
            <w:color w:val="ff3399"/>
            <w:sz w:val="24"/>
            <w:szCs w:val="24"/>
          </w:rPr>
          <m:t>Chalcogens</m:t>
        </m:r>
      </m:oMath>
      <w:r>
        <w:rPr>
          <w:rFonts w:cs="Times New Roman"/>
          <w:bCs/>
          <w:iCs/>
          <w:sz w:val="24"/>
          <w:szCs w:val="24"/>
        </w:rPr>
        <w:t xml:space="preserve"> meaning ore-forming because a large number of metal ores are oxides or sulphides. It has an oxidation number of </w:t>
      </w:r>
      <w:r>
        <w:rPr>
          <w:rFonts w:cs="Times New Roman"/>
          <w:b/>
          <w:bCs/>
          <w:iCs/>
          <w:sz w:val="24"/>
          <w:szCs w:val="24"/>
        </w:rPr>
        <w:t>-2</w:t>
      </w:r>
      <w:r>
        <w:rPr>
          <w:rFonts w:cs="Times New Roman"/>
          <w:bCs/>
          <w:iCs/>
          <w:sz w:val="24"/>
          <w:szCs w:val="24"/>
        </w:rPr>
        <w:t xml:space="preserve"> and valence electrons of </w:t>
      </w:r>
      <w:r>
        <w:rPr>
          <w:rFonts w:cs="Times New Roman"/>
          <w:bCs/>
          <w:iCs/>
          <w:sz w:val="24"/>
          <w:szCs w:val="24"/>
        </w:rPr>
        <w:t>6</w:t>
      </w:r>
      <w:r>
        <w:rPr>
          <w:rFonts w:cs="Times New Roman"/>
          <w:bCs/>
          <w:iCs/>
          <w:sz w:val="24"/>
          <w:szCs w:val="24"/>
        </w:rPr>
        <w:t xml:space="preserve">. The atomic number of oxygen is </w:t>
      </w:r>
      <w:r>
        <w:rPr>
          <w:rFonts w:cs="Times New Roman"/>
          <w:b/>
          <w:bCs/>
          <w:iCs/>
          <w:sz w:val="24"/>
          <w:szCs w:val="24"/>
        </w:rPr>
        <w:t>8</w:t>
      </w:r>
      <w:r>
        <w:rPr>
          <w:rFonts w:cs="Times New Roman"/>
          <w:bCs/>
          <w:iCs/>
          <w:sz w:val="24"/>
          <w:szCs w:val="24"/>
        </w:rPr>
        <w:t xml:space="preserve"> and mass number of</w:t>
      </w:r>
      <w:r>
        <w:rPr>
          <w:rFonts w:cs="Times New Roman"/>
          <w:bCs/>
          <w:iCs/>
          <w:sz w:val="24"/>
          <w:szCs w:val="24"/>
          <w:lang w:val="en-US"/>
        </w:rPr>
        <w:t xml:space="preserve"> </w:t>
      </w:r>
      <w:r>
        <w:rPr>
          <w:rFonts w:cs="Times New Roman"/>
          <w:b/>
          <w:bCs/>
          <w:iCs/>
          <w:sz w:val="24"/>
          <w:szCs w:val="24"/>
        </w:rPr>
        <w:t>16.</w:t>
      </w:r>
      <w:r>
        <w:rPr>
          <w:rFonts w:cs="Times New Roman"/>
          <w:b/>
          <w:bCs/>
          <w:iCs/>
          <w:sz w:val="24"/>
          <w:szCs w:val="24"/>
          <w:lang w:val="en-US"/>
        </w:rPr>
        <w:t xml:space="preserve"> About 21% of the components of dry air consist of oxygen.</w:t>
      </w:r>
    </w:p>
    <w:p>
      <w:pPr>
        <w:pStyle w:val="style0"/>
        <w:autoSpaceDE w:val="false"/>
        <w:autoSpaceDN w:val="false"/>
        <w:adjustRightInd w:val="false"/>
        <w:spacing w:after="0" w:lineRule="auto" w:line="240"/>
        <w:rPr>
          <w:rFonts w:cs="Times New Roman"/>
          <w:b/>
          <w:bCs/>
          <w:iCs/>
          <w:sz w:val="24"/>
          <w:szCs w:val="24"/>
        </w:rPr>
      </w:pPr>
      <m:oMathPara>
        <m:oMathParaPr>
          <m:jc m:val="left"/>
        </m:oMathParaPr>
        <m:oMath>
          <m:r>
            <m:rPr>
              <m:sty m:val="bi"/>
            </m:rPr>
            <w:rPr>
              <w:rFonts w:ascii="Cambria Math" w:cs="Times New Roman" w:hAnsi="Cambria Math"/>
              <w:sz w:val="24"/>
              <w:szCs w:val="24"/>
            </w:rPr>
            <m:t>Electronic configuration of oxygen is 1</m:t>
          </m:r>
          <m:sSup>
            <m:sSupPr>
              <m:ctrlPr>
                <w:rPr>
                  <w:rFonts w:ascii="Cambria Math" w:cs="Times New Roman" w:hAnsi="Cambria Math"/>
                  <w:b/>
                  <w:bCs/>
                  <w:i/>
                  <w:iCs/>
                  <w:sz w:val="24"/>
                  <w:szCs w:val="24"/>
                </w:rPr>
              </m:ctrlPr>
            </m:sSupPr>
            <m:e>
              <m:r>
                <m:rPr>
                  <m:sty m:val="bi"/>
                </m:rPr>
                <w:rPr>
                  <w:rFonts w:ascii="Cambria Math" w:cs="Times New Roman" w:hAnsi="Cambria Math"/>
                  <w:sz w:val="24"/>
                  <w:szCs w:val="24"/>
                </w:rPr>
                <m:t>S</m:t>
              </m:r>
            </m:e>
            <m:sup>
              <m:r>
                <m:rPr>
                  <m:sty m:val="bi"/>
                </m:rPr>
                <w:rPr>
                  <w:rFonts w:ascii="Cambria Math" w:cs="Times New Roman" w:hAnsi="Cambria Math"/>
                  <w:sz w:val="24"/>
                  <w:szCs w:val="24"/>
                </w:rPr>
                <m:t>2</m:t>
              </m:r>
            </m:sup>
          </m:sSup>
          <m:r>
            <m:rPr>
              <m:sty m:val="bi"/>
            </m:rPr>
            <w:rPr>
              <w:rFonts w:ascii="Cambria Math" w:cs="Times New Roman" w:hAnsi="Cambria Math"/>
              <w:sz w:val="24"/>
              <w:szCs w:val="24"/>
            </w:rPr>
            <m:t>2</m:t>
          </m:r>
          <m:sSup>
            <m:sSupPr>
              <m:ctrlPr>
                <w:rPr>
                  <w:rFonts w:ascii="Cambria Math" w:cs="Times New Roman" w:hAnsi="Cambria Math"/>
                  <w:b/>
                  <w:bCs/>
                  <w:i/>
                  <w:iCs/>
                  <w:sz w:val="24"/>
                  <w:szCs w:val="24"/>
                </w:rPr>
              </m:ctrlPr>
            </m:sSupPr>
            <m:e>
              <m:r>
                <m:rPr>
                  <m:sty m:val="bi"/>
                </m:rPr>
                <w:rPr>
                  <w:rFonts w:ascii="Cambria Math" w:cs="Times New Roman" w:hAnsi="Cambria Math"/>
                  <w:sz w:val="24"/>
                  <w:szCs w:val="24"/>
                </w:rPr>
                <m:t>S</m:t>
              </m:r>
            </m:e>
            <m:sup>
              <m:r>
                <m:rPr>
                  <m:sty m:val="bi"/>
                </m:rPr>
                <w:rPr>
                  <w:rFonts w:ascii="Cambria Math" w:cs="Times New Roman" w:hAnsi="Cambria Math"/>
                  <w:sz w:val="24"/>
                  <w:szCs w:val="24"/>
                </w:rPr>
                <m:t>2</m:t>
              </m:r>
            </m:sup>
          </m:sSup>
          <m:r>
            <m:rPr>
              <m:sty m:val="bi"/>
            </m:rPr>
            <w:rPr>
              <w:rFonts w:ascii="Cambria Math" w:cs="Times New Roman" w:hAnsi="Cambria Math"/>
              <w:sz w:val="24"/>
              <w:szCs w:val="24"/>
            </w:rPr>
            <m:t>2</m:t>
          </m:r>
          <m:sSup>
            <m:sSupPr>
              <m:ctrlPr>
                <w:rPr>
                  <w:rFonts w:ascii="Cambria Math" w:cs="Times New Roman" w:hAnsi="Cambria Math"/>
                  <w:b/>
                  <w:bCs/>
                  <w:i/>
                  <w:iCs/>
                  <w:sz w:val="24"/>
                  <w:szCs w:val="24"/>
                </w:rPr>
              </m:ctrlPr>
            </m:sSupPr>
            <m:e>
              <m:r>
                <m:rPr>
                  <m:sty m:val="bi"/>
                </m:rPr>
                <w:rPr>
                  <w:rFonts w:ascii="Cambria Math" w:cs="Times New Roman" w:hAnsi="Cambria Math"/>
                  <w:sz w:val="24"/>
                  <w:szCs w:val="24"/>
                </w:rPr>
                <m:t>P</m:t>
              </m:r>
            </m:e>
            <m:sup>
              <m:r>
                <m:rPr>
                  <m:sty m:val="bi"/>
                </m:rPr>
                <w:rPr>
                  <w:rFonts w:ascii="Cambria Math" w:cs="Times New Roman" w:hAnsi="Cambria Math"/>
                  <w:sz w:val="24"/>
                  <w:szCs w:val="24"/>
                </w:rPr>
                <m:t>4</m:t>
              </m:r>
            </m:sup>
          </m:sSup>
        </m:oMath>
      </m:oMathPara>
    </w:p>
    <w:p>
      <w:pPr>
        <w:pStyle w:val="style0"/>
        <w:autoSpaceDE w:val="false"/>
        <w:autoSpaceDN w:val="false"/>
        <w:adjustRightInd w:val="false"/>
        <w:spacing w:after="0" w:lineRule="auto" w:line="240"/>
        <w:rPr>
          <w:rFonts w:cs="Times New Roman"/>
          <w:bCs/>
          <w:iCs/>
          <w:sz w:val="24"/>
          <w:szCs w:val="24"/>
        </w:rPr>
      </w:pPr>
      <w:r>
        <w:rPr>
          <w:rFonts w:cs="Times New Roman"/>
          <w:bCs/>
          <w:iCs/>
          <w:sz w:val="24"/>
          <w:szCs w:val="24"/>
        </w:rPr>
        <w:t xml:space="preserve">Oxygen attain a noble gas configuration either by gaining two electrons, forming </w:t>
      </w:r>
      <m:oMath>
        <m:sSup>
          <m:sSupPr>
            <m:ctrlPr>
              <w:rPr>
                <w:rFonts w:ascii="Cambria Math" w:cs="Times New Roman" w:hAnsi="Cambria Math"/>
                <w:bCs/>
                <w:i/>
                <w:iCs/>
                <w:sz w:val="24"/>
                <w:szCs w:val="24"/>
              </w:rPr>
            </m:ctrlPr>
          </m:sSupPr>
          <m:e>
            <m:r>
              <w:rPr>
                <w:rFonts w:ascii="Cambria Math" w:cs="Times New Roman" w:hAnsi="Cambria Math"/>
                <w:sz w:val="24"/>
                <w:szCs w:val="24"/>
              </w:rPr>
              <m:t>O</m:t>
            </m:r>
          </m:e>
          <m:sup>
            <m:r>
              <w:rPr>
                <w:rFonts w:ascii="Cambria Math" w:cs="Times New Roman" w:hAnsi="Cambria Math"/>
                <w:sz w:val="24"/>
                <w:szCs w:val="24"/>
              </w:rPr>
              <m:t>-2</m:t>
            </m:r>
          </m:sup>
        </m:sSup>
      </m:oMath>
      <w:r>
        <w:rPr>
          <w:rFonts w:cs="Times New Roman"/>
          <w:bCs/>
          <w:iCs/>
          <w:sz w:val="24"/>
          <w:szCs w:val="24"/>
        </w:rPr>
        <w:t xml:space="preserve"> or by sharing two electrons, thereby forming a covalent bond</w:t>
      </w:r>
      <w:r>
        <w:rPr>
          <w:rFonts w:cs="Times New Roman"/>
          <w:bCs/>
          <w:iCs/>
          <w:sz w:val="24"/>
          <w:szCs w:val="24"/>
          <w:lang w:val="en-US"/>
        </w:rPr>
        <w:t>.</w:t>
      </w:r>
    </w:p>
    <w:p>
      <w:pPr>
        <w:pStyle w:val="style0"/>
        <w:autoSpaceDE w:val="false"/>
        <w:autoSpaceDN w:val="false"/>
        <w:adjustRightInd w:val="false"/>
        <w:spacing w:after="0" w:lineRule="auto" w:line="240"/>
        <w:rPr>
          <w:rFonts w:cs="Times New Roman"/>
          <w:bCs/>
          <w:iCs/>
          <w:sz w:val="24"/>
          <w:szCs w:val="24"/>
        </w:rPr>
      </w:pPr>
    </w:p>
    <w:p>
      <w:pPr>
        <w:pStyle w:val="style0"/>
        <w:autoSpaceDE w:val="false"/>
        <w:autoSpaceDN w:val="false"/>
        <w:adjustRightInd w:val="false"/>
        <w:spacing w:after="0" w:lineRule="auto" w:line="240"/>
        <w:rPr>
          <w:rFonts w:cs="Times New Roman"/>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Importance of molecular oxygen</w:t>
      </w:r>
    </w:p>
    <w:p>
      <w:pPr>
        <w:pStyle w:val="style0"/>
        <w:autoSpaceDE w:val="false"/>
        <w:autoSpaceDN w:val="false"/>
        <w:adjustRightInd w:val="false"/>
        <w:spacing w:after="0" w:lineRule="auto" w:line="240"/>
        <w:rPr>
          <w:rFonts w:cs="Times New Roman"/>
          <w:b/>
          <w:iCs/>
          <w:sz w:val="20"/>
          <w:szCs w:val="20"/>
          <w:highlight w:val="yellow"/>
        </w:rPr>
      </w:pPr>
      <w:r>
        <w:rPr>
          <w:rFonts w:cs="Times New Roman"/>
          <w:b/>
          <w:iCs/>
          <w:sz w:val="20"/>
          <w:szCs w:val="20"/>
          <w:highlight w:val="yellow"/>
        </w:rPr>
        <w:t>Haemoglobin is an iron containing coordination compound in red bloodcells responsible for the transport of oxygen from the lungs to various partsof the body. Myoglobin is a similar substance in muscle tissue, acting as areservoir for the storage of oxygen and as a transport of oxygen withinmuscle cells.</w:t>
      </w:r>
    </w:p>
    <w:p>
      <w:pPr>
        <w:pStyle w:val="style0"/>
        <w:autoSpaceDE w:val="false"/>
        <w:autoSpaceDN w:val="false"/>
        <w:adjustRightInd w:val="false"/>
        <w:spacing w:after="0" w:lineRule="auto" w:line="240"/>
        <w:rPr>
          <w:rFonts w:cs="Times New Roman"/>
          <w:b/>
          <w:iCs/>
          <w:sz w:val="20"/>
          <w:szCs w:val="20"/>
          <w:highlight w:val="yellow"/>
        </w:rPr>
      </w:pPr>
      <w:r>
        <w:rPr>
          <w:rFonts w:cs="Times New Roman"/>
          <w:b/>
          <w:iCs/>
          <w:sz w:val="20"/>
          <w:szCs w:val="20"/>
          <w:highlight w:val="yellow"/>
        </w:rPr>
        <w:t>Haemoglobin consists of heme, a complex of Fe(II) bonded to aporphyrin ligand and globin protein. The sixth position is vacant in freehemoglobin but is occupied by oxygen in oxyhaemoglobin. Hemoglobin(Hb) and O</w:t>
      </w:r>
      <w:r>
        <w:rPr>
          <w:rFonts w:cs="Times New Roman"/>
          <w:b/>
          <w:iCs/>
          <w:sz w:val="20"/>
          <w:szCs w:val="20"/>
          <w:highlight w:val="yellow"/>
          <w:vertAlign w:val="subscript"/>
        </w:rPr>
        <w:t>2</w:t>
      </w:r>
      <w:r>
        <w:rPr>
          <w:rFonts w:cs="Times New Roman"/>
          <w:b/>
          <w:iCs/>
          <w:sz w:val="20"/>
          <w:szCs w:val="20"/>
          <w:highlight w:val="yellow"/>
        </w:rPr>
        <w:t xml:space="preserve"> are in equilibrium with oxyhaemoglobin.</w:t>
      </w:r>
    </w:p>
    <w:p>
      <w:pPr>
        <w:pStyle w:val="style0"/>
        <w:autoSpaceDE w:val="false"/>
        <w:autoSpaceDN w:val="false"/>
        <w:adjustRightInd w:val="false"/>
        <w:spacing w:after="0" w:lineRule="auto" w:line="240"/>
        <w:rPr>
          <w:rFonts w:cs="Times New Roman"/>
          <w:b/>
          <w:iCs/>
          <w:sz w:val="20"/>
          <w:szCs w:val="20"/>
          <w:highlight w:val="yellow"/>
        </w:rPr>
      </w:pPr>
      <w:r>
        <w:rPr>
          <w:rFonts w:cs="Times New Roman"/>
          <w:b/>
          <w:iCs/>
          <w:sz w:val="20"/>
          <w:szCs w:val="20"/>
          <w:highlight w:val="yellow"/>
        </w:rPr>
        <w:t>Hb + O</w:t>
      </w:r>
      <w:r>
        <w:rPr>
          <w:rFonts w:cs="Times New Roman"/>
          <w:b/>
          <w:iCs/>
          <w:sz w:val="20"/>
          <w:szCs w:val="20"/>
          <w:highlight w:val="yellow"/>
          <w:vertAlign w:val="subscript"/>
        </w:rPr>
        <w:t>2</w:t>
      </w:r>
      <w:r>
        <w:rPr>
          <w:rFonts w:cs="Times New Roman"/>
          <w:b/>
          <w:iCs/>
          <w:sz w:val="20"/>
          <w:szCs w:val="20"/>
          <w:highlight w:val="yellow"/>
        </w:rPr>
        <w:t xml:space="preserve"> =&gt; HbO</w:t>
      </w:r>
      <w:r>
        <w:rPr>
          <w:rFonts w:cs="Times New Roman"/>
          <w:b/>
          <w:iCs/>
          <w:sz w:val="20"/>
          <w:szCs w:val="20"/>
          <w:highlight w:val="yellow"/>
          <w:vertAlign w:val="subscript"/>
        </w:rPr>
        <w:t>2</w:t>
      </w:r>
    </w:p>
    <w:p>
      <w:pPr>
        <w:pStyle w:val="style0"/>
        <w:autoSpaceDE w:val="false"/>
        <w:autoSpaceDN w:val="false"/>
        <w:adjustRightInd w:val="false"/>
        <w:spacing w:after="0" w:lineRule="auto" w:line="240"/>
        <w:rPr>
          <w:rFonts w:cs="Times New Roman"/>
          <w:b/>
          <w:iCs/>
          <w:sz w:val="20"/>
          <w:szCs w:val="20"/>
          <w:highlight w:val="yellow"/>
        </w:rPr>
      </w:pPr>
      <w:r>
        <w:rPr>
          <w:rFonts w:cs="Times New Roman"/>
          <w:b/>
          <w:iCs/>
          <w:sz w:val="20"/>
          <w:szCs w:val="20"/>
          <w:highlight w:val="yellow"/>
        </w:rPr>
        <w:t>Oxyhaemoglobinis formed in the lungs and carried to the cells, where itgives up its oxygen.</w:t>
      </w:r>
    </w:p>
    <w:p>
      <w:pPr>
        <w:pStyle w:val="style0"/>
        <w:autoSpaceDE w:val="false"/>
        <w:autoSpaceDN w:val="false"/>
        <w:adjustRightInd w:val="false"/>
        <w:spacing w:after="0" w:lineRule="auto" w:line="240"/>
        <w:rPr>
          <w:rFonts w:cs="Times New Roman"/>
          <w:b/>
          <w:iCs/>
          <w:sz w:val="20"/>
          <w:szCs w:val="20"/>
          <w:highlight w:val="yellow"/>
        </w:rPr>
      </w:pPr>
      <w:r>
        <w:rPr>
          <w:rFonts w:cs="Times New Roman"/>
          <w:b/>
          <w:iCs/>
          <w:sz w:val="20"/>
          <w:szCs w:val="20"/>
          <w:highlight w:val="yellow"/>
        </w:rPr>
        <w:t>Haemoglobin then binds with HCO</w:t>
      </w:r>
      <w:r>
        <w:rPr>
          <w:rFonts w:cs="Times New Roman"/>
          <w:b/>
          <w:iCs/>
          <w:sz w:val="20"/>
          <w:szCs w:val="20"/>
          <w:highlight w:val="yellow"/>
          <w:vertAlign w:val="subscript"/>
        </w:rPr>
        <w:t>3</w:t>
      </w:r>
      <w:r>
        <w:rPr>
          <w:rFonts w:cs="Times New Roman"/>
          <w:b/>
          <w:iCs/>
          <w:sz w:val="20"/>
          <w:szCs w:val="20"/>
          <w:highlight w:val="yellow"/>
          <w:vertAlign w:val="superscript"/>
        </w:rPr>
        <w:t>-</w:t>
      </w:r>
      <w:r>
        <w:rPr>
          <w:rFonts w:cs="Times New Roman"/>
          <w:b/>
          <w:iCs/>
          <w:sz w:val="20"/>
          <w:szCs w:val="20"/>
          <w:highlight w:val="yellow"/>
        </w:rPr>
        <w:t xml:space="preserve"> which is formed by the reaction ofCO</w:t>
      </w:r>
      <w:r>
        <w:rPr>
          <w:rFonts w:cs="Times New Roman"/>
          <w:b/>
          <w:iCs/>
          <w:sz w:val="20"/>
          <w:szCs w:val="20"/>
          <w:highlight w:val="yellow"/>
          <w:vertAlign w:val="subscript"/>
        </w:rPr>
        <w:t>2</w:t>
      </w:r>
      <w:r>
        <w:rPr>
          <w:rFonts w:cs="Times New Roman"/>
          <w:b/>
          <w:iCs/>
          <w:sz w:val="20"/>
          <w:szCs w:val="20"/>
          <w:highlight w:val="yellow"/>
        </w:rPr>
        <w:t xml:space="preserve"> (released by the cell) with water. After reaching the lungs, due tohydrolysis CO</w:t>
      </w:r>
      <w:r>
        <w:rPr>
          <w:rFonts w:cs="Times New Roman"/>
          <w:b/>
          <w:iCs/>
          <w:sz w:val="20"/>
          <w:szCs w:val="20"/>
          <w:highlight w:val="yellow"/>
          <w:vertAlign w:val="subscript"/>
        </w:rPr>
        <w:t>2</w:t>
      </w:r>
      <w:r>
        <w:rPr>
          <w:rFonts w:cs="Times New Roman"/>
          <w:b/>
          <w:iCs/>
          <w:sz w:val="20"/>
          <w:szCs w:val="20"/>
          <w:highlight w:val="yellow"/>
        </w:rPr>
        <w:t xml:space="preserve"> is released.</w:t>
      </w:r>
    </w:p>
    <w:p>
      <w:pPr>
        <w:pStyle w:val="style0"/>
        <w:autoSpaceDE w:val="false"/>
        <w:autoSpaceDN w:val="false"/>
        <w:adjustRightInd w:val="false"/>
        <w:spacing w:after="0" w:lineRule="auto" w:line="240"/>
        <w:rPr>
          <w:rFonts w:cs="Times New Roman"/>
          <w:b/>
          <w:iCs/>
          <w:sz w:val="20"/>
          <w:szCs w:val="20"/>
        </w:rPr>
      </w:pPr>
      <w:r>
        <w:rPr>
          <w:rFonts w:cs="Times New Roman"/>
          <w:b/>
          <w:iCs/>
          <w:sz w:val="20"/>
          <w:szCs w:val="20"/>
          <w:highlight w:val="yellow"/>
        </w:rPr>
        <w:t>Most of the O</w:t>
      </w:r>
      <w:r>
        <w:rPr>
          <w:rFonts w:cs="Times New Roman"/>
          <w:b/>
          <w:iCs/>
          <w:sz w:val="20"/>
          <w:szCs w:val="20"/>
          <w:highlight w:val="yellow"/>
          <w:vertAlign w:val="subscript"/>
        </w:rPr>
        <w:t>2</w:t>
      </w:r>
      <w:r>
        <w:rPr>
          <w:rFonts w:cs="Times New Roman"/>
          <w:b/>
          <w:iCs/>
          <w:sz w:val="20"/>
          <w:szCs w:val="20"/>
          <w:highlight w:val="yellow"/>
        </w:rPr>
        <w:t xml:space="preserve"> has been produced by photosynthesis. The dioxygen (or)molecular oxygen is prepared by the green plants. The chlorophyll in thegreen parts of the plants uses the solar energy to make carbohydrate andmolecular oxygen.</w:t>
      </w:r>
      <m:oMath>
        <m:sSub>
          <m:sSubPr>
            <m:ctrlPr>
              <w:rPr>
                <w:rFonts w:ascii="Cambria Math" w:cs="Times New Roman" w:hAnsi="Cambria Math"/>
                <w:b/>
                <w:i/>
                <w:iCs/>
                <w:sz w:val="20"/>
                <w:szCs w:val="20"/>
              </w:rPr>
            </m:ctrlPr>
          </m:sSubPr>
          <m:e>
            <m:r>
              <m:rPr>
                <m:sty m:val="bi"/>
              </m:rPr>
              <w:rPr>
                <w:rFonts w:ascii="Cambria Math" w:cs="Times New Roman" w:hAnsi="Cambria Math"/>
                <w:sz w:val="20"/>
                <w:szCs w:val="20"/>
              </w:rPr>
              <m:t>6</m:t>
            </m:r>
            <m:r>
              <m:rPr>
                <m:sty m:val="bi"/>
              </m:rPr>
              <w:rPr>
                <w:rFonts w:ascii="Cambria Math" w:cs="Times New Roman" w:hAnsi="Cambria Math"/>
                <w:sz w:val="20"/>
                <w:szCs w:val="20"/>
              </w:rPr>
              <m:t>CO</m:t>
            </m:r>
          </m:e>
          <m:sub>
            <m:r>
              <m:rPr>
                <m:sty m:val="bi"/>
              </m:rPr>
              <w:rPr>
                <w:rFonts w:ascii="Cambria Math" w:cs="Times New Roman" w:hAnsi="Cambria Math"/>
                <w:sz w:val="20"/>
                <w:szCs w:val="20"/>
              </w:rPr>
              <m:t>2</m:t>
            </m:r>
          </m:sub>
        </m:sSub>
        <m:r>
          <m:rPr>
            <m:sty m:val="bi"/>
          </m:rPr>
          <w:rPr>
            <w:rFonts w:ascii="Cambria Math" w:cs="Times New Roman" w:hAnsi="Cambria Math"/>
            <w:sz w:val="20"/>
            <w:szCs w:val="20"/>
          </w:rPr>
          <m:t>+6</m:t>
        </m:r>
        <m:sSub>
          <m:sSubPr>
            <m:ctrlPr>
              <w:rPr>
                <w:rFonts w:ascii="Cambria Math" w:cs="Times New Roman" w:hAnsi="Cambria Math"/>
                <w:b/>
                <w:i/>
                <w:iCs/>
                <w:sz w:val="20"/>
                <w:szCs w:val="20"/>
              </w:rPr>
            </m:ctrlPr>
          </m:sSubPr>
          <m:e>
            <m:r>
              <m:rPr>
                <m:sty m:val="bi"/>
              </m:rPr>
              <w:rPr>
                <w:rFonts w:ascii="Cambria Math" w:cs="Times New Roman" w:hAnsi="Cambria Math"/>
                <w:sz w:val="20"/>
                <w:szCs w:val="20"/>
              </w:rPr>
              <m:t>H</m:t>
            </m:r>
          </m:e>
          <m:sub>
            <m:r>
              <m:rPr>
                <m:sty m:val="bi"/>
              </m:rPr>
              <w:rPr>
                <w:rFonts w:ascii="Cambria Math" w:cs="Times New Roman" w:hAnsi="Cambria Math"/>
                <w:sz w:val="20"/>
                <w:szCs w:val="20"/>
              </w:rPr>
              <m:t>2</m:t>
            </m:r>
          </m:sub>
        </m:sSub>
        <m:r>
          <m:rPr>
            <m:sty m:val="bi"/>
          </m:rPr>
          <w:rPr>
            <w:rFonts w:ascii="Cambria Math" w:cs="Times New Roman" w:hAnsi="Cambria Math"/>
            <w:sz w:val="20"/>
            <w:szCs w:val="20"/>
          </w:rPr>
          <m:t>O+sunlight→</m:t>
        </m:r>
        <m:sSub>
          <m:sSubPr>
            <m:ctrlPr>
              <w:rPr>
                <w:rFonts w:ascii="Cambria Math" w:cs="Times New Roman" w:hAnsi="Cambria Math"/>
                <w:b/>
                <w:i/>
                <w:iCs/>
                <w:sz w:val="20"/>
                <w:szCs w:val="20"/>
              </w:rPr>
            </m:ctrlPr>
          </m:sSubPr>
          <m:e>
            <m:r>
              <m:rPr>
                <m:sty m:val="bi"/>
              </m:rPr>
              <w:rPr>
                <w:rFonts w:ascii="Cambria Math" w:cs="Times New Roman" w:hAnsi="Cambria Math"/>
                <w:sz w:val="20"/>
                <w:szCs w:val="20"/>
              </w:rPr>
              <m:t>C</m:t>
            </m:r>
          </m:e>
          <m:sub>
            <m:r>
              <m:rPr>
                <m:sty m:val="bi"/>
              </m:rPr>
              <w:rPr>
                <w:rFonts w:ascii="Cambria Math" w:cs="Times New Roman" w:hAnsi="Cambria Math"/>
                <w:sz w:val="20"/>
                <w:szCs w:val="20"/>
              </w:rPr>
              <m:t>6</m:t>
            </m:r>
          </m:sub>
        </m:sSub>
        <m:sSub>
          <m:sSubPr>
            <m:ctrlPr>
              <w:rPr>
                <w:rFonts w:ascii="Cambria Math" w:cs="Times New Roman" w:hAnsi="Cambria Math"/>
                <w:b/>
                <w:i/>
                <w:iCs/>
                <w:sz w:val="20"/>
                <w:szCs w:val="20"/>
              </w:rPr>
            </m:ctrlPr>
          </m:sSubPr>
          <m:e>
            <m:r>
              <m:rPr>
                <m:sty m:val="bi"/>
              </m:rPr>
              <w:rPr>
                <w:rFonts w:ascii="Cambria Math" w:cs="Times New Roman" w:hAnsi="Cambria Math"/>
                <w:sz w:val="20"/>
                <w:szCs w:val="20"/>
              </w:rPr>
              <m:t>H</m:t>
            </m:r>
          </m:e>
          <m:sub>
            <m:r>
              <m:rPr>
                <m:sty m:val="bi"/>
              </m:rPr>
              <w:rPr>
                <w:rFonts w:ascii="Cambria Math" w:cs="Times New Roman" w:hAnsi="Cambria Math"/>
                <w:sz w:val="20"/>
                <w:szCs w:val="20"/>
              </w:rPr>
              <m:t>12</m:t>
            </m:r>
          </m:sub>
        </m:sSub>
        <m:sSub>
          <m:sSubPr>
            <m:ctrlPr>
              <w:rPr>
                <w:rFonts w:ascii="Cambria Math" w:cs="Times New Roman" w:hAnsi="Cambria Math"/>
                <w:b/>
                <w:i/>
                <w:iCs/>
                <w:sz w:val="20"/>
                <w:szCs w:val="20"/>
              </w:rPr>
            </m:ctrlPr>
          </m:sSubPr>
          <m:e>
            <m:r>
              <m:rPr>
                <m:sty m:val="bi"/>
              </m:rPr>
              <w:rPr>
                <w:rFonts w:ascii="Cambria Math" w:cs="Times New Roman" w:hAnsi="Cambria Math"/>
                <w:sz w:val="20"/>
                <w:szCs w:val="20"/>
              </w:rPr>
              <m:t>O</m:t>
            </m:r>
          </m:e>
          <m:sub>
            <m:r>
              <m:rPr>
                <m:sty m:val="bi"/>
              </m:rPr>
              <w:rPr>
                <w:rFonts w:ascii="Cambria Math" w:cs="Times New Roman" w:hAnsi="Cambria Math"/>
                <w:sz w:val="20"/>
                <w:szCs w:val="20"/>
              </w:rPr>
              <m:t>6</m:t>
            </m:r>
          </m:sub>
        </m:sSub>
        <m:r>
          <m:rPr>
            <m:sty m:val="bi"/>
          </m:rPr>
          <w:rPr>
            <w:rFonts w:ascii="Cambria Math" w:cs="Times New Roman" w:hAnsi="Cambria Math"/>
            <w:sz w:val="20"/>
            <w:szCs w:val="20"/>
          </w:rPr>
          <m:t>+</m:t>
        </m:r>
        <m:sSub>
          <m:sSubPr>
            <m:ctrlPr>
              <w:rPr>
                <w:rFonts w:ascii="Cambria Math" w:cs="Times New Roman" w:hAnsi="Cambria Math"/>
                <w:b/>
                <w:i/>
                <w:iCs/>
                <w:sz w:val="20"/>
                <w:szCs w:val="20"/>
              </w:rPr>
            </m:ctrlPr>
          </m:sSubPr>
          <m:e>
            <m:r>
              <m:rPr>
                <m:sty m:val="bi"/>
              </m:rPr>
              <w:rPr>
                <w:rFonts w:ascii="Cambria Math" w:cs="Times New Roman" w:hAnsi="Cambria Math"/>
                <w:sz w:val="20"/>
                <w:szCs w:val="20"/>
              </w:rPr>
              <m:t>6</m:t>
            </m:r>
            <m:r>
              <m:rPr>
                <m:sty m:val="bi"/>
              </m:rPr>
              <w:rPr>
                <w:rFonts w:ascii="Cambria Math" w:cs="Times New Roman" w:hAnsi="Cambria Math"/>
                <w:sz w:val="20"/>
                <w:szCs w:val="20"/>
              </w:rPr>
              <m:t>O</m:t>
            </m:r>
          </m:e>
          <m:sub>
            <m:r>
              <m:rPr>
                <m:sty m:val="bi"/>
              </m:rPr>
              <w:rPr>
                <w:rFonts w:ascii="Cambria Math" w:cs="Times New Roman" w:hAnsi="Cambria Math"/>
                <w:sz w:val="20"/>
                <w:szCs w:val="20"/>
              </w:rPr>
              <m:t>2</m:t>
            </m:r>
          </m:sub>
        </m:sSub>
      </m:oMath>
      <w:r>
        <w:rPr>
          <w:rFonts w:cs="Times New Roman"/>
          <w:b/>
          <w:iCs/>
          <w:sz w:val="20"/>
          <w:szCs w:val="20"/>
          <w:highlight w:val="yellow"/>
        </w:rPr>
        <w:t xml:space="preserve"> Oxygen makes up 46.6% by weight of the earth's crust,where it is the major constituent of silicate minerals.</w:t>
      </w:r>
      <w:r>
        <w:rPr>
          <w:rFonts w:cs="Times New Roman"/>
          <w:b/>
          <w:iCs/>
          <w:sz w:val="20"/>
          <w:szCs w:val="20"/>
          <w:highlight w:val="yellow"/>
        </w:rPr>
        <w:t>oxygen makes up 20.9% by volume and 23% by weight of the atmosphere</w:t>
      </w:r>
      <w:r>
        <w:rPr>
          <w:rFonts w:cs="Times New Roman"/>
          <w:b/>
          <w:iCs/>
          <w:sz w:val="20"/>
          <w:szCs w:val="20"/>
          <w:highlight w:val="yellow"/>
        </w:rPr>
        <w:t>.Webreathe it in all the time in air, where it is mixed with other gases. It is an invisible and odourless gas and without it we would all die.</w:t>
      </w:r>
    </w:p>
    <w:p>
      <w:pPr>
        <w:pStyle w:val="style157"/>
        <w:rPr>
          <w:vertAlign w:val="superscript"/>
        </w:rPr>
      </w:pPr>
    </w:p>
    <w:p>
      <w:pPr>
        <w:pStyle w:val="style157"/>
        <w:rPr>
          <w:vertAlign w:val="superscript"/>
        </w:rPr>
      </w:pPr>
    </w:p>
    <w:p>
      <w:pPr>
        <w:pStyle w:val="style157"/>
        <w:rPr/>
      </w:pPr>
      <w:r>
        <w:t>PREPARATION OF OXYGEN</w:t>
      </w:r>
    </w:p>
    <w:p>
      <w:pPr>
        <w:pStyle w:val="style157"/>
        <w:rPr/>
      </w:pPr>
      <w:r>
        <w:t>In the laboratory, oxygen can be prepared from hydrogen peroxide, which decomposes slowly to form water and oxygen.</w:t>
      </w:r>
    </w:p>
    <w:p>
      <w:pPr>
        <w:pStyle w:val="style157"/>
        <w:numPr>
          <w:ilvl w:val="0"/>
          <w:numId w:val="110"/>
        </w:numPr>
        <w:rPr/>
      </w:pPr>
      <m:oMath>
        <m:r>
          <m:rPr>
            <m:sty m:val="p"/>
          </m:rPr>
          <w:rPr>
            <w:rFonts w:ascii="Cambria Math" w:hAnsi="Cambria Math"/>
            <w:highlight w:val="green"/>
          </w:rPr>
          <m:t>hydrogen peroxide →water+oxygen</m:t>
        </m:r>
      </m:oMath>
    </w:p>
    <w:p>
      <w:pPr>
        <w:pStyle w:val="style157"/>
        <w:rPr/>
      </w:pPr>
      <m:oMathPara>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2(aq)</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oMath>
      </m:oMathPara>
    </w:p>
    <w:p>
      <w:pPr>
        <w:pStyle w:val="style157"/>
        <w:rPr/>
      </w:pPr>
    </w:p>
    <w:p>
      <w:pPr>
        <w:pStyle w:val="style157"/>
        <w:rPr/>
      </w:pPr>
      <m:oMathPara>
        <m:oMath>
          <m:r>
            <m:rPr>
              <m:sty m:val="p"/>
            </m:rPr>
            <w:rPr>
              <w:rFonts w:ascii="Cambria Math" w:hAnsi="Cambria Math"/>
            </w:rPr>
            <m:t>The reaction rate can be increased by using a catalyst called manganese dioxide</m:t>
          </m:r>
        </m:oMath>
      </m:oMathPara>
    </w:p>
    <w:p>
      <w:pPr>
        <w:pStyle w:val="style157"/>
        <w:rPr/>
      </w:pPr>
      <m:oMathPara>
        <m:oMath>
          <m:d>
            <m:dPr>
              <m:endChr m:val=")"/>
              <m:ctrlPr>
                <w:rPr>
                  <w:rFonts w:ascii="Cambria Math" w:hAnsi="Cambria Math"/>
                </w:rPr>
              </m:ctrlPr>
            </m:dPr>
            <m:e>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e>
          </m:d>
          <m:r>
            <m:rPr>
              <m:sty m:val="p"/>
            </m:rPr>
            <w:rPr>
              <w:rFonts w:ascii="Cambria Math" w:hAnsi="Cambria Math"/>
            </w:rPr>
            <m:t xml:space="preserve">.When hydrogen peroxide is added to  </m:t>
          </m:r>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 xml:space="preserve"> , bubbles of oxygen is liberated.</m:t>
          </m:r>
        </m:oMath>
      </m:oMathPara>
    </w:p>
    <w:p>
      <w:pPr>
        <w:pStyle w:val="style157"/>
        <w:rPr/>
      </w:pPr>
      <m:oMathPara>
        <m:oMath>
          <m:r>
            <m:rPr>
              <m:sty m:val="p"/>
            </m:rPr>
            <w:rPr>
              <w:rFonts w:ascii="Cambria Math" w:hAnsi="Cambria Math"/>
            </w:rPr>
            <m:t xml:space="preserve">Oxygen produced will be collected in an upside-down gas jar filled with water. </m:t>
          </m:r>
        </m:oMath>
      </m:oMathPara>
    </w:p>
    <w:p>
      <w:pPr>
        <w:pStyle w:val="style157"/>
        <w:rPr/>
      </w:pPr>
      <m:oMath>
        <m:r>
          <m:rPr>
            <m:sty m:val="p"/>
          </m:rPr>
          <w:rPr>
            <w:rFonts w:ascii="Cambria Math" w:hAnsi="Cambria Math"/>
          </w:rPr>
          <m:t>The method of collecting oxygen is upward delivery</m:t>
        </m:r>
      </m:oMath>
      <w:r>
        <w:t>.</w:t>
      </w:r>
    </w:p>
    <w:p>
      <w:pPr>
        <w:pStyle w:val="style157"/>
        <w:rPr>
          <w:rFonts w:ascii="Cambria Math" w:hAnsi="Cambria Math"/>
        </w:rPr>
      </w:pPr>
      <m:oMathPara>
        <m:oMathParaPr>
          <m:jc m:val="left"/>
        </m:oMathParaPr>
        <m:oMath>
          <m:r>
            <m:rPr>
              <m:sty m:val="p"/>
            </m:rPr>
            <w:rPr>
              <w:rFonts w:ascii="Cambria Math" w:hAnsi="Cambria Math"/>
            </w:rPr>
            <m:t>Instead of a gas jar, a gas syringe could be used to collect the oxygen.</m:t>
          </m:r>
        </m:oMath>
      </m:oMathPara>
    </w:p>
    <w:p>
      <w:pPr>
        <w:pStyle w:val="style157"/>
        <w:rPr/>
      </w:pPr>
    </w:p>
    <w:p>
      <w:pPr>
        <w:pStyle w:val="style157"/>
        <w:rPr/>
      </w:pPr>
      <w:r>
        <w:rPr>
          <w:highlight w:val="yellow"/>
        </w:rPr>
        <w:t>Apparatus and reagents</w:t>
      </w:r>
    </w:p>
    <w:p>
      <w:pPr>
        <w:pStyle w:val="style0"/>
        <w:rPr>
          <w:b/>
          <w:sz w:val="24"/>
          <w:szCs w:val="24"/>
        </w:rPr>
      </w:pPr>
      <w:r>
        <w:rPr>
          <w:b/>
          <w:sz w:val="24"/>
          <w:szCs w:val="24"/>
        </w:rPr>
        <w:t xml:space="preserve">1.Test tubes </w:t>
      </w:r>
      <w:r>
        <w:rPr>
          <w:b/>
          <w:sz w:val="24"/>
          <w:szCs w:val="24"/>
        </w:rPr>
        <w:br/>
      </w:r>
      <w:r>
        <w:rPr>
          <w:b/>
          <w:sz w:val="24"/>
          <w:szCs w:val="24"/>
        </w:rPr>
        <w:t>2.Manganese (IV) dioxide (MnO</w:t>
      </w:r>
      <w:r>
        <w:rPr>
          <w:b/>
          <w:sz w:val="24"/>
          <w:szCs w:val="24"/>
          <w:vertAlign w:val="subscript"/>
        </w:rPr>
        <w:t>2</w:t>
      </w:r>
      <w:r>
        <w:rPr>
          <w:b/>
          <w:sz w:val="24"/>
          <w:szCs w:val="24"/>
        </w:rPr>
        <w:t xml:space="preserve">) </w:t>
      </w:r>
      <w:r>
        <w:rPr>
          <w:b/>
          <w:sz w:val="24"/>
          <w:szCs w:val="24"/>
        </w:rPr>
        <w:br/>
      </w:r>
      <w:r>
        <w:rPr>
          <w:b/>
          <w:sz w:val="24"/>
          <w:szCs w:val="24"/>
        </w:rPr>
        <w:t>3. Hydrogen peroxide (it must be fresh and kept away from light)(H</w:t>
      </w:r>
      <w:r>
        <w:rPr>
          <w:b/>
          <w:sz w:val="24"/>
          <w:szCs w:val="24"/>
          <w:vertAlign w:val="subscript"/>
        </w:rPr>
        <w:t>2</w:t>
      </w:r>
      <w:r>
        <w:rPr>
          <w:b/>
          <w:sz w:val="24"/>
          <w:szCs w:val="24"/>
        </w:rPr>
        <w:t>O</w:t>
      </w:r>
      <w:r>
        <w:rPr>
          <w:b/>
          <w:sz w:val="24"/>
          <w:szCs w:val="24"/>
          <w:vertAlign w:val="subscript"/>
        </w:rPr>
        <w:t>2</w:t>
      </w:r>
      <w:r>
        <w:rPr>
          <w:b/>
          <w:sz w:val="24"/>
          <w:szCs w:val="24"/>
        </w:rPr>
        <w:t xml:space="preserve">) </w:t>
      </w:r>
      <w:r>
        <w:rPr>
          <w:b/>
          <w:sz w:val="24"/>
          <w:szCs w:val="24"/>
        </w:rPr>
        <w:br/>
      </w:r>
      <w:r>
        <w:rPr>
          <w:b/>
          <w:sz w:val="24"/>
          <w:szCs w:val="24"/>
        </w:rPr>
        <w:t xml:space="preserve">4. Wooden splinter (only needed if you are going to check how oxygen helps in combustion). </w:t>
      </w:r>
      <w:r>
        <w:rPr>
          <w:b/>
          <w:sz w:val="24"/>
          <w:szCs w:val="24"/>
        </w:rPr>
        <w:br/>
      </w:r>
      <w:r>
        <w:rPr>
          <w:b/>
          <w:sz w:val="24"/>
          <w:szCs w:val="24"/>
        </w:rPr>
        <w:t xml:space="preserve">5.Candle and matchsticks. </w:t>
      </w:r>
      <w:r>
        <w:rPr>
          <w:b/>
          <w:sz w:val="24"/>
          <w:szCs w:val="24"/>
        </w:rPr>
        <w:br/>
      </w:r>
      <w:r>
        <w:rPr>
          <w:b/>
          <w:sz w:val="24"/>
          <w:szCs w:val="24"/>
        </w:rPr>
        <w:br/>
      </w:r>
      <w:r>
        <w:rPr>
          <w:b/>
          <w:color w:val="000000"/>
          <w:sz w:val="24"/>
          <w:szCs w:val="24"/>
          <w:highlight w:val="yellow"/>
        </w:rPr>
        <w:t>Method:</w:t>
      </w:r>
      <w:r>
        <w:rPr>
          <w:b/>
          <w:sz w:val="24"/>
          <w:szCs w:val="24"/>
        </w:rPr>
        <w:br/>
      </w:r>
      <w:r>
        <w:rPr>
          <w:b/>
          <w:sz w:val="24"/>
          <w:szCs w:val="24"/>
        </w:rPr>
        <w:br/>
      </w:r>
      <w:r>
        <w:rPr>
          <w:b/>
          <w:sz w:val="24"/>
          <w:szCs w:val="24"/>
        </w:rPr>
        <w:t>1.First, take the test tube and put a little bit of MnO</w:t>
      </w:r>
      <w:r>
        <w:rPr>
          <w:b/>
          <w:sz w:val="24"/>
          <w:szCs w:val="24"/>
          <w:vertAlign w:val="subscript"/>
        </w:rPr>
        <w:t>2</w:t>
      </w:r>
      <w:r>
        <w:rPr>
          <w:b/>
          <w:sz w:val="24"/>
          <w:szCs w:val="24"/>
        </w:rPr>
        <w:t xml:space="preserve"> (Manganese dioxide) </w:t>
      </w:r>
      <w:r>
        <w:rPr>
          <w:b/>
          <w:sz w:val="24"/>
          <w:szCs w:val="24"/>
        </w:rPr>
        <w:br/>
      </w:r>
      <w:r>
        <w:rPr>
          <w:b/>
          <w:sz w:val="24"/>
          <w:szCs w:val="24"/>
        </w:rPr>
        <w:t>2. At this time, you will need a friend's or someone else's help (only if you are requiring it to check how oxygen helps in combustion). First, tell your friend to light the candle and to ignite the splinter using the candle. At that time, take a small amount of hydrogen peroxide in a beaker or test tube. Then, tell him/her  to bring the wooden splinter close to the test tube. As soon as he/she brings it, put a little bit of hydrogen peroxide (not more than 1ml)</w:t>
      </w:r>
      <w:r>
        <w:rPr>
          <w:b/>
          <w:sz w:val="24"/>
          <w:szCs w:val="24"/>
        </w:rPr>
        <w:t xml:space="preserve"> into the test tube containing manganese dioxide</w:t>
      </w:r>
      <w:r>
        <w:rPr>
          <w:b/>
          <w:sz w:val="24"/>
          <w:szCs w:val="24"/>
        </w:rPr>
        <w:t xml:space="preserve">. You should see the reaction forming a gas, which looks like smoke. This gas is Oxygen. </w:t>
      </w:r>
      <w:r>
        <w:rPr>
          <w:b/>
          <w:sz w:val="24"/>
          <w:szCs w:val="24"/>
        </w:rPr>
        <w:br/>
      </w:r>
      <w:r>
        <w:rPr>
          <w:b/>
          <w:sz w:val="24"/>
          <w:szCs w:val="24"/>
        </w:rPr>
        <w:t xml:space="preserve">3. What happens to the splinter when you bring it close to Oxygen? Of course! </w:t>
      </w:r>
      <w:r>
        <w:rPr>
          <w:b/>
          <w:sz w:val="24"/>
          <w:szCs w:val="24"/>
        </w:rPr>
        <w:br/>
      </w:r>
      <w:r>
        <w:rPr>
          <w:b/>
          <w:sz w:val="24"/>
          <w:szCs w:val="24"/>
        </w:rPr>
        <w:t xml:space="preserve">The splinter burns more brightly and intensely. </w:t>
      </w:r>
      <w:r>
        <w:rPr>
          <w:b/>
          <w:sz w:val="24"/>
          <w:szCs w:val="24"/>
        </w:rPr>
        <w:br/>
      </w:r>
      <w:r>
        <w:rPr>
          <w:b/>
          <w:sz w:val="24"/>
          <w:szCs w:val="24"/>
        </w:rPr>
        <w:t xml:space="preserve">4. Should you want to only collect Oxygen, you need not do the second part of the second step. </w:t>
      </w:r>
      <w:r>
        <w:rPr>
          <w:b/>
          <w:sz w:val="24"/>
          <w:szCs w:val="24"/>
        </w:rPr>
        <w:br/>
      </w:r>
      <w:r>
        <w:rPr>
          <w:b/>
          <w:sz w:val="24"/>
          <w:szCs w:val="24"/>
        </w:rPr>
        <w:br/>
      </w:r>
      <w:r>
        <w:rPr>
          <w:b/>
          <w:caps/>
          <w:sz w:val="24"/>
          <w:szCs w:val="24"/>
          <w:highlight w:val="yellow"/>
        </w:rPr>
        <w:t>Precautions:</w:t>
      </w:r>
      <w:r>
        <w:rPr>
          <w:b/>
          <w:caps/>
          <w:sz w:val="24"/>
          <w:szCs w:val="24"/>
        </w:rPr>
        <w:br/>
      </w:r>
      <w:r>
        <w:rPr>
          <w:b/>
          <w:sz w:val="24"/>
          <w:szCs w:val="24"/>
        </w:rPr>
        <w:t xml:space="preserve">1. Do not drop the test tubes. </w:t>
      </w:r>
      <w:r>
        <w:rPr>
          <w:b/>
          <w:sz w:val="24"/>
          <w:szCs w:val="24"/>
        </w:rPr>
        <w:br/>
      </w:r>
      <w:r>
        <w:rPr>
          <w:b/>
          <w:sz w:val="24"/>
          <w:szCs w:val="24"/>
        </w:rPr>
        <w:t xml:space="preserve">2. Always wear gloves while performing chemical experiments. </w:t>
      </w:r>
      <w:r>
        <w:rPr>
          <w:b/>
          <w:sz w:val="24"/>
          <w:szCs w:val="24"/>
        </w:rPr>
        <w:br/>
      </w:r>
      <w:r>
        <w:rPr>
          <w:b/>
          <w:sz w:val="24"/>
          <w:szCs w:val="24"/>
        </w:rPr>
        <w:t xml:space="preserve">3. Always wear lab coats while doing the same. </w:t>
      </w:r>
      <w:r>
        <w:rPr>
          <w:b/>
          <w:sz w:val="24"/>
          <w:szCs w:val="24"/>
        </w:rPr>
        <w:br/>
      </w:r>
      <w:r>
        <w:rPr>
          <w:b/>
          <w:sz w:val="24"/>
          <w:szCs w:val="24"/>
        </w:rPr>
        <w:t xml:space="preserve">4. Do NOT eat or manganese oxide or rub them on your eyes. Serious problems may occur, which even might result in blindness or death. </w:t>
      </w:r>
      <w:r>
        <w:rPr>
          <w:b/>
          <w:sz w:val="24"/>
          <w:szCs w:val="24"/>
        </w:rPr>
        <w:br/>
      </w:r>
      <w:r>
        <w:rPr>
          <w:b/>
          <w:sz w:val="24"/>
          <w:szCs w:val="24"/>
        </w:rPr>
        <w:t xml:space="preserve">5. Do NOT put warmed hydrogen peroxide on your skin. You might get a boil. </w:t>
      </w:r>
      <w:r>
        <w:rPr>
          <w:b/>
          <w:sz w:val="24"/>
          <w:szCs w:val="24"/>
        </w:rPr>
        <w:br/>
      </w:r>
      <w:r>
        <w:rPr>
          <w:b/>
          <w:sz w:val="24"/>
          <w:szCs w:val="24"/>
        </w:rPr>
        <w:t xml:space="preserve">6. Never stand too close to the test tube. </w:t>
      </w:r>
      <w:r>
        <w:rPr>
          <w:b/>
          <w:sz w:val="24"/>
          <w:szCs w:val="24"/>
        </w:rPr>
        <w:br/>
      </w:r>
      <w:r>
        <w:rPr>
          <w:b/>
          <w:sz w:val="24"/>
          <w:szCs w:val="24"/>
        </w:rPr>
        <w:t xml:space="preserve">7. If you are untrained, always seek for someone who is better </w:t>
      </w:r>
      <w:r>
        <w:rPr>
          <w:b/>
          <w:sz w:val="24"/>
          <w:szCs w:val="24"/>
        </w:rPr>
        <w:t>th</w:t>
      </w:r>
      <w:r>
        <w:rPr>
          <w:b/>
          <w:sz w:val="24"/>
          <w:szCs w:val="24"/>
        </w:rPr>
        <w:t>a</w:t>
      </w:r>
      <w:r>
        <w:rPr>
          <w:b/>
          <w:sz w:val="24"/>
          <w:szCs w:val="24"/>
        </w:rPr>
        <w:t>n</w:t>
      </w:r>
      <w:r>
        <w:rPr>
          <w:b/>
          <w:sz w:val="24"/>
          <w:szCs w:val="24"/>
        </w:rPr>
        <w:t xml:space="preserve"> you in performing lab experiments, or anyone who already has done the lab preparation of Oxygen. </w:t>
      </w:r>
      <w:r>
        <w:rPr>
          <w:b/>
          <w:sz w:val="24"/>
          <w:szCs w:val="24"/>
        </w:rPr>
        <w:br/>
      </w:r>
      <w:r>
        <w:rPr>
          <w:b/>
          <w:sz w:val="24"/>
          <w:szCs w:val="24"/>
        </w:rPr>
        <w:t>8. Keep H</w:t>
      </w:r>
      <w:r>
        <w:rPr>
          <w:b/>
          <w:sz w:val="24"/>
          <w:szCs w:val="24"/>
          <w:vertAlign w:val="subscript"/>
        </w:rPr>
        <w:t>2</w:t>
      </w:r>
      <w:r>
        <w:rPr>
          <w:b/>
          <w:sz w:val="24"/>
          <w:szCs w:val="24"/>
        </w:rPr>
        <w:t>O</w:t>
      </w:r>
      <w:r>
        <w:rPr>
          <w:b/>
          <w:sz w:val="24"/>
          <w:szCs w:val="24"/>
          <w:vertAlign w:val="subscript"/>
        </w:rPr>
        <w:t>2</w:t>
      </w:r>
      <w:r>
        <w:rPr>
          <w:b/>
          <w:sz w:val="24"/>
          <w:szCs w:val="24"/>
        </w:rPr>
        <w:t xml:space="preserve"> and MnO</w:t>
      </w:r>
      <w:r>
        <w:rPr>
          <w:b/>
          <w:sz w:val="24"/>
          <w:szCs w:val="24"/>
          <w:vertAlign w:val="subscript"/>
        </w:rPr>
        <w:t>2</w:t>
      </w:r>
      <w:r>
        <w:rPr>
          <w:b/>
          <w:sz w:val="24"/>
          <w:szCs w:val="24"/>
        </w:rPr>
        <w:t xml:space="preserve"> away from children. </w:t>
      </w:r>
      <w:r>
        <w:rPr>
          <w:b/>
          <w:sz w:val="24"/>
          <w:szCs w:val="24"/>
        </w:rPr>
        <w:br/>
      </w:r>
      <w:r>
        <w:rPr>
          <w:b/>
          <w:sz w:val="24"/>
          <w:szCs w:val="24"/>
        </w:rPr>
        <w:t xml:space="preserve">9. If Oxygen gets into your eyes and you get an irritation, wash your eyes with cold water immediately. </w:t>
      </w:r>
    </w:p>
    <w:p>
      <w:pPr>
        <w:pStyle w:val="style157"/>
        <w:rPr/>
      </w:pPr>
    </w:p>
    <w:p>
      <w:pPr>
        <w:pStyle w:val="style157"/>
        <w:rPr/>
      </w:pPr>
    </w:p>
    <w:p>
      <w:pPr>
        <w:pStyle w:val="style157"/>
        <w:numPr>
          <w:ilvl w:val="0"/>
          <w:numId w:val="110"/>
        </w:numPr>
        <w:rPr/>
      </w:pPr>
      <w:r>
        <w:t>Oxygen can also be prepared by heating potassium chlorate with manganese( iv) oxide as a catalyst;</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3(s)</m:t>
            </m:r>
          </m:sub>
        </m:sSub>
        <m:box>
          <m:boxPr>
            <m:opEmu m:val="1"/>
            <m:ctrlPr>
              <w:rPr>
                <w:rFonts w:ascii="Cambria Math" w:hAnsi="Cambria Math"/>
              </w:rPr>
            </m:ctrlPr>
          </m:boxPr>
          <m:e>
            <m:groupChr>
              <m:groupChrPr>
                <m:chr m:val="→"/>
                <m:vertJc m:val="bot"/>
                <m:ctrlPr>
                  <w:rPr>
                    <w:rFonts w:ascii="Cambria Math" w:hAnsi="Cambria Math"/>
                  </w:rPr>
                </m:ctrlPr>
              </m:groupChrPr>
              <m:e>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e>
            </m:groupChr>
          </m:e>
        </m:box>
        <m:r>
          <m:rPr>
            <m:sty m:val="p"/>
          </m:rPr>
          <w:rPr>
            <w:rFonts w:ascii="Cambria Math" w:hAnsi="Cambria Math"/>
          </w:rPr>
          <m:t>2</m:t>
        </m:r>
        <m:sSub>
          <m:sSubPr>
            <m:ctrlPr>
              <w:rPr>
                <w:rFonts w:ascii="Cambria Math" w:hAnsi="Cambria Math"/>
              </w:rPr>
            </m:ctrlPr>
          </m:sSubPr>
          <m:e>
            <m:r>
              <m:rPr>
                <m:sty m:val="p"/>
              </m:rPr>
              <w:rPr>
                <w:rFonts w:ascii="Cambria Math" w:hAnsi="Cambria Math"/>
              </w:rPr>
              <m:t>KCl</m:t>
            </m:r>
          </m:e>
          <m:sub>
            <m:d>
              <m:dPr>
                <m:endChr m:val=")"/>
                <m:ctrlPr>
                  <w:rPr>
                    <w:rFonts w:ascii="Cambria Math" w:hAnsi="Cambria Math"/>
                  </w:rPr>
                </m:ctrlPr>
              </m:dPr>
              <m:e>
                <m:r>
                  <m:rPr>
                    <m:sty m:val="p"/>
                  </m:rPr>
                  <w:rPr>
                    <w:rFonts w:ascii="Cambria Math" w:hAnsi="Cambria Math"/>
                  </w:rPr>
                  <m:t>s</m:t>
                </m:r>
              </m:e>
            </m:d>
          </m:sub>
        </m:sSub>
        <m:r>
          <m:rPr>
            <m:sty m:val="p"/>
          </m:rPr>
          <w:rPr>
            <w:rFonts w:ascii="Cambria Math" w:hAnsi="Cambria Math"/>
          </w:rPr>
          <m:t>+</m:t>
        </m:r>
        <m:sSub>
          <m:sSubPr>
            <m:ctrlPr>
              <w:rPr>
                <w:rFonts w:ascii="Cambria Math" w:hAnsi="Cambria Math"/>
              </w:rPr>
            </m:ctrlPr>
          </m:sSubPr>
          <m:e>
            <m:r>
              <m:rPr>
                <m:sty m:val="p"/>
              </m:rPr>
              <w:rPr>
                <w:rFonts w:ascii="Cambria Math" w:hAnsi="Cambria Math"/>
              </w:rPr>
              <m:t>3O</m:t>
            </m:r>
          </m:e>
          <m:sub>
            <m:r>
              <m:rPr>
                <m:sty m:val="p"/>
              </m:rPr>
              <w:rPr>
                <w:rFonts w:ascii="Cambria Math" w:hAnsi="Cambria Math"/>
              </w:rPr>
              <m:t>2(g)</m:t>
            </m:r>
          </m:sub>
        </m:sSub>
      </m:oMath>
    </w:p>
    <w:p>
      <w:pPr>
        <w:pStyle w:val="style157"/>
        <w:rPr/>
      </w:pPr>
      <m:oMathPara>
        <m:oMath>
          <m:r>
            <m:rPr>
              <m:sty m:val="p"/>
            </m:rPr>
            <w:rPr>
              <w:rFonts w:ascii="Cambria Math" w:hAnsi="Cambria Math"/>
            </w:rPr>
            <m:t>Grind the mixture and place it in boiling tube. Gently heat the mixture for the oxygen</m:t>
          </m:r>
        </m:oMath>
      </m:oMathPara>
    </w:p>
    <w:p>
      <w:pPr>
        <w:pStyle w:val="style157"/>
        <w:rPr/>
      </w:pPr>
      <m:oMathPara>
        <m:oMath>
          <m:r>
            <m:rPr>
              <m:sty m:val="p"/>
            </m:rPr>
            <w:rPr>
              <w:rFonts w:ascii="Cambria Math" w:hAnsi="Cambria Math"/>
            </w:rPr>
            <m:t xml:space="preserve"> to be liberated, and collect it over water. If you require the oxygen dry, pass it throughconcentrated tetraoxosulphate </m:t>
          </m:r>
          <m:d>
            <m:dPr>
              <m:endChr m:val=")"/>
              <m:ctrlPr>
                <w:rPr>
                  <w:rFonts w:ascii="Cambria Math" w:hAnsi="Cambria Math"/>
                </w:rPr>
              </m:ctrlPr>
            </m:dPr>
            <m:e>
              <m:r>
                <m:rPr>
                  <m:sty m:val="p"/>
                </m:rPr>
                <w:rPr>
                  <w:rFonts w:ascii="Cambria Math" w:hAnsi="Cambria Math"/>
                </w:rPr>
                <m:t>vi</m:t>
              </m:r>
            </m:e>
          </m:d>
          <m:r>
            <m:rPr>
              <m:sty m:val="p"/>
            </m:rPr>
            <w:rPr>
              <w:rFonts w:ascii="Cambria Math" w:hAnsi="Cambria Math"/>
            </w:rPr>
            <m:t xml:space="preserve">acid or anhydrous calcium chloride and then </m:t>
          </m:r>
        </m:oMath>
      </m:oMathPara>
    </w:p>
    <w:p>
      <w:pPr>
        <w:pStyle w:val="style157"/>
        <w:rPr>
          <w:rFonts w:ascii="Cambria Math" w:hAnsi="Cambria Math"/>
        </w:rPr>
      </w:pPr>
      <m:oMathPara>
        <m:oMathParaPr>
          <m:jc m:val="left"/>
        </m:oMathParaPr>
        <m:oMath>
          <m:r>
            <m:rPr>
              <m:sty m:val="p"/>
            </m:rPr>
            <w:rPr>
              <w:rFonts w:ascii="Cambria Math" w:hAnsi="Cambria Math"/>
            </w:rPr>
            <m:t>collect it over mercury.</m:t>
          </m:r>
        </m:oMath>
      </m:oMathPara>
    </w:p>
    <w:p>
      <w:pPr>
        <w:pStyle w:val="style157"/>
        <w:numPr>
          <w:ilvl w:val="0"/>
          <w:numId w:val="110"/>
        </w:numPr>
        <w:rPr/>
      </w:pPr>
      <w:r>
        <w:t>Oxygen may be produced by electrolysis</w:t>
      </w:r>
      <w:r>
        <w:rPr>
          <w:lang w:val="en-US"/>
        </w:rPr>
        <w:t xml:space="preserve"> of acidified water</w:t>
      </w:r>
      <w:r>
        <w:t>: The electrolysis of acidified water is carried out in a Hofmann Voltameter where oxygen is evolved at the positive electrode</w:t>
      </w:r>
    </w:p>
    <w:p>
      <w:pPr>
        <w:pStyle w:val="style157"/>
        <w:rPr/>
      </w:pPr>
      <m:oMathPara>
        <m:oMathParaPr>
          <m:jc m:val="left"/>
        </m:oMathPara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pPr>
        <w:pStyle w:val="style157"/>
        <w:numPr>
          <w:ilvl w:val="0"/>
          <w:numId w:val="110"/>
        </w:numPr>
        <w:rPr/>
      </w:pPr>
      <w:r>
        <w:t>Oxygen is obtained from water by passing a mixture of steam and chlorine through a strongly heated silica tube containing pieces of broken porcelain. The hydrogen chloride produced is removed by  a wash-bottle containing sodium hydroxide solution and the oxygen is collected over water.</w:t>
      </w: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2Cl</m:t>
            </m:r>
          </m:e>
          <m:sub>
            <m:r>
              <m:rPr>
                <m:sty m:val="p"/>
              </m:rPr>
              <w:rPr>
                <w:rFonts w:ascii="Cambria Math" w:hAnsi="Cambria Math"/>
              </w:rPr>
              <m:t>2</m:t>
            </m:r>
          </m:sub>
        </m:sSub>
        <m:r>
          <m:rPr>
            <m:sty m:val="p"/>
          </m:rPr>
          <w:rPr>
            <w:rFonts w:ascii="Cambria Math" w:hAnsi="Cambria Math"/>
          </w:rPr>
          <m:t>→4HCl+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pPr>
        <w:pStyle w:val="style157"/>
        <w:numPr>
          <w:ilvl w:val="0"/>
          <w:numId w:val="110"/>
        </w:numPr>
        <w:rPr/>
      </w:pPr>
      <w:r>
        <w:t>Thermal decomposition of some metal oxides yield oxygen;</w:t>
      </w:r>
      <m:oMath>
        <m:r>
          <m:rPr>
            <m:sty m:val="p"/>
          </m:rPr>
          <w:rPr>
            <w:rFonts w:ascii="Cambria Math" w:hAnsi="Cambria Math"/>
          </w:rPr>
          <m:t xml:space="preserve"> 2HgO→2Hg+</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pPr>
        <w:pStyle w:val="style157"/>
        <w:rPr/>
      </w:pPr>
      <m:oMathPara>
        <m:oMath>
          <m:sSub>
            <m:sSubPr>
              <m:ctrlPr>
                <w:rPr>
                  <w:rFonts w:ascii="Cambria Math" w:hAnsi="Cambria Math"/>
                </w:rPr>
              </m:ctrlPr>
            </m:sSubPr>
            <m:e>
              <m:r>
                <m:rPr>
                  <m:sty m:val="p"/>
                </m:rPr>
                <w:rPr>
                  <w:rFonts w:ascii="Cambria Math" w:hAnsi="Cambria Math"/>
                </w:rPr>
                <m:t>2Ag</m:t>
              </m:r>
            </m:e>
            <m:sub>
              <m:r>
                <m:rPr>
                  <m:sty m:val="p"/>
                </m:rPr>
                <w:rPr>
                  <w:rFonts w:ascii="Cambria Math" w:hAnsi="Cambria Math"/>
                </w:rPr>
                <m:t>2</m:t>
              </m:r>
            </m:sub>
          </m:sSub>
          <m:r>
            <m:rPr>
              <m:sty m:val="p"/>
            </m:rPr>
            <w:rPr>
              <w:rFonts w:ascii="Cambria Math" w:hAnsi="Cambria Math"/>
            </w:rPr>
            <m:t>O→4Ag+</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pPr>
        <w:pStyle w:val="style157"/>
        <w:numPr>
          <w:ilvl w:val="0"/>
          <w:numId w:val="111"/>
        </w:numPr>
        <w:rPr/>
      </w:pPr>
      <w:r>
        <w:t>Manganese dioxide evolves oxygen more readily when heated with concentrated tetraoxosulphate(vi)acid</w:t>
      </w:r>
      <w:r>
        <w:t xml:space="preserve">; </w:t>
      </w:r>
      <m:oMath>
        <m:sSub>
          <m:sSubPr>
            <m:ctrlPr>
              <w:rPr>
                <w:rFonts w:ascii="Cambria Math" w:hAnsi="Cambria Math"/>
              </w:rPr>
            </m:ctrlPr>
          </m:sSubPr>
          <m:e>
            <m:r>
              <m:rPr>
                <m:sty m:val="p"/>
              </m:rPr>
              <w:rPr>
                <w:rFonts w:ascii="Cambria Math" w:hAnsi="Cambria Math"/>
              </w:rPr>
              <m:t>2MnO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2MnSO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pPr>
        <w:pStyle w:val="style157"/>
        <w:rPr/>
      </w:pPr>
    </w:p>
    <w:p>
      <w:pPr>
        <w:pStyle w:val="style157"/>
        <w:rPr/>
      </w:pPr>
    </w:p>
    <w:p>
      <w:pPr>
        <w:pStyle w:val="style157"/>
        <w:rPr/>
      </w:pPr>
      <w:r>
        <w:t>MAKING OXY</w:t>
      </w:r>
      <w:r>
        <w:t>GEN FROM LIQUEFIED</w:t>
      </w:r>
      <w:r>
        <w:t xml:space="preserve"> AIR</w:t>
      </w:r>
    </w:p>
    <w:p>
      <w:pPr>
        <w:pStyle w:val="style157"/>
        <w:rPr/>
      </w:pPr>
      <w:r>
        <w:t>Air is a major source of oxygen. Oxygen can be obtained from the atmosphere by the liquefaction and fractional distillation of air.  The air to be liquefied is first freed from carbon dioxide,dust and water vapour. Carbon dioxide and dust are removed from the air by washing it with caustic potash solution. Liquid air is a mixture of liquid nitrogen(boiling point of -196</w:t>
      </w:r>
      <m:oMath>
        <m:r>
          <m:rPr>
            <m:sty m:val="p"/>
          </m:rPr>
          <w:rPr>
            <w:rFonts w:ascii="Cambria Math" w:hAnsi="Cambria Math"/>
          </w:rPr>
          <m:t>℃</m:t>
        </m:r>
      </m:oMath>
      <w:r>
        <w:t>),noble gases(mostly argon) and liquid oxygen(boiling point of -183</w:t>
      </w:r>
      <m:oMath>
        <m:r>
          <m:rPr>
            <m:sty m:val="p"/>
          </m:rPr>
          <w:rPr>
            <w:rFonts w:ascii="Cambria Math" w:hAnsi="Cambria Math"/>
          </w:rPr>
          <m:t>℃</m:t>
        </m:r>
      </m:oMath>
      <w:r>
        <w:t>).The nitrogen and argonare more volatile(i.e a lower boiling point that makes it escape faster) and boils off first during evaporation, leaving behind a liquid that is primarily oxygen. The gas is distributed as a compressed gas in high pressure cylinders.</w:t>
      </w:r>
    </w:p>
    <w:p>
      <w:pPr>
        <w:pStyle w:val="style157"/>
        <w:rPr/>
      </w:pPr>
    </w:p>
    <w:p>
      <w:pPr>
        <w:pStyle w:val="style157"/>
        <w:rPr/>
      </w:pPr>
      <w:r>
        <w:t>Physical properties of oxygen</w:t>
      </w:r>
    </w:p>
    <w:p>
      <w:pPr>
        <w:pStyle w:val="style157"/>
        <w:numPr>
          <w:ilvl w:val="0"/>
          <w:numId w:val="110"/>
        </w:numPr>
        <w:rPr/>
      </w:pPr>
      <w:r>
        <w:t>Oxygen is a colourless gas</w:t>
      </w:r>
    </w:p>
    <w:p>
      <w:pPr>
        <w:pStyle w:val="style157"/>
        <w:numPr>
          <w:ilvl w:val="0"/>
          <w:numId w:val="110"/>
        </w:numPr>
        <w:rPr/>
      </w:pPr>
      <w:r>
        <w:t>Odourless</w:t>
      </w:r>
    </w:p>
    <w:p>
      <w:pPr>
        <w:pStyle w:val="style157"/>
        <w:numPr>
          <w:ilvl w:val="0"/>
          <w:numId w:val="110"/>
        </w:numPr>
        <w:rPr/>
      </w:pPr>
      <w:r>
        <w:t>Tasteless</w:t>
      </w:r>
    </w:p>
    <w:p>
      <w:pPr>
        <w:pStyle w:val="style157"/>
        <w:numPr>
          <w:ilvl w:val="0"/>
          <w:numId w:val="110"/>
        </w:numPr>
        <w:rPr/>
      </w:pPr>
      <w:r>
        <w:t>It changes from a gas to a liquid at a temperature of -183</w:t>
      </w:r>
      <m:oMath>
        <m:r>
          <m:rPr>
            <m:sty m:val="p"/>
          </m:rPr>
          <w:rPr>
            <w:rFonts w:ascii="Cambria Math" w:hAnsi="Cambria Math"/>
          </w:rPr>
          <m:t>℃</m:t>
        </m:r>
      </m:oMath>
    </w:p>
    <w:p>
      <w:pPr>
        <w:pStyle w:val="style157"/>
        <w:numPr>
          <w:ilvl w:val="0"/>
          <w:numId w:val="110"/>
        </w:numPr>
        <w:rPr/>
      </w:pPr>
      <w:r>
        <w:t>The liquid formed has a slightly bluish colour to it.</w:t>
      </w:r>
    </w:p>
    <w:p>
      <w:pPr>
        <w:pStyle w:val="style157"/>
        <w:numPr>
          <w:ilvl w:val="0"/>
          <w:numId w:val="110"/>
        </w:numPr>
        <w:rPr/>
      </w:pPr>
      <w:r>
        <w:t>The liquid then solidifies or frozen at a temperature of -218.4</w:t>
      </w:r>
      <m:oMath>
        <m:r>
          <m:rPr>
            <m:sty m:val="p"/>
          </m:rPr>
          <w:rPr>
            <w:rFonts w:ascii="Cambria Math" w:hAnsi="Cambria Math"/>
          </w:rPr>
          <m:t>℃</m:t>
        </m:r>
      </m:oMath>
    </w:p>
    <w:p>
      <w:pPr>
        <w:pStyle w:val="style157"/>
        <w:numPr>
          <w:ilvl w:val="0"/>
          <w:numId w:val="110"/>
        </w:numPr>
        <w:rPr/>
      </w:pPr>
      <w:r>
        <w:t>It has a density of 1.429g/litre.</w:t>
      </w:r>
    </w:p>
    <w:p>
      <w:pPr>
        <w:pStyle w:val="style157"/>
        <w:numPr>
          <w:ilvl w:val="0"/>
          <w:numId w:val="110"/>
        </w:numPr>
        <w:rPr/>
      </w:pPr>
      <w:r>
        <w:rPr>
          <w:lang w:val="en-US"/>
        </w:rPr>
        <w:t xml:space="preserve"> The density increases down the group with the increase in atomic number.</w:t>
      </w:r>
    </w:p>
    <w:p>
      <w:pPr>
        <w:pStyle w:val="style157"/>
        <w:numPr>
          <w:ilvl w:val="0"/>
          <w:numId w:val="110"/>
        </w:numPr>
        <w:rPr/>
      </w:pPr>
      <w:r>
        <w:t>It has a cubic crystal structure</w:t>
      </w:r>
    </w:p>
    <w:p>
      <w:pPr>
        <w:pStyle w:val="style157"/>
        <w:numPr>
          <w:ilvl w:val="0"/>
          <w:numId w:val="110"/>
        </w:numPr>
        <w:rPr>
          <w:lang w:val="en-US"/>
        </w:rPr>
      </w:pPr>
      <w:r>
        <w:t>Sparingly soluble in water.</w:t>
      </w:r>
    </w:p>
    <w:p>
      <w:pPr>
        <w:pStyle w:val="style157"/>
        <w:numPr>
          <w:ilvl w:val="0"/>
          <w:numId w:val="110"/>
        </w:numPr>
        <w:rPr>
          <w:lang w:val="en-US"/>
        </w:rPr>
      </w:pPr>
      <w:r>
        <w:rPr>
          <w:lang w:val="en-US"/>
        </w:rPr>
        <w:t>Melting point and boiling point – It shows a regular increase down the group.</w:t>
      </w:r>
    </w:p>
    <w:p>
      <w:pPr>
        <w:pStyle w:val="style157"/>
        <w:numPr>
          <w:ilvl w:val="0"/>
          <w:numId w:val="110"/>
        </w:numPr>
        <w:rPr>
          <w:lang w:val="en-US"/>
        </w:rPr>
      </w:pPr>
      <w:r>
        <w:rPr>
          <w:lang w:val="en-US"/>
        </w:rPr>
        <w:t>Ionization energy – These elements possess large values on ionization energies which decreases gradually from O to Po. The decrease in ionization energy from oxygen to polonium is due to increase in size of the atoms and increase in screening effect of the electrons belonging to lower shells.</w:t>
      </w:r>
    </w:p>
    <w:p>
      <w:pPr>
        <w:pStyle w:val="style157"/>
        <w:numPr>
          <w:ilvl w:val="0"/>
          <w:numId w:val="110"/>
        </w:numPr>
        <w:rPr>
          <w:lang w:val="en-US"/>
        </w:rPr>
      </w:pPr>
      <w:r>
        <w:rPr>
          <w:lang w:val="en-US"/>
        </w:rPr>
        <w:t>Metallic and non-metallic character – Metallic character depends on ionization energy. Lesser the ionization energy greater will be the metallic character. As we move down the group the ionization energy decreases and therefore the metallic character increases.</w:t>
      </w:r>
    </w:p>
    <w:p>
      <w:pPr>
        <w:pStyle w:val="style157"/>
        <w:numPr>
          <w:ilvl w:val="0"/>
          <w:numId w:val="110"/>
        </w:numPr>
        <w:rPr>
          <w:lang w:val="en-US"/>
        </w:rPr>
      </w:pPr>
      <w:r>
        <w:rPr>
          <w:lang w:val="en-US"/>
        </w:rPr>
        <w:t>Catenation – In this group only S has a strong tendency of catenation. Oxygen also shows this tendency to a limited extent.</w:t>
      </w:r>
    </w:p>
    <w:p>
      <w:pPr>
        <w:pStyle w:val="style157"/>
        <w:numPr>
          <w:ilvl w:val="0"/>
          <w:numId w:val="110"/>
        </w:numPr>
        <w:rPr>
          <w:lang w:val="en-US"/>
        </w:rPr>
      </w:pPr>
      <w:r>
        <w:rPr>
          <w:lang w:val="en-US"/>
        </w:rPr>
        <w:t>Oxidation state – Oxygen being first member in this group shows -2 oxidation state in its compounds owing to its high electronegativity. It also exhibit -1 in H2O2 and zero in O2. Unlike oxygen the other elements have a tendency to show +2, +4 and +6 oxidation states.</w:t>
      </w:r>
    </w:p>
    <w:p>
      <w:pPr>
        <w:pStyle w:val="style157"/>
        <w:numPr>
          <w:ilvl w:val="0"/>
          <w:numId w:val="110"/>
        </w:numPr>
        <w:rPr>
          <w:lang w:val="en-US"/>
        </w:rPr>
      </w:pPr>
      <w:r>
        <w:rPr>
          <w:lang w:val="en-US"/>
        </w:rPr>
        <w:t>Multiple bond formation – The tendency of these elements to form multiple bonds to carbon and nitrogen decreases as we move down the group from sulfur to tellurium.</w:t>
      </w:r>
    </w:p>
    <w:p>
      <w:pPr>
        <w:pStyle w:val="style157"/>
        <w:numPr>
          <w:ilvl w:val="0"/>
          <w:numId w:val="110"/>
        </w:numPr>
        <w:rPr>
          <w:lang w:val="en-US"/>
        </w:rPr>
      </w:pPr>
      <w:r>
        <w:rPr>
          <w:lang w:val="en-US"/>
        </w:rPr>
        <w:t>Electron affinity – These elements have high electron affinity and on moving down the group the size of the atom increases and distance of valence shell from nucleus increases. The additional electron feels lesser attraction as we move down the group and hence electron affinity decreases.</w:t>
      </w:r>
    </w:p>
    <w:p>
      <w:pPr>
        <w:pStyle w:val="style157"/>
        <w:numPr>
          <w:ilvl w:val="0"/>
          <w:numId w:val="110"/>
        </w:numPr>
        <w:rPr>
          <w:lang w:val="en-US"/>
        </w:rPr>
      </w:pPr>
      <w:r>
        <w:rPr>
          <w:lang w:val="en-US"/>
        </w:rPr>
        <w:t>Electronegativity – Oxygen is strongly electronegative in character. The value of electronegativity decreases with increase in atomic number down the group. This is due to increase in size of the atoms and decrease in effective nuclear charge as we move down the group.</w:t>
      </w:r>
    </w:p>
    <w:p>
      <w:pPr>
        <w:pStyle w:val="style157"/>
        <w:numPr>
          <w:ilvl w:val="0"/>
          <w:numId w:val="110"/>
        </w:numPr>
        <w:rPr>
          <w:lang w:val="en-US"/>
        </w:rPr>
      </w:pPr>
      <w:r>
        <w:rPr>
          <w:lang w:val="en-US"/>
        </w:rPr>
        <w:t>Elemental state – Oxygen exist in a diatomic gaseous state at room temperature while other elements are solids.</w:t>
      </w:r>
    </w:p>
    <w:p>
      <w:pPr>
        <w:pStyle w:val="style157"/>
        <w:numPr>
          <w:ilvl w:val="0"/>
          <w:numId w:val="110"/>
        </w:numPr>
        <w:rPr/>
      </w:pPr>
      <w:r>
        <w:rPr>
          <w:lang w:val="en-US"/>
        </w:rPr>
        <w:t>Allotropy – All elements of the group exhibit allotropy. Oxygen exists in diatomic and triatomic states. Sulfur is found as rhombic, plastic and colloidal sulfur. Selenium has rhombic, mono clinic and grey forms. The grey form is the most stable form and consists of regularly arranged spirals of selenium atoms</w:t>
      </w:r>
    </w:p>
    <w:p>
      <w:pPr>
        <w:pStyle w:val="style157"/>
        <w:rPr/>
      </w:pPr>
      <w:r>
        <w:rPr>
          <w:lang w:val="en-US"/>
        </w:rPr>
        <w:t>It is very active and reacts with many metals and non-metals to form basic and acidic oxides respectively.</w:t>
      </w:r>
    </w:p>
    <w:p>
      <w:pPr>
        <w:pStyle w:val="style157"/>
        <w:rPr/>
      </w:pPr>
    </w:p>
    <w:p>
      <w:pPr>
        <w:pStyle w:val="style157"/>
        <w:rPr>
          <w:b/>
          <w:bCs/>
        </w:rPr>
      </w:pPr>
      <w:r>
        <w:rPr>
          <w:b/>
          <w:bCs/>
        </w:rPr>
        <w:t>Chemical properties of oxygen</w:t>
      </w:r>
    </w:p>
    <w:p>
      <w:pPr>
        <w:pStyle w:val="style157"/>
        <w:rPr/>
      </w:pPr>
      <w:r>
        <w:rPr>
          <w:highlight w:val="yellow"/>
        </w:rPr>
        <w:t>Oxygen is a highly reactive non-metallic element, highly paramagnetic and is easily capable of combining with other elements. One of the most important chemical properties of oxygen is that it supports combustion, it combines with elements at room temperature e.g the formation of rust.it is a very strong oxidizing agent.</w:t>
      </w:r>
    </w:p>
    <w:p>
      <w:pPr>
        <w:pStyle w:val="style157"/>
        <w:numPr>
          <w:ilvl w:val="0"/>
          <w:numId w:val="110"/>
        </w:numPr>
        <w:rPr/>
      </w:pPr>
      <w:r>
        <w:t>Oxygen reacts with metals such as potassium, sodium and lithium very quickly;</w:t>
      </w:r>
    </w:p>
    <w:p>
      <w:pPr>
        <w:pStyle w:val="style157"/>
        <w:rPr/>
      </w:pPr>
      <m:oMath>
        <m:r>
          <m:rPr>
            <m:sty m:val="p"/>
          </m:rPr>
          <w:rPr>
            <w:rFonts w:ascii="Cambria Math" w:hAnsi="Cambria Math"/>
          </w:rPr>
          <m:t>4K+</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2K</m:t>
            </m:r>
          </m:e>
          <m:sub>
            <m:r>
              <m:rPr>
                <m:sty m:val="p"/>
              </m:rPr>
              <w:rPr>
                <w:rFonts w:ascii="Cambria Math" w:hAnsi="Cambria Math"/>
              </w:rPr>
              <m:t>2</m:t>
            </m:r>
          </m:sub>
        </m:sSub>
        <m:r>
          <m:rPr>
            <m:sty m:val="p"/>
          </m:rPr>
          <w:rPr>
            <w:rFonts w:ascii="Cambria Math" w:hAnsi="Cambria Math"/>
          </w:rPr>
          <m:t>O</m:t>
        </m:r>
      </m:oMath>
      <w:r>
        <w:t>. Calcium and magnesium react with oxygen less quickly;</w:t>
      </w:r>
    </w:p>
    <w:p>
      <w:pPr>
        <w:pStyle w:val="style157"/>
        <w:rPr/>
      </w:pPr>
      <m:oMath>
        <m:r>
          <m:rPr>
            <m:sty m:val="p"/>
          </m:rPr>
          <w:rPr>
            <w:rFonts w:ascii="Cambria Math" w:hAnsi="Cambria Math"/>
          </w:rPr>
          <m:t>2Ca+</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→2CaO. </m:t>
        </m:r>
      </m:oMath>
      <w:r>
        <w:t xml:space="preserve">Aluminium reacts with oxygen in the air to form a surface layer of aluminium oxide; </w:t>
      </w:r>
      <m:oMath>
        <m:r>
          <m:rPr>
            <m:sty m:val="p"/>
          </m:rPr>
          <w:rPr>
            <w:rFonts w:ascii="Cambria Math" w:hAnsi="Cambria Math"/>
          </w:rPr>
          <m:t>4Al+3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oMath>
      <w:r>
        <w:t xml:space="preserve">  Metals like copper and mercury with oxygen very </w:t>
      </w:r>
      <w:r>
        <w:t>slowly and need to be heated continuously.Metals below mercury in the reactivity series(Ag,Au,Pt) do not react with oxygen. Note that oxygen reacts with metals to form basic oxides(metallic oxide) and that the reactivity of metals with oxygen decreases as you move down the reactivity series.</w:t>
      </w:r>
    </w:p>
    <w:p>
      <w:pPr>
        <w:pStyle w:val="style157"/>
        <w:numPr>
          <w:ilvl w:val="0"/>
          <w:numId w:val="110"/>
        </w:numPr>
        <w:rPr/>
      </w:pPr>
      <w:r>
        <w:t xml:space="preserve">Oxygen reacts with nonmetals to produce non-metallic oxides(acidic oxides). Carbon burns in air to form carbon dioxide;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t xml:space="preserve">. Sulphur and nitrogen burn in air to form sulphur dioxide and nitrogen dioxide respectively;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2(g)</m:t>
            </m:r>
          </m:sub>
        </m:sSub>
      </m:oMath>
      <w:r>
        <w:t xml:space="preserve">and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2(g)</m:t>
            </m:r>
          </m:sub>
        </m:sSub>
      </m:oMath>
    </w:p>
    <w:p>
      <w:pPr>
        <w:pStyle w:val="style157"/>
        <w:numPr>
          <w:ilvl w:val="0"/>
          <w:numId w:val="110"/>
        </w:numPr>
        <w:rPr/>
      </w:pPr>
      <w:r>
        <w:t xml:space="preserve">Oxygen undergoes combustion reaction with hydrocarbons to yield carbon dioxide and water.e.g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O</m:t>
        </m:r>
      </m:oMath>
    </w:p>
    <w:p>
      <w:pPr>
        <w:pStyle w:val="style157"/>
        <w:rPr/>
      </w:pPr>
    </w:p>
    <w:p>
      <w:pPr>
        <w:pStyle w:val="style157"/>
        <w:rPr>
          <w:rFonts w:ascii="Cambria Math" w:hAnsi="Cambria Math"/>
        </w:rPr>
      </w:pPr>
      <m:oMathPara>
        <m:oMath>
          <m:r>
            <m:rPr>
              <m:sty m:val="p"/>
            </m:rPr>
            <w:rPr>
              <w:rFonts w:ascii="Cambria Math" w:hAnsi="Cambria Math"/>
            </w:rPr>
            <m:t>Differences between metal oxides and non-metal oxides</m:t>
          </m:r>
        </m:oMath>
      </m:oMathPara>
    </w:p>
    <w:tbl>
      <w:tblPr>
        <w:tblStyle w:val="style154"/>
        <w:tblW w:w="0" w:type="auto"/>
        <w:tblLook w:val="04A0" w:firstRow="1" w:lastRow="0" w:firstColumn="1" w:lastColumn="0" w:noHBand="0" w:noVBand="1"/>
      </w:tblPr>
      <w:tblGrid>
        <w:gridCol w:w="4788"/>
        <w:gridCol w:w="4788"/>
      </w:tblGrid>
      <w:tr>
        <w:trPr/>
        <w:tc>
          <w:tcPr>
            <w:tcW w:w="4788" w:type="dxa"/>
            <w:tcBorders/>
          </w:tcPr>
          <w:p>
            <w:pPr>
              <w:pStyle w:val="style157"/>
              <w:rPr/>
            </w:pPr>
            <w:r>
              <w:t>Metal oxides</w:t>
            </w:r>
          </w:p>
        </w:tc>
        <w:tc>
          <w:tcPr>
            <w:tcW w:w="4788" w:type="dxa"/>
            <w:tcBorders/>
          </w:tcPr>
          <w:p>
            <w:pPr>
              <w:pStyle w:val="style157"/>
              <w:rPr/>
            </w:pPr>
            <w:r>
              <w:t>Non-metal oxides</w:t>
            </w:r>
          </w:p>
        </w:tc>
      </w:tr>
      <w:tr>
        <w:tblPrEx/>
        <w:trPr/>
        <w:tc>
          <w:tcPr>
            <w:tcW w:w="4788" w:type="dxa"/>
            <w:tcBorders/>
          </w:tcPr>
          <w:p>
            <w:pPr>
              <w:pStyle w:val="style157"/>
              <w:rPr/>
            </w:pPr>
            <w:r>
              <w:t>Solids at room temperature</w:t>
            </w:r>
          </w:p>
        </w:tc>
        <w:tc>
          <w:tcPr>
            <w:tcW w:w="4788" w:type="dxa"/>
            <w:tcBorders/>
          </w:tcPr>
          <w:p>
            <w:pPr>
              <w:pStyle w:val="style157"/>
              <w:rPr/>
            </w:pPr>
            <w:r>
              <w:t>Normally gases at room temperature</w:t>
            </w:r>
          </w:p>
        </w:tc>
      </w:tr>
      <w:tr>
        <w:tblPrEx/>
        <w:trPr/>
        <w:tc>
          <w:tcPr>
            <w:tcW w:w="4788" w:type="dxa"/>
            <w:tcBorders/>
          </w:tcPr>
          <w:p>
            <w:pPr>
              <w:pStyle w:val="style157"/>
              <w:rPr/>
            </w:pPr>
            <w:r>
              <w:t>They are bases-if they dissolve in water alkaline solutions are formed.</w:t>
            </w:r>
            <m:oMath>
              <m:sSub>
                <m:sSubPr>
                  <m:ctrlPr>
                    <w:rPr>
                      <w:rFonts w:ascii="Cambria Math" w:hAnsi="Cambria Math"/>
                      <w:color w:val="0000ff"/>
                    </w:rPr>
                  </m:ctrlPr>
                </m:sSubPr>
                <m:e>
                  <m:r>
                    <m:rPr>
                      <m:sty m:val="p"/>
                    </m:rPr>
                    <w:rPr>
                      <w:rFonts w:ascii="Cambria Math" w:hAnsi="Cambria Math"/>
                      <w:color w:val="0000ff"/>
                    </w:rPr>
                    <m:t>Na</m:t>
                  </m:r>
                </m:e>
                <m:sub>
                  <m:r>
                    <m:rPr>
                      <m:sty m:val="p"/>
                    </m:rPr>
                    <w:rPr>
                      <w:rFonts w:ascii="Cambria Math" w:hAnsi="Cambria Math"/>
                      <w:color w:val="0000ff"/>
                    </w:rPr>
                    <m:t>2</m:t>
                  </m:r>
                </m:sub>
              </m:sSub>
              <m:r>
                <m:rPr>
                  <m:sty m:val="p"/>
                </m:rPr>
                <w:rPr>
                  <w:rFonts w:ascii="Cambria Math" w:hAnsi="Cambria Math"/>
                  <w:color w:val="0000ff"/>
                </w:rPr>
                <m:t>O+</m:t>
              </m:r>
              <m:sSub>
                <m:sSubPr>
                  <m:ctrlPr>
                    <w:rPr>
                      <w:rFonts w:ascii="Cambria Math" w:hAnsi="Cambria Math"/>
                      <w:color w:val="0000ff"/>
                    </w:rPr>
                  </m:ctrlPr>
                </m:sSubPr>
                <m:e>
                  <m:r>
                    <m:rPr>
                      <m:sty m:val="p"/>
                    </m:rPr>
                    <w:rPr>
                      <w:rFonts w:ascii="Cambria Math" w:hAnsi="Cambria Math"/>
                      <w:color w:val="0000ff"/>
                    </w:rPr>
                    <m:t>H</m:t>
                  </m:r>
                </m:e>
                <m:sub>
                  <m:r>
                    <m:rPr>
                      <m:sty m:val="p"/>
                    </m:rPr>
                    <w:rPr>
                      <w:rFonts w:ascii="Cambria Math" w:hAnsi="Cambria Math"/>
                      <w:color w:val="0000ff"/>
                    </w:rPr>
                    <m:t>2</m:t>
                  </m:r>
                </m:sub>
              </m:sSub>
              <m:r>
                <m:rPr>
                  <m:sty m:val="p"/>
                </m:rPr>
                <w:rPr>
                  <w:rFonts w:ascii="Cambria Math" w:hAnsi="Cambria Math"/>
                  <w:color w:val="0000ff"/>
                </w:rPr>
                <m:t>O→2NaOH</m:t>
              </m:r>
            </m:oMath>
          </w:p>
        </w:tc>
        <w:tc>
          <w:tcPr>
            <w:tcW w:w="4788" w:type="dxa"/>
            <w:tcBorders/>
          </w:tcPr>
          <w:p>
            <w:pPr>
              <w:pStyle w:val="style157"/>
              <w:rPr/>
            </w:pPr>
            <w:r>
              <w:t>Acids- they dissolve in water to form acidic solutions.</w:t>
            </w:r>
            <m:oMath>
              <m:sSub>
                <m:sSubPr>
                  <m:ctrlPr>
                    <w:rPr>
                      <w:rFonts w:ascii="Cambria Math" w:hAnsi="Cambria Math"/>
                      <w:color w:val="ff0000"/>
                    </w:rPr>
                  </m:ctrlPr>
                </m:sSubPr>
                <m:e>
                  <m:r>
                    <m:rPr>
                      <m:sty m:val="p"/>
                    </m:rPr>
                    <w:rPr>
                      <w:rFonts w:ascii="Cambria Math" w:hAnsi="Cambria Math"/>
                      <w:color w:val="ff0000"/>
                    </w:rPr>
                    <m:t>CO</m:t>
                  </m:r>
                </m:e>
                <m:sub>
                  <m:r>
                    <m:rPr>
                      <m:sty m:val="p"/>
                    </m:rPr>
                    <w:rPr>
                      <w:rFonts w:ascii="Cambria Math" w:hAnsi="Cambria Math"/>
                      <w:color w:val="ff0000"/>
                    </w:rPr>
                    <m:t>2</m:t>
                  </m:r>
                </m:sub>
              </m:sSub>
              <m:r>
                <m:rPr>
                  <m:sty m:val="p"/>
                </m:rPr>
                <w:rPr>
                  <w:rFonts w:ascii="Cambria Math" w:hAnsi="Cambria Math"/>
                  <w:color w:val="ff0000"/>
                </w:rPr>
                <m:t>+</m:t>
              </m:r>
              <m:sSub>
                <m:sSubPr>
                  <m:ctrlPr>
                    <w:rPr>
                      <w:rFonts w:ascii="Cambria Math" w:hAnsi="Cambria Math"/>
                      <w:color w:val="ff0000"/>
                    </w:rPr>
                  </m:ctrlPr>
                </m:sSubPr>
                <m:e>
                  <m:r>
                    <m:rPr>
                      <m:sty m:val="p"/>
                    </m:rPr>
                    <w:rPr>
                      <w:rFonts w:ascii="Cambria Math" w:hAnsi="Cambria Math"/>
                      <w:color w:val="ff0000"/>
                    </w:rPr>
                    <m:t>H</m:t>
                  </m:r>
                </m:e>
                <m:sub>
                  <m:r>
                    <m:rPr>
                      <m:sty m:val="p"/>
                    </m:rPr>
                    <w:rPr>
                      <w:rFonts w:ascii="Cambria Math" w:hAnsi="Cambria Math"/>
                      <w:color w:val="ff0000"/>
                    </w:rPr>
                    <m:t>2</m:t>
                  </m:r>
                </m:sub>
              </m:sSub>
              <m:r>
                <m:rPr>
                  <m:sty m:val="p"/>
                </m:rPr>
                <w:rPr>
                  <w:rFonts w:ascii="Cambria Math" w:hAnsi="Cambria Math"/>
                  <w:color w:val="ff0000"/>
                </w:rPr>
                <m:t>O→</m:t>
              </m:r>
              <m:sSub>
                <m:sSubPr>
                  <m:ctrlPr>
                    <w:rPr>
                      <w:rFonts w:ascii="Cambria Math" w:hAnsi="Cambria Math"/>
                      <w:color w:val="ff0000"/>
                    </w:rPr>
                  </m:ctrlPr>
                </m:sSubPr>
                <m:e>
                  <m:r>
                    <m:rPr>
                      <m:sty m:val="p"/>
                    </m:rPr>
                    <w:rPr>
                      <w:rFonts w:ascii="Cambria Math" w:hAnsi="Cambria Math"/>
                      <w:color w:val="ff0000"/>
                    </w:rPr>
                    <m:t>H</m:t>
                  </m:r>
                </m:e>
                <m:sub>
                  <m:r>
                    <m:rPr>
                      <m:sty m:val="p"/>
                    </m:rPr>
                    <w:rPr>
                      <w:rFonts w:ascii="Cambria Math" w:hAnsi="Cambria Math"/>
                      <w:color w:val="ff0000"/>
                    </w:rPr>
                    <m:t>2</m:t>
                  </m:r>
                </m:sub>
              </m:sSub>
              <m:sSub>
                <m:sSubPr>
                  <m:ctrlPr>
                    <w:rPr>
                      <w:rFonts w:ascii="Cambria Math" w:hAnsi="Cambria Math"/>
                      <w:color w:val="ff0000"/>
                    </w:rPr>
                  </m:ctrlPr>
                </m:sSubPr>
                <m:e>
                  <m:r>
                    <m:rPr>
                      <m:sty m:val="p"/>
                    </m:rPr>
                    <w:rPr>
                      <w:rFonts w:ascii="Cambria Math" w:hAnsi="Cambria Math"/>
                      <w:color w:val="ff0000"/>
                    </w:rPr>
                    <m:t>CO</m:t>
                  </m:r>
                </m:e>
                <m:sub>
                  <m:r>
                    <m:rPr>
                      <m:sty m:val="p"/>
                    </m:rPr>
                    <w:rPr>
                      <w:rFonts w:ascii="Cambria Math" w:hAnsi="Cambria Math"/>
                      <w:color w:val="ff0000"/>
                    </w:rPr>
                    <m:t>3</m:t>
                  </m:r>
                </m:sub>
              </m:sSub>
            </m:oMath>
          </w:p>
        </w:tc>
      </w:tr>
    </w:tbl>
    <w:p>
      <w:pPr>
        <w:pStyle w:val="style157"/>
        <w:rPr/>
      </w:pPr>
    </w:p>
    <w:p>
      <w:pPr>
        <w:pStyle w:val="style157"/>
        <w:rPr/>
      </w:pPr>
    </w:p>
    <w:p>
      <w:pPr>
        <w:pStyle w:val="style157"/>
        <w:rPr>
          <w:b/>
          <w:bCs/>
        </w:rPr>
      </w:pPr>
    </w:p>
    <w:p>
      <w:pPr>
        <w:pStyle w:val="style157"/>
        <w:rPr>
          <w:b/>
          <w:bCs/>
        </w:rPr>
      </w:pPr>
      <w:r>
        <w:rPr>
          <w:b/>
          <w:bCs/>
        </w:rPr>
        <w:t>TEST FOR OXYGEN</w:t>
      </w:r>
    </w:p>
    <w:p>
      <w:pPr>
        <w:pStyle w:val="style157"/>
        <w:rPr/>
      </w:pPr>
      <m:oMathPara>
        <m:oMath>
          <m:r>
            <m:rPr>
              <m:sty m:val="p"/>
            </m:rPr>
            <w:rPr>
              <w:rFonts w:ascii="Cambria Math" w:hAnsi="Cambria Math"/>
            </w:rPr>
            <m:t xml:space="preserve">Oxygen supports combustion, so a good method of testing for oxygen is to take a </m:t>
          </m:r>
        </m:oMath>
      </m:oMathPara>
    </w:p>
    <w:p>
      <w:pPr>
        <w:pStyle w:val="style157"/>
        <w:rPr>
          <w:rFonts w:ascii="Cambria Math" w:hAnsi="Cambria Math"/>
        </w:rPr>
      </w:pPr>
      <m:oMathPara>
        <m:oMath>
          <m:r>
            <m:rPr>
              <m:sty m:val="p"/>
            </m:rPr>
            <w:rPr>
              <w:rFonts w:ascii="Cambria Math" w:hAnsi="Cambria Math"/>
            </w:rPr>
            <m:t>glowing splint and place it in a sample of gas, if it re-ignites the gas is oxygen.</m:t>
          </m:r>
        </m:oMath>
      </m:oMathPara>
    </w:p>
    <w:p>
      <w:pPr>
        <w:pStyle w:val="style157"/>
        <w:rPr>
          <w:rFonts w:ascii="Cambria Math" w:hAnsi="Cambria Math"/>
        </w:rPr>
      </w:pPr>
    </w:p>
    <w:p>
      <w:pPr>
        <w:pStyle w:val="style157"/>
        <w:rPr>
          <w:rFonts w:ascii="Cambria Math" w:hAnsi="Cambria Math"/>
        </w:rPr>
      </w:pPr>
      <w:r>
        <w:rPr>
          <w:rFonts w:hAnsi="Cambria Math"/>
          <w:lang w:val="en-US"/>
        </w:rPr>
        <w:t>Oxygen can be distinguished from all other gases except dinitrogen oxide, N2O by its rekindling of a glowing splint of wood.</w:t>
      </w:r>
    </w:p>
    <w:p>
      <w:pPr>
        <w:pStyle w:val="style157"/>
        <w:rPr>
          <w:rFonts w:ascii="Cambria Math" w:hAnsi="Cambria Math"/>
        </w:rPr>
      </w:pPr>
    </w:p>
    <w:p>
      <w:pPr>
        <w:pStyle w:val="style157"/>
        <w:rPr>
          <w:rFonts w:ascii="Cambria Math" w:hAnsi="Cambria Math"/>
        </w:rPr>
      </w:pPr>
      <w:r>
        <w:rPr>
          <w:rFonts w:hAnsi="Cambria Math"/>
          <w:lang w:val="en-US"/>
        </w:rPr>
        <w:t>It is however distinguished from N</w:t>
      </w:r>
      <w:r>
        <w:rPr>
          <w:rFonts w:hAnsi="Cambria Math"/>
          <w:vertAlign w:val="subscript"/>
          <w:lang w:val="en-US"/>
        </w:rPr>
        <w:t>2</w:t>
      </w:r>
      <w:r>
        <w:rPr>
          <w:rFonts w:hAnsi="Cambria Math"/>
          <w:lang w:val="en-US"/>
        </w:rPr>
        <w:t>O by the following observations:</w:t>
      </w:r>
    </w:p>
    <w:p>
      <w:pPr>
        <w:pStyle w:val="style157"/>
        <w:rPr>
          <w:rFonts w:ascii="Cambria Math" w:hAnsi="Cambria Math"/>
        </w:rPr>
      </w:pPr>
    </w:p>
    <w:p>
      <w:pPr>
        <w:pStyle w:val="style157"/>
        <w:rPr>
          <w:rFonts w:ascii="Cambria Math" w:hAnsi="Cambria Math"/>
        </w:rPr>
      </w:pPr>
      <w:r>
        <w:rPr>
          <w:rFonts w:hAnsi="Cambria Math"/>
          <w:lang w:val="en-US"/>
        </w:rPr>
        <w:t>(1). Oxygen does not have smell, while N</w:t>
      </w:r>
      <w:r>
        <w:rPr>
          <w:rFonts w:hAnsi="Cambria Math"/>
          <w:vertAlign w:val="subscript"/>
          <w:lang w:val="en-US"/>
        </w:rPr>
        <w:t>2</w:t>
      </w:r>
      <w:r>
        <w:rPr>
          <w:rFonts w:hAnsi="Cambria Math"/>
          <w:lang w:val="en-US"/>
        </w:rPr>
        <w:t>O has a sweet, sickly smell.</w:t>
      </w:r>
    </w:p>
    <w:p>
      <w:pPr>
        <w:pStyle w:val="style157"/>
        <w:rPr>
          <w:rFonts w:ascii="Cambria Math" w:hAnsi="Cambria Math"/>
        </w:rPr>
      </w:pPr>
    </w:p>
    <w:p>
      <w:pPr>
        <w:pStyle w:val="style157"/>
        <w:rPr>
          <w:rFonts w:ascii="Cambria Math" w:hAnsi="Cambria Math"/>
        </w:rPr>
      </w:pPr>
      <w:r>
        <w:rPr>
          <w:rFonts w:hAnsi="Cambria Math"/>
          <w:lang w:val="en-US"/>
        </w:rPr>
        <w:t>(2). Oxygen produces brown fumes of nitrogendioxide, NO</w:t>
      </w:r>
      <w:r>
        <w:rPr>
          <w:rFonts w:hAnsi="Cambria Math"/>
          <w:vertAlign w:val="subscript"/>
          <w:lang w:val="en-US"/>
        </w:rPr>
        <w:t>2</w:t>
      </w:r>
      <w:r>
        <w:rPr>
          <w:rFonts w:hAnsi="Cambria Math"/>
          <w:lang w:val="en-US"/>
        </w:rPr>
        <w:t xml:space="preserve"> with nitrogen monoxide,</w:t>
      </w:r>
    </w:p>
    <w:p>
      <w:pPr>
        <w:pStyle w:val="style157"/>
        <w:rPr>
          <w:rFonts w:ascii="Cambria Math" w:hAnsi="Cambria Math"/>
        </w:rPr>
      </w:pPr>
    </w:p>
    <w:p>
      <w:pPr>
        <w:pStyle w:val="style157"/>
        <w:rPr>
          <w:rFonts w:ascii="Cambria Math" w:hAnsi="Cambria Math"/>
        </w:rPr>
      </w:pPr>
      <w:r>
        <w:rPr>
          <w:rFonts w:hAnsi="Cambria Math"/>
          <w:lang w:val="en-US"/>
        </w:rPr>
        <w:t>2NO(g) + O2(g) → 2NO</w:t>
      </w:r>
      <w:r>
        <w:rPr>
          <w:rFonts w:hAnsi="Cambria Math"/>
          <w:vertAlign w:val="subscript"/>
          <w:lang w:val="en-US"/>
        </w:rPr>
        <w:t>2(g)</w:t>
      </w:r>
      <w:r>
        <w:rPr>
          <w:rFonts w:hAnsi="Cambria Math"/>
          <w:lang w:val="en-US"/>
        </w:rPr>
        <w:t xml:space="preserve"> (brown fumes), while N</w:t>
      </w:r>
      <w:r>
        <w:rPr>
          <w:rFonts w:hAnsi="Cambria Math"/>
          <w:vertAlign w:val="subscript"/>
          <w:lang w:val="en-US"/>
        </w:rPr>
        <w:t>2</w:t>
      </w:r>
      <w:r>
        <w:rPr>
          <w:rFonts w:hAnsi="Cambria Math"/>
          <w:lang w:val="en-US"/>
        </w:rPr>
        <w:t>O does not.</w:t>
      </w:r>
    </w:p>
    <w:p>
      <w:pPr>
        <w:pStyle w:val="style157"/>
        <w:rPr>
          <w:rFonts w:ascii="Cambria Math" w:hAnsi="Cambria Math"/>
        </w:rPr>
      </w:pPr>
    </w:p>
    <w:p>
      <w:pPr>
        <w:pStyle w:val="style157"/>
        <w:rPr>
          <w:rFonts w:ascii="Cambria Math" w:hAnsi="Cambria Math"/>
        </w:rPr>
      </w:pPr>
    </w:p>
    <w:p>
      <w:pPr>
        <w:pStyle w:val="style157"/>
        <w:rPr>
          <w:rFonts w:ascii="Cambria Math" w:hAnsi="Cambria Math"/>
        </w:rPr>
      </w:pPr>
    </w:p>
    <w:p>
      <w:pPr>
        <w:pStyle w:val="style157"/>
        <w:rPr/>
      </w:pPr>
    </w:p>
    <w:p>
      <w:pPr>
        <w:pStyle w:val="style157"/>
        <w:rPr>
          <w:b/>
          <w:bCs/>
        </w:rPr>
      </w:pPr>
      <w:r>
        <w:rPr>
          <w:b/>
          <w:bCs/>
        </w:rPr>
        <w:t>USES OF OXYGEN</w:t>
      </w:r>
    </w:p>
    <w:p>
      <w:pPr>
        <w:pStyle w:val="style157"/>
        <w:numPr>
          <w:ilvl w:val="0"/>
          <w:numId w:val="112"/>
        </w:numPr>
        <w:rPr/>
      </w:pPr>
      <w:r>
        <w:t>Oxygen is used for artificial respiration. For this purpose, it is mixed sometimes with carbon dioxide or helium.</w:t>
      </w:r>
    </w:p>
    <w:p>
      <w:pPr>
        <w:pStyle w:val="style157"/>
        <w:numPr>
          <w:ilvl w:val="0"/>
          <w:numId w:val="112"/>
        </w:numPr>
        <w:rPr/>
      </w:pPr>
      <w:r>
        <w:t>It is used to produce oxyacetylene flame extensively used for welding and cutting steel.</w:t>
      </w:r>
    </w:p>
    <w:p>
      <w:pPr>
        <w:pStyle w:val="style157"/>
        <w:numPr>
          <w:ilvl w:val="0"/>
          <w:numId w:val="112"/>
        </w:numPr>
        <w:rPr/>
      </w:pPr>
      <w:r>
        <w:t>Liquid oxygen mixed with finely divided carbon is used as a substitute for dynamite in coal mining.</w:t>
      </w:r>
    </w:p>
    <w:p>
      <w:pPr>
        <w:pStyle w:val="style157"/>
        <w:rPr/>
      </w:pPr>
    </w:p>
    <w:p>
      <w:pPr>
        <w:pStyle w:val="style157"/>
        <w:rPr/>
      </w:pPr>
    </w:p>
    <w:p>
      <w:pPr>
        <w:pStyle w:val="style157"/>
        <w:rPr/>
      </w:pPr>
    </w:p>
    <w:p>
      <w:pPr>
        <w:pStyle w:val="style0"/>
        <w:jc w:val="center"/>
        <w:rPr>
          <w:vanish/>
          <w:sz w:val="24"/>
          <w:szCs w:val="24"/>
        </w:rPr>
      </w:pPr>
    </w:p>
    <w:p>
      <w:pPr>
        <w:pStyle w:val="style0"/>
        <w:jc w:val="center"/>
        <w:rPr>
          <w:vanish/>
          <w:sz w:val="24"/>
          <w:szCs w:val="24"/>
        </w:rPr>
      </w:pPr>
    </w:p>
    <w:p>
      <w:pPr>
        <w:pStyle w:val="style0"/>
        <w:jc w:val="center"/>
        <w:rPr>
          <w:vanish/>
          <w:sz w:val="24"/>
          <w:szCs w:val="24"/>
        </w:rPr>
      </w:pPr>
    </w:p>
    <w:p>
      <w:pPr>
        <w:pStyle w:val="style157"/>
        <w:rPr/>
      </w:pPr>
    </w:p>
    <w:p>
      <w:pPr>
        <w:pStyle w:val="style0"/>
        <w:autoSpaceDE w:val="false"/>
        <w:autoSpaceDN w:val="false"/>
        <w:adjustRightInd w:val="false"/>
        <w:spacing w:after="0" w:lineRule="auto" w:line="240"/>
        <w:rPr>
          <w:rFonts w:cs="Times New Roman"/>
          <w:b/>
          <w:bCs/>
          <w:iCs/>
          <w:caps/>
          <w:sz w:val="24"/>
          <w:szCs w:val="24"/>
        </w:rPr>
      </w:pPr>
      <w:r>
        <w:rPr>
          <w:rFonts w:cs="Times New Roman"/>
          <w:b/>
          <w:bCs/>
          <w:iCs/>
          <w:caps/>
          <w:sz w:val="24"/>
          <w:szCs w:val="24"/>
        </w:rPr>
        <w:t>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Generally all the elements react with oxygen to form oxides. </w:t>
      </w:r>
      <w:r>
        <w:rPr>
          <w:rFonts w:ascii="Book Antiqua" w:cs="Times New Roman" w:hAnsi="Book Antiqua"/>
          <w:i/>
          <w:iCs/>
          <w:color w:val="ff0000"/>
          <w:sz w:val="24"/>
          <w:szCs w:val="24"/>
        </w:rPr>
        <w:t xml:space="preserve">Oxidesare binary compounds of oxygen. </w:t>
      </w:r>
      <w:r>
        <w:rPr>
          <w:rFonts w:cs="Times New Roman"/>
          <w:iCs/>
          <w:sz w:val="24"/>
          <w:szCs w:val="24"/>
        </w:rPr>
        <w:t>Oxides may be classified depending ontheir structure (or) their chemical properties.</w:t>
      </w: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 Acidic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oxides of non-metals are usually covalent and acidic. They havelow melting and boiling points, though some B</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3</w:t>
      </w:r>
      <w:r>
        <w:rPr>
          <w:rFonts w:cs="Times New Roman"/>
          <w:iCs/>
          <w:sz w:val="24"/>
          <w:szCs w:val="24"/>
        </w:rPr>
        <w:t xml:space="preserve"> and SiO</w:t>
      </w:r>
      <w:r>
        <w:rPr>
          <w:rFonts w:cs="Times New Roman"/>
          <w:iCs/>
          <w:sz w:val="24"/>
          <w:szCs w:val="24"/>
          <w:vertAlign w:val="subscript"/>
        </w:rPr>
        <w:t>2</w:t>
      </w:r>
      <w:r>
        <w:rPr>
          <w:rFonts w:cs="Times New Roman"/>
          <w:iCs/>
          <w:sz w:val="24"/>
          <w:szCs w:val="24"/>
        </w:rPr>
        <w:t xml:space="preserve"> form infinite"giant molecules" and have high melting points. They are all acidic. Someoxides dissolve in water and thus forming acids. Hence they are called asacid anhydrides</w:t>
      </w:r>
      <w:r>
        <w:rPr>
          <w:rFonts w:cs="Times New Roman"/>
          <w:iCs/>
          <w:sz w:val="24"/>
          <w:szCs w:val="24"/>
        </w:rPr>
        <w:t xml:space="preserve"> or acidic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N</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5</w:t>
      </w:r>
      <w:r>
        <w:rPr>
          <w:rFonts w:cs="Times New Roman"/>
          <w:iCs/>
          <w:sz w:val="24"/>
          <w:szCs w:val="24"/>
        </w:rPr>
        <w:t>+ H</w:t>
      </w:r>
      <w:r>
        <w:rPr>
          <w:rFonts w:cs="Times New Roman"/>
          <w:iCs/>
          <w:sz w:val="24"/>
          <w:szCs w:val="24"/>
          <w:vertAlign w:val="subscript"/>
        </w:rPr>
        <w:t>2</w:t>
      </w:r>
      <w:r>
        <w:rPr>
          <w:rFonts w:cs="Times New Roman"/>
          <w:iCs/>
          <w:sz w:val="24"/>
          <w:szCs w:val="24"/>
        </w:rPr>
        <w:t xml:space="preserve">O </w:t>
      </w:r>
      <m:oMath>
        <m:r>
          <w:rPr>
            <w:rFonts w:ascii="Cambria Math" w:cs="Symbol" w:hAnsi="Cambria Math"/>
            <w:sz w:val="24"/>
            <w:szCs w:val="24"/>
          </w:rPr>
          <m:t>→</m:t>
        </m:r>
      </m:oMath>
      <w:r>
        <w:rPr>
          <w:rFonts w:cs="Times New Roman"/>
          <w:iCs/>
          <w:sz w:val="24"/>
          <w:szCs w:val="24"/>
        </w:rPr>
        <w:t>2HNO</w:t>
      </w:r>
      <w:r>
        <w:rPr>
          <w:rFonts w:cs="Times New Roman"/>
          <w:iCs/>
          <w:sz w:val="24"/>
          <w:szCs w:val="24"/>
          <w:vertAlign w:val="subscript"/>
        </w:rPr>
        <w:t>3</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w:t>
      </w:r>
      <w:r>
        <w:rPr>
          <w:rFonts w:cs="Times New Roman"/>
          <w:iCs/>
          <w:sz w:val="24"/>
          <w:szCs w:val="24"/>
          <w:vertAlign w:val="subscript"/>
        </w:rPr>
        <w:t>4</w:t>
      </w:r>
      <w:r>
        <w:rPr>
          <w:rFonts w:cs="Times New Roman"/>
          <w:iCs/>
          <w:sz w:val="24"/>
          <w:szCs w:val="24"/>
        </w:rPr>
        <w:t>O</w:t>
      </w:r>
      <w:r>
        <w:rPr>
          <w:rFonts w:cs="Times New Roman"/>
          <w:iCs/>
          <w:sz w:val="24"/>
          <w:szCs w:val="24"/>
          <w:vertAlign w:val="subscript"/>
        </w:rPr>
        <w:t>10</w:t>
      </w:r>
      <w:r>
        <w:rPr>
          <w:rFonts w:cs="Times New Roman"/>
          <w:iCs/>
          <w:sz w:val="24"/>
          <w:szCs w:val="24"/>
        </w:rPr>
        <w:t xml:space="preserve"> + 6H</w:t>
      </w:r>
      <w:r>
        <w:rPr>
          <w:rFonts w:cs="Times New Roman"/>
          <w:iCs/>
          <w:sz w:val="24"/>
          <w:szCs w:val="24"/>
          <w:vertAlign w:val="subscript"/>
        </w:rPr>
        <w:t>2</w:t>
      </w:r>
      <w:r>
        <w:rPr>
          <w:rFonts w:cs="Times New Roman"/>
          <w:iCs/>
          <w:sz w:val="24"/>
          <w:szCs w:val="24"/>
        </w:rPr>
        <w:t xml:space="preserve">O </w:t>
      </w:r>
      <m:oMath>
        <m:r>
          <w:rPr>
            <w:rFonts w:ascii="Cambria Math" w:cs="Symbol" w:hAnsi="Cambria Math"/>
            <w:sz w:val="24"/>
            <w:szCs w:val="24"/>
          </w:rPr>
          <m:t>→</m:t>
        </m:r>
      </m:oMath>
      <w:r>
        <w:rPr>
          <w:rFonts w:cs="Times New Roman"/>
          <w:iCs/>
          <w:sz w:val="24"/>
          <w:szCs w:val="24"/>
        </w:rPr>
        <w:t>4H</w:t>
      </w:r>
      <w:r>
        <w:rPr>
          <w:rFonts w:cs="Times New Roman"/>
          <w:iCs/>
          <w:sz w:val="24"/>
          <w:szCs w:val="24"/>
          <w:vertAlign w:val="subscript"/>
        </w:rPr>
        <w:t>3</w:t>
      </w:r>
      <w:r>
        <w:rPr>
          <w:rFonts w:cs="Times New Roman"/>
          <w:iCs/>
          <w:sz w:val="24"/>
          <w:szCs w:val="24"/>
        </w:rPr>
        <w:t>PO</w:t>
      </w:r>
      <w:r>
        <w:rPr>
          <w:rFonts w:cs="Times New Roman"/>
          <w:iCs/>
          <w:sz w:val="24"/>
          <w:szCs w:val="24"/>
          <w:vertAlign w:val="subscript"/>
        </w:rPr>
        <w:t>4</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SO</w:t>
      </w:r>
      <w:r>
        <w:rPr>
          <w:rFonts w:cs="Times New Roman"/>
          <w:iCs/>
          <w:sz w:val="24"/>
          <w:szCs w:val="24"/>
          <w:vertAlign w:val="subscript"/>
        </w:rPr>
        <w:t>3</w:t>
      </w:r>
      <w:r>
        <w:rPr>
          <w:rFonts w:cs="Times New Roman"/>
          <w:iCs/>
          <w:sz w:val="24"/>
          <w:szCs w:val="24"/>
        </w:rPr>
        <w:t xml:space="preserve"> + H</w:t>
      </w:r>
      <w:r>
        <w:rPr>
          <w:rFonts w:cs="Times New Roman"/>
          <w:iCs/>
          <w:sz w:val="24"/>
          <w:szCs w:val="24"/>
          <w:vertAlign w:val="subscript"/>
        </w:rPr>
        <w:t>2</w:t>
      </w:r>
      <w:r>
        <w:rPr>
          <w:rFonts w:cs="Times New Roman"/>
          <w:iCs/>
          <w:sz w:val="24"/>
          <w:szCs w:val="24"/>
        </w:rPr>
        <w:t xml:space="preserve">O </w:t>
      </w:r>
      <m:oMath>
        <m:r>
          <w:rPr>
            <w:rFonts w:ascii="Cambria Math" w:cs="Symbol" w:hAnsi="Cambria Math"/>
            <w:sz w:val="24"/>
            <w:szCs w:val="24"/>
          </w:rPr>
          <m:t>→</m:t>
        </m:r>
      </m:oMath>
      <w:r>
        <w:rPr>
          <w:rFonts w:cs="Times New Roman"/>
          <w:iCs/>
          <w:sz w:val="24"/>
          <w:szCs w:val="24"/>
        </w:rPr>
        <w:t>H</w:t>
      </w:r>
      <w:r>
        <w:rPr>
          <w:rFonts w:cs="Times New Roman"/>
          <w:iCs/>
          <w:sz w:val="24"/>
          <w:szCs w:val="24"/>
          <w:vertAlign w:val="subscript"/>
        </w:rPr>
        <w:t>2</w:t>
      </w:r>
      <w:r>
        <w:rPr>
          <w:rFonts w:cs="Times New Roman"/>
          <w:iCs/>
          <w:sz w:val="24"/>
          <w:szCs w:val="24"/>
        </w:rPr>
        <w:t>SO</w:t>
      </w:r>
      <w:r>
        <w:rPr>
          <w:rFonts w:cs="Times New Roman"/>
          <w:iCs/>
          <w:sz w:val="24"/>
          <w:szCs w:val="24"/>
          <w:vertAlign w:val="subscript"/>
        </w:rPr>
        <w:t>4</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Others which do not react with water such as SiO</w:t>
      </w:r>
      <w:r>
        <w:rPr>
          <w:rFonts w:cs="Times New Roman"/>
          <w:iCs/>
          <w:sz w:val="24"/>
          <w:szCs w:val="24"/>
          <w:vertAlign w:val="subscript"/>
        </w:rPr>
        <w:t>2</w:t>
      </w:r>
      <w:r>
        <w:rPr>
          <w:rFonts w:cs="Times New Roman"/>
          <w:iCs/>
          <w:sz w:val="24"/>
          <w:szCs w:val="24"/>
        </w:rPr>
        <w:t xml:space="preserve"> reacts with NaOH andshows acidic properties.</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ii) Basic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Metallic oxides are generally basic.</w:t>
      </w:r>
      <w:r>
        <w:rPr>
          <w:rFonts w:cs="Times New Roman"/>
          <w:iCs/>
          <w:sz w:val="24"/>
          <w:szCs w:val="24"/>
        </w:rPr>
        <w:t xml:space="preserve"> They are called basic oxides because their oxides dissolve in water to form</w:t>
      </w:r>
      <w:r>
        <w:rPr>
          <w:rFonts w:cs="Times New Roman"/>
          <w:b/>
          <w:iCs/>
          <w:color w:val="0033cc"/>
          <w:sz w:val="24"/>
          <w:szCs w:val="24"/>
        </w:rPr>
        <w:t>bases</w:t>
      </w:r>
      <w:r>
        <w:rPr>
          <w:rFonts w:cs="Times New Roman"/>
          <w:iCs/>
          <w:sz w:val="24"/>
          <w:szCs w:val="24"/>
        </w:rPr>
        <w:t xml:space="preserve">. </w:t>
      </w:r>
      <w:r>
        <w:rPr>
          <w:rFonts w:cs="Times New Roman"/>
          <w:i/>
          <w:iCs/>
          <w:sz w:val="24"/>
          <w:szCs w:val="24"/>
        </w:rPr>
        <w:t>Most metal oxides are ionic andcontain the O</w:t>
      </w:r>
      <w:r>
        <w:rPr>
          <w:rFonts w:cs="Times New Roman"/>
          <w:i/>
          <w:iCs/>
          <w:sz w:val="24"/>
          <w:szCs w:val="24"/>
          <w:vertAlign w:val="superscript"/>
        </w:rPr>
        <w:t>2-</w:t>
      </w:r>
      <w:r>
        <w:rPr>
          <w:rFonts w:cs="Times New Roman"/>
          <w:i/>
          <w:iCs/>
          <w:sz w:val="24"/>
          <w:szCs w:val="24"/>
        </w:rPr>
        <w:t xml:space="preserve"> ion. Some oxides dissolve in water and form alkalinesolution</w:t>
      </w:r>
      <w:r>
        <w:rPr>
          <w:rFonts w:cs="Times New Roman"/>
          <w:iCs/>
          <w:sz w:val="24"/>
          <w:szCs w:val="24"/>
        </w:rPr>
        <w: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Na</w:t>
      </w:r>
      <w:r>
        <w:rPr>
          <w:rFonts w:cs="Times New Roman"/>
          <w:iCs/>
          <w:sz w:val="24"/>
          <w:szCs w:val="24"/>
          <w:vertAlign w:val="subscript"/>
        </w:rPr>
        <w:t>2</w:t>
      </w:r>
      <w:r>
        <w:rPr>
          <w:rFonts w:cs="Times New Roman"/>
          <w:iCs/>
          <w:sz w:val="24"/>
          <w:szCs w:val="24"/>
        </w:rPr>
        <w:t>O + H</w:t>
      </w:r>
      <w:r>
        <w:rPr>
          <w:rFonts w:cs="Times New Roman"/>
          <w:iCs/>
          <w:sz w:val="24"/>
          <w:szCs w:val="24"/>
          <w:vertAlign w:val="subscript"/>
        </w:rPr>
        <w:t>2</w:t>
      </w:r>
      <w:r>
        <w:rPr>
          <w:rFonts w:cs="Times New Roman"/>
          <w:iCs/>
          <w:sz w:val="24"/>
          <w:szCs w:val="24"/>
        </w:rPr>
        <w:t xml:space="preserve">O </w:t>
      </w:r>
      <m:oMath>
        <m:r>
          <w:rPr>
            <w:rFonts w:ascii="Cambria Math" w:cs="Symbol" w:hAnsi="Cambria Math"/>
            <w:sz w:val="24"/>
            <w:szCs w:val="24"/>
          </w:rPr>
          <m:t>→</m:t>
        </m:r>
      </m:oMath>
      <w:r>
        <w:rPr>
          <w:rFonts w:cs="Times New Roman"/>
          <w:iCs/>
          <w:sz w:val="24"/>
          <w:szCs w:val="24"/>
        </w:rPr>
        <w:t>2NaOH</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BaO + H</w:t>
      </w:r>
      <w:r>
        <w:rPr>
          <w:rFonts w:cs="Times New Roman"/>
          <w:iCs/>
          <w:sz w:val="24"/>
          <w:szCs w:val="24"/>
          <w:vertAlign w:val="subscript"/>
        </w:rPr>
        <w:t>2</w:t>
      </w:r>
      <w:r>
        <w:rPr>
          <w:rFonts w:cs="Times New Roman"/>
          <w:iCs/>
          <w:sz w:val="24"/>
          <w:szCs w:val="24"/>
        </w:rPr>
        <w:t xml:space="preserve">O </w:t>
      </w:r>
      <m:oMath>
        <m:r>
          <w:rPr>
            <w:rFonts w:ascii="Cambria Math" w:cs="Symbol" w:hAnsi="Cambria Math"/>
            <w:sz w:val="24"/>
            <w:szCs w:val="24"/>
          </w:rPr>
          <m:t xml:space="preserve">→ </m:t>
        </m:r>
      </m:oMath>
      <w:r>
        <w:rPr>
          <w:rFonts w:cs="Times New Roman"/>
          <w:iCs/>
          <w:sz w:val="24"/>
          <w:szCs w:val="24"/>
        </w:rPr>
        <w:t>Ba(OH)</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CaO + 2HCl </w:t>
      </w:r>
      <m:oMath>
        <m:r>
          <w:rPr>
            <w:rFonts w:ascii="Cambria Math" w:cs="Symbol" w:hAnsi="Cambria Math"/>
            <w:sz w:val="24"/>
            <w:szCs w:val="24"/>
          </w:rPr>
          <m:t xml:space="preserve">→ </m:t>
        </m:r>
      </m:oMath>
      <w:r>
        <w:rPr>
          <w:rFonts w:cs="Times New Roman"/>
          <w:iCs/>
          <w:sz w:val="24"/>
          <w:szCs w:val="24"/>
        </w:rPr>
        <w:t>CaCl</w:t>
      </w:r>
      <w:r>
        <w:rPr>
          <w:rFonts w:cs="Times New Roman"/>
          <w:iCs/>
          <w:sz w:val="24"/>
          <w:szCs w:val="24"/>
          <w:vertAlign w:val="subscript"/>
        </w:rPr>
        <w:t>2</w:t>
      </w:r>
      <w:r>
        <w:rPr>
          <w:rFonts w:cs="Times New Roman"/>
          <w:iCs/>
          <w:sz w:val="24"/>
          <w:szCs w:val="24"/>
        </w:rPr>
        <w:t xml:space="preserve"> + H</w:t>
      </w:r>
      <w:r>
        <w:rPr>
          <w:rFonts w:cs="Times New Roman"/>
          <w:iCs/>
          <w:sz w:val="24"/>
          <w:szCs w:val="24"/>
          <w:vertAlign w:val="subscript"/>
        </w:rPr>
        <w:t>2</w:t>
      </w:r>
      <w:r>
        <w:rPr>
          <w:rFonts w:cs="Times New Roman"/>
          <w:iCs/>
          <w:sz w:val="24"/>
          <w:szCs w:val="24"/>
        </w:rPr>
        <w:t>O</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iii) Amphoteric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oxides which react with both strong acids and strong bases arecalled as amphoteric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ZnO + 2NaOH </w:t>
      </w:r>
      <m:oMath>
        <m:r>
          <w:rPr>
            <w:rFonts w:ascii="Cambria Math" w:cs="Symbol" w:hAnsi="Cambria Math"/>
            <w:sz w:val="24"/>
            <w:szCs w:val="24"/>
          </w:rPr>
          <m:t xml:space="preserve">→  </m:t>
        </m:r>
      </m:oMath>
      <w:r>
        <w:rPr>
          <w:rFonts w:cs="Times New Roman"/>
          <w:iCs/>
          <w:sz w:val="24"/>
          <w:szCs w:val="24"/>
        </w:rPr>
        <w:t>Na</w:t>
      </w:r>
      <w:r>
        <w:rPr>
          <w:rFonts w:cs="Times New Roman"/>
          <w:iCs/>
          <w:sz w:val="24"/>
          <w:szCs w:val="24"/>
          <w:vertAlign w:val="subscript"/>
        </w:rPr>
        <w:t>2</w:t>
      </w:r>
      <w:r>
        <w:rPr>
          <w:rFonts w:cs="Times New Roman"/>
          <w:iCs/>
          <w:sz w:val="24"/>
          <w:szCs w:val="24"/>
        </w:rPr>
        <w:t>ZnO</w:t>
      </w:r>
      <w:r>
        <w:rPr>
          <w:rFonts w:cs="Times New Roman"/>
          <w:iCs/>
          <w:sz w:val="24"/>
          <w:szCs w:val="24"/>
          <w:vertAlign w:val="subscript"/>
        </w:rPr>
        <w:t>2</w:t>
      </w:r>
      <w:r>
        <w:rPr>
          <w:rFonts w:cs="Times New Roman"/>
          <w:iCs/>
          <w:sz w:val="24"/>
          <w:szCs w:val="24"/>
        </w:rPr>
        <w:t xml:space="preserve"> + H</w:t>
      </w:r>
      <w:r>
        <w:rPr>
          <w:rFonts w:cs="Times New Roman"/>
          <w:iCs/>
          <w:sz w:val="24"/>
          <w:szCs w:val="24"/>
          <w:vertAlign w:val="subscript"/>
        </w:rPr>
        <w:t>2</w:t>
      </w:r>
      <w:r>
        <w:rPr>
          <w:rFonts w:cs="Times New Roman"/>
          <w:iCs/>
          <w:sz w:val="24"/>
          <w:szCs w:val="24"/>
        </w:rPr>
        <w:t>O</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Sodium zincate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ZnO + 2HCl </w:t>
      </w:r>
      <m:oMath>
        <m:r>
          <w:rPr>
            <w:rFonts w:ascii="Cambria Math" w:cs="Symbol" w:hAnsi="Cambria Math"/>
            <w:sz w:val="24"/>
            <w:szCs w:val="24"/>
          </w:rPr>
          <m:t xml:space="preserve">→  </m:t>
        </m:r>
      </m:oMath>
      <w:r>
        <w:rPr>
          <w:rFonts w:cs="Times New Roman"/>
          <w:iCs/>
          <w:sz w:val="24"/>
          <w:szCs w:val="24"/>
        </w:rPr>
        <w:t>ZnCl</w:t>
      </w:r>
      <w:r>
        <w:rPr>
          <w:rFonts w:cs="Times New Roman"/>
          <w:iCs/>
          <w:sz w:val="24"/>
          <w:szCs w:val="24"/>
          <w:vertAlign w:val="subscript"/>
        </w:rPr>
        <w:t>2</w:t>
      </w:r>
      <w:r>
        <w:rPr>
          <w:rFonts w:cs="Times New Roman"/>
          <w:iCs/>
          <w:sz w:val="24"/>
          <w:szCs w:val="24"/>
        </w:rPr>
        <w:t xml:space="preserve"> + H</w:t>
      </w:r>
      <w:r>
        <w:rPr>
          <w:rFonts w:cs="Times New Roman"/>
          <w:iCs/>
          <w:sz w:val="24"/>
          <w:szCs w:val="24"/>
          <w:vertAlign w:val="subscript"/>
        </w:rPr>
        <w:t>2</w:t>
      </w:r>
      <w:r>
        <w:rPr>
          <w:rFonts w:cs="Times New Roman"/>
          <w:iCs/>
          <w:sz w:val="24"/>
          <w:szCs w:val="24"/>
        </w:rPr>
        <w:t>O</w:t>
      </w:r>
    </w:p>
    <w:p>
      <w:pPr>
        <w:pStyle w:val="style0"/>
        <w:autoSpaceDE w:val="false"/>
        <w:autoSpaceDN w:val="false"/>
        <w:adjustRightInd w:val="false"/>
        <w:spacing w:after="0" w:lineRule="auto" w:line="240"/>
        <w:rPr>
          <w:rFonts w:cs="Times New Roman"/>
          <w:b/>
          <w:bCs/>
          <w:iCs/>
          <w:sz w:val="24"/>
          <w:szCs w:val="24"/>
        </w:rPr>
      </w:pPr>
      <m:oMathPara>
        <m:oMathParaPr>
          <m:jc m:val="left"/>
        </m:oMathParaPr>
        <m:oMath>
          <m:r>
            <m:rPr>
              <m:sty m:val="bi"/>
            </m:rPr>
            <w:rPr>
              <w:rFonts w:ascii="Cambria Math" w:cs="Times New Roman" w:hAnsi="Cambria Math"/>
              <w:sz w:val="24"/>
              <w:szCs w:val="24"/>
            </w:rPr>
            <m:t xml:space="preserve">Other examples are SnO, PbO, </m:t>
          </m:r>
          <m:sSub>
            <m:sSubPr>
              <m:ctrlPr>
                <w:rPr>
                  <w:rFonts w:ascii="Cambria Math" w:cs="Times New Roman" w:hAnsi="Cambria Math"/>
                  <w:b/>
                  <w:bCs/>
                  <w:i/>
                  <w:iCs/>
                  <w:sz w:val="24"/>
                  <w:szCs w:val="24"/>
                </w:rPr>
              </m:ctrlPr>
            </m:sSubPr>
            <m:e>
              <m:r>
                <m:rPr>
                  <m:sty m:val="bi"/>
                </m:rPr>
                <w:rPr>
                  <w:rFonts w:ascii="Cambria Math" w:cs="Times New Roman" w:hAnsi="Cambria Math"/>
                  <w:sz w:val="24"/>
                  <w:szCs w:val="24"/>
                </w:rPr>
                <m:t>Al</m:t>
              </m:r>
            </m:e>
            <m:sub>
              <m:r>
                <m:rPr>
                  <m:sty m:val="bi"/>
                </m:rPr>
                <w:rPr>
                  <w:rFonts w:ascii="Cambria Math" w:cs="Times New Roman" w:hAnsi="Cambria Math"/>
                  <w:sz w:val="24"/>
                  <w:szCs w:val="24"/>
                </w:rPr>
                <m:t>2</m:t>
              </m:r>
            </m:sub>
          </m:sSub>
          <m:sSub>
            <m:sSubPr>
              <m:ctrlPr>
                <w:rPr>
                  <w:rFonts w:ascii="Cambria Math" w:cs="Times New Roman" w:hAnsi="Cambria Math"/>
                  <w:b/>
                  <w:bCs/>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3</m:t>
              </m:r>
            </m:sub>
          </m:sSub>
          <m:r>
            <m:rPr>
              <m:sty m:val="bi"/>
            </m:rPr>
            <w:rPr>
              <w:rFonts w:ascii="Cambria Math" w:cs="Times New Roman" w:hAnsi="Cambria Math"/>
              <w:sz w:val="24"/>
              <w:szCs w:val="24"/>
            </w:rPr>
            <m:t xml:space="preserve"> etc.</m:t>
          </m:r>
        </m:oMath>
      </m:oMathPara>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iv) Peroxides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These oxides contain more oxygen than would be expelled from theoxidation number of M. Some are ionic and contains the peroxide ion O2</w:t>
      </w:r>
      <w:r>
        <w:rPr>
          <w:rFonts w:cs="Times New Roman"/>
          <w:b/>
          <w:iCs/>
          <w:sz w:val="24"/>
          <w:szCs w:val="24"/>
          <w:vertAlign w:val="superscript"/>
        </w:rPr>
        <w:t>2-</w:t>
      </w:r>
      <w:r>
        <w:rPr>
          <w:rFonts w:cs="Times New Roman"/>
          <w:iCs/>
          <w:sz w:val="24"/>
          <w:szCs w:val="24"/>
        </w:rPr>
        <w: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metal belonging to the group I and II (Na</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2</w:t>
      </w:r>
      <w:r>
        <w:rPr>
          <w:rFonts w:cs="Times New Roman"/>
          <w:iCs/>
          <w:sz w:val="24"/>
          <w:szCs w:val="24"/>
        </w:rPr>
        <w:t>, BaO</w:t>
      </w:r>
      <w:r>
        <w:rPr>
          <w:rFonts w:cs="Times New Roman"/>
          <w:iCs/>
          <w:sz w:val="24"/>
          <w:szCs w:val="24"/>
          <w:vertAlign w:val="subscript"/>
        </w:rPr>
        <w:t>2</w:t>
      </w:r>
      <w:r>
        <w:rPr>
          <w:rFonts w:cs="Times New Roman"/>
          <w:iCs/>
          <w:sz w:val="24"/>
          <w:szCs w:val="24"/>
        </w:rPr>
        <w:t>) contain O</w:t>
      </w:r>
      <w:r>
        <w:rPr>
          <w:rFonts w:cs="Times New Roman"/>
          <w:iCs/>
          <w:sz w:val="24"/>
          <w:szCs w:val="24"/>
          <w:vertAlign w:val="subscript"/>
        </w:rPr>
        <w:t>2</w:t>
      </w:r>
      <w:r>
        <w:rPr>
          <w:rFonts w:cs="Times New Roman"/>
          <w:b/>
          <w:iCs/>
          <w:sz w:val="24"/>
          <w:szCs w:val="24"/>
          <w:vertAlign w:val="superscript"/>
        </w:rPr>
        <w:t>2-</w:t>
      </w:r>
      <w:r>
        <w:rPr>
          <w:rFonts w:cs="Times New Roman"/>
          <w:iCs/>
          <w:sz w:val="24"/>
          <w:szCs w:val="24"/>
        </w:rPr>
        <w:t>ion.</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Others are covalently bound and contain -O-O- in the structure.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Oxides such as PbO</w:t>
      </w:r>
      <w:r>
        <w:rPr>
          <w:rFonts w:cs="Times New Roman"/>
          <w:iCs/>
          <w:sz w:val="24"/>
          <w:szCs w:val="24"/>
          <w:vertAlign w:val="subscript"/>
        </w:rPr>
        <w:t>2</w:t>
      </w:r>
      <w:r>
        <w:rPr>
          <w:rFonts w:cs="Times New Roman"/>
          <w:iCs/>
          <w:sz w:val="24"/>
          <w:szCs w:val="24"/>
        </w:rPr>
        <w:t xml:space="preserve"> react with acids liberate Cl</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PbO</w:t>
      </w:r>
      <w:r>
        <w:rPr>
          <w:rFonts w:cs="Times New Roman"/>
          <w:iCs/>
          <w:sz w:val="24"/>
          <w:szCs w:val="24"/>
          <w:vertAlign w:val="subscript"/>
        </w:rPr>
        <w:t>2</w:t>
      </w:r>
      <w:r>
        <w:rPr>
          <w:rFonts w:cs="Times New Roman"/>
          <w:iCs/>
          <w:sz w:val="24"/>
          <w:szCs w:val="24"/>
        </w:rPr>
        <w:t xml:space="preserve"> + 4HCl </w:t>
      </w:r>
      <m:oMath>
        <m:r>
          <w:rPr>
            <w:rFonts w:ascii="Cambria Math" w:cs="Symbol" w:hAnsi="Cambria Math"/>
            <w:sz w:val="24"/>
            <w:szCs w:val="24"/>
          </w:rPr>
          <m:t xml:space="preserve">→ </m:t>
        </m:r>
      </m:oMath>
      <w:r>
        <w:rPr>
          <w:rFonts w:cs="Times New Roman"/>
          <w:iCs/>
          <w:sz w:val="24"/>
          <w:szCs w:val="24"/>
        </w:rPr>
        <w:t>PbCl</w:t>
      </w:r>
      <w:r>
        <w:rPr>
          <w:rFonts w:cs="Times New Roman"/>
          <w:iCs/>
          <w:sz w:val="24"/>
          <w:szCs w:val="24"/>
          <w:vertAlign w:val="subscript"/>
        </w:rPr>
        <w:t>2</w:t>
      </w:r>
      <w:r>
        <w:rPr>
          <w:rFonts w:cs="Times New Roman"/>
          <w:iCs/>
          <w:sz w:val="24"/>
          <w:szCs w:val="24"/>
        </w:rPr>
        <w:t xml:space="preserve"> + 2H</w:t>
      </w:r>
      <w:r>
        <w:rPr>
          <w:rFonts w:cs="Times New Roman"/>
          <w:iCs/>
          <w:sz w:val="24"/>
          <w:szCs w:val="24"/>
          <w:vertAlign w:val="subscript"/>
        </w:rPr>
        <w:t>2</w:t>
      </w:r>
      <w:r>
        <w:rPr>
          <w:rFonts w:cs="Times New Roman"/>
          <w:iCs/>
          <w:sz w:val="24"/>
          <w:szCs w:val="24"/>
        </w:rPr>
        <w:t>O + Cl</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v) Compound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Some oxides behave as if they are compounds of the two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Ex. Ferrous-ferric oxide (Fe</w:t>
      </w:r>
      <w:r>
        <w:rPr>
          <w:rFonts w:cs="Times New Roman"/>
          <w:iCs/>
          <w:sz w:val="24"/>
          <w:szCs w:val="24"/>
          <w:vertAlign w:val="subscript"/>
        </w:rPr>
        <w:t>3</w:t>
      </w:r>
      <w:r>
        <w:rPr>
          <w:rFonts w:cs="Times New Roman"/>
          <w:iCs/>
          <w:sz w:val="24"/>
          <w:szCs w:val="24"/>
        </w:rPr>
        <w:t>O</w:t>
      </w:r>
      <w:r>
        <w:rPr>
          <w:rFonts w:cs="Times New Roman"/>
          <w:iCs/>
          <w:sz w:val="24"/>
          <w:szCs w:val="24"/>
          <w:vertAlign w:val="subscript"/>
        </w:rPr>
        <w:t>4</w:t>
      </w:r>
      <w:r>
        <w:rPr>
          <w:rFonts w:cs="Times New Roman"/>
          <w:iCs/>
          <w:sz w:val="24"/>
          <w:szCs w:val="24"/>
        </w:rPr>
        <w:t>). This is considered to be the mixture ofFeO and Fe</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3</w:t>
      </w:r>
      <w:r>
        <w:rPr>
          <w:rFonts w:cs="Times New Roman"/>
          <w:iCs/>
          <w:sz w:val="24"/>
          <w:szCs w:val="24"/>
        </w:rPr>
        <w:t>.</w:t>
      </w:r>
    </w:p>
    <w:p>
      <w:pPr>
        <w:pStyle w:val="style157"/>
        <w:rPr/>
      </w:pPr>
      <w:r>
        <w:t>They react with acids and form a mixture of ferrous and ferric salts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Fe</w:t>
      </w:r>
      <w:r>
        <w:rPr>
          <w:rFonts w:cs="Times New Roman"/>
          <w:b/>
          <w:iCs/>
          <w:sz w:val="24"/>
          <w:szCs w:val="24"/>
          <w:vertAlign w:val="subscript"/>
        </w:rPr>
        <w:t>3</w:t>
      </w:r>
      <w:r>
        <w:rPr>
          <w:rFonts w:cs="Times New Roman"/>
          <w:iCs/>
          <w:sz w:val="24"/>
          <w:szCs w:val="24"/>
        </w:rPr>
        <w:t>O</w:t>
      </w:r>
      <w:r>
        <w:rPr>
          <w:rFonts w:cs="Times New Roman"/>
          <w:iCs/>
          <w:sz w:val="24"/>
          <w:szCs w:val="24"/>
          <w:vertAlign w:val="subscript"/>
        </w:rPr>
        <w:t>4</w:t>
      </w:r>
      <w:r>
        <w:rPr>
          <w:rFonts w:cs="Times New Roman"/>
          <w:iCs/>
          <w:sz w:val="24"/>
          <w:szCs w:val="24"/>
        </w:rPr>
        <w:t xml:space="preserve"> + 8HCl </w:t>
      </w:r>
      <m:oMath>
        <m:r>
          <w:rPr>
            <w:rFonts w:ascii="Cambria Math" w:cs="Symbol" w:hAnsi="Cambria Math"/>
            <w:sz w:val="24"/>
            <w:szCs w:val="24"/>
          </w:rPr>
          <m:t>→</m:t>
        </m:r>
      </m:oMath>
      <w:r>
        <w:rPr>
          <w:rFonts w:cs="Times New Roman"/>
          <w:iCs/>
          <w:sz w:val="24"/>
          <w:szCs w:val="24"/>
        </w:rPr>
        <w:t>FeCl</w:t>
      </w:r>
      <w:r>
        <w:rPr>
          <w:rFonts w:cs="Times New Roman"/>
          <w:iCs/>
          <w:sz w:val="24"/>
          <w:szCs w:val="24"/>
          <w:vertAlign w:val="subscript"/>
        </w:rPr>
        <w:t>2</w:t>
      </w:r>
      <w:r>
        <w:rPr>
          <w:rFonts w:cs="Times New Roman"/>
          <w:iCs/>
          <w:sz w:val="24"/>
          <w:szCs w:val="24"/>
        </w:rPr>
        <w:t xml:space="preserve"> + 2FeCl</w:t>
      </w:r>
      <w:r>
        <w:rPr>
          <w:rFonts w:cs="Times New Roman"/>
          <w:iCs/>
          <w:sz w:val="24"/>
          <w:szCs w:val="24"/>
          <w:vertAlign w:val="subscript"/>
        </w:rPr>
        <w:t>3</w:t>
      </w:r>
      <w:r>
        <w:rPr>
          <w:rFonts w:cs="Times New Roman"/>
          <w:iCs/>
          <w:sz w:val="24"/>
          <w:szCs w:val="24"/>
        </w:rPr>
        <w:t xml:space="preserve"> + 4H</w:t>
      </w:r>
      <w:r>
        <w:rPr>
          <w:rFonts w:cs="Times New Roman"/>
          <w:iCs/>
          <w:sz w:val="24"/>
          <w:szCs w:val="24"/>
          <w:vertAlign w:val="subscript"/>
        </w:rPr>
        <w:t>2</w:t>
      </w:r>
      <w:r>
        <w:rPr>
          <w:rFonts w:cs="Times New Roman"/>
          <w:iCs/>
          <w:sz w:val="24"/>
          <w:szCs w:val="24"/>
        </w:rPr>
        <w:t>O</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vi) Neutral oxides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A few covalent oxides have no acidic (or) basic properties (N</w:t>
      </w:r>
      <w:r>
        <w:rPr>
          <w:rFonts w:cs="Times New Roman"/>
          <w:iCs/>
          <w:sz w:val="24"/>
          <w:szCs w:val="24"/>
          <w:vertAlign w:val="subscript"/>
        </w:rPr>
        <w:t>2</w:t>
      </w:r>
      <w:r>
        <w:rPr>
          <w:rFonts w:cs="Times New Roman"/>
          <w:iCs/>
          <w:sz w:val="24"/>
          <w:szCs w:val="24"/>
        </w:rPr>
        <w:t>O, NO,CO</w:t>
      </w:r>
      <w:r>
        <w:rPr>
          <w:rFonts w:cs="Times New Roman"/>
          <w:iCs/>
          <w:sz w:val="24"/>
          <w:szCs w:val="24"/>
        </w:rPr>
        <w:t xml:space="preserve"> and H</w:t>
      </w:r>
      <w:r>
        <w:rPr>
          <w:rFonts w:cs="Times New Roman"/>
          <w:iCs/>
          <w:sz w:val="24"/>
          <w:szCs w:val="24"/>
          <w:vertAlign w:val="subscript"/>
        </w:rPr>
        <w:t>2</w:t>
      </w:r>
      <w:r>
        <w:rPr>
          <w:rFonts w:cs="Times New Roman"/>
          <w:iCs/>
          <w:sz w:val="24"/>
          <w:szCs w:val="24"/>
        </w:rPr>
        <w:t>O</w:t>
      </w:r>
      <w:r>
        <w:rPr>
          <w:rFonts w:cs="Times New Roman"/>
          <w:iCs/>
          <w:sz w:val="24"/>
          <w:szCs w:val="24"/>
        </w:rPr>
        <w:t>).</w:t>
      </w:r>
    </w:p>
    <w:p>
      <w:pPr>
        <w:pStyle w:val="style157"/>
        <w:rPr/>
      </w:pPr>
    </w:p>
    <w:p>
      <w:pPr>
        <w:pStyle w:val="style157"/>
        <w:rPr>
          <w:b/>
          <w:bCs/>
        </w:rPr>
      </w:pPr>
      <w:r>
        <w:rPr>
          <w:b/>
          <w:bCs/>
        </w:rPr>
        <w:t>HYDROGEN PEROXIDE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Hydrogen peroxide was first prepared by L.J.Thenard, in 1813 by the action of dilute acid on barium peroxide. Traces of H</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2</w:t>
      </w:r>
      <w:r>
        <w:rPr>
          <w:rFonts w:cs="Times New Roman"/>
          <w:iCs/>
          <w:sz w:val="24"/>
          <w:szCs w:val="24"/>
        </w:rPr>
        <w:t xml:space="preserve"> are found in atmosphere and in certain plants.</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color w:val="0033cc"/>
          <w:sz w:val="24"/>
          <w:szCs w:val="24"/>
        </w:rPr>
      </w:pPr>
      <w:r>
        <w:rPr>
          <w:rFonts w:cs="Times New Roman"/>
          <w:b/>
          <w:bCs/>
          <w:iCs/>
          <w:color w:val="0033cc"/>
          <w:sz w:val="24"/>
          <w:szCs w:val="24"/>
        </w:rPr>
        <w:t>Laboratory preparation of hydrogen peroxide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1. By the action of dilute sulphuric acid on sodium peroxide.Calculated </w:t>
      </w:r>
      <w:r>
        <w:rPr>
          <w:rFonts w:cs="Times New Roman"/>
          <w:iCs/>
          <w:sz w:val="24"/>
          <w:szCs w:val="24"/>
        </w:rPr>
        <w:t>amount</w:t>
      </w:r>
      <w:r>
        <w:rPr>
          <w:rFonts w:cs="Times New Roman"/>
          <w:iCs/>
          <w:sz w:val="24"/>
          <w:szCs w:val="24"/>
        </w:rPr>
        <w:t xml:space="preserve"> of Na</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2</w:t>
      </w:r>
      <w:r>
        <w:rPr>
          <w:rFonts w:cs="Times New Roman"/>
          <w:iCs/>
          <w:sz w:val="24"/>
          <w:szCs w:val="24"/>
        </w:rPr>
        <w:t xml:space="preserve"> is added in small proportions to a 20% icecold solution of sulphuric acid.</w:t>
      </w:r>
    </w:p>
    <w:p>
      <w:pPr>
        <w:pStyle w:val="style0"/>
        <w:autoSpaceDE w:val="false"/>
        <w:autoSpaceDN w:val="false"/>
        <w:adjustRightInd w:val="false"/>
        <w:spacing w:after="0" w:lineRule="auto" w:line="240"/>
        <w:rPr>
          <w:rFonts w:cs="Times New Roman"/>
          <w:b/>
          <w:iCs/>
          <w:sz w:val="24"/>
          <w:szCs w:val="24"/>
        </w:rPr>
      </w:pPr>
      <w:r>
        <w:rPr>
          <w:rFonts w:cs="Times New Roman"/>
          <w:b/>
          <w:iCs/>
          <w:sz w:val="24"/>
          <w:szCs w:val="24"/>
        </w:rPr>
        <w:t>Na</w:t>
      </w:r>
      <w:r>
        <w:rPr>
          <w:rFonts w:cs="Times New Roman"/>
          <w:b/>
          <w:iCs/>
          <w:sz w:val="24"/>
          <w:szCs w:val="24"/>
          <w:vertAlign w:val="subscript"/>
        </w:rPr>
        <w:t>2</w:t>
      </w:r>
      <w:r>
        <w:rPr>
          <w:rFonts w:cs="Times New Roman"/>
          <w:b/>
          <w:iCs/>
          <w:sz w:val="24"/>
          <w:szCs w:val="24"/>
        </w:rPr>
        <w:t>O</w:t>
      </w:r>
      <w:r>
        <w:rPr>
          <w:rFonts w:cs="Times New Roman"/>
          <w:b/>
          <w:iCs/>
          <w:sz w:val="24"/>
          <w:szCs w:val="24"/>
          <w:vertAlign w:val="subscript"/>
        </w:rPr>
        <w:t>2</w:t>
      </w:r>
      <w:r>
        <w:rPr>
          <w:rFonts w:cs="Times New Roman"/>
          <w:b/>
          <w:iCs/>
          <w:sz w:val="24"/>
          <w:szCs w:val="24"/>
        </w:rPr>
        <w:t xml:space="preserve"> + H</w:t>
      </w:r>
      <w:r>
        <w:rPr>
          <w:rFonts w:cs="Times New Roman"/>
          <w:b/>
          <w:iCs/>
          <w:sz w:val="24"/>
          <w:szCs w:val="24"/>
          <w:vertAlign w:val="subscript"/>
        </w:rPr>
        <w:t>2</w:t>
      </w:r>
      <w:r>
        <w:rPr>
          <w:rFonts w:cs="Times New Roman"/>
          <w:b/>
          <w:iCs/>
          <w:sz w:val="24"/>
          <w:szCs w:val="24"/>
        </w:rPr>
        <w:t>SO</w:t>
      </w:r>
      <w:r>
        <w:rPr>
          <w:rFonts w:cs="Times New Roman"/>
          <w:b/>
          <w:iCs/>
          <w:sz w:val="24"/>
          <w:szCs w:val="24"/>
          <w:vertAlign w:val="subscript"/>
        </w:rPr>
        <w:t>4</w:t>
      </w:r>
      <w:r>
        <w:rPr>
          <w:rFonts w:cs="Times New Roman"/>
          <w:b/>
          <w:iCs/>
          <w:sz w:val="24"/>
          <w:szCs w:val="24"/>
        </w:rPr>
        <w:t>=&gt;Na</w:t>
      </w:r>
      <w:r>
        <w:rPr>
          <w:rFonts w:cs="Times New Roman"/>
          <w:b/>
          <w:iCs/>
          <w:sz w:val="24"/>
          <w:szCs w:val="24"/>
          <w:vertAlign w:val="subscript"/>
        </w:rPr>
        <w:t>2</w:t>
      </w:r>
      <w:r>
        <w:rPr>
          <w:rFonts w:cs="Times New Roman"/>
          <w:b/>
          <w:iCs/>
          <w:sz w:val="24"/>
          <w:szCs w:val="24"/>
        </w:rPr>
        <w:t xml:space="preserve"> SO</w:t>
      </w:r>
      <w:r>
        <w:rPr>
          <w:rFonts w:cs="Times New Roman"/>
          <w:b/>
          <w:iCs/>
          <w:sz w:val="24"/>
          <w:szCs w:val="24"/>
          <w:vertAlign w:val="subscript"/>
        </w:rPr>
        <w:t>4</w:t>
      </w:r>
      <w:r>
        <w:rPr>
          <w:rFonts w:cs="Times New Roman"/>
          <w:b/>
          <w:iCs/>
          <w:sz w:val="24"/>
          <w:szCs w:val="24"/>
        </w:rPr>
        <w:t xml:space="preserve"> + H</w:t>
      </w:r>
      <w:r>
        <w:rPr>
          <w:rFonts w:cs="Times New Roman"/>
          <w:b/>
          <w:iCs/>
          <w:sz w:val="24"/>
          <w:szCs w:val="24"/>
          <w:vertAlign w:val="subscript"/>
        </w:rPr>
        <w:t>2</w:t>
      </w:r>
      <w:r>
        <w:rPr>
          <w:rFonts w:cs="Times New Roman"/>
          <w:b/>
          <w:iCs/>
          <w:sz w:val="24"/>
          <w:szCs w:val="24"/>
        </w:rPr>
        <w:t>O</w:t>
      </w:r>
      <w:r>
        <w:rPr>
          <w:rFonts w:cs="Times New Roman"/>
          <w:b/>
          <w:iCs/>
          <w:sz w:val="24"/>
          <w:szCs w:val="24"/>
          <w:vertAlign w:val="subscript"/>
        </w:rPr>
        <w:t>2</w:t>
      </w:r>
    </w:p>
    <w:p>
      <w:pPr>
        <w:pStyle w:val="style0"/>
        <w:autoSpaceDE w:val="false"/>
        <w:autoSpaceDN w:val="false"/>
        <w:adjustRightInd w:val="false"/>
        <w:spacing w:after="0" w:lineRule="auto" w:line="240"/>
        <w:rPr>
          <w:rFonts w:ascii="Cambria Math" w:cs="Times New Roman" w:hAnsi="Cambria Math"/>
          <w:color w:val="0033cc"/>
          <w:sz w:val="24"/>
          <w:szCs w:val="24"/>
        </w:rPr>
      </w:pPr>
      <m:oMathPara>
        <m:oMathParaPr>
          <m:jc m:val="left"/>
        </m:oMathParaPr>
        <m:oMath>
          <m:r>
            <m:rPr>
              <m:sty m:val="bi"/>
            </m:rPr>
            <w:rPr>
              <w:rFonts w:ascii="Cambria Math" w:cs="Times New Roman" w:hAnsi="Cambria Math"/>
              <w:color w:val="0033cc"/>
              <w:sz w:val="24"/>
              <w:szCs w:val="24"/>
            </w:rPr>
            <m:t xml:space="preserve">30% solution of </m:t>
          </m:r>
          <m:sSub>
            <m:sSubPr>
              <m:ctrlPr>
                <w:rPr>
                  <w:rFonts w:ascii="Cambria Math" w:cs="Times New Roman" w:hAnsi="Cambria Math"/>
                  <w:b/>
                  <w:i/>
                  <w:iCs/>
                  <w:color w:val="0033cc"/>
                  <w:sz w:val="24"/>
                  <w:szCs w:val="24"/>
                  <w:vertAlign w:val="subscript"/>
                </w:rPr>
              </m:ctrlPr>
            </m:sSubPr>
            <m:e>
              <m:r>
                <m:rPr>
                  <m:sty m:val="bi"/>
                </m:rPr>
                <w:rPr>
                  <w:rFonts w:ascii="Cambria Math" w:cs="Times New Roman" w:hAnsi="Cambria Math"/>
                  <w:color w:val="0033cc"/>
                  <w:sz w:val="24"/>
                  <w:szCs w:val="24"/>
                </w:rPr>
                <m:t>H</m:t>
              </m:r>
            </m:e>
            <m:sub>
              <m:r>
                <m:rPr>
                  <m:sty m:val="bi"/>
                </m:rPr>
                <w:rPr>
                  <w:rFonts w:ascii="Cambria Math" w:cs="Times New Roman" w:hAnsi="Cambria Math"/>
                  <w:color w:val="0033cc"/>
                  <w:sz w:val="24"/>
                  <w:szCs w:val="24"/>
                  <w:vertAlign w:val="subscript"/>
                </w:rPr>
                <m:t>2</m:t>
              </m:r>
            </m:sub>
          </m:sSub>
          <m:sSub>
            <m:sSubPr>
              <m:ctrlPr>
                <w:rPr>
                  <w:rFonts w:ascii="Cambria Math" w:cs="Times New Roman" w:hAnsi="Cambria Math"/>
                  <w:b/>
                  <w:i/>
                  <w:iCs/>
                  <w:color w:val="0033cc"/>
                  <w:sz w:val="24"/>
                  <w:szCs w:val="24"/>
                  <w:vertAlign w:val="subscript"/>
                </w:rPr>
              </m:ctrlPr>
            </m:sSubPr>
            <m:e>
              <m:r>
                <m:rPr>
                  <m:sty m:val="bi"/>
                </m:rPr>
                <w:rPr>
                  <w:rFonts w:ascii="Cambria Math" w:cs="Times New Roman" w:hAnsi="Cambria Math"/>
                  <w:color w:val="0033cc"/>
                  <w:sz w:val="24"/>
                  <w:szCs w:val="24"/>
                </w:rPr>
                <m:t>O</m:t>
              </m:r>
            </m:e>
            <m:sub>
              <m:r>
                <m:rPr>
                  <m:sty m:val="bi"/>
                </m:rPr>
                <w:rPr>
                  <w:rFonts w:ascii="Cambria Math" w:cs="Times New Roman" w:hAnsi="Cambria Math"/>
                  <w:color w:val="0033cc"/>
                  <w:sz w:val="24"/>
                  <w:szCs w:val="24"/>
                  <w:vertAlign w:val="subscript"/>
                </w:rPr>
                <m:t>2</m:t>
              </m:r>
            </m:sub>
          </m:sSub>
          <m:r>
            <m:rPr>
              <m:sty m:val="bi"/>
            </m:rPr>
            <w:rPr>
              <w:rFonts w:ascii="Cambria Math" w:cs="Times New Roman" w:hAnsi="Cambria Math"/>
              <w:color w:val="0033cc"/>
              <w:sz w:val="24"/>
              <w:szCs w:val="24"/>
            </w:rPr>
            <m:t>is obtained by this process.</m:t>
          </m:r>
        </m:oMath>
      </m:oMathPara>
    </w:p>
    <w:p>
      <w:pPr>
        <w:pStyle w:val="style0"/>
        <w:autoSpaceDE w:val="false"/>
        <w:autoSpaceDN w:val="false"/>
        <w:adjustRightInd w:val="false"/>
        <w:spacing w:after="0" w:lineRule="auto" w:line="240"/>
        <w:rPr>
          <w:rFonts w:cs="Times New Roman"/>
          <w:iCs/>
          <w:sz w:val="24"/>
          <w:szCs w:val="24"/>
        </w:rPr>
      </w:pP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2. Pure </w:t>
      </w:r>
      <m:oMath>
        <m:sSub>
          <m:sSubPr>
            <m:ctrlPr>
              <w:rPr>
                <w:rFonts w:ascii="Cambria Math" w:cs="Times New Roman" w:hAnsi="Cambria Math"/>
                <w:i/>
                <w:iCs/>
                <w:sz w:val="24"/>
                <w:szCs w:val="24"/>
              </w:rPr>
            </m:ctrlPr>
          </m:sSubPr>
          <m:e>
            <m:r>
              <w:rPr>
                <w:rFonts w:ascii="Cambria Math" w:cs="Times New Roman" w:hAnsi="Cambria Math"/>
                <w:sz w:val="24"/>
                <w:szCs w:val="24"/>
              </w:rPr>
              <m:t>H</m:t>
            </m:r>
          </m:e>
          <m:sub>
            <m:r>
              <w:rPr>
                <w:rFonts w:ascii="Cambria Math" w:cs="Times New Roman" w:hAnsi="Cambria Math"/>
                <w:sz w:val="24"/>
                <w:szCs w:val="24"/>
              </w:rPr>
              <m:t>2</m:t>
            </m:r>
          </m:sub>
        </m:sSub>
        <m:sSub>
          <m:sSubPr>
            <m:ctrlPr>
              <w:rPr>
                <w:rFonts w:ascii="Cambria Math" w:cs="Times New Roman" w:hAnsi="Cambria Math"/>
                <w:i/>
                <w:iCs/>
                <w:sz w:val="24"/>
                <w:szCs w:val="24"/>
              </w:rPr>
            </m:ctrlPr>
          </m:sSubPr>
          <m:e>
            <m:r>
              <w:rPr>
                <w:rFonts w:ascii="Cambria Math" w:cs="Times New Roman" w:hAnsi="Cambria Math"/>
                <w:sz w:val="24"/>
                <w:szCs w:val="24"/>
              </w:rPr>
              <m:t>O</m:t>
            </m:r>
          </m:e>
          <m:sub>
            <m:r>
              <w:rPr>
                <w:rFonts w:ascii="Cambria Math" w:cs="Times New Roman" w:hAnsi="Cambria Math"/>
                <w:sz w:val="24"/>
                <w:szCs w:val="24"/>
              </w:rPr>
              <m:t>2</m:t>
            </m:r>
          </m:sub>
        </m:sSub>
      </m:oMath>
      <w:r>
        <w:rPr>
          <w:rFonts w:cs="Times New Roman"/>
          <w:iCs/>
          <w:sz w:val="24"/>
          <w:szCs w:val="24"/>
        </w:rPr>
        <w:t xml:space="preserve"> is obtained by reacting </w:t>
      </w:r>
      <m:oMath>
        <m:sSub>
          <m:sSubPr>
            <m:ctrlPr>
              <w:rPr>
                <w:rFonts w:ascii="Cambria Math" w:cs="Times New Roman" w:hAnsi="Cambria Math"/>
                <w:i/>
                <w:iCs/>
                <w:sz w:val="24"/>
                <w:szCs w:val="24"/>
              </w:rPr>
            </m:ctrlPr>
          </m:sSubPr>
          <m:e>
            <m:r>
              <w:rPr>
                <w:rFonts w:ascii="Cambria Math" w:cs="Times New Roman" w:hAnsi="Cambria Math"/>
                <w:sz w:val="24"/>
                <w:szCs w:val="24"/>
              </w:rPr>
              <m:t>BaO</m:t>
            </m:r>
          </m:e>
          <m:sub>
            <m:r>
              <w:rPr>
                <w:rFonts w:ascii="Cambria Math" w:cs="Times New Roman" w:hAnsi="Cambria Math"/>
                <w:sz w:val="24"/>
                <w:szCs w:val="24"/>
              </w:rPr>
              <m:t>2</m:t>
            </m:r>
          </m:sub>
        </m:sSub>
      </m:oMath>
      <w:r>
        <w:rPr>
          <w:rFonts w:cs="Times New Roman"/>
          <w:iCs/>
          <w:sz w:val="24"/>
          <w:szCs w:val="24"/>
        </w:rPr>
        <w:t>with an acid</w:t>
      </w:r>
    </w:p>
    <w:p>
      <w:pPr>
        <w:pStyle w:val="style0"/>
        <w:autoSpaceDE w:val="false"/>
        <w:autoSpaceDN w:val="false"/>
        <w:adjustRightInd w:val="false"/>
        <w:spacing w:after="0" w:lineRule="auto" w:line="240"/>
        <w:rPr>
          <w:rFonts w:cs="Times New Roman"/>
          <w:b/>
          <w:iCs/>
          <w:sz w:val="24"/>
          <w:szCs w:val="24"/>
        </w:rPr>
      </w:pP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BaO</m:t>
            </m:r>
          </m:e>
          <m:sub>
            <m:r>
              <m:rPr>
                <m:sty m:val="bi"/>
              </m:rPr>
              <w:rPr>
                <w:rFonts w:ascii="Cambria Math" w:cs="Times New Roman" w:hAnsi="Cambria Math"/>
                <w:sz w:val="24"/>
                <w:szCs w:val="24"/>
              </w:rPr>
              <m:t>2</m:t>
            </m:r>
          </m:sub>
        </m:sSub>
      </m:oMath>
      <w:r>
        <w:rPr>
          <w:rFonts w:cs="Times New Roman"/>
          <w:b/>
          <w:iCs/>
          <w:sz w:val="24"/>
          <w:szCs w:val="24"/>
        </w:rPr>
        <w:t xml:space="preserve"> + </w:t>
      </w: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SO</m:t>
            </m:r>
          </m:e>
          <m:sub>
            <m:r>
              <m:rPr>
                <m:sty m:val="bi"/>
              </m:rPr>
              <w:rPr>
                <w:rFonts w:ascii="Cambria Math" w:cs="Times New Roman" w:hAnsi="Cambria Math"/>
                <w:sz w:val="24"/>
                <w:szCs w:val="24"/>
              </w:rPr>
              <m:t>4</m:t>
            </m:r>
          </m:sub>
        </m:sSub>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BaSO</m:t>
            </m:r>
          </m:e>
          <m:sub>
            <m:r>
              <m:rPr>
                <m:sty m:val="bi"/>
              </m:rPr>
              <w:rPr>
                <w:rFonts w:ascii="Cambria Math" w:cs="Times New Roman" w:hAnsi="Cambria Math"/>
                <w:sz w:val="24"/>
                <w:szCs w:val="24"/>
              </w:rPr>
              <m:t>4</m:t>
            </m:r>
          </m:sub>
        </m:sSub>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w:p>
    <w:p>
      <w:pPr>
        <w:pStyle w:val="style0"/>
        <w:autoSpaceDE w:val="false"/>
        <w:autoSpaceDN w:val="false"/>
        <w:adjustRightInd w:val="false"/>
        <w:spacing w:after="0" w:lineRule="auto" w:line="240"/>
        <w:rPr>
          <w:rFonts w:cs="Times New Roman"/>
          <w:b/>
          <w:iCs/>
          <w:sz w:val="24"/>
          <w:szCs w:val="24"/>
        </w:rPr>
      </w:pPr>
      <m:oMathPara>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3</m:t>
              </m:r>
              <m:r>
                <m:rPr>
                  <m:sty m:val="bi"/>
                </m:rPr>
                <w:rPr>
                  <w:rFonts w:ascii="Cambria Math" w:cs="Times New Roman" w:hAnsi="Cambria Math"/>
                  <w:sz w:val="24"/>
                  <w:szCs w:val="24"/>
                </w:rPr>
                <m:t>BaO</m:t>
              </m:r>
            </m:e>
            <m:sub>
              <m:r>
                <m:rPr>
                  <m:sty m:val="bi"/>
                </m:rPr>
                <w:rPr>
                  <w:rFonts w:ascii="Cambria Math" w:cs="Times New Roman" w:hAnsi="Cambria Math"/>
                  <w:sz w:val="24"/>
                  <w:szCs w:val="24"/>
                </w:rPr>
                <m:t>2</m:t>
              </m:r>
            </m:sub>
          </m:sSub>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2</m:t>
              </m:r>
              <m:r>
                <m:rPr>
                  <m:sty m:val="bi"/>
                </m:rPr>
                <w:rPr>
                  <w:rFonts w:ascii="Cambria Math" w:cs="Times New Roman" w:hAnsi="Cambria Math"/>
                  <w:sz w:val="24"/>
                  <w:szCs w:val="24"/>
                </w:rPr>
                <m:t>H</m:t>
              </m:r>
            </m:e>
            <m:sub>
              <m:r>
                <m:rPr>
                  <m:sty m:val="bi"/>
                </m:rPr>
                <w:rPr>
                  <w:rFonts w:ascii="Cambria Math" w:cs="Times New Roman" w:hAnsi="Cambria Math"/>
                  <w:sz w:val="24"/>
                  <w:szCs w:val="24"/>
                </w:rPr>
                <m:t>3</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PO</m:t>
              </m:r>
            </m:e>
            <m:sub>
              <m:r>
                <m:rPr>
                  <m:sty m:val="bi"/>
                </m:rPr>
                <w:rPr>
                  <w:rFonts w:ascii="Cambria Math" w:cs="Times New Roman" w:hAnsi="Cambria Math"/>
                  <w:sz w:val="24"/>
                  <w:szCs w:val="24"/>
                </w:rPr>
                <m:t>4</m:t>
              </m:r>
            </m:sub>
          </m:sSub>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Ba</m:t>
              </m:r>
            </m:e>
            <m:sub>
              <m:r>
                <m:rPr>
                  <m:sty m:val="bi"/>
                </m:rPr>
                <w:rPr>
                  <w:rFonts w:ascii="Cambria Math" w:cs="Times New Roman" w:hAnsi="Cambria Math"/>
                  <w:sz w:val="24"/>
                  <w:szCs w:val="24"/>
                </w:rPr>
                <m:t>3</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PO</m:t>
                  </m:r>
                </m:e>
                <m:sub>
                  <m:r>
                    <m:rPr>
                      <m:sty m:val="bi"/>
                    </m:rPr>
                    <w:rPr>
                      <w:rFonts w:ascii="Cambria Math" w:cs="Times New Roman" w:hAnsi="Cambria Math"/>
                      <w:sz w:val="24"/>
                      <w:szCs w:val="24"/>
                    </w:rPr>
                    <m:t>4</m:t>
                  </m:r>
                </m:sub>
              </m:sSub>
              <m:r>
                <m:rPr>
                  <m:sty m:val="bi"/>
                </m:rPr>
                <w:rPr>
                  <w:rFonts w:ascii="Cambria Math" w:cs="Times New Roman" w:hAnsi="Cambria Math"/>
                  <w:sz w:val="24"/>
                  <w:szCs w:val="24"/>
                </w:rPr>
                <m:t>)</m:t>
              </m:r>
            </m:e>
            <m:sub>
              <m:r>
                <m:rPr>
                  <m:sty m:val="bi"/>
                </m:rPr>
                <w:rPr>
                  <w:rFonts w:ascii="Cambria Math" w:cs="Times New Roman" w:hAnsi="Cambria Math"/>
                  <w:sz w:val="24"/>
                  <w:szCs w:val="24"/>
                </w:rPr>
                <m:t>2</m:t>
              </m:r>
            </m:sub>
          </m:sSub>
          <m:r>
            <m:rPr>
              <m:sty m:val="bi"/>
            </m:rPr>
            <w:rPr>
              <w:rFonts w:ascii="Cambria Math" w:cs="Times New Roman" w:hAnsi="Cambria Math"/>
              <w:sz w:val="24"/>
              <w:szCs w:val="24"/>
            </w:rPr>
            <m:t>+</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m:oMathPara>
    </w:p>
    <w:p>
      <w:pPr>
        <w:pStyle w:val="style101"/>
        <w:rPr>
          <w:rFonts w:ascii="Calibri" w:hAnsi="Calibri"/>
          <w:sz w:val="24"/>
          <w:szCs w:val="24"/>
        </w:rPr>
      </w:pPr>
    </w:p>
    <w:p>
      <w:pPr>
        <w:pStyle w:val="style0"/>
        <w:autoSpaceDE w:val="false"/>
        <w:autoSpaceDN w:val="false"/>
        <w:adjustRightInd w:val="false"/>
        <w:spacing w:after="0" w:lineRule="auto" w:line="240"/>
        <w:rPr>
          <w:rFonts w:cs="Times New Roman"/>
          <w:b/>
          <w:bCs/>
          <w:iCs/>
          <w:color w:val="ff0000"/>
          <w:sz w:val="24"/>
          <w:szCs w:val="24"/>
        </w:rPr>
      </w:pPr>
      <w:r>
        <w:rPr>
          <w:rFonts w:cs="Times New Roman"/>
          <w:b/>
          <w:bCs/>
          <w:iCs/>
          <w:color w:val="ff0000"/>
          <w:sz w:val="24"/>
          <w:szCs w:val="24"/>
        </w:rPr>
        <w:t>Properties Physical</w:t>
      </w:r>
    </w:p>
    <w:p>
      <w:pPr>
        <w:pStyle w:val="style0"/>
        <w:autoSpaceDE w:val="false"/>
        <w:autoSpaceDN w:val="false"/>
        <w:adjustRightInd w:val="false"/>
        <w:spacing w:after="0" w:lineRule="auto" w:line="240"/>
        <w:rPr>
          <w:rFonts w:cs="Times New Roman"/>
          <w:iCs/>
          <w:sz w:val="24"/>
          <w:szCs w:val="24"/>
        </w:rPr>
      </w:pP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w:r>
        <w:rPr>
          <w:rFonts w:cs="Times New Roman"/>
          <w:iCs/>
          <w:sz w:val="24"/>
          <w:szCs w:val="24"/>
        </w:rPr>
        <w:t>is a colourless, odourless, syrupy liquid. It is miscible with water, alcohol, and ether in all proportions.</w:t>
      </w:r>
      <w:r>
        <w:rPr>
          <w:rFonts w:cs="Times New Roman"/>
          <w:iCs/>
          <w:sz w:val="24"/>
          <w:szCs w:val="24"/>
        </w:rPr>
        <w:t xml:space="preserve"> Has a boiling point of 152</w:t>
      </w:r>
      <m:oMath>
        <m:r>
          <w:rPr>
            <w:rFonts w:ascii="Cambria Math" w:cs="Times New Roman" w:hAnsi="Cambria Math"/>
            <w:sz w:val="24"/>
            <w:szCs w:val="24"/>
          </w:rPr>
          <m:t>℃</m:t>
        </m:r>
      </m:oMath>
      <w:r>
        <w:rPr>
          <w:rFonts w:cs="Times New Roman"/>
          <w:iCs/>
          <w:sz w:val="24"/>
          <w:szCs w:val="24"/>
        </w:rPr>
        <w:t xml:space="preserve"> and melting point of -0.4</w:t>
      </w:r>
      <m:oMath>
        <m:r>
          <w:rPr>
            <w:rFonts w:ascii="Cambria Math" w:cs="Times New Roman" w:hAnsi="Cambria Math"/>
            <w:sz w:val="24"/>
            <w:szCs w:val="24"/>
          </w:rPr>
          <m:t>℃</m:t>
        </m:r>
      </m:oMath>
      <w:r>
        <w:rPr>
          <w:rFonts w:cs="Times New Roman"/>
          <w:iCs/>
          <w:sz w:val="24"/>
          <w:szCs w:val="24"/>
        </w:rPr>
        <w:t>,it is more dense than water.</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color w:val="ff0000"/>
          <w:sz w:val="24"/>
          <w:szCs w:val="24"/>
        </w:rPr>
      </w:pPr>
      <w:r>
        <w:rPr>
          <w:rFonts w:cs="Times New Roman"/>
          <w:b/>
          <w:bCs/>
          <w:iCs/>
          <w:color w:val="ff0000"/>
          <w:sz w:val="24"/>
          <w:szCs w:val="24"/>
        </w:rPr>
        <w:t>Chemical Properties</w:t>
      </w:r>
    </w:p>
    <w:p>
      <w:pPr>
        <w:pStyle w:val="style0"/>
        <w:numPr>
          <w:ilvl w:val="0"/>
          <w:numId w:val="107"/>
        </w:numPr>
        <w:autoSpaceDE w:val="false"/>
        <w:autoSpaceDN w:val="false"/>
        <w:adjustRightInd w:val="false"/>
        <w:spacing w:after="0" w:lineRule="auto" w:line="240"/>
        <w:rPr>
          <w:rFonts w:cs="Times New Roman"/>
          <w:iCs/>
          <w:sz w:val="24"/>
          <w:szCs w:val="24"/>
        </w:rPr>
      </w:pPr>
      <w:r>
        <w:rPr>
          <w:rFonts w:cs="Times New Roman"/>
          <w:iCs/>
          <w:sz w:val="24"/>
          <w:szCs w:val="24"/>
        </w:rPr>
        <w:t xml:space="preserve">Pure </w:t>
      </w: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w:r>
        <w:rPr>
          <w:rFonts w:cs="Times New Roman"/>
          <w:iCs/>
          <w:sz w:val="24"/>
          <w:szCs w:val="24"/>
        </w:rPr>
        <w:t xml:space="preserve">is unstable and decomposes on standing. On heating </w:t>
      </w:r>
      <w:r>
        <w:rPr>
          <w:rFonts w:cs="Times New Roman"/>
          <w:iCs/>
          <w:sz w:val="24"/>
          <w:szCs w:val="24"/>
        </w:rPr>
        <w:t xml:space="preserve">hydrogen peroxide, </w:t>
      </w:r>
      <w:r>
        <w:rPr>
          <w:rFonts w:cs="Times New Roman"/>
          <w:iCs/>
          <w:sz w:val="24"/>
          <w:szCs w:val="24"/>
        </w:rPr>
        <w:t>water and oxygen are formed.</w:t>
      </w:r>
    </w:p>
    <w:p>
      <w:pPr>
        <w:pStyle w:val="style0"/>
        <w:autoSpaceDE w:val="false"/>
        <w:autoSpaceDN w:val="false"/>
        <w:adjustRightInd w:val="false"/>
        <w:spacing w:after="0" w:lineRule="auto" w:line="240"/>
        <w:rPr>
          <w:rFonts w:ascii="Cambria Math" w:cs="Times New Roman" w:hAnsi="Cambria Math"/>
          <w:sz w:val="24"/>
          <w:szCs w:val="24"/>
        </w:rPr>
      </w:pPr>
      <m:oMathPara>
        <m:oMathParaPr>
          <m:jc m:val="left"/>
        </m:oMathParaP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2</m:t>
              </m:r>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r>
            <m:rPr>
              <m:sty m:val="bi"/>
            </m:rPr>
            <w:rPr>
              <w:rFonts w:ascii="Cambria Math" w:cs="Times New Roman" w:hAnsi="Cambria Math"/>
              <w:sz w:val="24"/>
              <w:szCs w:val="24"/>
            </w:rPr>
            <m:t>→2</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r>
            <m:rPr>
              <m:sty m:val="bi"/>
            </m:rPr>
            <w:rPr>
              <w:rFonts w:ascii="Cambria Math" w:cs="Times New Roman" w:hAnsi="Cambria Math"/>
              <w:sz w:val="24"/>
              <w:szCs w:val="24"/>
            </w:rPr>
            <m:t>O+</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m:oMathPara>
    </w:p>
    <w:p>
      <w:pPr>
        <w:pStyle w:val="style0"/>
        <w:autoSpaceDE w:val="false"/>
        <w:autoSpaceDN w:val="false"/>
        <w:adjustRightInd w:val="false"/>
        <w:spacing w:after="0" w:lineRule="auto" w:line="240"/>
        <w:rPr>
          <w:rFonts w:cs="Times New Roman"/>
          <w:iCs/>
          <w:sz w:val="24"/>
          <w:szCs w:val="24"/>
        </w:rPr>
      </w:pPr>
    </w:p>
    <w:p>
      <w:pPr>
        <w:pStyle w:val="style0"/>
        <w:numPr>
          <w:ilvl w:val="0"/>
          <w:numId w:val="107"/>
        </w:numPr>
        <w:autoSpaceDE w:val="false"/>
        <w:autoSpaceDN w:val="false"/>
        <w:adjustRightInd w:val="false"/>
        <w:spacing w:after="0" w:lineRule="auto" w:line="240"/>
        <w:rPr>
          <w:rFonts w:cs="Times New Roman"/>
          <w:iCs/>
          <w:sz w:val="24"/>
          <w:szCs w:val="24"/>
        </w:rPr>
      </w:pP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w:r>
        <w:rPr>
          <w:rFonts w:cs="Times New Roman"/>
          <w:iCs/>
          <w:sz w:val="24"/>
          <w:szCs w:val="24"/>
        </w:rPr>
        <w:t xml:space="preserve"> is a powerful oxidizing agent. It functions as an electron acceptor.</w:t>
      </w:r>
    </w:p>
    <w:p>
      <w:pPr>
        <w:pStyle w:val="style0"/>
        <w:autoSpaceDE w:val="false"/>
        <w:autoSpaceDN w:val="false"/>
        <w:adjustRightInd w:val="false"/>
        <w:spacing w:after="0" w:lineRule="auto" w:line="240"/>
        <w:rPr>
          <w:rFonts w:cs="Times New Roman"/>
          <w:iCs/>
          <w:sz w:val="24"/>
          <w:szCs w:val="24"/>
        </w:rPr>
      </w:pPr>
      <w:r>
        <w:rPr>
          <w:rFonts w:cs="Times New Roman"/>
          <w:b/>
          <w:iCs/>
          <w:sz w:val="24"/>
          <w:szCs w:val="24"/>
        </w:rPr>
        <w:t>H</w:t>
      </w:r>
      <w:r>
        <w:rPr>
          <w:rFonts w:cs="Times New Roman"/>
          <w:b/>
          <w:iCs/>
          <w:sz w:val="24"/>
          <w:szCs w:val="24"/>
          <w:vertAlign w:val="subscript"/>
        </w:rPr>
        <w:t>2</w:t>
      </w:r>
      <w:r>
        <w:rPr>
          <w:rFonts w:cs="Times New Roman"/>
          <w:b/>
          <w:iCs/>
          <w:sz w:val="24"/>
          <w:szCs w:val="24"/>
        </w:rPr>
        <w:t>O</w:t>
      </w:r>
      <w:r>
        <w:rPr>
          <w:rFonts w:cs="Times New Roman"/>
          <w:b/>
          <w:iCs/>
          <w:sz w:val="24"/>
          <w:szCs w:val="24"/>
          <w:vertAlign w:val="subscript"/>
        </w:rPr>
        <w:t>2</w:t>
      </w:r>
      <w:r>
        <w:rPr>
          <w:rFonts w:cs="Times New Roman"/>
          <w:b/>
          <w:iCs/>
          <w:sz w:val="24"/>
          <w:szCs w:val="24"/>
        </w:rPr>
        <w:t xml:space="preserve"> + 2H</w:t>
      </w:r>
      <w:r>
        <w:rPr>
          <w:rFonts w:cs="Times New Roman"/>
          <w:b/>
          <w:iCs/>
          <w:sz w:val="26"/>
          <w:szCs w:val="26"/>
          <w:vertAlign w:val="superscript"/>
        </w:rPr>
        <w:t>+</w:t>
      </w:r>
      <w:r>
        <w:rPr>
          <w:rFonts w:cs="Times New Roman"/>
          <w:b/>
          <w:iCs/>
          <w:sz w:val="24"/>
          <w:szCs w:val="24"/>
        </w:rPr>
        <w:t xml:space="preserve"> + 2e</w:t>
      </w:r>
      <w:r>
        <w:rPr>
          <w:rFonts w:cs="Times New Roman"/>
          <w:b/>
          <w:iCs/>
          <w:sz w:val="26"/>
          <w:szCs w:val="26"/>
          <w:vertAlign w:val="superscript"/>
        </w:rPr>
        <w:t>-</w:t>
      </w:r>
      <w:r>
        <w:rPr>
          <w:rFonts w:cs="Times New Roman"/>
          <w:b/>
          <w:iCs/>
          <w:sz w:val="24"/>
          <w:szCs w:val="24"/>
        </w:rPr>
        <w:t>=&gt;2H</w:t>
      </w:r>
      <w:r>
        <w:rPr>
          <w:rFonts w:cs="Times New Roman"/>
          <w:b/>
          <w:iCs/>
          <w:sz w:val="24"/>
          <w:szCs w:val="24"/>
          <w:vertAlign w:val="subscript"/>
        </w:rPr>
        <w:t>2</w:t>
      </w:r>
      <w:r>
        <w:rPr>
          <w:rFonts w:cs="Times New Roman"/>
          <w:b/>
          <w:iCs/>
          <w:sz w:val="24"/>
          <w:szCs w:val="24"/>
        </w:rPr>
        <w:t>O</w:t>
      </w:r>
      <w:r>
        <w:rPr>
          <w:rFonts w:cs="Times New Roman"/>
          <w:iCs/>
          <w:sz w:val="24"/>
          <w:szCs w:val="24"/>
        </w:rPr>
        <w:t xml:space="preserve"> (In acidic solution)</w:t>
      </w:r>
    </w:p>
    <w:p>
      <w:pPr>
        <w:pStyle w:val="style0"/>
        <w:autoSpaceDE w:val="false"/>
        <w:autoSpaceDN w:val="false"/>
        <w:adjustRightInd w:val="false"/>
        <w:spacing w:after="0" w:lineRule="auto" w:line="240"/>
        <w:rPr>
          <w:rFonts w:cs="Times New Roman"/>
          <w:iCs/>
          <w:sz w:val="24"/>
          <w:szCs w:val="24"/>
        </w:rPr>
      </w:pPr>
      <w:r>
        <w:rPr>
          <w:rFonts w:cs="Times New Roman"/>
          <w:b/>
          <w:iCs/>
          <w:sz w:val="24"/>
          <w:szCs w:val="24"/>
        </w:rPr>
        <w:t>H</w:t>
      </w:r>
      <w:r>
        <w:rPr>
          <w:rFonts w:cs="Times New Roman"/>
          <w:b/>
          <w:iCs/>
          <w:sz w:val="24"/>
          <w:szCs w:val="24"/>
          <w:vertAlign w:val="subscript"/>
        </w:rPr>
        <w:t>2</w:t>
      </w:r>
      <w:r>
        <w:rPr>
          <w:rFonts w:cs="Times New Roman"/>
          <w:b/>
          <w:iCs/>
          <w:sz w:val="24"/>
          <w:szCs w:val="24"/>
        </w:rPr>
        <w:t>O</w:t>
      </w:r>
      <w:r>
        <w:rPr>
          <w:rFonts w:cs="Times New Roman"/>
          <w:b/>
          <w:iCs/>
          <w:sz w:val="24"/>
          <w:szCs w:val="24"/>
          <w:vertAlign w:val="subscript"/>
        </w:rPr>
        <w:t>2</w:t>
      </w:r>
      <w:r>
        <w:rPr>
          <w:rFonts w:cs="Times New Roman"/>
          <w:b/>
          <w:iCs/>
          <w:sz w:val="24"/>
          <w:szCs w:val="24"/>
        </w:rPr>
        <w:t xml:space="preserve"> + 2e</w:t>
      </w:r>
      <w:r>
        <w:rPr>
          <w:rFonts w:cs="Times New Roman"/>
          <w:b/>
          <w:iCs/>
          <w:sz w:val="26"/>
          <w:szCs w:val="26"/>
          <w:vertAlign w:val="superscript"/>
        </w:rPr>
        <w:t>-</w:t>
      </w:r>
      <w:r>
        <w:rPr>
          <w:rFonts w:cs="Times New Roman"/>
          <w:b/>
          <w:iCs/>
          <w:sz w:val="24"/>
          <w:szCs w:val="24"/>
        </w:rPr>
        <w:t>=&gt;2OH</w:t>
      </w:r>
      <w:r>
        <w:rPr>
          <w:rFonts w:cs="Times New Roman"/>
          <w:b/>
          <w:iCs/>
          <w:sz w:val="26"/>
          <w:szCs w:val="26"/>
          <w:vertAlign w:val="superscript"/>
        </w:rPr>
        <w:t>-</w:t>
      </w:r>
      <w:r>
        <w:rPr>
          <w:rFonts w:cs="Times New Roman"/>
          <w:iCs/>
          <w:sz w:val="24"/>
          <w:szCs w:val="24"/>
        </w:rPr>
        <w:t>(In alkaline solution)</w:t>
      </w:r>
    </w:p>
    <w:p>
      <w:pPr>
        <w:pStyle w:val="style0"/>
        <w:autoSpaceDE w:val="false"/>
        <w:autoSpaceDN w:val="false"/>
        <w:adjustRightInd w:val="false"/>
        <w:spacing w:after="0" w:lineRule="auto" w:line="240"/>
        <w:rPr>
          <w:rFonts w:cs="Times New Roman"/>
          <w:iCs/>
          <w:sz w:val="24"/>
          <w:szCs w:val="24"/>
        </w:rPr>
      </w:pP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 It oxidises PbS to PbSO</w:t>
      </w:r>
      <w:r>
        <w:rPr>
          <w:rFonts w:cs="Times New Roman"/>
          <w:iCs/>
          <w:sz w:val="24"/>
          <w:szCs w:val="24"/>
          <w:vertAlign w:val="subscript"/>
        </w:rPr>
        <w:t>4</w:t>
      </w:r>
    </w:p>
    <w:p>
      <w:pPr>
        <w:pStyle w:val="style0"/>
        <w:autoSpaceDE w:val="false"/>
        <w:autoSpaceDN w:val="false"/>
        <w:adjustRightInd w:val="false"/>
        <w:spacing w:after="0" w:lineRule="auto" w:line="240"/>
        <w:rPr>
          <w:rFonts w:cs="Times New Roman"/>
          <w:b/>
          <w:iCs/>
          <w:sz w:val="24"/>
          <w:szCs w:val="24"/>
        </w:rPr>
      </w:pPr>
      <w:r>
        <w:rPr>
          <w:rFonts w:cs="Times New Roman"/>
          <w:b/>
          <w:iCs/>
          <w:sz w:val="24"/>
          <w:szCs w:val="24"/>
        </w:rPr>
        <w:t>PbS+ 4H</w:t>
      </w:r>
      <w:r>
        <w:rPr>
          <w:rFonts w:cs="Times New Roman"/>
          <w:b/>
          <w:iCs/>
          <w:sz w:val="24"/>
          <w:szCs w:val="24"/>
          <w:vertAlign w:val="subscript"/>
        </w:rPr>
        <w:t>2</w:t>
      </w:r>
      <w:r>
        <w:rPr>
          <w:rFonts w:cs="Times New Roman"/>
          <w:b/>
          <w:iCs/>
          <w:sz w:val="24"/>
          <w:szCs w:val="24"/>
        </w:rPr>
        <w:t>O</w:t>
      </w:r>
      <w:r>
        <w:rPr>
          <w:rFonts w:cs="Times New Roman"/>
          <w:b/>
          <w:iCs/>
          <w:sz w:val="24"/>
          <w:szCs w:val="24"/>
          <w:vertAlign w:val="subscript"/>
        </w:rPr>
        <w:t>2</w:t>
      </w:r>
      <w:r>
        <w:rPr>
          <w:rFonts w:cs="Times New Roman"/>
          <w:b/>
          <w:iCs/>
          <w:sz w:val="24"/>
          <w:szCs w:val="24"/>
        </w:rPr>
        <w:t xml:space="preserve"> → PbSO</w:t>
      </w:r>
      <w:r>
        <w:rPr>
          <w:rFonts w:cs="Times New Roman"/>
          <w:b/>
          <w:iCs/>
          <w:sz w:val="24"/>
          <w:szCs w:val="24"/>
          <w:vertAlign w:val="subscript"/>
        </w:rPr>
        <w:t>4</w:t>
      </w:r>
      <w:r>
        <w:rPr>
          <w:rFonts w:cs="Times New Roman"/>
          <w:b/>
          <w:iCs/>
          <w:sz w:val="24"/>
          <w:szCs w:val="24"/>
        </w:rPr>
        <w:t xml:space="preserve"> +4H</w:t>
      </w:r>
      <w:r>
        <w:rPr>
          <w:rFonts w:cs="Times New Roman"/>
          <w:b/>
          <w:iCs/>
          <w:sz w:val="24"/>
          <w:szCs w:val="24"/>
          <w:vertAlign w:val="subscript"/>
        </w:rPr>
        <w:t>2</w:t>
      </w:r>
      <w:r>
        <w:rPr>
          <w:rFonts w:cs="Times New Roman"/>
          <w:b/>
          <w:iCs/>
          <w:sz w:val="24"/>
          <w:szCs w:val="24"/>
        </w:rPr>
        <w:t>O</w:t>
      </w:r>
    </w:p>
    <w:p>
      <w:pPr>
        <w:pStyle w:val="style101"/>
        <w:rPr>
          <w:rFonts w:ascii="Calibri" w:hAnsi="Calibri"/>
          <w:sz w:val="24"/>
          <w:szCs w:val="24"/>
        </w:rPr>
      </w:pPr>
      <w:r>
        <w:rPr>
          <w:rFonts w:ascii="Calibri" w:cs="Times New Roman" w:hAnsi="Calibri"/>
          <w:iCs w:val="false"/>
          <w:sz w:val="24"/>
          <w:szCs w:val="24"/>
        </w:rPr>
        <w:t>ii) It oxidizes ferrous salts into ferric salts .</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2Fe</w:t>
      </w:r>
      <w:r>
        <w:rPr>
          <w:rFonts w:cs="Times New Roman"/>
          <w:iCs/>
          <w:sz w:val="24"/>
          <w:szCs w:val="24"/>
          <w:vertAlign w:val="superscript"/>
        </w:rPr>
        <w:t>2+</w:t>
      </w:r>
      <w:r>
        <w:rPr>
          <w:rFonts w:cs="Times New Roman"/>
          <w:iCs/>
          <w:sz w:val="24"/>
          <w:szCs w:val="24"/>
        </w:rPr>
        <w:t xml:space="preserve"> + 2H</w:t>
      </w:r>
      <w:r>
        <w:rPr>
          <w:rFonts w:cs="Times New Roman"/>
          <w:iCs/>
          <w:sz w:val="24"/>
          <w:szCs w:val="24"/>
          <w:vertAlign w:val="superscript"/>
        </w:rPr>
        <w:t>+</w:t>
      </w:r>
      <w:r>
        <w:rPr>
          <w:rFonts w:cs="Times New Roman"/>
          <w:iCs/>
          <w:sz w:val="24"/>
          <w:szCs w:val="24"/>
        </w:rPr>
        <w:t xml:space="preserve"> + H</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 xml:space="preserve">2 </w:t>
      </w:r>
      <w:r>
        <w:rPr>
          <w:rFonts w:cs="Times New Roman"/>
          <w:iCs/>
          <w:sz w:val="24"/>
          <w:szCs w:val="24"/>
        </w:rPr>
        <w:t>=&gt;2</w:t>
      </w:r>
      <w:r>
        <w:rPr>
          <w:rFonts w:cs="Times New Roman"/>
          <w:iCs/>
          <w:sz w:val="24"/>
          <w:szCs w:val="24"/>
        </w:rPr>
        <w:t>Fe</w:t>
      </w:r>
      <w:r>
        <w:rPr>
          <w:rFonts w:cs="Times New Roman"/>
          <w:iCs/>
          <w:sz w:val="24"/>
          <w:szCs w:val="24"/>
          <w:vertAlign w:val="superscript"/>
        </w:rPr>
        <w:t>3+</w:t>
      </w:r>
      <w:r>
        <w:rPr>
          <w:rFonts w:cs="Times New Roman"/>
          <w:iCs/>
          <w:sz w:val="24"/>
          <w:szCs w:val="24"/>
        </w:rPr>
        <w:t xml:space="preserve"> + 2H</w:t>
      </w:r>
      <w:r>
        <w:rPr>
          <w:rFonts w:cs="Times New Roman"/>
          <w:iCs/>
          <w:sz w:val="24"/>
          <w:szCs w:val="24"/>
          <w:vertAlign w:val="subscript"/>
        </w:rPr>
        <w:t>2</w:t>
      </w:r>
      <w:r>
        <w:rPr>
          <w:rFonts w:cs="Times New Roman"/>
          <w:iCs/>
          <w:sz w:val="24"/>
          <w:szCs w:val="24"/>
        </w:rPr>
        <w:t>O</w:t>
      </w:r>
    </w:p>
    <w:p>
      <w:pPr>
        <w:pStyle w:val="style0"/>
        <w:autoSpaceDE w:val="false"/>
        <w:autoSpaceDN w:val="false"/>
        <w:adjustRightInd w:val="false"/>
        <w:spacing w:after="0" w:lineRule="auto" w:line="240"/>
        <w:rPr>
          <w:rFonts w:cs="Times New Roman"/>
          <w:b/>
          <w:iCs/>
          <w:sz w:val="20"/>
          <w:szCs w:val="20"/>
        </w:rPr>
      </w:pPr>
      <w:r>
        <w:rPr>
          <w:rFonts w:cs="Times New Roman"/>
          <w:iCs/>
          <w:sz w:val="24"/>
          <w:szCs w:val="24"/>
        </w:rPr>
        <w:t>Due to its oxidizing property, it is a valuable bleaching agent, powerful but harmless disinfecta</w:t>
      </w:r>
      <w:r>
        <w:rPr>
          <w:rFonts w:cs="Times New Roman"/>
          <w:iCs/>
          <w:sz w:val="24"/>
          <w:szCs w:val="24"/>
          <w:lang w:val="en-US"/>
        </w:rPr>
        <w:t>ll</w:t>
      </w:r>
      <w:r>
        <w:rPr>
          <w:rFonts w:cs="Times New Roman"/>
          <w:iCs/>
          <w:sz w:val="24"/>
          <w:szCs w:val="24"/>
        </w:rPr>
        <w:t xml:space="preserve">nt and germicide. </w:t>
      </w:r>
      <m:oMath>
        <m:r>
          <m:rPr>
            <m:sty m:val="bi"/>
          </m:rPr>
          <w:rPr>
            <w:rFonts w:ascii="Cambria Math" w:cs="Times New Roman" w:hAnsi="Cambria Math"/>
            <w:sz w:val="20"/>
            <w:szCs w:val="20"/>
          </w:rPr>
          <m:t>Delicate materials like silk, wool, hair which will be destroyed by chlorine, are bleached with</m:t>
        </m:r>
      </m:oMath>
    </w:p>
    <w:p>
      <w:pPr>
        <w:pStyle w:val="style0"/>
        <w:autoSpaceDE w:val="false"/>
        <w:autoSpaceDN w:val="false"/>
        <w:adjustRightInd w:val="false"/>
        <w:spacing w:after="0" w:lineRule="auto" w:line="240"/>
        <w:rPr>
          <w:rFonts w:cs="Times New Roman"/>
          <w:iCs/>
          <w:sz w:val="24"/>
          <w:szCs w:val="24"/>
        </w:rPr>
      </w:pPr>
      <m:oMath>
        <m:r>
          <m:rPr>
            <m:sty m:val="bi"/>
          </m:rPr>
          <w:rPr>
            <w:rFonts w:ascii="Cambria Math" w:cs="Times New Roman" w:hAnsi="Cambria Math"/>
            <w:sz w:val="20"/>
            <w:szCs w:val="20"/>
          </w:rPr>
          <m:t xml:space="preserve"> H</m:t>
        </m:r>
      </m:oMath>
      <w:r>
        <w:rPr>
          <w:rFonts w:cs="Times New Roman"/>
          <w:b/>
          <w:iCs/>
          <w:sz w:val="20"/>
          <w:szCs w:val="20"/>
          <w:vertAlign w:val="subscript"/>
        </w:rPr>
        <w:t>2</w:t>
      </w:r>
      <m:oMath>
        <m:r>
          <m:rPr>
            <m:sty m:val="bi"/>
          </m:rPr>
          <w:rPr>
            <w:rFonts w:ascii="Cambria Math" w:cs="Times New Roman" w:hAnsi="Cambria Math"/>
            <w:sz w:val="20"/>
            <w:szCs w:val="20"/>
          </w:rPr>
          <m:t>O</m:t>
        </m:r>
      </m:oMath>
      <w:r>
        <w:rPr>
          <w:rFonts w:cs="Times New Roman"/>
          <w:b/>
          <w:iCs/>
          <w:sz w:val="20"/>
          <w:szCs w:val="20"/>
          <w:vertAlign w:val="subscript"/>
        </w:rPr>
        <w:t>2</w:t>
      </w:r>
      <m:oMath>
        <m:r>
          <m:rPr>
            <m:sty m:val="bi"/>
          </m:rPr>
          <w:rPr>
            <w:rFonts w:ascii="Cambria Math" w:cs="Times New Roman" w:hAnsi="Cambria Math"/>
            <w:sz w:val="20"/>
            <w:szCs w:val="20"/>
          </w:rPr>
          <m:t>.</m:t>
        </m:r>
      </m:oMath>
    </w:p>
    <w:p>
      <w:pPr>
        <w:pStyle w:val="style0"/>
        <w:numPr>
          <w:ilvl w:val="0"/>
          <w:numId w:val="107"/>
        </w:numPr>
        <w:autoSpaceDE w:val="false"/>
        <w:autoSpaceDN w:val="false"/>
        <w:adjustRightInd w:val="false"/>
        <w:spacing w:after="0" w:lineRule="auto" w:line="240"/>
        <w:rPr>
          <w:rFonts w:cs="Times New Roman"/>
          <w:b/>
          <w:bCs/>
          <w:iCs/>
          <w:sz w:val="24"/>
          <w:szCs w:val="24"/>
        </w:rPr>
      </w:pPr>
      <w:r>
        <w:rPr>
          <w:rFonts w:cs="Times New Roman"/>
          <w:b/>
          <w:bCs/>
          <w:iCs/>
          <w:sz w:val="24"/>
          <w:szCs w:val="24"/>
        </w:rPr>
        <w:t>Reducing Properties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With powerful oxidizing agents,</w:t>
      </w:r>
      <m:oMath>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w:r>
        <w:rPr>
          <w:rFonts w:cs="Times New Roman"/>
          <w:iCs/>
          <w:sz w:val="24"/>
          <w:szCs w:val="24"/>
        </w:rPr>
        <w:t xml:space="preserve"> acts as a reducing agent. Moist silver oxide, acidified KMnO</w:t>
      </w:r>
      <w:r>
        <w:rPr>
          <w:rFonts w:cs="Times New Roman"/>
          <w:iCs/>
          <w:sz w:val="24"/>
          <w:szCs w:val="24"/>
          <w:vertAlign w:val="subscript"/>
        </w:rPr>
        <w:t>4</w:t>
      </w:r>
      <w:r>
        <w:rPr>
          <w:rFonts w:cs="Times New Roman"/>
          <w:iCs/>
          <w:sz w:val="24"/>
          <w:szCs w:val="24"/>
        </w:rPr>
        <w:t>, ozone, chlorine and alkaline solutions of ferricyanides are reduced.</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Ag</w:t>
      </w:r>
      <w:r>
        <w:rPr>
          <w:rFonts w:cs="Times New Roman"/>
          <w:iCs/>
          <w:sz w:val="24"/>
          <w:szCs w:val="24"/>
          <w:vertAlign w:val="subscript"/>
        </w:rPr>
        <w:t>2</w:t>
      </w:r>
      <w:r>
        <w:rPr>
          <w:rFonts w:cs="Times New Roman"/>
          <w:iCs/>
          <w:sz w:val="24"/>
          <w:szCs w:val="24"/>
        </w:rPr>
        <w:t>O + H</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2</w:t>
      </w:r>
      <w:r>
        <w:rPr>
          <w:rFonts w:cs="Times New Roman"/>
          <w:iCs/>
          <w:sz w:val="24"/>
          <w:szCs w:val="24"/>
        </w:rPr>
        <w:t>=&gt;2</w:t>
      </w:r>
      <w:r>
        <w:rPr>
          <w:rFonts w:cs="Times New Roman"/>
          <w:iCs/>
          <w:sz w:val="24"/>
          <w:szCs w:val="24"/>
        </w:rPr>
        <w:t>Ag + H</w:t>
      </w:r>
      <w:r>
        <w:rPr>
          <w:rFonts w:cs="Times New Roman"/>
          <w:iCs/>
          <w:sz w:val="24"/>
          <w:szCs w:val="24"/>
          <w:vertAlign w:val="subscript"/>
        </w:rPr>
        <w:t>2</w:t>
      </w:r>
      <w:r>
        <w:rPr>
          <w:rFonts w:cs="Times New Roman"/>
          <w:iCs/>
          <w:sz w:val="24"/>
          <w:szCs w:val="24"/>
        </w:rPr>
        <w:t>O + O</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m:oMathPara>
        <m:oMath>
          <m:r>
            <m:rPr>
              <m:sty m:val="bi"/>
            </m:rPr>
            <w:rPr>
              <w:rFonts w:ascii="Cambria Math" w:cs="Times New Roman" w:hAnsi="Cambria Math"/>
              <w:sz w:val="24"/>
              <w:szCs w:val="24"/>
            </w:rPr>
            <m:t>USES OF</m:t>
          </m:r>
          <m:sSub>
            <m:sSubPr>
              <m:ctrlPr>
                <w:rPr>
                  <w:rFonts w:ascii="Cambria Math" w:cs="Times New Roman" w:hAnsi="Cambria Math"/>
                  <w:b/>
                  <w:i/>
                  <w:iCs/>
                  <w:sz w:val="24"/>
                  <w:szCs w:val="24"/>
                </w:rPr>
              </m:ctrlPr>
            </m:sSubPr>
            <m:e>
              <m:r>
                <m:rPr>
                  <m:sty m:val="bi"/>
                </m:rPr>
                <w:rPr>
                  <w:rFonts w:ascii="Cambria Math" w:cs="Times New Roman" w:hAnsi="Cambria Math"/>
                  <w:sz w:val="24"/>
                  <w:szCs w:val="24"/>
                </w:rPr>
                <m:t>H</m:t>
              </m:r>
            </m:e>
            <m:sub>
              <m:r>
                <m:rPr>
                  <m:sty m:val="bi"/>
                </m:rPr>
                <w:rPr>
                  <w:rFonts w:ascii="Cambria Math" w:cs="Times New Roman" w:hAnsi="Cambria Math"/>
                  <w:sz w:val="24"/>
                  <w:szCs w:val="24"/>
                </w:rPr>
                <m:t>2</m:t>
              </m:r>
            </m:sub>
          </m:sSub>
          <m:sSub>
            <m:sSubPr>
              <m:ctrlPr>
                <w:rPr>
                  <w:rFonts w:ascii="Cambria Math" w:cs="Times New Roman" w:hAnsi="Cambria Math"/>
                  <w:b/>
                  <w:i/>
                  <w:iCs/>
                  <w:sz w:val="24"/>
                  <w:szCs w:val="24"/>
                </w:rPr>
              </m:ctrlPr>
            </m:sSubPr>
            <m:e>
              <m:r>
                <m:rPr>
                  <m:sty m:val="bi"/>
                </m:rPr>
                <w:rPr>
                  <w:rFonts w:ascii="Cambria Math" w:cs="Times New Roman" w:hAnsi="Cambria Math"/>
                  <w:sz w:val="24"/>
                  <w:szCs w:val="24"/>
                </w:rPr>
                <m:t>O</m:t>
              </m:r>
            </m:e>
            <m:sub>
              <m:r>
                <m:rPr>
                  <m:sty m:val="bi"/>
                </m:rPr>
                <w:rPr>
                  <w:rFonts w:ascii="Cambria Math" w:cs="Times New Roman" w:hAnsi="Cambria Math"/>
                  <w:sz w:val="24"/>
                  <w:szCs w:val="24"/>
                </w:rPr>
                <m:t>2</m:t>
              </m:r>
            </m:sub>
          </m:sSub>
        </m:oMath>
      </m:oMathPara>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 It destroys bacteria and hence it is used as an antiseptic and germicide for washing wounds, teeth and ears.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ii) It destroys the colour of some organic compounds and is used in bleaching delicate things like hair, wool, silk ivory and feathers.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iii) It is used as an oxidizing agent.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iv) It is also used as a propellant in rockets.</w:t>
      </w:r>
    </w:p>
    <w:p>
      <w:pPr>
        <w:pStyle w:val="style157"/>
        <w:rPr/>
      </w:pPr>
    </w:p>
    <w:p>
      <w:pPr>
        <w:pStyle w:val="style157"/>
        <w:rPr/>
      </w:pPr>
    </w:p>
    <w:p>
      <w:pPr>
        <w:pStyle w:val="style157"/>
        <w:rPr/>
      </w:pPr>
    </w:p>
    <w:p>
      <w:pPr>
        <w:pStyle w:val="style0"/>
        <w:autoSpaceDE w:val="false"/>
        <w:autoSpaceDN w:val="false"/>
        <w:adjustRightInd w:val="false"/>
        <w:spacing w:after="0" w:lineRule="auto" w:line="240"/>
        <w:rPr>
          <w:rFonts w:cs="Times New Roman"/>
          <w:b/>
          <w:bCs/>
          <w:iCs/>
          <w:sz w:val="28"/>
          <w:szCs w:val="28"/>
        </w:rPr>
      </w:pPr>
      <w:r>
        <w:rPr>
          <w:rFonts w:cs="Times New Roman"/>
          <w:b/>
          <w:bCs/>
          <w:iCs/>
          <w:sz w:val="28"/>
          <w:szCs w:val="28"/>
        </w:rPr>
        <w:t>Ozone</w:t>
      </w:r>
    </w:p>
    <w:p>
      <w:pPr>
        <w:pStyle w:val="style0"/>
        <w:autoSpaceDE w:val="false"/>
        <w:autoSpaceDN w:val="false"/>
        <w:adjustRightInd w:val="false"/>
        <w:spacing w:after="0" w:lineRule="auto" w:line="240"/>
        <w:rPr>
          <w:rFonts w:ascii="Cambria Math" w:cs="Times New Roman" w:hAnsi="Cambria Math"/>
          <w:sz w:val="24"/>
          <w:szCs w:val="24"/>
        </w:rPr>
      </w:pPr>
      <m:oMath>
        <m:r>
          <m:rPr>
            <m:sty m:val="bi"/>
          </m:rPr>
          <w:rPr>
            <w:rFonts w:ascii="Cambria Math" w:cs="Times New Roman" w:hAnsi="Cambria Math"/>
            <w:sz w:val="24"/>
            <w:szCs w:val="24"/>
          </w:rPr>
          <m:t>Ozone is an allotropic form of oxygen and its molecular formula is O</m:t>
        </m:r>
      </m:oMath>
      <w:r>
        <w:rPr>
          <w:rFonts w:cs="Times New Roman"/>
          <w:b/>
          <w:sz w:val="24"/>
          <w:szCs w:val="24"/>
          <w:vertAlign w:val="subscript"/>
        </w:rPr>
        <w:t>3</w:t>
      </w:r>
      <m:oMath>
        <m:r>
          <m:rPr>
            <m:sty m:val="bi"/>
          </m:rPr>
          <w:rPr>
            <w:rFonts w:ascii="Cambria Math" w:cs="Times New Roman" w:hAnsi="Cambria Math"/>
            <w:sz w:val="24"/>
            <w:szCs w:val="24"/>
          </w:rPr>
          <m:t>.</m:t>
        </m:r>
      </m:oMath>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It is an unstable dark blue diamagnetic gas. The presence of ozone inextremely small quantities has been observed in the atmosphere in placesnear the seaside (or) big lakes. It is present in sufficient quantities in theatmosphere at attitudes of 12 to 15 miles above the earth's surface. Ozone isparticularly important since there is a layer of ozone in the upper atmosphere which absorbs harmful </w:t>
      </w:r>
      <m:oMath>
        <m:r>
          <m:rPr>
            <m:sty m:val="bi"/>
          </m:rPr>
          <w:rPr>
            <w:rFonts w:ascii="Cambria Math" w:cs="Times New Roman" w:hAnsi="Cambria Math"/>
            <w:color w:val="ff0000"/>
            <w:sz w:val="24"/>
            <w:szCs w:val="24"/>
          </w:rPr>
          <m:t>UV radiations</m:t>
        </m:r>
      </m:oMath>
      <w:r>
        <w:rPr>
          <w:rFonts w:cs="Times New Roman"/>
          <w:iCs/>
          <w:sz w:val="24"/>
          <w:szCs w:val="24"/>
        </w:rPr>
        <w:t>from the sun and protects the people and other living organisms on the earth.</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caps/>
          <w:outline/>
          <w:color w:val="8064a2"/>
          <w:sz w:val="24"/>
          <w:szCs w:val="24"/>
        </w:rPr>
        <w:t>Laboratory preparation</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Ozone is prepared in the laboratory by passing silent electricaldischarges through dry oxygen in an apparatus known as the ozoniser. Thecommonly used ozoniser is Siemen's ozoniser</w:t>
      </w: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(i) Siemen's ozoniser</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It consists of two concentric metal tubes sealed together at one end. Theinner side of the inner tube and the outer side of the outer tube are coatedwith tin foil and connected to one terminal each of an induction coil. Acurrent of pure dry oxygen at low temperature is passed through annularspace between the two tubes and by the silent action of electric discharge,the oxygen is partially converted into ozone. The sample of gas escapingfrom ozoniser is called ozonised oxygen and contains about 12% ozone.</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Physical properties</w:t>
      </w:r>
    </w:p>
    <w:p>
      <w:pPr>
        <w:pStyle w:val="style0"/>
        <w:autoSpaceDE w:val="false"/>
        <w:autoSpaceDN w:val="false"/>
        <w:adjustRightInd w:val="false"/>
        <w:spacing w:after="0" w:lineRule="auto" w:line="240"/>
        <w:rPr>
          <w:rFonts w:ascii="Cambria Math" w:cs="Times New Roman" w:hAnsi="Cambria Math"/>
          <w:sz w:val="24"/>
          <w:szCs w:val="24"/>
        </w:rPr>
      </w:pPr>
      <m:oMathPara>
        <m:oMathParaPr>
          <m:jc m:val="left"/>
        </m:oMathParaPr>
        <m:oMath>
          <m:r>
            <w:rPr>
              <w:rFonts w:ascii="Cambria Math" w:cs="Times New Roman" w:hAnsi="Cambria Math"/>
              <w:sz w:val="24"/>
              <w:szCs w:val="24"/>
            </w:rPr>
            <m:t>It is a light blue gas which condenses at 160.6 K into a dark blue liquid.</m:t>
          </m:r>
        </m:oMath>
      </m:oMathPara>
    </w:p>
    <w:p>
      <w:pPr>
        <w:pStyle w:val="style0"/>
        <w:autoSpaceDE w:val="false"/>
        <w:autoSpaceDN w:val="false"/>
        <w:adjustRightInd w:val="false"/>
        <w:spacing w:after="0" w:lineRule="auto" w:line="240"/>
        <w:rPr>
          <w:rFonts w:ascii="Cambria Math" w:cs="Times New Roman" w:hAnsi="Cambria Math"/>
          <w:sz w:val="24"/>
          <w:szCs w:val="24"/>
        </w:rPr>
      </w:pPr>
      <m:oMathPara>
        <m:oMathParaPr>
          <m:jc m:val="left"/>
        </m:oMathParaPr>
        <m:oMath>
          <m:r>
            <w:rPr>
              <w:rFonts w:ascii="Cambria Math" w:cs="Times New Roman" w:hAnsi="Cambria Math"/>
              <w:sz w:val="24"/>
              <w:szCs w:val="24"/>
            </w:rPr>
            <m:t>This liquid freezes at 23.3 K. It has a characteristic sharp smell and it is toxic.</m:t>
          </m:r>
        </m:oMath>
      </m:oMathPara>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Chemical properties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1) Decomposition: Pure ozone decomposes with an explosive violence.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2O</w:t>
      </w:r>
      <w:r>
        <w:rPr>
          <w:rFonts w:cs="Times New Roman"/>
          <w:iCs/>
          <w:sz w:val="24"/>
          <w:szCs w:val="24"/>
          <w:vertAlign w:val="subscript"/>
        </w:rPr>
        <w:t>3</w:t>
      </w:r>
      <m:oMath>
        <m:r>
          <w:rPr>
            <w:rFonts w:ascii="Cambria Math" w:cs="Symbol" w:hAnsi="Cambria Math"/>
            <w:sz w:val="24"/>
            <w:szCs w:val="24"/>
          </w:rPr>
          <m:t>→3</m:t>
        </m:r>
      </m:oMath>
      <w:r>
        <w:rPr>
          <w:rFonts w:cs="Times New Roman"/>
          <w:iCs/>
          <w:sz w:val="24"/>
          <w:szCs w:val="24"/>
        </w:rPr>
        <w:t>O</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2) Oxidising action: Since it can liberate an atom of nascent oxygen easily</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(O</w:t>
      </w:r>
      <w:r>
        <w:rPr>
          <w:rFonts w:cs="Times New Roman"/>
          <w:iCs/>
          <w:sz w:val="24"/>
          <w:szCs w:val="24"/>
          <w:vertAlign w:val="subscript"/>
        </w:rPr>
        <w:t>3</w:t>
      </w:r>
      <m:oMath>
        <m:r>
          <w:rPr>
            <w:rFonts w:ascii="Cambria Math" w:cs="Symbol" w:hAnsi="Cambria Math"/>
            <w:sz w:val="24"/>
            <w:szCs w:val="24"/>
          </w:rPr>
          <m:t>→</m:t>
        </m:r>
      </m:oMath>
      <w:r>
        <w:rPr>
          <w:rFonts w:cs="Times New Roman"/>
          <w:iCs/>
          <w:sz w:val="24"/>
          <w:szCs w:val="24"/>
        </w:rPr>
        <w:t>O</w:t>
      </w:r>
      <w:r>
        <w:rPr>
          <w:rFonts w:cs="Times New Roman"/>
          <w:iCs/>
          <w:sz w:val="24"/>
          <w:szCs w:val="24"/>
          <w:vertAlign w:val="subscript"/>
        </w:rPr>
        <w:t>2</w:t>
      </w:r>
      <w:r>
        <w:rPr>
          <w:rFonts w:cs="Times New Roman"/>
          <w:iCs/>
          <w:sz w:val="24"/>
          <w:szCs w:val="24"/>
        </w:rPr>
        <w:t xml:space="preserve"> + O) it acts as a powerful oxidising agent.</w:t>
      </w:r>
      <w:r>
        <w:rPr>
          <w:rFonts w:cs="Times New Roman"/>
          <w:iCs/>
          <w:sz w:val="24"/>
          <w:szCs w:val="24"/>
        </w:rPr>
        <w:t>D</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 Lead sulphide is oxidised to lead sulphate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PbS + 4O</w:t>
      </w:r>
      <w:r>
        <w:rPr>
          <w:rFonts w:cs="Times New Roman"/>
          <w:iCs/>
          <w:sz w:val="24"/>
          <w:szCs w:val="24"/>
          <w:vertAlign w:val="subscript"/>
        </w:rPr>
        <w:t>3</w:t>
      </w:r>
      <m:oMath>
        <m:r>
          <w:rPr>
            <w:rFonts w:ascii="Cambria Math" w:cs="Symbol" w:hAnsi="Cambria Math"/>
            <w:sz w:val="24"/>
            <w:szCs w:val="24"/>
          </w:rPr>
          <m:t>→</m:t>
        </m:r>
      </m:oMath>
      <w:r>
        <w:rPr>
          <w:rFonts w:cs="Times New Roman"/>
          <w:iCs/>
          <w:sz w:val="24"/>
          <w:szCs w:val="24"/>
        </w:rPr>
        <w:t>PbSO</w:t>
      </w:r>
      <w:r>
        <w:rPr>
          <w:rFonts w:cs="Times New Roman"/>
          <w:iCs/>
          <w:sz w:val="24"/>
          <w:szCs w:val="24"/>
          <w:vertAlign w:val="subscript"/>
        </w:rPr>
        <w:t>4</w:t>
      </w:r>
      <w:r>
        <w:rPr>
          <w:rFonts w:cs="Times New Roman"/>
          <w:iCs/>
          <w:sz w:val="24"/>
          <w:szCs w:val="24"/>
        </w:rPr>
        <w:t xml:space="preserve"> + 4O</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3) Ozone reacts with peroxides and reduces it to oxides with the liberationof oxygen.</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BaO</w:t>
      </w:r>
      <w:r>
        <w:rPr>
          <w:rFonts w:cs="Times New Roman"/>
          <w:iCs/>
          <w:sz w:val="24"/>
          <w:szCs w:val="24"/>
          <w:vertAlign w:val="subscript"/>
        </w:rPr>
        <w:t>2</w:t>
      </w:r>
      <w:r>
        <w:rPr>
          <w:rFonts w:cs="Times New Roman"/>
          <w:iCs/>
          <w:sz w:val="24"/>
          <w:szCs w:val="24"/>
        </w:rPr>
        <w:t xml:space="preserve"> + O</w:t>
      </w:r>
      <w:r>
        <w:rPr>
          <w:rFonts w:cs="Times New Roman"/>
          <w:iCs/>
          <w:sz w:val="24"/>
          <w:szCs w:val="24"/>
          <w:vertAlign w:val="subscript"/>
        </w:rPr>
        <w:t>3</w:t>
      </w:r>
      <m:oMath>
        <m:r>
          <w:rPr>
            <w:rFonts w:ascii="Cambria Math" w:cs="Symbol" w:hAnsi="Cambria Math"/>
            <w:sz w:val="24"/>
            <w:szCs w:val="24"/>
          </w:rPr>
          <m:t>→</m:t>
        </m:r>
      </m:oMath>
      <w:r>
        <w:rPr>
          <w:rFonts w:cs="Times New Roman"/>
          <w:iCs/>
          <w:sz w:val="24"/>
          <w:szCs w:val="24"/>
        </w:rPr>
        <w:t>BaO + 2O</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H</w:t>
      </w:r>
      <w:r>
        <w:rPr>
          <w:rFonts w:cs="Times New Roman"/>
          <w:iCs/>
          <w:sz w:val="24"/>
          <w:szCs w:val="24"/>
          <w:vertAlign w:val="subscript"/>
        </w:rPr>
        <w:t>2</w:t>
      </w:r>
      <w:r>
        <w:rPr>
          <w:rFonts w:cs="Times New Roman"/>
          <w:iCs/>
          <w:sz w:val="24"/>
          <w:szCs w:val="24"/>
        </w:rPr>
        <w:t>O</w:t>
      </w:r>
      <w:r>
        <w:rPr>
          <w:rFonts w:cs="Times New Roman"/>
          <w:iCs/>
          <w:sz w:val="24"/>
          <w:szCs w:val="24"/>
          <w:vertAlign w:val="subscript"/>
        </w:rPr>
        <w:t>2</w:t>
      </w:r>
      <w:r>
        <w:rPr>
          <w:rFonts w:cs="Times New Roman"/>
          <w:iCs/>
          <w:sz w:val="24"/>
          <w:szCs w:val="24"/>
        </w:rPr>
        <w:t>+ O</w:t>
      </w:r>
      <w:r>
        <w:rPr>
          <w:rFonts w:cs="Times New Roman"/>
          <w:iCs/>
          <w:sz w:val="24"/>
          <w:szCs w:val="24"/>
          <w:vertAlign w:val="subscript"/>
        </w:rPr>
        <w:t>3</w:t>
      </w:r>
      <m:oMath>
        <m:r>
          <w:rPr>
            <w:rFonts w:ascii="Cambria Math" w:cs="Symbol" w:hAnsi="Cambria Math"/>
            <w:sz w:val="24"/>
            <w:szCs w:val="24"/>
          </w:rPr>
          <m:t>→</m:t>
        </m:r>
      </m:oMath>
      <w:r>
        <w:rPr>
          <w:rFonts w:cs="Times New Roman"/>
          <w:iCs/>
          <w:sz w:val="24"/>
          <w:szCs w:val="24"/>
        </w:rPr>
        <w:t>H</w:t>
      </w:r>
      <w:r>
        <w:rPr>
          <w:rFonts w:cs="Times New Roman"/>
          <w:iCs/>
          <w:sz w:val="24"/>
          <w:szCs w:val="24"/>
          <w:vertAlign w:val="subscript"/>
        </w:rPr>
        <w:t>2</w:t>
      </w:r>
      <w:r>
        <w:rPr>
          <w:rFonts w:cs="Times New Roman"/>
          <w:iCs/>
          <w:sz w:val="24"/>
          <w:szCs w:val="24"/>
        </w:rPr>
        <w:t>O + 2O</w:t>
      </w:r>
      <w:r>
        <w:rPr>
          <w:rFonts w:cs="Times New Roman"/>
          <w:iCs/>
          <w:sz w:val="24"/>
          <w:szCs w:val="24"/>
          <w:vertAlign w:val="subscript"/>
        </w:rPr>
        <w:t>2</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Uses of ozone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1) It is used as germicide and disinfectant.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2) It is used for bleaching oils, ivory, flour, starch</w:t>
      </w:r>
      <w:r>
        <w:rPr>
          <w:rFonts w:cs="Times New Roman"/>
          <w:iCs/>
          <w:sz w:val="24"/>
          <w:szCs w:val="24"/>
        </w:rPr>
        <w: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3) Used in the manufacture of artificial silk and synthetic camphor.</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Ozone structure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ozone molecule consists of three oxygen atoms having a bentstructure</w:t>
      </w:r>
    </w:p>
    <w:p>
      <w:pPr>
        <w:pStyle w:val="style0"/>
        <w:autoSpaceDE w:val="false"/>
        <w:autoSpaceDN w:val="false"/>
        <w:adjustRightInd w:val="false"/>
        <w:spacing w:after="0" w:lineRule="auto" w:line="240"/>
        <w:rPr>
          <w:sz w:val="24"/>
          <w:szCs w:val="24"/>
          <w:vertAlign w:val="superscript"/>
        </w:rPr>
      </w:pPr>
    </w:p>
    <w:p>
      <w:pPr>
        <w:pStyle w:val="style157"/>
        <w:rPr>
          <w:vertAlign w:val="superscript"/>
        </w:rPr>
      </w:pPr>
    </w:p>
    <w:p>
      <w:pPr>
        <w:pStyle w:val="style157"/>
        <w:rPr>
          <w:vertAlign w:val="superscript"/>
        </w:rPr>
      </w:pPr>
    </w:p>
    <w:p>
      <w:pPr>
        <w:pStyle w:val="style157"/>
        <w:rPr>
          <w:vertAlign w:val="superscript"/>
        </w:rPr>
      </w:pPr>
    </w:p>
    <w:p>
      <w:pPr>
        <w:pStyle w:val="style157"/>
        <w:rPr>
          <w:vertAlign w:val="superscript"/>
        </w:rPr>
      </w:pPr>
    </w:p>
    <w:p>
      <w:pPr>
        <w:pStyle w:val="style157"/>
        <w:rPr/>
      </w:pPr>
    </w:p>
    <w:p>
      <w:pPr>
        <w:pStyle w:val="style157"/>
        <w:rPr/>
      </w:pPr>
    </w:p>
    <w:p>
      <w:pPr>
        <w:pStyle w:val="style157"/>
        <w:rPr>
          <w:b/>
          <w:bCs/>
        </w:rPr>
      </w:pPr>
      <w:r>
        <w:rPr>
          <w:b/>
          <w:bCs/>
        </w:rPr>
        <w:t>IMPORTANCE OF OZONE LAYER</w:t>
      </w:r>
    </w:p>
    <w:p>
      <w:pPr>
        <w:pStyle w:val="style157"/>
        <w:rPr/>
      </w:pPr>
      <w:r>
        <w:t>A layer of ozone in the atmosphere absorbs harmful UV radiations from the sun, thereby protecting people on the earth. Man uses chlorofluorocarbons in aerosols and in refrigerators and these escape into the atmosphere, thus making holes in the ozone layer. It is worried that this will result in an excessive amount of UV light to reach the earth which will cause skin cancer in humans. Oxides of nitrogen(from the exhaust pipe of cars) and the halogens can also damage the ozone layer.</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b/>
          <w:bCs/>
        </w:rPr>
      </w:pPr>
      <w:r>
        <w:rPr>
          <w:b/>
          <w:bCs/>
        </w:rPr>
        <w:t>TAKE AWAY</w:t>
      </w:r>
    </w:p>
    <w:p>
      <w:pPr>
        <w:pStyle w:val="style157"/>
        <w:rPr/>
      </w:pPr>
    </w:p>
    <w:p>
      <w:pPr>
        <w:pStyle w:val="style157"/>
        <w:numPr>
          <w:ilvl w:val="0"/>
          <w:numId w:val="122"/>
        </w:numPr>
        <w:rPr/>
      </w:pPr>
      <w:r>
        <w:t>Write equations for the preparation of oxygen from:a)</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t xml:space="preserve"> (b)</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p>
    <w:p>
      <w:pPr>
        <w:pStyle w:val="style157"/>
        <w:numPr>
          <w:ilvl w:val="0"/>
          <w:numId w:val="122"/>
        </w:numPr>
        <w:rPr/>
      </w:pPr>
      <w:r>
        <w:t>How is ozone prepared in the laboratory? What is its structure and what are its main uses? There is a layer of ozone in the upper atmosphere: why is this important to man?</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3"/>
        <w:rPr>
          <w:rFonts w:ascii="Calibri" w:hAnsi="Calibri"/>
          <w:sz w:val="24"/>
          <w:szCs w:val="24"/>
        </w:rPr>
      </w:pPr>
      <w:r>
        <w:rPr>
          <w:rFonts w:ascii="Calibri" w:hAnsi="Calibri"/>
          <w:sz w:val="24"/>
          <w:szCs w:val="24"/>
        </w:rPr>
        <w:t>Air:</w:t>
      </w:r>
    </w:p>
    <w:p>
      <w:pPr>
        <w:pStyle w:val="style157"/>
        <w:rPr/>
      </w:pPr>
      <w:r>
        <w:t>Air is a mixture of gases that makes up the atmosphere of earth.</w:t>
      </w:r>
    </w:p>
    <w:p>
      <w:pPr>
        <w:pStyle w:val="style157"/>
        <w:rPr>
          <w:b/>
          <w:color w:val="ff0000"/>
        </w:rPr>
      </w:pPr>
      <w:r>
        <w:rPr>
          <w:b/>
          <w:color w:val="ff0000"/>
        </w:rPr>
        <w:t>Composition of Clean Air:</w:t>
      </w:r>
    </w:p>
    <w:p>
      <w:pPr>
        <w:pStyle w:val="style157"/>
        <w:rPr/>
      </w:pPr>
      <w:r>
        <w:t>Clean air is made up of nitrogen, oxygen and traces of other gases including carbon dioxide and noble gases. There are also traces of water vapor in air.  Noble gases present in air are mostly argon and some helium, neon, krypton and xenon.</w:t>
      </w:r>
    </w:p>
    <w:p>
      <w:pPr>
        <w:pStyle w:val="style157"/>
        <w:rPr/>
      </w:pPr>
    </w:p>
    <w:p>
      <w:pPr>
        <w:pStyle w:val="style157"/>
        <w:rPr>
          <w:ins w:id="0" w:author="Unknown" w:date="1900-01-01T00:00:00Z"/>
        </w:rPr>
      </w:pPr>
      <w:r>
        <w:rPr>
          <w:noProof/>
        </w:rPr>
        <w:drawing>
          <wp:inline distL="0" distT="0" distB="0" distR="0">
            <wp:extent cx="3196800" cy="1706529"/>
            <wp:effectExtent l="0" t="0" r="3810" b="8255"/>
            <wp:docPr id="1247" name="Picture 213" descr="http://www.xtremepapers.com/images/gcse/chemistry/air_and_water/composition_of_air.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13"/>
                    <pic:cNvPicPr/>
                  </pic:nvPicPr>
                  <pic:blipFill>
                    <a:blip r:embed="rId132" cstate="print"/>
                    <a:srcRect l="0" t="0" r="0" b="0"/>
                    <a:stretch/>
                  </pic:blipFill>
                  <pic:spPr>
                    <a:xfrm rot="0">
                      <a:off x="0" y="0"/>
                      <a:ext cx="3196800" cy="1706529"/>
                    </a:xfrm>
                    <a:prstGeom prst="rect"/>
                    <a:ln>
                      <a:noFill/>
                    </a:ln>
                  </pic:spPr>
                </pic:pic>
              </a:graphicData>
            </a:graphic>
          </wp:inline>
        </w:drawing>
      </w:r>
    </w:p>
    <w:p>
      <w:pPr>
        <w:pStyle w:val="style157"/>
        <w:rPr/>
      </w:pPr>
      <w:ins w:id="1" w:author="Unknown" w:date="1900-01-01T00:00:00Z">
        <w:r w:rsidR="30058200">
          <w:rPr/>
          <w:t> </w:t>
        </w:r>
      </w:ins>
    </w:p>
    <w:p>
      <w:pPr>
        <w:pStyle w:val="style157"/>
        <w:rPr>
          <w:ins w:id="2" w:author="Unknown" w:date="1900-01-01T00:00:00Z"/>
        </w:rPr>
      </w:pPr>
    </w:p>
    <w:p>
      <w:pPr>
        <w:pStyle w:val="style157"/>
        <w:rPr/>
      </w:pPr>
      <w:r>
        <w:t>Fractional Distillation of Liquid Air:</w:t>
      </w:r>
    </w:p>
    <w:p>
      <w:pPr>
        <w:pStyle w:val="style157"/>
        <w:numPr>
          <w:ilvl w:val="0"/>
          <w:numId w:val="60"/>
        </w:numPr>
        <w:rPr/>
      </w:pPr>
      <w:r>
        <w:t xml:space="preserve">Fractional distillation of liquid air is used to separate gases of air, specially nitrogen and oxygen. Like fractional distillation of petroleum, it is based on the boiling points of the components of air. </w:t>
      </w:r>
    </w:p>
    <w:tbl>
      <w:tblPr>
        <w:tblW w:w="7500" w:type="dxa"/>
        <w:jc w:val="center"/>
        <w:tblCellSpacing w:w="15" w:type="dxa"/>
        <w:tblBorders>
          <w:top w:val="outset" w:sz="6" w:space="0" w:color="9f0000"/>
          <w:left w:val="outset" w:sz="6" w:space="0" w:color="9f0000"/>
          <w:bottom w:val="outset" w:sz="6" w:space="0" w:color="9f0000"/>
          <w:right w:val="outset" w:sz="6" w:space="0" w:color="9f0000"/>
        </w:tblBorders>
        <w:tblCellMar>
          <w:left w:w="0" w:type="dxa"/>
          <w:right w:w="0" w:type="dxa"/>
        </w:tblCellMar>
        <w:tblLook w:val="04A0" w:firstRow="1" w:lastRow="0" w:firstColumn="1" w:lastColumn="0" w:noHBand="0" w:noVBand="1"/>
      </w:tblPr>
      <w:tblGrid>
        <w:gridCol w:w="2483"/>
        <w:gridCol w:w="2272"/>
        <w:gridCol w:w="2744"/>
      </w:tblGrid>
      <w:tr>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jc w:val="center"/>
              <w:rPr>
                <w:b/>
                <w:bCs/>
                <w:sz w:val="24"/>
                <w:szCs w:val="24"/>
              </w:rPr>
            </w:pPr>
            <w:r>
              <w:rPr>
                <w:b/>
                <w:bCs/>
                <w:sz w:val="24"/>
                <w:szCs w:val="24"/>
              </w:rPr>
              <w:t>GAS</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jc w:val="center"/>
              <w:rPr>
                <w:b/>
                <w:bCs/>
                <w:sz w:val="24"/>
                <w:szCs w:val="24"/>
              </w:rPr>
            </w:pPr>
            <w:r>
              <w:rPr>
                <w:b/>
                <w:bCs/>
                <w:sz w:val="24"/>
                <w:szCs w:val="24"/>
              </w:rPr>
              <w:t>Boiling Point:</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jc w:val="center"/>
              <w:rPr>
                <w:b/>
                <w:bCs/>
                <w:sz w:val="24"/>
                <w:szCs w:val="24"/>
              </w:rPr>
            </w:pPr>
            <w:r>
              <w:rPr>
                <w:b/>
                <w:bCs/>
                <w:sz w:val="24"/>
                <w:szCs w:val="24"/>
              </w:rPr>
              <w:t>Percentage Of Air</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Carbon Dioxide</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-32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Xenon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-108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Krypton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-153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Oxygen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-183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20%</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Argon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-186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Nitrogen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-196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79%</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Neon</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-246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r>
        <w:tblPrEx/>
        <w:trPr>
          <w:tblCellSpacing w:w="15" w:type="dxa"/>
          <w:jc w:val="center"/>
        </w:trPr>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Helium</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-249 °C</w:t>
            </w:r>
          </w:p>
        </w:tc>
        <w:tc>
          <w:tcPr>
            <w:tcW w:w="0" w:type="auto"/>
            <w:tcBorders>
              <w:top w:val="outset" w:sz="6" w:space="0" w:color="9f0000"/>
              <w:left w:val="outset" w:sz="6" w:space="0" w:color="9f0000"/>
              <w:bottom w:val="outset" w:sz="6" w:space="0" w:color="9f0000"/>
              <w:right w:val="outset" w:sz="6" w:space="0" w:color="9f0000"/>
            </w:tcBorders>
            <w:vAlign w:val="center"/>
            <w:hideMark/>
          </w:tcPr>
          <w:p>
            <w:pPr>
              <w:pStyle w:val="style0"/>
              <w:rPr>
                <w:sz w:val="24"/>
                <w:szCs w:val="24"/>
              </w:rPr>
            </w:pPr>
            <w:r>
              <w:rPr>
                <w:sz w:val="24"/>
                <w:szCs w:val="24"/>
              </w:rPr>
              <w:t>&lt;1%</w:t>
            </w:r>
          </w:p>
        </w:tc>
      </w:tr>
    </w:tbl>
    <w:p>
      <w:pPr>
        <w:pStyle w:val="style94"/>
        <w:rPr>
          <w:rFonts w:ascii="Calibri" w:hAnsi="Calibri"/>
        </w:rPr>
      </w:pPr>
      <w:r>
        <w:rPr>
          <w:rFonts w:ascii="Calibri" w:hAnsi="Calibri"/>
        </w:rPr>
        <w:t> </w:t>
      </w:r>
    </w:p>
    <w:tbl>
      <w:tblPr>
        <w:tblW w:w="0" w:type="auto"/>
        <w:tblCellSpacing w:w="0" w:type="dxa"/>
        <w:tblCellMar>
          <w:left w:w="0" w:type="dxa"/>
          <w:right w:w="0" w:type="dxa"/>
        </w:tblCellMar>
        <w:tblLook w:val="04A0" w:firstRow="1" w:lastRow="0" w:firstColumn="1" w:lastColumn="0" w:noHBand="0" w:noVBand="1"/>
      </w:tblPr>
      <w:tblGrid>
        <w:gridCol w:w="4247"/>
        <w:gridCol w:w="5113"/>
      </w:tblGrid>
      <w:tr>
        <w:trPr>
          <w:tblCellSpacing w:w="0" w:type="dxa"/>
        </w:trPr>
        <w:tc>
          <w:tcPr>
            <w:tcW w:w="0" w:type="auto"/>
            <w:tcBorders/>
            <w:vAlign w:val="center"/>
            <w:hideMark/>
          </w:tcPr>
          <w:p>
            <w:pPr>
              <w:pStyle w:val="style94"/>
              <w:numPr>
                <w:ilvl w:val="0"/>
                <w:numId w:val="17"/>
              </w:numPr>
              <w:rPr>
                <w:rFonts w:ascii="Calibri" w:hAnsi="Calibri"/>
              </w:rPr>
            </w:pPr>
            <w:r>
              <w:rPr>
                <w:rFonts w:ascii="Calibri" w:hAnsi="Calibri"/>
              </w:rPr>
              <w:t>Clean air is cooled till -80°C, carbon dioxide sublimes into solid and is colle</w:t>
            </w:r>
            <w:r>
              <w:rPr>
                <w:rFonts w:ascii="Calibri" w:hAnsi="Calibri"/>
              </w:rPr>
              <w:t>cted, water vapour condenses the</w:t>
            </w:r>
            <w:r>
              <w:rPr>
                <w:rFonts w:ascii="Calibri" w:hAnsi="Calibri"/>
              </w:rPr>
              <w:t>n freezes into ice and is collected too</w:t>
            </w:r>
            <w:r>
              <w:rPr>
                <w:rFonts w:ascii="Calibri" w:hAnsi="Calibri"/>
              </w:rPr>
              <w:t>.</w:t>
            </w:r>
          </w:p>
          <w:p>
            <w:pPr>
              <w:pStyle w:val="style94"/>
              <w:numPr>
                <w:ilvl w:val="0"/>
                <w:numId w:val="17"/>
              </w:numPr>
              <w:rPr>
                <w:rFonts w:ascii="Calibri" w:hAnsi="Calibri"/>
              </w:rPr>
            </w:pPr>
            <w:r>
              <w:rPr>
                <w:rFonts w:ascii="Calibri" w:hAnsi="Calibri"/>
              </w:rPr>
              <w:t>The cold air is now put into a compressor which increases its pressure to 100 atm.  This causes the air to warm up so it has to be cooled down again</w:t>
            </w:r>
          </w:p>
          <w:p>
            <w:pPr>
              <w:pStyle w:val="style94"/>
              <w:numPr>
                <w:ilvl w:val="0"/>
                <w:numId w:val="17"/>
              </w:numPr>
              <w:rPr>
                <w:rFonts w:ascii="Calibri" w:hAnsi="Calibri"/>
              </w:rPr>
            </w:pPr>
            <w:r>
              <w:rPr>
                <w:rFonts w:ascii="Calibri" w:hAnsi="Calibri"/>
              </w:rPr>
              <w:t>The re-cooled, compressed air is then allowed to expand and lose its pressure, this causes it cool further</w:t>
            </w:r>
          </w:p>
          <w:p>
            <w:pPr>
              <w:pStyle w:val="style94"/>
              <w:numPr>
                <w:ilvl w:val="0"/>
                <w:numId w:val="17"/>
              </w:numPr>
              <w:rPr>
                <w:rFonts w:ascii="Calibri" w:hAnsi="Calibri"/>
              </w:rPr>
            </w:pPr>
            <w:r>
              <w:rPr>
                <w:rFonts w:ascii="Calibri" w:hAnsi="Calibri"/>
              </w:rPr>
              <w:t>The air is now recompressed then expanded again to keep cooling it. This stage is repeated until all gases liquefy, this is at a temperature below -200°C</w:t>
            </w:r>
          </w:p>
          <w:p>
            <w:pPr>
              <w:pStyle w:val="style94"/>
              <w:numPr>
                <w:ilvl w:val="0"/>
                <w:numId w:val="17"/>
              </w:numPr>
              <w:rPr>
                <w:rFonts w:ascii="Calibri" w:hAnsi="Calibri"/>
              </w:rPr>
            </w:pPr>
            <w:r>
              <w:rPr>
                <w:rFonts w:ascii="Calibri" w:hAnsi="Calibri"/>
              </w:rPr>
              <w:t>Then the cold liquid air brought in a fractionating column and left to warm slowly</w:t>
            </w:r>
          </w:p>
          <w:p>
            <w:pPr>
              <w:pStyle w:val="style94"/>
              <w:numPr>
                <w:ilvl w:val="0"/>
                <w:numId w:val="17"/>
              </w:numPr>
              <w:rPr>
                <w:rFonts w:ascii="Calibri" w:hAnsi="Calibri"/>
              </w:rPr>
            </w:pPr>
            <w:r>
              <w:rPr>
                <w:rFonts w:ascii="Calibri" w:hAnsi="Calibri"/>
              </w:rPr>
              <w:t>Gases separate one after another according to their boiling points. The gas with the lowest boiling point evaporates first, followed by the gas of the second lowest boiling point and so on</w:t>
            </w:r>
            <w:r>
              <w:rPr>
                <w:rFonts w:ascii="Calibri" w:hAnsi="Calibri"/>
              </w:rPr>
              <w:t>.</w:t>
            </w:r>
          </w:p>
          <w:p>
            <w:pPr>
              <w:pStyle w:val="style94"/>
              <w:numPr>
                <w:ilvl w:val="0"/>
                <w:numId w:val="17"/>
              </w:numPr>
              <w:rPr>
                <w:rFonts w:ascii="Calibri" w:hAnsi="Calibri"/>
              </w:rPr>
            </w:pPr>
            <w:r>
              <w:rPr>
                <w:rFonts w:ascii="Calibri" w:hAnsi="Calibri"/>
              </w:rPr>
              <w:t>The three main gases of air (nitrogen, oxygen and argon) evaporate in the following order:</w:t>
            </w:r>
            <w:r>
              <w:rPr>
                <w:rFonts w:ascii="Calibri" w:hAnsi="Calibri"/>
              </w:rPr>
              <w:br/>
            </w:r>
            <w:r>
              <w:rPr>
                <w:rFonts w:ascii="Calibri" w:hAnsi="Calibri"/>
              </w:rPr>
              <w:t>1. Nitrogen (-196 °C)</w:t>
            </w:r>
            <w:r>
              <w:rPr>
                <w:rFonts w:ascii="Calibri" w:hAnsi="Calibri"/>
              </w:rPr>
              <w:br/>
            </w:r>
            <w:r>
              <w:rPr>
                <w:rFonts w:ascii="Calibri" w:hAnsi="Calibri"/>
              </w:rPr>
              <w:t>2. Argon (-186 °C)</w:t>
            </w:r>
            <w:r>
              <w:rPr>
                <w:rFonts w:ascii="Calibri" w:hAnsi="Calibri"/>
              </w:rPr>
              <w:br/>
            </w:r>
            <w:r>
              <w:rPr>
                <w:rFonts w:ascii="Calibri" w:hAnsi="Calibri"/>
              </w:rPr>
              <w:t>3. Oxygen (-183 °C)</w:t>
            </w:r>
          </w:p>
          <w:p>
            <w:pPr>
              <w:pStyle w:val="style94"/>
              <w:numPr>
                <w:ilvl w:val="0"/>
                <w:numId w:val="17"/>
              </w:numPr>
              <w:rPr>
                <w:rFonts w:ascii="Calibri" w:hAnsi="Calibri"/>
              </w:rPr>
            </w:pPr>
            <w:r>
              <w:rPr>
                <w:rFonts w:ascii="Calibri" w:hAnsi="Calibri"/>
              </w:rPr>
              <w:t>Gases are collected and stored separately.</w:t>
            </w:r>
          </w:p>
        </w:tc>
        <w:tc>
          <w:tcPr>
            <w:tcW w:w="0" w:type="auto"/>
            <w:tcBorders/>
            <w:vAlign w:val="center"/>
            <w:hideMark/>
          </w:tcPr>
          <w:p>
            <w:pPr>
              <w:pStyle w:val="style0"/>
              <w:jc w:val="right"/>
              <w:rPr>
                <w:sz w:val="24"/>
                <w:szCs w:val="24"/>
              </w:rPr>
            </w:pPr>
            <w:r>
              <w:rPr>
                <w:noProof/>
                <w:sz w:val="24"/>
                <w:szCs w:val="24"/>
              </w:rPr>
              <w:drawing>
                <wp:inline distL="0" distT="0" distB="0" distR="0">
                  <wp:extent cx="3237366" cy="2644188"/>
                  <wp:effectExtent l="0" t="0" r="1270" b="3810"/>
                  <wp:docPr id="1248" name="Picture 211" descr="http://www.xtremepapers.com/images/gcse/chemistry/lab_skills_and_separating_methods/fractional_distillation.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11"/>
                          <pic:cNvPicPr/>
                        </pic:nvPicPr>
                        <pic:blipFill>
                          <a:blip r:embed="rId133" cstate="print"/>
                          <a:srcRect l="0" t="0" r="0" b="0"/>
                          <a:stretch/>
                        </pic:blipFill>
                        <pic:spPr>
                          <a:xfrm rot="0">
                            <a:off x="0" y="0"/>
                            <a:ext cx="3237366" cy="2644188"/>
                          </a:xfrm>
                          <a:prstGeom prst="rect"/>
                          <a:ln>
                            <a:noFill/>
                          </a:ln>
                        </pic:spPr>
                      </pic:pic>
                    </a:graphicData>
                  </a:graphic>
                </wp:inline>
              </w:drawing>
            </w:r>
          </w:p>
        </w:tc>
      </w:tr>
    </w:tbl>
    <w:p>
      <w:pPr>
        <w:pStyle w:val="style157"/>
        <w:rPr/>
      </w:pPr>
    </w:p>
    <w:p>
      <w:pPr>
        <w:pStyle w:val="style157"/>
        <w:rPr>
          <w:b/>
          <w:bCs/>
        </w:rPr>
      </w:pPr>
      <w:r>
        <w:rPr>
          <w:b/>
          <w:bCs/>
        </w:rPr>
        <w:t>Air Pollution:</w:t>
      </w:r>
    </w:p>
    <w:p>
      <w:pPr>
        <w:pStyle w:val="style157"/>
        <w:numPr>
          <w:ilvl w:val="0"/>
          <w:numId w:val="60"/>
        </w:numPr>
        <w:rPr/>
      </w:pPr>
      <w:r>
        <w:t>Pollution is the presence of harmful substances. Air pollution is the presence of pollutant gases in the air. A pollutant is a substance that causes pollution.</w:t>
      </w:r>
    </w:p>
    <w:p>
      <w:pPr>
        <w:pStyle w:val="style157"/>
        <w:numPr>
          <w:ilvl w:val="0"/>
          <w:numId w:val="60"/>
        </w:numPr>
        <w:rPr/>
      </w:pPr>
      <w:r>
        <w:t xml:space="preserve"> These are:Carbon monoxide, Oxides of nitrogen, Sulphur dioxide, Lead compounds.</w:t>
      </w:r>
    </w:p>
    <w:p>
      <w:pPr>
        <w:pStyle w:val="style157"/>
        <w:rPr/>
      </w:pPr>
      <w:r>
        <w:rPr>
          <w:rStyle w:val="style4166"/>
          <w:b/>
          <w:i/>
          <w:color w:val="c0504d"/>
        </w:rPr>
        <w:t>Carbon Monoxide:</w:t>
      </w:r>
      <w:r>
        <w:t xml:space="preserve">Carbon monoxide (CO) is one of the poisonous pollutants of air. It is considered a pollutant because it can kill living organisms. The main source of carbon monoxide is factories which burn carbon-containing fossil fuels since CO is one of the products of the </w:t>
      </w:r>
      <w:r>
        <w:t>incomplete combustion of fossil fuels. Carbon monoxide could be treated by installing catalytic converters in chimneys of the factories.</w:t>
      </w:r>
    </w:p>
    <w:p>
      <w:pPr>
        <w:pStyle w:val="style157"/>
        <w:rPr/>
      </w:pPr>
      <w:r>
        <w:rPr>
          <w:rStyle w:val="style4166"/>
          <w:b/>
          <w:i/>
          <w:color w:val="c0504d"/>
        </w:rPr>
        <w:t>Sulphur Dioxide:</w:t>
      </w:r>
      <w:r>
        <w:t>Sulphur dioxide (SO</w:t>
      </w:r>
      <w:r>
        <w:rPr>
          <w:vertAlign w:val="subscript"/>
        </w:rPr>
        <w:t>2</w:t>
      </w:r>
      <w:r>
        <w:t>) is considered a pollutant since it contributes to acidic rain. Sulphur dioxide is a product of two process, these are combustion of sulphur –containing fossil fuels and extraction of metals from their sulphide ores (such as zinc sulphide). The problem associated with sulphur dioxide is that when it rises in the air from chimneys (</w:t>
      </w:r>
      <w:r>
        <w:rPr>
          <w:rFonts w:cs="Consolas"/>
        </w:rPr>
        <w:t>Vertical tubes or hollow column used to emit environmentally polluting gaseous and solid matter</w:t>
      </w:r>
      <w:r>
        <w:t>) of factories, it mixes with water vapour of clouds and air. This results in the formation of sulphuric acid (H</w:t>
      </w:r>
      <w:r>
        <w:rPr>
          <w:vertAlign w:val="subscript"/>
        </w:rPr>
        <w:t>2</w:t>
      </w:r>
      <w:r>
        <w:t>SO</w:t>
      </w:r>
      <w:r>
        <w:rPr>
          <w:vertAlign w:val="subscript"/>
        </w:rPr>
        <w:t>4</w:t>
      </w:r>
      <w:r>
        <w:t>). When it rains, rain water which falls becomes acidic. Acid rain causes death to water creatures since it makes water acidic, acidifies soil causing death to plants and deforestation, reacting with limestone from buildings and sculptures corroding it, and may also cause lung cancer. Sulphur dioxide could be treated before it leaves chimneys of factories by reacting it with limestone which is a neutralisation reaction. This process is called desulphurisation.</w:t>
      </w:r>
    </w:p>
    <w:p>
      <w:pPr>
        <w:pStyle w:val="style157"/>
        <w:rPr/>
      </w:pPr>
      <w:r>
        <w:t>SO</w:t>
      </w:r>
      <w:r>
        <w:rPr>
          <w:vertAlign w:val="subscript"/>
        </w:rPr>
        <w:t>2</w:t>
      </w:r>
      <w:r>
        <w:t xml:space="preserve"> + CaCO</w:t>
      </w:r>
      <w:r>
        <w:rPr>
          <w:vertAlign w:val="subscript"/>
        </w:rPr>
        <w:t>3</w:t>
      </w:r>
      <w:r>
        <w:t xml:space="preserve"> → CaSO</w:t>
      </w:r>
      <w:r>
        <w:rPr>
          <w:vertAlign w:val="subscript"/>
        </w:rPr>
        <w:t>3</w:t>
      </w:r>
      <w:r>
        <w:t xml:space="preserve"> + CO</w:t>
      </w:r>
      <w:r>
        <w:rPr>
          <w:vertAlign w:val="subscript"/>
        </w:rPr>
        <w:t>2</w:t>
      </w:r>
    </w:p>
    <w:p>
      <w:pPr>
        <w:pStyle w:val="style157"/>
        <w:rPr/>
      </w:pPr>
      <w:r>
        <w:rPr>
          <w:rStyle w:val="style4166"/>
          <w:b/>
          <w:i/>
          <w:color w:val="c0504d"/>
        </w:rPr>
        <w:t>Oxides of Nitrogen (NO &amp; NO</w:t>
      </w:r>
      <w:r>
        <w:rPr>
          <w:rStyle w:val="style4166"/>
          <w:b/>
          <w:i/>
          <w:color w:val="c0504d"/>
          <w:vertAlign w:val="subscript"/>
        </w:rPr>
        <w:t>2</w:t>
      </w:r>
      <w:r>
        <w:rPr>
          <w:rStyle w:val="style4166"/>
          <w:b/>
          <w:i/>
          <w:color w:val="c0504d"/>
        </w:rPr>
        <w:t>):</w:t>
      </w:r>
      <w:r>
        <w:t>Nitrogen oxides are formed at high temperatures as a result of nitrogen and oxygen reacting. In cars, engines have a very high temperature; this creates a chance for nitrogen and oxygen present in air in the engine to react forming nitrogen monoxide.</w:t>
      </w:r>
    </w:p>
    <w:p>
      <w:pPr>
        <w:pStyle w:val="style157"/>
        <w:rPr/>
      </w:pPr>
      <w:r>
        <w:t>N</w:t>
      </w:r>
      <w:r>
        <w:rPr>
          <w:vertAlign w:val="subscript"/>
        </w:rPr>
        <w:t>2</w:t>
      </w:r>
      <w:r>
        <w:t xml:space="preserve"> + O</w:t>
      </w:r>
      <w:r>
        <w:rPr>
          <w:vertAlign w:val="subscript"/>
        </w:rPr>
        <w:t>2</w:t>
      </w:r>
      <w:r>
        <w:t xml:space="preserve"> → 2NO</w:t>
      </w:r>
    </w:p>
    <w:p>
      <w:pPr>
        <w:pStyle w:val="style157"/>
        <w:rPr/>
      </w:pPr>
      <w:r>
        <w:t>The produced carbon monoxide is released through the exhaust with other waste fumes. Nitrogen monoxide reacts with more oxygen from air producing nitrogen dioxide.</w:t>
      </w:r>
    </w:p>
    <w:p>
      <w:pPr>
        <w:pStyle w:val="style157"/>
        <w:rPr/>
      </w:pPr>
      <w:r>
        <w:t>2NO + O</w:t>
      </w:r>
      <w:r>
        <w:rPr>
          <w:vertAlign w:val="subscript"/>
        </w:rPr>
        <w:t>2</w:t>
      </w:r>
      <w:r>
        <w:t xml:space="preserve"> → 2NO</w:t>
      </w:r>
      <w:r>
        <w:rPr>
          <w:vertAlign w:val="subscript"/>
        </w:rPr>
        <w:t>2</w:t>
      </w:r>
    </w:p>
    <w:p>
      <w:pPr>
        <w:pStyle w:val="style157"/>
        <w:rPr/>
      </w:pPr>
      <w:r>
        <w:t xml:space="preserve">The problem associated with nitrogen dioxide is similar to that of sulphur dioxide. It rises up in the air and mixes with rain water forming nitric acid. This causes acid rain. Nitrogen oxides can also cause health respiratory problems to humans and animals. To treat this issue, cars are now fitted with devices called </w:t>
      </w:r>
      <w:r>
        <w:rPr>
          <w:color w:val="0070c0"/>
        </w:rPr>
        <w:t>catalytic converters</w:t>
      </w:r>
      <w:r>
        <w:t xml:space="preserve"> which eliminate nitrogen oxides.</w:t>
      </w:r>
    </w:p>
    <w:p>
      <w:pPr>
        <w:pStyle w:val="style157"/>
        <w:rPr/>
      </w:pPr>
      <w:r>
        <w:rPr>
          <w:rStyle w:val="style4166"/>
          <w:b/>
          <w:i/>
          <w:color w:val="c0504d"/>
        </w:rPr>
        <w:t>Lead Compounds:</w:t>
      </w:r>
      <w:r>
        <w:t>Compounds of lead are waste products of fuel burning in cars. They are considered pollutants because they are poisonous and they are said to cause mental disabilities to young children. To treat this problem, gas stations now provide unleaded fuel.</w:t>
      </w:r>
    </w:p>
    <w:p>
      <w:pPr>
        <w:pStyle w:val="style157"/>
        <w:rPr/>
      </w:pPr>
      <w:r>
        <w:t> </w:t>
      </w:r>
    </w:p>
    <w:p>
      <w:pPr>
        <w:pStyle w:val="style157"/>
        <w:rPr>
          <w:b/>
        </w:rPr>
      </w:pPr>
      <w:r>
        <w:rPr>
          <w:b/>
        </w:rPr>
        <w:t>Catalytic Converters:</w:t>
      </w:r>
    </w:p>
    <w:p>
      <w:pPr>
        <w:pStyle w:val="style157"/>
        <w:rPr/>
      </w:pPr>
      <w:r>
        <w:t>Car fuels contain carbon; so carbon monoxide gas is released by cars as waste fumes, as well as nitrogen oxides. These are pollutant gases. To prevent these gases from polluting air, a device called catalytic converter is fitted at the end of the exhaust. This device contains a catalyst which catalyses the reaction between these two gases producing two harmless gases, nitrogen and carbon dioxide:</w:t>
      </w:r>
    </w:p>
    <w:p>
      <w:pPr>
        <w:pStyle w:val="style157"/>
        <w:rPr/>
      </w:pPr>
      <w:r>
        <w:t>2NO + 2CO → 2CO</w:t>
      </w:r>
      <w:r>
        <w:rPr>
          <w:vertAlign w:val="subscript"/>
        </w:rPr>
        <w:t>2</w:t>
      </w:r>
      <w:r>
        <w:t xml:space="preserve"> + N</w:t>
      </w:r>
      <w:r>
        <w:rPr>
          <w:vertAlign w:val="subscript"/>
        </w:rPr>
        <w:t>2</w:t>
      </w:r>
      <w:r>
        <w:br/>
      </w:r>
      <w:r>
        <w:t>2NO</w:t>
      </w:r>
      <w:r>
        <w:rPr>
          <w:vertAlign w:val="subscript"/>
        </w:rPr>
        <w:t>2</w:t>
      </w:r>
      <w:r>
        <w:t xml:space="preserve"> + 4CO → 4CO</w:t>
      </w:r>
      <w:r>
        <w:rPr>
          <w:vertAlign w:val="subscript"/>
        </w:rPr>
        <w:t>2</w:t>
      </w:r>
      <w:r>
        <w:t xml:space="preserve"> + N</w:t>
      </w:r>
      <w:r>
        <w:rPr>
          <w:vertAlign w:val="subscript"/>
        </w:rPr>
        <w:t>2</w:t>
      </w:r>
    </w:p>
    <w:p>
      <w:pPr>
        <w:pStyle w:val="style157"/>
        <w:rPr/>
      </w:pPr>
      <w:r>
        <w:t>The catalyst of the device works best at temperature around 200°C.</w:t>
      </w:r>
    </w:p>
    <w:p>
      <w:pPr>
        <w:pStyle w:val="style157"/>
        <w:rPr/>
      </w:pPr>
      <w:r>
        <w:t> </w:t>
      </w:r>
    </w:p>
    <w:p>
      <w:pPr>
        <w:pStyle w:val="style157"/>
        <w:rPr/>
      </w:pPr>
      <w:r>
        <w:t>The Carbon Cycle:</w:t>
      </w:r>
    </w:p>
    <w:p>
      <w:pPr>
        <w:pStyle w:val="style157"/>
        <w:numPr>
          <w:ilvl w:val="0"/>
          <w:numId w:val="63"/>
        </w:numPr>
        <w:rPr/>
      </w:pPr>
      <w:r>
        <w:t>The carbon cycle is a natural global cycle of the element carbon. It is what maintains a constant level of carbon dioxide in air (0.03%). The cycle goes as follows:</w:t>
      </w:r>
    </w:p>
    <w:p>
      <w:pPr>
        <w:pStyle w:val="style157"/>
        <w:numPr>
          <w:ilvl w:val="0"/>
          <w:numId w:val="64"/>
        </w:numPr>
        <w:rPr/>
      </w:pPr>
      <w:r>
        <w:t xml:space="preserve">Plants absorb carbon dioxide from air and undergo photosynthesis reaction which turns it into glucose and produces oxygen: </w:t>
      </w:r>
      <w:r>
        <w:rPr>
          <w:rStyle w:val="style87"/>
          <w:i/>
        </w:rPr>
        <w:t>6CO</w:t>
      </w:r>
      <w:r>
        <w:rPr>
          <w:rStyle w:val="style87"/>
          <w:i/>
          <w:vertAlign w:val="subscript"/>
        </w:rPr>
        <w:t>2</w:t>
      </w:r>
      <w:r>
        <w:rPr>
          <w:rStyle w:val="style87"/>
          <w:i/>
        </w:rPr>
        <w:t xml:space="preserve"> + 6H</w:t>
      </w:r>
      <w:r>
        <w:rPr>
          <w:rStyle w:val="style87"/>
          <w:i/>
          <w:vertAlign w:val="subscript"/>
        </w:rPr>
        <w:t>2</w:t>
      </w:r>
      <w:r>
        <w:rPr>
          <w:rStyle w:val="style87"/>
          <w:i/>
        </w:rPr>
        <w:t>O → C</w:t>
      </w:r>
      <w:r>
        <w:rPr>
          <w:rStyle w:val="style87"/>
          <w:i/>
          <w:vertAlign w:val="subscript"/>
        </w:rPr>
        <w:t>6</w:t>
      </w:r>
      <w:r>
        <w:rPr>
          <w:rStyle w:val="style87"/>
          <w:i/>
        </w:rPr>
        <w:t>H</w:t>
      </w:r>
      <w:r>
        <w:rPr>
          <w:rStyle w:val="style87"/>
          <w:i/>
          <w:vertAlign w:val="subscript"/>
        </w:rPr>
        <w:t>12</w:t>
      </w:r>
      <w:r>
        <w:rPr>
          <w:rStyle w:val="style87"/>
          <w:i/>
        </w:rPr>
        <w:t>O</w:t>
      </w:r>
      <w:r>
        <w:rPr>
          <w:rStyle w:val="style87"/>
          <w:i/>
          <w:vertAlign w:val="subscript"/>
        </w:rPr>
        <w:t>6</w:t>
      </w:r>
      <w:r>
        <w:rPr>
          <w:rStyle w:val="style87"/>
          <w:i/>
        </w:rPr>
        <w:t xml:space="preserve"> + 6O</w:t>
      </w:r>
      <w:r>
        <w:rPr>
          <w:rStyle w:val="style87"/>
          <w:i/>
          <w:vertAlign w:val="subscript"/>
        </w:rPr>
        <w:t>2</w:t>
      </w:r>
    </w:p>
    <w:p>
      <w:pPr>
        <w:pStyle w:val="style157"/>
        <w:numPr>
          <w:ilvl w:val="0"/>
          <w:numId w:val="64"/>
        </w:numPr>
        <w:rPr/>
      </w:pPr>
      <w:r>
        <w:t>The carbon is now stored in plants as glucose. One of two things happen, either the plants get eaten by animals or humans, or the plant dies and decays.</w:t>
      </w:r>
    </w:p>
    <w:p>
      <w:pPr>
        <w:pStyle w:val="style157"/>
        <w:numPr>
          <w:ilvl w:val="0"/>
          <w:numId w:val="64"/>
        </w:numPr>
        <w:rPr/>
      </w:pPr>
      <w:r>
        <w:t>If the plant is eaten by animals or humans, glucose in the plant is used by them in a process called respiration to release energy for their body.</w:t>
      </w:r>
      <w:r>
        <w:rPr>
          <w:rStyle w:val="style87"/>
          <w:i/>
        </w:rPr>
        <w:t>C</w:t>
      </w:r>
      <w:r>
        <w:rPr>
          <w:rStyle w:val="style87"/>
          <w:i/>
          <w:vertAlign w:val="subscript"/>
        </w:rPr>
        <w:t>6</w:t>
      </w:r>
      <w:r>
        <w:rPr>
          <w:rStyle w:val="style87"/>
          <w:i/>
        </w:rPr>
        <w:t>H</w:t>
      </w:r>
      <w:r>
        <w:rPr>
          <w:rStyle w:val="style87"/>
          <w:i/>
          <w:vertAlign w:val="subscript"/>
        </w:rPr>
        <w:t>12</w:t>
      </w:r>
      <w:r>
        <w:rPr>
          <w:rStyle w:val="style87"/>
          <w:i/>
        </w:rPr>
        <w:t>O</w:t>
      </w:r>
      <w:r>
        <w:rPr>
          <w:rStyle w:val="style87"/>
          <w:i/>
          <w:vertAlign w:val="subscript"/>
        </w:rPr>
        <w:t>6</w:t>
      </w:r>
      <w:r>
        <w:rPr>
          <w:rStyle w:val="style87"/>
          <w:i/>
        </w:rPr>
        <w:t xml:space="preserve"> + 6O</w:t>
      </w:r>
      <w:r>
        <w:rPr>
          <w:rStyle w:val="style87"/>
          <w:i/>
          <w:vertAlign w:val="subscript"/>
        </w:rPr>
        <w:t>2</w:t>
      </w:r>
      <w:r>
        <w:rPr>
          <w:rStyle w:val="style87"/>
          <w:i/>
        </w:rPr>
        <w:t xml:space="preserve"> → 6CO</w:t>
      </w:r>
      <w:r>
        <w:rPr>
          <w:rStyle w:val="style87"/>
          <w:i/>
          <w:vertAlign w:val="subscript"/>
        </w:rPr>
        <w:t>2</w:t>
      </w:r>
      <w:r>
        <w:rPr>
          <w:rStyle w:val="style87"/>
          <w:i/>
        </w:rPr>
        <w:t xml:space="preserve"> + 6H</w:t>
      </w:r>
      <w:r>
        <w:rPr>
          <w:rStyle w:val="style87"/>
          <w:i/>
          <w:vertAlign w:val="subscript"/>
        </w:rPr>
        <w:t>2</w:t>
      </w:r>
      <w:r>
        <w:rPr>
          <w:rStyle w:val="style87"/>
          <w:i/>
        </w:rPr>
        <w:t>O</w:t>
      </w:r>
      <w:r>
        <w:t xml:space="preserve">. </w:t>
      </w:r>
    </w:p>
    <w:p>
      <w:pPr>
        <w:pStyle w:val="style157"/>
        <w:numPr>
          <w:ilvl w:val="0"/>
          <w:numId w:val="64"/>
        </w:numPr>
        <w:rPr/>
      </w:pPr>
      <w:r>
        <w:t xml:space="preserve">Respiration is the opposite of photosynthesis. Carbon dioxide is one of the products of it, which is released by the humans through breathing into the air. Thus carbon dioxide returns to the atmosphere.If the plant dies,It is buried underground and by time it decays forming coal and other fossil fuels. </w:t>
      </w:r>
    </w:p>
    <w:p>
      <w:pPr>
        <w:pStyle w:val="style157"/>
        <w:numPr>
          <w:ilvl w:val="0"/>
          <w:numId w:val="64"/>
        </w:numPr>
        <w:rPr/>
      </w:pPr>
      <w:r>
        <w:t>These substances contain the carbon which was made and stored by the plants and they are then taken by power stations which put them to use.</w:t>
      </w:r>
    </w:p>
    <w:p>
      <w:pPr>
        <w:pStyle w:val="style157"/>
        <w:numPr>
          <w:ilvl w:val="0"/>
          <w:numId w:val="64"/>
        </w:numPr>
        <w:rPr/>
      </w:pPr>
      <w:r>
        <w:t>Power stations burn carbon-containing fuels that were obtained as coal or fossil fuels formed by dead plants. This is a combustion reaction.</w:t>
      </w:r>
      <w:r>
        <w:rPr>
          <w:rStyle w:val="style87"/>
          <w:i/>
        </w:rPr>
        <w:t>C + O</w:t>
      </w:r>
      <w:r>
        <w:rPr>
          <w:rStyle w:val="style87"/>
          <w:i/>
          <w:vertAlign w:val="subscript"/>
        </w:rPr>
        <w:t>2</w:t>
      </w:r>
      <w:r>
        <w:rPr>
          <w:rStyle w:val="style87"/>
          <w:i/>
        </w:rPr>
        <w:t xml:space="preserve"> → CO</w:t>
      </w:r>
      <w:r>
        <w:rPr>
          <w:rStyle w:val="style87"/>
          <w:i/>
          <w:vertAlign w:val="subscript"/>
        </w:rPr>
        <w:t>2</w:t>
      </w:r>
      <w:r>
        <w:t xml:space="preserve"> . </w:t>
      </w:r>
    </w:p>
    <w:p>
      <w:pPr>
        <w:pStyle w:val="style157"/>
        <w:numPr>
          <w:ilvl w:val="0"/>
          <w:numId w:val="64"/>
        </w:numPr>
        <w:rPr/>
      </w:pPr>
      <w:r>
        <w:t>Carbon dioxide is the result of these reactions. Carbon dioxide produced is released to the air through chimneys of power stations. Thus the cycle is completed and all carbon dioxide returns to the atmosphere.</w:t>
      </w:r>
    </w:p>
    <w:p>
      <w:pPr>
        <w:pStyle w:val="style157"/>
        <w:rPr/>
      </w:pPr>
      <w:r>
        <w:t> </w:t>
      </w:r>
    </w:p>
    <w:p>
      <w:pPr>
        <w:pStyle w:val="style157"/>
        <w:rPr/>
      </w:pPr>
      <w:r>
        <w:rPr>
          <w:b/>
        </w:rPr>
        <w:t>Green House Gases</w:t>
      </w:r>
      <w:r>
        <w:rPr>
          <w:b/>
        </w:rPr>
        <w:t xml:space="preserve"> and Global Warming</w:t>
      </w:r>
      <w:r>
        <w:t>:</w:t>
      </w:r>
    </w:p>
    <w:p>
      <w:pPr>
        <w:pStyle w:val="style157"/>
        <w:numPr>
          <w:ilvl w:val="0"/>
          <w:numId w:val="63"/>
        </w:numPr>
        <w:rPr/>
      </w:pPr>
      <w:r>
        <w:t xml:space="preserve">The sun sends energy to the earth in two forms, light and heat. Some of the heat energy reflects back to the space, some however are trapped inside the Earth. </w:t>
      </w:r>
      <w:r>
        <w:rPr>
          <w:rFonts w:cs="Consolas"/>
        </w:rPr>
        <w:t xml:space="preserve">This is caused by some gases and it is called </w:t>
      </w:r>
      <w:r>
        <w:rPr>
          <w:rStyle w:val="style4166"/>
          <w:rFonts w:cs="Consolas"/>
          <w:b/>
          <w:i/>
        </w:rPr>
        <w:t>the greenhouse effect</w:t>
      </w:r>
      <w:r>
        <w:rPr>
          <w:rFonts w:cs="Consolas"/>
        </w:rPr>
        <w:t>.</w:t>
      </w:r>
    </w:p>
    <w:p>
      <w:pPr>
        <w:pStyle w:val="style157"/>
        <w:numPr>
          <w:ilvl w:val="0"/>
          <w:numId w:val="63"/>
        </w:numPr>
        <w:rPr/>
      </w:pPr>
      <w:r>
        <w:t xml:space="preserve"> The main greenhouse gases are carbon dioxide and methane</w:t>
      </w:r>
      <w:r>
        <w:t xml:space="preserve"> </w:t>
      </w:r>
      <w:r>
        <w:t>(they trap parts of the energy sent from sun).</w:t>
      </w:r>
    </w:p>
    <w:p>
      <w:pPr>
        <w:pStyle w:val="style157"/>
        <w:numPr>
          <w:ilvl w:val="0"/>
          <w:numId w:val="63"/>
        </w:numPr>
        <w:rPr/>
      </w:pPr>
      <w:r>
        <w:t xml:space="preserve">Carbon dioxide is formed in many ways. It is formed on a large scale in power stations by the combustion of carbon containing fuels. </w:t>
      </w:r>
    </w:p>
    <w:p>
      <w:pPr>
        <w:pStyle w:val="style157"/>
        <w:numPr>
          <w:ilvl w:val="0"/>
          <w:numId w:val="63"/>
        </w:numPr>
        <w:rPr/>
      </w:pPr>
      <w:r>
        <w:t>Carbon dioxide is also caused by respiration of living organisms. The gas can also be produced by a reaction between an acid and a carbonate, like that of the corrosion limestone.</w:t>
      </w:r>
    </w:p>
    <w:p>
      <w:pPr>
        <w:pStyle w:val="style157"/>
        <w:numPr>
          <w:ilvl w:val="0"/>
          <w:numId w:val="63"/>
        </w:numPr>
        <w:rPr/>
      </w:pPr>
      <w:r>
        <w:t>Methane, the other greenhouse gas is formed by animals. When animals eat and digest their food, methane gas is one of the waste products of this process. It is released to the atmosphere by animals. When plants die and decompose over many years, methane gas is also produced.</w:t>
      </w:r>
    </w:p>
    <w:p>
      <w:pPr>
        <w:pStyle w:val="style157"/>
        <w:numPr>
          <w:ilvl w:val="0"/>
          <w:numId w:val="63"/>
        </w:numPr>
        <w:rPr/>
      </w:pPr>
      <w:r>
        <w:t>The greenhouse effect poses a threat to the world now days. This is because greenhouse gases, especially carbon dioxide, have increased in amounts in the atmosphere due to activity of humans.</w:t>
      </w:r>
    </w:p>
    <w:p>
      <w:pPr>
        <w:pStyle w:val="style157"/>
        <w:numPr>
          <w:ilvl w:val="0"/>
          <w:numId w:val="63"/>
        </w:numPr>
        <w:rPr/>
      </w:pPr>
      <w:r>
        <w:t xml:space="preserve"> Lots of fuel combustion is taking place around the world, increasing the levels of CO</w:t>
      </w:r>
      <w:r>
        <w:rPr>
          <w:vertAlign w:val="subscript"/>
        </w:rPr>
        <w:t>2</w:t>
      </w:r>
      <w:r>
        <w:t>, while trees are being chopped off to made use of instead of leaving to replace CO</w:t>
      </w:r>
      <w:r>
        <w:rPr>
          <w:vertAlign w:val="subscript"/>
        </w:rPr>
        <w:t>2</w:t>
      </w:r>
      <w:r>
        <w:t xml:space="preserve"> with oxygen. </w:t>
      </w:r>
    </w:p>
    <w:p>
      <w:pPr>
        <w:pStyle w:val="style157"/>
        <w:numPr>
          <w:ilvl w:val="0"/>
          <w:numId w:val="63"/>
        </w:numPr>
        <w:rPr>
          <w:rFonts w:cs="Consolas"/>
        </w:rPr>
      </w:pPr>
      <w:r>
        <w:t>These activities cause an increase of the levels of CO</w:t>
      </w:r>
      <w:r>
        <w:rPr>
          <w:vertAlign w:val="subscript"/>
        </w:rPr>
        <w:t>2</w:t>
      </w:r>
      <w:r>
        <w:t xml:space="preserve"> in the atmosphere, which leads to more heat trapping in earth. This rises the global temperature of the earth causing </w:t>
      </w:r>
      <w:r>
        <w:rPr>
          <w:rFonts w:cs="Consolas"/>
        </w:rPr>
        <w:t xml:space="preserve">what’s called </w:t>
      </w:r>
      <w:r>
        <w:rPr>
          <w:rStyle w:val="style4166"/>
          <w:rFonts w:cs="Consolas"/>
          <w:b/>
          <w:i/>
        </w:rPr>
        <w:t>global warming</w:t>
      </w:r>
      <w:r>
        <w:rPr>
          <w:rFonts w:cs="Consolas"/>
        </w:rPr>
        <w:t>.</w:t>
      </w:r>
    </w:p>
    <w:p>
      <w:pPr>
        <w:pStyle w:val="style157"/>
        <w:numPr>
          <w:ilvl w:val="0"/>
          <w:numId w:val="63"/>
        </w:numPr>
        <w:rPr/>
      </w:pPr>
      <w:r>
        <w:t xml:space="preserve">Global warming is the increase of the temperature of the earth due to the increase of levels of greenhouse gases. </w:t>
      </w:r>
    </w:p>
    <w:p>
      <w:pPr>
        <w:pStyle w:val="style157"/>
        <w:ind w:left="720"/>
        <w:rPr/>
      </w:pPr>
    </w:p>
    <w:p>
      <w:pPr>
        <w:pStyle w:val="style157"/>
        <w:ind w:left="720"/>
        <w:rPr>
          <w:b/>
        </w:rPr>
      </w:pPr>
      <w:r>
        <w:rPr>
          <w:b/>
        </w:rPr>
        <w:t xml:space="preserve">The </w:t>
      </w:r>
      <w:r>
        <w:rPr>
          <w:b/>
        </w:rPr>
        <w:t>Effects o</w:t>
      </w:r>
      <w:r>
        <w:rPr>
          <w:b/>
        </w:rPr>
        <w:t>f Global Warming:</w:t>
      </w:r>
    </w:p>
    <w:p>
      <w:pPr>
        <w:pStyle w:val="style157"/>
        <w:ind w:left="720"/>
        <w:rPr/>
      </w:pPr>
      <w:r>
        <w:t xml:space="preserve">Global warming has effects on the earth. </w:t>
      </w:r>
    </w:p>
    <w:p>
      <w:pPr>
        <w:pStyle w:val="style157"/>
        <w:numPr>
          <w:ilvl w:val="0"/>
          <w:numId w:val="63"/>
        </w:numPr>
        <w:rPr/>
      </w:pPr>
      <w:r>
        <w:t>To start with, it</w:t>
      </w:r>
      <w:r>
        <w:t>s</w:t>
      </w:r>
      <w:r>
        <w:t xml:space="preserve"> north and south poles, which are made of ice, will start to melt raising sea levels. </w:t>
      </w:r>
    </w:p>
    <w:p>
      <w:pPr>
        <w:pStyle w:val="style157"/>
        <w:numPr>
          <w:ilvl w:val="0"/>
          <w:numId w:val="63"/>
        </w:numPr>
        <w:rPr/>
      </w:pPr>
      <w:r>
        <w:t xml:space="preserve">The sea temperature will also </w:t>
      </w:r>
      <w:r>
        <w:t>raise</w:t>
      </w:r>
      <w:r>
        <w:t xml:space="preserve"> causing death to marine lives. </w:t>
      </w:r>
    </w:p>
    <w:p>
      <w:pPr>
        <w:pStyle w:val="style157"/>
        <w:numPr>
          <w:ilvl w:val="0"/>
          <w:numId w:val="63"/>
        </w:numPr>
        <w:rPr/>
      </w:pPr>
      <w:r>
        <w:t>This is also accompanied by other natural disasters such as hurricanes and heavy rains.</w:t>
      </w:r>
      <w:r>
        <w:t xml:space="preserve"> </w:t>
      </w:r>
    </w:p>
    <w:p>
      <w:pPr>
        <w:pStyle w:val="style157"/>
        <w:numPr>
          <w:ilvl w:val="0"/>
          <w:numId w:val="63"/>
        </w:numPr>
        <w:rPr/>
      </w:pPr>
      <w:r>
        <w:t>Land currently used for farming becoming desert in some parts of the world.</w:t>
      </w:r>
    </w:p>
    <w:p>
      <w:pPr>
        <w:pStyle w:val="style157"/>
        <w:ind w:left="720"/>
        <w:rPr/>
      </w:pPr>
    </w:p>
    <w:p>
      <w:pPr>
        <w:pStyle w:val="style157"/>
        <w:ind w:left="720"/>
        <w:rPr/>
      </w:pPr>
      <w:r>
        <w:t>Humans could prevent this by reducing combustion of fossil fuels and leaving forests to live.</w:t>
      </w:r>
    </w:p>
    <w:p>
      <w:pPr>
        <w:pStyle w:val="style157"/>
        <w:rPr/>
      </w:pPr>
    </w:p>
    <w:p>
      <w:pPr>
        <w:pStyle w:val="style157"/>
        <w:rPr>
          <w:b/>
          <w:bCs/>
        </w:rPr>
      </w:pPr>
      <w:r>
        <w:rPr>
          <w:b/>
          <w:bCs/>
        </w:rPr>
        <w:t>BUNSEN BURNER</w:t>
      </w:r>
    </w:p>
    <w:p>
      <w:pPr>
        <w:pStyle w:val="style157"/>
        <w:rPr/>
      </w:pPr>
      <w:r>
        <w:t>The bunsen burner is commonly used in school laboratory to heat chemicals. Its fuel is natural gas(any of pure methane,</w:t>
      </w:r>
      <w:r>
        <w:t xml:space="preserve"> </w:t>
      </w:r>
      <w:r>
        <w:t>propane or butane). So the Bunsen burner has an air hole that allows complete or incomplete combustion.</w:t>
      </w:r>
    </w:p>
    <w:p>
      <w:pPr>
        <w:pStyle w:val="style157"/>
        <w:rPr/>
      </w:pPr>
      <w:r>
        <w:t>When the air hole is open air is drawn into the chimney</w:t>
      </w:r>
      <w:r>
        <w:t xml:space="preserve"> </w:t>
      </w:r>
      <w:r>
        <w:t>where it mixes with the natural gas. This gives a complete combustion and a very hot,</w:t>
      </w:r>
      <w:r>
        <w:t xml:space="preserve"> </w:t>
      </w:r>
      <w:r>
        <w:t>blue flame is produced as shown below.</w:t>
      </w:r>
    </w:p>
    <w:p>
      <w:pPr>
        <w:pStyle w:val="style157"/>
        <w:rPr/>
      </w:pPr>
      <m:oMathPara>
        <m:oMath>
          <m:r>
            <m:rPr>
              <m:sty m:val="p"/>
            </m:rPr>
            <w:rPr>
              <w:rFonts w:ascii="Cambria Math" w:hAnsi="Cambria Math"/>
            </w:rPr>
            <m:t>propane+oxygen→carbon dioxide+water</m:t>
          </m:r>
        </m:oMath>
      </m:oMathPara>
    </w:p>
    <w:p>
      <w:pPr>
        <w:pStyle w:val="style94"/>
        <w:rPr>
          <w:rFonts w:ascii="Calibri" w:cs="Arial" w:hAnsi="Calibri"/>
          <w:bCs/>
        </w:rPr>
      </w:pPr>
      <w:r>
        <w:rPr>
          <w:noProof/>
        </w:rPr>
        <w:drawing>
          <wp:inline distL="0" distT="0" distB="0" distR="0">
            <wp:extent cx="1598400" cy="1228997"/>
            <wp:effectExtent l="0" t="0" r="1905" b="9525"/>
            <wp:docPr id="1249" name="Picture 33806" descr="C:\Users\USER\AppData\Local\Microsoft\Windows\Temporary Internet Files\Content.Word\images_1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33806"/>
                    <pic:cNvPicPr/>
                  </pic:nvPicPr>
                  <pic:blipFill>
                    <a:blip r:embed="rId134" cstate="print"/>
                    <a:srcRect l="0" t="0" r="0" b="0"/>
                    <a:stretch/>
                  </pic:blipFill>
                  <pic:spPr>
                    <a:xfrm rot="0">
                      <a:off x="0" y="0"/>
                      <a:ext cx="1598400" cy="1228997"/>
                    </a:xfrm>
                    <a:prstGeom prst="rect"/>
                    <a:ln>
                      <a:noFill/>
                    </a:ln>
                  </pic:spPr>
                </pic:pic>
              </a:graphicData>
            </a:graphic>
          </wp:inline>
        </w:drawing>
      </w:r>
    </w:p>
    <w:p>
      <w:pPr>
        <w:pStyle w:val="style94"/>
        <w:rPr>
          <w:rFonts w:ascii="Calibri" w:hAnsi="Calibri"/>
          <w:b/>
          <w:i/>
        </w:rPr>
      </w:pPr>
      <w:r>
        <w:rPr>
          <w:rFonts w:ascii="Calibri" w:hAnsi="Calibri"/>
          <w:b/>
        </w:rPr>
        <w:t>B</w:t>
      </w:r>
      <w:r>
        <w:rPr>
          <w:rFonts w:ascii="Calibri" w:hAnsi="Calibri"/>
          <w:b/>
        </w:rPr>
        <w:t>lue flame produced by complete combustion of</w:t>
      </w:r>
      <m:oMath>
        <m:r>
          <m:rPr>
            <m:sty m:val="b"/>
          </m:rPr>
          <w:rPr>
            <w:rFonts w:ascii="Cambria Math" w:hAnsi="Calibri"/>
          </w:rPr>
          <m:t>propane</m:t>
        </m:r>
      </m:oMath>
    </w:p>
    <w:p>
      <w:pPr>
        <w:pStyle w:val="style94"/>
        <w:rPr>
          <w:rFonts w:ascii="Calibri" w:cs="Arial" w:hAnsi="Calibri"/>
          <w:bCs/>
        </w:rPr>
      </w:pPr>
      <w:r>
        <w:rPr>
          <w:rFonts w:ascii="Calibri" w:cs="Arial" w:hAnsi="Calibri"/>
          <w:bCs/>
        </w:rPr>
        <w:t>When the air hole is closed, the natural gas can only mix with air at the mouth of the chimney. Incomplete combustion occurs as a result. A yellow flame is produced which transfers less heat energy than the blue flame as shown below:</w:t>
      </w:r>
    </w:p>
    <w:p>
      <w:pPr>
        <w:pStyle w:val="style94"/>
        <w:rPr>
          <w:i/>
        </w:rPr>
      </w:pPr>
      <m:oMathPara>
        <m:oMath>
          <m:r>
            <m:rPr>
              <m:sty m:val="bi"/>
            </m:rPr>
            <w:rPr>
              <w:rFonts w:ascii="Cambria Math" w:hAnsi="Cambria Math"/>
            </w:rPr>
            <m:t>propane</m:t>
          </m:r>
          <m:r>
            <m:rPr>
              <m:sty m:val="p"/>
            </m:rPr>
            <w:rPr>
              <w:rFonts w:ascii="Cambria Math" w:hAnsi="Cambria Math"/>
            </w:rPr>
            <m:t>+</m:t>
          </m:r>
          <m:r>
            <m:rPr>
              <m:sty m:val="bi"/>
            </m:rPr>
            <w:rPr>
              <w:rFonts w:ascii="Cambria Math" w:hAnsi="Cambria Math"/>
            </w:rPr>
            <m:t>oxygen</m:t>
          </m:r>
          <m:r>
            <m:rPr>
              <m:sty m:val="p"/>
            </m:rPr>
            <w:rPr>
              <w:rFonts w:ascii="Cambria Math" w:hAnsi="Cambria Math"/>
            </w:rPr>
            <m:t>→</m:t>
          </m:r>
          <m:r>
            <m:rPr>
              <m:sty m:val="bi"/>
            </m:rPr>
            <w:rPr>
              <w:rFonts w:ascii="Cambria Math" w:hAnsi="Cambria Math"/>
            </w:rPr>
            <m:t>carbonmonoxide</m:t>
          </m:r>
          <m:r>
            <m:rPr>
              <m:sty m:val="p"/>
            </m:rPr>
            <w:rPr>
              <w:rFonts w:ascii="Cambria Math" w:hAnsi="Cambria Math"/>
            </w:rPr>
            <m:t>+</m:t>
          </m:r>
          <m:r>
            <m:rPr>
              <m:sty m:val="bi"/>
            </m:rPr>
            <w:rPr>
              <w:rFonts w:ascii="Cambria Math" w:hAnsi="Cambria Math"/>
            </w:rPr>
            <m:t>carbon</m:t>
          </m:r>
          <m:r>
            <m:rPr>
              <m:sty m:val="p"/>
            </m:rPr>
            <w:rPr>
              <w:rFonts w:ascii="Cambria Math" w:hAnsi="Cambria Math"/>
            </w:rPr>
            <m:t>+</m:t>
          </m:r>
          <m:r>
            <m:rPr>
              <m:sty m:val="bi"/>
            </m:rPr>
            <w:rPr>
              <w:rFonts w:ascii="Cambria Math" w:hAnsi="Cambria Math"/>
            </w:rPr>
            <m:t>water</m:t>
          </m:r>
        </m:oMath>
      </m:oMathPara>
    </w:p>
    <w:p>
      <w:pPr>
        <w:pStyle w:val="style94"/>
        <w:rPr>
          <w:rFonts w:ascii="Calibri" w:cs="Arial" w:hAnsi="Calibri"/>
          <w:bCs/>
        </w:rPr>
      </w:pPr>
      <w:r>
        <w:rPr>
          <w:noProof/>
        </w:rPr>
        <w:drawing>
          <wp:inline distL="0" distT="0" distB="0" distR="0">
            <wp:extent cx="1476000" cy="1307748"/>
            <wp:effectExtent l="0" t="0" r="0" b="6985"/>
            <wp:docPr id="1250" name="Picture 33813" descr="C:\Users\USER\AppData\Local\Microsoft\Windows\Temporary Internet Files\Content.Word\images.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33813"/>
                    <pic:cNvPicPr/>
                  </pic:nvPicPr>
                  <pic:blipFill>
                    <a:blip r:embed="rId135" cstate="print"/>
                    <a:srcRect l="0" t="0" r="0" b="0"/>
                    <a:stretch/>
                  </pic:blipFill>
                  <pic:spPr>
                    <a:xfrm rot="0">
                      <a:off x="0" y="0"/>
                      <a:ext cx="1476000" cy="1307748"/>
                    </a:xfrm>
                    <a:prstGeom prst="rect"/>
                    <a:ln>
                      <a:noFill/>
                    </a:ln>
                  </pic:spPr>
                </pic:pic>
              </a:graphicData>
            </a:graphic>
          </wp:inline>
        </w:drawing>
      </w:r>
    </w:p>
    <w:p>
      <w:pPr>
        <w:pStyle w:val="style157"/>
        <w:rPr>
          <w:b/>
        </w:rPr>
      </w:pPr>
      <w:r>
        <w:rPr>
          <w:b/>
          <w:bCs/>
        </w:rPr>
        <w:t>Y</w:t>
      </w:r>
      <w:r>
        <w:rPr>
          <w:b/>
          <w:bCs/>
        </w:rPr>
        <w:t xml:space="preserve">ellow flame </w:t>
      </w:r>
      <w:r>
        <w:rPr>
          <w:b/>
        </w:rPr>
        <w:t xml:space="preserve">produced by incomplete combustion of </w:t>
      </w:r>
      <m:oMath>
        <m:r>
          <m:rPr>
            <m:sty m:val="b"/>
          </m:rPr>
          <w:rPr>
            <w:rFonts w:ascii="Cambria Math" w:hAnsi="Cambria Math"/>
          </w:rPr>
          <m:t>propane</m:t>
        </m:r>
      </m:oMath>
    </w:p>
    <w:p>
      <w:pPr>
        <w:pStyle w:val="style94"/>
        <w:rPr>
          <w:rFonts w:ascii="Arial" w:cs="Arial" w:hAnsi="Arial"/>
          <w:bCs/>
          <w:sz w:val="28"/>
          <w:szCs w:val="20"/>
        </w:rPr>
      </w:pPr>
    </w:p>
    <w:p>
      <w:pPr>
        <w:pStyle w:val="style94"/>
        <w:jc w:val="center"/>
        <w:rPr>
          <w:rFonts w:ascii="Arial" w:cs="Arial" w:hAnsi="Arial"/>
          <w:b/>
          <w:bCs/>
          <w:sz w:val="28"/>
          <w:szCs w:val="20"/>
          <w:u w:val="single"/>
        </w:rPr>
      </w:pPr>
      <w:r>
        <w:rPr>
          <w:rFonts w:ascii="Arial" w:cs="Arial" w:hAnsi="Arial"/>
          <w:b/>
          <w:bCs/>
          <w:sz w:val="28"/>
          <w:szCs w:val="20"/>
          <w:u w:val="single"/>
        </w:rPr>
        <w:t>How to Light a Bunsen Burner</w:t>
      </w:r>
    </w:p>
    <w:p>
      <w:pPr>
        <w:pStyle w:val="style94"/>
        <w:numPr>
          <w:ilvl w:val="0"/>
          <w:numId w:val="128"/>
        </w:numPr>
        <w:spacing w:beforeAutospacing="false" w:afterAutospacing="false"/>
        <w:ind w:right="1440"/>
        <w:rPr>
          <w:rFonts w:ascii="Calibri" w:cs="Arial" w:hAnsi="Calibri"/>
          <w:b/>
          <w:bCs/>
          <w:szCs w:val="36"/>
        </w:rPr>
      </w:pPr>
      <w:r>
        <w:rPr>
          <w:rFonts w:ascii="Calibri" w:cs="Arial" w:hAnsi="Calibri"/>
          <w:b/>
          <w:bCs/>
          <w:szCs w:val="36"/>
        </w:rPr>
        <w:t>PUT SAFETY GOGG</w:t>
      </w:r>
      <w:r>
        <w:rPr>
          <w:rFonts w:ascii="Calibri" w:cs="Arial" w:hAnsi="Calibri"/>
          <w:b/>
          <w:bCs/>
          <w:szCs w:val="36"/>
        </w:rPr>
        <w:t>LES ON</w:t>
      </w:r>
    </w:p>
    <w:p>
      <w:pPr>
        <w:pStyle w:val="style94"/>
        <w:numPr>
          <w:ilvl w:val="0"/>
          <w:numId w:val="128"/>
        </w:numPr>
        <w:spacing w:beforeAutospacing="false" w:afterAutospacing="false"/>
        <w:ind w:right="1440"/>
        <w:rPr>
          <w:rFonts w:ascii="Calibri" w:cs="Arial" w:hAnsi="Calibri"/>
          <w:szCs w:val="36"/>
        </w:rPr>
      </w:pPr>
      <w:r>
        <w:rPr>
          <w:rFonts w:ascii="Calibri" w:cs="Arial" w:hAnsi="Calibri"/>
          <w:szCs w:val="36"/>
        </w:rPr>
        <w:t>Light the burner at the top of the barrel</w:t>
      </w:r>
    </w:p>
    <w:p>
      <w:pPr>
        <w:pStyle w:val="style94"/>
        <w:ind w:left="720"/>
        <w:rPr>
          <w:rFonts w:ascii="Arial" w:cs="Arial" w:hAnsi="Arial"/>
        </w:rPr>
      </w:pPr>
    </w:p>
    <w:p>
      <w:pPr>
        <w:pStyle w:val="style0"/>
        <w:autoSpaceDE w:val="false"/>
        <w:autoSpaceDN w:val="false"/>
        <w:adjustRightInd w:val="false"/>
        <w:spacing w:after="0" w:lineRule="auto" w:line="240"/>
        <w:rPr>
          <w:rFonts w:ascii="Times New Roman" w:cs="Times New Roman" w:hAnsi="Times New Roman"/>
          <w:b/>
          <w:bCs/>
          <w:i/>
          <w:sz w:val="24"/>
          <w:szCs w:val="24"/>
        </w:rPr>
      </w:pPr>
      <w:r>
        <w:rPr>
          <w:rFonts w:ascii="Times New Roman" w:cs="Times New Roman" w:hAnsi="Times New Roman"/>
          <w:b/>
          <w:bCs/>
          <w:i/>
          <w:sz w:val="24"/>
          <w:szCs w:val="24"/>
        </w:rPr>
        <w:t xml:space="preserve"> How do we light a Bunsen burner?</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Steps:</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1</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First,</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noProof/>
          <w:sz w:val="24"/>
          <w:szCs w:val="24"/>
        </w:rPr>
        <w:drawing>
          <wp:inline distL="0" distT="0" distB="0" distR="0">
            <wp:extent cx="1417415" cy="1279259"/>
            <wp:effectExtent l="0" t="0" r="0" b="0"/>
            <wp:docPr id="1251" name="Picture 5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542"/>
                    <pic:cNvPicPr/>
                  </pic:nvPicPr>
                  <pic:blipFill>
                    <a:blip r:embed="rId136" cstate="print"/>
                    <a:srcRect l="0" t="0" r="0" b="0"/>
                    <a:stretch/>
                  </pic:blipFill>
                  <pic:spPr>
                    <a:xfrm rot="0">
                      <a:off x="0" y="0"/>
                      <a:ext cx="1417415" cy="1279259"/>
                    </a:xfrm>
                    <a:prstGeom prst="rect"/>
                    <a:ln>
                      <a:noFill/>
                    </a:ln>
                  </pic:spPr>
                </pic:pic>
              </a:graphicData>
            </a:graphic>
          </wp:inline>
        </w:drawing>
      </w:r>
      <w:r>
        <w:rPr>
          <w:rFonts w:ascii="Times New Roman" w:cs="Times New Roman" w:hAnsi="Times New Roman"/>
          <w:i/>
          <w:sz w:val="24"/>
          <w:szCs w:val="24"/>
        </w:rPr>
        <w:t>(close the air hole)</w:t>
      </w: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2</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Next,</w:t>
      </w:r>
      <w:r>
        <w:rPr>
          <w:rFonts w:ascii="Times New Roman" w:cs="Times New Roman" w:hAnsi="Times New Roman"/>
          <w:iCs/>
          <w:noProof/>
          <w:sz w:val="24"/>
          <w:szCs w:val="24"/>
        </w:rPr>
        <w:drawing>
          <wp:inline distL="0" distT="0" distB="0" distR="0">
            <wp:extent cx="1301093" cy="1137575"/>
            <wp:effectExtent l="0" t="0" r="0" b="5715"/>
            <wp:docPr id="1252" name="Picture 46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46107"/>
                    <pic:cNvPicPr/>
                  </pic:nvPicPr>
                  <pic:blipFill>
                    <a:blip r:embed="rId137" cstate="print"/>
                    <a:srcRect l="0" t="0" r="0" b="0"/>
                    <a:stretch/>
                  </pic:blipFill>
                  <pic:spPr>
                    <a:xfrm rot="0">
                      <a:off x="0" y="0"/>
                      <a:ext cx="1301093" cy="1137575"/>
                    </a:xfrm>
                    <a:prstGeom prst="rect"/>
                    <a:ln>
                      <a:noFill/>
                    </a:ln>
                  </pic:spPr>
                </pic:pic>
              </a:graphicData>
            </a:graphic>
          </wp:inline>
        </w:drawing>
      </w:r>
      <w:r>
        <w:rPr>
          <w:rFonts w:ascii="Times New Roman" w:cs="Times New Roman" w:hAnsi="Times New Roman"/>
          <w:i/>
          <w:sz w:val="24"/>
          <w:szCs w:val="24"/>
        </w:rPr>
        <w:t>(light a match)</w:t>
      </w: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3</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Then,</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noProof/>
          <w:sz w:val="24"/>
          <w:szCs w:val="24"/>
        </w:rPr>
        <w:drawing>
          <wp:inline distL="0" distT="0" distB="0" distR="0">
            <wp:extent cx="1481198" cy="1163589"/>
            <wp:effectExtent l="0" t="0" r="5080" b="0"/>
            <wp:docPr id="1253" name="Picture 46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46109"/>
                    <pic:cNvPicPr/>
                  </pic:nvPicPr>
                  <pic:blipFill>
                    <a:blip r:embed="rId138" cstate="print"/>
                    <a:srcRect l="0" t="0" r="0" b="0"/>
                    <a:stretch/>
                  </pic:blipFill>
                  <pic:spPr>
                    <a:xfrm rot="0">
                      <a:off x="0" y="0"/>
                      <a:ext cx="1481198" cy="1163589"/>
                    </a:xfrm>
                    <a:prstGeom prst="rect"/>
                    <a:ln>
                      <a:noFill/>
                    </a:ln>
                  </pic:spPr>
                </pic:pic>
              </a:graphicData>
            </a:graphic>
          </wp:inline>
        </w:drawing>
      </w:r>
      <w:r>
        <w:rPr>
          <w:rFonts w:ascii="Times New Roman" w:cs="Times New Roman" w:hAnsi="Times New Roman"/>
          <w:i/>
          <w:sz w:val="24"/>
          <w:szCs w:val="24"/>
        </w:rPr>
        <w:t>(hold the match above the chimney/barrel)</w:t>
      </w: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4</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After that,</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noProof/>
          <w:sz w:val="24"/>
          <w:szCs w:val="24"/>
        </w:rPr>
        <w:drawing>
          <wp:inline distL="0" distT="0" distB="0" distR="0">
            <wp:extent cx="1504744" cy="1200779"/>
            <wp:effectExtent l="0" t="0" r="635" b="0"/>
            <wp:docPr id="1254" name="Picture 46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46110"/>
                    <pic:cNvPicPr/>
                  </pic:nvPicPr>
                  <pic:blipFill>
                    <a:blip r:embed="rId139" cstate="print"/>
                    <a:srcRect l="0" t="0" r="0" b="0"/>
                    <a:stretch/>
                  </pic:blipFill>
                  <pic:spPr>
                    <a:xfrm rot="0">
                      <a:off x="0" y="0"/>
                      <a:ext cx="1504744" cy="1200779"/>
                    </a:xfrm>
                    <a:prstGeom prst="rect"/>
                    <a:ln>
                      <a:noFill/>
                    </a:ln>
                  </pic:spPr>
                </pic:pic>
              </a:graphicData>
            </a:graphic>
          </wp:inline>
        </w:drawing>
      </w:r>
      <w:r>
        <w:rPr>
          <w:rFonts w:ascii="Times New Roman" w:cs="Times New Roman" w:hAnsi="Times New Roman"/>
          <w:i/>
          <w:sz w:val="24"/>
          <w:szCs w:val="24"/>
        </w:rPr>
        <w:t>(turn on the gas tap)</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5</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noProof/>
          <w:sz w:val="24"/>
          <w:szCs w:val="24"/>
        </w:rPr>
        <w:drawing>
          <wp:anchor distT="0" distB="0" distL="0" distR="0" simplePos="false" relativeHeight="18" behindDoc="false" locked="false" layoutInCell="true" allowOverlap="true">
            <wp:simplePos x="0" y="0"/>
            <wp:positionH relativeFrom="column">
              <wp:posOffset>3024000</wp:posOffset>
            </wp:positionH>
            <wp:positionV relativeFrom="paragraph">
              <wp:posOffset>50830</wp:posOffset>
            </wp:positionV>
            <wp:extent cx="2764800" cy="1907969"/>
            <wp:effectExtent l="0" t="0" r="0" b="0"/>
            <wp:wrapNone/>
            <wp:docPr id="1255" name="Picture 6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688"/>
                    <pic:cNvPicPr/>
                  </pic:nvPicPr>
                  <pic:blipFill>
                    <a:blip r:embed="rId140" cstate="print">
                      <a:grayscl/>
                    </a:blip>
                    <a:srcRect l="0" t="0" r="0" b="0"/>
                    <a:stretch/>
                  </pic:blipFill>
                  <pic:spPr>
                    <a:xfrm rot="0">
                      <a:off x="0" y="0"/>
                      <a:ext cx="2764800" cy="1907969"/>
                    </a:xfrm>
                    <a:prstGeom prst="rect"/>
                  </pic:spPr>
                </pic:pic>
              </a:graphicData>
            </a:graphic>
          </wp:anchor>
        </w:drawing>
      </w:r>
      <w:r>
        <w:rPr>
          <w:rFonts w:ascii="Times New Roman" w:cs="Times New Roman" w:hAnsi="Times New Roman"/>
          <w:iCs/>
          <w:sz w:val="24"/>
          <w:szCs w:val="24"/>
        </w:rPr>
        <w:t>Finally,</w:t>
      </w:r>
      <w:r>
        <w:rPr>
          <w:rFonts w:ascii="Times New Roman" w:cs="Times New Roman" w:hAnsi="Times New Roman"/>
          <w:iCs/>
          <w:noProof/>
          <w:sz w:val="24"/>
          <w:szCs w:val="24"/>
        </w:rPr>
        <w:drawing>
          <wp:inline distL="0" distT="0" distB="0" distR="0">
            <wp:extent cx="1313650" cy="1360800"/>
            <wp:effectExtent l="0" t="0" r="1270" b="0"/>
            <wp:docPr id="1256" name="Picture 46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46111"/>
                    <pic:cNvPicPr/>
                  </pic:nvPicPr>
                  <pic:blipFill>
                    <a:blip r:embed="rId141" cstate="print"/>
                    <a:srcRect l="0" t="0" r="0" b="0"/>
                    <a:stretch/>
                  </pic:blipFill>
                  <pic:spPr>
                    <a:xfrm rot="0">
                      <a:off x="0" y="0"/>
                      <a:ext cx="1313650" cy="1360800"/>
                    </a:xfrm>
                    <a:prstGeom prst="rect"/>
                    <a:ln>
                      <a:noFill/>
                    </a:ln>
                  </pic:spPr>
                </pic:pic>
              </a:graphicData>
            </a:graphic>
          </wp:inline>
        </w:drawing>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___________________________________________________</w:t>
      </w:r>
    </w:p>
    <w:p>
      <w:pPr>
        <w:pStyle w:val="style0"/>
        <w:autoSpaceDE w:val="false"/>
        <w:autoSpaceDN w:val="false"/>
        <w:adjustRightInd w:val="false"/>
        <w:spacing w:after="0" w:lineRule="auto" w:line="240"/>
        <w:rPr>
          <w:rFonts w:ascii="Times New Roman" w:cs="Times New Roman" w:hAnsi="Times New Roman"/>
          <w:i/>
          <w:sz w:val="24"/>
          <w:szCs w:val="24"/>
        </w:rPr>
      </w:pPr>
      <w:r>
        <w:rPr>
          <w:rFonts w:ascii="Times New Roman" w:cs="Times New Roman" w:hAnsi="Times New Roman"/>
          <w:i/>
          <w:sz w:val="24"/>
          <w:szCs w:val="24"/>
        </w:rPr>
        <w:t>(open the air hole to obtain a blue flame )</w:t>
      </w:r>
    </w:p>
    <w:p>
      <w:pPr>
        <w:pStyle w:val="style0"/>
        <w:autoSpaceDE w:val="false"/>
        <w:autoSpaceDN w:val="false"/>
        <w:adjustRightInd w:val="false"/>
        <w:spacing w:after="0" w:lineRule="auto" w:line="240"/>
        <w:rPr>
          <w:rFonts w:ascii="Times New Roman" w:cs="Times New Roman" w:hAnsi="Times New Roman"/>
          <w:b/>
          <w:bCs/>
          <w:i/>
          <w:sz w:val="24"/>
          <w:szCs w:val="24"/>
        </w:rPr>
      </w:pPr>
    </w:p>
    <w:p>
      <w:pPr>
        <w:pStyle w:val="style0"/>
        <w:autoSpaceDE w:val="false"/>
        <w:autoSpaceDN w:val="false"/>
        <w:adjustRightInd w:val="false"/>
        <w:spacing w:after="0" w:lineRule="auto" w:line="240"/>
        <w:rPr>
          <w:rFonts w:ascii="Times New Roman" w:cs="Times New Roman" w:hAnsi="Times New Roman"/>
          <w:b/>
          <w:bCs/>
          <w:i/>
          <w:sz w:val="24"/>
          <w:szCs w:val="24"/>
        </w:rPr>
      </w:pPr>
      <w:r>
        <w:rPr>
          <w:rFonts w:ascii="Times New Roman" w:cs="Times New Roman" w:hAnsi="Times New Roman"/>
          <w:b/>
          <w:bCs/>
          <w:i/>
          <w:sz w:val="24"/>
          <w:szCs w:val="24"/>
        </w:rPr>
        <w:t xml:space="preserve"> What is the colour of the Bunsen flame when the air hole is</w:t>
      </w:r>
    </w:p>
    <w:p>
      <w:pPr>
        <w:pStyle w:val="style0"/>
        <w:autoSpaceDE w:val="false"/>
        <w:autoSpaceDN w:val="false"/>
        <w:adjustRightInd w:val="false"/>
        <w:spacing w:after="0" w:lineRule="auto" w:line="240"/>
        <w:rPr>
          <w:rFonts w:ascii="Times New Roman" w:cs="Times New Roman" w:hAnsi="Times New Roman"/>
          <w:i/>
          <w:sz w:val="24"/>
          <w:szCs w:val="24"/>
        </w:rPr>
      </w:pPr>
      <w:r>
        <w:rPr>
          <w:rFonts w:ascii="Times New Roman" w:cs="Times New Roman" w:hAnsi="Times New Roman"/>
          <w:iCs/>
          <w:sz w:val="24"/>
          <w:szCs w:val="24"/>
        </w:rPr>
        <w:t xml:space="preserve">a. </w:t>
      </w:r>
      <w:r>
        <w:rPr>
          <w:rFonts w:ascii="Times New Roman" w:cs="Times New Roman" w:hAnsi="Times New Roman"/>
          <w:i/>
          <w:sz w:val="24"/>
          <w:szCs w:val="24"/>
        </w:rPr>
        <w:t>open?-</w:t>
      </w:r>
      <w:r>
        <w:rPr>
          <w:rFonts w:ascii="Times New Roman" w:cs="Times New Roman" w:hAnsi="Times New Roman"/>
          <w:b/>
          <w:i/>
          <w:color w:val="0000ff"/>
          <w:sz w:val="24"/>
          <w:szCs w:val="24"/>
        </w:rPr>
        <w:t>Blue</w:t>
      </w:r>
    </w:p>
    <w:p>
      <w:pPr>
        <w:pStyle w:val="style0"/>
        <w:autoSpaceDE w:val="false"/>
        <w:autoSpaceDN w:val="false"/>
        <w:adjustRightInd w:val="false"/>
        <w:spacing w:after="0" w:lineRule="auto" w:line="240"/>
        <w:rPr>
          <w:rFonts w:ascii="Times New Roman" w:cs="Times New Roman" w:hAnsi="Times New Roman"/>
          <w:iCs/>
          <w:sz w:val="24"/>
          <w:szCs w:val="24"/>
        </w:rPr>
      </w:pPr>
      <w:r>
        <w:rPr>
          <w:rFonts w:ascii="Times New Roman" w:cs="Times New Roman" w:hAnsi="Times New Roman"/>
          <w:iCs/>
          <w:sz w:val="24"/>
          <w:szCs w:val="24"/>
        </w:rPr>
        <w:t>__________________________________________________________________</w:t>
      </w:r>
    </w:p>
    <w:p>
      <w:pPr>
        <w:pStyle w:val="style0"/>
        <w:autoSpaceDE w:val="false"/>
        <w:autoSpaceDN w:val="false"/>
        <w:adjustRightInd w:val="false"/>
        <w:spacing w:after="0" w:lineRule="auto" w:line="240"/>
        <w:rPr>
          <w:rFonts w:ascii="Times New Roman" w:cs="Times New Roman" w:hAnsi="Times New Roman"/>
          <w:i/>
          <w:sz w:val="24"/>
          <w:szCs w:val="24"/>
        </w:rPr>
      </w:pPr>
      <w:r>
        <w:rPr>
          <w:rFonts w:ascii="Times New Roman" w:cs="Times New Roman" w:hAnsi="Times New Roman"/>
          <w:iCs/>
          <w:sz w:val="24"/>
          <w:szCs w:val="24"/>
        </w:rPr>
        <w:t xml:space="preserve">b. </w:t>
      </w:r>
      <w:r>
        <w:rPr>
          <w:rFonts w:ascii="Times New Roman" w:cs="Times New Roman" w:hAnsi="Times New Roman"/>
          <w:i/>
          <w:sz w:val="24"/>
          <w:szCs w:val="24"/>
        </w:rPr>
        <w:t>closed?-</w:t>
      </w:r>
      <w:r>
        <w:rPr>
          <w:rFonts w:ascii="Times New Roman" w:cs="Times New Roman" w:hAnsi="Times New Roman"/>
          <w:b/>
          <w:i/>
          <w:sz w:val="24"/>
          <w:szCs w:val="24"/>
          <w:highlight w:val="yellow"/>
        </w:rPr>
        <w:t>Yellow</w:t>
      </w:r>
    </w:p>
    <w:p>
      <w:pPr>
        <w:pStyle w:val="style157"/>
        <w:rPr/>
      </w:pPr>
    </w:p>
    <w:p>
      <w:pPr>
        <w:pStyle w:val="style157"/>
        <w:rPr/>
      </w:pPr>
    </w:p>
    <w:p>
      <w:pPr>
        <w:pStyle w:val="style0"/>
        <w:autoSpaceDE w:val="false"/>
        <w:autoSpaceDN w:val="false"/>
        <w:adjustRightInd w:val="false"/>
        <w:spacing w:after="0" w:lineRule="auto" w:line="240"/>
        <w:rPr>
          <w:rFonts w:ascii="Times New Roman" w:cs="Times New Roman" w:hAnsi="Times New Roman"/>
          <w:b/>
          <w:bCs/>
          <w:i/>
          <w:color w:val="000000"/>
          <w:sz w:val="24"/>
          <w:szCs w:val="24"/>
        </w:rPr>
      </w:pPr>
      <w:r>
        <w:rPr>
          <w:rFonts w:ascii="Times New Roman" w:cs="Times New Roman" w:hAnsi="Times New Roman"/>
          <w:b/>
          <w:bCs/>
          <w:i/>
          <w:color w:val="000000"/>
          <w:sz w:val="24"/>
          <w:szCs w:val="24"/>
        </w:rPr>
        <w:t>What are the parts of a Bunsen burner?</w:t>
      </w:r>
    </w:p>
    <w:p>
      <w:pPr>
        <w:pStyle w:val="style0"/>
        <w:autoSpaceDE w:val="false"/>
        <w:autoSpaceDN w:val="false"/>
        <w:adjustRightInd w:val="false"/>
        <w:spacing w:after="0" w:lineRule="auto" w:line="240"/>
        <w:rPr>
          <w:rFonts w:ascii="Times New Roman" w:cs="Times New Roman" w:hAnsi="Times New Roman"/>
          <w:i/>
          <w:color w:val="ff0000"/>
          <w:sz w:val="28"/>
          <w:szCs w:val="28"/>
        </w:rPr>
      </w:pPr>
      <w:r>
        <w:rPr>
          <w:rFonts w:ascii="Times New Roman" w:cs="Times New Roman" w:hAnsi="Times New Roman"/>
          <w:i/>
          <w:color w:val="ff0000"/>
          <w:sz w:val="18"/>
          <w:szCs w:val="18"/>
        </w:rPr>
        <w:t xml:space="preserve">1. </w:t>
      </w:r>
      <w:r>
        <w:rPr>
          <w:rFonts w:ascii="Times New Roman" w:cs="Times New Roman" w:hAnsi="Times New Roman"/>
          <w:i/>
          <w:color w:val="ff0000"/>
          <w:sz w:val="28"/>
          <w:szCs w:val="28"/>
        </w:rPr>
        <w:t>gas tap</w:t>
      </w:r>
    </w:p>
    <w:p>
      <w:pPr>
        <w:pStyle w:val="style0"/>
        <w:autoSpaceDE w:val="false"/>
        <w:autoSpaceDN w:val="false"/>
        <w:adjustRightInd w:val="false"/>
        <w:spacing w:after="0" w:lineRule="auto" w:line="240"/>
        <w:rPr>
          <w:rFonts w:ascii="Times New Roman" w:cs="Times New Roman" w:hAnsi="Times New Roman"/>
          <w:i/>
          <w:color w:val="ff0000"/>
          <w:sz w:val="28"/>
          <w:szCs w:val="28"/>
        </w:rPr>
      </w:pPr>
      <w:r>
        <w:rPr>
          <w:rFonts w:ascii="Times New Roman" w:cs="Times New Roman" w:hAnsi="Times New Roman"/>
          <w:iCs/>
          <w:color w:val="000000"/>
          <w:sz w:val="18"/>
          <w:szCs w:val="18"/>
        </w:rPr>
        <w:t xml:space="preserve">2. </w:t>
      </w:r>
      <w:r>
        <w:rPr>
          <w:rFonts w:ascii="Times New Roman" w:cs="Times New Roman" w:hAnsi="Times New Roman"/>
          <w:i/>
          <w:color w:val="ff0000"/>
          <w:sz w:val="28"/>
          <w:szCs w:val="28"/>
        </w:rPr>
        <w:t>rubber tubing</w:t>
      </w:r>
    </w:p>
    <w:p>
      <w:pPr>
        <w:pStyle w:val="style0"/>
        <w:autoSpaceDE w:val="false"/>
        <w:autoSpaceDN w:val="false"/>
        <w:adjustRightInd w:val="false"/>
        <w:spacing w:after="0" w:lineRule="auto" w:line="240"/>
        <w:rPr>
          <w:rFonts w:ascii="Times New Roman" w:cs="Times New Roman" w:hAnsi="Times New Roman"/>
          <w:i/>
          <w:color w:val="ff0000"/>
          <w:sz w:val="28"/>
          <w:szCs w:val="28"/>
        </w:rPr>
      </w:pPr>
      <w:r>
        <w:rPr>
          <w:rFonts w:ascii="Times New Roman" w:cs="Times New Roman" w:hAnsi="Times New Roman"/>
          <w:iCs/>
          <w:color w:val="000000"/>
          <w:sz w:val="18"/>
          <w:szCs w:val="18"/>
        </w:rPr>
        <w:t xml:space="preserve">3. </w:t>
      </w:r>
      <w:r>
        <w:rPr>
          <w:rFonts w:ascii="Times New Roman" w:cs="Times New Roman" w:hAnsi="Times New Roman"/>
          <w:i/>
          <w:color w:val="ff0000"/>
          <w:sz w:val="28"/>
          <w:szCs w:val="28"/>
        </w:rPr>
        <w:t>chimney/barrel</w:t>
      </w:r>
    </w:p>
    <w:p>
      <w:pPr>
        <w:pStyle w:val="style157"/>
        <w:rPr/>
      </w:pPr>
      <w:r>
        <w:rPr>
          <w:color w:val="000000"/>
          <w:sz w:val="18"/>
          <w:szCs w:val="18"/>
        </w:rPr>
        <w:t xml:space="preserve">4. </w:t>
      </w:r>
      <w:r>
        <w:t>collar</w:t>
      </w:r>
    </w:p>
    <w:p>
      <w:pPr>
        <w:pStyle w:val="style0"/>
        <w:autoSpaceDE w:val="false"/>
        <w:autoSpaceDN w:val="false"/>
        <w:adjustRightInd w:val="false"/>
        <w:spacing w:after="0" w:lineRule="auto" w:line="240"/>
        <w:rPr>
          <w:rFonts w:ascii="Times New Roman" w:cs="Times New Roman" w:hAnsi="Times New Roman"/>
          <w:i/>
          <w:color w:val="ff0000"/>
          <w:sz w:val="28"/>
          <w:szCs w:val="28"/>
        </w:rPr>
      </w:pPr>
      <w:r>
        <w:rPr>
          <w:rFonts w:ascii="Times New Roman" w:cs="Times New Roman" w:hAnsi="Times New Roman"/>
          <w:iCs/>
          <w:color w:val="000000"/>
          <w:sz w:val="18"/>
          <w:szCs w:val="18"/>
        </w:rPr>
        <w:t xml:space="preserve">5. </w:t>
      </w:r>
      <w:r>
        <w:rPr>
          <w:rFonts w:ascii="Times New Roman" w:cs="Times New Roman" w:hAnsi="Times New Roman"/>
          <w:i/>
          <w:color w:val="ff0000"/>
          <w:sz w:val="28"/>
          <w:szCs w:val="28"/>
        </w:rPr>
        <w:t>air hole</w:t>
      </w:r>
    </w:p>
    <w:p>
      <w:pPr>
        <w:pStyle w:val="style0"/>
        <w:autoSpaceDE w:val="false"/>
        <w:autoSpaceDN w:val="false"/>
        <w:adjustRightInd w:val="false"/>
        <w:spacing w:after="0" w:lineRule="auto" w:line="240"/>
        <w:rPr>
          <w:rFonts w:ascii="Times New Roman" w:cs="Times New Roman" w:hAnsi="Times New Roman"/>
          <w:iCs/>
          <w:color w:val="000000"/>
          <w:sz w:val="24"/>
          <w:szCs w:val="24"/>
        </w:rPr>
      </w:pPr>
      <w:r>
        <w:rPr>
          <w:rFonts w:ascii="Times New Roman" w:cs="Times New Roman" w:hAnsi="Times New Roman"/>
          <w:iCs/>
          <w:color w:val="000000"/>
          <w:sz w:val="24"/>
          <w:szCs w:val="24"/>
        </w:rPr>
        <w:t>6.</w:t>
      </w:r>
      <w:r>
        <w:rPr>
          <w:rFonts w:ascii="Times New Roman" w:cs="Times New Roman" w:hAnsi="Times New Roman"/>
          <w:i/>
          <w:iCs/>
          <w:color w:val="ff0000"/>
          <w:sz w:val="24"/>
          <w:szCs w:val="24"/>
        </w:rPr>
        <w:t>heat-proof mat</w:t>
      </w:r>
      <w:r>
        <w:rPr>
          <w:rFonts w:ascii="Times New Roman" w:cs="Times New Roman" w:hAnsi="Times New Roman"/>
          <w:i/>
          <w:iCs/>
          <w:color w:val="ff0000"/>
          <w:sz w:val="24"/>
          <w:szCs w:val="24"/>
        </w:rPr>
        <w:t>/base</w:t>
      </w:r>
    </w:p>
    <w:p>
      <w:pPr>
        <w:pStyle w:val="style0"/>
        <w:autoSpaceDE w:val="false"/>
        <w:autoSpaceDN w:val="false"/>
        <w:adjustRightInd w:val="false"/>
        <w:spacing w:after="0" w:lineRule="auto" w:line="240"/>
        <w:rPr>
          <w:rFonts w:ascii="Arial" w:cs="Arial" w:hAnsi="Arial"/>
        </w:rPr>
      </w:pPr>
    </w:p>
    <w:p>
      <w:pPr>
        <w:pStyle w:val="style0"/>
        <w:autoSpaceDE w:val="false"/>
        <w:autoSpaceDN w:val="false"/>
        <w:adjustRightInd w:val="false"/>
        <w:spacing w:after="0" w:lineRule="auto" w:line="240"/>
        <w:rPr>
          <w:rFonts w:ascii="Times New Roman" w:cs="Times New Roman" w:hAnsi="Times New Roman"/>
          <w:iCs/>
          <w:color w:val="ff0000"/>
          <w:sz w:val="28"/>
          <w:szCs w:val="28"/>
        </w:rPr>
      </w:pP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type id="_x0000_t202" coordsize="21600,21600" o:spt="202" path="m,l,21600r21600,l21600,xe">
            <v:stroke joinstyle="miter"/>
            <v:path gradientshapeok="t" o:connecttype="rect"/>
          </v:shapetype>
          <v:shape id="1258" type="#_x0000_t202" style="position:absolute;margin-left:330.5pt;margin-top:311.85pt;width:55.55pt;height:23.25pt;z-index:24;mso-position-horizontal-relative:text;mso-position-vertical-relative:text;mso-width-relative:margin;mso-height-relative:margin;mso-wrap-distance-left:0.0pt;mso-wrap-distance-right:0.0pt;visibility:visible;">
            <v:stroke joinstyle="miter" weight="0.5pt"/>
            <v:fill rotate="true"/>
            <v:path o:connecttype="rect" gradientshapeok="t"/>
            <v:textbox>
              <w:txbxContent>
                <w:p>
                  <w:pPr>
                    <w:pStyle w:val="style0"/>
                    <w:rPr/>
                  </w:pPr>
                  <w:r>
                    <w:t>collar</w:t>
                  </w:r>
                </w:p>
              </w:txbxContent>
            </v:textbox>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type id="_x0000_t32" coordsize="21600,21600" o:spt="32" o:oned="t" path="m,l21600,21600e">
            <v:path arrowok="t" fillok="f" o:connecttype="none"/>
            <o:lock v:ext="edit" shapetype="t"/>
          </v:shapetype>
          <v:shape id="1261" type="#_x0000_t32" filled="f" style="position:absolute;margin-left:237.0pt;margin-top:344.75pt;width:122.45pt;height:31.2pt;z-index:23;mso-position-horizontal-relative:text;mso-position-vertical-relative:text;mso-width-relative:page;mso-height-relative:page;mso-wrap-distance-left:0.0pt;mso-wrap-distance-right:0.0pt;visibility:visible;">
            <v:stroke endarrow="open" color="#4579b8"/>
            <v:fill rotate="true"/>
            <v:path o:connecttype="none" fillok="f" arrowok="t"/>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 id="1263" type="#_x0000_t32" filled="f" style="position:absolute;margin-left:243.8pt;margin-top:323.7pt;width:86.75pt;height:11.35pt;z-index:22;mso-position-horizontal-relative:text;mso-position-vertical-relative:text;mso-width-relative:page;mso-height-relative:page;mso-wrap-distance-left:0.0pt;mso-wrap-distance-right:0.0pt;visibility:visible;flip:y;">
            <v:stroke endarrow="open" color="#4579b8"/>
            <v:fill rotate="true"/>
            <v:path o:connecttype="none" fillok="f" arrowok="t"/>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 id="1265" type="#_x0000_t202" style="position:absolute;margin-left:12.45pt;margin-top:295.95pt;width:62.95pt;height:27.75pt;z-index:21;mso-position-horizontal-relative:text;mso-position-vertical-relative:text;mso-width-relative:page;mso-height-relative:margin;mso-wrap-distance-left:0.0pt;mso-wrap-distance-right:0.0pt;visibility:visible;">
            <v:stroke joinstyle="miter" weight="0.5pt"/>
            <v:fill rotate="true"/>
            <v:path o:connecttype="rect" gradientshapeok="t"/>
            <v:textbox>
              <w:txbxContent>
                <w:p>
                  <w:pPr>
                    <w:pStyle w:val="style0"/>
                    <w:rPr/>
                  </w:pPr>
                  <w:r>
                    <w:t>Gas tap</w:t>
                  </w:r>
                </w:p>
              </w:txbxContent>
            </v:textbox>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 id="1267" type="#_x0000_t202" style="position:absolute;margin-left:95.25pt;margin-top:362.85pt;width:77.1pt;height:23.25pt;z-index:20;mso-position-horizontal-relative:text;mso-position-vertical-relative:text;mso-width-relative:page;mso-height-relative:margin;mso-wrap-distance-left:0.0pt;mso-wrap-distance-right:0.0pt;visibility:visible;">
            <v:stroke joinstyle="miter" weight="0.5pt"/>
            <v:fill rotate="true"/>
            <v:path o:connecttype="rect" gradientshapeok="t"/>
            <v:textbox>
              <w:txbxContent>
                <w:p>
                  <w:pPr>
                    <w:pStyle w:val="style0"/>
                    <w:rPr/>
                  </w:pPr>
                  <w:r>
                    <w:t>tubing</w:t>
                  </w:r>
                </w:p>
              </w:txbxContent>
            </v:textbox>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pict>
          <v:shape id="1269" type="#_x0000_t202" style="position:absolute;margin-left:229.05pt;margin-top:420.15pt;width:61.8pt;height:24.4pt;z-index:19;mso-position-horizontal-relative:text;mso-position-vertical-relative:text;mso-width-relative:page;mso-height-relative:margin;mso-wrap-distance-left:0.0pt;mso-wrap-distance-right:0.0pt;visibility:visible;">
            <v:stroke joinstyle="miter" weight="0.5pt"/>
            <v:fill rotate="true"/>
            <v:path o:connecttype="rect" gradientshapeok="t"/>
            <v:textbox>
              <w:txbxContent>
                <w:p>
                  <w:pPr>
                    <w:pStyle w:val="style0"/>
                    <w:rPr/>
                  </w:pPr>
                  <w:r>
                    <w:t>base</w:t>
                  </w:r>
                </w:p>
              </w:txbxContent>
            </v:textbox>
          </v:shape>
        </w:pict>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r>
      <w:r>
        <w:rPr>
          <w:rFonts w:ascii="Times New Roman" w:cs="Times New Roman" w:hAnsi="Times New Roman"/>
          <w:i/>
          <w:noProof/>
          <w:color w:val="ff0000"/>
          <w:sz w:val="28"/>
          <w:szCs w:val="28"/>
        </w:rPr>
        <w:drawing>
          <wp:inline distL="0" distT="0" distB="0" distR="0">
            <wp:extent cx="3974399" cy="2340641"/>
            <wp:effectExtent l="0" t="0" r="7620" b="2540"/>
            <wp:docPr id="1271" name="Picture 6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687"/>
                    <pic:cNvPicPr/>
                  </pic:nvPicPr>
                  <pic:blipFill>
                    <a:blip r:embed="rId142" cstate="print"/>
                    <a:srcRect l="0" t="0" r="0" b="0"/>
                    <a:stretch/>
                  </pic:blipFill>
                  <pic:spPr>
                    <a:xfrm rot="0">
                      <a:off x="0" y="0"/>
                      <a:ext cx="3974399" cy="2340641"/>
                    </a:xfrm>
                    <a:prstGeom prst="rect"/>
                    <a:ln>
                      <a:noFill/>
                    </a:ln>
                  </pic:spPr>
                </pic:pic>
              </a:graphicData>
            </a:graphic>
          </wp:inline>
        </w:drawing>
      </w:r>
      <w:r>
        <w:rPr>
          <w:rFonts w:ascii="Times New Roman" w:cs="Times New Roman" w:hAnsi="Times New Roman"/>
          <w:iCs/>
          <w:color w:val="ff0000"/>
          <w:sz w:val="28"/>
          <w:szCs w:val="28"/>
        </w:rPr>
        <w:t xml:space="preserve">    air hole</w:t>
      </w:r>
      <w:r>
        <w:rPr>
          <w:rFonts w:ascii="Times New Roman" w:cs="Times New Roman" w:hAnsi="Times New Roman"/>
          <w:iCs/>
          <w:noProof/>
          <w:color w:val="ff0000"/>
          <w:sz w:val="28"/>
          <w:szCs w:val="28"/>
        </w:rPr>
        <w:t>.</w:t>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pict>
          <v:group id="1272" filled="f" stroked="f" style="margin-left:0.0pt;margin-top:0.0pt;width:432.0pt;height:252.0pt;mso-wrap-distance-left:0.0pt;mso-wrap-distance-right:0.0pt;visibility:visible;" coordsize="54864,32004" editas="canvas">
            <v:shape id="1273" coordsize="54864,32004" path="m0,0l54864,0l54864,32004l0,32004xm4000,4000l4000,28004l50864,28004l50864,4000xe" adj="2700," filled="f" stroked="f" style="position:absolute;left:0;top:0;width:54864;height:32004;z-index:102;mso-position-horizontal-relative:text;mso-position-vertical-relative:text;mso-width-relative:page;mso-height-relative:page;visibility:visible;">
              <v:stroke on="f" joinstyle="miter"/>
              <o:lock aspectratio="true" v:ext="view"/>
              <v:fill o:detectmouseclick="true"/>
              <v:path textboxrect="4000,4000,50863,28003" o:connecttype="custom"/>
            </v:shape>
            <w10:anchorlock/>
            <v:fill rotate="true"/>
          </v:group>
        </w:pict>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pict>
          <v:group id="1275" filled="f" stroked="f" style="margin-left:0.0pt;margin-top:0.0pt;width:8.75pt;height:5.1pt;mso-wrap-distance-left:0.0pt;mso-wrap-distance-right:0.0pt;visibility:visible;" coordsize="110490,64770" editas="canvas">
            <v:shape id="1276" coordsize="110490,64770" path="m0,0l110490,0l110490,64770l0,64770xm8096,8096l8096,56674l102394,56674l102394,8096xe" adj="2700," filled="f" stroked="f" style="position:absolute;left:0;top:0;width:110490;height:64770;z-index:103;mso-position-horizontal-relative:text;mso-position-vertical-relative:text;mso-width-relative:page;mso-height-relative:page;visibility:visible;">
              <v:stroke on="f" joinstyle="miter"/>
              <o:lock aspectratio="true" v:ext="view"/>
              <v:fill o:detectmouseclick="true"/>
              <v:path textboxrect="8096,8096,102393,56673" o:connecttype="custom"/>
            </v:shape>
            <w10:anchorlock/>
            <v:fill rotate="true"/>
          </v:group>
        </w:pict>
      </w:r>
      <w:r>
        <w:rPr>
          <w:rFonts w:ascii="Times New Roman" w:cs="Times New Roman" w:hAnsi="Times New Roman"/>
          <w:iCs/>
          <w:noProof/>
          <w:color w:val="ff0000"/>
          <w:sz w:val="28"/>
          <w:szCs w:val="28"/>
        </w:rPr>
      </w:r>
      <w:r>
        <w:rPr>
          <w:rFonts w:ascii="Times New Roman" w:cs="Times New Roman" w:hAnsi="Times New Roman"/>
          <w:iCs/>
          <w:noProof/>
          <w:color w:val="ff0000"/>
          <w:sz w:val="28"/>
          <w:szCs w:val="28"/>
        </w:rPr>
      </w:r>
    </w:p>
    <w:p>
      <w:pPr>
        <w:pStyle w:val="style157"/>
        <w:rPr/>
      </w:pPr>
    </w:p>
    <w:p>
      <w:pPr>
        <w:pStyle w:val="style157"/>
        <w:rPr/>
      </w:pPr>
    </w:p>
    <w:p>
      <w:pPr>
        <w:pStyle w:val="style94"/>
        <w:ind w:right="48"/>
        <w:jc w:val="center"/>
        <w:rPr>
          <w:rFonts w:ascii="Arial" w:cs="Arial" w:hAnsi="Arial"/>
          <w:b/>
          <w:bCs/>
          <w:sz w:val="28"/>
          <w:u w:val="single"/>
        </w:rPr>
      </w:pPr>
      <w:r>
        <w:rPr>
          <w:rFonts w:ascii="Arial" w:cs="Arial" w:hAnsi="Arial"/>
          <w:b/>
          <w:bCs/>
          <w:sz w:val="28"/>
          <w:u w:val="single"/>
        </w:rPr>
        <w:t>How to Turn Off the Bunsen Burner</w:t>
      </w:r>
    </w:p>
    <w:p>
      <w:pPr>
        <w:pStyle w:val="style94"/>
        <w:numPr>
          <w:ilvl w:val="0"/>
          <w:numId w:val="129"/>
        </w:numPr>
        <w:rPr>
          <w:rFonts w:ascii="Arial" w:cs="Arial" w:hAnsi="Arial"/>
        </w:rPr>
      </w:pPr>
      <w:r>
        <w:rPr>
          <w:rFonts w:ascii="Arial" w:cs="Arial" w:hAnsi="Arial"/>
        </w:rPr>
        <w:t>Turn gas valve to ‘off’ position</w:t>
      </w:r>
    </w:p>
    <w:p>
      <w:pPr>
        <w:pStyle w:val="style94"/>
        <w:numPr>
          <w:ilvl w:val="0"/>
          <w:numId w:val="129"/>
        </w:numPr>
        <w:rPr>
          <w:rFonts w:ascii="Arial" w:cs="Arial" w:hAnsi="Arial"/>
        </w:rPr>
      </w:pPr>
      <w:r>
        <w:rPr>
          <w:rFonts w:ascii="Arial" w:cs="Arial" w:hAnsi="Arial"/>
        </w:rPr>
        <w:t>Close air supply by screwing it tight</w:t>
      </w:r>
    </w:p>
    <w:p>
      <w:pPr>
        <w:pStyle w:val="style94"/>
        <w:numPr>
          <w:ilvl w:val="0"/>
          <w:numId w:val="129"/>
        </w:numPr>
        <w:rPr>
          <w:rFonts w:ascii="Arial" w:cs="Arial" w:hAnsi="Arial"/>
        </w:rPr>
      </w:pPr>
      <w:r>
        <w:rPr>
          <w:rFonts w:ascii="Arial" w:cs="Arial" w:hAnsi="Arial"/>
        </w:rPr>
        <w:t>Clean off lab bench</w:t>
      </w:r>
    </w:p>
    <w:p>
      <w:pPr>
        <w:pStyle w:val="style179"/>
        <w:numPr>
          <w:ilvl w:val="0"/>
          <w:numId w:val="129"/>
        </w:numPr>
        <w:rPr/>
      </w:pPr>
      <w:r>
        <w:t>FLAME TESTS</w:t>
      </w:r>
    </w:p>
    <w:p>
      <w:pPr>
        <w:pStyle w:val="style179"/>
        <w:numPr>
          <w:ilvl w:val="0"/>
          <w:numId w:val="129"/>
        </w:numPr>
        <w:rPr/>
      </w:pPr>
      <w:r>
        <w:t>Flame tests are used to identify the presence of a relatively small number of metal ions in a compound. Not all metal ions give flame colours.</w:t>
      </w:r>
    </w:p>
    <w:p>
      <w:pPr>
        <w:pStyle w:val="style179"/>
        <w:numPr>
          <w:ilvl w:val="0"/>
          <w:numId w:val="129"/>
        </w:numPr>
        <w:rPr/>
      </w:pPr>
    </w:p>
    <w:p>
      <w:pPr>
        <w:pStyle w:val="style179"/>
        <w:numPr>
          <w:ilvl w:val="0"/>
          <w:numId w:val="129"/>
        </w:numPr>
        <w:rPr/>
      </w:pPr>
      <w:r>
        <w:t>For Group 1 compounds, flame tests are usually by far the easiest way of identifying which metal you have got. For other metals, there are usually other easy methods which are more reliable - but the flame test can give a useful hint as to where to look.</w:t>
      </w:r>
    </w:p>
    <w:p>
      <w:pPr>
        <w:pStyle w:val="style179"/>
        <w:numPr>
          <w:ilvl w:val="0"/>
          <w:numId w:val="129"/>
        </w:numPr>
        <w:rPr/>
      </w:pPr>
    </w:p>
    <w:p>
      <w:pPr>
        <w:pStyle w:val="style179"/>
        <w:numPr>
          <w:ilvl w:val="0"/>
          <w:numId w:val="129"/>
        </w:numPr>
        <w:rPr/>
      </w:pPr>
    </w:p>
    <w:p>
      <w:pPr>
        <w:pStyle w:val="style179"/>
        <w:numPr>
          <w:ilvl w:val="0"/>
          <w:numId w:val="129"/>
        </w:numPr>
        <w:rPr/>
      </w:pPr>
      <w:r>
        <w:t>Carrying out a flame test</w:t>
      </w:r>
    </w:p>
    <w:p>
      <w:pPr>
        <w:pStyle w:val="style179"/>
        <w:numPr>
          <w:ilvl w:val="0"/>
          <w:numId w:val="129"/>
        </w:numPr>
        <w:rPr/>
      </w:pPr>
    </w:p>
    <w:p>
      <w:pPr>
        <w:pStyle w:val="style179"/>
        <w:numPr>
          <w:ilvl w:val="0"/>
          <w:numId w:val="129"/>
        </w:numPr>
        <w:rPr/>
      </w:pPr>
      <w:r>
        <w:t>Practical details</w:t>
      </w:r>
    </w:p>
    <w:p>
      <w:pPr>
        <w:pStyle w:val="style179"/>
        <w:numPr>
          <w:ilvl w:val="0"/>
          <w:numId w:val="129"/>
        </w:numPr>
        <w:rPr/>
      </w:pPr>
    </w:p>
    <w:p>
      <w:pPr>
        <w:pStyle w:val="style179"/>
        <w:numPr>
          <w:ilvl w:val="0"/>
          <w:numId w:val="129"/>
        </w:numPr>
        <w:rPr/>
      </w:pPr>
      <w:r>
        <w:t>Clean a platinum or nichrome (a nickel-chromium alloy) wire by dipping it into concentrated hydrochloric acid and then holding it in a hot (non-luminous) Bunsen flame. Repeat this until the wire doesn't produce any colour in the flame.</w:t>
      </w:r>
    </w:p>
    <w:p>
      <w:pPr>
        <w:pStyle w:val="style179"/>
        <w:numPr>
          <w:ilvl w:val="0"/>
          <w:numId w:val="129"/>
        </w:numPr>
        <w:rPr/>
      </w:pPr>
    </w:p>
    <w:p>
      <w:pPr>
        <w:pStyle w:val="style179"/>
        <w:numPr>
          <w:ilvl w:val="0"/>
          <w:numId w:val="129"/>
        </w:numPr>
        <w:rPr/>
      </w:pPr>
      <w:r>
        <w:t>Note:  There will, in fact, always be a trace of orange in the flame if you use nichrome. You soon learn to ignore this. Platinum is much better to use, but is much, much more expensive. If you have a particularly dirty bit of nichrome wire, you can just chop the end off. You don't do that with platinum!</w:t>
      </w:r>
    </w:p>
    <w:p>
      <w:pPr>
        <w:pStyle w:val="style179"/>
        <w:numPr>
          <w:ilvl w:val="0"/>
          <w:numId w:val="129"/>
        </w:numPr>
        <w:rPr/>
      </w:pPr>
      <w:r>
        <w:t>Dilute hydrochloric acid can be used instead of concentrated acid for safety reasons, but doesn't always give such intense flame colours.</w:t>
      </w:r>
    </w:p>
    <w:p>
      <w:pPr>
        <w:pStyle w:val="style179"/>
        <w:numPr>
          <w:ilvl w:val="0"/>
          <w:numId w:val="129"/>
        </w:numPr>
        <w:rPr/>
      </w:pPr>
    </w:p>
    <w:p>
      <w:pPr>
        <w:pStyle w:val="style179"/>
        <w:numPr>
          <w:ilvl w:val="0"/>
          <w:numId w:val="129"/>
        </w:numPr>
        <w:rPr/>
      </w:pPr>
    </w:p>
    <w:p>
      <w:pPr>
        <w:pStyle w:val="style179"/>
        <w:numPr>
          <w:ilvl w:val="0"/>
          <w:numId w:val="129"/>
        </w:numPr>
        <w:rPr/>
      </w:pPr>
      <w:r>
        <w:t>When the wire is clean, moisten it again with some of the acid and then dip it into a small amount of the solid you are testing so that some sticks to the wire. Place the wire back in the flame again.</w:t>
      </w:r>
    </w:p>
    <w:p>
      <w:pPr>
        <w:pStyle w:val="style179"/>
        <w:numPr>
          <w:ilvl w:val="0"/>
          <w:numId w:val="129"/>
        </w:numPr>
        <w:rPr/>
      </w:pPr>
    </w:p>
    <w:p>
      <w:pPr>
        <w:pStyle w:val="style179"/>
        <w:numPr>
          <w:ilvl w:val="0"/>
          <w:numId w:val="129"/>
        </w:numPr>
        <w:rPr/>
      </w:pPr>
      <w:r>
        <w:t>If the flame colour is weak, it is often worthwhile to dip the wire back in the acid again and put it back into the flame as if you were cleaning it. You often get a very short but intense flash of colour by doing that.</w:t>
      </w:r>
    </w:p>
    <w:p>
      <w:pPr>
        <w:pStyle w:val="style179"/>
        <w:numPr>
          <w:ilvl w:val="0"/>
          <w:numId w:val="129"/>
        </w:numPr>
        <w:rPr/>
      </w:pPr>
    </w:p>
    <w:p>
      <w:pPr>
        <w:pStyle w:val="style179"/>
        <w:numPr>
          <w:ilvl w:val="0"/>
          <w:numId w:val="129"/>
        </w:numPr>
        <w:rPr/>
      </w:pPr>
    </w:p>
    <w:p>
      <w:pPr>
        <w:pStyle w:val="style179"/>
        <w:numPr>
          <w:ilvl w:val="0"/>
          <w:numId w:val="129"/>
        </w:numPr>
        <w:rPr/>
      </w:pPr>
      <w:r>
        <w:t>The colours</w:t>
      </w:r>
    </w:p>
    <w:p>
      <w:pPr>
        <w:pStyle w:val="style179"/>
        <w:numPr>
          <w:ilvl w:val="0"/>
          <w:numId w:val="129"/>
        </w:numPr>
        <w:rPr/>
      </w:pPr>
    </w:p>
    <w:p>
      <w:pPr>
        <w:pStyle w:val="style179"/>
        <w:numPr>
          <w:ilvl w:val="0"/>
          <w:numId w:val="129"/>
        </w:numPr>
        <w:rPr/>
      </w:pPr>
      <w:r>
        <w:t>The colours in the table are just a guide. Almost everybody sees and describes colours differently. I have, for example, used the word "red" several times to describe colours which can be quite different from each other. Other people use words like "carmine" or "crimson" or "scarlet", but not everyone knows the differences between these words - particularly if their first language isn't English.</w:t>
      </w:r>
    </w:p>
    <w:p>
      <w:pPr>
        <w:pStyle w:val="style179"/>
        <w:numPr>
          <w:ilvl w:val="0"/>
          <w:numId w:val="129"/>
        </w:numPr>
        <w:rPr/>
      </w:pPr>
    </w:p>
    <w:p>
      <w:pPr>
        <w:pStyle w:val="style179"/>
        <w:numPr>
          <w:ilvl w:val="0"/>
          <w:numId w:val="129"/>
        </w:numPr>
        <w:rPr/>
      </w:pPr>
    </w:p>
    <w:p>
      <w:pPr>
        <w:pStyle w:val="style179"/>
        <w:numPr>
          <w:ilvl w:val="0"/>
          <w:numId w:val="129"/>
        </w:numPr>
        <w:rPr/>
      </w:pPr>
      <w:r>
        <w:t>flame colour</w:t>
      </w:r>
    </w:p>
    <w:p>
      <w:pPr>
        <w:pStyle w:val="style179"/>
        <w:numPr>
          <w:ilvl w:val="0"/>
          <w:numId w:val="129"/>
        </w:numPr>
        <w:rPr/>
      </w:pPr>
      <w:r>
        <w:t>Li</w:t>
      </w:r>
      <w:r>
        <w:tab/>
      </w:r>
      <w:r>
        <w:t>red</w:t>
      </w:r>
    </w:p>
    <w:p>
      <w:pPr>
        <w:pStyle w:val="style179"/>
        <w:numPr>
          <w:ilvl w:val="0"/>
          <w:numId w:val="129"/>
        </w:numPr>
        <w:rPr/>
      </w:pPr>
      <w:r>
        <w:t>Na</w:t>
      </w:r>
      <w:r>
        <w:tab/>
      </w:r>
      <w:r>
        <w:t>strong persistent yellow-orange</w:t>
      </w:r>
    </w:p>
    <w:p>
      <w:pPr>
        <w:pStyle w:val="style179"/>
        <w:numPr>
          <w:ilvl w:val="0"/>
          <w:numId w:val="129"/>
        </w:numPr>
        <w:rPr/>
      </w:pPr>
      <w:r>
        <w:t>K</w:t>
      </w:r>
      <w:r>
        <w:tab/>
      </w:r>
      <w:r>
        <w:t>lilac (pink)</w:t>
      </w:r>
    </w:p>
    <w:p>
      <w:pPr>
        <w:pStyle w:val="style179"/>
        <w:numPr>
          <w:ilvl w:val="0"/>
          <w:numId w:val="129"/>
        </w:numPr>
        <w:rPr/>
      </w:pPr>
      <w:r>
        <w:t>Rb</w:t>
      </w:r>
      <w:r>
        <w:tab/>
      </w:r>
      <w:r>
        <w:t>red (reddish-violet)</w:t>
      </w:r>
    </w:p>
    <w:p>
      <w:pPr>
        <w:pStyle w:val="style179"/>
        <w:numPr>
          <w:ilvl w:val="0"/>
          <w:numId w:val="129"/>
        </w:numPr>
        <w:rPr/>
      </w:pPr>
      <w:r>
        <w:t>Cs</w:t>
      </w:r>
      <w:r>
        <w:tab/>
      </w:r>
      <w:r>
        <w:t>blue-violet (see below)</w:t>
      </w:r>
    </w:p>
    <w:p>
      <w:pPr>
        <w:pStyle w:val="style179"/>
        <w:numPr>
          <w:ilvl w:val="0"/>
          <w:numId w:val="129"/>
        </w:numPr>
        <w:rPr/>
      </w:pPr>
      <w:r>
        <w:t>Ca</w:t>
      </w:r>
      <w:r>
        <w:tab/>
      </w:r>
      <w:r>
        <w:t>orange-red</w:t>
      </w:r>
    </w:p>
    <w:p>
      <w:pPr>
        <w:pStyle w:val="style179"/>
        <w:numPr>
          <w:ilvl w:val="0"/>
          <w:numId w:val="129"/>
        </w:numPr>
        <w:rPr/>
      </w:pPr>
      <w:r>
        <w:t>Sr</w:t>
      </w:r>
      <w:r>
        <w:tab/>
      </w:r>
      <w:r>
        <w:t>red</w:t>
      </w:r>
    </w:p>
    <w:p>
      <w:pPr>
        <w:pStyle w:val="style179"/>
        <w:numPr>
          <w:ilvl w:val="0"/>
          <w:numId w:val="129"/>
        </w:numPr>
        <w:rPr/>
      </w:pPr>
      <w:r>
        <w:t>Ba</w:t>
      </w:r>
      <w:r>
        <w:tab/>
      </w:r>
      <w:r>
        <w:t>pale green</w:t>
      </w:r>
    </w:p>
    <w:p>
      <w:pPr>
        <w:pStyle w:val="style179"/>
        <w:numPr>
          <w:ilvl w:val="0"/>
          <w:numId w:val="129"/>
        </w:numPr>
        <w:rPr/>
      </w:pPr>
      <w:r>
        <w:t>Cu</w:t>
      </w:r>
      <w:r>
        <w:tab/>
      </w:r>
      <w:r>
        <w:t>blue-green (often with white flashes)</w:t>
      </w:r>
    </w:p>
    <w:p>
      <w:pPr>
        <w:pStyle w:val="style179"/>
        <w:numPr>
          <w:ilvl w:val="0"/>
          <w:numId w:val="129"/>
        </w:numPr>
        <w:rPr/>
      </w:pPr>
      <w:r>
        <w:t>Pb</w:t>
      </w:r>
      <w:r>
        <w:tab/>
      </w:r>
      <w:r>
        <w:t>greyish-white</w:t>
      </w:r>
    </w:p>
    <w:p>
      <w:pPr>
        <w:pStyle w:val="style179"/>
        <w:numPr>
          <w:ilvl w:val="0"/>
          <w:numId w:val="129"/>
        </w:numPr>
        <w:rPr/>
      </w:pPr>
    </w:p>
    <w:p>
      <w:pPr>
        <w:pStyle w:val="style179"/>
        <w:numPr>
          <w:ilvl w:val="0"/>
          <w:numId w:val="129"/>
        </w:numPr>
        <w:rPr/>
      </w:pPr>
      <w:r>
        <w:t>What do you do if you have a red flame colour for an unknown compound and don't know which of the various reds it is?</w:t>
      </w:r>
    </w:p>
    <w:p>
      <w:pPr>
        <w:pStyle w:val="style179"/>
        <w:numPr>
          <w:ilvl w:val="0"/>
          <w:numId w:val="129"/>
        </w:numPr>
        <w:rPr/>
      </w:pPr>
    </w:p>
    <w:p>
      <w:pPr>
        <w:pStyle w:val="style179"/>
        <w:numPr>
          <w:ilvl w:val="0"/>
          <w:numId w:val="129"/>
        </w:numPr>
        <w:rPr/>
      </w:pPr>
      <w:r>
        <w:t>Get samples of known lithium, strontium (etc) compounds and repeat the flame test, comparing the colours produced by one of the known compounds and the unknown compound side by side until you have a good match.</w:t>
      </w:r>
    </w:p>
    <w:p>
      <w:pPr>
        <w:pStyle w:val="style179"/>
        <w:numPr>
          <w:ilvl w:val="0"/>
          <w:numId w:val="129"/>
        </w:numPr>
        <w:rPr/>
      </w:pPr>
    </w:p>
    <w:p>
      <w:pPr>
        <w:pStyle w:val="style179"/>
        <w:numPr>
          <w:ilvl w:val="0"/>
          <w:numId w:val="129"/>
        </w:numPr>
        <w:rPr/>
      </w:pPr>
      <w:r>
        <w:t>The origin of flame colours</w:t>
      </w:r>
    </w:p>
    <w:p>
      <w:pPr>
        <w:pStyle w:val="style179"/>
        <w:numPr>
          <w:ilvl w:val="0"/>
          <w:numId w:val="129"/>
        </w:numPr>
        <w:rPr/>
      </w:pPr>
    </w:p>
    <w:p>
      <w:pPr>
        <w:pStyle w:val="style179"/>
        <w:numPr>
          <w:ilvl w:val="0"/>
          <w:numId w:val="129"/>
        </w:numPr>
        <w:rPr/>
      </w:pPr>
      <w:r>
        <w:t>If you excite an atom or an ion by very strong heating, electrons can be promoted from their normal unexcited state into higher orbitals. As they fall back down to lower levels (either in one go or in several steps), energy is released as light.</w:t>
      </w:r>
    </w:p>
    <w:p>
      <w:pPr>
        <w:pStyle w:val="style179"/>
        <w:numPr>
          <w:ilvl w:val="0"/>
          <w:numId w:val="129"/>
        </w:numPr>
        <w:rPr/>
      </w:pPr>
    </w:p>
    <w:p>
      <w:pPr>
        <w:pStyle w:val="style179"/>
        <w:numPr>
          <w:ilvl w:val="0"/>
          <w:numId w:val="129"/>
        </w:numPr>
        <w:rPr/>
      </w:pPr>
      <w:r>
        <w:t>Each of these jumps involves a specific amount of energy being released as light energy, and each corresponds to a particular wavelength (or frequency).</w:t>
      </w:r>
    </w:p>
    <w:p>
      <w:pPr>
        <w:pStyle w:val="style179"/>
        <w:numPr>
          <w:ilvl w:val="0"/>
          <w:numId w:val="129"/>
        </w:numPr>
        <w:rPr/>
      </w:pPr>
    </w:p>
    <w:p>
      <w:pPr>
        <w:pStyle w:val="style179"/>
        <w:numPr>
          <w:ilvl w:val="0"/>
          <w:numId w:val="129"/>
        </w:numPr>
        <w:rPr/>
      </w:pPr>
      <w:r>
        <w:t>As a result of all these jumps, a spectrum of lines will be produced, some of which will be in the visible part of the spectrum. The colour you see will be a combination of all these individual colours.</w:t>
      </w:r>
    </w:p>
    <w:p>
      <w:pPr>
        <w:pStyle w:val="style179"/>
        <w:numPr>
          <w:ilvl w:val="0"/>
          <w:numId w:val="129"/>
        </w:numPr>
        <w:rPr/>
      </w:pPr>
    </w:p>
    <w:p>
      <w:pPr>
        <w:pStyle w:val="style179"/>
        <w:numPr>
          <w:ilvl w:val="0"/>
          <w:numId w:val="129"/>
        </w:numPr>
        <w:rPr/>
      </w:pPr>
      <w:r>
        <w:t>In the case of sodium ions (or many other metal ions), the jumps often involve very high energies and these result in lines in the UV part of the spectrum which your eyes can't see. The jumps that you can see in flame tests often come from electrons falling from a higher to a lower level in the metal atoms.</w:t>
      </w:r>
    </w:p>
    <w:p>
      <w:pPr>
        <w:pStyle w:val="style179"/>
        <w:numPr>
          <w:ilvl w:val="0"/>
          <w:numId w:val="129"/>
        </w:numPr>
        <w:rPr/>
      </w:pPr>
    </w:p>
    <w:p>
      <w:pPr>
        <w:pStyle w:val="style179"/>
        <w:numPr>
          <w:ilvl w:val="0"/>
          <w:numId w:val="129"/>
        </w:numPr>
        <w:rPr/>
      </w:pPr>
      <w:r>
        <w:t>So if, for example, you put sodium chloride, which contains sodium ions, into a flame, where do the atoms come from? In the hot flame, some of the sodium ions regain their electrons to form neutral sodium atoms again.</w:t>
      </w:r>
    </w:p>
    <w:p>
      <w:pPr>
        <w:pStyle w:val="style179"/>
        <w:numPr>
          <w:ilvl w:val="0"/>
          <w:numId w:val="129"/>
        </w:numPr>
        <w:rPr/>
      </w:pPr>
    </w:p>
    <w:p>
      <w:pPr>
        <w:pStyle w:val="style179"/>
        <w:numPr>
          <w:ilvl w:val="0"/>
          <w:numId w:val="129"/>
        </w:numPr>
        <w:rPr/>
      </w:pPr>
      <w:r>
        <w:t>A sodium atom in an unexcited state has the structure 1s22s22p63s1, but within the flame there will be all sorts of excited states of the electrons.</w:t>
      </w:r>
    </w:p>
    <w:p>
      <w:pPr>
        <w:pStyle w:val="style179"/>
        <w:numPr>
          <w:ilvl w:val="0"/>
          <w:numId w:val="129"/>
        </w:numPr>
        <w:rPr/>
      </w:pPr>
    </w:p>
    <w:p>
      <w:pPr>
        <w:pStyle w:val="style179"/>
        <w:numPr>
          <w:ilvl w:val="0"/>
          <w:numId w:val="129"/>
        </w:numPr>
        <w:rPr/>
      </w:pPr>
      <w:r>
        <w:t>Sodium's familiar bright orange-yellow flame colour results from promoted electrons falling back from the 3p1 level to their normal 3s1 level.</w:t>
      </w:r>
    </w:p>
    <w:p>
      <w:pPr>
        <w:pStyle w:val="style179"/>
        <w:numPr>
          <w:ilvl w:val="0"/>
          <w:numId w:val="129"/>
        </w:numPr>
        <w:rPr/>
      </w:pPr>
    </w:p>
    <w:p>
      <w:pPr>
        <w:pStyle w:val="style179"/>
        <w:numPr>
          <w:ilvl w:val="0"/>
          <w:numId w:val="129"/>
        </w:numPr>
        <w:rPr/>
      </w:pPr>
      <w:r>
        <w:t>The exact sizes of the possible jumps in energy terms vary from one metal to another. That means that each different metal will have a different pattern of spectral lines, and so a different flame colour.</w:t>
      </w:r>
    </w:p>
    <w:p>
      <w:pPr>
        <w:pStyle w:val="style0"/>
        <w:rPr/>
      </w:pPr>
    </w:p>
    <w:p>
      <w:pPr>
        <w:pStyle w:val="style0"/>
        <w:rPr/>
      </w:pPr>
    </w:p>
    <w:p>
      <w:pPr>
        <w:pStyle w:val="style0"/>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lang w:val="en-US"/>
        </w:rPr>
      </w:pPr>
    </w:p>
    <w:p>
      <w:pPr>
        <w:pStyle w:val="style0"/>
        <w:rPr>
          <w:b/>
          <w:bCs/>
          <w:sz w:val="40"/>
          <w:szCs w:val="40"/>
        </w:rPr>
      </w:pPr>
      <w:r>
        <w:rPr>
          <w:b/>
          <w:bCs/>
          <w:sz w:val="40"/>
          <w:szCs w:val="40"/>
          <w:lang w:val="en-US"/>
        </w:rPr>
        <w:t>THIRD TERM</w:t>
      </w:r>
    </w:p>
    <w:p>
      <w:pPr>
        <w:pStyle w:val="style0"/>
        <w:rPr/>
      </w:pPr>
    </w:p>
    <w:p>
      <w:pPr>
        <w:pStyle w:val="style157"/>
        <w:rPr/>
      </w:pPr>
    </w:p>
    <w:p>
      <w:pPr>
        <w:pStyle w:val="style157"/>
        <w:rPr/>
      </w:pPr>
    </w:p>
    <w:p>
      <w:pPr>
        <w:pStyle w:val="style157"/>
        <w:rPr/>
      </w:pPr>
    </w:p>
    <w:p>
      <w:pPr>
        <w:pStyle w:val="style157"/>
        <w:rPr>
          <w:b/>
          <w:bCs/>
        </w:rPr>
      </w:pPr>
      <w:r>
        <w:rPr>
          <w:b/>
          <w:bCs/>
          <w:lang w:val="en-US"/>
        </w:rPr>
        <w:t>ELECTROCHEMISTRY BASICS</w:t>
      </w:r>
    </w:p>
    <w:p>
      <w:pPr>
        <w:pStyle w:val="style157"/>
        <w:rPr/>
      </w:pPr>
    </w:p>
    <w:p>
      <w:pPr>
        <w:pStyle w:val="style157"/>
        <w:rPr>
          <w:b/>
          <w:bCs/>
        </w:rPr>
      </w:pPr>
      <w:r>
        <w:rPr>
          <w:lang w:val="en-US"/>
        </w:rPr>
        <w:t xml:space="preserve"> </w:t>
      </w:r>
    </w:p>
    <w:p>
      <w:pPr>
        <w:pStyle w:val="style157"/>
        <w:rPr>
          <w:b/>
          <w:bCs/>
        </w:rPr>
      </w:pPr>
      <w:r>
        <w:rPr>
          <w:b/>
          <w:bCs/>
          <w:lang w:val="en-US"/>
        </w:rPr>
        <w:t>REDOX REACTIONS</w:t>
      </w:r>
    </w:p>
    <w:p>
      <w:pPr>
        <w:pStyle w:val="style157"/>
        <w:rPr/>
      </w:pPr>
      <w:r>
        <w:rPr>
          <w:lang w:val="en-US"/>
        </w:rPr>
        <w:t>Redox" is short for "oxidation and reduction", these two chemical reactions are complimentary. That is when a substance is oxidized, the other one definitely get reduced. The two reactions take place simultaneously ( in an overall reaction, oxidation and reduction must go together).</w:t>
      </w:r>
    </w:p>
    <w:p>
      <w:pPr>
        <w:pStyle w:val="style157"/>
        <w:rPr/>
      </w:pPr>
      <w:r>
        <w:rPr>
          <w:lang w:val="en-US"/>
        </w:rPr>
        <w:t>You also need to conceive of 'redox' reactions as a combination of  two half–cell reactions/equations. One half–reaction will be an oxidation and the other 'half' will be a reduction.</w:t>
      </w:r>
    </w:p>
    <w:p>
      <w:pPr>
        <w:pStyle w:val="style157"/>
        <w:rPr/>
      </w:pPr>
    </w:p>
    <w:p>
      <w:pPr>
        <w:pStyle w:val="style157"/>
        <w:rPr/>
      </w:pPr>
      <w:r>
        <w:rPr>
          <w:lang w:val="en-US"/>
        </w:rPr>
        <w:t xml:space="preserve"> A simple demonstration of a redox reaction involves placing a solid piece of copper wire in a silver nitrate solution. Within minutes, the wire begins to look fuzzy or furry as small silver crystals begin to form on the wire. Meanwhile, the originally clear silver nitrate solution begins to take on a pale bluish tint.</w:t>
      </w:r>
    </w:p>
    <w:p>
      <w:pPr>
        <w:pStyle w:val="style157"/>
        <w:rPr/>
      </w:pPr>
      <w:r>
        <w:rPr>
          <w:lang w:val="en-US"/>
        </w:rPr>
        <w:t>The overall equation for our demonstration describes the events:</w:t>
      </w:r>
    </w:p>
    <w:p>
      <w:pPr>
        <w:pStyle w:val="style157"/>
        <w:rPr/>
      </w:pPr>
      <w:r>
        <w:rPr>
          <w:lang w:val="en-US"/>
        </w:rPr>
        <w:t>Cu(s) + 2AgNO3(aq)→Cu(NO3)2(aq) + 2Ag(s)</w:t>
      </w:r>
    </w:p>
    <w:p>
      <w:pPr>
        <w:pStyle w:val="style157"/>
        <w:rPr/>
      </w:pPr>
      <w:r>
        <w:rPr>
          <w:lang w:val="en-US"/>
        </w:rPr>
        <w:t>Remember that when we have aqueous solutions of ionic compounds, the ions are really present as separate ions, not as bonded particles. So we can write an expanded equation:</w:t>
      </w:r>
    </w:p>
    <w:p>
      <w:pPr>
        <w:pStyle w:val="style157"/>
        <w:rPr/>
      </w:pPr>
      <w:r>
        <w:rPr>
          <w:lang w:val="en-US"/>
        </w:rPr>
        <w:t>Cu(s) + 2Ag+(aq), 2NO3−(aq)→Cu2+(aq), 2NO3−(aq) + 2Ag(s)</w:t>
      </w:r>
    </w:p>
    <w:p>
      <w:pPr>
        <w:pStyle w:val="style157"/>
        <w:rPr/>
      </w:pPr>
      <w:r>
        <w:rPr>
          <w:lang w:val="en-US"/>
        </w:rPr>
        <w:t>Finally we remove spectator ions from the equation. Remember that spectator ions are ions that undergo no change during a reaction (ions that are not taking active part in the reaction). Notice the nitrate ions,  NO3− , they start as aqueous ions and end up exactly the same.              Removing the spectator ions gives us our net ionic equation:</w:t>
      </w:r>
    </w:p>
    <w:p>
      <w:pPr>
        <w:pStyle w:val="style157"/>
        <w:rPr/>
      </w:pPr>
      <w:r>
        <w:rPr>
          <w:lang w:val="en-US"/>
        </w:rPr>
        <w:t>Cu(s) + 2Ag+(aq)→Cu2+(aq) + 2Ag(s)</w:t>
      </w:r>
    </w:p>
    <w:p>
      <w:pPr>
        <w:pStyle w:val="style157"/>
        <w:rPr/>
      </w:pPr>
      <w:r>
        <w:rPr>
          <w:lang w:val="en-US"/>
        </w:rPr>
        <w:t xml:space="preserve">We can now see a bit more clearly what changes are occurring with this reaction. </w:t>
      </w:r>
    </w:p>
    <w:p>
      <w:pPr>
        <w:pStyle w:val="style157"/>
        <w:rPr/>
      </w:pPr>
    </w:p>
    <w:p>
      <w:pPr>
        <w:pStyle w:val="style157"/>
        <w:rPr/>
      </w:pPr>
    </w:p>
    <w:p>
      <w:pPr>
        <w:pStyle w:val="style157"/>
        <w:rPr/>
      </w:pPr>
    </w:p>
    <w:p>
      <w:pPr>
        <w:pStyle w:val="style157"/>
        <w:rPr>
          <w:b/>
          <w:bCs/>
        </w:rPr>
      </w:pPr>
      <w:r>
        <w:rPr>
          <w:b/>
          <w:bCs/>
          <w:lang w:val="en-US"/>
        </w:rPr>
        <w:t>DEFINITION OF OXIDATION AND REDUCTION</w:t>
      </w:r>
    </w:p>
    <w:p>
      <w:pPr>
        <w:pStyle w:val="style157"/>
        <w:rPr>
          <w:b/>
          <w:bCs/>
        </w:rPr>
      </w:pPr>
      <w:r>
        <w:rPr>
          <w:b/>
          <w:bCs/>
          <w:lang w:val="en-US"/>
        </w:rPr>
        <w:t>OXIDATION</w:t>
      </w:r>
    </w:p>
    <w:p>
      <w:pPr>
        <w:pStyle w:val="style157"/>
        <w:rPr>
          <w:b/>
          <w:bCs/>
        </w:rPr>
      </w:pPr>
      <w:r>
        <w:rPr>
          <w:b/>
          <w:bCs/>
          <w:lang w:val="en-US"/>
        </w:rPr>
        <w:t>REDUCTION</w:t>
      </w:r>
    </w:p>
    <w:p>
      <w:pPr>
        <w:pStyle w:val="style157"/>
        <w:rPr/>
      </w:pPr>
    </w:p>
    <w:p>
      <w:pPr>
        <w:pStyle w:val="style157"/>
        <w:rPr/>
      </w:pPr>
      <w:r>
        <w:rPr>
          <w:lang w:val="en-US"/>
        </w:rPr>
        <w:t>Gain/addition of oxygen by an atom or molecule</w:t>
      </w:r>
    </w:p>
    <w:p>
      <w:pPr>
        <w:pStyle w:val="style157"/>
        <w:rPr/>
      </w:pPr>
      <w:r>
        <w:rPr>
          <w:lang w:val="en-US"/>
        </w:rPr>
        <w:t>Removal of oxygen</w:t>
      </w:r>
    </w:p>
    <w:p>
      <w:pPr>
        <w:pStyle w:val="style157"/>
        <w:rPr/>
      </w:pPr>
    </w:p>
    <w:p>
      <w:pPr>
        <w:pStyle w:val="style157"/>
        <w:rPr/>
      </w:pPr>
      <w:r>
        <w:rPr>
          <w:lang w:val="en-US"/>
        </w:rPr>
        <w:t>Removal of hydrogen from an atom or molecule</w:t>
      </w:r>
    </w:p>
    <w:p>
      <w:pPr>
        <w:pStyle w:val="style157"/>
        <w:rPr/>
      </w:pPr>
      <w:r>
        <w:rPr>
          <w:lang w:val="en-US"/>
        </w:rPr>
        <w:t>Gain/addition of hydrogen</w:t>
      </w:r>
    </w:p>
    <w:p>
      <w:pPr>
        <w:pStyle w:val="style157"/>
        <w:rPr/>
      </w:pPr>
    </w:p>
    <w:p>
      <w:pPr>
        <w:pStyle w:val="style157"/>
        <w:rPr/>
      </w:pPr>
      <w:r>
        <w:rPr>
          <w:lang w:val="en-US"/>
        </w:rPr>
        <w:t>Increase in oxidation number</w:t>
      </w:r>
    </w:p>
    <w:p>
      <w:pPr>
        <w:pStyle w:val="style157"/>
        <w:rPr/>
      </w:pPr>
      <w:r>
        <w:rPr>
          <w:lang w:val="en-US"/>
        </w:rPr>
        <w:t>Decrease in oxidation number</w:t>
      </w:r>
    </w:p>
    <w:p>
      <w:pPr>
        <w:pStyle w:val="style157"/>
        <w:rPr/>
      </w:pPr>
    </w:p>
    <w:p>
      <w:pPr>
        <w:pStyle w:val="style157"/>
        <w:rPr/>
      </w:pPr>
      <w:r>
        <w:rPr>
          <w:lang w:val="en-US"/>
        </w:rPr>
        <w:t>Loss of electrons</w:t>
      </w:r>
    </w:p>
    <w:p>
      <w:pPr>
        <w:pStyle w:val="style157"/>
        <w:rPr/>
      </w:pPr>
      <w:r>
        <w:rPr>
          <w:lang w:val="en-US"/>
        </w:rPr>
        <w:t>Gain of electrons</w:t>
      </w:r>
    </w:p>
    <w:p>
      <w:pPr>
        <w:pStyle w:val="style157"/>
        <w:rPr/>
      </w:pPr>
    </w:p>
    <w:p>
      <w:pPr>
        <w:pStyle w:val="style157"/>
        <w:rPr/>
      </w:pPr>
    </w:p>
    <w:p>
      <w:pPr>
        <w:pStyle w:val="style157"/>
        <w:rPr/>
      </w:pPr>
    </w:p>
    <w:p>
      <w:pPr>
        <w:pStyle w:val="style157"/>
        <w:rPr/>
      </w:pPr>
      <w:r>
        <w:rPr>
          <w:lang w:val="en-US"/>
        </w:rPr>
        <w:t xml:space="preserve">Oxidation as Gain/addition of oxygen by an atom, molecule or ion </w:t>
      </w:r>
    </w:p>
    <w:p>
      <w:pPr>
        <w:pStyle w:val="style157"/>
        <w:rPr/>
      </w:pPr>
      <w:r>
        <w:rPr>
          <w:lang w:val="en-US"/>
        </w:rPr>
        <w:t>Burning of  sulphur – oxidised.</w:t>
      </w:r>
    </w:p>
    <w:p>
      <w:pPr>
        <w:pStyle w:val="style157"/>
        <w:rPr/>
      </w:pPr>
      <w:r>
        <w:rPr>
          <w:lang w:val="en-US"/>
        </w:rPr>
        <w:t xml:space="preserve">               S + O2.  ==&gt; SO2</w:t>
      </w:r>
    </w:p>
    <w:p>
      <w:pPr>
        <w:pStyle w:val="style157"/>
        <w:rPr/>
      </w:pPr>
      <w:r>
        <w:rPr>
          <w:lang w:val="en-US"/>
        </w:rPr>
        <w:t xml:space="preserve">        2. Burning of methane to water and carbon dioxide, C and H both gain O.</w:t>
      </w:r>
    </w:p>
    <w:p>
      <w:pPr>
        <w:pStyle w:val="style157"/>
        <w:rPr/>
      </w:pPr>
      <w:r>
        <w:rPr>
          <w:lang w:val="en-US"/>
        </w:rPr>
        <w:t xml:space="preserve">                 CH4  + 2O2 ==&gt; CO2 + 2H2O</w:t>
      </w:r>
    </w:p>
    <w:p>
      <w:pPr>
        <w:pStyle w:val="style157"/>
        <w:rPr/>
      </w:pPr>
    </w:p>
    <w:p>
      <w:pPr>
        <w:pStyle w:val="style157"/>
        <w:rPr/>
      </w:pPr>
      <w:r>
        <w:rPr>
          <w:lang w:val="en-US"/>
        </w:rPr>
        <w:t xml:space="preserve">        3. Nitrogen monoxide oxidised to nitrogen dioxide, rapid in air with NO from car exhaust fumes.</w:t>
      </w:r>
    </w:p>
    <w:p>
      <w:pPr>
        <w:pStyle w:val="style157"/>
        <w:rPr/>
      </w:pPr>
      <w:r>
        <w:rPr>
          <w:lang w:val="en-US"/>
        </w:rPr>
        <w:t xml:space="preserve">          NO ==&gt; NO2</w:t>
      </w:r>
    </w:p>
    <w:p>
      <w:pPr>
        <w:pStyle w:val="style157"/>
        <w:rPr/>
      </w:pPr>
      <w:r>
        <w:rPr>
          <w:lang w:val="en-US"/>
        </w:rPr>
        <w:t>4. Carbon reacts with mercury(II) oxide (a compound in which mercury has a bonding capacity expressed as +2; see below Oxidation-state change) to produce carbon dioxide and mercury metal. This reaction can be written in equation form:</w:t>
      </w:r>
    </w:p>
    <w:p>
      <w:pPr>
        <w:pStyle w:val="style157"/>
        <w:rPr/>
      </w:pPr>
      <w:r>
        <w:rPr>
          <w:lang w:val="en-US"/>
        </w:rPr>
        <w:t>Chemical equation:</w:t>
      </w:r>
    </w:p>
    <w:p>
      <w:pPr>
        <w:pStyle w:val="style157"/>
        <w:rPr/>
      </w:pPr>
      <w:r>
        <w:rPr>
          <w:lang w:val="en-US"/>
        </w:rPr>
        <w:t>C + 2HgO =&gt; CO2 + 2Hg</w:t>
      </w:r>
    </w:p>
    <w:p>
      <w:pPr>
        <w:pStyle w:val="style157"/>
        <w:rPr/>
      </w:pPr>
      <w:r>
        <w:rPr>
          <w:lang w:val="en-US"/>
        </w:rPr>
        <w:t>Carbon, receiving oxygen, is oxidized; mercury(II) oxide, losing oxygen, undergoes the complementary reduction; and the net change is the transfer of two oxygen atoms from mercury(II) oxide units to a carbon atom.</w:t>
      </w:r>
    </w:p>
    <w:p>
      <w:pPr>
        <w:pStyle w:val="style157"/>
        <w:rPr/>
      </w:pPr>
      <w:r>
        <w:rPr>
          <w:lang w:val="en-US"/>
        </w:rPr>
        <w:t xml:space="preserve">Reduction as Loss/removal of oxygen from a compound or ion  e.g. </w:t>
      </w:r>
    </w:p>
    <w:p>
      <w:pPr>
        <w:pStyle w:val="style157"/>
        <w:rPr/>
      </w:pPr>
      <w:r>
        <w:rPr>
          <w:lang w:val="en-US"/>
        </w:rPr>
        <w:t>1. Loss of oxygen from copper(II) oxide to form copper atoms in metal extraction with or displacement by more reactive metal.</w:t>
      </w:r>
    </w:p>
    <w:p>
      <w:pPr>
        <w:pStyle w:val="style157"/>
        <w:rPr/>
      </w:pPr>
      <w:r>
        <w:rPr>
          <w:lang w:val="en-US"/>
        </w:rPr>
        <w:t>CuO ==&gt; Cu</w:t>
      </w:r>
    </w:p>
    <w:p>
      <w:pPr>
        <w:pStyle w:val="style157"/>
        <w:rPr/>
      </w:pPr>
    </w:p>
    <w:p>
      <w:pPr>
        <w:pStyle w:val="style157"/>
        <w:rPr/>
      </w:pPr>
      <w:r>
        <w:rPr>
          <w:lang w:val="en-US"/>
        </w:rPr>
        <w:t>2. Iron(III) oxide reduced to iron in blast furnace using carbon or carbon monoxide.</w:t>
      </w:r>
    </w:p>
    <w:p>
      <w:pPr>
        <w:pStyle w:val="style157"/>
        <w:rPr/>
      </w:pPr>
      <w:r>
        <w:rPr>
          <w:lang w:val="en-US"/>
        </w:rPr>
        <w:t>Fe2O3 ==&gt; Fe</w:t>
      </w:r>
    </w:p>
    <w:p>
      <w:pPr>
        <w:pStyle w:val="style157"/>
        <w:rPr/>
      </w:pPr>
      <w:r>
        <w:rPr>
          <w:lang w:val="en-US"/>
        </w:rPr>
        <w:t>3. Nitrogen(II) oxide reduced to nitrogen.</w:t>
      </w:r>
    </w:p>
    <w:p>
      <w:pPr>
        <w:pStyle w:val="style157"/>
        <w:rPr/>
      </w:pPr>
      <w:r>
        <w:rPr>
          <w:lang w:val="en-US"/>
        </w:rPr>
        <w:t>NO ==&gt; N2</w:t>
      </w:r>
    </w:p>
    <w:p>
      <w:pPr>
        <w:pStyle w:val="style157"/>
        <w:rPr/>
      </w:pPr>
    </w:p>
    <w:p>
      <w:pPr>
        <w:pStyle w:val="style157"/>
        <w:rPr/>
      </w:pPr>
      <w:r>
        <w:rPr>
          <w:lang w:val="en-US"/>
        </w:rPr>
        <w:t>4. Sulfur trioxide reduced to sulfur dioxide.</w:t>
      </w:r>
    </w:p>
    <w:p>
      <w:pPr>
        <w:pStyle w:val="style157"/>
        <w:rPr/>
      </w:pPr>
      <w:r>
        <w:rPr>
          <w:lang w:val="en-US"/>
        </w:rPr>
        <w:t xml:space="preserve">SO3 ==&gt; SO2 </w:t>
      </w:r>
    </w:p>
    <w:p>
      <w:pPr>
        <w:pStyle w:val="style157"/>
        <w:rPr/>
      </w:pPr>
      <w:r>
        <w:rPr>
          <w:lang w:val="en-US"/>
        </w:rPr>
        <w:t>The equation below shows a simple redox reaction which can obviously be described in terms of oxygen transfer.</w:t>
      </w:r>
    </w:p>
    <w:p>
      <w:pPr>
        <w:pStyle w:val="style157"/>
        <w:rPr/>
      </w:pPr>
    </w:p>
    <w:p>
      <w:pPr>
        <w:pStyle w:val="style157"/>
        <w:rPr/>
      </w:pPr>
      <w:r>
        <w:rPr>
          <w:lang w:val="en-US"/>
        </w:rPr>
        <w:t>CuO(aq) + Mg(s)  ==&gt; Cu(s) + MgO(aq)</w:t>
      </w:r>
    </w:p>
    <w:p>
      <w:pPr>
        <w:pStyle w:val="style157"/>
        <w:rPr/>
      </w:pPr>
      <w:r>
        <w:rPr>
          <w:lang w:val="en-US"/>
        </w:rPr>
        <w:t>Copper(II) oxide and magnesium oxide are both ionic. If you rewrite this as an ionic equation, it turns out that the oxide ions are spectator ions and you are left with:</w:t>
      </w:r>
    </w:p>
    <w:p>
      <w:pPr>
        <w:pStyle w:val="style157"/>
        <w:rPr/>
      </w:pPr>
    </w:p>
    <w:p>
      <w:pPr>
        <w:pStyle w:val="style157"/>
        <w:rPr/>
      </w:pPr>
      <w:r>
        <w:rPr>
          <w:lang w:val="en-US"/>
        </w:rPr>
        <w:t xml:space="preserve"> Cu2+(aq), O2-(aq) + Mg(s)  ==&gt; Cu(s) + Mg2+(aq), O2-(aq)</w:t>
      </w:r>
    </w:p>
    <w:p>
      <w:pPr>
        <w:pStyle w:val="style157"/>
        <w:rPr/>
      </w:pPr>
      <w:r>
        <w:rPr>
          <w:lang w:val="en-US"/>
        </w:rPr>
        <w:t xml:space="preserve"> Cu2+(aq) + Mg(s)  ==&gt; Cu(s) + Mg2+(aq)</w:t>
      </w:r>
    </w:p>
    <w:p>
      <w:pPr>
        <w:pStyle w:val="style157"/>
        <w:rPr/>
      </w:pPr>
      <w:r>
        <w:rPr>
          <w:lang w:val="en-US"/>
        </w:rPr>
        <w:t>Reduction as Gain/addition of hydrogen (Hydrogen-atom transfer):</w:t>
      </w:r>
    </w:p>
    <w:p>
      <w:pPr>
        <w:pStyle w:val="style157"/>
        <w:rPr/>
      </w:pPr>
      <w:r>
        <w:rPr>
          <w:lang w:val="en-US"/>
        </w:rPr>
        <w:t>1. Hydrogen atoms are transferred from hydrazine, a compound of nitrogen and hydrogen, to oxygen in the following reaction:</w:t>
      </w:r>
    </w:p>
    <w:p>
      <w:pPr>
        <w:pStyle w:val="style157"/>
        <w:rPr/>
      </w:pPr>
      <w:r>
        <w:rPr>
          <w:lang w:val="en-US"/>
        </w:rPr>
        <w:t>Chemical equation:</w:t>
      </w:r>
    </w:p>
    <w:p>
      <w:pPr>
        <w:pStyle w:val="style157"/>
        <w:rPr/>
      </w:pPr>
      <w:r>
        <w:rPr>
          <w:lang w:val="en-US"/>
        </w:rPr>
        <w:t>N2H4 + O2 =&gt; N2 + 2H2O</w:t>
      </w:r>
    </w:p>
    <w:p>
      <w:pPr>
        <w:pStyle w:val="style157"/>
        <w:rPr/>
      </w:pPr>
      <w:r>
        <w:rPr>
          <w:lang w:val="en-US"/>
        </w:rPr>
        <w:t>Hydrazine, losing hydrogen, is oxidized to molecular nitrogen, while oxygen, gaining hydrogen, is reduced to water.</w:t>
      </w:r>
    </w:p>
    <w:p>
      <w:pPr>
        <w:pStyle w:val="style157"/>
        <w:rPr/>
      </w:pPr>
      <w:r>
        <w:rPr>
          <w:lang w:val="en-US"/>
        </w:rPr>
        <w:t>Reduction is hydrogen gain: e.g.</w:t>
      </w:r>
    </w:p>
    <w:p>
      <w:pPr>
        <w:pStyle w:val="style157"/>
        <w:rPr/>
      </w:pPr>
      <w:r>
        <w:rPr>
          <w:lang w:val="en-US"/>
        </w:rPr>
        <w:t>(alkene) ethene + hydrogen ==&gt; ethane (alkane)</w:t>
      </w:r>
    </w:p>
    <w:p>
      <w:pPr>
        <w:pStyle w:val="style157"/>
        <w:rPr/>
      </w:pPr>
      <w:r>
        <w:rPr>
          <w:lang w:val="en-US"/>
        </w:rPr>
        <w:t>C2H4 + H2 ==&gt; C2H6 (reduction of an alkene)</w:t>
      </w:r>
    </w:p>
    <w:p>
      <w:pPr>
        <w:pStyle w:val="style157"/>
        <w:rPr/>
      </w:pPr>
    </w:p>
    <w:p>
      <w:pPr>
        <w:pStyle w:val="style157"/>
        <w:rPr/>
      </w:pPr>
      <w:r>
        <w:rPr>
          <w:lang w:val="en-US"/>
        </w:rPr>
        <w:t>Nitrogen + Hydrogen ==&gt; Ammonia</w:t>
      </w:r>
    </w:p>
    <w:p>
      <w:pPr>
        <w:pStyle w:val="style157"/>
        <w:rPr/>
      </w:pPr>
      <w:r>
        <w:rPr>
          <w:lang w:val="en-US"/>
        </w:rPr>
        <w:t>N2 + 3H2 ==&gt; 2NH3 (reduction of nitrogen)</w:t>
      </w:r>
    </w:p>
    <w:p>
      <w:pPr>
        <w:pStyle w:val="style157"/>
        <w:rPr/>
      </w:pPr>
    </w:p>
    <w:p>
      <w:pPr>
        <w:pStyle w:val="style157"/>
        <w:rPr/>
      </w:pPr>
      <w:r>
        <w:rPr>
          <w:lang w:val="en-US"/>
        </w:rPr>
        <w:t>Oxidation as removal/loss of hydrogen</w:t>
      </w:r>
    </w:p>
    <w:p>
      <w:pPr>
        <w:pStyle w:val="style157"/>
        <w:rPr/>
      </w:pPr>
      <w:r>
        <w:rPr>
          <w:lang w:val="en-US"/>
        </w:rPr>
        <w:t>Examples;</w:t>
      </w:r>
    </w:p>
    <w:p>
      <w:pPr>
        <w:pStyle w:val="style157"/>
        <w:rPr/>
      </w:pPr>
      <w:r>
        <w:rPr>
          <w:lang w:val="en-US"/>
        </w:rPr>
        <w:t>ammonia + oxygen ==&gt; nitrogen(II) oxide + water</w:t>
      </w:r>
    </w:p>
    <w:p>
      <w:pPr>
        <w:pStyle w:val="style157"/>
        <w:rPr/>
      </w:pPr>
      <w:r>
        <w:rPr>
          <w:lang w:val="en-US"/>
        </w:rPr>
        <w:t>4NH3 + 5O2 ==&gt; 4NO + 6H2O (oxidation of ammonia)</w:t>
      </w:r>
    </w:p>
    <w:p>
      <w:pPr>
        <w:pStyle w:val="style157"/>
        <w:rPr/>
      </w:pPr>
    </w:p>
    <w:p>
      <w:pPr>
        <w:pStyle w:val="style157"/>
        <w:rPr/>
      </w:pPr>
      <w:r>
        <w:rPr>
          <w:lang w:val="en-US"/>
        </w:rPr>
        <w:t>methane + oxygen ==&gt; carbon dioxide + water</w:t>
      </w:r>
    </w:p>
    <w:p>
      <w:pPr>
        <w:pStyle w:val="style157"/>
        <w:rPr/>
      </w:pPr>
      <w:r>
        <w:rPr>
          <w:lang w:val="en-US"/>
        </w:rPr>
        <w:t>CH4 + 2O2 ==&gt; CO2 + 2H2O (oxidation of methane)</w:t>
      </w:r>
    </w:p>
    <w:p>
      <w:pPr>
        <w:pStyle w:val="style157"/>
        <w:rPr/>
      </w:pPr>
    </w:p>
    <w:p>
      <w:pPr>
        <w:pStyle w:val="style157"/>
        <w:rPr/>
      </w:pPr>
      <w:r>
        <w:rPr>
          <w:lang w:val="en-US"/>
        </w:rPr>
        <w:t>Oxidation as Loss/removal of electrons from atom, ion or molecule e.g.</w:t>
      </w:r>
    </w:p>
    <w:p>
      <w:pPr>
        <w:pStyle w:val="style157"/>
        <w:rPr/>
      </w:pPr>
      <w:r>
        <w:rPr>
          <w:lang w:val="en-US"/>
        </w:rPr>
        <w:t>1. An iron atom loses 2 electrons to form the iron(II) ion e.g. in the initial chemistry of iron rusting or in an iron–acid reaction.</w:t>
      </w:r>
    </w:p>
    <w:p>
      <w:pPr>
        <w:pStyle w:val="style157"/>
        <w:rPr/>
      </w:pPr>
      <w:r>
        <w:rPr>
          <w:lang w:val="en-US"/>
        </w:rPr>
        <w:t>Fe ==&gt; Fe2+ + 2e–</w:t>
      </w:r>
    </w:p>
    <w:p>
      <w:pPr>
        <w:pStyle w:val="style157"/>
        <w:rPr/>
      </w:pPr>
      <w:r>
        <w:rPr>
          <w:lang w:val="en-US"/>
        </w:rPr>
        <w:t>2. The iron(II) ion loses 1 electron to form the iron(III) ion, e.g. via chlorine or manganate(VII) oxidising agents.</w:t>
      </w:r>
    </w:p>
    <w:p>
      <w:pPr>
        <w:pStyle w:val="style157"/>
        <w:rPr/>
      </w:pPr>
      <w:r>
        <w:rPr>
          <w:lang w:val="en-US"/>
        </w:rPr>
        <w:t>Fe2+ ==&gt; Fe3+ + e–</w:t>
      </w:r>
    </w:p>
    <w:p>
      <w:pPr>
        <w:pStyle w:val="style157"/>
        <w:rPr/>
      </w:pPr>
      <w:r>
        <w:rPr>
          <w:lang w:val="en-US"/>
        </w:rPr>
        <w:t>3. The loss of electrons by chloride ions to form chlorine molecules e.g. the +ve anode reaction in electrolysis of chlorides or the action of a very strong oxidising agent.</w:t>
      </w:r>
    </w:p>
    <w:p>
      <w:pPr>
        <w:pStyle w:val="style157"/>
        <w:rPr/>
      </w:pPr>
      <w:r>
        <w:rPr>
          <w:lang w:val="en-US"/>
        </w:rPr>
        <w:t>2Cl– ==&gt; Cl2 + 2e–</w:t>
      </w:r>
    </w:p>
    <w:p>
      <w:pPr>
        <w:pStyle w:val="style157"/>
        <w:rPr/>
      </w:pPr>
      <w:r>
        <w:rPr>
          <w:lang w:val="en-US"/>
        </w:rPr>
        <w:t>4. Zinc metal and copper(II) ion react in water solution, producing copper metal and an aqueous (denoted by aq) zinc ion according to the equation:</w:t>
      </w:r>
    </w:p>
    <w:p>
      <w:pPr>
        <w:pStyle w:val="style157"/>
        <w:rPr/>
      </w:pPr>
      <w:r>
        <w:rPr>
          <w:lang w:val="en-US"/>
        </w:rPr>
        <w:t>Chemical equation:</w:t>
      </w:r>
    </w:p>
    <w:p>
      <w:pPr>
        <w:pStyle w:val="style157"/>
        <w:rPr/>
      </w:pPr>
      <w:r>
        <w:rPr>
          <w:lang w:val="en-US"/>
        </w:rPr>
        <w:t xml:space="preserve"> Zn + Cu2+ ==&gt; Cu + Zn2+</w:t>
      </w:r>
    </w:p>
    <w:p>
      <w:pPr>
        <w:pStyle w:val="style157"/>
        <w:rPr/>
      </w:pPr>
      <w:r>
        <w:rPr>
          <w:lang w:val="en-US"/>
        </w:rPr>
        <w:t xml:space="preserve"> Zn ==&gt; Zn2+ + 2e–  (Oxidation)</w:t>
      </w:r>
    </w:p>
    <w:p>
      <w:pPr>
        <w:pStyle w:val="style157"/>
        <w:rPr/>
      </w:pPr>
      <w:r>
        <w:rPr>
          <w:lang w:val="en-US"/>
        </w:rPr>
        <w:t>Cu2+ + 2e– ==&gt; Cu  (Reduction)</w:t>
      </w:r>
    </w:p>
    <w:p>
      <w:pPr>
        <w:pStyle w:val="style157"/>
        <w:rPr/>
      </w:pPr>
      <w:r>
        <w:rPr>
          <w:lang w:val="en-US"/>
        </w:rPr>
        <w:t>With the transfer of two of its electrons, the zinc metal is oxidized, becoming an aqueous zinc ion, while the copper(II) ion, gaining electrons, is reduced to copper metal. Net change is the transfer of two electrons, lost by zinc and acquired by copper.</w:t>
      </w:r>
    </w:p>
    <w:p>
      <w:pPr>
        <w:pStyle w:val="style157"/>
        <w:rPr/>
      </w:pPr>
      <w:r>
        <w:rPr>
          <w:lang w:val="en-US"/>
        </w:rPr>
        <w:t>Reduction as Gain/addition of electrons by an atom, ion, or molecule e.g.Cu2+ + 2e– ==&gt; Cu</w:t>
      </w:r>
    </w:p>
    <w:p>
      <w:pPr>
        <w:pStyle w:val="style157"/>
        <w:rPr/>
      </w:pPr>
      <w:r>
        <w:rPr>
          <w:lang w:val="en-US"/>
        </w:rPr>
        <w:t>The copper(II) ion gains 2 electrons to form neutral copper atoms e.g. in electrolysis at the –ve cathode or when copper is displaced from its salt by a more reactive metal.</w:t>
      </w:r>
    </w:p>
    <w:p>
      <w:pPr>
        <w:pStyle w:val="style157"/>
        <w:rPr/>
      </w:pPr>
      <w:r>
        <w:rPr>
          <w:lang w:val="en-US"/>
        </w:rPr>
        <w:t>Fe3+ + e– ==&gt; Fe2+</w:t>
      </w:r>
    </w:p>
    <w:p>
      <w:pPr>
        <w:pStyle w:val="style157"/>
        <w:rPr/>
      </w:pPr>
      <w:r>
        <w:rPr>
          <w:lang w:val="en-US"/>
        </w:rPr>
        <w:t>The iron(III) ion gains an electron and is reduced to the iron(II) ion e.g. by adding zinc to acidified iron(III) salt solution.</w:t>
      </w:r>
    </w:p>
    <w:p>
      <w:pPr>
        <w:pStyle w:val="style157"/>
        <w:rPr/>
      </w:pPr>
      <w:r>
        <w:rPr>
          <w:lang w:val="en-US"/>
        </w:rPr>
        <w:t>2H+ + 2e– ==&gt; H2</w:t>
      </w:r>
    </w:p>
    <w:p>
      <w:pPr>
        <w:pStyle w:val="style157"/>
        <w:rPr/>
      </w:pPr>
      <w:r>
        <w:rPr>
          <w:lang w:val="en-US"/>
        </w:rPr>
        <w:t>Hydrogen ions gain electrons to form neutral hydrogen molecules e.g. in the –ve cathode reaction in the electrolysis of acids or in a metal–acid reaction.</w:t>
      </w:r>
    </w:p>
    <w:p>
      <w:pPr>
        <w:pStyle w:val="style157"/>
        <w:rPr/>
      </w:pPr>
    </w:p>
    <w:p>
      <w:pPr>
        <w:pStyle w:val="style157"/>
        <w:rPr/>
      </w:pPr>
      <w:r>
        <w:rPr>
          <w:lang w:val="en-US"/>
        </w:rPr>
        <w:t>oxidising and reducing agents</w:t>
      </w:r>
    </w:p>
    <w:p>
      <w:pPr>
        <w:pStyle w:val="style157"/>
        <w:rPr/>
      </w:pPr>
      <w:r>
        <w:rPr>
          <w:lang w:val="en-US"/>
        </w:rPr>
        <w:t>Oxidising agents give oxygen to another substance or remove hydrogen from it.</w:t>
      </w:r>
    </w:p>
    <w:p>
      <w:pPr>
        <w:pStyle w:val="style157"/>
        <w:rPr/>
      </w:pPr>
      <w:r>
        <w:rPr>
          <w:lang w:val="en-US"/>
        </w:rPr>
        <w:t>Reducing agents remove oxygen from another substance or give hydrogen to it.</w:t>
      </w:r>
    </w:p>
    <w:p>
      <w:pPr>
        <w:pStyle w:val="style157"/>
        <w:rPr/>
      </w:pPr>
      <w:r>
        <w:rPr>
          <w:lang w:val="en-US"/>
        </w:rPr>
        <w:t xml:space="preserve"> In any redox reaction, the species that is reduced in the process is an oxidizing agent  and the one that is oxidized is a reducing agent.</w:t>
      </w:r>
    </w:p>
    <w:p>
      <w:pPr>
        <w:pStyle w:val="style157"/>
        <w:rPr/>
      </w:pPr>
    </w:p>
    <w:p>
      <w:pPr>
        <w:pStyle w:val="style157"/>
        <w:rPr/>
      </w:pPr>
      <w:r>
        <w:rPr>
          <w:lang w:val="en-US"/>
        </w:rPr>
        <w:t>EXAMPLE;</w:t>
      </w:r>
    </w:p>
    <w:p>
      <w:pPr>
        <w:pStyle w:val="style157"/>
        <w:rPr/>
      </w:pPr>
      <w:r>
        <w:rPr>
          <w:lang w:val="en-US"/>
        </w:rPr>
        <w:t xml:space="preserve"> Cu2+(aq) + Mg(s)  ==&gt; Cu(s) + Mg2+(aq)</w:t>
      </w:r>
    </w:p>
    <w:p>
      <w:pPr>
        <w:pStyle w:val="style157"/>
        <w:rPr/>
      </w:pPr>
      <w:r>
        <w:rPr>
          <w:lang w:val="en-US"/>
        </w:rPr>
        <w:t>Oxidation number of copper changes from +2 to 0 (reducing) = oxidizing agent (O.A)</w:t>
      </w:r>
    </w:p>
    <w:p>
      <w:pPr>
        <w:pStyle w:val="style157"/>
        <w:rPr/>
      </w:pPr>
      <w:r>
        <w:rPr>
          <w:lang w:val="en-US"/>
        </w:rPr>
        <w:t>Oxidation number of magnesium changes from 0 to +2 (oxidizing) = reducing agent (R.A)</w:t>
      </w:r>
    </w:p>
    <w:p>
      <w:pPr>
        <w:pStyle w:val="style157"/>
        <w:rPr/>
      </w:pPr>
    </w:p>
    <w:p>
      <w:pPr>
        <w:pStyle w:val="style157"/>
        <w:rPr/>
      </w:pPr>
      <w:r>
        <w:rPr>
          <w:lang w:val="en-US"/>
        </w:rPr>
        <w:t>If you look at the equation above, the magnesium is reducing the copper(II) ions by giving them electrons to neutralise the charge. Magnesium is a reducing agent.</w:t>
      </w:r>
    </w:p>
    <w:p>
      <w:pPr>
        <w:pStyle w:val="style157"/>
        <w:rPr/>
      </w:pPr>
      <w:r>
        <w:rPr>
          <w:lang w:val="en-US"/>
        </w:rPr>
        <w:t>Looking at it the other way round, the copper(II) ions are removing electrons from the magnesium to create the magnesium ions. The copper(II) ions are acting as an oxidising agent.</w:t>
      </w:r>
    </w:p>
    <w:p>
      <w:pPr>
        <w:pStyle w:val="style157"/>
        <w:rPr/>
      </w:pPr>
      <w:r>
        <w:rPr>
          <w:lang w:val="en-US"/>
        </w:rPr>
        <w:t>The oxidizing and reducing agents are always found at the reactant sides.</w:t>
      </w:r>
    </w:p>
    <w:p>
      <w:pPr>
        <w:pStyle w:val="style157"/>
        <w:rPr/>
      </w:pPr>
      <w:r>
        <w:rPr>
          <w:lang w:val="en-US"/>
        </w:rPr>
        <w:t>what an oxidising agent did in terms of electrons:</w:t>
      </w:r>
    </w:p>
    <w:p>
      <w:pPr>
        <w:pStyle w:val="style157"/>
        <w:rPr/>
      </w:pPr>
      <w:r>
        <w:rPr>
          <w:lang w:val="en-US"/>
        </w:rPr>
        <w:t>An oxidising agent oxidises something else.</w:t>
      </w:r>
    </w:p>
    <w:p>
      <w:pPr>
        <w:pStyle w:val="style157"/>
        <w:rPr/>
      </w:pPr>
      <w:r>
        <w:rPr>
          <w:lang w:val="en-US"/>
        </w:rPr>
        <w:t>Oxidation is loss of electrons (OIL RIG).</w:t>
      </w:r>
    </w:p>
    <w:p>
      <w:pPr>
        <w:pStyle w:val="style157"/>
        <w:rPr/>
      </w:pPr>
      <w:r>
        <w:rPr>
          <w:lang w:val="en-US"/>
        </w:rPr>
        <w:t>That means that an oxidising agent takes electrons from another substance.</w:t>
      </w:r>
    </w:p>
    <w:p>
      <w:pPr>
        <w:pStyle w:val="style157"/>
        <w:rPr/>
      </w:pPr>
      <w:r>
        <w:rPr>
          <w:lang w:val="en-US"/>
        </w:rPr>
        <w:t>So an oxidising agent must gain electrons.</w:t>
      </w:r>
    </w:p>
    <w:p>
      <w:pPr>
        <w:pStyle w:val="style157"/>
        <w:rPr/>
      </w:pPr>
      <w:r>
        <w:rPr>
          <w:lang w:val="en-US"/>
        </w:rPr>
        <w:t>Or you could think it out like this:</w:t>
      </w:r>
    </w:p>
    <w:p>
      <w:pPr>
        <w:pStyle w:val="style157"/>
        <w:rPr/>
      </w:pPr>
      <w:r>
        <w:rPr>
          <w:lang w:val="en-US"/>
        </w:rPr>
        <w:t>An oxidising agent oxidises something else.</w:t>
      </w:r>
    </w:p>
    <w:p>
      <w:pPr>
        <w:pStyle w:val="style157"/>
        <w:rPr/>
      </w:pPr>
      <w:r>
        <w:rPr>
          <w:lang w:val="en-US"/>
        </w:rPr>
        <w:t>That means that the oxidising agent must  being reduced.</w:t>
      </w:r>
    </w:p>
    <w:p>
      <w:pPr>
        <w:pStyle w:val="style157"/>
        <w:rPr/>
      </w:pPr>
      <w:r>
        <w:rPr>
          <w:lang w:val="en-US"/>
        </w:rPr>
        <w:t>Reduction is gain of electrons (OIL RIG).</w:t>
      </w:r>
    </w:p>
    <w:p>
      <w:pPr>
        <w:pStyle w:val="style157"/>
        <w:rPr/>
      </w:pPr>
      <w:r>
        <w:rPr>
          <w:lang w:val="en-US"/>
        </w:rPr>
        <w:t>So an oxidising agent must gain electrons.</w:t>
      </w:r>
    </w:p>
    <w:p>
      <w:pPr>
        <w:pStyle w:val="style157"/>
        <w:rPr/>
      </w:pPr>
    </w:p>
    <w:p>
      <w:pPr>
        <w:pStyle w:val="style157"/>
        <w:rPr/>
      </w:pPr>
      <w:r>
        <w:rPr>
          <w:lang w:val="en-US"/>
        </w:rPr>
        <w:t>NOTE:</w:t>
      </w:r>
    </w:p>
    <w:p>
      <w:pPr>
        <w:pStyle w:val="style157"/>
        <w:rPr/>
      </w:pPr>
      <w:r>
        <w:rPr>
          <w:lang w:val="en-US"/>
        </w:rPr>
        <w:t>An oxidising agent is the species that gives the oxygen or removes the electrons.</w:t>
      </w:r>
    </w:p>
    <w:p>
      <w:pPr>
        <w:pStyle w:val="style157"/>
        <w:rPr/>
      </w:pPr>
      <w:r>
        <w:rPr>
          <w:lang w:val="en-US"/>
        </w:rPr>
        <w:t>A reducing agent is the species that removes the oxygen or acts as the electron donor.</w:t>
      </w:r>
    </w:p>
    <w:p>
      <w:pPr>
        <w:pStyle w:val="style157"/>
        <w:rPr/>
      </w:pPr>
      <w:r>
        <w:rPr>
          <w:lang w:val="en-US"/>
        </w:rPr>
        <w:t>A species undergoing a reduction reaction is an oxidizing agent while the one undergoing an oxidation reaction is a reducing agent.</w:t>
      </w:r>
    </w:p>
    <w:p>
      <w:pPr>
        <w:pStyle w:val="style157"/>
        <w:rPr/>
      </w:pPr>
      <w:r>
        <w:rPr>
          <w:lang w:val="en-US"/>
        </w:rPr>
        <w:t>Oxidizing and reducing agents are always the reactants.</w:t>
      </w:r>
    </w:p>
    <w:p>
      <w:pPr>
        <w:pStyle w:val="style157"/>
        <w:rPr/>
      </w:pPr>
    </w:p>
    <w:p>
      <w:pPr>
        <w:pStyle w:val="style157"/>
        <w:rPr/>
      </w:pPr>
      <w:r>
        <w:rPr>
          <w:lang w:val="en-US"/>
        </w:rPr>
        <w:t>copper(II) oxide + hydrogen ==&gt; copper + water</w:t>
      </w:r>
    </w:p>
    <w:p>
      <w:pPr>
        <w:pStyle w:val="style157"/>
        <w:rPr/>
      </w:pPr>
      <w:r>
        <w:rPr>
          <w:lang w:val="en-US"/>
        </w:rPr>
        <w:t>CuO(s) + H2(g) ==&gt; Cu(s) + H2O(g)</w:t>
      </w:r>
    </w:p>
    <w:p>
      <w:pPr>
        <w:pStyle w:val="style157"/>
        <w:rPr/>
      </w:pPr>
      <w:r>
        <w:rPr>
          <w:lang w:val="en-US"/>
        </w:rPr>
        <w:t>Heated copper oxide is reduced to copper (O loss) when hydrogen is passed over it,</w:t>
      </w:r>
    </w:p>
    <w:p>
      <w:pPr>
        <w:pStyle w:val="style157"/>
        <w:rPr/>
      </w:pPr>
      <w:r>
        <w:rPr>
          <w:lang w:val="en-US"/>
        </w:rPr>
        <w:t>hydrogen is oxidised to water (O gain), hydrogen is the reducing agent (removes O from CuO),</w:t>
      </w:r>
    </w:p>
    <w:p>
      <w:pPr>
        <w:pStyle w:val="style157"/>
        <w:rPr/>
      </w:pPr>
      <w:r>
        <w:rPr>
          <w:lang w:val="en-US"/>
        </w:rPr>
        <w:t>and copper oxide is the oxidising agent (donates O to hydrogen).</w:t>
      </w:r>
    </w:p>
    <w:p>
      <w:pPr>
        <w:pStyle w:val="style157"/>
        <w:rPr/>
      </w:pPr>
      <w:r>
        <w:rPr>
          <w:lang w:val="en-US"/>
        </w:rPr>
        <w:t>Iron(III) oxide + carbon monoxide ==&gt; iron + carbon dioxide</w:t>
      </w:r>
    </w:p>
    <w:p>
      <w:pPr>
        <w:pStyle w:val="style157"/>
        <w:rPr/>
      </w:pPr>
      <w:r>
        <w:rPr>
          <w:lang w:val="en-US"/>
        </w:rPr>
        <w:t>Fe2O3(s) + 3CO(g) ==&gt; 2Fe(l) + 3CO2(g)</w:t>
      </w:r>
    </w:p>
    <w:p>
      <w:pPr>
        <w:pStyle w:val="style157"/>
        <w:rPr/>
      </w:pPr>
      <w:r>
        <w:rPr>
          <w:lang w:val="en-US"/>
        </w:rPr>
        <w:t>In the blast furnace, the iron(III) oxide is reduced to liquid iron (O loss), the carbon monoxide is oxidised to carbon dioxide (O gain),</w:t>
      </w:r>
    </w:p>
    <w:p>
      <w:pPr>
        <w:pStyle w:val="style157"/>
        <w:rPr/>
      </w:pPr>
      <w:r>
        <w:rPr>
          <w:lang w:val="en-US"/>
        </w:rPr>
        <w:t>CO is the reducing agent (O remover/acceptor from Fe2O3), and Fe2O3 is the oxidising agent (O donator to CO)]</w:t>
      </w:r>
    </w:p>
    <w:p>
      <w:pPr>
        <w:pStyle w:val="style157"/>
        <w:rPr/>
      </w:pPr>
      <w:r>
        <w:rPr>
          <w:lang w:val="en-US"/>
        </w:rPr>
        <w:t>nitrogen(II) oxide + carbon monoxide ==&gt; nitrogen + carbon dioxide</w:t>
      </w:r>
    </w:p>
    <w:p>
      <w:pPr>
        <w:pStyle w:val="style157"/>
        <w:rPr/>
      </w:pPr>
      <w:r>
        <w:rPr>
          <w:lang w:val="en-US"/>
        </w:rPr>
        <w:t>2NO(g) + 2CO(g) ==&gt; N2(g) + 2CO2(g) (e.g. in car exhaust catalytic converter)</w:t>
      </w:r>
    </w:p>
    <w:p>
      <w:pPr>
        <w:pStyle w:val="style157"/>
        <w:rPr/>
      </w:pPr>
      <w:r>
        <w:rPr>
          <w:lang w:val="en-US"/>
        </w:rPr>
        <w:t>Nitrogen(II) oxide is reduced to nitrogen (O loss), carbon monoxide is oxidised to carbon dioxide (O gain), and CO is the reducing agent (O remover/acceptor) and NO is the oxidising agent (O donor).</w:t>
      </w:r>
    </w:p>
    <w:p>
      <w:pPr>
        <w:pStyle w:val="style157"/>
        <w:rPr/>
      </w:pPr>
      <w:r>
        <w:rPr>
          <w:lang w:val="en-US"/>
        </w:rPr>
        <w:t>iron(III) oxide + aluminium ==&gt; aluminium oxide + iron</w:t>
      </w:r>
    </w:p>
    <w:p>
      <w:pPr>
        <w:pStyle w:val="style157"/>
        <w:rPr/>
      </w:pPr>
      <w:r>
        <w:rPr>
          <w:lang w:val="en-US"/>
        </w:rPr>
        <w:t>Fe2O3(s) + 2Al(s) ==&gt; Al2O3(s) + 2Fe(s)  (the Thermit reaction)</w:t>
      </w:r>
    </w:p>
    <w:p>
      <w:pPr>
        <w:pStyle w:val="style157"/>
        <w:rPr/>
      </w:pPr>
      <w:r>
        <w:rPr>
          <w:lang w:val="en-US"/>
        </w:rPr>
        <w:t>Iron(III) oxide is reduced and is the oxidising agent (its the oxygen loser i.e. oxygen donor),</w:t>
      </w:r>
    </w:p>
    <w:p>
      <w:pPr>
        <w:pStyle w:val="style157"/>
        <w:rPr/>
      </w:pPr>
      <w:r>
        <w:rPr>
          <w:lang w:val="en-US"/>
        </w:rPr>
        <w:t>and the aluminium is oxidised and is the reducing agent (its the oxygen gainer/acceptor/remover).</w:t>
      </w:r>
    </w:p>
    <w:p>
      <w:pPr>
        <w:pStyle w:val="style157"/>
        <w:rPr/>
      </w:pPr>
      <w:r>
        <w:rPr>
          <w:lang w:val="en-US"/>
        </w:rPr>
        <w:t>NOTE: Electron gain must equal the electron loss in the complete and fully balanced redox equation e.g.</w:t>
      </w:r>
    </w:p>
    <w:p>
      <w:pPr>
        <w:pStyle w:val="style157"/>
        <w:rPr/>
      </w:pPr>
      <w:r>
        <w:rPr>
          <w:lang w:val="en-US"/>
        </w:rPr>
        <w:t>magnesium + iron(II) sulphate ==&gt; magnesium sulphate + iron</w:t>
      </w:r>
    </w:p>
    <w:p>
      <w:pPr>
        <w:pStyle w:val="style157"/>
        <w:rPr/>
      </w:pPr>
      <w:r>
        <w:rPr>
          <w:lang w:val="en-US"/>
        </w:rPr>
        <w:t>Mg(s) + FeSO4(aq) ==&gt; MgSO4(aq) + Fe(s)</w:t>
      </w:r>
    </w:p>
    <w:p>
      <w:pPr>
        <w:pStyle w:val="style157"/>
        <w:rPr/>
      </w:pPr>
      <w:r>
        <w:rPr>
          <w:lang w:val="en-US"/>
        </w:rPr>
        <w:t>This is the 'ordinary molecular' equation for a typical metal displacement reaction, but does not really show what happens in terms of atoms, ions and electrons, so we use ionic equations like the one shown below:</w:t>
      </w:r>
    </w:p>
    <w:p>
      <w:pPr>
        <w:pStyle w:val="style157"/>
        <w:rPr/>
      </w:pPr>
      <w:r>
        <w:rPr>
          <w:lang w:val="en-US"/>
        </w:rPr>
        <w:t>Mg(s) + Fe2+(aq) , SO42-(aq)  ==&gt; Mg2+(aq), SO42-(aq) + Fe(s)</w:t>
      </w:r>
    </w:p>
    <w:p>
      <w:pPr>
        <w:pStyle w:val="style157"/>
        <w:rPr/>
      </w:pPr>
    </w:p>
    <w:p>
      <w:pPr>
        <w:pStyle w:val="style157"/>
        <w:rPr/>
      </w:pPr>
      <w:r>
        <w:rPr>
          <w:lang w:val="en-US"/>
        </w:rPr>
        <w:t>The sulphate ion SO42–(aq) is called a spectator ion, because it doesn't change in the reaction and can be omitted from the ionic equation. That is to say it is not taking active part in the reaction (below).</w:t>
      </w:r>
    </w:p>
    <w:p>
      <w:pPr>
        <w:pStyle w:val="style157"/>
        <w:rPr/>
      </w:pPr>
      <w:r>
        <w:rPr>
          <w:lang w:val="en-US"/>
        </w:rPr>
        <w:t>Also, no electrons should show up in the 'real' balanced equation because the number of electrons lost by some reactant species equals the electrons gained by other reactant species.</w:t>
      </w:r>
    </w:p>
    <w:p>
      <w:pPr>
        <w:pStyle w:val="style157"/>
        <w:rPr/>
      </w:pPr>
      <w:r>
        <w:rPr>
          <w:lang w:val="en-US"/>
        </w:rPr>
        <w:t>Mg(s) + Fe2+(aq) ==&gt; Mg2+(aq) + Fe(s)</w:t>
      </w:r>
    </w:p>
    <w:p>
      <w:pPr>
        <w:pStyle w:val="style157"/>
        <w:rPr/>
      </w:pPr>
      <w:r>
        <w:rPr>
          <w:lang w:val="en-US"/>
        </w:rPr>
        <w:t>The magnesium atom, Mg, loses 2 electrons (oxidation) to form the magnesium ion, Mg2+,</w:t>
      </w:r>
    </w:p>
    <w:p>
      <w:pPr>
        <w:pStyle w:val="style157"/>
        <w:rPr/>
      </w:pPr>
      <w:r>
        <w:rPr>
          <w:lang w:val="en-US"/>
        </w:rPr>
        <w:t>the iron(II) ion, Fe2+, gains 2 electrons (reduced) to form iron atoms, Fe,</w:t>
      </w:r>
    </w:p>
    <w:p>
      <w:pPr>
        <w:pStyle w:val="style157"/>
        <w:rPr/>
      </w:pPr>
      <w:r>
        <w:rPr>
          <w:lang w:val="en-US"/>
        </w:rPr>
        <w:t>Mg is the reducing agent i.e. the electron donor to the Fe2+ ion,</w:t>
      </w:r>
    </w:p>
    <w:p>
      <w:pPr>
        <w:pStyle w:val="style157"/>
        <w:rPr/>
      </w:pPr>
      <w:r>
        <w:rPr>
          <w:lang w:val="en-US"/>
        </w:rPr>
        <w:t>and the Fe2+ ion is the oxidising agent i.e. the electron remover or acceptor from the Mg atom.</w:t>
      </w:r>
    </w:p>
    <w:p>
      <w:pPr>
        <w:pStyle w:val="style157"/>
        <w:rPr/>
      </w:pPr>
      <w:r>
        <w:rPr>
          <w:lang w:val="en-US"/>
        </w:rPr>
        <w:t>zinc + hydrochloric acid ==&gt; zinc chloride + hydrogen</w:t>
      </w:r>
    </w:p>
    <w:p>
      <w:pPr>
        <w:pStyle w:val="style157"/>
        <w:rPr/>
      </w:pPr>
      <w:r>
        <w:rPr>
          <w:lang w:val="en-US"/>
        </w:rPr>
        <w:t>Zn(s) + 2HCl(aq) ==&gt; ZnCl2(aq) + H2(g)</w:t>
      </w:r>
    </w:p>
    <w:p>
      <w:pPr>
        <w:pStyle w:val="style157"/>
        <w:rPr/>
      </w:pPr>
      <w:r>
        <w:rPr>
          <w:lang w:val="en-US"/>
        </w:rPr>
        <w:t>The chloride ion Cl– is the spectator ion so the ionic–redox equation is ...</w:t>
      </w:r>
    </w:p>
    <w:p>
      <w:pPr>
        <w:pStyle w:val="style157"/>
        <w:rPr/>
      </w:pPr>
      <w:r>
        <w:rPr>
          <w:lang w:val="en-US"/>
        </w:rPr>
        <w:t>Zn(s) + 2H+(aq) ==&gt; Zn2+(aq) + H2(g)</w:t>
      </w:r>
    </w:p>
    <w:p>
      <w:pPr>
        <w:pStyle w:val="style157"/>
        <w:rPr/>
      </w:pPr>
      <w:r>
        <w:rPr>
          <w:lang w:val="en-US"/>
        </w:rPr>
        <w:t>Zinc atoms are oxidised to zinc ions by losing two electrons,</w:t>
      </w:r>
    </w:p>
    <w:p>
      <w:pPr>
        <w:pStyle w:val="style157"/>
        <w:rPr/>
      </w:pPr>
      <w:r>
        <w:rPr>
          <w:lang w:val="en-US"/>
        </w:rPr>
        <w:t>and zinc is the reducing agent i.e. the electron donor to the hydrogen ion, H+.</w:t>
      </w:r>
    </w:p>
    <w:p>
      <w:pPr>
        <w:pStyle w:val="style157"/>
        <w:rPr/>
      </w:pPr>
      <w:r>
        <w:rPr>
          <w:lang w:val="en-US"/>
        </w:rPr>
        <w:t>Hydrogen ions are the oxidising agent i.e. two hydrogen ions gain/accept one electron each from a Zn atom, and so are reduced to form hydrogen molecules.</w:t>
      </w:r>
    </w:p>
    <w:p>
      <w:pPr>
        <w:pStyle w:val="style157"/>
        <w:rPr/>
      </w:pPr>
      <w:r>
        <w:rPr>
          <w:lang w:val="en-US"/>
        </w:rPr>
        <w:t>copper + silver nitrate ==&gt; silver + copper(II) nitrate</w:t>
      </w:r>
    </w:p>
    <w:p>
      <w:pPr>
        <w:pStyle w:val="style157"/>
        <w:rPr/>
      </w:pPr>
      <w:r>
        <w:rPr>
          <w:lang w:val="en-US"/>
        </w:rPr>
        <w:t>Cu(s) + 2AgNO3(aq) ==&gt; 2Ag(s) + Cu(NO3)2(aq)</w:t>
      </w:r>
    </w:p>
    <w:p>
      <w:pPr>
        <w:pStyle w:val="style157"/>
        <w:rPr/>
      </w:pPr>
      <w:r>
        <w:rPr>
          <w:lang w:val="en-US"/>
        </w:rPr>
        <w:t>The nitrate ion NO3– is the spectator ion so the ionic–redox equation is</w:t>
      </w:r>
    </w:p>
    <w:p>
      <w:pPr>
        <w:pStyle w:val="style157"/>
        <w:rPr/>
      </w:pPr>
      <w:r>
        <w:rPr>
          <w:lang w:val="en-US"/>
        </w:rPr>
        <w:t>Cu(s) + 2Ag+(aq) ==&gt; 2Ag(s) + Cu2+(aq)</w:t>
      </w:r>
    </w:p>
    <w:p>
      <w:pPr>
        <w:pStyle w:val="style157"/>
        <w:rPr/>
      </w:pPr>
      <w:r>
        <w:rPr>
          <w:lang w:val="en-US"/>
        </w:rPr>
        <w:t>in which copper atoms are oxidised by the silver ions by a two electron loss,</w:t>
      </w:r>
    </w:p>
    <w:p>
      <w:pPr>
        <w:pStyle w:val="style157"/>
        <w:rPr/>
      </w:pPr>
      <w:r>
        <w:rPr>
          <w:lang w:val="en-US"/>
        </w:rPr>
        <w:t>these electrons are transferred from the copper atoms to the silver ions,</w:t>
      </w:r>
    </w:p>
    <w:p>
      <w:pPr>
        <w:pStyle w:val="style157"/>
        <w:rPr/>
      </w:pPr>
      <w:r>
        <w:rPr>
          <w:lang w:val="en-US"/>
        </w:rPr>
        <w:t>so they are reduced by one electron gain each to silver atoms.</w:t>
      </w:r>
    </w:p>
    <w:p>
      <w:pPr>
        <w:pStyle w:val="style157"/>
        <w:rPr/>
      </w:pPr>
      <w:r>
        <w:rPr>
          <w:lang w:val="en-US"/>
        </w:rPr>
        <w:t>The silver ions are the oxidising agent (e– acceptor), and the copper atoms are the reducing agent (e– donor).</w:t>
      </w:r>
    </w:p>
    <w:p>
      <w:pPr>
        <w:pStyle w:val="style157"/>
        <w:rPr/>
      </w:pPr>
    </w:p>
    <w:p>
      <w:pPr>
        <w:pStyle w:val="style157"/>
        <w:rPr/>
      </w:pPr>
    </w:p>
    <w:p>
      <w:pPr>
        <w:pStyle w:val="style157"/>
        <w:rPr/>
      </w:pPr>
      <w:r>
        <w:rPr>
          <w:lang w:val="en-US"/>
        </w:rPr>
        <w:t>Common types of redox reactions</w:t>
      </w:r>
    </w:p>
    <w:p>
      <w:pPr>
        <w:pStyle w:val="style157"/>
        <w:rPr/>
      </w:pPr>
      <w:r>
        <w:rPr>
          <w:lang w:val="en-US"/>
        </w:rPr>
        <w:t>Apart from using oxidation states to recognize redox reactions, there are other clues to when a redox reaction is happening; namely, there are a few different types of reactions where reduction and oxidation often both take place. These are:</w:t>
      </w:r>
    </w:p>
    <w:p>
      <w:pPr>
        <w:pStyle w:val="style157"/>
        <w:rPr/>
      </w:pPr>
    </w:p>
    <w:p>
      <w:pPr>
        <w:pStyle w:val="style157"/>
        <w:rPr/>
      </w:pPr>
      <w:r>
        <w:rPr>
          <w:lang w:val="en-US"/>
        </w:rPr>
        <w:t>Combination reactions: these reactions combine elements to create a compound, generally taking the form of A + B → AB.</w:t>
      </w:r>
    </w:p>
    <w:p>
      <w:pPr>
        <w:pStyle w:val="style157"/>
        <w:rPr/>
      </w:pPr>
      <w:r>
        <w:rPr>
          <w:lang w:val="en-US"/>
        </w:rPr>
        <w:t>Decomposition reactions: these reactions are the reverse of combination reactions; a compound decomposes into its elemental parts. These generally take the form of AB → A + B.</w:t>
      </w:r>
    </w:p>
    <w:p>
      <w:pPr>
        <w:pStyle w:val="style157"/>
        <w:rPr/>
      </w:pPr>
      <w:r>
        <w:rPr>
          <w:lang w:val="en-US"/>
        </w:rPr>
        <w:t>Combustion reactions: these reactions involve a fuel (usually organic) and oxygen as reactants, and result in water and carbon dioxide, and occasionally another organic product such as nitrogen. The general form is X + O2 → CO2 + H2O. This equation, of course, needs to balanced according to what X, the organic fuel, is.</w:t>
      </w:r>
    </w:p>
    <w:p>
      <w:pPr>
        <w:pStyle w:val="style157"/>
        <w:rPr/>
      </w:pPr>
      <w:r>
        <w:rPr>
          <w:lang w:val="en-US"/>
        </w:rPr>
        <w:t>Displacement reactions with an oxidation state change. These reactions can either come in the form of single replacement, where one element in a compound is replaced by another one, or in the form of a double replacement, where an element in each of the two different reactants gets replaced. Effectively, swapped. The general form of a single replacement reaction is A + BC → B + AC. The general form of a double replacement reaction is AB + CD → AD + CB.</w:t>
      </w:r>
    </w:p>
    <w:p>
      <w:pPr>
        <w:pStyle w:val="style157"/>
        <w:rPr/>
      </w:pPr>
    </w:p>
    <w:p>
      <w:pPr>
        <w:pStyle w:val="style157"/>
        <w:rPr/>
      </w:pPr>
      <w:r>
        <w:rPr>
          <w:lang w:val="en-US"/>
        </w:rPr>
        <w:t>These are usually NOT redox reactions:</w:t>
      </w:r>
    </w:p>
    <w:p>
      <w:pPr>
        <w:pStyle w:val="style157"/>
        <w:rPr/>
      </w:pPr>
      <w:r>
        <w:rPr>
          <w:lang w:val="en-US"/>
        </w:rPr>
        <w:t>Acid-base reactions</w:t>
      </w:r>
    </w:p>
    <w:p>
      <w:pPr>
        <w:pStyle w:val="style157"/>
        <w:rPr/>
      </w:pPr>
      <w:r>
        <w:rPr>
          <w:lang w:val="en-US"/>
        </w:rPr>
        <w:t>Simple precipitation reactions</w:t>
      </w:r>
    </w:p>
    <w:p>
      <w:pPr>
        <w:pStyle w:val="style157"/>
        <w:rPr/>
      </w:pPr>
      <w:r>
        <w:rPr>
          <w:lang w:val="en-US"/>
        </w:rPr>
        <w:t>Double displacement reactions with no oxidation state change</w:t>
      </w:r>
    </w:p>
    <w:p>
      <w:pPr>
        <w:pStyle w:val="style157"/>
        <w:rPr/>
      </w:pPr>
    </w:p>
    <w:p>
      <w:pPr>
        <w:pStyle w:val="style157"/>
        <w:rPr/>
      </w:pPr>
      <w:r>
        <w:rPr>
          <w:lang w:val="en-US"/>
        </w:rPr>
        <w:t>Comment the following to memory:</w:t>
      </w:r>
    </w:p>
    <w:p>
      <w:pPr>
        <w:pStyle w:val="style157"/>
        <w:rPr/>
      </w:pPr>
      <w:r>
        <w:rPr>
          <w:lang w:val="en-US"/>
        </w:rPr>
        <w:t>1. Oxidation and reduction in terms of electron transfer</w:t>
      </w:r>
    </w:p>
    <w:p>
      <w:pPr>
        <w:pStyle w:val="style157"/>
        <w:rPr/>
      </w:pPr>
    </w:p>
    <w:p>
      <w:pPr>
        <w:pStyle w:val="style157"/>
        <w:rPr/>
      </w:pPr>
      <w:r>
        <w:rPr>
          <w:lang w:val="en-US"/>
        </w:rPr>
        <w:t>Oxidation is loss of electrons.</w:t>
      </w:r>
    </w:p>
    <w:p>
      <w:pPr>
        <w:pStyle w:val="style157"/>
        <w:rPr/>
      </w:pPr>
      <w:r>
        <w:rPr>
          <w:lang w:val="en-US"/>
        </w:rPr>
        <w:t>Reduction is gain of electrons</w:t>
      </w:r>
    </w:p>
    <w:p>
      <w:pPr>
        <w:pStyle w:val="style157"/>
        <w:rPr/>
      </w:pPr>
    </w:p>
    <w:p>
      <w:pPr>
        <w:pStyle w:val="style157"/>
        <w:rPr/>
      </w:pPr>
      <w:r>
        <w:rPr>
          <w:lang w:val="en-US"/>
        </w:rPr>
        <w:t>2. Oxidation and reduction in terms of change in oxidation numbers/states</w:t>
      </w:r>
    </w:p>
    <w:p>
      <w:pPr>
        <w:pStyle w:val="style157"/>
        <w:rPr/>
      </w:pPr>
      <w:r>
        <w:rPr>
          <w:lang w:val="en-US"/>
        </w:rPr>
        <w:t>Oxidation involves increase in oxidation number /state.</w:t>
      </w:r>
    </w:p>
    <w:p>
      <w:pPr>
        <w:pStyle w:val="style157"/>
        <w:rPr/>
      </w:pPr>
      <w:r>
        <w:rPr>
          <w:lang w:val="en-US"/>
        </w:rPr>
        <w:t>Reduction involves decrease in oxidation number /state.</w:t>
      </w:r>
    </w:p>
    <w:p>
      <w:pPr>
        <w:pStyle w:val="style157"/>
        <w:rPr/>
      </w:pPr>
      <w:r>
        <w:rPr>
          <w:lang w:val="en-US"/>
        </w:rPr>
        <w:t xml:space="preserve">It is essential that you remember these definitions. </w:t>
      </w:r>
    </w:p>
    <w:p>
      <w:pPr>
        <w:pStyle w:val="style157"/>
        <w:rPr/>
      </w:pPr>
      <w:r>
        <w:rPr>
          <w:lang w:val="en-US"/>
        </w:rPr>
        <w:t>There is a very easy mnemonic to do this. As long as you remember that you are talking about electron transfer:</w:t>
      </w:r>
    </w:p>
    <w:p>
      <w:pPr>
        <w:pStyle w:val="style157"/>
        <w:rPr/>
      </w:pPr>
    </w:p>
    <w:p>
      <w:pPr>
        <w:pStyle w:val="style157"/>
        <w:rPr/>
      </w:pPr>
      <w:r>
        <w:rPr>
          <w:lang w:val="en-US"/>
        </w:rPr>
        <w:t>of electrons             of electrons</w:t>
      </w:r>
    </w:p>
    <w:p>
      <w:pPr>
        <w:pStyle w:val="style157"/>
        <w:rPr/>
      </w:pPr>
    </w:p>
    <w:p>
      <w:pPr>
        <w:pStyle w:val="style157"/>
        <w:rPr/>
      </w:pPr>
    </w:p>
    <w:p>
      <w:pPr>
        <w:pStyle w:val="style157"/>
        <w:rPr/>
      </w:pPr>
      <w:r>
        <w:rPr>
          <w:lang w:val="en-US"/>
        </w:rPr>
        <w:t>Oxidation Numbers</w:t>
      </w:r>
    </w:p>
    <w:p>
      <w:pPr>
        <w:pStyle w:val="style157"/>
        <w:rPr/>
      </w:pPr>
      <w:r>
        <w:rPr>
          <w:lang w:val="en-US"/>
        </w:rPr>
        <w:t xml:space="preserve">In order to balance equations for reactions involving oxidation and reduction, it is necessary to have a bookkeeping system to keep track of the transferred electrons. The bookkeeping system chemists use to keep track of electrons in oxidation-reduction reactions is called oxidation numbers. The assignment of oxidation numbers to all the atoms or ions in a reaction follows a set of rules. For the most part, these rules will have the oxidation number of a particle be “the number of electrons the atom has gained or lost from its elemental state.” For example, for a Ca2+ ion, the calcium ion has clearly lost two electrons from its elemental form and therefore, its oxidation number is 2+. Similarly, it is clear that a fluoride ion, F-, has gained one electron from its elemental state and therefore its oxidation number is 1-. </w:t>
      </w:r>
    </w:p>
    <w:p>
      <w:pPr>
        <w:pStyle w:val="style157"/>
        <w:rPr/>
      </w:pPr>
      <w:r>
        <w:rPr>
          <w:lang w:val="en-US"/>
        </w:rPr>
        <w:t xml:space="preserve">Oxidation state shows the total number of electrons which have been removed from an element (a positive oxidation state) or added to an element (a negative oxidation state) to get to its present state. </w:t>
      </w:r>
    </w:p>
    <w:p>
      <w:pPr>
        <w:pStyle w:val="style157"/>
        <w:rPr/>
      </w:pPr>
      <w:r>
        <w:rPr>
          <w:lang w:val="en-US"/>
        </w:rPr>
        <w:t>Oxidation state" is defined as the charge an atom would have if it was in solution.</w:t>
      </w:r>
    </w:p>
    <w:p>
      <w:pPr>
        <w:pStyle w:val="style157"/>
        <w:rPr/>
      </w:pPr>
      <w:r>
        <w:rPr>
          <w:lang w:val="en-US"/>
        </w:rPr>
        <w:t>This charge  of an atom might be imagined to have when electrons are counted according to an agreed-upon set of rules.</w:t>
      </w:r>
    </w:p>
    <w:p>
      <w:pPr>
        <w:pStyle w:val="style157"/>
        <w:rPr/>
      </w:pPr>
    </w:p>
    <w:p>
      <w:pPr>
        <w:pStyle w:val="style157"/>
        <w:rPr/>
      </w:pPr>
      <w:r>
        <w:rPr>
          <w:lang w:val="en-US"/>
        </w:rPr>
        <w:t>Rule for assigning Oxidation Numbers</w:t>
      </w:r>
    </w:p>
    <w:p>
      <w:pPr>
        <w:pStyle w:val="style157"/>
        <w:rPr/>
      </w:pPr>
      <w:r>
        <w:rPr>
          <w:lang w:val="en-US"/>
        </w:rPr>
        <w:t>The Rule 1 for assigning oxidation numbers is for the oxidation numbers of substances in their elemental form (neutral). Substances in elemental form have oxidation numbers of zero (0) . It is clear that substances in elementary form have neither gained nor lost any electrons from their elemental states.</w:t>
      </w:r>
    </w:p>
    <w:p>
      <w:pPr>
        <w:pStyle w:val="style157"/>
        <w:rPr/>
      </w:pPr>
    </w:p>
    <w:p>
      <w:pPr>
        <w:pStyle w:val="style157"/>
        <w:rPr/>
      </w:pPr>
      <w:r>
        <w:rPr>
          <w:lang w:val="en-US"/>
        </w:rPr>
        <w:t>Examples of Oxidation Numbers for Substances in Elemental Form</w:t>
      </w:r>
    </w:p>
    <w:p>
      <w:pPr>
        <w:pStyle w:val="style157"/>
        <w:rPr/>
      </w:pPr>
    </w:p>
    <w:p>
      <w:pPr>
        <w:pStyle w:val="style157"/>
        <w:rPr/>
      </w:pPr>
      <w:r>
        <w:rPr>
          <w:lang w:val="en-US"/>
        </w:rPr>
        <w:t>Substance        Oxidation Number</w:t>
      </w:r>
    </w:p>
    <w:p>
      <w:pPr>
        <w:pStyle w:val="style157"/>
        <w:rPr/>
      </w:pPr>
      <w:r>
        <w:rPr>
          <w:lang w:val="en-US"/>
        </w:rPr>
        <w:t>Fe                       0</w:t>
      </w:r>
    </w:p>
    <w:p>
      <w:pPr>
        <w:pStyle w:val="style157"/>
        <w:rPr/>
      </w:pPr>
      <w:r>
        <w:rPr>
          <w:lang w:val="en-US"/>
        </w:rPr>
        <w:t>Ag                       0</w:t>
      </w:r>
    </w:p>
    <w:p>
      <w:pPr>
        <w:pStyle w:val="style157"/>
        <w:rPr/>
      </w:pPr>
      <w:r>
        <w:rPr>
          <w:lang w:val="en-US"/>
        </w:rPr>
        <w:t>H2                                    0</w:t>
      </w:r>
    </w:p>
    <w:p>
      <w:pPr>
        <w:pStyle w:val="style157"/>
        <w:rPr/>
      </w:pPr>
      <w:r>
        <w:rPr>
          <w:lang w:val="en-US"/>
        </w:rPr>
        <w:t>O2                                     0</w:t>
      </w:r>
    </w:p>
    <w:p>
      <w:pPr>
        <w:pStyle w:val="style157"/>
        <w:rPr/>
      </w:pPr>
      <w:r>
        <w:rPr>
          <w:lang w:val="en-US"/>
        </w:rPr>
        <w:t>Cl2                                   0</w:t>
      </w:r>
    </w:p>
    <w:p>
      <w:pPr>
        <w:pStyle w:val="style157"/>
        <w:rPr/>
      </w:pPr>
      <w:r>
        <w:rPr>
          <w:lang w:val="en-US"/>
        </w:rPr>
        <w:t>S8                                     0</w:t>
      </w:r>
    </w:p>
    <w:p>
      <w:pPr>
        <w:pStyle w:val="style157"/>
        <w:rPr/>
      </w:pPr>
    </w:p>
    <w:p>
      <w:pPr>
        <w:pStyle w:val="style157"/>
        <w:rPr/>
      </w:pPr>
      <w:r>
        <w:rPr>
          <w:lang w:val="en-US"/>
        </w:rPr>
        <w:t>Rule 2 for assigning oxidation numbers relates to monatomic ions. For monatomic ions, the oxidation number is the same as the charge on the ion. Again, it should be apparent that the charge on the ion is an indication of how many electrons have been gained or lost.</w:t>
      </w:r>
    </w:p>
    <w:p>
      <w:pPr>
        <w:pStyle w:val="style157"/>
        <w:rPr/>
      </w:pPr>
    </w:p>
    <w:p>
      <w:pPr>
        <w:pStyle w:val="style157"/>
        <w:rPr/>
      </w:pPr>
      <w:r>
        <w:rPr>
          <w:lang w:val="en-US"/>
        </w:rPr>
        <w:t>Examples of Oxidation Numbers for Monatomic Ions</w:t>
      </w:r>
    </w:p>
    <w:p>
      <w:pPr>
        <w:pStyle w:val="style157"/>
        <w:rPr/>
      </w:pPr>
      <w:r>
        <w:rPr>
          <w:lang w:val="en-US"/>
        </w:rPr>
        <w:t>Substance      Oxidation Number</w:t>
      </w:r>
    </w:p>
    <w:p>
      <w:pPr>
        <w:pStyle w:val="style157"/>
        <w:rPr/>
      </w:pPr>
      <w:r>
        <w:rPr>
          <w:lang w:val="en-US"/>
        </w:rPr>
        <w:t>Ca2+                               2+</w:t>
      </w:r>
    </w:p>
    <w:p>
      <w:pPr>
        <w:pStyle w:val="style157"/>
        <w:rPr/>
      </w:pPr>
      <w:r>
        <w:rPr>
          <w:lang w:val="en-US"/>
        </w:rPr>
        <w:t>Ag+                                1+</w:t>
      </w:r>
    </w:p>
    <w:p>
      <w:pPr>
        <w:pStyle w:val="style157"/>
        <w:rPr/>
      </w:pPr>
      <w:r>
        <w:rPr>
          <w:lang w:val="en-US"/>
        </w:rPr>
        <w:t>Fe3+                    3+</w:t>
      </w:r>
    </w:p>
    <w:p>
      <w:pPr>
        <w:pStyle w:val="style157"/>
        <w:rPr/>
      </w:pPr>
      <w:r>
        <w:rPr>
          <w:lang w:val="en-US"/>
        </w:rPr>
        <w:t>S2-                                   2-</w:t>
      </w:r>
    </w:p>
    <w:p>
      <w:pPr>
        <w:pStyle w:val="style157"/>
        <w:rPr/>
      </w:pPr>
      <w:r>
        <w:rPr>
          <w:lang w:val="en-US"/>
        </w:rPr>
        <w:t>F-                        1-</w:t>
      </w:r>
    </w:p>
    <w:p>
      <w:pPr>
        <w:pStyle w:val="style157"/>
        <w:rPr/>
      </w:pPr>
      <w:r>
        <w:rPr>
          <w:lang w:val="en-US"/>
        </w:rPr>
        <w:t>Na+                    1+</w:t>
      </w:r>
    </w:p>
    <w:p>
      <w:pPr>
        <w:pStyle w:val="style157"/>
        <w:rPr/>
      </w:pPr>
    </w:p>
    <w:p>
      <w:pPr>
        <w:pStyle w:val="style157"/>
        <w:rPr/>
      </w:pPr>
      <w:r>
        <w:rPr>
          <w:lang w:val="en-US"/>
        </w:rPr>
        <w:t>Rule 3 is for the atoms of family IA(the alkali metals) in compounds. Alkali metals always lose their single valence electron when they combine. Therefore, for group IA metals, the oxidation number in compounds is1+ .</w:t>
      </w:r>
    </w:p>
    <w:p>
      <w:pPr>
        <w:pStyle w:val="style157"/>
        <w:rPr/>
      </w:pPr>
      <w:r>
        <w:rPr>
          <w:lang w:val="en-US"/>
        </w:rPr>
        <w:t>Examples of Oxidation Numbers for Alkali Metals in Compounds</w:t>
      </w:r>
    </w:p>
    <w:p>
      <w:pPr>
        <w:pStyle w:val="style157"/>
        <w:rPr/>
      </w:pPr>
      <w:r>
        <w:rPr>
          <w:lang w:val="en-US"/>
        </w:rPr>
        <w:t>Substance       Oxidation Number for the alkali Metal</w:t>
      </w:r>
    </w:p>
    <w:p>
      <w:pPr>
        <w:pStyle w:val="style157"/>
        <w:rPr/>
      </w:pPr>
      <w:r>
        <w:rPr>
          <w:lang w:val="en-US"/>
        </w:rPr>
        <w:t>NaCl                   1+</w:t>
      </w:r>
    </w:p>
    <w:p>
      <w:pPr>
        <w:pStyle w:val="style157"/>
        <w:rPr/>
      </w:pPr>
      <w:r>
        <w:rPr>
          <w:lang w:val="en-US"/>
        </w:rPr>
        <w:t>Na2S                   1+</w:t>
      </w:r>
    </w:p>
    <w:p>
      <w:pPr>
        <w:pStyle w:val="style157"/>
        <w:rPr/>
      </w:pPr>
      <w:r>
        <w:rPr>
          <w:lang w:val="en-US"/>
        </w:rPr>
        <w:t>Na2SO4               1+</w:t>
      </w:r>
    </w:p>
    <w:p>
      <w:pPr>
        <w:pStyle w:val="style157"/>
        <w:rPr/>
      </w:pPr>
      <w:r>
        <w:rPr>
          <w:lang w:val="en-US"/>
        </w:rPr>
        <w:t>NaC2H3O2                1+</w:t>
      </w:r>
    </w:p>
    <w:p>
      <w:pPr>
        <w:pStyle w:val="style157"/>
        <w:rPr/>
      </w:pPr>
      <w:r>
        <w:rPr>
          <w:lang w:val="en-US"/>
        </w:rPr>
        <w:t>KClO4                  1+</w:t>
      </w:r>
    </w:p>
    <w:p>
      <w:pPr>
        <w:pStyle w:val="style157"/>
        <w:rPr/>
      </w:pPr>
    </w:p>
    <w:p>
      <w:pPr>
        <w:pStyle w:val="style157"/>
        <w:rPr/>
      </w:pPr>
    </w:p>
    <w:p>
      <w:pPr>
        <w:pStyle w:val="style157"/>
        <w:rPr/>
      </w:pPr>
      <w:r>
        <w:rPr>
          <w:lang w:val="en-US"/>
        </w:rPr>
        <w:t>Rule 4 is for the atoms of family IIA, the alkali earth metals, in compounds. Alkali earth metals always lose both of their valence electrons when they combine chemically, so for group IIA metals, the oxidation numberin compounds is 2+ .</w:t>
      </w:r>
    </w:p>
    <w:p>
      <w:pPr>
        <w:pStyle w:val="style157"/>
        <w:rPr/>
      </w:pPr>
    </w:p>
    <w:p>
      <w:pPr>
        <w:pStyle w:val="style157"/>
        <w:rPr/>
      </w:pPr>
      <w:r>
        <w:rPr>
          <w:lang w:val="en-US"/>
        </w:rPr>
        <w:t>Examples of Oxidation Numbers for Alkali Earth Metals in Compounds</w:t>
      </w:r>
    </w:p>
    <w:p>
      <w:pPr>
        <w:pStyle w:val="style157"/>
        <w:rPr/>
      </w:pPr>
    </w:p>
    <w:p>
      <w:pPr>
        <w:pStyle w:val="style157"/>
        <w:rPr/>
      </w:pPr>
      <w:r>
        <w:rPr>
          <w:lang w:val="en-US"/>
        </w:rPr>
        <w:t>Substance      Oxidation Number for the Metal</w:t>
      </w:r>
    </w:p>
    <w:p>
      <w:pPr>
        <w:pStyle w:val="style157"/>
        <w:rPr/>
      </w:pPr>
      <w:r>
        <w:rPr>
          <w:lang w:val="en-US"/>
        </w:rPr>
        <w:t>MgF2                                      2+</w:t>
      </w:r>
    </w:p>
    <w:p>
      <w:pPr>
        <w:pStyle w:val="style157"/>
        <w:rPr/>
      </w:pPr>
      <w:r>
        <w:rPr>
          <w:lang w:val="en-US"/>
        </w:rPr>
        <w:t>Ca(NO3)2                2+</w:t>
      </w:r>
    </w:p>
    <w:p>
      <w:pPr>
        <w:pStyle w:val="style157"/>
        <w:rPr/>
      </w:pPr>
      <w:r>
        <w:rPr>
          <w:lang w:val="en-US"/>
        </w:rPr>
        <w:t>BaCrO4                    2+</w:t>
      </w:r>
    </w:p>
    <w:p>
      <w:pPr>
        <w:pStyle w:val="style157"/>
        <w:rPr/>
      </w:pPr>
      <w:r>
        <w:rPr>
          <w:lang w:val="en-US"/>
        </w:rPr>
        <w:t>Mg(OH)2                          2+</w:t>
      </w:r>
    </w:p>
    <w:p>
      <w:pPr>
        <w:pStyle w:val="style157"/>
        <w:rPr/>
      </w:pPr>
      <w:r>
        <w:rPr>
          <w:lang w:val="en-US"/>
        </w:rPr>
        <w:t>CaO                         2+</w:t>
      </w:r>
    </w:p>
    <w:p>
      <w:pPr>
        <w:pStyle w:val="style157"/>
        <w:rPr/>
      </w:pPr>
    </w:p>
    <w:p>
      <w:pPr>
        <w:pStyle w:val="style157"/>
        <w:rPr/>
      </w:pPr>
      <w:r>
        <w:rPr>
          <w:lang w:val="en-US"/>
        </w:rPr>
        <w:t>Rule 5 concerns hydrogen atoms when they are in compounds. A hydrogen atom has only one electron and in the great majority of compounds that hydrogen forms, it either completely or at least partially loses that electron. For hydrogen in compounds where hydrogen is the more electropositive atom, the oxidation number is 1+.</w:t>
      </w:r>
    </w:p>
    <w:p>
      <w:pPr>
        <w:pStyle w:val="style157"/>
        <w:rPr/>
      </w:pPr>
    </w:p>
    <w:p>
      <w:pPr>
        <w:pStyle w:val="style157"/>
        <w:rPr/>
      </w:pPr>
      <w:r>
        <w:rPr>
          <w:lang w:val="en-US"/>
        </w:rPr>
        <w:t>Examples of Oxidation Numbers for Hydrogen in Compounds</w:t>
      </w:r>
    </w:p>
    <w:p>
      <w:pPr>
        <w:pStyle w:val="style157"/>
        <w:rPr/>
      </w:pPr>
      <w:r>
        <w:rPr>
          <w:lang w:val="en-US"/>
        </w:rPr>
        <w:t>Substance                  Oxidation Number for Hydrogen</w:t>
      </w:r>
    </w:p>
    <w:p>
      <w:pPr>
        <w:pStyle w:val="style157"/>
        <w:rPr/>
      </w:pPr>
      <w:r>
        <w:rPr>
          <w:lang w:val="en-US"/>
        </w:rPr>
        <w:t>HF                                1+</w:t>
      </w:r>
    </w:p>
    <w:p>
      <w:pPr>
        <w:pStyle w:val="style157"/>
        <w:rPr/>
      </w:pPr>
      <w:r>
        <w:rPr>
          <w:lang w:val="en-US"/>
        </w:rPr>
        <w:t>H2O                              1+</w:t>
      </w:r>
    </w:p>
    <w:p>
      <w:pPr>
        <w:pStyle w:val="style157"/>
        <w:rPr/>
      </w:pPr>
      <w:r>
        <w:rPr>
          <w:lang w:val="en-US"/>
        </w:rPr>
        <w:t>HC2H3O2                                 1+</w:t>
      </w:r>
    </w:p>
    <w:p>
      <w:pPr>
        <w:pStyle w:val="style157"/>
        <w:rPr/>
      </w:pPr>
      <w:r>
        <w:rPr>
          <w:lang w:val="en-US"/>
        </w:rPr>
        <w:t>Mg(OH)2                      1+</w:t>
      </w:r>
    </w:p>
    <w:p>
      <w:pPr>
        <w:pStyle w:val="style157"/>
        <w:rPr/>
      </w:pPr>
      <w:r>
        <w:rPr>
          <w:lang w:val="en-US"/>
        </w:rPr>
        <w:t>CH4                               1+</w:t>
      </w:r>
    </w:p>
    <w:p>
      <w:pPr>
        <w:pStyle w:val="style157"/>
        <w:rPr/>
      </w:pPr>
      <w:r>
        <w:rPr>
          <w:lang w:val="en-US"/>
        </w:rPr>
        <w:t>But, there is an exception to this rule for hydrogen. It is possible for hydrogen to form compounds with some metals that are even more electropositive than hydrogen. In these cases, hydrogen becomes an electron acceptor instead of an electron donor. Active metals lose or partially lose their valence electrons to hydrogen.</w:t>
      </w:r>
    </w:p>
    <w:p>
      <w:pPr>
        <w:pStyle w:val="style157"/>
        <w:rPr/>
      </w:pPr>
      <w:r>
        <w:rPr>
          <w:lang w:val="en-US"/>
        </w:rPr>
        <w:t>Since hydrogen is acting as the more electronegative element in these compounds, the compounds are named hydrides. In hydrides, the oxidation number of hydrogen is 1-.</w:t>
      </w:r>
    </w:p>
    <w:p>
      <w:pPr>
        <w:pStyle w:val="style157"/>
        <w:rPr/>
      </w:pPr>
    </w:p>
    <w:p>
      <w:pPr>
        <w:pStyle w:val="style157"/>
        <w:rPr/>
      </w:pPr>
      <w:r>
        <w:rPr>
          <w:lang w:val="en-US"/>
        </w:rPr>
        <w:t>Examples of Oxidation Numbers for Hydrogen in Hydride Compounds</w:t>
      </w:r>
    </w:p>
    <w:p>
      <w:pPr>
        <w:pStyle w:val="style157"/>
        <w:rPr/>
      </w:pPr>
      <w:r>
        <w:rPr>
          <w:lang w:val="en-US"/>
        </w:rPr>
        <w:t>Substance                           Oxidation Number for Hydrogen</w:t>
      </w:r>
    </w:p>
    <w:p>
      <w:pPr>
        <w:pStyle w:val="style157"/>
        <w:rPr/>
      </w:pPr>
      <w:r>
        <w:rPr>
          <w:lang w:val="en-US"/>
        </w:rPr>
        <w:t>LiH (lithium hydride)               1-</w:t>
      </w:r>
    </w:p>
    <w:p>
      <w:pPr>
        <w:pStyle w:val="style157"/>
        <w:rPr/>
      </w:pPr>
      <w:r>
        <w:rPr>
          <w:lang w:val="en-US"/>
        </w:rPr>
        <w:t>NaH (sodium hydride)            1-</w:t>
      </w:r>
    </w:p>
    <w:p>
      <w:pPr>
        <w:pStyle w:val="style157"/>
        <w:rPr/>
      </w:pPr>
      <w:r>
        <w:rPr>
          <w:lang w:val="en-US"/>
        </w:rPr>
        <w:t>MgH2 (magnesium hydride)   1-</w:t>
      </w:r>
    </w:p>
    <w:p>
      <w:pPr>
        <w:pStyle w:val="style157"/>
        <w:rPr/>
      </w:pPr>
    </w:p>
    <w:p>
      <w:pPr>
        <w:pStyle w:val="style157"/>
        <w:rPr/>
      </w:pPr>
      <w:r>
        <w:rPr>
          <w:lang w:val="en-US"/>
        </w:rPr>
        <w:t>Rule 6 is about the oxidation number of oxygen in compounds. Oxygen is a very electronegative element and in almost all its compounds, it draws two electrons completely or partially from a bonding element.</w:t>
      </w:r>
    </w:p>
    <w:p>
      <w:pPr>
        <w:pStyle w:val="style157"/>
        <w:rPr/>
      </w:pPr>
      <w:r>
        <w:rPr>
          <w:lang w:val="en-US"/>
        </w:rPr>
        <w:t>Therefore, the oxidation number for oxygen in compounds is always 2-.</w:t>
      </w:r>
    </w:p>
    <w:p>
      <w:pPr>
        <w:pStyle w:val="style157"/>
        <w:rPr/>
      </w:pPr>
    </w:p>
    <w:p>
      <w:pPr>
        <w:pStyle w:val="style157"/>
        <w:rPr/>
      </w:pPr>
      <w:r>
        <w:rPr>
          <w:lang w:val="en-US"/>
        </w:rPr>
        <w:t>Examples of Oxidation Numbers for Oxygen in Compounds</w:t>
      </w:r>
    </w:p>
    <w:p>
      <w:pPr>
        <w:pStyle w:val="style157"/>
        <w:rPr/>
      </w:pPr>
      <w:r>
        <w:rPr>
          <w:lang w:val="en-US"/>
        </w:rPr>
        <w:t>Substance             Oxidation Number for Oxygen</w:t>
      </w:r>
    </w:p>
    <w:p>
      <w:pPr>
        <w:pStyle w:val="style157"/>
        <w:rPr/>
      </w:pPr>
      <w:r>
        <w:rPr>
          <w:lang w:val="en-US"/>
        </w:rPr>
        <w:t>H2O                          2-</w:t>
      </w:r>
    </w:p>
    <w:p>
      <w:pPr>
        <w:pStyle w:val="style157"/>
        <w:rPr/>
      </w:pPr>
      <w:r>
        <w:rPr>
          <w:lang w:val="en-US"/>
        </w:rPr>
        <w:t>MgO                         2-</w:t>
      </w:r>
    </w:p>
    <w:p>
      <w:pPr>
        <w:pStyle w:val="style157"/>
        <w:rPr/>
      </w:pPr>
      <w:r>
        <w:rPr>
          <w:lang w:val="en-US"/>
        </w:rPr>
        <w:t>H2SO4                       2-</w:t>
      </w:r>
    </w:p>
    <w:p>
      <w:pPr>
        <w:pStyle w:val="style157"/>
        <w:rPr/>
      </w:pPr>
      <w:r>
        <w:rPr>
          <w:lang w:val="en-US"/>
        </w:rPr>
        <w:t>Na2Cr2O7                  2-</w:t>
      </w:r>
    </w:p>
    <w:p>
      <w:pPr>
        <w:pStyle w:val="style157"/>
        <w:rPr/>
      </w:pPr>
      <w:r>
        <w:rPr>
          <w:lang w:val="en-US"/>
        </w:rPr>
        <w:t>C6H12O6                               2-</w:t>
      </w:r>
    </w:p>
    <w:p>
      <w:pPr>
        <w:pStyle w:val="style157"/>
        <w:rPr/>
      </w:pPr>
      <w:r>
        <w:rPr>
          <w:lang w:val="en-US"/>
        </w:rPr>
        <w:t>Like hydrogen, there is an exception to the rule for oxygen. In a group of compounds named “peroxides”(H2O2, hydrogen peroxide, Na2O2, sodium peroxide, etc.), each of the oxygen atoms shares a bond with the other oxygen atom and therefore, the oxygen atoms only accept one electron from the other element.</w:t>
      </w:r>
    </w:p>
    <w:p>
      <w:pPr>
        <w:pStyle w:val="style157"/>
        <w:rPr/>
      </w:pPr>
      <w:r>
        <w:rPr>
          <w:lang w:val="en-US"/>
        </w:rPr>
        <w:t>Therefore, in peroxides, oxygen has an oxidation number of 1-.</w:t>
      </w:r>
    </w:p>
    <w:p>
      <w:pPr>
        <w:pStyle w:val="style157"/>
        <w:rPr/>
      </w:pPr>
    </w:p>
    <w:p>
      <w:pPr>
        <w:pStyle w:val="style157"/>
        <w:rPr/>
      </w:pPr>
      <w:r>
        <w:rPr>
          <w:lang w:val="en-US"/>
        </w:rPr>
        <w:t>Examples of Oxidation Numbers for Oxygen in Peroxides</w:t>
      </w:r>
    </w:p>
    <w:p>
      <w:pPr>
        <w:pStyle w:val="style157"/>
        <w:rPr/>
      </w:pPr>
      <w:r>
        <w:rPr>
          <w:lang w:val="en-US"/>
        </w:rPr>
        <w:t>Substance                  Oxidation Number for Oxygen</w:t>
      </w:r>
    </w:p>
    <w:p>
      <w:pPr>
        <w:pStyle w:val="style157"/>
        <w:rPr/>
      </w:pPr>
      <w:r>
        <w:rPr>
          <w:lang w:val="en-US"/>
        </w:rPr>
        <w:t>H2O2                                              1-</w:t>
      </w:r>
    </w:p>
    <w:p>
      <w:pPr>
        <w:pStyle w:val="style157"/>
        <w:rPr/>
      </w:pPr>
      <w:r>
        <w:rPr>
          <w:lang w:val="en-US"/>
        </w:rPr>
        <w:t>Na2O2                                           1-</w:t>
      </w:r>
    </w:p>
    <w:p>
      <w:pPr>
        <w:pStyle w:val="style157"/>
        <w:rPr/>
      </w:pPr>
    </w:p>
    <w:p>
      <w:pPr>
        <w:pStyle w:val="style157"/>
        <w:rPr/>
      </w:pPr>
      <w:r>
        <w:rPr>
          <w:lang w:val="en-US"/>
        </w:rPr>
        <w:t>Aluminum, always loses or partially loses three electrons when it forms compounds and so its oxidation number in compounds is 3+. Zinc always loses or partially loses two electrons when it combines,so its oxidation number in compounds is 2+. The halogens (family VIIA) always gain one electron in binary compounds and would have an oxidation number of 1- in these compounds. Some of the halogen atoms form compounds where there are three elements and one of them is oxygen (HClO3, for example). In these compounds, the halogen atom is almost never 1-.</w:t>
      </w:r>
    </w:p>
    <w:p>
      <w:pPr>
        <w:pStyle w:val="style157"/>
        <w:rPr/>
      </w:pPr>
      <w:r>
        <w:rPr>
          <w:lang w:val="en-US"/>
        </w:rPr>
        <w:t>There will be quite a few atoms whose oxidation number may be different in different compounds and for these; you will have to calculate their oxidation numbers. To allow you make such calculations, there is are general rules:</w:t>
      </w:r>
    </w:p>
    <w:p>
      <w:pPr>
        <w:pStyle w:val="style157"/>
        <w:rPr/>
      </w:pPr>
      <w:r>
        <w:rPr>
          <w:lang w:val="en-US"/>
        </w:rPr>
        <w:t xml:space="preserve"> </w:t>
      </w:r>
    </w:p>
    <w:p>
      <w:pPr>
        <w:pStyle w:val="style157"/>
        <w:rPr/>
      </w:pPr>
      <w:r>
        <w:rPr>
          <w:lang w:val="en-US"/>
        </w:rPr>
        <w:t xml:space="preserve">Rule 7: The sum of the oxidation numbers of all the atoms in a neutral compound must be zero and </w:t>
      </w:r>
    </w:p>
    <w:p>
      <w:pPr>
        <w:pStyle w:val="style157"/>
        <w:rPr/>
      </w:pPr>
    </w:p>
    <w:p>
      <w:pPr>
        <w:pStyle w:val="style157"/>
        <w:rPr/>
      </w:pPr>
      <w:r>
        <w:rPr>
          <w:lang w:val="en-US"/>
        </w:rPr>
        <w:t>Rule 8: The sum of all the oxidation numbers of the atoms in a polyatomic ion must equal the charge on the ion.</w:t>
      </w:r>
    </w:p>
    <w:p>
      <w:pPr>
        <w:pStyle w:val="style157"/>
        <w:rPr/>
      </w:pPr>
    </w:p>
    <w:p>
      <w:pPr>
        <w:pStyle w:val="style157"/>
        <w:rPr/>
      </w:pPr>
      <w:r>
        <w:rPr>
          <w:lang w:val="en-US"/>
        </w:rPr>
        <w:t>Example 1:</w:t>
      </w:r>
    </w:p>
    <w:p>
      <w:pPr>
        <w:pStyle w:val="style157"/>
        <w:rPr/>
      </w:pPr>
      <w:r>
        <w:rPr>
          <w:lang w:val="en-US"/>
        </w:rPr>
        <w:t>What is the oxidation number of sulfur in Na2SO4?</w:t>
      </w:r>
    </w:p>
    <w:p>
      <w:pPr>
        <w:pStyle w:val="style157"/>
        <w:rPr/>
      </w:pPr>
      <w:r>
        <w:rPr>
          <w:lang w:val="en-US"/>
        </w:rPr>
        <w:t>Solution:</w:t>
      </w:r>
    </w:p>
    <w:p>
      <w:pPr>
        <w:pStyle w:val="style157"/>
        <w:rPr/>
      </w:pPr>
      <w:r>
        <w:rPr>
          <w:lang w:val="en-US"/>
        </w:rPr>
        <w:t>We have three pieces of information that will allow us to calculate the oxidation number of sulphur. We know that the sum of the oxidation numbers of all the atoms will equal zero.</w:t>
      </w:r>
    </w:p>
    <w:p>
      <w:pPr>
        <w:pStyle w:val="style157"/>
        <w:rPr/>
      </w:pPr>
      <w:r>
        <w:rPr>
          <w:lang w:val="en-US"/>
        </w:rPr>
        <w:t>2(Na) + 1(S) + 4(O) = 0</w:t>
      </w:r>
    </w:p>
    <w:p>
      <w:pPr>
        <w:pStyle w:val="style157"/>
        <w:rPr/>
      </w:pPr>
      <w:r>
        <w:rPr>
          <w:lang w:val="en-US"/>
        </w:rPr>
        <w:t>We also know the oxidation number of sodium from rule 3 is 1+ and the oxidation number of oxygen from rule 6 is 2-. We simply substitute these values into the equation and solve for the oxidation number of sulphur.</w:t>
      </w:r>
    </w:p>
    <w:p>
      <w:pPr>
        <w:pStyle w:val="style157"/>
        <w:rPr/>
      </w:pPr>
      <w:r>
        <w:rPr>
          <w:lang w:val="en-US"/>
        </w:rPr>
        <w:t xml:space="preserve">2(1+) + 1(x) + 4(2-) = 0 </w:t>
      </w:r>
    </w:p>
    <w:p>
      <w:pPr>
        <w:pStyle w:val="style157"/>
        <w:rPr/>
      </w:pPr>
      <w:r>
        <w:rPr>
          <w:lang w:val="en-US"/>
        </w:rPr>
        <w:t>2 + x - 8 = 0</w:t>
      </w:r>
    </w:p>
    <w:p>
      <w:pPr>
        <w:pStyle w:val="style157"/>
        <w:rPr/>
      </w:pPr>
      <w:r>
        <w:rPr>
          <w:lang w:val="en-US"/>
        </w:rPr>
        <w:t>X = +8 - 2</w:t>
      </w:r>
    </w:p>
    <w:p>
      <w:pPr>
        <w:pStyle w:val="style157"/>
        <w:rPr/>
      </w:pPr>
      <w:r>
        <w:rPr>
          <w:lang w:val="en-US"/>
        </w:rPr>
        <w:t>x = +6</w:t>
      </w:r>
    </w:p>
    <w:p>
      <w:pPr>
        <w:pStyle w:val="style157"/>
        <w:rPr/>
      </w:pPr>
    </w:p>
    <w:p>
      <w:pPr>
        <w:pStyle w:val="style157"/>
        <w:rPr/>
      </w:pPr>
      <w:r>
        <w:rPr>
          <w:lang w:val="en-US"/>
        </w:rPr>
        <w:t>Example 2:</w:t>
      </w:r>
    </w:p>
    <w:p>
      <w:pPr>
        <w:pStyle w:val="style157"/>
        <w:rPr/>
      </w:pPr>
      <w:r>
        <w:rPr>
          <w:lang w:val="en-US"/>
        </w:rPr>
        <w:t>What is the oxidation number of chromium in K2Cr2O7?</w:t>
      </w:r>
    </w:p>
    <w:p>
      <w:pPr>
        <w:pStyle w:val="style157"/>
        <w:rPr/>
      </w:pPr>
    </w:p>
    <w:p>
      <w:pPr>
        <w:pStyle w:val="style157"/>
        <w:rPr/>
      </w:pPr>
      <w:r>
        <w:rPr>
          <w:lang w:val="en-US"/>
        </w:rPr>
        <w:t>Solution:</w:t>
      </w:r>
    </w:p>
    <w:p>
      <w:pPr>
        <w:pStyle w:val="style157"/>
        <w:rPr/>
      </w:pPr>
      <w:r>
        <w:rPr>
          <w:lang w:val="en-US"/>
        </w:rPr>
        <w:t xml:space="preserve">The sum of the oxidation numbers of all the atoms in a neutral compound must be zero and </w:t>
      </w:r>
    </w:p>
    <w:p>
      <w:pPr>
        <w:pStyle w:val="style157"/>
        <w:rPr/>
      </w:pPr>
      <w:r>
        <w:rPr>
          <w:lang w:val="en-US"/>
        </w:rPr>
        <w:t>2(K) + 2(Cr) + 7(O) = 0</w:t>
      </w:r>
    </w:p>
    <w:p>
      <w:pPr>
        <w:pStyle w:val="style157"/>
        <w:rPr/>
      </w:pPr>
      <w:r>
        <w:rPr>
          <w:lang w:val="en-US"/>
        </w:rPr>
        <w:t>2(1+) + 2(x) + 7(2-) = 0</w:t>
      </w:r>
    </w:p>
    <w:p>
      <w:pPr>
        <w:pStyle w:val="style157"/>
        <w:rPr/>
      </w:pPr>
      <w:r>
        <w:rPr>
          <w:lang w:val="en-US"/>
        </w:rPr>
        <w:t>2 + 2x - 14 = 0</w:t>
      </w:r>
    </w:p>
    <w:p>
      <w:pPr>
        <w:pStyle w:val="style157"/>
        <w:rPr/>
      </w:pPr>
      <w:r>
        <w:rPr>
          <w:lang w:val="en-US"/>
        </w:rPr>
        <w:t>2x = +14 - 2</w:t>
      </w:r>
    </w:p>
    <w:p>
      <w:pPr>
        <w:pStyle w:val="style157"/>
        <w:rPr/>
      </w:pPr>
      <w:r>
        <w:rPr>
          <w:lang w:val="en-US"/>
        </w:rPr>
        <w:t>2x = +12</w:t>
      </w:r>
    </w:p>
    <w:p>
      <w:pPr>
        <w:pStyle w:val="style157"/>
        <w:rPr/>
      </w:pPr>
      <w:r>
        <w:rPr>
          <w:lang w:val="en-US"/>
        </w:rPr>
        <w:t>Divide both sides by 2;</w:t>
      </w:r>
    </w:p>
    <w:p>
      <w:pPr>
        <w:pStyle w:val="style157"/>
        <w:rPr/>
      </w:pPr>
      <w:r>
        <w:rPr>
          <w:lang w:val="en-US"/>
        </w:rPr>
        <w:t>x = +6</w:t>
      </w:r>
    </w:p>
    <w:p>
      <w:pPr>
        <w:pStyle w:val="style157"/>
        <w:rPr/>
      </w:pPr>
    </w:p>
    <w:p>
      <w:pPr>
        <w:pStyle w:val="style157"/>
        <w:rPr/>
      </w:pPr>
      <w:r>
        <w:rPr>
          <w:lang w:val="en-US"/>
        </w:rPr>
        <w:t>Example 3:</w:t>
      </w:r>
    </w:p>
    <w:p>
      <w:pPr>
        <w:pStyle w:val="style157"/>
        <w:rPr/>
      </w:pPr>
      <w:r>
        <w:rPr>
          <w:lang w:val="en-US"/>
        </w:rPr>
        <w:t>What is the oxidation number of nitrogen in the trioxonitrate (v) ion, NO3-?</w:t>
      </w:r>
    </w:p>
    <w:p>
      <w:pPr>
        <w:pStyle w:val="style157"/>
        <w:rPr/>
      </w:pPr>
    </w:p>
    <w:p>
      <w:pPr>
        <w:pStyle w:val="style157"/>
        <w:rPr/>
      </w:pPr>
      <w:r>
        <w:rPr>
          <w:lang w:val="en-US"/>
        </w:rPr>
        <w:t>Solution:</w:t>
      </w:r>
    </w:p>
    <w:p>
      <w:pPr>
        <w:pStyle w:val="style157"/>
        <w:rPr/>
      </w:pPr>
      <w:r>
        <w:rPr>
          <w:lang w:val="en-US"/>
        </w:rPr>
        <w:t>The sum of all the oxidation numbers of the atoms in a polyatomic ion must equal the charge on the ion.</w:t>
      </w:r>
    </w:p>
    <w:p>
      <w:pPr>
        <w:pStyle w:val="style157"/>
        <w:rPr/>
      </w:pPr>
      <w:r>
        <w:rPr>
          <w:lang w:val="en-US"/>
        </w:rPr>
        <w:t>1(N) + 3(O) = -1</w:t>
      </w:r>
    </w:p>
    <w:p>
      <w:pPr>
        <w:pStyle w:val="style157"/>
        <w:rPr/>
      </w:pPr>
      <w:r>
        <w:rPr>
          <w:lang w:val="en-US"/>
        </w:rPr>
        <w:t>1(x) + 3(2-) = -1</w:t>
      </w:r>
    </w:p>
    <w:p>
      <w:pPr>
        <w:pStyle w:val="style157"/>
        <w:rPr/>
      </w:pPr>
      <w:r>
        <w:rPr>
          <w:lang w:val="en-US"/>
        </w:rPr>
        <w:t>and</w:t>
      </w:r>
    </w:p>
    <w:p>
      <w:pPr>
        <w:pStyle w:val="style157"/>
        <w:rPr/>
      </w:pPr>
      <w:r>
        <w:rPr>
          <w:lang w:val="en-US"/>
        </w:rPr>
        <w:t>x = 5+</w:t>
      </w:r>
    </w:p>
    <w:p>
      <w:pPr>
        <w:pStyle w:val="style157"/>
        <w:rPr/>
      </w:pPr>
    </w:p>
    <w:p>
      <w:pPr>
        <w:pStyle w:val="style157"/>
        <w:rPr/>
      </w:pPr>
      <w:r>
        <w:rPr>
          <w:lang w:val="en-US"/>
        </w:rPr>
        <w:t>Example 4:</w:t>
      </w:r>
    </w:p>
    <w:p>
      <w:pPr>
        <w:pStyle w:val="style157"/>
        <w:rPr/>
      </w:pPr>
      <w:r>
        <w:rPr>
          <w:lang w:val="en-US"/>
        </w:rPr>
        <w:t>What is the oxidation number of phosphorus in the phosphate ion, PO43-?</w:t>
      </w:r>
    </w:p>
    <w:p>
      <w:pPr>
        <w:pStyle w:val="style157"/>
        <w:rPr/>
      </w:pPr>
    </w:p>
    <w:p>
      <w:pPr>
        <w:pStyle w:val="style157"/>
        <w:rPr/>
      </w:pPr>
      <w:r>
        <w:rPr>
          <w:lang w:val="en-US"/>
        </w:rPr>
        <w:t>Solution:</w:t>
      </w:r>
    </w:p>
    <w:p>
      <w:pPr>
        <w:pStyle w:val="style157"/>
        <w:rPr/>
      </w:pPr>
      <w:r>
        <w:rPr>
          <w:lang w:val="en-US"/>
        </w:rPr>
        <w:t>The sum of all the oxidation numbers of the atoms in a polyatomic ion must equal the charge on the ion.</w:t>
      </w:r>
    </w:p>
    <w:p>
      <w:pPr>
        <w:pStyle w:val="style157"/>
        <w:rPr/>
      </w:pPr>
      <w:r>
        <w:rPr>
          <w:lang w:val="en-US"/>
        </w:rPr>
        <w:t>1(P) + 4(O) = 3-</w:t>
      </w:r>
    </w:p>
    <w:p>
      <w:pPr>
        <w:pStyle w:val="style157"/>
        <w:rPr/>
      </w:pPr>
      <w:r>
        <w:rPr>
          <w:lang w:val="en-US"/>
        </w:rPr>
        <w:t>1(x) + 4(2-) = 3-</w:t>
      </w:r>
    </w:p>
    <w:p>
      <w:pPr>
        <w:pStyle w:val="style157"/>
        <w:rPr/>
      </w:pPr>
      <w:r>
        <w:rPr>
          <w:lang w:val="en-US"/>
        </w:rPr>
        <w:t>and</w:t>
      </w:r>
    </w:p>
    <w:p>
      <w:pPr>
        <w:pStyle w:val="style157"/>
        <w:rPr/>
      </w:pPr>
      <w:r>
        <w:rPr>
          <w:lang w:val="en-US"/>
        </w:rPr>
        <w:t>x = 5+</w:t>
      </w:r>
    </w:p>
    <w:p>
      <w:pPr>
        <w:pStyle w:val="style157"/>
        <w:rPr/>
      </w:pPr>
    </w:p>
    <w:p>
      <w:pPr>
        <w:pStyle w:val="style157"/>
        <w:rPr/>
      </w:pPr>
      <w:r>
        <w:rPr>
          <w:lang w:val="en-US"/>
        </w:rPr>
        <w:t>Example 5:</w:t>
      </w:r>
    </w:p>
    <w:p>
      <w:pPr>
        <w:pStyle w:val="style157"/>
        <w:rPr/>
      </w:pPr>
      <w:r>
        <w:rPr>
          <w:lang w:val="en-US"/>
        </w:rPr>
        <w:t>What is the oxidation number of iron in Fe2O3?</w:t>
      </w:r>
    </w:p>
    <w:p>
      <w:pPr>
        <w:pStyle w:val="style157"/>
        <w:rPr/>
      </w:pPr>
    </w:p>
    <w:p>
      <w:pPr>
        <w:pStyle w:val="style157"/>
        <w:rPr/>
      </w:pPr>
      <w:r>
        <w:rPr>
          <w:lang w:val="en-US"/>
        </w:rPr>
        <w:t>Solution:</w:t>
      </w:r>
    </w:p>
    <w:p>
      <w:pPr>
        <w:pStyle w:val="style157"/>
        <w:rPr/>
      </w:pPr>
      <w:r>
        <w:rPr>
          <w:lang w:val="en-US"/>
        </w:rPr>
        <w:t xml:space="preserve">The sum of the oxidation numbers of all the atoms in a neutral compound must be zero </w:t>
      </w:r>
    </w:p>
    <w:p>
      <w:pPr>
        <w:pStyle w:val="style157"/>
        <w:rPr/>
      </w:pPr>
      <w:r>
        <w:rPr>
          <w:lang w:val="en-US"/>
        </w:rPr>
        <w:t>2(Fe) + 3(O) = 0</w:t>
      </w:r>
    </w:p>
    <w:p>
      <w:pPr>
        <w:pStyle w:val="style157"/>
        <w:rPr/>
      </w:pPr>
      <w:r>
        <w:rPr>
          <w:lang w:val="en-US"/>
        </w:rPr>
        <w:t>2(x) + 3(2-) = 0</w:t>
      </w:r>
    </w:p>
    <w:p>
      <w:pPr>
        <w:pStyle w:val="style157"/>
        <w:rPr/>
      </w:pPr>
      <w:r>
        <w:rPr>
          <w:lang w:val="en-US"/>
        </w:rPr>
        <w:t>and</w:t>
      </w:r>
    </w:p>
    <w:p>
      <w:pPr>
        <w:pStyle w:val="style157"/>
        <w:rPr/>
      </w:pPr>
      <w:r>
        <w:rPr>
          <w:lang w:val="en-US"/>
        </w:rPr>
        <w:t>x = 3+</w:t>
      </w:r>
    </w:p>
    <w:p>
      <w:pPr>
        <w:pStyle w:val="style157"/>
        <w:rPr/>
      </w:pPr>
    </w:p>
    <w:p>
      <w:pPr>
        <w:pStyle w:val="style157"/>
        <w:rPr/>
      </w:pPr>
      <w:r>
        <w:rPr>
          <w:lang w:val="en-US"/>
        </w:rPr>
        <w:t>Example 6:</w:t>
      </w:r>
    </w:p>
    <w:p>
      <w:pPr>
        <w:pStyle w:val="style157"/>
        <w:rPr/>
      </w:pPr>
      <w:r>
        <w:rPr>
          <w:lang w:val="en-US"/>
        </w:rPr>
        <w:t>What is the oxidation number of iron in Fe3O4?</w:t>
      </w:r>
    </w:p>
    <w:p>
      <w:pPr>
        <w:pStyle w:val="style157"/>
        <w:rPr/>
      </w:pPr>
    </w:p>
    <w:p>
      <w:pPr>
        <w:pStyle w:val="style157"/>
        <w:rPr/>
      </w:pPr>
      <w:r>
        <w:rPr>
          <w:lang w:val="en-US"/>
        </w:rPr>
        <w:t>Solution:</w:t>
      </w:r>
    </w:p>
    <w:p>
      <w:pPr>
        <w:pStyle w:val="style157"/>
        <w:rPr/>
      </w:pPr>
      <w:r>
        <w:rPr>
          <w:lang w:val="en-US"/>
        </w:rPr>
        <w:t>This example was chosen specifically to make a point.</w:t>
      </w:r>
    </w:p>
    <w:p>
      <w:pPr>
        <w:pStyle w:val="style157"/>
        <w:rPr/>
      </w:pPr>
      <w:r>
        <w:rPr>
          <w:lang w:val="en-US"/>
        </w:rPr>
        <w:t>3(Fe) + 4(O) = 0</w:t>
      </w:r>
    </w:p>
    <w:p>
      <w:pPr>
        <w:pStyle w:val="style157"/>
        <w:rPr/>
      </w:pPr>
      <w:r>
        <w:rPr>
          <w:lang w:val="en-US"/>
        </w:rPr>
        <w:t>3(x) + 4(2-) = 0</w:t>
      </w:r>
    </w:p>
    <w:p>
      <w:pPr>
        <w:pStyle w:val="style157"/>
        <w:rPr/>
      </w:pPr>
      <w:r>
        <w:rPr>
          <w:lang w:val="en-US"/>
        </w:rPr>
        <w:t>and</w:t>
      </w:r>
    </w:p>
    <w:p>
      <w:pPr>
        <w:pStyle w:val="style157"/>
        <w:rPr/>
      </w:pPr>
      <w:r>
        <w:rPr>
          <w:lang w:val="en-US"/>
        </w:rPr>
        <w:t>x = 8/3</w:t>
      </w:r>
    </w:p>
    <w:p>
      <w:pPr>
        <w:pStyle w:val="style157"/>
        <w:rPr/>
      </w:pPr>
      <w:r>
        <w:rPr>
          <w:lang w:val="en-US"/>
        </w:rPr>
        <w:t>In this case, we get an oxidation number that is not a whole number. Since this number supposedly represents the number of electrons gained or lost from the elemental state, we should feel uncomfortable about an oxidation number of 8/3. We know that an atom did not lose a fraction of an electron. The reason that this oxidation number is a fraction is because some of the iron atoms in Fe3O4 lost 3 electrons and some lost 2 electrons. The 8/3 oxidation number is the average oxidation number for the iron atoms. However, this situation does not cause a problem. You can use the 8/3 oxidation number in the oxidation number bookkeeping system and it gives correct results.</w:t>
      </w:r>
    </w:p>
    <w:p>
      <w:pPr>
        <w:pStyle w:val="style157"/>
        <w:rPr/>
      </w:pPr>
    </w:p>
    <w:p>
      <w:pPr>
        <w:pStyle w:val="style157"/>
        <w:rPr/>
      </w:pPr>
    </w:p>
    <w:p>
      <w:pPr>
        <w:pStyle w:val="style157"/>
        <w:rPr/>
      </w:pPr>
      <w:r>
        <w:rPr>
          <w:lang w:val="en-US"/>
        </w:rPr>
        <w:t>BALANCING OF REDOX EQUATIONS</w:t>
      </w:r>
    </w:p>
    <w:p>
      <w:pPr>
        <w:pStyle w:val="style157"/>
        <w:rPr/>
      </w:pPr>
      <w:r>
        <w:rPr>
          <w:lang w:val="en-US"/>
        </w:rPr>
        <w:t>In writing redox reaction, we use ionic equation. When a redox reaction is separated into oxidation and reduction parts with the electronic changes, each part constitutes a half reaction.</w:t>
      </w:r>
    </w:p>
    <w:p>
      <w:pPr>
        <w:pStyle w:val="style157"/>
        <w:rPr/>
      </w:pPr>
    </w:p>
    <w:p>
      <w:pPr>
        <w:pStyle w:val="style157"/>
        <w:rPr/>
      </w:pPr>
      <w:r>
        <w:rPr>
          <w:lang w:val="en-US"/>
        </w:rPr>
        <w:t xml:space="preserve">   The basic steps for balancing simple ionic equation are:</w:t>
      </w:r>
    </w:p>
    <w:p>
      <w:pPr>
        <w:pStyle w:val="style157"/>
        <w:rPr/>
      </w:pPr>
      <w:r>
        <w:rPr>
          <w:lang w:val="en-US"/>
        </w:rPr>
        <w:t>1. Assign oxidation number per atom of every element that changes.</w:t>
      </w:r>
    </w:p>
    <w:p>
      <w:pPr>
        <w:pStyle w:val="style157"/>
        <w:rPr/>
      </w:pPr>
      <w:r>
        <w:rPr>
          <w:lang w:val="en-US"/>
        </w:rPr>
        <w:t>2. Separate the changes into half-reactions.</w:t>
      </w:r>
    </w:p>
    <w:p>
      <w:pPr>
        <w:pStyle w:val="style157"/>
        <w:rPr/>
      </w:pPr>
      <w:r>
        <w:rPr>
          <w:lang w:val="en-US"/>
        </w:rPr>
        <w:t>3. Balance each half-reaction as follows;</w:t>
      </w:r>
    </w:p>
    <w:p>
      <w:pPr>
        <w:pStyle w:val="style157"/>
        <w:rPr/>
      </w:pPr>
      <w:r>
        <w:rPr>
          <w:lang w:val="en-US"/>
        </w:rPr>
        <w:t xml:space="preserve">  (a.) add appropriate coeffecients to balance various atoms</w:t>
      </w:r>
    </w:p>
    <w:p>
      <w:pPr>
        <w:pStyle w:val="style157"/>
        <w:rPr/>
      </w:pPr>
      <w:r>
        <w:rPr>
          <w:lang w:val="en-US"/>
        </w:rPr>
        <w:t xml:space="preserve">  (b.) add appropriate number of electrons to the side having more positive charges (or less negative charges)</w:t>
      </w:r>
    </w:p>
    <w:p>
      <w:pPr>
        <w:pStyle w:val="style157"/>
        <w:rPr/>
      </w:pPr>
      <w:r>
        <w:rPr>
          <w:lang w:val="en-US"/>
        </w:rPr>
        <w:t>4. Multiply each half-reaction by the appropriate coeffecients to balance electron loss and gain.</w:t>
      </w:r>
    </w:p>
    <w:p>
      <w:pPr>
        <w:pStyle w:val="style157"/>
        <w:rPr/>
      </w:pPr>
      <w:r>
        <w:rPr>
          <w:lang w:val="en-US"/>
        </w:rPr>
        <w:t>5. Add the two half-reactions.</w:t>
      </w:r>
    </w:p>
    <w:p>
      <w:pPr>
        <w:pStyle w:val="style157"/>
        <w:rPr/>
      </w:pPr>
    </w:p>
    <w:p>
      <w:pPr>
        <w:pStyle w:val="style157"/>
        <w:rPr/>
      </w:pPr>
      <w:r>
        <w:rPr>
          <w:lang w:val="en-US"/>
        </w:rPr>
        <w:t>Example, lets balance;Fe(s) + Ag+(aq)→ Fe2+(aq) + Ag(s)</w:t>
      </w:r>
    </w:p>
    <w:p>
      <w:pPr>
        <w:pStyle w:val="style157"/>
        <w:rPr/>
      </w:pPr>
      <w:r>
        <w:rPr>
          <w:lang w:val="en-US"/>
        </w:rPr>
        <w:t>Solution</w:t>
      </w:r>
    </w:p>
    <w:p>
      <w:pPr>
        <w:pStyle w:val="style157"/>
        <w:rPr/>
      </w:pPr>
      <w:r>
        <w:rPr>
          <w:lang w:val="en-US"/>
        </w:rPr>
        <w:t xml:space="preserve">                          Fe(s) + Ag+(aq) → Fe2+(aq) + Ag(s)</w:t>
      </w:r>
    </w:p>
    <w:p>
      <w:pPr>
        <w:pStyle w:val="style157"/>
        <w:rPr/>
      </w:pPr>
      <w:r>
        <w:rPr>
          <w:lang w:val="en-US"/>
        </w:rPr>
        <w:t>O.N                    0          +1            +2           0</w:t>
      </w:r>
    </w:p>
    <w:p>
      <w:pPr>
        <w:pStyle w:val="style157"/>
        <w:rPr/>
      </w:pPr>
      <w:r>
        <w:rPr>
          <w:lang w:val="en-US"/>
        </w:rPr>
        <w:t xml:space="preserve">                          Fe(s) → Fe2+(aq) (OXIDATION)                           Ag+(aq) → Ag(s) (REDUCTION)</w:t>
      </w:r>
    </w:p>
    <w:p>
      <w:pPr>
        <w:pStyle w:val="style157"/>
        <w:rPr/>
      </w:pPr>
      <w:r>
        <w:rPr>
          <w:lang w:val="en-US"/>
        </w:rPr>
        <w:t>3b.                      Fe(s) → Fe2+(aq) + 2e-                                          Ag+(aq) + e- → Ag(s)</w:t>
      </w:r>
    </w:p>
    <w:p>
      <w:pPr>
        <w:pStyle w:val="style157"/>
        <w:rPr/>
      </w:pPr>
      <w:r>
        <w:rPr>
          <w:lang w:val="en-US"/>
        </w:rPr>
        <w:t>4.                        1(Fe(s) → Fe2+(aq) + 2e- )                                     2(Ag+(aq) + e- → Ag(s))</w:t>
      </w:r>
    </w:p>
    <w:p>
      <w:pPr>
        <w:pStyle w:val="style157"/>
        <w:rPr/>
      </w:pPr>
      <w:r>
        <w:rPr>
          <w:lang w:val="en-US"/>
        </w:rPr>
        <w:t xml:space="preserve">                           Fe(s) → Fe2+(aq) + 2e-                                         2Ag+(aq) +2e- → 2Ag(s)</w:t>
      </w:r>
    </w:p>
    <w:p>
      <w:pPr>
        <w:pStyle w:val="style157"/>
        <w:rPr/>
      </w:pPr>
      <w:r>
        <w:rPr>
          <w:lang w:val="en-US"/>
        </w:rPr>
        <w:t>5.                       Fe(s) → Fe2+(aq) + 2e-</w:t>
      </w:r>
    </w:p>
    <w:p>
      <w:pPr>
        <w:pStyle w:val="style157"/>
        <w:rPr/>
      </w:pPr>
      <w:r>
        <w:rPr>
          <w:lang w:val="en-US"/>
        </w:rPr>
        <w:t xml:space="preserve">                          2Ag+(aq) +2e- → 2Ag(s)</w:t>
      </w:r>
    </w:p>
    <w:p>
      <w:pPr>
        <w:pStyle w:val="style157"/>
        <w:rPr/>
      </w:pPr>
    </w:p>
    <w:p>
      <w:pPr>
        <w:pStyle w:val="style157"/>
        <w:rPr/>
      </w:pPr>
      <w:r>
        <w:rPr>
          <w:lang w:val="en-US"/>
        </w:rPr>
        <w:t xml:space="preserve">                                  Fe(s) + 2Ag+(aq) → Fe2+(aq) + 2Ag(s)</w:t>
      </w:r>
    </w:p>
    <w:p>
      <w:pPr>
        <w:pStyle w:val="style157"/>
        <w:rPr/>
      </w:pPr>
    </w:p>
    <w:p>
      <w:pPr>
        <w:pStyle w:val="style157"/>
        <w:rPr/>
      </w:pPr>
      <w:r>
        <w:rPr>
          <w:lang w:val="en-US"/>
        </w:rPr>
        <w:t>N/B: O.N stands for oxidation number.</w:t>
      </w:r>
    </w:p>
    <w:p>
      <w:pPr>
        <w:pStyle w:val="style157"/>
        <w:rPr/>
      </w:pPr>
    </w:p>
    <w:p>
      <w:pPr>
        <w:pStyle w:val="style157"/>
        <w:rPr/>
      </w:pPr>
    </w:p>
    <w:p>
      <w:pPr>
        <w:pStyle w:val="style157"/>
        <w:rPr/>
      </w:pPr>
    </w:p>
    <w:p>
      <w:pPr>
        <w:pStyle w:val="style157"/>
        <w:rPr/>
      </w:pPr>
      <w:r>
        <w:rPr>
          <w:lang w:val="en-US"/>
        </w:rPr>
        <w:t>Example 2: When magnesium reduces hot copper(II) oxide to copper, the ionic equation for the reaction is:</w:t>
      </w:r>
    </w:p>
    <w:p>
      <w:pPr>
        <w:pStyle w:val="style157"/>
        <w:rPr/>
      </w:pPr>
    </w:p>
    <w:p>
      <w:pPr>
        <w:pStyle w:val="style157"/>
        <w:rPr/>
      </w:pPr>
    </w:p>
    <w:p>
      <w:pPr>
        <w:pStyle w:val="style157"/>
        <w:rPr/>
      </w:pPr>
      <w:r>
        <w:rPr>
          <w:lang w:val="en-US"/>
        </w:rPr>
        <w:t xml:space="preserve">You can split the ionic equation into two parts, and look at it from the point of view of the magnesium and of the copper(II) ions separately. </w:t>
      </w:r>
    </w:p>
    <w:p>
      <w:pPr>
        <w:pStyle w:val="style157"/>
        <w:rPr/>
      </w:pPr>
      <w:r>
        <w:rPr>
          <w:lang w:val="en-US"/>
        </w:rPr>
        <w:t>This shows clearly that the magnesium has lost two electrons, and the copper(II) ions have gained them.</w:t>
      </w:r>
    </w:p>
    <w:p>
      <w:pPr>
        <w:pStyle w:val="style157"/>
        <w:rPr/>
      </w:pPr>
    </w:p>
    <w:p>
      <w:pPr>
        <w:pStyle w:val="style157"/>
        <w:rPr/>
      </w:pPr>
      <w:r>
        <w:rPr>
          <w:lang w:val="en-US"/>
        </w:rPr>
        <w:t>These two equations are described as "electron-half-equations" or "half-equations" or "ionic-half-equations" or "half-reactions".</w:t>
      </w:r>
    </w:p>
    <w:p>
      <w:pPr>
        <w:pStyle w:val="style157"/>
        <w:rPr/>
      </w:pPr>
    </w:p>
    <w:p>
      <w:pPr>
        <w:pStyle w:val="style157"/>
        <w:rPr/>
      </w:pPr>
      <w:r>
        <w:rPr>
          <w:lang w:val="en-US"/>
        </w:rPr>
        <w:t>Any redox reaction is made up of two half-reactions: in one of them electrons are being lost (an oxidation process) and in the other one those electrons are being gained (a reduction process).</w:t>
      </w:r>
    </w:p>
    <w:p>
      <w:pPr>
        <w:pStyle w:val="style157"/>
        <w:rPr/>
      </w:pPr>
    </w:p>
    <w:p>
      <w:pPr>
        <w:pStyle w:val="style157"/>
        <w:rPr/>
      </w:pPr>
    </w:p>
    <w:p>
      <w:pPr>
        <w:pStyle w:val="style157"/>
        <w:rPr/>
      </w:pPr>
      <w:r>
        <w:rPr>
          <w:lang w:val="en-US"/>
        </w:rPr>
        <w:t>Example 3: The reaction between chlorine and iron(II) ions</w:t>
      </w:r>
    </w:p>
    <w:p>
      <w:pPr>
        <w:pStyle w:val="style157"/>
        <w:rPr/>
      </w:pPr>
      <w:r>
        <w:rPr>
          <w:lang w:val="en-US"/>
        </w:rPr>
        <w:t>Chlorine gas oxidises iron (II) ions to iron(III) ions. In the process, the chlorine is reduced to chloride ions.</w:t>
      </w:r>
    </w:p>
    <w:p>
      <w:pPr>
        <w:pStyle w:val="style157"/>
        <w:rPr/>
      </w:pPr>
      <w:r>
        <w:rPr>
          <w:lang w:val="en-US"/>
        </w:rPr>
        <w:t>In building equations, there is quite a lot that you can work out as you go along, but you have to have somewhere to start from!</w:t>
      </w:r>
    </w:p>
    <w:p>
      <w:pPr>
        <w:pStyle w:val="style157"/>
        <w:rPr/>
      </w:pPr>
      <w:r>
        <w:rPr>
          <w:lang w:val="en-US"/>
        </w:rPr>
        <w:t>You start by writing down what you know for each of the half-reactions. In the chlorine case, you know that chlorine (as molecules) turns into chloride ions:</w:t>
      </w:r>
    </w:p>
    <w:p>
      <w:pPr>
        <w:pStyle w:val="style157"/>
        <w:rPr/>
      </w:pPr>
    </w:p>
    <w:p>
      <w:pPr>
        <w:pStyle w:val="style157"/>
        <w:rPr/>
      </w:pPr>
      <w:r>
        <w:rPr>
          <w:lang w:val="en-US"/>
        </w:rPr>
        <w:t>The first thing to do is to balance the atoms that you have got as far as possible:</w:t>
      </w:r>
    </w:p>
    <w:p>
      <w:pPr>
        <w:pStyle w:val="style157"/>
        <w:rPr/>
      </w:pPr>
    </w:p>
    <w:p>
      <w:pPr>
        <w:pStyle w:val="style157"/>
        <w:rPr/>
      </w:pPr>
      <w:r>
        <w:rPr>
          <w:lang w:val="en-US"/>
        </w:rPr>
        <w:t xml:space="preserve">ALWAYS check that you have the existing atoms balanced before you do anything else. </w:t>
      </w:r>
    </w:p>
    <w:p>
      <w:pPr>
        <w:pStyle w:val="style157"/>
        <w:rPr/>
      </w:pPr>
      <w:r>
        <w:rPr>
          <w:lang w:val="en-US"/>
        </w:rPr>
        <w:t>If you forget to do this, everything else that you do afterwards is a complete waste of time.</w:t>
      </w:r>
    </w:p>
    <w:p>
      <w:pPr>
        <w:pStyle w:val="style157"/>
        <w:rPr/>
      </w:pPr>
      <w:r>
        <w:rPr>
          <w:lang w:val="en-US"/>
        </w:rPr>
        <w:t>Now you have to add electrons to the half-equation in order to make it balance completely.</w:t>
      </w:r>
    </w:p>
    <w:p>
      <w:pPr>
        <w:pStyle w:val="style157"/>
        <w:rPr/>
      </w:pPr>
    </w:p>
    <w:p>
      <w:pPr>
        <w:pStyle w:val="style157"/>
        <w:rPr/>
      </w:pPr>
      <w:r>
        <w:rPr>
          <w:lang w:val="en-US"/>
        </w:rPr>
        <w:t>In the chlorine case, all that is wrong with the existing equation that we've produced so far is that the charges don't balance. The left-hand side of the equation has no charge, but the right-hand side carries 2 negative charges (Add electrons to the more positive side). That is easily put right by adding two electrons to the left-hand side. The final version of the half-reaction is:</w:t>
      </w:r>
    </w:p>
    <w:p>
      <w:pPr>
        <w:pStyle w:val="style157"/>
        <w:rPr/>
      </w:pPr>
    </w:p>
    <w:p>
      <w:pPr>
        <w:pStyle w:val="style157"/>
        <w:rPr/>
      </w:pPr>
      <w:r>
        <w:rPr>
          <w:lang w:val="en-US"/>
        </w:rPr>
        <w:t>Now you repeat this for the iron (II) ions. You know (or are told) that they are oxidised to iron (III) ions. Write this down:</w:t>
      </w:r>
    </w:p>
    <w:p>
      <w:pPr>
        <w:pStyle w:val="style157"/>
        <w:rPr/>
      </w:pPr>
    </w:p>
    <w:p>
      <w:pPr>
        <w:pStyle w:val="style157"/>
        <w:rPr/>
      </w:pPr>
      <w:r>
        <w:rPr>
          <w:lang w:val="en-US"/>
        </w:rPr>
        <w:t>The atoms balance, but the charges do not. There are 3 positive charges on the right-hand side, but only 2 on the left.</w:t>
      </w:r>
    </w:p>
    <w:p>
      <w:pPr>
        <w:pStyle w:val="style157"/>
        <w:rPr/>
      </w:pPr>
      <w:r>
        <w:rPr>
          <w:lang w:val="en-US"/>
        </w:rPr>
        <w:t>You need to reduce the number of positive charges on the right-hand side. That is easily done by adding an electron to that side with more positive charge:</w:t>
      </w:r>
    </w:p>
    <w:p>
      <w:pPr>
        <w:pStyle w:val="style157"/>
        <w:rPr/>
      </w:pPr>
    </w:p>
    <w:p>
      <w:pPr>
        <w:pStyle w:val="style157"/>
        <w:rPr/>
      </w:pPr>
      <w:r>
        <w:rPr>
          <w:lang w:val="en-US"/>
        </w:rPr>
        <w:t>Combining the half-reactions to make the ionic equation for the reaction.</w:t>
      </w:r>
    </w:p>
    <w:p>
      <w:pPr>
        <w:pStyle w:val="style157"/>
        <w:rPr/>
      </w:pPr>
      <w:r>
        <w:rPr>
          <w:lang w:val="en-US"/>
        </w:rPr>
        <w:t>What we have got at the moment is this:</w:t>
      </w:r>
    </w:p>
    <w:p>
      <w:pPr>
        <w:pStyle w:val="style157"/>
        <w:rPr/>
      </w:pPr>
    </w:p>
    <w:p>
      <w:pPr>
        <w:pStyle w:val="style157"/>
        <w:rPr/>
      </w:pPr>
      <w:r>
        <w:rPr>
          <w:lang w:val="en-US"/>
        </w:rPr>
        <w:t>It is obvious that the iron reaction will have to happen twice for every chlorine molecule that reacts(i.e the number of electrons gained by Cl will be multiplied by Fe2+=&gt; Fe3+ +e- and the number of electrons loss by Fe2+ will be multiplied by Cl2 + 2e- =&gt;2Cl-). Allow for that, and then add the two half-equations together.</w:t>
      </w:r>
    </w:p>
    <w:p>
      <w:pPr>
        <w:pStyle w:val="style157"/>
        <w:rPr/>
      </w:pPr>
    </w:p>
    <w:p>
      <w:pPr>
        <w:pStyle w:val="style157"/>
        <w:rPr/>
      </w:pPr>
      <w:r>
        <w:rPr>
          <w:lang w:val="en-US"/>
        </w:rPr>
        <w:t>Check that everything balances - atoms and charges. It is very easy to make mistakes, especially if you are trying to multiply and add up more complicated equations. You will notice that I have not bothered to include the electrons in the added-up version. If you think about it, there are bound to be the same number on each side of the final equation, and so they will cancel out. If you are not happy with this, write them down and then cross them out afterwards.</w:t>
      </w:r>
    </w:p>
    <w:p>
      <w:pPr>
        <w:pStyle w:val="style157"/>
        <w:rPr/>
      </w:pPr>
    </w:p>
    <w:p>
      <w:pPr>
        <w:pStyle w:val="style157"/>
        <w:rPr/>
      </w:pPr>
    </w:p>
    <w:p>
      <w:pPr>
        <w:pStyle w:val="style157"/>
        <w:rPr/>
      </w:pPr>
    </w:p>
    <w:p>
      <w:pPr>
        <w:pStyle w:val="style157"/>
        <w:rPr/>
      </w:pPr>
      <w:r>
        <w:rPr>
          <w:lang w:val="en-US"/>
        </w:rPr>
        <w:t>The basic steps for balancing complex redox equations in acidic medium are:</w:t>
      </w:r>
    </w:p>
    <w:p>
      <w:pPr>
        <w:pStyle w:val="style157"/>
        <w:rPr/>
      </w:pPr>
      <w:r>
        <w:rPr>
          <w:lang w:val="en-US"/>
        </w:rPr>
        <w:t>1. Assign oxidation number per atom of every element that changes.</w:t>
      </w:r>
    </w:p>
    <w:p>
      <w:pPr>
        <w:pStyle w:val="style157"/>
        <w:rPr/>
      </w:pPr>
      <w:r>
        <w:rPr>
          <w:lang w:val="en-US"/>
        </w:rPr>
        <w:t>2. Separate the changes into half-reactions.</w:t>
      </w:r>
    </w:p>
    <w:p>
      <w:pPr>
        <w:pStyle w:val="style157"/>
        <w:rPr/>
      </w:pPr>
      <w:r>
        <w:rPr>
          <w:lang w:val="en-US"/>
        </w:rPr>
        <w:t>3. Balance all atoms except H and O - atoms using coefficients.</w:t>
      </w:r>
    </w:p>
    <w:p>
      <w:pPr>
        <w:pStyle w:val="style157"/>
        <w:rPr/>
      </w:pPr>
      <w:r>
        <w:rPr>
          <w:lang w:val="en-US"/>
        </w:rPr>
        <w:t>4. Balance oxygen by adding H2O as necessary to the side deficient of O – atoms.</w:t>
      </w:r>
    </w:p>
    <w:p>
      <w:pPr>
        <w:pStyle w:val="style157"/>
        <w:rPr/>
      </w:pPr>
      <w:r>
        <w:rPr>
          <w:lang w:val="en-US"/>
        </w:rPr>
        <w:t>5. Balance hydrogen by adding H+as necessary.</w:t>
      </w:r>
    </w:p>
    <w:p>
      <w:pPr>
        <w:pStyle w:val="style157"/>
        <w:rPr/>
      </w:pPr>
      <w:r>
        <w:rPr>
          <w:lang w:val="en-US"/>
        </w:rPr>
        <w:t>6. Balance electric charge by adding electrons to the more positive side (i.e add the difference in oxidation number)</w:t>
      </w:r>
    </w:p>
    <w:p>
      <w:pPr>
        <w:pStyle w:val="style157"/>
        <w:rPr/>
      </w:pPr>
      <w:r>
        <w:rPr>
          <w:lang w:val="en-US"/>
        </w:rPr>
        <w:t>7. Multiply each half-reaction by the appropriate coeffecients to balance electron loss and gain(the number of electrons gained in reduction side will be multiplied by the Oxidation side and the number of electrons loss by Oxidation side will be multiplied by the reduction side)</w:t>
      </w:r>
    </w:p>
    <w:p>
      <w:pPr>
        <w:pStyle w:val="style157"/>
        <w:rPr/>
      </w:pPr>
      <w:r>
        <w:rPr>
          <w:lang w:val="en-US"/>
        </w:rPr>
        <w:t>8. Add the two half reaction and subtract any duplications on both sides.</w:t>
      </w:r>
    </w:p>
    <w:p>
      <w:pPr>
        <w:pStyle w:val="style157"/>
        <w:rPr/>
      </w:pPr>
    </w:p>
    <w:p>
      <w:pPr>
        <w:pStyle w:val="style157"/>
        <w:rPr/>
      </w:pPr>
    </w:p>
    <w:p>
      <w:pPr>
        <w:pStyle w:val="style157"/>
        <w:rPr/>
      </w:pPr>
      <w:r>
        <w:rPr>
          <w:lang w:val="en-US"/>
        </w:rPr>
        <w:t>Example 1: Balance the redox reaction below;</w:t>
      </w:r>
    </w:p>
    <w:p>
      <w:pPr>
        <w:pStyle w:val="style157"/>
        <w:rPr/>
      </w:pPr>
      <w:r>
        <w:rPr>
          <w:lang w:val="en-US"/>
        </w:rPr>
        <w:t xml:space="preserve">                                            MnO4- + SO2 → Mn2+ + SO42-</w:t>
      </w:r>
    </w:p>
    <w:p>
      <w:pPr>
        <w:pStyle w:val="style157"/>
        <w:rPr/>
      </w:pPr>
      <w:r>
        <w:rPr>
          <w:lang w:val="en-US"/>
        </w:rPr>
        <w:t>Solution</w:t>
      </w:r>
    </w:p>
    <w:p>
      <w:pPr>
        <w:pStyle w:val="style157"/>
        <w:rPr/>
      </w:pPr>
      <w:r>
        <w:rPr>
          <w:lang w:val="en-US"/>
        </w:rPr>
        <w:t xml:space="preserve">                                     MnO4- + SO2 → Mn2+ + SO42-</w:t>
      </w:r>
    </w:p>
    <w:p>
      <w:pPr>
        <w:pStyle w:val="style157"/>
        <w:rPr/>
      </w:pPr>
      <w:r>
        <w:rPr>
          <w:lang w:val="en-US"/>
        </w:rPr>
        <w:t>1.                          O.N:   +7         +4        +2          +6</w:t>
      </w:r>
    </w:p>
    <w:p>
      <w:pPr>
        <w:pStyle w:val="style157"/>
        <w:rPr/>
      </w:pPr>
      <w:r>
        <w:rPr>
          <w:lang w:val="en-US"/>
        </w:rPr>
        <w:t xml:space="preserve"> 2.                       MnO4- → Mn2+  (Reduction)                   SO2  →  SO42-  (Oxidation)</w:t>
      </w:r>
    </w:p>
    <w:p>
      <w:pPr>
        <w:pStyle w:val="style157"/>
        <w:rPr/>
      </w:pPr>
      <w:r>
        <w:rPr>
          <w:lang w:val="en-US"/>
        </w:rPr>
        <w:t>3.                       MnO4- → Mn2+  (Already balanced)        SO2  →  SO42-  (Already balanced)</w:t>
      </w:r>
    </w:p>
    <w:p>
      <w:pPr>
        <w:pStyle w:val="style157"/>
        <w:rPr/>
      </w:pPr>
      <w:r>
        <w:rPr>
          <w:lang w:val="en-US"/>
        </w:rPr>
        <w:t>4.                       MnO4- → Mn2+ +  4H2O                             SO2 + 2H2O     →  SO42-</w:t>
      </w:r>
    </w:p>
    <w:p>
      <w:pPr>
        <w:pStyle w:val="style157"/>
        <w:rPr/>
      </w:pPr>
      <w:r>
        <w:rPr>
          <w:lang w:val="en-US"/>
        </w:rPr>
        <w:t>5.                       MnO4- + 8H+ → Mn2+ +  4H2O                  SO2 +2H2O    →  SO42- + 4H+</w:t>
      </w:r>
    </w:p>
    <w:p>
      <w:pPr>
        <w:pStyle w:val="style157"/>
        <w:rPr/>
      </w:pPr>
      <w:r>
        <w:rPr>
          <w:lang w:val="en-US"/>
        </w:rPr>
        <w:t>6.                       MnO4- + 8H+ + 5e- → Mn2+ +  4H2O         SO2 +2H2O    →  SO42- + 4H+ + 2e-</w:t>
      </w:r>
    </w:p>
    <w:p>
      <w:pPr>
        <w:pStyle w:val="style157"/>
        <w:rPr/>
      </w:pPr>
      <w:r>
        <w:rPr>
          <w:lang w:val="en-US"/>
        </w:rPr>
        <w:t>The difference in the Oxidation number of Mn from +7 to +2 = 5e- and that of sulphur is from +4 to +6 = 2e-</w:t>
      </w:r>
    </w:p>
    <w:p>
      <w:pPr>
        <w:pStyle w:val="style157"/>
        <w:rPr/>
      </w:pPr>
      <w:r>
        <w:rPr>
          <w:lang w:val="en-US"/>
        </w:rPr>
        <w:t xml:space="preserve">7.             2( MnO4- + 8H+ + 5e- → Mn2+ +  4H2O)           5(SO2 +2H2O  →  SO42- + 4H+ + 2e- ) </w:t>
      </w:r>
    </w:p>
    <w:p>
      <w:pPr>
        <w:pStyle w:val="style157"/>
        <w:rPr/>
      </w:pPr>
      <w:r>
        <w:rPr>
          <w:lang w:val="en-US"/>
        </w:rPr>
        <w:t>8.           2MnO4- + 16H+ + 10e- → 2Mn2+ +  8H2O     5SO2 +10H2O  →  5SO42- + 20H+ + 10e-</w:t>
      </w:r>
    </w:p>
    <w:p>
      <w:pPr>
        <w:pStyle w:val="style157"/>
        <w:rPr/>
      </w:pPr>
      <w:r>
        <w:rPr>
          <w:lang w:val="en-US"/>
        </w:rPr>
        <w:t>Add the two half reactions (Reduction and Oxidation):</w:t>
      </w:r>
    </w:p>
    <w:p>
      <w:pPr>
        <w:pStyle w:val="style157"/>
        <w:rPr/>
      </w:pPr>
      <w:r>
        <w:rPr>
          <w:lang w:val="en-US"/>
        </w:rPr>
        <w:t xml:space="preserve">   2MnO4- + 5SO2 +10H2O + 16H+ + 10e- ==&gt;  2Mn2+ +  8H2O + 5SO42- + 20H+ + 10e-</w:t>
      </w:r>
    </w:p>
    <w:p>
      <w:pPr>
        <w:pStyle w:val="style157"/>
        <w:rPr/>
      </w:pPr>
    </w:p>
    <w:p>
      <w:pPr>
        <w:pStyle w:val="style157"/>
        <w:rPr/>
      </w:pPr>
      <w:r>
        <w:rPr>
          <w:lang w:val="en-US"/>
        </w:rPr>
        <w:t xml:space="preserve">     Now you will find that there are water molecules, hydrogen ions and electrons occurring on both sides of the ionic equation. You can simplify this by subtracting  water, hydrogen ions and electrons from both sides to give the final equation: </w:t>
      </w:r>
    </w:p>
    <w:p>
      <w:pPr>
        <w:pStyle w:val="style157"/>
        <w:rPr/>
      </w:pPr>
    </w:p>
    <w:p>
      <w:pPr>
        <w:pStyle w:val="style157"/>
        <w:rPr/>
      </w:pPr>
      <w:r>
        <w:rPr>
          <w:lang w:val="en-US"/>
        </w:rPr>
        <w:t xml:space="preserve">                                2MnO4- + 5SO2 +2 H2O  → 2Mn2+ + 5SO42- + 4H+</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Example 2: The reaction between hydrogen peroxide and manganate(VII) ions</w:t>
      </w:r>
    </w:p>
    <w:p>
      <w:pPr>
        <w:pStyle w:val="style157"/>
        <w:rPr/>
      </w:pPr>
      <w:r>
        <w:rPr>
          <w:lang w:val="en-US"/>
        </w:rPr>
        <w:t>The first example was a simple bit of chemistry which you may well have come across. The technique works just as well for more complicated (and perhaps unfamiliar) chemistry.</w:t>
      </w:r>
    </w:p>
    <w:p>
      <w:pPr>
        <w:pStyle w:val="style157"/>
        <w:rPr/>
      </w:pPr>
    </w:p>
    <w:p>
      <w:pPr>
        <w:pStyle w:val="style157"/>
        <w:rPr/>
      </w:pPr>
    </w:p>
    <w:p>
      <w:pPr>
        <w:pStyle w:val="style157"/>
        <w:rPr/>
      </w:pPr>
      <w:r>
        <w:rPr>
          <w:lang w:val="en-US"/>
        </w:rPr>
        <w:t xml:space="preserve">Manganate(VII) ions, MnO4-, oxidise hydrogen peroxide, H2O2, to oxygen gas. The reaction is done with potassium manganate(VII) solution and hydrogen peroxide solution acidified with dilute </w:t>
      </w:r>
    </w:p>
    <w:p>
      <w:pPr>
        <w:pStyle w:val="style157"/>
        <w:rPr/>
      </w:pPr>
      <w:r>
        <w:rPr>
          <w:lang w:val="en-US"/>
        </w:rPr>
        <w:t xml:space="preserve"> sulphuric acid.</w:t>
      </w:r>
    </w:p>
    <w:p>
      <w:pPr>
        <w:pStyle w:val="style157"/>
        <w:rPr/>
      </w:pPr>
      <w:r>
        <w:rPr>
          <w:lang w:val="en-US"/>
        </w:rPr>
        <w:t>During the reaction, the manganate(VII) ions are reduced to manganese(II) ions.</w:t>
      </w:r>
    </w:p>
    <w:p>
      <w:pPr>
        <w:pStyle w:val="style157"/>
        <w:rPr/>
      </w:pPr>
      <w:r>
        <w:rPr>
          <w:lang w:val="en-US"/>
        </w:rPr>
        <w:t>Let's start with the hydrogen peroxide half-equation. What we know is:</w:t>
      </w:r>
    </w:p>
    <w:p>
      <w:pPr>
        <w:pStyle w:val="style157"/>
        <w:rPr/>
      </w:pPr>
    </w:p>
    <w:p>
      <w:pPr>
        <w:pStyle w:val="style157"/>
        <w:rPr/>
      </w:pPr>
      <w:r>
        <w:rPr>
          <w:lang w:val="en-US"/>
        </w:rPr>
        <w:t>The oxygen is already balanced. What about the hydrogen?</w:t>
      </w:r>
    </w:p>
    <w:p>
      <w:pPr>
        <w:pStyle w:val="style157"/>
        <w:rPr/>
      </w:pPr>
      <w:r>
        <w:rPr>
          <w:lang w:val="en-US"/>
        </w:rPr>
        <w:t>All you are allowed to add to this equation are water, hydrogen ions and electrons. If you add water to supply the extra hydrogen atoms needed on the right-hand side, you will mess up the oxygens again - that's obviously wrong!</w:t>
      </w:r>
    </w:p>
    <w:p>
      <w:pPr>
        <w:pStyle w:val="style157"/>
        <w:rPr/>
      </w:pPr>
      <w:r>
        <w:rPr>
          <w:lang w:val="en-US"/>
        </w:rPr>
        <w:t>Add two hydrogen ions to the right-hand side.</w:t>
      </w:r>
    </w:p>
    <w:p>
      <w:pPr>
        <w:pStyle w:val="style157"/>
        <w:rPr/>
      </w:pPr>
    </w:p>
    <w:p>
      <w:pPr>
        <w:pStyle w:val="style157"/>
        <w:rPr/>
      </w:pPr>
      <w:r>
        <w:rPr>
          <w:lang w:val="en-US"/>
        </w:rPr>
        <w:t>Now all you need to do is balance the charges. You would have to add 2 electrons to the right-hand side to make the overall charge on both sides zero.</w:t>
      </w:r>
    </w:p>
    <w:p>
      <w:pPr>
        <w:pStyle w:val="style157"/>
        <w:rPr/>
      </w:pPr>
    </w:p>
    <w:p>
      <w:pPr>
        <w:pStyle w:val="style157"/>
        <w:rPr/>
      </w:pPr>
    </w:p>
    <w:p>
      <w:pPr>
        <w:pStyle w:val="style157"/>
        <w:rPr/>
      </w:pPr>
      <w:r>
        <w:rPr>
          <w:lang w:val="en-US"/>
        </w:rPr>
        <w:t>Now for the manganate(VII) half-equation:</w:t>
      </w:r>
    </w:p>
    <w:p>
      <w:pPr>
        <w:pStyle w:val="style157"/>
        <w:rPr/>
      </w:pPr>
      <w:r>
        <w:rPr>
          <w:lang w:val="en-US"/>
        </w:rPr>
        <w:t>You know (or are told) that the manganate(VII) ions turn into manganese(II) ions. Write that down.</w:t>
      </w:r>
    </w:p>
    <w:p>
      <w:pPr>
        <w:pStyle w:val="style157"/>
        <w:rPr/>
      </w:pPr>
    </w:p>
    <w:p>
      <w:pPr>
        <w:pStyle w:val="style157"/>
        <w:rPr/>
      </w:pPr>
      <w:r>
        <w:rPr>
          <w:lang w:val="en-US"/>
        </w:rPr>
        <w:t>The manganese balances, but you need four oxygens on the right-hand side. These can only come from water - that's the only oxygen-containing thing you are allowed to write into one of these equations in acid conditions.</w:t>
      </w:r>
    </w:p>
    <w:p>
      <w:pPr>
        <w:pStyle w:val="style157"/>
        <w:rPr/>
      </w:pPr>
    </w:p>
    <w:p>
      <w:pPr>
        <w:pStyle w:val="style157"/>
        <w:rPr/>
      </w:pPr>
      <w:r>
        <w:rPr>
          <w:lang w:val="en-US"/>
        </w:rPr>
        <w:t>By doing this, we have introduced some hydrogens. To balance these, you will need 8 hydrogen ions on the left-hand side.</w:t>
      </w:r>
    </w:p>
    <w:p>
      <w:pPr>
        <w:pStyle w:val="style157"/>
        <w:rPr/>
      </w:pPr>
    </w:p>
    <w:p>
      <w:pPr>
        <w:pStyle w:val="style157"/>
        <w:rPr/>
      </w:pPr>
      <w:r>
        <w:rPr>
          <w:lang w:val="en-US"/>
        </w:rPr>
        <w:t>Now that all the atoms are balanced, all you need to do is balance the charges. At the moment there are a net 7+ charges on the left-hand side (1- and 8+), but only 2+ on the right. Add 5 electrons to the left-hand side to reduce the 7+ to 2+.</w:t>
      </w:r>
    </w:p>
    <w:p>
      <w:pPr>
        <w:pStyle w:val="style157"/>
        <w:rPr/>
      </w:pPr>
    </w:p>
    <w:p>
      <w:pPr>
        <w:pStyle w:val="style157"/>
        <w:rPr/>
      </w:pPr>
      <w:r>
        <w:rPr>
          <w:lang w:val="en-US"/>
        </w:rPr>
        <w:t>This is the typical sort of half-equation which you will have to be able to work out. The sequence is usually:</w:t>
      </w:r>
    </w:p>
    <w:p>
      <w:pPr>
        <w:pStyle w:val="style157"/>
        <w:rPr/>
      </w:pPr>
      <w:r>
        <w:rPr>
          <w:lang w:val="en-US"/>
        </w:rPr>
        <w:t>Balance the atoms apart from oxygen and hydrogen.</w:t>
      </w:r>
    </w:p>
    <w:p>
      <w:pPr>
        <w:pStyle w:val="style157"/>
        <w:rPr/>
      </w:pPr>
      <w:r>
        <w:rPr>
          <w:lang w:val="en-US"/>
        </w:rPr>
        <w:t>Balance the oxygens by adding water molecules.</w:t>
      </w:r>
    </w:p>
    <w:p>
      <w:pPr>
        <w:pStyle w:val="style157"/>
        <w:rPr/>
      </w:pPr>
      <w:r>
        <w:rPr>
          <w:lang w:val="en-US"/>
        </w:rPr>
        <w:t>Balance the hydrogens by adding hydrogen ions.</w:t>
      </w:r>
    </w:p>
    <w:p>
      <w:pPr>
        <w:pStyle w:val="style157"/>
        <w:rPr/>
      </w:pPr>
      <w:r>
        <w:rPr>
          <w:lang w:val="en-US"/>
        </w:rPr>
        <w:t>Balance the charges by adding electrons.</w:t>
      </w:r>
    </w:p>
    <w:p>
      <w:pPr>
        <w:pStyle w:val="style157"/>
        <w:rPr/>
      </w:pPr>
      <w:r>
        <w:rPr>
          <w:lang w:val="en-US"/>
        </w:rPr>
        <w:t>Combining the half-reactions to make the ionic equation for the reaction</w:t>
      </w:r>
    </w:p>
    <w:p>
      <w:pPr>
        <w:pStyle w:val="style157"/>
        <w:rPr/>
      </w:pPr>
      <w:r>
        <w:rPr>
          <w:lang w:val="en-US"/>
        </w:rPr>
        <w:t>The two half-equations we've produced are:</w:t>
      </w:r>
    </w:p>
    <w:p>
      <w:pPr>
        <w:pStyle w:val="style157"/>
        <w:rPr/>
      </w:pPr>
    </w:p>
    <w:p>
      <w:pPr>
        <w:pStyle w:val="style157"/>
        <w:rPr/>
      </w:pPr>
    </w:p>
    <w:p>
      <w:pPr>
        <w:pStyle w:val="style157"/>
        <w:rPr/>
      </w:pPr>
    </w:p>
    <w:p>
      <w:pPr>
        <w:pStyle w:val="style157"/>
        <w:rPr/>
      </w:pPr>
      <w:r>
        <w:rPr>
          <w:lang w:val="en-US"/>
        </w:rPr>
        <w:t>You have to multiply the equations so that the same number of electrons are involved in both. In this case, everything would work out well if you transferred 10 electrons.</w:t>
      </w:r>
    </w:p>
    <w:p>
      <w:pPr>
        <w:pStyle w:val="style157"/>
        <w:rPr/>
      </w:pPr>
    </w:p>
    <w:p>
      <w:pPr>
        <w:pStyle w:val="style157"/>
        <w:rPr/>
      </w:pPr>
      <w:r>
        <w:rPr>
          <w:lang w:val="en-US"/>
        </w:rPr>
        <w:t>But this time, you have not quite finished. During the checking of the balancing, you should notice that there are hydrogen ions on both sides of the equation:</w:t>
      </w:r>
    </w:p>
    <w:p>
      <w:pPr>
        <w:pStyle w:val="style157"/>
        <w:rPr/>
      </w:pPr>
    </w:p>
    <w:p>
      <w:pPr>
        <w:pStyle w:val="style157"/>
        <w:rPr/>
      </w:pPr>
      <w:r>
        <w:rPr>
          <w:lang w:val="en-US"/>
        </w:rPr>
        <w:t>You can simplify this down by subtracting 10 hydrogen ions from both sides to leave the final version of the ionic equation - but don't forget to check the balancing of the atoms and charges!</w:t>
      </w:r>
    </w:p>
    <w:p>
      <w:pPr>
        <w:pStyle w:val="style157"/>
        <w:rPr/>
      </w:pPr>
    </w:p>
    <w:p>
      <w:pPr>
        <w:pStyle w:val="style157"/>
        <w:rPr/>
      </w:pPr>
    </w:p>
    <w:p>
      <w:pPr>
        <w:pStyle w:val="style157"/>
        <w:rPr/>
      </w:pPr>
    </w:p>
    <w:p>
      <w:pPr>
        <w:pStyle w:val="style157"/>
        <w:rPr/>
      </w:pPr>
    </w:p>
    <w:p>
      <w:pPr>
        <w:pStyle w:val="style157"/>
        <w:rPr/>
      </w:pPr>
      <w:r>
        <w:rPr>
          <w:lang w:val="en-US"/>
        </w:rPr>
        <w:t>Example 3: The oxidation of ethanol by acidified potassium dichromate(VI)</w:t>
      </w:r>
    </w:p>
    <w:p>
      <w:pPr>
        <w:pStyle w:val="style157"/>
        <w:rPr/>
      </w:pPr>
      <w:r>
        <w:rPr>
          <w:lang w:val="en-US"/>
        </w:rPr>
        <w:t>This technique can be used just as well in examples involving organic chemicals. Potassium dichromate (VI) solution acidified with dilute sulphuric acid is used to oxidise ethanol, CH3CH2OH, to ethanoic acid, CH3COOH.</w:t>
      </w:r>
    </w:p>
    <w:p>
      <w:pPr>
        <w:pStyle w:val="style157"/>
        <w:rPr/>
      </w:pPr>
      <w:r>
        <w:rPr>
          <w:lang w:val="en-US"/>
        </w:rPr>
        <w:t>The oxidising agent is the dichromate (VI) ion, Cr2O72-. This is reduced to chromium(III) ions, Cr3+.</w:t>
      </w:r>
    </w:p>
    <w:p>
      <w:pPr>
        <w:pStyle w:val="style157"/>
        <w:rPr/>
      </w:pPr>
      <w:r>
        <w:rPr>
          <w:lang w:val="en-US"/>
        </w:rPr>
        <w:t>We will do the ethanol to ethanoic acid half-equation first. Using the same stages as before, start by writing down what you know:</w:t>
      </w:r>
    </w:p>
    <w:p>
      <w:pPr>
        <w:pStyle w:val="style157"/>
        <w:rPr/>
      </w:pPr>
    </w:p>
    <w:p>
      <w:pPr>
        <w:pStyle w:val="style157"/>
        <w:rPr/>
      </w:pPr>
      <w:r>
        <w:rPr>
          <w:lang w:val="en-US"/>
        </w:rPr>
        <w:t>Balance the oxygens by adding a water molecule to the left-hand side:</w:t>
      </w:r>
    </w:p>
    <w:p>
      <w:pPr>
        <w:pStyle w:val="style157"/>
        <w:rPr/>
      </w:pPr>
    </w:p>
    <w:p>
      <w:pPr>
        <w:pStyle w:val="style157"/>
        <w:rPr/>
      </w:pPr>
      <w:r>
        <w:rPr>
          <w:lang w:val="en-US"/>
        </w:rPr>
        <w:t>Add hydrogen ions to the right-hand side to balance the hydrogens:</w:t>
      </w:r>
    </w:p>
    <w:p>
      <w:pPr>
        <w:pStyle w:val="style157"/>
        <w:rPr/>
      </w:pPr>
    </w:p>
    <w:p>
      <w:pPr>
        <w:pStyle w:val="style157"/>
        <w:rPr/>
      </w:pPr>
      <w:r>
        <w:rPr>
          <w:lang w:val="en-US"/>
        </w:rPr>
        <w:t>And finally balance the charges by adding 4 electrons to the right-hand side to give an overall zero charge on each side:</w:t>
      </w:r>
    </w:p>
    <w:p>
      <w:pPr>
        <w:pStyle w:val="style157"/>
        <w:rPr/>
      </w:pPr>
    </w:p>
    <w:p>
      <w:pPr>
        <w:pStyle w:val="style157"/>
        <w:rPr/>
      </w:pPr>
      <w:r>
        <w:rPr>
          <w:lang w:val="en-US"/>
        </w:rPr>
        <w:t>The dichromate (VI) half-equation contains a trap which lots of people fall into!</w:t>
      </w:r>
    </w:p>
    <w:p>
      <w:pPr>
        <w:pStyle w:val="style157"/>
        <w:rPr/>
      </w:pPr>
      <w:r>
        <w:rPr>
          <w:lang w:val="en-US"/>
        </w:rPr>
        <w:t>Start by writing down what you know:</w:t>
      </w:r>
    </w:p>
    <w:p>
      <w:pPr>
        <w:pStyle w:val="style157"/>
        <w:rPr/>
      </w:pPr>
    </w:p>
    <w:p>
      <w:pPr>
        <w:pStyle w:val="style157"/>
        <w:rPr/>
      </w:pPr>
      <w:r>
        <w:rPr>
          <w:lang w:val="en-US"/>
        </w:rPr>
        <w:t>What people often forget to do at this stage is to balance the chromiums. If you donot do that, you are doomed to getting the wrong answer at the end of the process! When you come to balance the charges you will have to write in the wrong number of electrons - which means that your multiplying factors will be wrong when you come to add the half-equations . . . A complete waste of time!</w:t>
      </w:r>
    </w:p>
    <w:p>
      <w:pPr>
        <w:pStyle w:val="style157"/>
        <w:rPr/>
      </w:pPr>
    </w:p>
    <w:p>
      <w:pPr>
        <w:pStyle w:val="style157"/>
        <w:rPr/>
      </w:pPr>
      <w:r>
        <w:rPr>
          <w:lang w:val="en-US"/>
        </w:rPr>
        <w:t>Now balance the oxygens by adding appropriate number of water molecules to the side  with deficient oxygen atoms:</w:t>
      </w:r>
    </w:p>
    <w:p>
      <w:pPr>
        <w:pStyle w:val="style157"/>
        <w:rPr/>
      </w:pPr>
    </w:p>
    <w:p>
      <w:pPr>
        <w:pStyle w:val="style157"/>
        <w:rPr/>
      </w:pPr>
      <w:r>
        <w:rPr>
          <w:lang w:val="en-US"/>
        </w:rPr>
        <w:t>and the hydrogens by adding appropriate number of hydrogen ions:</w:t>
      </w:r>
    </w:p>
    <w:p>
      <w:pPr>
        <w:pStyle w:val="style157"/>
        <w:rPr/>
      </w:pPr>
    </w:p>
    <w:p>
      <w:pPr>
        <w:pStyle w:val="style157"/>
        <w:rPr/>
      </w:pPr>
      <w:r>
        <w:rPr>
          <w:lang w:val="en-US"/>
        </w:rPr>
        <w:t>Now all that needs balancing is the charges. Add 6 electrons to the left-hand side to give a net 6+ on each side.</w:t>
      </w:r>
    </w:p>
    <w:p>
      <w:pPr>
        <w:pStyle w:val="style157"/>
        <w:rPr/>
      </w:pPr>
    </w:p>
    <w:p>
      <w:pPr>
        <w:pStyle w:val="style157"/>
        <w:rPr/>
      </w:pPr>
    </w:p>
    <w:p>
      <w:pPr>
        <w:pStyle w:val="style157"/>
        <w:rPr/>
      </w:pPr>
      <w:r>
        <w:rPr>
          <w:lang w:val="en-US"/>
        </w:rPr>
        <w:t>What are the multiplying factors for the equations this time? The simplest way of working this out is to find the smallest number of electrons which both 4 and 6 will divide into - in this case, 12. That means that you can multiply first equation by 3 and the other by 2.</w:t>
      </w:r>
    </w:p>
    <w:p>
      <w:pPr>
        <w:pStyle w:val="style157"/>
        <w:rPr/>
      </w:pPr>
    </w:p>
    <w:p>
      <w:pPr>
        <w:pStyle w:val="style157"/>
        <w:rPr/>
      </w:pPr>
    </w:p>
    <w:p>
      <w:pPr>
        <w:pStyle w:val="style157"/>
        <w:rPr/>
      </w:pPr>
      <w:r>
        <w:rPr>
          <w:lang w:val="en-US"/>
        </w:rPr>
        <w:t>The multiplication and addition looks like this:</w:t>
      </w:r>
    </w:p>
    <w:p>
      <w:pPr>
        <w:pStyle w:val="style157"/>
        <w:rPr/>
      </w:pPr>
    </w:p>
    <w:p>
      <w:pPr>
        <w:pStyle w:val="style157"/>
        <w:rPr/>
      </w:pPr>
      <w:r>
        <w:rPr>
          <w:lang w:val="en-US"/>
        </w:rPr>
        <w:t>Now you will find that there are water molecules and hydrogen ions occurring on both sides of the ionic equation. You can simplify this by subtracting  water and hydrogen ions from both sides to give the final equation:</w:t>
      </w:r>
    </w:p>
    <w:p>
      <w:pPr>
        <w:pStyle w:val="style157"/>
        <w:rPr/>
      </w:pPr>
    </w:p>
    <w:p>
      <w:pPr>
        <w:pStyle w:val="style157"/>
        <w:rPr/>
      </w:pPr>
      <w:r>
        <w:rPr>
          <w:lang w:val="en-US"/>
        </w:rPr>
        <w:t>3CH3CH2OH + 2Cr2O72- + 16H+ ==&gt; 3CH3COOH + 4Cr3+  +  11H2O</w:t>
      </w: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REDOX EQUATIONS IN BASIC MEDIUM</w:t>
      </w:r>
    </w:p>
    <w:p>
      <w:pPr>
        <w:pStyle w:val="style157"/>
        <w:rPr/>
      </w:pPr>
      <w:r>
        <w:rPr>
          <w:lang w:val="en-US"/>
        </w:rPr>
        <w:t>If the reaction takes place in a basic aqueous solution rather than an acidic one, protons will not be available. Nevertheless, it is easier to balance an oxidation-reduction equation in basic medium. You start by balancing the equation as if it were a reaction in acidic medium(solution). Then, you add the following steps below:</w:t>
      </w:r>
    </w:p>
    <w:p>
      <w:pPr>
        <w:pStyle w:val="style157"/>
        <w:rPr/>
      </w:pPr>
      <w:r>
        <w:rPr>
          <w:lang w:val="en-US"/>
        </w:rPr>
        <w:t>Add to both sides of the equations the number of OH- ions,equal to the number of hydrogen ions appearing on the only side that has any.i.e note the number of H+ ions in the equation,add this number of OH- ions to both sides of the equation.</w:t>
      </w:r>
    </w:p>
    <w:p>
      <w:pPr>
        <w:pStyle w:val="style157"/>
        <w:rPr/>
      </w:pPr>
      <w:r>
        <w:rPr>
          <w:lang w:val="en-US"/>
        </w:rPr>
        <w:t xml:space="preserve">Combine H+ and OH- ions to form water where possible. Cancel any water that occur on both sides of the equation and reduce the equation to simplest terms. </w:t>
      </w:r>
    </w:p>
    <w:p>
      <w:pPr>
        <w:pStyle w:val="style157"/>
        <w:rPr/>
      </w:pPr>
      <w:r>
        <w:rPr>
          <w:lang w:val="en-US"/>
        </w:rPr>
        <w:t>Let us apply these rules in a reaction where permanganate ion oxidizes sulphite ion in basic solution according to the following equation: MnO4-(aq) + SO32-(aq) → MnO2(s) + SO42-(aq).</w:t>
      </w:r>
    </w:p>
    <w:p>
      <w:pPr>
        <w:pStyle w:val="style157"/>
        <w:rPr/>
      </w:pPr>
      <w:r>
        <w:rPr>
          <w:lang w:val="en-US"/>
        </w:rPr>
        <w:t>Fisrt of all complete and balance this equation as if it were in acidic solution, as in the previous example. Then, add as many OH- ions to both sides of the equation as there are H+ ion. After noting that each H+ ion reacts with an OH- ion to give , simplify the equation.</w:t>
      </w:r>
    </w:p>
    <w:p>
      <w:pPr>
        <w:pStyle w:val="style157"/>
        <w:rPr/>
      </w:pPr>
    </w:p>
    <w:p>
      <w:pPr>
        <w:pStyle w:val="style157"/>
        <w:rPr/>
      </w:pPr>
      <w:r>
        <w:rPr>
          <w:lang w:val="en-US"/>
        </w:rPr>
        <w:t>Solution</w:t>
      </w:r>
    </w:p>
    <w:p>
      <w:pPr>
        <w:pStyle w:val="style157"/>
        <w:rPr/>
      </w:pPr>
      <w:r>
        <w:rPr>
          <w:lang w:val="en-US"/>
        </w:rPr>
        <w:t xml:space="preserve">After balanceing the equation as if it were in acidic solution, you will obtain the following:  </w:t>
      </w:r>
    </w:p>
    <w:p>
      <w:pPr>
        <w:pStyle w:val="style157"/>
        <w:rPr/>
      </w:pPr>
      <w:r>
        <w:rPr>
          <w:lang w:val="en-US"/>
        </w:rPr>
        <w:t xml:space="preserve"> 2MnO4-(aq) + 3SO32-(aq) + 2H+ → 2MnO2(s) + 3SO42-(aq) + (l)</w:t>
      </w:r>
    </w:p>
    <w:p>
      <w:pPr>
        <w:pStyle w:val="style157"/>
        <w:rPr/>
      </w:pPr>
      <w:r>
        <w:rPr>
          <w:lang w:val="en-US"/>
        </w:rPr>
        <w:t>Following step 1(in a basic medium), you add 2OH-  to both sides of equation;</w:t>
      </w:r>
    </w:p>
    <w:p>
      <w:pPr>
        <w:pStyle w:val="style157"/>
        <w:rPr/>
      </w:pPr>
      <w:r>
        <w:rPr>
          <w:lang w:val="en-US"/>
        </w:rPr>
        <w:t xml:space="preserve"> 2MnO4-(aq) +3SO32-(aq) + 2H+ +2OH- → 2MnO2(s) + 3SO42-(aq) + (l) + 2OH-</w:t>
      </w:r>
    </w:p>
    <w:p>
      <w:pPr>
        <w:pStyle w:val="style157"/>
        <w:rPr/>
      </w:pPr>
      <w:r>
        <w:rPr>
          <w:lang w:val="en-US"/>
        </w:rPr>
        <w:t>(l)</w:t>
      </w:r>
    </w:p>
    <w:p>
      <w:pPr>
        <w:pStyle w:val="style157"/>
        <w:rPr/>
      </w:pPr>
      <w:r>
        <w:rPr>
          <w:lang w:val="en-US"/>
        </w:rPr>
        <w:t>You replace 2H+ +2OH- by (l) on the left side, then cancel one of these with the (l) on the right side. The balanced equation is 2MnO4-(aq) +3SO32-(aq) +(l)  → 2MnO2(s) + 3SO42-(aq) + 2OH-(aq)</w:t>
      </w:r>
    </w:p>
    <w:p>
      <w:pPr>
        <w:pStyle w:val="style157"/>
        <w:rPr/>
      </w:pPr>
    </w:p>
    <w:p>
      <w:pPr>
        <w:pStyle w:val="style157"/>
        <w:rPr/>
      </w:pPr>
      <w:r>
        <w:rPr>
          <w:lang w:val="en-US"/>
        </w:rPr>
        <w:t xml:space="preserve">Assess yourself: Balance the reaction below; </w:t>
      </w:r>
    </w:p>
    <w:p>
      <w:pPr>
        <w:pStyle w:val="style157"/>
        <w:rPr/>
      </w:pPr>
      <w:r>
        <w:rPr>
          <w:lang w:val="en-US"/>
        </w:rPr>
        <w:t xml:space="preserve">Fe2+(aq) + MnO4-(aq)  → Fe3+(aq) + Mn2+ </w:t>
      </w:r>
    </w:p>
    <w:p>
      <w:pPr>
        <w:pStyle w:val="style157"/>
        <w:rPr/>
      </w:pPr>
      <w:r>
        <w:rPr>
          <w:lang w:val="en-US"/>
        </w:rPr>
        <w:t>MnO4- + NO2→ MnO2 + NO3- in an acidic medium.</w:t>
      </w:r>
    </w:p>
    <w:p>
      <w:pPr>
        <w:pStyle w:val="style157"/>
        <w:rPr/>
      </w:pPr>
    </w:p>
    <w:p>
      <w:pPr>
        <w:pStyle w:val="style157"/>
        <w:rPr/>
      </w:pPr>
    </w:p>
    <w:p>
      <w:pPr>
        <w:pStyle w:val="style157"/>
        <w:rPr/>
      </w:pPr>
    </w:p>
    <w:p>
      <w:pPr>
        <w:pStyle w:val="style157"/>
        <w:rPr/>
      </w:pPr>
      <w:r>
        <w:rPr>
          <w:lang w:val="en-US"/>
        </w:rPr>
        <w:t xml:space="preserve">  </w:t>
      </w:r>
    </w:p>
    <w:p>
      <w:pPr>
        <w:pStyle w:val="style157"/>
        <w:rPr/>
      </w:pPr>
    </w:p>
    <w:p>
      <w:pPr>
        <w:pStyle w:val="style157"/>
        <w:rPr/>
      </w:pPr>
    </w:p>
    <w:p>
      <w:pPr>
        <w:pStyle w:val="style157"/>
        <w:rPr/>
      </w:pPr>
    </w:p>
    <w:p>
      <w:pPr>
        <w:pStyle w:val="style157"/>
        <w:rPr/>
      </w:pPr>
    </w:p>
    <w:p>
      <w:pPr>
        <w:pStyle w:val="style157"/>
        <w:rPr/>
      </w:pPr>
      <w:r>
        <w:rPr>
          <w:lang w:val="en-US"/>
        </w:rPr>
        <w:t>ELECTROLYSIS</w:t>
      </w:r>
    </w:p>
    <w:p>
      <w:pPr>
        <w:pStyle w:val="style157"/>
        <w:rPr/>
      </w:pPr>
    </w:p>
    <w:p>
      <w:pPr>
        <w:pStyle w:val="style157"/>
        <w:rPr/>
      </w:pPr>
      <w:r>
        <w:rPr>
          <w:lang w:val="en-US"/>
        </w:rPr>
        <w:t>ELECTROLYSIS</w:t>
      </w:r>
    </w:p>
    <w:p>
      <w:pPr>
        <w:pStyle w:val="style157"/>
        <w:rPr/>
      </w:pPr>
      <w:r>
        <w:rPr>
          <w:lang w:val="en-US"/>
        </w:rPr>
        <w:t>Chemical decomposition of a substance can be brought about by heating. Similarly, electrical effect can also be used to bring about chemical decomposition of substances. Effect of electricity on matter is studied under electrolysis.</w:t>
      </w:r>
    </w:p>
    <w:p>
      <w:pPr>
        <w:pStyle w:val="style157"/>
        <w:rPr/>
      </w:pPr>
    </w:p>
    <w:p>
      <w:pPr>
        <w:pStyle w:val="style157"/>
        <w:rPr/>
      </w:pPr>
      <w:r>
        <w:rPr>
          <w:lang w:val="en-US"/>
        </w:rPr>
        <w:t>DEFINITION OF TERMS:</w:t>
      </w:r>
    </w:p>
    <w:p>
      <w:pPr>
        <w:pStyle w:val="style157"/>
        <w:rPr/>
      </w:pPr>
      <w:r>
        <w:rPr>
          <w:lang w:val="en-US"/>
        </w:rPr>
        <w:t>ELECTROLYSIS: is defined as the chemical decomposition of a compound (electrolyte) brought about by the passage of direct current through either a solution or the molten form of the compound.</w:t>
      </w:r>
    </w:p>
    <w:p>
      <w:pPr>
        <w:pStyle w:val="style157"/>
        <w:rPr/>
      </w:pPr>
      <w:r>
        <w:rPr>
          <w:lang w:val="en-US"/>
        </w:rPr>
        <w:t>2.       ELECTROLYTE: An electrolyte is a compound which conducts electricity and is decomposed in the process. To behave as an electrolyte, the compound must be in a liquid form either as molten compound or an aqueous solution of the compound. A non-electrolyte does not conduct electricity in this manner.</w:t>
      </w:r>
    </w:p>
    <w:p>
      <w:pPr>
        <w:pStyle w:val="style157"/>
        <w:rPr/>
      </w:pPr>
      <w:r>
        <w:rPr>
          <w:lang w:val="en-US"/>
        </w:rPr>
        <w:t>3.       ELECTRODES:  Electrodes are conductors in the form of wires, rod or plates through which an electric current leaves or enters the electrolyte. Electron leaves the anode and enters the cathode.</w:t>
      </w:r>
    </w:p>
    <w:p>
      <w:pPr>
        <w:pStyle w:val="style157"/>
        <w:rPr/>
      </w:pPr>
      <w:r>
        <w:rPr>
          <w:lang w:val="en-US"/>
        </w:rPr>
        <w:t>i.        ANODE:  Anode is the positive electrode by which the electrons leave an electrolyte (or by which conventional current enters the electrolyte). It is the electrode which is joined to the positive terminal of the direct current supply.</w:t>
      </w:r>
    </w:p>
    <w:p>
      <w:pPr>
        <w:pStyle w:val="style157"/>
        <w:rPr/>
      </w:pPr>
      <w:r>
        <w:rPr>
          <w:lang w:val="en-US"/>
        </w:rPr>
        <w:t>ii.       CATHODE: This is the negative electrode by which electrons enters the electrolyte. It is the electrode which is joined to the negative terminal of the electric supply.</w:t>
      </w:r>
    </w:p>
    <w:p>
      <w:pPr>
        <w:pStyle w:val="style157"/>
        <w:rPr/>
      </w:pPr>
      <w:r>
        <w:rPr>
          <w:lang w:val="en-US"/>
        </w:rPr>
        <w:t>4.       ELECTROLYTIC CELL:   Electrolytic cell is an assembly of two electrodes in an electrolyte used for the electrolysis of a substance. In an electrolytic cell, oxidation occurs at the anode (positive electrode) and reduction at the cathode (negative electrode).</w:t>
      </w:r>
    </w:p>
    <w:p>
      <w:pPr>
        <w:pStyle w:val="style157"/>
        <w:rPr/>
      </w:pPr>
    </w:p>
    <w:p>
      <w:pPr>
        <w:pStyle w:val="style157"/>
        <w:rPr/>
      </w:pPr>
    </w:p>
    <w:p>
      <w:pPr>
        <w:pStyle w:val="style157"/>
        <w:rPr/>
      </w:pPr>
      <w:r>
        <w:rPr>
          <w:lang w:val="en-US"/>
        </w:rPr>
        <w:t>Electrolysis is the process of electrically inducing chemical changes in a conducting  solution e.g. splitting an ionic compound into the metal and non–metal or producing gases like hydrogen, oxygen and chlorine from salt solutions.It is the process by which ionic substances are broken down into simpler substances using electricity. During electrolysis, metals and gases may form at the electrodes.</w:t>
      </w:r>
    </w:p>
    <w:p>
      <w:pPr>
        <w:pStyle w:val="style157"/>
        <w:rPr/>
      </w:pPr>
    </w:p>
    <w:p>
      <w:pPr>
        <w:pStyle w:val="style157"/>
        <w:rPr/>
      </w:pPr>
    </w:p>
    <w:p>
      <w:pPr>
        <w:pStyle w:val="style157"/>
        <w:rPr/>
      </w:pPr>
      <w:r>
        <w:rPr>
          <w:lang w:val="en-US"/>
        </w:rPr>
        <w:t>What is electrolysis?</w:t>
      </w:r>
    </w:p>
    <w:p>
      <w:pPr>
        <w:pStyle w:val="style157"/>
        <w:rPr/>
      </w:pPr>
      <w:r>
        <w:rPr>
          <w:lang w:val="en-US"/>
        </w:rPr>
        <w:t>The electro- means of electric current and lysis means to break or split apart. Hence, electrolysis means the process of breaking apart or splitting ionic substance in molten or aqueous form through the passage of electric current.</w:t>
      </w:r>
    </w:p>
    <w:p>
      <w:pPr>
        <w:pStyle w:val="style157"/>
        <w:rPr/>
      </w:pPr>
      <w:r>
        <w:rPr>
          <w:lang w:val="en-US"/>
        </w:rPr>
        <w:t>Ionic substances contain charged particles called ions. For example, lead bromide contains positively charged lead ions (Pb2+) and negatively charged bromide ions (Br-).</w:t>
      </w:r>
    </w:p>
    <w:p>
      <w:pPr>
        <w:pStyle w:val="style157"/>
        <w:rPr/>
      </w:pPr>
      <w:r>
        <w:rPr>
          <w:lang w:val="en-US"/>
        </w:rPr>
        <w:t>Electrolysis is the process by which ionic substances in molten or aqueous forms (electrolytes) are decomposed (broken down) into simpler substances when an electric current is passed through them.</w:t>
      </w:r>
    </w:p>
    <w:p>
      <w:pPr>
        <w:pStyle w:val="style157"/>
        <w:rPr/>
      </w:pPr>
      <w:r>
        <w:rPr>
          <w:lang w:val="en-US"/>
        </w:rPr>
        <w:t>For electrolysis to work, the ions must be free to move. Ions are free to move when an ionic substance is dissolved in water or when melted. For example, if electricity is passed through molten lead bromide, the lead bromide is broken down to form lead and bromine.</w:t>
      </w:r>
    </w:p>
    <w:p>
      <w:pPr>
        <w:pStyle w:val="style157"/>
        <w:rPr/>
      </w:pPr>
      <w:r>
        <w:rPr>
          <w:lang w:val="en-US"/>
        </w:rPr>
        <w:t>Electrolysis involves using an electric current to force an otherwise nonspontaneous chemical reaction to occur.</w:t>
      </w:r>
    </w:p>
    <w:p>
      <w:pPr>
        <w:pStyle w:val="style157"/>
        <w:rPr/>
      </w:pPr>
    </w:p>
    <w:p>
      <w:pPr>
        <w:pStyle w:val="style157"/>
        <w:rPr/>
      </w:pPr>
    </w:p>
    <w:p>
      <w:pPr>
        <w:pStyle w:val="style157"/>
        <w:rPr/>
      </w:pPr>
      <w:r>
        <w:rPr>
          <w:lang w:val="en-US"/>
        </w:rPr>
        <w:t>PRINCIPLES OF ELECTROLYSIS</w:t>
      </w:r>
    </w:p>
    <w:p>
      <w:pPr>
        <w:pStyle w:val="style157"/>
        <w:rPr/>
      </w:pPr>
      <w:r>
        <w:rPr>
          <w:lang w:val="en-US"/>
        </w:rPr>
        <w:t>Using molten lead (II) bromide:</w:t>
      </w:r>
    </w:p>
    <w:p>
      <w:pPr>
        <w:pStyle w:val="style157"/>
        <w:rPr/>
      </w:pPr>
      <w:r>
        <w:rPr>
          <w:lang w:val="en-US"/>
        </w:rPr>
        <w:t>Electrons flow in the external circuit from the anode (+), the positive terminal of the battery to the cathode (-), the negative terminal of the battery.</w:t>
      </w:r>
    </w:p>
    <w:p>
      <w:pPr>
        <w:pStyle w:val="style157"/>
        <w:rPr/>
      </w:pPr>
      <w:r>
        <w:rPr>
          <w:lang w:val="en-US"/>
        </w:rPr>
        <w:t xml:space="preserve">In the solution, the ions move to the electrode of opposite charge. </w:t>
      </w:r>
    </w:p>
    <w:p>
      <w:pPr>
        <w:pStyle w:val="style157"/>
        <w:rPr/>
      </w:pPr>
      <w:r>
        <w:rPr>
          <w:lang w:val="en-US"/>
        </w:rPr>
        <w:t>At the cathode (-), the cation (Pb2+) accept electrons. Lead metal begins to appear below the cathode. Cations (positive ions) migrate to the negative electrode, hence the name CATHODE. Reduction takes place at the cathode.</w:t>
      </w:r>
    </w:p>
    <w:p>
      <w:pPr>
        <w:pStyle w:val="style157"/>
        <w:rPr/>
      </w:pPr>
      <w:r>
        <w:rPr>
          <w:lang w:val="en-US"/>
        </w:rPr>
        <w:t>Pb2+(l) + 2e-  ==&gt; Pb(l)</w:t>
      </w:r>
    </w:p>
    <w:p>
      <w:pPr>
        <w:pStyle w:val="style157"/>
        <w:rPr/>
      </w:pPr>
      <w:r>
        <w:rPr>
          <w:lang w:val="en-US"/>
        </w:rPr>
        <w:t>The lead ions each receive two electrons and become lead atoms.</w:t>
      </w:r>
    </w:p>
    <w:p>
      <w:pPr>
        <w:pStyle w:val="style157"/>
        <w:rPr/>
      </w:pPr>
      <w:r>
        <w:rPr>
          <w:lang w:val="en-US"/>
        </w:rPr>
        <w:t>At the anode (+), the anion (Br-) give up electrons. Red-brown bromine vapour bubbles off. Anions (negative ions) migrate to the positive electrode, hence the name ANODE. Oxidation takes place at the anode.</w:t>
      </w:r>
    </w:p>
    <w:p>
      <w:pPr>
        <w:pStyle w:val="style157"/>
        <w:rPr/>
      </w:pPr>
      <w:r>
        <w:rPr>
          <w:lang w:val="en-US"/>
        </w:rPr>
        <w:t>2Br-(l) ==&gt; Br2(g) + 2e-</w:t>
      </w:r>
    </w:p>
    <w:p>
      <w:pPr>
        <w:pStyle w:val="style157"/>
        <w:rPr/>
      </w:pPr>
      <w:r>
        <w:rPr>
          <w:lang w:val="en-US"/>
        </w:rPr>
        <w:t>The bromide ions each give up an electron and become bromine atoms. These then pair up to form a molecule of bromine.</w:t>
      </w:r>
    </w:p>
    <w:p>
      <w:pPr>
        <w:pStyle w:val="style157"/>
        <w:rPr/>
      </w:pPr>
      <w:r>
        <w:rPr>
          <w:lang w:val="en-US"/>
        </w:rPr>
        <w:t>The result is that the lead (II) bromide has decomposed:</w:t>
      </w:r>
    </w:p>
    <w:p>
      <w:pPr>
        <w:pStyle w:val="style157"/>
        <w:rPr/>
      </w:pPr>
      <w:r>
        <w:rPr>
          <w:lang w:val="en-US"/>
        </w:rPr>
        <w:t>Lead (II) bromide ==&gt; Lead + Bromide</w:t>
      </w:r>
    </w:p>
    <w:p>
      <w:pPr>
        <w:pStyle w:val="style157"/>
        <w:rPr/>
      </w:pPr>
      <w:r>
        <w:rPr>
          <w:lang w:val="en-US"/>
        </w:rPr>
        <w:t>PbBr2(l) ==&gt;Pb(l)  +  Br2(g)</w:t>
      </w:r>
    </w:p>
    <w:p>
      <w:pPr>
        <w:pStyle w:val="style157"/>
        <w:rPr/>
      </w:pPr>
    </w:p>
    <w:p>
      <w:pPr>
        <w:pStyle w:val="style157"/>
        <w:rPr/>
      </w:pPr>
      <w:r>
        <w:rPr>
          <w:lang w:val="en-US"/>
        </w:rPr>
        <w:t>NOTE:</w:t>
      </w:r>
    </w:p>
    <w:p>
      <w:pPr>
        <w:pStyle w:val="style157"/>
        <w:rPr/>
      </w:pPr>
      <w:r>
        <w:rPr>
          <w:lang w:val="en-US"/>
        </w:rPr>
        <w:t>Electrons carry the current through the wires and electrodes while ions carry the current through the electrolyte (molten compound).</w:t>
      </w:r>
    </w:p>
    <w:p>
      <w:pPr>
        <w:pStyle w:val="style157"/>
        <w:rPr/>
      </w:pPr>
      <w:r>
        <w:rPr>
          <w:lang w:val="en-US"/>
        </w:rPr>
        <w:t xml:space="preserve">The graphite or platinum electrodes are inert (unreactive). They carry the current into the electrolyte, but remains unchanged. </w:t>
      </w:r>
    </w:p>
    <w:p>
      <w:pPr>
        <w:pStyle w:val="style157"/>
        <w:rPr/>
      </w:pPr>
      <w:r>
        <w:rPr>
          <w:lang w:val="en-US"/>
        </w:rPr>
        <w:t>Other molten compounds follow the same pattern above.</w:t>
      </w:r>
    </w:p>
    <w:p>
      <w:pPr>
        <w:pStyle w:val="style157"/>
        <w:rPr/>
      </w:pPr>
      <w:r>
        <w:rPr>
          <w:lang w:val="en-US"/>
        </w:rPr>
        <w:t xml:space="preserve">Remember, no electrons flow in the solution, but they do flow in the external metal wires </w:t>
      </w:r>
    </w:p>
    <w:p>
      <w:pPr>
        <w:pStyle w:val="style157"/>
        <w:rPr/>
      </w:pPr>
      <w:r>
        <w:rPr>
          <w:lang w:val="en-US"/>
        </w:rPr>
        <w:t>Overall, electrolysis is a redox reaction.</w:t>
      </w:r>
    </w:p>
    <w:p>
      <w:pPr>
        <w:pStyle w:val="style157"/>
        <w:rPr/>
      </w:pPr>
    </w:p>
    <w:p>
      <w:pPr>
        <w:pStyle w:val="style157"/>
        <w:rPr/>
      </w:pPr>
      <w:r>
        <w:rPr>
          <w:lang w:val="en-US"/>
        </w:rPr>
        <w:t>Comment the concept below to memory:</w:t>
      </w:r>
    </w:p>
    <w:p>
      <w:pPr>
        <w:pStyle w:val="style157"/>
        <w:rPr/>
      </w:pPr>
      <w:r>
        <w:rPr>
          <w:lang w:val="en-US"/>
        </w:rPr>
        <w:t>RAC = Reduction At Cathode &amp; OAA = Oxidation At Anode.</w:t>
      </w:r>
    </w:p>
    <w:p>
      <w:pPr>
        <w:pStyle w:val="style157"/>
        <w:rPr/>
      </w:pPr>
      <w:r>
        <w:rPr>
          <w:lang w:val="en-US"/>
        </w:rPr>
        <w:t>All salts and many acids are good electrolytes, good electrical conductors of a d.c. current because they provide high concentrations of positive and negative ions.</w:t>
      </w:r>
    </w:p>
    <w:p>
      <w:pPr>
        <w:pStyle w:val="style157"/>
        <w:rPr/>
      </w:pPr>
      <w:r>
        <w:rPr>
          <w:lang w:val="en-US"/>
        </w:rPr>
        <w:t>A general rule with reference to the reactivity series of metals:</w:t>
      </w:r>
    </w:p>
    <w:p>
      <w:pPr>
        <w:pStyle w:val="style157"/>
        <w:rPr/>
      </w:pPr>
      <w:r>
        <w:rPr>
          <w:lang w:val="en-US"/>
        </w:rPr>
        <w:t>If the metal in the salt solution is more reactive than hydrogen, then the hydrogen ion is most likely to be discharged at the negative cathode giving hydrogen gas.</w:t>
      </w:r>
    </w:p>
    <w:p>
      <w:pPr>
        <w:pStyle w:val="style157"/>
        <w:rPr/>
      </w:pPr>
      <w:r>
        <w:rPr>
          <w:lang w:val="en-US"/>
        </w:rPr>
        <w:t>If a reactive metal like sodium was discharged, it would immediately react with water giving hydrogen anyway.</w:t>
      </w:r>
    </w:p>
    <w:p>
      <w:pPr>
        <w:pStyle w:val="style157"/>
        <w:rPr/>
      </w:pPr>
      <w:r>
        <w:rPr>
          <w:lang w:val="en-US"/>
        </w:rPr>
        <w:t>If the metal in the salt solution is less reactive than hydrogen, it is the metal ion that is likely to be discharged forming a deposit of the metal on the electrode surface.</w:t>
      </w:r>
    </w:p>
    <w:p>
      <w:pPr>
        <w:pStyle w:val="style157"/>
        <w:rPr/>
      </w:pPr>
    </w:p>
    <w:p>
      <w:pPr>
        <w:pStyle w:val="style157"/>
        <w:rPr/>
      </w:pPr>
      <w:r>
        <w:rPr>
          <w:lang w:val="en-US"/>
        </w:rPr>
        <w:t>The electrolysis of a given electrolytes can be carried out in electrolytic cell in two forms:</w:t>
      </w:r>
    </w:p>
    <w:p>
      <w:pPr>
        <w:pStyle w:val="style157"/>
        <w:rPr/>
      </w:pPr>
    </w:p>
    <w:p>
      <w:pPr>
        <w:pStyle w:val="style157"/>
        <w:rPr/>
      </w:pPr>
      <w:r>
        <w:rPr>
          <w:lang w:val="en-US"/>
        </w:rPr>
        <w:t>i.          Using the molten form of the electrolytes</w:t>
      </w:r>
    </w:p>
    <w:p>
      <w:pPr>
        <w:pStyle w:val="style157"/>
        <w:rPr/>
      </w:pPr>
      <w:r>
        <w:rPr>
          <w:lang w:val="en-US"/>
        </w:rPr>
        <w:t>ii           Using the solution form of the electrolyte</w:t>
      </w:r>
    </w:p>
    <w:p>
      <w:pPr>
        <w:pStyle w:val="style157"/>
        <w:rPr/>
      </w:pPr>
    </w:p>
    <w:p>
      <w:pPr>
        <w:pStyle w:val="style157"/>
        <w:rPr/>
      </w:pPr>
      <w:r>
        <w:rPr>
          <w:lang w:val="en-US"/>
        </w:rPr>
        <w:t>i.   Using the molten (fused)  form of the electrolyte, only two opposite ions form the electrolyte (effect of H+ and OH- from water is ignored since there is no water added). Example, molten NaCl contains Na+ and Cl– ions only. Na+ ions migrate to the cathode to accept electrons and become discharged to produce neutral Na atoms.</w:t>
      </w:r>
    </w:p>
    <w:p>
      <w:pPr>
        <w:pStyle w:val="style157"/>
        <w:rPr/>
      </w:pPr>
      <w:r>
        <w:rPr>
          <w:lang w:val="en-US"/>
        </w:rPr>
        <w:t>Na+(s) +    e–   →    Na(s)</w:t>
      </w:r>
    </w:p>
    <w:p>
      <w:pPr>
        <w:pStyle w:val="style157"/>
        <w:rPr/>
      </w:pPr>
      <w:r>
        <w:rPr>
          <w:lang w:val="en-US"/>
        </w:rPr>
        <w:t>While chloride ions migrate to the anode to give up electrons and become discharged to produce Chlorine atoms which pair up to form chlorine gas, Cl2.</w:t>
      </w:r>
    </w:p>
    <w:p>
      <w:pPr>
        <w:pStyle w:val="style157"/>
        <w:rPr/>
      </w:pPr>
      <w:r>
        <w:rPr>
          <w:lang w:val="en-US"/>
        </w:rPr>
        <w:t>Cl–  → Cl    +   e–</w:t>
      </w:r>
    </w:p>
    <w:p>
      <w:pPr>
        <w:pStyle w:val="style157"/>
        <w:rPr/>
      </w:pPr>
      <w:r>
        <w:rPr>
          <w:lang w:val="en-US"/>
        </w:rPr>
        <w:t>Cl  + Cl  → Cl2(g)</w:t>
      </w:r>
    </w:p>
    <w:p>
      <w:pPr>
        <w:pStyle w:val="style157"/>
        <w:rPr/>
      </w:pPr>
      <w:r>
        <w:rPr>
          <w:lang w:val="en-US"/>
        </w:rPr>
        <w:t>There is no competition for discharge of ions at the electrodes .</w:t>
      </w:r>
    </w:p>
    <w:p>
      <w:pPr>
        <w:pStyle w:val="style157"/>
        <w:rPr/>
      </w:pPr>
    </w:p>
    <w:p>
      <w:pPr>
        <w:pStyle w:val="style157"/>
        <w:rPr/>
      </w:pPr>
      <w:r>
        <w:rPr>
          <w:lang w:val="en-US"/>
        </w:rPr>
        <w:t>ii.   Using the solution form of the electrolyte, ions are produced from the electrolytes and from the solvent usually water, H2O. Two opposite ions from the electrolyte e.g Na+ and Cl– from NaCl and two from water, H+ and OH–. In such cases, the cations and anions of both the electrolyte and the solvent will migrate to the cathode and the anode respectively where they will compete with one another to be discharged. The products formed at the electrodes depend on which ions are preferentially discharged, the ions from the electrolytes or from the solvent.</w:t>
      </w:r>
    </w:p>
    <w:p>
      <w:pPr>
        <w:pStyle w:val="style157"/>
        <w:rPr/>
      </w:pPr>
      <w:r>
        <w:rPr>
          <w:lang w:val="en-US"/>
        </w:rPr>
        <w:t>In the external circuit, electrons flow from the positive electrode (anode) to the negative electrode (cathode) of the battery.</w:t>
      </w:r>
    </w:p>
    <w:p>
      <w:pPr>
        <w:pStyle w:val="style157"/>
        <w:rPr/>
      </w:pPr>
      <w:r>
        <w:rPr>
          <w:lang w:val="en-US"/>
        </w:rPr>
        <w:t>Positively charged ions (cations) move to the negative electrode (cathode) during electrolysis. They receive electrons and are reduced.</w:t>
      </w:r>
    </w:p>
    <w:p>
      <w:pPr>
        <w:pStyle w:val="style157"/>
        <w:rPr/>
      </w:pPr>
      <w:r>
        <w:rPr>
          <w:lang w:val="en-US"/>
        </w:rPr>
        <w:t>Negatively charged ions (anions) move to the positive electrode (anode) during electrolysis. They lose electrons and are oxidised.</w:t>
      </w:r>
    </w:p>
    <w:p>
      <w:pPr>
        <w:pStyle w:val="style157"/>
        <w:rPr/>
      </w:pPr>
      <w:r>
        <w:rPr>
          <w:lang w:val="en-US"/>
        </w:rPr>
        <w:t>The substance in molten or aqueous form that is broken down by the passage of electricity is called the electrolyte (a compound in molten form that conducts electricity).</w:t>
      </w:r>
    </w:p>
    <w:p>
      <w:pPr>
        <w:pStyle w:val="style157"/>
        <w:rPr/>
      </w:pPr>
    </w:p>
    <w:p>
      <w:pPr>
        <w:pStyle w:val="style157"/>
        <w:rPr/>
      </w:pPr>
    </w:p>
    <w:p>
      <w:pPr>
        <w:pStyle w:val="style157"/>
        <w:rPr/>
      </w:pPr>
      <w:r>
        <w:rPr>
          <w:lang w:val="en-US"/>
        </w:rPr>
        <w:t xml:space="preserve">What makes up a circuit in cells </w:t>
      </w:r>
    </w:p>
    <w:p>
      <w:pPr>
        <w:pStyle w:val="style157"/>
        <w:rPr/>
      </w:pPr>
      <w:r>
        <w:rPr>
          <w:lang w:val="en-US"/>
        </w:rPr>
        <w:t>Conductors are materials (solid or liquid) that carry an electric current via freely moving electrically charged particles, when a potential difference (voltage!) is applied across them, and they include:</w:t>
      </w:r>
    </w:p>
    <w:p>
      <w:pPr>
        <w:pStyle w:val="style157"/>
        <w:rPr/>
      </w:pPr>
      <w:r>
        <w:rPr>
          <w:lang w:val="en-US"/>
        </w:rPr>
        <w:t xml:space="preserve">All metals (molten or solid), non–metal carbon (graphite). This conduction involves the movement of free or delocalised electrons (e– charged particles). </w:t>
      </w:r>
    </w:p>
    <w:p>
      <w:pPr>
        <w:pStyle w:val="style157"/>
        <w:rPr/>
      </w:pPr>
      <w:r>
        <w:rPr>
          <w:lang w:val="en-US"/>
        </w:rPr>
        <w:t xml:space="preserve">Any molten or dissolved material (in solution) in which the liquid contains free moving ions is called the electrolyte and can conduct an electrical current. </w:t>
      </w:r>
    </w:p>
    <w:p>
      <w:pPr>
        <w:pStyle w:val="style157"/>
        <w:rPr/>
      </w:pPr>
      <w:r>
        <w:rPr>
          <w:lang w:val="en-US"/>
        </w:rPr>
        <w:t>Ions are electrically charged particles e.g. Na+ sodium ion, or Cl– chloride ion, and their movement or flow constitutes an electric current, in other words the electrolyte consists of a stream of moving charged particles (ions).</w:t>
      </w:r>
    </w:p>
    <w:p>
      <w:pPr>
        <w:pStyle w:val="style157"/>
        <w:rPr/>
      </w:pPr>
    </w:p>
    <w:p>
      <w:pPr>
        <w:pStyle w:val="style157"/>
        <w:rPr/>
      </w:pPr>
      <w:r>
        <w:rPr>
          <w:lang w:val="en-US"/>
        </w:rPr>
        <w:t>An electrolyte may consist of:</w:t>
      </w:r>
    </w:p>
    <w:p>
      <w:pPr>
        <w:pStyle w:val="style157"/>
        <w:rPr/>
      </w:pPr>
      <w:r>
        <w:rPr>
          <w:lang w:val="en-US"/>
        </w:rPr>
        <w:t>(i) a molten ion compound i.e. on melting, the ions are free to move to carry the current, or</w:t>
      </w:r>
    </w:p>
    <w:p>
      <w:pPr>
        <w:pStyle w:val="style157"/>
        <w:rPr/>
      </w:pPr>
      <w:r>
        <w:rPr>
          <w:lang w:val="en-US"/>
        </w:rPr>
        <w:t>(ii) any compound that dissolves in a liquid to give a solution of ions that are free to move.</w:t>
      </w:r>
    </w:p>
    <w:p>
      <w:pPr>
        <w:pStyle w:val="style157"/>
        <w:rPr/>
      </w:pPr>
      <w:r>
        <w:rPr>
          <w:lang w:val="en-US"/>
        </w:rPr>
        <w:t>The compound is usually ionic and the liquid is usually water, so in most of the examples described, the electrolyte is an aqueous solution of ions.</w:t>
      </w:r>
    </w:p>
    <w:p>
      <w:pPr>
        <w:pStyle w:val="style157"/>
        <w:rPr/>
      </w:pPr>
      <w:r>
        <w:rPr>
          <w:lang w:val="en-US"/>
        </w:rPr>
        <w:t>Water is a very poor conductor because it is a covalent compound and only minute amounts of it ionizes to form hydrogen and hydroxide ions, so water is not an effective electrolyte.</w:t>
      </w:r>
    </w:p>
    <w:p>
      <w:pPr>
        <w:pStyle w:val="style157"/>
        <w:rPr/>
      </w:pPr>
      <w:r>
        <w:rPr>
          <w:lang w:val="en-US"/>
        </w:rPr>
        <w:t>The majority of liquid water consists of covalent H2O molecules, but there are trace quantities of H+ and OH– ions from the self–ionisation of water,</w:t>
      </w:r>
    </w:p>
    <w:p>
      <w:pPr>
        <w:pStyle w:val="style157"/>
        <w:rPr/>
      </w:pPr>
      <w:r>
        <w:rPr>
          <w:lang w:val="en-US"/>
        </w:rPr>
        <w:t>H2O(l) H+(aq) + OH–(aq)</w:t>
      </w:r>
    </w:p>
    <w:p>
      <w:pPr>
        <w:pStyle w:val="style157"/>
        <w:rPr/>
      </w:pPr>
      <w:r>
        <w:rPr>
          <w:lang w:val="en-US"/>
        </w:rPr>
        <w:t>(about 1 in 200 million does this!, the reaction is reversible, so the longer half-arrow to the left tells you that most water remains as water molecules!).</w:t>
      </w:r>
    </w:p>
    <w:p>
      <w:pPr>
        <w:pStyle w:val="style157"/>
        <w:rPr/>
      </w:pPr>
      <w:r>
        <w:rPr>
          <w:lang w:val="en-US"/>
        </w:rPr>
        <w:t>However, once you dissolve an ionic salt-like compound or a stronger acid, water (as an aqueous solution) becomes a good electrical conductor i.e. a good electrolyte.</w:t>
      </w:r>
    </w:p>
    <w:p>
      <w:pPr>
        <w:pStyle w:val="style157"/>
        <w:rPr/>
      </w:pPr>
      <w:r>
        <w:rPr>
          <w:lang w:val="en-US"/>
        </w:rPr>
        <w:t>When an appropriate d.c. current is passed through an electrolyte, chemical changes occur where the external circuit connections (electrodes) are dipped into the electrolyte AND these chemical changes ONLY occur on the surface of the electrodes where they are in contact with the electrolyte solution.</w:t>
      </w:r>
    </w:p>
    <w:p>
      <w:pPr>
        <w:pStyle w:val="style157"/>
        <w:rPr/>
      </w:pPr>
    </w:p>
    <w:p>
      <w:pPr>
        <w:pStyle w:val="style157"/>
        <w:rPr/>
      </w:pPr>
    </w:p>
    <w:p>
      <w:pPr>
        <w:pStyle w:val="style157"/>
        <w:rPr/>
      </w:pPr>
      <w:r>
        <w:rPr>
          <w:lang w:val="en-US"/>
        </w:rPr>
        <w:t>Figure 11.1:Electrolysis of acidified water</w:t>
      </w:r>
    </w:p>
    <w:p>
      <w:pPr>
        <w:pStyle w:val="style157"/>
        <w:rPr/>
      </w:pPr>
    </w:p>
    <w:p>
      <w:pPr>
        <w:pStyle w:val="style157"/>
        <w:rPr/>
      </w:pPr>
      <w:r>
        <w:rPr>
          <w:lang w:val="en-US"/>
        </w:rPr>
        <w:t>The electrolyte solution (in this case sulfuric acid, can be sodium chloride etc.) is contained within the electrolytic cell.</w:t>
      </w:r>
    </w:p>
    <w:p>
      <w:pPr>
        <w:pStyle w:val="style157"/>
        <w:rPr/>
      </w:pPr>
      <w:r>
        <w:rPr>
          <w:lang w:val="en-US"/>
        </w:rPr>
        <w:t>Two electrical connectors called electrodes protrude upwards into the solution (e.g. graphite/carbon rods} pushed through two holes drilled in a larger rubber bung.</w:t>
      </w:r>
    </w:p>
    <w:p>
      <w:pPr>
        <w:pStyle w:val="style157"/>
        <w:rPr/>
      </w:pPr>
      <w:r>
        <w:rPr>
          <w:lang w:val="en-US"/>
        </w:rPr>
        <w:t>The circuit is completed when connected to an external electrical power supply of d.c. current, and usually a voltage of 2-3 V is quite sufficient to give a good rate of electrolysis.</w:t>
      </w:r>
    </w:p>
    <w:p>
      <w:pPr>
        <w:pStyle w:val="style157"/>
        <w:rPr/>
      </w:pPr>
      <w:r>
        <w:rPr>
          <w:lang w:val="en-US"/>
        </w:rPr>
        <w:t>So, in sequence from the negative terminal, through the external copper wire, electrons flow clockwise from the positive electrode (anode) to the negative electrode (cathode), then ions (NOT electrons) carry the current through the electrolyte across to the positive electrode (anode), and then electrons again carry the current through another external wire to the positive terminal of the battery or other power supply.</w:t>
      </w:r>
    </w:p>
    <w:p>
      <w:pPr>
        <w:pStyle w:val="style157"/>
        <w:rPr/>
      </w:pPr>
      <w:r>
        <w:rPr>
          <w:lang w:val="en-US"/>
        </w:rPr>
        <w:t>When you switch on the d.c. power on, or connect the battery, the electrolysis process should start.  Often, but not always, you will see bubbles of gas appearing on the electrode surface, because that is where the chemical changes we call electrolysis take place.</w:t>
      </w:r>
    </w:p>
    <w:p>
      <w:pPr>
        <w:pStyle w:val="style157"/>
        <w:rPr/>
      </w:pPr>
      <w:r>
        <w:rPr>
          <w:lang w:val="en-US"/>
        </w:rPr>
        <w:t>Flowing in one direction only, the electrons carry the current in the external copper wires BUT not in the electrolyte solution. However, in the electrolyte solution there are two ion currents flowing in opposite directions, and its important that this is understood because no chemical change can take place if the ions are not attracted to their oppositely charged electrode.</w:t>
      </w:r>
    </w:p>
    <w:p>
      <w:pPr>
        <w:pStyle w:val="style157"/>
        <w:rPr/>
      </w:pPr>
      <w:r>
        <w:rPr>
          <w:lang w:val="en-US"/>
        </w:rPr>
        <w:t>All salts and many acids are good (strong) electrolytes, good electrical conductors of a d.c. current because they provide high concentrations of positive and negative ions.</w:t>
      </w:r>
    </w:p>
    <w:p>
      <w:pPr>
        <w:pStyle w:val="style157"/>
        <w:rPr/>
      </w:pPr>
      <w:r>
        <w:rPr>
          <w:lang w:val="en-US"/>
        </w:rPr>
        <w:t>Positive ions (cations) e.g. hydrogen H+, copper Cu2+, sodium Na+ are attracted to the negative electrode (cathode). Positive cation goes with negative cathode.</w:t>
      </w:r>
    </w:p>
    <w:p>
      <w:pPr>
        <w:pStyle w:val="style157"/>
        <w:rPr/>
      </w:pPr>
      <w:r>
        <w:rPr>
          <w:lang w:val="en-US"/>
        </w:rPr>
        <w:t>Negative ions (anions) e.g. chloride Cl– , tetraoxosulphate (VI) SO42–, bromide Br–, are attracted to the positive electrode (anode). Negative anion goes with positive anode.</w:t>
      </w:r>
    </w:p>
    <w:p>
      <w:pPr>
        <w:pStyle w:val="style157"/>
        <w:rPr/>
      </w:pPr>
    </w:p>
    <w:p>
      <w:pPr>
        <w:pStyle w:val="style157"/>
        <w:rPr/>
      </w:pPr>
      <w:r>
        <w:rPr>
          <w:lang w:val="en-US"/>
        </w:rPr>
        <w:t xml:space="preserve">When an ion meets its oppositely charged electrode, one of two things can happen: </w:t>
      </w:r>
    </w:p>
    <w:p>
      <w:pPr>
        <w:pStyle w:val="style157"/>
        <w:rPr/>
      </w:pPr>
      <w:r>
        <w:rPr>
          <w:lang w:val="en-US"/>
        </w:rPr>
        <w:t>Either the ion hangs around the electrode and does nothing OR the ion undergoes chemical change, sometimes referred to as 'the ion is discharged'.</w:t>
      </w:r>
    </w:p>
    <w:p>
      <w:pPr>
        <w:pStyle w:val="style157"/>
        <w:rPr/>
      </w:pPr>
      <w:r>
        <w:rPr>
          <w:lang w:val="en-US"/>
        </w:rPr>
        <w:t>The chemical changes that occur on the surface of an electrode are either a REDUCTION (on the negative cathode electrode) or an OXIDATION (on the positive anode electrode).</w:t>
      </w:r>
    </w:p>
    <w:p>
      <w:pPr>
        <w:pStyle w:val="style157"/>
        <w:rPr/>
      </w:pPr>
    </w:p>
    <w:p>
      <w:pPr>
        <w:pStyle w:val="style157"/>
        <w:rPr/>
      </w:pPr>
      <w:r>
        <w:rPr>
          <w:lang w:val="en-US"/>
        </w:rPr>
        <w:t xml:space="preserve">Note that </w:t>
      </w:r>
    </w:p>
    <w:p>
      <w:pPr>
        <w:pStyle w:val="style157"/>
        <w:rPr/>
      </w:pPr>
      <w:r>
        <w:rPr>
          <w:lang w:val="en-US"/>
        </w:rPr>
        <w:t>(i) hydrogen and metals are formed at the negative cathode electrode,</w:t>
      </w:r>
    </w:p>
    <w:p>
      <w:pPr>
        <w:pStyle w:val="style157"/>
        <w:rPr/>
      </w:pPr>
      <w:r>
        <w:rPr>
          <w:lang w:val="en-US"/>
        </w:rPr>
        <w:t>(ii) not all the positive ions will be discharged i.e. reduced, so in a mixture of H+ and Na+ ions in aqueous solution, the hydrogen ions are preferentially reduced to hydrogen, leaving the sodium ions unchanged in solution,and generally speaking, the less reactive a metal, the more easily its ion is reduced to the metal on the electrode surface e.g. in a mixture of positive ions the preference order is Cu2+ (=&gt; Cu) &gt; H+ (=&gt; H2) &gt; Na+ =&gt; (Na).</w:t>
      </w:r>
    </w:p>
    <w:p>
      <w:pPr>
        <w:pStyle w:val="style157"/>
        <w:rPr/>
      </w:pPr>
      <w:r>
        <w:rPr>
          <w:lang w:val="en-US"/>
        </w:rPr>
        <w:t>(iii) At the positive anode electrode, negative ions (anions) are attracted and these negative ions may lose electrons and are oxidised to some chemical product e.g. typical half-reactions:</w:t>
      </w:r>
    </w:p>
    <w:p>
      <w:pPr>
        <w:pStyle w:val="style157"/>
        <w:rPr/>
      </w:pPr>
      <w:r>
        <w:rPr>
          <w:lang w:val="en-US"/>
        </w:rPr>
        <w:t>2Cl–(aq) – 2e– ==&gt; Cl2(g)   (pale green chlorine gas from NaCl)</w:t>
      </w:r>
    </w:p>
    <w:p>
      <w:pPr>
        <w:pStyle w:val="style157"/>
        <w:rPr/>
      </w:pPr>
      <w:r>
        <w:rPr>
          <w:lang w:val="en-US"/>
        </w:rPr>
        <w:t>2Br–(l) – 2e– ==&gt; Br2(g)   (brown bromine vapour from molten bromide)</w:t>
      </w:r>
    </w:p>
    <w:p>
      <w:pPr>
        <w:pStyle w:val="style157"/>
        <w:rPr/>
      </w:pPr>
      <w:r>
        <w:rPr>
          <w:lang w:val="en-US"/>
        </w:rPr>
        <w:t>2O2–(l) – 4e– ==&gt; O2(g)  (oxygen gas from molten oxide)</w:t>
      </w:r>
    </w:p>
    <w:p>
      <w:pPr>
        <w:pStyle w:val="style157"/>
        <w:rPr/>
      </w:pPr>
      <w:r>
        <w:rPr>
          <w:lang w:val="en-US"/>
        </w:rPr>
        <w:t>4OH–(aq) – 4e– ==&gt; 2H2O(l) + O2(g) (colourless oxygen gas)</w:t>
      </w:r>
    </w:p>
    <w:p>
      <w:pPr>
        <w:pStyle w:val="style157"/>
        <w:rPr/>
      </w:pPr>
    </w:p>
    <w:p>
      <w:pPr>
        <w:pStyle w:val="style157"/>
        <w:rPr/>
      </w:pPr>
      <w:r>
        <w:rPr>
          <w:lang w:val="en-US"/>
        </w:rPr>
        <w:t xml:space="preserve">Note that </w:t>
      </w:r>
    </w:p>
    <w:p>
      <w:pPr>
        <w:pStyle w:val="style157"/>
        <w:rPr/>
      </w:pPr>
      <w:r>
        <w:rPr>
          <w:lang w:val="en-US"/>
        </w:rPr>
        <w:t>The greater the concentration of the electrolyte ions, the lower the electrical resistance of the solution. This is because there are more ions present to carry the current e.g. if the voltage (V, volts) is kept constant, the current flowing (I, amps) will steadily increase as the concentration of the electrolyte is increased.</w:t>
      </w:r>
    </w:p>
    <w:p>
      <w:pPr>
        <w:pStyle w:val="style157"/>
        <w:rPr/>
      </w:pPr>
      <w:r>
        <w:rPr>
          <w:lang w:val="en-US"/>
        </w:rPr>
        <w:t xml:space="preserve"> If the electrolyte (ion) concentration is kept constant, the current will steadily increase with increase in voltage just like any other electrical circuit because the increase in electrical field effect from the increased p.d. (voltage) will force the ion flow at a greater rate. So, increase in ion concentration (salts, acids etc.) OR increase in voltage will increase the speed of electrolysis i.e. the electrode reactions, whether it involves gas formation or electroplating metals etc.</w:t>
      </w:r>
    </w:p>
    <w:p>
      <w:pPr>
        <w:pStyle w:val="style157"/>
        <w:rPr/>
      </w:pPr>
      <w:r>
        <w:rPr>
          <w:lang w:val="en-US"/>
        </w:rPr>
        <w:t>The greater the voltage, the faster the rate of electrolysis. The molten or dissolved materials are usually acids, alkalis or salts and their electrical conduction is usually accompanied by chemical changes e.g. decomposition. If the current is switched off, the electrolysis process stops.</w:t>
      </w:r>
    </w:p>
    <w:p>
      <w:pPr>
        <w:pStyle w:val="style157"/>
        <w:rPr/>
      </w:pPr>
    </w:p>
    <w:p>
      <w:pPr>
        <w:pStyle w:val="style157"/>
        <w:rPr/>
      </w:pPr>
    </w:p>
    <w:p>
      <w:pPr>
        <w:pStyle w:val="style157"/>
        <w:rPr/>
      </w:pPr>
      <w:r>
        <w:rPr>
          <w:lang w:val="en-US"/>
        </w:rPr>
        <w:t>Non–electrolytes are liquids or solutions that do not contain ions, do not conduct electricity readily and cannot undergo the process of electrolysis e.g. ethanol (alcohol), sugar solution etc. and are usually covalent molecule liquids or solutions of covalent compounds. Even if a covalent compound dissolves in water, if no ions are formed, there will be no electrical conduction.</w:t>
      </w:r>
    </w:p>
    <w:p>
      <w:pPr>
        <w:pStyle w:val="style157"/>
        <w:rPr/>
      </w:pPr>
    </w:p>
    <w:p>
      <w:pPr>
        <w:pStyle w:val="style157"/>
        <w:rPr/>
      </w:pPr>
    </w:p>
    <w:p>
      <w:pPr>
        <w:pStyle w:val="style157"/>
        <w:rPr/>
      </w:pPr>
      <w:r>
        <w:rPr>
          <w:lang w:val="en-US"/>
        </w:rPr>
        <w:t>Examples of electrolytes include:</w:t>
      </w:r>
    </w:p>
    <w:p>
      <w:pPr>
        <w:pStyle w:val="style157"/>
        <w:rPr/>
      </w:pPr>
      <w:r>
        <w:rPr>
          <w:lang w:val="en-US"/>
        </w:rPr>
        <w:t xml:space="preserve"> water acidified with sulfuric acid.</w:t>
      </w:r>
    </w:p>
    <w:p>
      <w:pPr>
        <w:pStyle w:val="style157"/>
        <w:rPr/>
      </w:pPr>
      <w:r>
        <w:rPr>
          <w:lang w:val="en-US"/>
        </w:rPr>
        <w:t>molten sodium chloride.</w:t>
      </w:r>
    </w:p>
    <w:p>
      <w:pPr>
        <w:pStyle w:val="style157"/>
        <w:rPr/>
      </w:pPr>
      <w:r>
        <w:rPr>
          <w:lang w:val="en-US"/>
        </w:rPr>
        <w:t>Aqueous copper (II) tetraoxosulphate (VI).</w:t>
      </w:r>
    </w:p>
    <w:p>
      <w:pPr>
        <w:pStyle w:val="style157"/>
        <w:rPr/>
      </w:pPr>
      <w:r>
        <w:rPr>
          <w:lang w:val="en-US"/>
        </w:rPr>
        <w:t>Molten lead (II) bromide etc.</w:t>
      </w:r>
    </w:p>
    <w:p>
      <w:pPr>
        <w:pStyle w:val="style157"/>
        <w:rPr/>
      </w:pPr>
    </w:p>
    <w:p>
      <w:pPr>
        <w:pStyle w:val="style157"/>
        <w:rPr/>
      </w:pPr>
      <w:r>
        <w:rPr>
          <w:lang w:val="en-US"/>
        </w:rPr>
        <w:t xml:space="preserve">Liquids that conduct must contain freely moving ions to carry the current and complete the circuit. </w:t>
      </w:r>
    </w:p>
    <w:p>
      <w:pPr>
        <w:pStyle w:val="style157"/>
        <w:rPr/>
      </w:pPr>
      <w:r>
        <w:rPr>
          <w:lang w:val="en-US"/>
        </w:rPr>
        <w:t xml:space="preserve">You cannot do electrolysis with an ionic solid!, the ions are too tightly held by chemical bonds and cannot flow from their ordered situation. </w:t>
      </w:r>
    </w:p>
    <w:p>
      <w:pPr>
        <w:pStyle w:val="style157"/>
        <w:rPr/>
      </w:pPr>
      <w:r>
        <w:rPr>
          <w:lang w:val="en-US"/>
        </w:rPr>
        <w:t xml:space="preserve">When an ionically bonded substances are melted or dissolved in water, the ions are free to move about. </w:t>
      </w:r>
    </w:p>
    <w:p>
      <w:pPr>
        <w:pStyle w:val="style157"/>
        <w:rPr/>
      </w:pPr>
      <w:r>
        <w:rPr>
          <w:lang w:val="en-US"/>
        </w:rPr>
        <w:t xml:space="preserve">However some covalent substances dissolve in water and form ions.e.g. hydrogen chloride HCl, dissolves in water to form 'ionic' hydrochloric acid H+Cl-(aq) </w:t>
      </w:r>
    </w:p>
    <w:p>
      <w:pPr>
        <w:pStyle w:val="style157"/>
        <w:rPr/>
      </w:pPr>
      <w:r>
        <w:rPr>
          <w:lang w:val="en-US"/>
        </w:rPr>
        <w:t>The solution of ions (e.g. salts, acids etc.) or melt of ions (e.g. chlorides, oxides etc.) is called the electrolyte which forms part of the circuit. The circuit is completed by e.g. the external copper wiring and the (usually) inert electrodes like graphite (form of carbon) or platinum AND electrolysis can only happen when the current is switched on and the circuit complete.</w:t>
      </w:r>
    </w:p>
    <w:p>
      <w:pPr>
        <w:pStyle w:val="style157"/>
        <w:rPr/>
      </w:pPr>
      <w:r>
        <w:rPr>
          <w:lang w:val="en-US"/>
        </w:rPr>
        <w:t>Since it requires an 'input' of energy, it is an endothermic process.</w:t>
      </w:r>
    </w:p>
    <w:p>
      <w:pPr>
        <w:pStyle w:val="style157"/>
        <w:rPr/>
      </w:pPr>
      <w:r>
        <w:rPr>
          <w:lang w:val="en-US"/>
        </w:rPr>
        <w:t xml:space="preserve">During electrolysis in the electrolyte (solution or melt of free moving ions) ...... positive metal or hydrogen ions move to the negative electrode (cations attracted to cathode), e.g. in the diagram, sodium ions Na+ , move to the negative electrode (–ve),and negatively charged ions move to the positive electrode (anions attracted to anode), e.g. in the diagram, chloride ions Cl–, move to the positive electrode (+ve). </w:t>
      </w:r>
    </w:p>
    <w:p>
      <w:pPr>
        <w:pStyle w:val="style157"/>
        <w:rPr/>
      </w:pPr>
      <w:r>
        <w:rPr>
          <w:lang w:val="en-US"/>
        </w:rPr>
        <w:t>The diagram shows the industrial electrolysis process (in a Down's Process Cell) to extract sodium metal from sodium chloride (common salt). This is an example of how electrolysis is used in the chemical industry.</w:t>
      </w:r>
    </w:p>
    <w:p>
      <w:pPr>
        <w:pStyle w:val="style157"/>
        <w:rPr/>
      </w:pPr>
      <w:r>
        <w:rPr>
          <w:lang w:val="en-US"/>
        </w:rPr>
        <w:t xml:space="preserve">During electrolysis, gases may be given off, or metals dissolve or are deposited at the electrodes. </w:t>
      </w:r>
    </w:p>
    <w:p>
      <w:pPr>
        <w:pStyle w:val="style157"/>
        <w:rPr/>
      </w:pPr>
    </w:p>
    <w:p>
      <w:pPr>
        <w:pStyle w:val="style157"/>
        <w:rPr/>
      </w:pPr>
    </w:p>
    <w:p>
      <w:pPr>
        <w:pStyle w:val="style157"/>
        <w:rPr/>
      </w:pPr>
      <w:r>
        <w:rPr>
          <w:lang w:val="en-US"/>
        </w:rPr>
        <w:t>Figure: Electrolysis of molten sodium chloride</w:t>
      </w:r>
    </w:p>
    <w:p>
      <w:pPr>
        <w:pStyle w:val="style157"/>
        <w:rPr/>
      </w:pPr>
    </w:p>
    <w:p>
      <w:pPr>
        <w:pStyle w:val="style157"/>
        <w:rPr/>
      </w:pPr>
      <w:r>
        <w:rPr>
          <w:lang w:val="en-US"/>
        </w:rPr>
        <w:t>Metals and hydrogen are formed at the negative electrode from positive ions by electron gain (reduction), e.g. in molten sodium chloride sodium ions change to silvery grey liquid sodiumNa+ + e– ==&gt; Na  (a reduction electrode reaction)and non–metals e.g. oxygen, chlorine, bromine etc. are formed from negative ions changing on the positive electrode by electron loss (oxidation), e.g. in molten sodium chloride, chloride ions change to green chlorine gas</w:t>
      </w:r>
    </w:p>
    <w:p>
      <w:pPr>
        <w:pStyle w:val="style157"/>
        <w:rPr/>
      </w:pPr>
      <w:r>
        <w:rPr>
          <w:lang w:val="en-US"/>
        </w:rPr>
        <w:t>2Cl– – 2e– ==&gt; Cl2   or  2Cl– ==&gt; Cl2 + 2e–  (an oxidation electrode reaction)</w:t>
      </w:r>
    </w:p>
    <w:p>
      <w:pPr>
        <w:pStyle w:val="style157"/>
        <w:rPr/>
      </w:pPr>
      <w:r>
        <w:rPr>
          <w:lang w:val="en-US"/>
        </w:rPr>
        <w:t>The electrons released by the oxidation at the positive anode, flow round through the anode and wire to the positive cathode and so bring about the reduction i.e. of the sodium ion.</w:t>
      </w:r>
    </w:p>
    <w:p>
      <w:pPr>
        <w:pStyle w:val="style157"/>
        <w:rPr/>
      </w:pPr>
      <w:r>
        <w:rPr>
          <w:lang w:val="en-US"/>
        </w:rPr>
        <w:t xml:space="preserve">In a chemical reaction, if an oxidation occurs, a reduction must also occur too (and vice versa) so these reactions 'overall' are called redox changes. </w:t>
      </w:r>
    </w:p>
    <w:p>
      <w:pPr>
        <w:pStyle w:val="style157"/>
        <w:rPr/>
      </w:pPr>
      <w:r>
        <w:rPr>
          <w:lang w:val="en-US"/>
        </w:rPr>
        <w:t>You need to be able to complete and balance electrode equations or recognise them and maybe have to derive an overall equation for the electrolysis.</w:t>
      </w:r>
    </w:p>
    <w:p>
      <w:pPr>
        <w:pStyle w:val="style157"/>
        <w:rPr/>
      </w:pPr>
      <w:r>
        <w:rPr>
          <w:lang w:val="en-US"/>
        </w:rPr>
        <w:t>e.g. for the electrolysis of molten sodium chloride described above, the overall chemical change due to electrolysis can be written as:</w:t>
      </w:r>
    </w:p>
    <w:p>
      <w:pPr>
        <w:pStyle w:val="style157"/>
        <w:rPr/>
      </w:pPr>
      <w:r>
        <w:rPr>
          <w:lang w:val="en-US"/>
        </w:rPr>
        <w:t>2NaCl(l) ==&gt; 2Na(l) + Cl2(g)</w:t>
      </w:r>
    </w:p>
    <w:p>
      <w:pPr>
        <w:pStyle w:val="style157"/>
        <w:rPr/>
      </w:pPr>
      <w:r>
        <w:rPr>
          <w:lang w:val="en-US"/>
        </w:rPr>
        <w:t>At this point, it is appropriate and very important to mention and use state symbols in all electrode equations and overall chemical change equations.</w:t>
      </w:r>
    </w:p>
    <w:p>
      <w:pPr>
        <w:pStyle w:val="style157"/>
        <w:rPr/>
      </w:pPr>
      <w:r>
        <w:rPr>
          <w:lang w:val="en-US"/>
        </w:rPr>
        <w:t>Reminder: (g) = gas, (l) = liquid, (s) = solid, (aq) = aqueous solution in water. e.g. for sodium chloride,   NaCl(l)   for the molten salt,NaCl(aq)   or   Na+ + Cl–   ; for two possible expressions of the aqueous solution.</w:t>
      </w:r>
    </w:p>
    <w:p>
      <w:pPr>
        <w:pStyle w:val="style157"/>
        <w:rPr/>
      </w:pPr>
      <w:r>
        <w:rPr>
          <w:lang w:val="en-US"/>
        </w:rPr>
        <w:t>When dealing with the electrolysis of aqueous solutions of salts and acids in water, things can be more complicated and sometimes several competing electrode reactions can occur at the same time, and sometimes products differ depending on the nature of the cathode and anode electrodes.</w:t>
      </w:r>
    </w:p>
    <w:p>
      <w:pPr>
        <w:pStyle w:val="style157"/>
        <w:rPr/>
      </w:pPr>
    </w:p>
    <w:p>
      <w:pPr>
        <w:pStyle w:val="style157"/>
        <w:rPr/>
      </w:pPr>
    </w:p>
    <w:p>
      <w:pPr>
        <w:pStyle w:val="style157"/>
        <w:rPr/>
      </w:pPr>
      <w:r>
        <w:rPr>
          <w:lang w:val="en-US"/>
        </w:rPr>
        <w:t>FACTORS AFFECTING DISCHARGE OF IONS DURING ELECTROLYSIS</w:t>
      </w:r>
    </w:p>
    <w:p>
      <w:pPr>
        <w:pStyle w:val="style157"/>
        <w:rPr/>
      </w:pPr>
      <w:r>
        <w:rPr>
          <w:lang w:val="en-US"/>
        </w:rPr>
        <w:t>In the electrolysis of aqueous solutions, only one ion is involved in the selective discharge of ions at each electrode during the electrolysis. The ion which is selected for discharge at an electrode depends on a number of factors, including:</w:t>
      </w:r>
    </w:p>
    <w:p>
      <w:pPr>
        <w:pStyle w:val="style157"/>
        <w:rPr/>
      </w:pPr>
      <w:r>
        <w:rPr>
          <w:lang w:val="en-US"/>
        </w:rPr>
        <w:t>1. Position of the ions in the electrochemical series,</w:t>
      </w:r>
    </w:p>
    <w:p>
      <w:pPr>
        <w:pStyle w:val="style157"/>
        <w:rPr/>
      </w:pPr>
      <w:r>
        <w:rPr>
          <w:lang w:val="en-US"/>
        </w:rPr>
        <w:t xml:space="preserve">For positive ions, the  discharge decrease in going from those least electropositive to those most electropositive. For example, if both copper and hydrogen ions are present in solution, it will be the copper ions which take electrons from the cathode to become copper atoms. </w:t>
      </w:r>
    </w:p>
    <w:p>
      <w:pPr>
        <w:pStyle w:val="style157"/>
        <w:rPr/>
      </w:pPr>
      <w:r>
        <w:rPr>
          <w:lang w:val="en-US"/>
        </w:rPr>
        <w:t xml:space="preserve">For negative ions, the ease of discharge decrease in going from those least electronegative to those most electronegative. </w:t>
      </w:r>
    </w:p>
    <w:p>
      <w:pPr>
        <w:pStyle w:val="style157"/>
        <w:rPr/>
      </w:pPr>
      <w:r>
        <w:rPr>
          <w:lang w:val="en-US"/>
        </w:rPr>
        <w:t>The tendency of ions to be selected to be discharged at an electrode depends on their position in a series called the electrochemical series.The ions at the top of the list are more difficult to be discharged, but as we go down the table, they become easier to be discharged. During electrolysis, the ion in the lower position will be selected to be discharged.</w:t>
      </w:r>
    </w:p>
    <w:p>
      <w:pPr>
        <w:pStyle w:val="style157"/>
        <w:rPr/>
      </w:pPr>
    </w:p>
    <w:p>
      <w:pPr>
        <w:pStyle w:val="style157"/>
        <w:rPr/>
      </w:pPr>
    </w:p>
    <w:p>
      <w:pPr>
        <w:pStyle w:val="style157"/>
        <w:rPr/>
      </w:pPr>
    </w:p>
    <w:p>
      <w:pPr>
        <w:pStyle w:val="style157"/>
        <w:rPr/>
      </w:pPr>
    </w:p>
    <w:p>
      <w:pPr>
        <w:pStyle w:val="style157"/>
        <w:rPr/>
      </w:pPr>
      <w:r>
        <w:rPr>
          <w:lang w:val="en-US"/>
        </w:rPr>
        <w:t>Electrochemical series</w:t>
      </w:r>
    </w:p>
    <w:p>
      <w:pPr>
        <w:pStyle w:val="style157"/>
        <w:rPr/>
      </w:pPr>
    </w:p>
    <w:p>
      <w:pPr>
        <w:pStyle w:val="style157"/>
        <w:rPr/>
      </w:pPr>
      <w:r>
        <w:rPr>
          <w:lang w:val="en-US"/>
        </w:rPr>
        <w:t>Mnemonic for mastering of electrochemical series of cations and anions</w:t>
      </w:r>
    </w:p>
    <w:p>
      <w:pPr>
        <w:pStyle w:val="style157"/>
        <w:rPr/>
      </w:pPr>
      <w:r>
        <w:rPr>
          <w:lang w:val="en-US"/>
        </w:rPr>
        <w:t>CATIONS                                                                     ANIONS</w:t>
      </w:r>
    </w:p>
    <w:p>
      <w:pPr>
        <w:pStyle w:val="style157"/>
        <w:rPr/>
      </w:pPr>
      <w:r>
        <w:rPr>
          <w:lang w:val="en-US"/>
        </w:rPr>
        <w:t>Please---potassium(K+)                                             Following---Fluoride(F-)</w:t>
      </w:r>
    </w:p>
    <w:p>
      <w:pPr>
        <w:pStyle w:val="style157"/>
        <w:rPr/>
      </w:pPr>
      <w:r>
        <w:rPr>
          <w:lang w:val="en-US"/>
        </w:rPr>
        <w:t xml:space="preserve">Send----sodium(Na+)                                                  South----Sulphate(SO42-) </w:t>
      </w:r>
    </w:p>
    <w:p>
      <w:pPr>
        <w:pStyle w:val="style157"/>
        <w:rPr/>
      </w:pPr>
      <w:r>
        <w:rPr>
          <w:lang w:val="en-US"/>
        </w:rPr>
        <w:t>Cats----calcium(Ca2+)                                                 North---Nitrate(NO3-)</w:t>
      </w:r>
    </w:p>
    <w:p>
      <w:pPr>
        <w:pStyle w:val="style157"/>
        <w:rPr/>
      </w:pPr>
      <w:r>
        <w:rPr>
          <w:lang w:val="en-US"/>
        </w:rPr>
        <w:t>Monkeys---magnesium(Mg2+)                                  Clement---Chloride(Cl-)</w:t>
      </w:r>
    </w:p>
    <w:p>
      <w:pPr>
        <w:pStyle w:val="style157"/>
        <w:rPr/>
      </w:pPr>
      <w:r>
        <w:rPr>
          <w:lang w:val="en-US"/>
        </w:rPr>
        <w:t>And----Aluminum(Al3+)                                               Brought---Bromide(Br-)</w:t>
      </w:r>
    </w:p>
    <w:p>
      <w:pPr>
        <w:pStyle w:val="style157"/>
        <w:rPr/>
      </w:pPr>
      <w:r>
        <w:rPr>
          <w:lang w:val="en-US"/>
        </w:rPr>
        <w:t xml:space="preserve">Zebra---Zinc(Zn2+)                                                      Iodo---Iodide(I-) </w:t>
      </w:r>
    </w:p>
    <w:p>
      <w:pPr>
        <w:pStyle w:val="style157"/>
        <w:rPr/>
      </w:pPr>
      <w:r>
        <w:rPr>
          <w:lang w:val="en-US"/>
        </w:rPr>
        <w:t>In---Iron(Fe2+)                                                              Alcohol---Hydroxyl(OH-)</w:t>
      </w:r>
    </w:p>
    <w:p>
      <w:pPr>
        <w:pStyle w:val="style157"/>
        <w:rPr/>
      </w:pPr>
      <w:r>
        <w:rPr>
          <w:lang w:val="en-US"/>
        </w:rPr>
        <w:t>Large---Lead(Pb2+)</w:t>
      </w:r>
    </w:p>
    <w:p>
      <w:pPr>
        <w:pStyle w:val="style157"/>
        <w:rPr/>
      </w:pPr>
      <w:r>
        <w:rPr>
          <w:lang w:val="en-US"/>
        </w:rPr>
        <w:t>Hired---Hydrogen(H+)</w:t>
      </w:r>
    </w:p>
    <w:p>
      <w:pPr>
        <w:pStyle w:val="style157"/>
        <w:rPr/>
      </w:pPr>
      <w:r>
        <w:rPr>
          <w:lang w:val="en-US"/>
        </w:rPr>
        <w:t>Cages---Copper(Cu2+)</w:t>
      </w:r>
    </w:p>
    <w:p>
      <w:pPr>
        <w:pStyle w:val="style157"/>
        <w:rPr/>
      </w:pPr>
      <w:r>
        <w:rPr>
          <w:lang w:val="en-US"/>
        </w:rPr>
        <w:t>Make---Mercury(Hg2+)</w:t>
      </w:r>
    </w:p>
    <w:p>
      <w:pPr>
        <w:pStyle w:val="style157"/>
        <w:rPr/>
      </w:pPr>
      <w:r>
        <w:rPr>
          <w:lang w:val="en-US"/>
        </w:rPr>
        <w:t>Sure---Silver(Ag+)</w:t>
      </w:r>
    </w:p>
    <w:p>
      <w:pPr>
        <w:pStyle w:val="style157"/>
        <w:rPr/>
      </w:pPr>
      <w:r>
        <w:rPr>
          <w:lang w:val="en-US"/>
        </w:rPr>
        <w:t>Good—Gold(Au+)</w:t>
      </w:r>
    </w:p>
    <w:p>
      <w:pPr>
        <w:pStyle w:val="style157"/>
        <w:rPr/>
      </w:pPr>
      <w:r>
        <w:rPr>
          <w:lang w:val="en-US"/>
        </w:rPr>
        <w:t>Padlock---Platinum(Pt2+)</w:t>
      </w:r>
    </w:p>
    <w:p>
      <w:pPr>
        <w:pStyle w:val="style157"/>
        <w:rPr/>
      </w:pPr>
    </w:p>
    <w:p>
      <w:pPr>
        <w:pStyle w:val="style157"/>
        <w:rPr/>
      </w:pPr>
    </w:p>
    <w:p>
      <w:pPr>
        <w:pStyle w:val="style157"/>
        <w:rPr/>
      </w:pPr>
      <w:r>
        <w:rPr>
          <w:lang w:val="en-US"/>
        </w:rPr>
        <w:t>Electrolysis of Aqueous TETRAOXOSULPHATE (VI) Acid</w:t>
      </w:r>
    </w:p>
    <w:p>
      <w:pPr>
        <w:pStyle w:val="style157"/>
        <w:rPr/>
      </w:pPr>
      <w:r>
        <w:rPr>
          <w:lang w:val="en-US"/>
        </w:rPr>
        <w:t>Carbon electrodes are used as the anode and cathode.The molecules of tetraoxosulphate (VI) acid ionise to form hydrogen ions and tetraoxosulphate (VI) ions:</w:t>
      </w:r>
    </w:p>
    <w:p>
      <w:pPr>
        <w:pStyle w:val="style157"/>
        <w:rPr/>
      </w:pPr>
      <w:r>
        <w:rPr>
          <w:lang w:val="en-US"/>
        </w:rPr>
        <w:t>H2SO4 → 2H+ + SO42-</w:t>
      </w:r>
    </w:p>
    <w:p>
      <w:pPr>
        <w:pStyle w:val="style157"/>
        <w:rPr/>
      </w:pPr>
      <w:r>
        <w:rPr>
          <w:lang w:val="en-US"/>
        </w:rPr>
        <w:t>In an aqueous solution, water molecules will also ionise to form hydrogen ions and hydroxide ions:</w:t>
      </w:r>
    </w:p>
    <w:p>
      <w:pPr>
        <w:pStyle w:val="style157"/>
        <w:rPr/>
      </w:pPr>
      <w:r>
        <w:rPr>
          <w:lang w:val="en-US"/>
        </w:rPr>
        <w:t>H2O → H+ + OH-</w:t>
      </w:r>
    </w:p>
    <w:p>
      <w:pPr>
        <w:pStyle w:val="style157"/>
        <w:rPr/>
      </w:pPr>
      <w:r>
        <w:rPr>
          <w:lang w:val="en-US"/>
        </w:rPr>
        <w:t>Therefore, the ions that are present in the solution are H+ , SO42-, H+ and OH-</w:t>
      </w:r>
    </w:p>
    <w:p>
      <w:pPr>
        <w:pStyle w:val="style157"/>
        <w:rPr/>
      </w:pPr>
      <w:r>
        <w:rPr>
          <w:lang w:val="en-US"/>
        </w:rPr>
        <w:t>At anode (Positive Electrode): The negative ions (SO42- and OH-) will be attracted to the anode.OH- ions is lower than SO42- ions in electrochemical series, hence the OH- ions will be selected to be discharged at anode.</w:t>
      </w:r>
    </w:p>
    <w:p>
      <w:pPr>
        <w:pStyle w:val="style157"/>
        <w:rPr/>
      </w:pPr>
      <w:r>
        <w:rPr>
          <w:lang w:val="en-US"/>
        </w:rPr>
        <w:t>The OH- ions discharged to form water and oxygen gas:</w:t>
      </w:r>
    </w:p>
    <w:p>
      <w:pPr>
        <w:pStyle w:val="style157"/>
        <w:rPr/>
      </w:pPr>
      <w:r>
        <w:rPr>
          <w:lang w:val="en-US"/>
        </w:rPr>
        <w:t>4OH- → 2H2O + O2 + 4e-</w:t>
      </w:r>
    </w:p>
    <w:p>
      <w:pPr>
        <w:pStyle w:val="style157"/>
        <w:rPr/>
      </w:pPr>
      <w:r>
        <w:rPr>
          <w:lang w:val="en-US"/>
        </w:rPr>
        <w:t>Observation:</w:t>
      </w:r>
    </w:p>
    <w:p>
      <w:pPr>
        <w:pStyle w:val="style157"/>
        <w:rPr/>
      </w:pPr>
      <w:r>
        <w:rPr>
          <w:lang w:val="en-US"/>
        </w:rPr>
        <w:t xml:space="preserve">Colourless gas bubbles are released around anode. When a glowing wooden splinter is inserted into the test tube that contains the gas, the wooden splinter light up(rekindles). That is to indicate that oxygen gas is released. </w:t>
      </w:r>
    </w:p>
    <w:p>
      <w:pPr>
        <w:pStyle w:val="style157"/>
        <w:rPr/>
      </w:pPr>
      <w:r>
        <w:rPr>
          <w:lang w:val="en-US"/>
        </w:rPr>
        <w:t>At cathode (Negative Electrode):The positive ions (H+) are attracted to cathode.The H+ ions are discharged to form hydrogen molecule.</w:t>
      </w:r>
    </w:p>
    <w:p>
      <w:pPr>
        <w:pStyle w:val="style157"/>
        <w:rPr/>
      </w:pPr>
      <w:r>
        <w:rPr>
          <w:lang w:val="en-US"/>
        </w:rPr>
        <w:t>2H+  + 2e- →  H2</w:t>
      </w:r>
    </w:p>
    <w:p>
      <w:pPr>
        <w:pStyle w:val="style157"/>
        <w:rPr/>
      </w:pPr>
    </w:p>
    <w:p>
      <w:pPr>
        <w:pStyle w:val="style157"/>
        <w:rPr/>
      </w:pPr>
      <w:r>
        <w:rPr>
          <w:lang w:val="en-US"/>
        </w:rPr>
        <w:t>Observation:</w:t>
      </w:r>
    </w:p>
    <w:p>
      <w:pPr>
        <w:pStyle w:val="style157"/>
        <w:rPr/>
      </w:pPr>
      <w:r>
        <w:rPr>
          <w:lang w:val="en-US"/>
        </w:rPr>
        <w:t>Colourless gas bubbles are released around cathode. When a lighted wooden splinter is brought close to the mouth of the test tube that contains the gas, a "pop" sound is produced. That is to indicate that hydrogen gas is released.</w:t>
      </w:r>
    </w:p>
    <w:p>
      <w:pPr>
        <w:pStyle w:val="style157"/>
        <w:rPr/>
      </w:pPr>
    </w:p>
    <w:p>
      <w:pPr>
        <w:pStyle w:val="style157"/>
        <w:rPr/>
      </w:pPr>
      <w:r>
        <w:rPr>
          <w:lang w:val="en-US"/>
        </w:rPr>
        <w:t>Note:</w:t>
      </w:r>
    </w:p>
    <w:p>
      <w:pPr>
        <w:pStyle w:val="style157"/>
        <w:rPr/>
      </w:pPr>
      <w:r>
        <w:rPr>
          <w:lang w:val="en-US"/>
        </w:rPr>
        <w:t>Selective discharge occur at anode when there are more than one type of ions present. The ions located lower in the electrochemical series is selected to be discharged.</w:t>
      </w:r>
    </w:p>
    <w:p>
      <w:pPr>
        <w:pStyle w:val="style157"/>
        <w:rPr/>
      </w:pPr>
    </w:p>
    <w:p>
      <w:pPr>
        <w:pStyle w:val="style157"/>
        <w:rPr/>
      </w:pPr>
    </w:p>
    <w:p>
      <w:pPr>
        <w:pStyle w:val="style157"/>
        <w:rPr/>
      </w:pPr>
      <w:r>
        <w:rPr>
          <w:lang w:val="en-US"/>
        </w:rPr>
        <w:t xml:space="preserve">2. Concentration of the Ions in Solution </w:t>
      </w:r>
    </w:p>
    <w:p>
      <w:pPr>
        <w:pStyle w:val="style157"/>
        <w:rPr/>
      </w:pPr>
      <w:r>
        <w:rPr>
          <w:lang w:val="en-US"/>
        </w:rPr>
        <w:t>Irrespective of the position of the ions in the electrochemical series, there is a tendency to promote the discharge of the most concentrated ion present. For example, in concentrated sodium chloride solution (i.e. brine) , the two anions present are the chlorine ion and the hydroxyl ion. Although the hydroxyl ion is more easily oxidised than the chlorine ion, it is the chlorine ion which will be discharged because its concentration is much greater than that of the hydroxyl ion. The two cations are sodium ion and hydrogen ion. Although the hydrogen ion is more easily reduced than sodium ion, it is sodium ion which will be discharged because its concentration is much greater than that of the hydrogen ion. If the concentration of a particular ion is high, it may be selected to be discharged even though it is higher in the electrochemical series compares with another ion present in the solution.</w:t>
      </w:r>
    </w:p>
    <w:p>
      <w:pPr>
        <w:pStyle w:val="style157"/>
        <w:rPr>
          <w:lang w:val="en-US"/>
        </w:rPr>
      </w:pPr>
    </w:p>
    <w:p>
      <w:pPr>
        <w:pStyle w:val="style157"/>
        <w:rPr>
          <w:b/>
          <w:bCs/>
        </w:rPr>
      </w:pPr>
      <w:r>
        <w:rPr>
          <w:b/>
          <w:bCs/>
          <w:lang w:val="en-US"/>
        </w:rPr>
        <w:t>Electrolysis of dilute hydrochloric acid</w:t>
      </w:r>
    </w:p>
    <w:p>
      <w:pPr>
        <w:pStyle w:val="style157"/>
        <w:rPr/>
      </w:pPr>
    </w:p>
    <w:p>
      <w:pPr>
        <w:pStyle w:val="style157"/>
        <w:rPr/>
      </w:pPr>
    </w:p>
    <w:p>
      <w:pPr>
        <w:pStyle w:val="style157"/>
        <w:rPr/>
      </w:pPr>
    </w:p>
    <w:p>
      <w:pPr>
        <w:pStyle w:val="style157"/>
        <w:rPr/>
      </w:pPr>
    </w:p>
    <w:p>
      <w:pPr>
        <w:pStyle w:val="style157"/>
        <w:rPr/>
      </w:pPr>
      <w:r>
        <w:rPr>
          <w:lang w:val="en-US"/>
        </w:rPr>
        <w:t>Figure : Electrolysis of dilute hydrochloric acid</w:t>
      </w:r>
    </w:p>
    <w:p>
      <w:pPr>
        <w:pStyle w:val="style157"/>
        <w:rPr/>
      </w:pPr>
      <w:r>
        <w:rPr>
          <w:lang w:val="en-US"/>
        </w:rPr>
        <w:t xml:space="preserve">Note: At anode, the position of hydroxide ion (OH-) is lower compare to chloride ion (Cl-). However, chloride is selected to be discharged because its concentration is much higher than the concentration of hydroxide ion. </w:t>
      </w:r>
    </w:p>
    <w:p>
      <w:pPr>
        <w:pStyle w:val="style157"/>
        <w:rPr/>
      </w:pPr>
      <w:r>
        <w:rPr>
          <w:lang w:val="en-US"/>
        </w:rPr>
        <w:t>Additional Note:</w:t>
      </w:r>
    </w:p>
    <w:p>
      <w:pPr>
        <w:pStyle w:val="style157"/>
        <w:rPr/>
      </w:pPr>
      <w:r>
        <w:rPr>
          <w:lang w:val="en-US"/>
        </w:rPr>
        <w:t>Nevertheless, concentration is not a determining factor. It only affects the selective discharge of the ions which is very close to each other in electrochemical series.</w:t>
      </w:r>
    </w:p>
    <w:p>
      <w:pPr>
        <w:pStyle w:val="style157"/>
        <w:rPr/>
      </w:pPr>
    </w:p>
    <w:p>
      <w:pPr>
        <w:pStyle w:val="style157"/>
        <w:rPr/>
      </w:pPr>
      <w:r>
        <w:rPr>
          <w:lang w:val="en-US"/>
        </w:rPr>
        <w:t xml:space="preserve">3. Nature of the Electrode </w:t>
      </w:r>
    </w:p>
    <w:p>
      <w:pPr>
        <w:pStyle w:val="style157"/>
        <w:rPr/>
      </w:pPr>
      <w:r>
        <w:rPr>
          <w:lang w:val="en-US"/>
        </w:rPr>
        <w:t xml:space="preserve">This is not as important as either of the other two factors, except in certain cases. For example in the electrolysis of molten sodium chloride using a mercury cathode, sodium ions are discharged in preference to hydrogen ions which are lower in the series. </w:t>
      </w:r>
    </w:p>
    <w:p>
      <w:pPr>
        <w:pStyle w:val="style157"/>
        <w:rPr/>
      </w:pPr>
    </w:p>
    <w:p>
      <w:pPr>
        <w:pStyle w:val="style157"/>
        <w:rPr/>
      </w:pPr>
      <w:r>
        <w:rPr>
          <w:lang w:val="en-US"/>
        </w:rPr>
        <w:t>Electrolysis of an Aqueous Copper Sulphate Solution using Copper Electrodes</w:t>
      </w:r>
    </w:p>
    <w:p>
      <w:pPr>
        <w:pStyle w:val="style157"/>
        <w:rPr/>
      </w:pPr>
      <w:r>
        <w:rPr>
          <w:lang w:val="en-US"/>
        </w:rPr>
        <w:t xml:space="preserve">The electrolysis of an aqueous solution of copper sulphate using copper electrodes (i.e. using active electrodes) results in transfer of copper metal from the anode to the cathode during electrolysis. The copper sulphate is ionised in aqueous solution. </w:t>
      </w:r>
    </w:p>
    <w:p>
      <w:pPr>
        <w:pStyle w:val="style157"/>
        <w:rPr/>
      </w:pPr>
    </w:p>
    <w:p>
      <w:pPr>
        <w:pStyle w:val="style157"/>
        <w:rPr/>
      </w:pPr>
      <w:r>
        <w:rPr>
          <w:lang w:val="en-US"/>
        </w:rPr>
        <w:tab/>
      </w:r>
      <w:r>
        <w:rPr>
          <w:lang w:val="en-US"/>
        </w:rPr>
        <w:tab/>
      </w:r>
      <w:r>
        <w:rPr>
          <w:lang w:val="en-US"/>
        </w:rPr>
        <w:t>CuSO4   ==&gt;   Cu(++)   +  SO4(- -)</w:t>
      </w:r>
    </w:p>
    <w:p>
      <w:pPr>
        <w:pStyle w:val="style157"/>
        <w:rPr/>
      </w:pPr>
      <w:r>
        <w:rPr>
          <w:lang w:val="en-US"/>
        </w:rPr>
        <w:t xml:space="preserve">OR </w:t>
      </w:r>
    </w:p>
    <w:p>
      <w:pPr>
        <w:pStyle w:val="style157"/>
        <w:rPr/>
      </w:pPr>
      <w:r>
        <w:rPr>
          <w:lang w:val="en-US"/>
        </w:rPr>
        <w:tab/>
      </w:r>
      <w:r>
        <w:rPr>
          <w:lang w:val="en-US"/>
        </w:rPr>
        <w:t>CuSO4   ==&gt;   Cu2+   +  SO42-</w:t>
      </w:r>
    </w:p>
    <w:p>
      <w:pPr>
        <w:pStyle w:val="style157"/>
        <w:rPr/>
      </w:pPr>
    </w:p>
    <w:p>
      <w:pPr>
        <w:pStyle w:val="style157"/>
        <w:rPr/>
      </w:pPr>
      <w:r>
        <w:rPr>
          <w:lang w:val="en-US"/>
        </w:rPr>
        <w:t xml:space="preserve">The positively charged copper ions migrate to the cathode, where each gains two electrons to become copper atoms that are deposited on the cathode. </w:t>
      </w:r>
    </w:p>
    <w:p>
      <w:pPr>
        <w:pStyle w:val="style157"/>
        <w:rPr/>
      </w:pPr>
    </w:p>
    <w:p>
      <w:pPr>
        <w:pStyle w:val="style157"/>
        <w:rPr/>
      </w:pPr>
      <w:r>
        <w:rPr>
          <w:lang w:val="en-US"/>
        </w:rPr>
        <w:tab/>
      </w:r>
      <w:r>
        <w:rPr>
          <w:lang w:val="en-US"/>
        </w:rPr>
        <w:tab/>
      </w:r>
      <w:r>
        <w:rPr>
          <w:lang w:val="en-US"/>
        </w:rPr>
        <w:t>Cu(++)   +   2e(-)   ==&gt;   Cu</w:t>
      </w:r>
      <w:r>
        <w:rPr>
          <w:lang w:val="en-US"/>
        </w:rPr>
        <w:tab/>
      </w:r>
    </w:p>
    <w:p>
      <w:pPr>
        <w:pStyle w:val="style157"/>
        <w:rPr/>
      </w:pPr>
      <w:r>
        <w:rPr>
          <w:lang w:val="en-US"/>
        </w:rPr>
        <w:t xml:space="preserve">At the anode, each copper atom loses two electrons to become copper ions, which go into solution. </w:t>
      </w:r>
    </w:p>
    <w:p>
      <w:pPr>
        <w:pStyle w:val="style157"/>
        <w:rPr/>
      </w:pPr>
    </w:p>
    <w:p>
      <w:pPr>
        <w:pStyle w:val="style157"/>
        <w:rPr/>
      </w:pPr>
      <w:r>
        <w:rPr>
          <w:lang w:val="en-US"/>
        </w:rPr>
        <w:tab/>
      </w:r>
      <w:r>
        <w:rPr>
          <w:lang w:val="en-US"/>
        </w:rPr>
        <w:tab/>
      </w:r>
      <w:r>
        <w:rPr>
          <w:lang w:val="en-US"/>
        </w:rPr>
        <w:t>Cu   ==&gt;   Cu(++)   +   2e(-)</w:t>
      </w:r>
      <w:r>
        <w:rPr>
          <w:lang w:val="en-US"/>
        </w:rPr>
        <w:tab/>
      </w:r>
    </w:p>
    <w:p>
      <w:pPr>
        <w:pStyle w:val="style157"/>
        <w:rPr/>
      </w:pPr>
      <w:r>
        <w:rPr>
          <w:lang w:val="en-US"/>
        </w:rPr>
        <w:t xml:space="preserve">The sulphate ion does not take part in the reaction and the concentration of the copper sulphate in solution does not change. The reaction is completed when the anode is completely eaten away. This process is used in electroplating. </w:t>
      </w:r>
    </w:p>
    <w:p>
      <w:pPr>
        <w:pStyle w:val="style157"/>
        <w:rPr/>
      </w:pPr>
    </w:p>
    <w:p>
      <w:pPr>
        <w:pStyle w:val="style157"/>
        <w:rPr/>
      </w:pPr>
      <w:r>
        <w:rPr>
          <w:lang w:val="en-US"/>
        </w:rPr>
        <w:t>Electrolysis of an Aqueous Solution of Sodium Sulphate</w:t>
      </w:r>
    </w:p>
    <w:p>
      <w:pPr>
        <w:pStyle w:val="style157"/>
        <w:rPr/>
      </w:pPr>
      <w:r>
        <w:rPr>
          <w:lang w:val="en-US"/>
        </w:rPr>
        <w:t xml:space="preserve">The electrolysis of an aqueous solution of sodium sulphate using inert electrodes produces hydrogen at the cathode and oxygen at the anode and a neutral solution of sodium sulphate remains unaltered by the electrolysis. </w:t>
      </w:r>
    </w:p>
    <w:p>
      <w:pPr>
        <w:pStyle w:val="style157"/>
        <w:rPr/>
      </w:pPr>
    </w:p>
    <w:p>
      <w:pPr>
        <w:pStyle w:val="style157"/>
        <w:rPr/>
      </w:pPr>
      <w:r>
        <w:rPr>
          <w:lang w:val="en-US"/>
        </w:rPr>
        <w:t xml:space="preserve">Cathode Reaction : </w:t>
      </w:r>
    </w:p>
    <w:p>
      <w:pPr>
        <w:pStyle w:val="style157"/>
        <w:rPr/>
      </w:pPr>
      <w:r>
        <w:rPr>
          <w:lang w:val="en-US"/>
        </w:rPr>
        <w:tab/>
      </w:r>
      <w:r>
        <w:rPr>
          <w:lang w:val="en-US"/>
        </w:rPr>
        <w:tab/>
      </w:r>
      <w:r>
        <w:rPr>
          <w:lang w:val="en-US"/>
        </w:rPr>
        <w:t>4H2O   +   4e-   ==&gt;   2H2   +   4OH-</w:t>
      </w:r>
      <w:r>
        <w:rPr>
          <w:lang w:val="en-US"/>
        </w:rPr>
        <w:tab/>
      </w:r>
    </w:p>
    <w:p>
      <w:pPr>
        <w:pStyle w:val="style157"/>
        <w:rPr/>
      </w:pPr>
      <w:r>
        <w:rPr>
          <w:lang w:val="en-US"/>
        </w:rPr>
        <w:t xml:space="preserve">Anode Reaction : 2H2O ==&gt; O2 + 4H+ + 4e- </w:t>
      </w:r>
    </w:p>
    <w:p>
      <w:pPr>
        <w:pStyle w:val="style157"/>
        <w:rPr/>
      </w:pPr>
      <w:r>
        <w:rPr>
          <w:lang w:val="en-US"/>
        </w:rPr>
        <w:t>The overall cell reaction is : 6H2O ==&gt; 2H2 + O2 + 4H+ + 4OH-</w:t>
      </w:r>
    </w:p>
    <w:p>
      <w:pPr>
        <w:pStyle w:val="style157"/>
        <w:rPr/>
      </w:pPr>
      <w:r>
        <w:rPr>
          <w:lang w:val="en-US"/>
        </w:rPr>
        <w:t xml:space="preserve">If the reaction is carried out in a Hofmann Voltameter, with some universal indicator in the solution, it will be noticed that around the cathode, the solution becomes alkaline and around that anode the solution becomes acidic. This is explained as follows : </w:t>
      </w:r>
    </w:p>
    <w:p>
      <w:pPr>
        <w:pStyle w:val="style157"/>
        <w:rPr/>
      </w:pPr>
      <w:r>
        <w:rPr>
          <w:lang w:val="en-US"/>
        </w:rPr>
        <w:t xml:space="preserve">At the cathode : </w:t>
      </w:r>
    </w:p>
    <w:p>
      <w:pPr>
        <w:pStyle w:val="style157"/>
        <w:rPr/>
      </w:pPr>
      <w:r>
        <w:rPr>
          <w:lang w:val="en-US"/>
        </w:rPr>
        <w:t xml:space="preserve">Hydrogen ions are being removed from solution, thereby leaving an excess of hydroxyl ions which makes the solution alkaline, and </w:t>
      </w:r>
    </w:p>
    <w:p>
      <w:pPr>
        <w:pStyle w:val="style157"/>
        <w:rPr/>
      </w:pPr>
      <w:r>
        <w:rPr>
          <w:lang w:val="en-US"/>
        </w:rPr>
        <w:t xml:space="preserve">At the anode : </w:t>
      </w:r>
    </w:p>
    <w:p>
      <w:pPr>
        <w:pStyle w:val="style157"/>
        <w:rPr/>
      </w:pPr>
      <w:r>
        <w:rPr>
          <w:lang w:val="en-US"/>
        </w:rPr>
        <w:t xml:space="preserve">Hydroxyl ions are being removed, so leaving an excess of hydrogen ions which makes the solution acidic. </w:t>
      </w:r>
    </w:p>
    <w:p>
      <w:pPr>
        <w:pStyle w:val="style157"/>
        <w:rPr/>
      </w:pPr>
    </w:p>
    <w:p>
      <w:pPr>
        <w:pStyle w:val="style157"/>
        <w:rPr/>
      </w:pPr>
      <w:r>
        <w:rPr>
          <w:lang w:val="en-US"/>
        </w:rPr>
        <w:t>Electrolysis of a solution of dilute TETRAOXOSULPHATE (VI) Acid</w:t>
      </w:r>
    </w:p>
    <w:p>
      <w:pPr>
        <w:pStyle w:val="style157"/>
        <w:rPr/>
      </w:pPr>
      <w:r>
        <w:rPr>
          <w:lang w:val="en-US"/>
        </w:rPr>
        <w:t xml:space="preserve">The electrolysis of an aqueous solution of dilute tetraoxosulphate(VI) acid is often carried out in a Hofmann voltameter, an apparatus in which the gases evolved at the anode and cathode can be collected in separate graduated tubes. When the solution is electrolyzed hydrogen is produced at the cathode and oxygen at the anode. These gases can be shown to be present in a 2 to 1 ratio and result from the electrolysis of water under acidic conditions. </w:t>
      </w:r>
    </w:p>
    <w:p>
      <w:pPr>
        <w:pStyle w:val="style157"/>
        <w:rPr/>
      </w:pPr>
      <w:r>
        <w:rPr>
          <w:lang w:val="en-US"/>
        </w:rPr>
        <w:t xml:space="preserve">Sulphuric acid is a strong electrolyte because it is fully dissociated in aqueous solution. </w:t>
      </w:r>
    </w:p>
    <w:p>
      <w:pPr>
        <w:pStyle w:val="style157"/>
        <w:rPr/>
      </w:pPr>
    </w:p>
    <w:p>
      <w:pPr>
        <w:pStyle w:val="style157"/>
        <w:rPr/>
      </w:pPr>
      <w:r>
        <w:rPr>
          <w:lang w:val="en-US"/>
        </w:rPr>
        <w:tab/>
      </w:r>
      <w:r>
        <w:rPr>
          <w:lang w:val="en-US"/>
        </w:rPr>
        <w:tab/>
      </w:r>
      <w:r>
        <w:rPr>
          <w:lang w:val="en-US"/>
        </w:rPr>
        <w:t>H2SO4   ==&gt;   2 H(+)   +   SO4(2 -)</w:t>
      </w:r>
      <w:r>
        <w:rPr>
          <w:lang w:val="en-US"/>
        </w:rPr>
        <w:tab/>
      </w:r>
    </w:p>
    <w:p>
      <w:pPr>
        <w:pStyle w:val="style157"/>
        <w:rPr/>
      </w:pPr>
      <w:r>
        <w:rPr>
          <w:lang w:val="en-US"/>
        </w:rPr>
        <w:t xml:space="preserve">Water is a weak electrolyte and is only slightly dissociated </w:t>
      </w:r>
    </w:p>
    <w:p>
      <w:pPr>
        <w:pStyle w:val="style157"/>
        <w:rPr/>
      </w:pPr>
    </w:p>
    <w:p>
      <w:pPr>
        <w:pStyle w:val="style157"/>
        <w:rPr/>
      </w:pPr>
      <w:r>
        <w:rPr>
          <w:lang w:val="en-US"/>
        </w:rPr>
        <w:tab/>
      </w:r>
      <w:r>
        <w:rPr>
          <w:lang w:val="en-US"/>
        </w:rPr>
        <w:tab/>
      </w:r>
      <w:r>
        <w:rPr>
          <w:lang w:val="en-US"/>
        </w:rPr>
        <w:t>H2O   ==&gt;   H(+)   +   OH(-)</w:t>
      </w:r>
      <w:r>
        <w:rPr>
          <w:lang w:val="en-US"/>
        </w:rPr>
        <w:tab/>
      </w:r>
    </w:p>
    <w:p>
      <w:pPr>
        <w:pStyle w:val="style157"/>
        <w:rPr/>
      </w:pPr>
      <w:r>
        <w:rPr>
          <w:lang w:val="en-US"/>
        </w:rPr>
        <w:t xml:space="preserve">During electrolysis, the hydrogen ions migrates towards the cathode, and are discharged there (i.e. they gain an electron and are converted to hydrogen gas). </w:t>
      </w:r>
    </w:p>
    <w:p>
      <w:pPr>
        <w:pStyle w:val="style157"/>
        <w:rPr/>
      </w:pPr>
    </w:p>
    <w:p>
      <w:pPr>
        <w:pStyle w:val="style157"/>
        <w:rPr/>
      </w:pPr>
      <w:r>
        <w:rPr>
          <w:lang w:val="en-US"/>
        </w:rPr>
        <w:tab/>
      </w:r>
      <w:r>
        <w:rPr>
          <w:lang w:val="en-US"/>
        </w:rPr>
        <w:tab/>
      </w:r>
      <w:r>
        <w:rPr>
          <w:lang w:val="en-US"/>
        </w:rPr>
        <w:t>2 H(+)   +   2 e(-)   ==&gt;   H2</w:t>
      </w:r>
    </w:p>
    <w:p>
      <w:pPr>
        <w:pStyle w:val="style157"/>
        <w:rPr/>
      </w:pPr>
      <w:r>
        <w:rPr>
          <w:lang w:val="en-US"/>
        </w:rPr>
        <w:t xml:space="preserve">At the anode, the concentration of hydroxyl ions is too low to maintain a reaction and the sulphate ions are not oxidized but remain on in solution at the end. Water molecules must be the species reacting at the anode. </w:t>
      </w:r>
    </w:p>
    <w:p>
      <w:pPr>
        <w:pStyle w:val="style157"/>
        <w:rPr/>
      </w:pPr>
    </w:p>
    <w:p>
      <w:pPr>
        <w:pStyle w:val="style157"/>
        <w:rPr/>
      </w:pPr>
      <w:r>
        <w:rPr>
          <w:lang w:val="en-US"/>
        </w:rPr>
        <w:tab/>
      </w:r>
      <w:r>
        <w:rPr>
          <w:lang w:val="en-US"/>
        </w:rPr>
        <w:tab/>
      </w:r>
      <w:r>
        <w:rPr>
          <w:lang w:val="en-US"/>
        </w:rPr>
        <w:t>2 H2O   ==&gt;   O2   +   4 H(+)   +   4 e(-)</w:t>
      </w:r>
      <w:r>
        <w:rPr>
          <w:lang w:val="en-US"/>
        </w:rPr>
        <w:tab/>
      </w:r>
    </w:p>
    <w:p>
      <w:pPr>
        <w:pStyle w:val="style157"/>
        <w:rPr/>
      </w:pPr>
      <w:r>
        <w:rPr>
          <w:lang w:val="en-US"/>
        </w:rPr>
        <w:t xml:space="preserve">The overall reaction is </w:t>
      </w:r>
    </w:p>
    <w:p>
      <w:pPr>
        <w:pStyle w:val="style157"/>
        <w:rPr/>
      </w:pPr>
      <w:r>
        <w:rPr>
          <w:lang w:val="en-US"/>
        </w:rPr>
        <w:tab/>
      </w:r>
    </w:p>
    <w:p>
      <w:pPr>
        <w:pStyle w:val="style157"/>
        <w:rPr/>
      </w:pPr>
      <w:r>
        <w:rPr>
          <w:lang w:val="en-US"/>
        </w:rPr>
        <w:t xml:space="preserve">Cathode Reaction : </w:t>
      </w:r>
    </w:p>
    <w:p>
      <w:pPr>
        <w:pStyle w:val="style157"/>
        <w:rPr/>
      </w:pPr>
      <w:r>
        <w:rPr>
          <w:lang w:val="en-US"/>
        </w:rPr>
        <w:t>2 H(+)   +   2e(-)   ==&gt;   H2</w:t>
      </w:r>
      <w:r>
        <w:rPr>
          <w:lang w:val="en-US"/>
        </w:rPr>
        <w:tab/>
      </w:r>
    </w:p>
    <w:p>
      <w:pPr>
        <w:pStyle w:val="style157"/>
        <w:rPr/>
      </w:pPr>
    </w:p>
    <w:p>
      <w:pPr>
        <w:pStyle w:val="style157"/>
        <w:rPr/>
      </w:pPr>
      <w:r>
        <w:rPr>
          <w:lang w:val="en-US"/>
        </w:rPr>
        <w:tab/>
      </w:r>
      <w:r>
        <w:rPr>
          <w:lang w:val="en-US"/>
        </w:rPr>
        <w:t xml:space="preserve"> 4 H(+)   +   4e(-)   ==&gt;   2H2</w:t>
      </w:r>
      <w:r>
        <w:rPr>
          <w:lang w:val="en-US"/>
        </w:rPr>
        <w:tab/>
      </w:r>
    </w:p>
    <w:p>
      <w:pPr>
        <w:pStyle w:val="style157"/>
        <w:rPr/>
      </w:pPr>
      <w:r>
        <w:rPr>
          <w:lang w:val="en-US"/>
        </w:rPr>
        <w:t xml:space="preserve">Anode Reaction : </w:t>
      </w:r>
    </w:p>
    <w:p>
      <w:pPr>
        <w:pStyle w:val="style157"/>
        <w:rPr/>
      </w:pPr>
      <w:r>
        <w:rPr>
          <w:lang w:val="en-US"/>
        </w:rPr>
        <w:t>2 H2O   ==&gt;   O2  +  4 H(+)  +  4 e(-)</w:t>
      </w:r>
      <w:r>
        <w:rPr>
          <w:lang w:val="en-US"/>
        </w:rPr>
        <w:tab/>
      </w:r>
    </w:p>
    <w:p>
      <w:pPr>
        <w:pStyle w:val="style157"/>
        <w:rPr/>
      </w:pPr>
      <w:r>
        <w:rPr>
          <w:lang w:val="en-US"/>
        </w:rPr>
        <w:t xml:space="preserve">Overall Cell Reaction: </w:t>
      </w:r>
    </w:p>
    <w:p>
      <w:pPr>
        <w:pStyle w:val="style157"/>
        <w:rPr/>
      </w:pPr>
      <w:r>
        <w:rPr>
          <w:lang w:val="en-US"/>
        </w:rPr>
        <w:t>4 H(+)   +   2 H2O   ==&gt;   2 H2   +   O2   +  4 H(+)</w:t>
      </w:r>
      <w:r>
        <w:rPr>
          <w:lang w:val="en-US"/>
        </w:rPr>
        <w:tab/>
      </w:r>
    </w:p>
    <w:p>
      <w:pPr>
        <w:pStyle w:val="style157"/>
        <w:rPr/>
      </w:pPr>
      <w:r>
        <w:rPr>
          <w:lang w:val="en-US"/>
        </w:rPr>
        <w:t xml:space="preserve">For every hydrogen ions discharged at the anode, another hydrogen ion is formed at the cathode. The net result is that the concentration of the sulphuric acid remains constant and this electrolysis consists of the decomposition of water with the overall reaction </w:t>
      </w:r>
    </w:p>
    <w:p>
      <w:pPr>
        <w:pStyle w:val="style157"/>
        <w:rPr/>
      </w:pPr>
    </w:p>
    <w:p>
      <w:pPr>
        <w:pStyle w:val="style157"/>
        <w:rPr/>
      </w:pPr>
      <w:r>
        <w:rPr>
          <w:lang w:val="en-US"/>
        </w:rPr>
        <w:tab/>
      </w:r>
      <w:r>
        <w:rPr>
          <w:lang w:val="en-US"/>
        </w:rPr>
        <w:tab/>
      </w:r>
      <w:r>
        <w:rPr>
          <w:lang w:val="en-US"/>
        </w:rPr>
        <w:t>2H2O   ==&gt;   2H2   +   O2</w:t>
      </w:r>
    </w:p>
    <w:p>
      <w:pPr>
        <w:pStyle w:val="style157"/>
        <w:rPr/>
      </w:pPr>
    </w:p>
    <w:p>
      <w:pPr>
        <w:pStyle w:val="style157"/>
        <w:rPr/>
      </w:pPr>
    </w:p>
    <w:p>
      <w:pPr>
        <w:pStyle w:val="style157"/>
        <w:rPr/>
      </w:pPr>
      <w:r>
        <w:rPr>
          <w:lang w:val="en-US"/>
        </w:rPr>
        <w:t>HOW TO PREDICT THE IONS DISCHARGED DURING ELECTROLYSIS</w:t>
      </w:r>
    </w:p>
    <w:p>
      <w:pPr>
        <w:pStyle w:val="style157"/>
        <w:rPr/>
      </w:pPr>
      <w:r>
        <w:rPr>
          <w:lang w:val="en-US"/>
        </w:rPr>
        <w:t xml:space="preserve"> Get rid of the confusion of discharge of ions during electrolysis using the following points:</w:t>
      </w:r>
    </w:p>
    <w:p>
      <w:pPr>
        <w:pStyle w:val="style157"/>
        <w:rPr/>
      </w:pPr>
      <w:r>
        <w:rPr>
          <w:lang w:val="en-US"/>
        </w:rPr>
        <w:t>1. Identify the ions present in the electrolyte. Note that aqueous solutions contain H+ and OH- ions from water.</w:t>
      </w:r>
    </w:p>
    <w:p>
      <w:pPr>
        <w:pStyle w:val="style157"/>
        <w:rPr/>
      </w:pPr>
      <w:r>
        <w:rPr>
          <w:lang w:val="en-US"/>
        </w:rPr>
        <w:t>2. At the anode, the product is always oxygen unless the solution contains high concentrations of I-, Br- or Cl-.</w:t>
      </w:r>
    </w:p>
    <w:p>
      <w:pPr>
        <w:pStyle w:val="style157"/>
        <w:rPr/>
      </w:pPr>
      <w:r>
        <w:rPr>
          <w:lang w:val="en-US"/>
        </w:rPr>
        <w:t>3. At the cathode, if the cations are from metals above hydrogen in the reactivity series, then hydrogen will be formed. If the cations are from metals below hydrogen in the activity series, then the metal will be formed. Where the concentration of the metal solution is high and are not very closed to each other in the electrochemical series, metals above hydrogen can be formed. E.g In the electrolysis of concentrated NaCl, Na metal is formed instead of hydrogen. In cases where the cations are very closed in the electrochemical series with high concentration of metal solution, hydrogen is formed.</w:t>
      </w:r>
    </w:p>
    <w:p>
      <w:pPr>
        <w:pStyle w:val="style157"/>
        <w:rPr/>
      </w:pPr>
      <w:r>
        <w:rPr>
          <w:lang w:val="en-US"/>
        </w:rPr>
        <w:t>4. Identify the cations and anions left in the solution. They form the product that remains after the electrolysis.</w:t>
      </w:r>
    </w:p>
    <w:p>
      <w:pPr>
        <w:pStyle w:val="style157"/>
        <w:rPr/>
      </w:pPr>
    </w:p>
    <w:p>
      <w:pPr>
        <w:pStyle w:val="style157"/>
        <w:rPr/>
      </w:pPr>
    </w:p>
    <w:p>
      <w:pPr>
        <w:pStyle w:val="style157"/>
        <w:rPr/>
      </w:pPr>
    </w:p>
    <w:p>
      <w:pPr>
        <w:pStyle w:val="style157"/>
        <w:rPr/>
      </w:pPr>
      <w:r>
        <w:rPr>
          <w:lang w:val="en-US"/>
        </w:rPr>
        <w:t>APPLICATIONS OF ELECTROLYSIS</w:t>
      </w:r>
    </w:p>
    <w:p>
      <w:pPr>
        <w:pStyle w:val="style157"/>
        <w:rPr/>
      </w:pPr>
      <w:r>
        <w:rPr>
          <w:lang w:val="en-US"/>
        </w:rPr>
        <w:t>Several processes of electrolysis are used in today's industry:</w:t>
      </w:r>
    </w:p>
    <w:p>
      <w:pPr>
        <w:pStyle w:val="style157"/>
        <w:rPr/>
      </w:pPr>
      <w:r>
        <w:rPr>
          <w:lang w:val="en-US"/>
        </w:rPr>
        <w:t>1. Electrorefining/purification of metals</w:t>
      </w:r>
    </w:p>
    <w:p>
      <w:pPr>
        <w:pStyle w:val="style157"/>
        <w:rPr/>
      </w:pPr>
      <w:r>
        <w:rPr>
          <w:lang w:val="en-US"/>
        </w:rPr>
        <w:t>The anode is the impure metal and any impurities are removed during the process of electrolysis when the metal travels from anode to cathode. During the electrorefining of metals, the cathode has a decomposition of pure metals from a solution containing the metal ion. For example copper is purified through electrolysis in order to be used for applications that require high electrical conductivity. During this process, the cathode is a pure piece of copper, while the anode is an impure piece of copper. The Cu2+ from the anode moves through a sulfuric acid-copper (II) sulfate solution into the cathode where it becomes solid copper. While this is occurring, the impurities are left at the bottom of the tank. This leftover residue is called anode mud. The electrolysis is carried out at 0.15 - 0.30V (low voltage) in order to make sure that Ag, Au, and Pt impurities are not oxidized while in the anode and become anode mud. Whereas most of the other components become oxides or hydroxides and form water-soluble species.</w:t>
      </w:r>
    </w:p>
    <w:p>
      <w:pPr>
        <w:pStyle w:val="style157"/>
        <w:rPr/>
      </w:pPr>
      <w:r>
        <w:rPr>
          <w:lang w:val="en-US"/>
        </w:rPr>
        <w:t>2. Electrosynthesis</w:t>
      </w:r>
    </w:p>
    <w:p>
      <w:pPr>
        <w:pStyle w:val="style157"/>
        <w:rPr/>
      </w:pPr>
      <w:r>
        <w:rPr>
          <w:lang w:val="en-US"/>
        </w:rPr>
        <w:t xml:space="preserve">a method which uses electrolysis reactions to produce certain products. For example MnO2 needs to undergo electrolysis in order to be used for alkaline batteries. The solution for the electrosynthesis of MnO2 is MnSO4 in H2SO4. The anode is graphite, where Mn2+ is oxidized. While at the cathode, hydrogen is reduced from H+ to H2. </w:t>
      </w:r>
    </w:p>
    <w:p>
      <w:pPr>
        <w:pStyle w:val="style157"/>
        <w:rPr/>
      </w:pPr>
      <w:r>
        <w:rPr>
          <w:lang w:val="en-US"/>
        </w:rPr>
        <w:t>Overall Reaction: Mn2+(aq) + 2H2O(l)--&gt; MnO2(s) + 2H+(aq) + H2(g)</w:t>
      </w:r>
    </w:p>
    <w:p>
      <w:pPr>
        <w:pStyle w:val="style157"/>
        <w:rPr/>
      </w:pPr>
      <w:r>
        <w:rPr>
          <w:lang w:val="en-US"/>
        </w:rPr>
        <w:t>3. Chloro-Alkali Process</w:t>
      </w:r>
    </w:p>
    <w:p>
      <w:pPr>
        <w:pStyle w:val="style157"/>
        <w:rPr/>
      </w:pPr>
      <w:r>
        <w:rPr>
          <w:lang w:val="en-US"/>
        </w:rPr>
        <w:t>Electrolysis of seawater which leads to the production of chlorine and the alkali, sodium hydroxide. There are 3 different methods in which these two components are produced: membrane cell, diaphragm cell, and mercury cell process.</w:t>
      </w:r>
    </w:p>
    <w:p>
      <w:pPr>
        <w:pStyle w:val="style157"/>
        <w:rPr/>
      </w:pPr>
      <w:r>
        <w:rPr>
          <w:lang w:val="en-US"/>
        </w:rPr>
        <w:t>4. Electroplating</w:t>
      </w:r>
    </w:p>
    <w:p>
      <w:pPr>
        <w:pStyle w:val="style157"/>
        <w:rPr/>
      </w:pPr>
      <w:r>
        <w:rPr>
          <w:lang w:val="en-US"/>
        </w:rPr>
        <w:t>In electroplating, the plating metal is generally the anode, and the object to be plated is the cathode. A solution of a salt of the plating metal is the electrolyte. The plating metal is deposited on the cathode, and the anode replenishes the supply of positive ions, thus gradually being dissolved. Electrotype printing plates, silverware, and chrome automobile trim are plated by electrolysis.</w:t>
      </w:r>
    </w:p>
    <w:p>
      <w:pPr>
        <w:pStyle w:val="style157"/>
        <w:rPr/>
      </w:pPr>
      <w:r>
        <w:rPr>
          <w:lang w:val="en-US"/>
        </w:rPr>
        <w:t>The English scientist Michael Faraday discovered that the amount of a material deposited on an electrode is proportional to the amount of electricity used. The ratio of the amount of material deposited in grams to the amount of electricity used is the electrochemical equivalent of the material. Actual electric consumption may be as high as four times the theoretical consumption because of such factors as heat loss and undesirable side reactions.</w:t>
      </w:r>
    </w:p>
    <w:p>
      <w:pPr>
        <w:pStyle w:val="style157"/>
        <w:rPr/>
      </w:pPr>
    </w:p>
    <w:p>
      <w:pPr>
        <w:pStyle w:val="style157"/>
        <w:rPr/>
      </w:pPr>
      <w:r>
        <w:rPr>
          <w:lang w:val="en-US"/>
        </w:rPr>
        <w:t>NOTE: Various substances are prepared commercially by electrolysis, e.g., chlorine by the electrolysis of a solution of common salt; hydrogen by the electrolysis of water; heavy water (deuterium oxide) for use in nuclear reactors, also by electrolysis of water. A metal such as aluminum is refined by electrolysis. A solution of aluminum oxide in a molten mineral decomposes into pure aluminum at the cathode and into oxygen at the anode. In these examples the electrodes are inert.</w:t>
      </w:r>
    </w:p>
    <w:p>
      <w:pPr>
        <w:pStyle w:val="style157"/>
        <w:rPr/>
      </w:pPr>
    </w:p>
    <w:p>
      <w:pPr>
        <w:pStyle w:val="style157"/>
        <w:rPr/>
      </w:pPr>
    </w:p>
    <w:p>
      <w:pPr>
        <w:pStyle w:val="style157"/>
        <w:rPr/>
      </w:pPr>
    </w:p>
    <w:p>
      <w:pPr>
        <w:pStyle w:val="style157"/>
        <w:rPr/>
      </w:pPr>
    </w:p>
    <w:p>
      <w:pPr>
        <w:pStyle w:val="style157"/>
        <w:rPr/>
      </w:pPr>
      <w:r>
        <w:rPr>
          <w:lang w:val="en-US"/>
        </w:rPr>
        <w:t>FARADAY'S LAWS OF ELECTROLYSIS</w:t>
      </w:r>
    </w:p>
    <w:p>
      <w:pPr>
        <w:pStyle w:val="style157"/>
        <w:rPr/>
      </w:pPr>
    </w:p>
    <w:p>
      <w:pPr>
        <w:pStyle w:val="style157"/>
        <w:rPr/>
      </w:pPr>
      <w:r>
        <w:rPr>
          <w:lang w:val="en-US"/>
        </w:rPr>
        <w:t xml:space="preserve">Faraday's laws of electrolysis can be used to help relate mass and charge so that electrolysis can be used as a more efficient tool. </w:t>
      </w:r>
    </w:p>
    <w:p>
      <w:pPr>
        <w:pStyle w:val="style157"/>
        <w:rPr/>
      </w:pPr>
    </w:p>
    <w:p>
      <w:pPr>
        <w:pStyle w:val="style157"/>
        <w:rPr/>
      </w:pPr>
      <w:r>
        <w:rPr>
          <w:lang w:val="en-US"/>
        </w:rPr>
        <w:t>Faraday’s First Law of Electrolysis states that “The mass of a substance deposited at any electrode is directly proportional to the amount of charge passed.” Mathematically, it can be expressed as follows –</w:t>
      </w:r>
    </w:p>
    <w:p>
      <w:pPr>
        <w:pStyle w:val="style157"/>
        <w:rPr/>
      </w:pPr>
    </w:p>
    <w:p>
      <w:pPr>
        <w:pStyle w:val="style157"/>
        <w:rPr/>
      </w:pPr>
      <w:r>
        <w:rPr>
          <w:lang w:val="en-US"/>
        </w:rPr>
        <w:t>m  Q ----------(1)</w:t>
      </w:r>
    </w:p>
    <w:p>
      <w:pPr>
        <w:pStyle w:val="style157"/>
        <w:rPr/>
      </w:pPr>
      <w:r>
        <w:rPr>
          <w:lang w:val="en-US"/>
        </w:rPr>
        <w:t>Where, m = mass of a substance (in grams) deposited or liberated at electrode.</w:t>
      </w:r>
    </w:p>
    <w:p>
      <w:pPr>
        <w:pStyle w:val="style157"/>
        <w:rPr/>
      </w:pPr>
      <w:r>
        <w:rPr>
          <w:lang w:val="en-US"/>
        </w:rPr>
        <w:t xml:space="preserve"> Q = amount of charge (in coulombs) or electricity passed through it.</w:t>
      </w:r>
    </w:p>
    <w:p>
      <w:pPr>
        <w:pStyle w:val="style157"/>
        <w:rPr/>
      </w:pPr>
      <w:r>
        <w:rPr>
          <w:lang w:val="en-US"/>
        </w:rPr>
        <w:t>On removing the proportionality in equation (1), we have;</w:t>
      </w:r>
    </w:p>
    <w:p>
      <w:pPr>
        <w:pStyle w:val="style157"/>
        <w:rPr/>
      </w:pPr>
    </w:p>
    <w:p>
      <w:pPr>
        <w:pStyle w:val="style157"/>
        <w:rPr/>
      </w:pPr>
      <w:r>
        <w:rPr>
          <w:lang w:val="en-US"/>
        </w:rPr>
        <w:t>M = ZQ</w:t>
      </w:r>
    </w:p>
    <w:p>
      <w:pPr>
        <w:pStyle w:val="style157"/>
        <w:rPr/>
      </w:pPr>
      <w:r>
        <w:rPr>
          <w:lang w:val="en-US"/>
        </w:rPr>
        <w:t xml:space="preserve">Where Z is the proportionality constant. Its unit is grams per coulomb (g/C). It is also called the electrochemical equivalent. </w:t>
      </w:r>
    </w:p>
    <w:p>
      <w:pPr>
        <w:pStyle w:val="style157"/>
        <w:rPr/>
      </w:pPr>
    </w:p>
    <w:p>
      <w:pPr>
        <w:pStyle w:val="style157"/>
        <w:rPr/>
      </w:pPr>
      <w:r>
        <w:rPr>
          <w:lang w:val="en-US"/>
        </w:rPr>
        <w:t>Faraday’s Second Law of Electrolysis states that “the mass of a substance deposited at any electrode on passing a certain amount of charge is directly proportional to its chemical equivalent weight.” Or “when the same quantity of electricity is passed through several electrolytes, the mass of the substances deposited are proportional to their respective chemical equivalent or equivalent weight”. Mathematically, it can be represented as follows –</w:t>
      </w:r>
    </w:p>
    <w:p>
      <w:pPr>
        <w:pStyle w:val="style157"/>
        <w:rPr/>
      </w:pPr>
      <w:r>
        <w:rPr>
          <w:lang w:val="en-US"/>
        </w:rPr>
        <w:t>w is proportional to  E</w:t>
      </w:r>
    </w:p>
    <w:p>
      <w:pPr>
        <w:pStyle w:val="style157"/>
        <w:rPr/>
      </w:pPr>
      <w:r>
        <w:rPr>
          <w:lang w:val="en-US"/>
        </w:rPr>
        <w:t>Where w = mass of the substance, E = equivalent weight of the substance.</w:t>
      </w:r>
    </w:p>
    <w:p>
      <w:pPr>
        <w:pStyle w:val="style157"/>
        <w:rPr/>
      </w:pPr>
    </w:p>
    <w:p>
      <w:pPr>
        <w:pStyle w:val="style157"/>
        <w:rPr/>
      </w:pPr>
      <w:r>
        <w:rPr>
          <w:lang w:val="en-US"/>
        </w:rPr>
        <w:t xml:space="preserve">Equivalent weight or chemical equivalent of a substance can be defined as the ratio of its atomic weight to valency (number of electrons transferred). </w:t>
      </w:r>
    </w:p>
    <w:p>
      <w:pPr>
        <w:pStyle w:val="style157"/>
        <w:rPr/>
      </w:pPr>
    </w:p>
    <w:p>
      <w:pPr>
        <w:pStyle w:val="style157"/>
        <w:rPr/>
      </w:pPr>
      <w:r>
        <w:rPr>
          <w:lang w:val="en-US"/>
        </w:rPr>
        <w:t>Equivalent weight = Atomic weight / Valency</w:t>
      </w:r>
    </w:p>
    <w:p>
      <w:pPr>
        <w:pStyle w:val="style157"/>
        <w:rPr/>
      </w:pPr>
      <w:r>
        <w:rPr>
          <w:lang w:val="en-US"/>
        </w:rPr>
        <w:t xml:space="preserve">e. g Cu2+   + 2e-   ==&gt; Cu; </w:t>
      </w:r>
    </w:p>
    <w:p>
      <w:pPr>
        <w:pStyle w:val="style157"/>
        <w:rPr/>
      </w:pPr>
    </w:p>
    <w:p>
      <w:pPr>
        <w:pStyle w:val="style157"/>
        <w:rPr/>
      </w:pPr>
      <w:r>
        <w:rPr>
          <w:lang w:val="en-US"/>
        </w:rPr>
        <w:t>Equivalent weight of copper = 63.5/2 = 31.75g</w:t>
      </w:r>
    </w:p>
    <w:p>
      <w:pPr>
        <w:pStyle w:val="style157"/>
        <w:rPr/>
      </w:pPr>
    </w:p>
    <w:p>
      <w:pPr>
        <w:pStyle w:val="style157"/>
        <w:rPr/>
      </w:pPr>
    </w:p>
    <w:p>
      <w:pPr>
        <w:pStyle w:val="style157"/>
        <w:rPr/>
      </w:pPr>
      <w:r>
        <w:rPr>
          <w:lang w:val="en-US"/>
        </w:rPr>
        <w:t>Faraday’s Second Law of Electrolysis can be further explained by the following example:</w:t>
      </w:r>
    </w:p>
    <w:p>
      <w:pPr>
        <w:pStyle w:val="style157"/>
        <w:rPr/>
      </w:pPr>
      <w:r>
        <w:rPr>
          <w:lang w:val="en-US"/>
        </w:rPr>
        <w:t xml:space="preserve">Consider three different chemical reactions occurring in three separate electrolytic cells which are connected in series. Suppose in the 1st electrolytic cell sodium ion gains electrons and converts into sodium. </w:t>
      </w:r>
    </w:p>
    <w:p>
      <w:pPr>
        <w:pStyle w:val="style157"/>
        <w:rPr/>
      </w:pPr>
      <w:r>
        <w:rPr>
          <w:lang w:val="en-US"/>
        </w:rPr>
        <w:t>Na++ e−→Na</w:t>
      </w:r>
    </w:p>
    <w:p>
      <w:pPr>
        <w:pStyle w:val="style157"/>
        <w:rPr/>
      </w:pPr>
    </w:p>
    <w:p>
      <w:pPr>
        <w:pStyle w:val="style157"/>
        <w:rPr/>
      </w:pPr>
      <w:r>
        <w:rPr>
          <w:lang w:val="en-US"/>
        </w:rPr>
        <w:t>In 2nd electrolytic cell following reaction occurs:</w:t>
      </w:r>
    </w:p>
    <w:p>
      <w:pPr>
        <w:pStyle w:val="style157"/>
        <w:rPr/>
      </w:pPr>
      <w:r>
        <w:rPr>
          <w:lang w:val="en-US"/>
        </w:rPr>
        <w:t>Cu2++ 2e-   → Cu</w:t>
      </w:r>
    </w:p>
    <w:p>
      <w:pPr>
        <w:pStyle w:val="style157"/>
        <w:rPr/>
      </w:pPr>
    </w:p>
    <w:p>
      <w:pPr>
        <w:pStyle w:val="style157"/>
        <w:rPr/>
      </w:pPr>
      <w:r>
        <w:rPr>
          <w:lang w:val="en-US"/>
        </w:rPr>
        <w:t>In 3rd electrolytic cell, the following reaction occurs –</w:t>
      </w:r>
    </w:p>
    <w:p>
      <w:pPr>
        <w:pStyle w:val="style157"/>
        <w:rPr/>
      </w:pPr>
    </w:p>
    <w:p>
      <w:pPr>
        <w:pStyle w:val="style157"/>
        <w:rPr/>
      </w:pPr>
      <w:r>
        <w:rPr>
          <w:lang w:val="en-US"/>
        </w:rPr>
        <w:t>Al3+ + 3e-  → Al</w:t>
      </w:r>
    </w:p>
    <w:p>
      <w:pPr>
        <w:pStyle w:val="style157"/>
        <w:rPr/>
      </w:pPr>
    </w:p>
    <w:p>
      <w:pPr>
        <w:pStyle w:val="style157"/>
        <w:rPr/>
      </w:pPr>
      <w:r>
        <w:rPr>
          <w:lang w:val="en-US"/>
        </w:rPr>
        <w:t xml:space="preserve">Suppose y moles of electrons are passed through three cells, the mass of sodium, aluminium and copper liberated are 23y grams, 9y grams, 31.75y grams respectively. </w:t>
      </w:r>
    </w:p>
    <w:p>
      <w:pPr>
        <w:pStyle w:val="style157"/>
        <w:rPr/>
      </w:pPr>
    </w:p>
    <w:p>
      <w:pPr>
        <w:pStyle w:val="style157"/>
        <w:rPr/>
      </w:pPr>
      <w:r>
        <w:rPr>
          <w:lang w:val="en-US"/>
        </w:rPr>
        <w:t>One mole of electron is required for the reduction of one mole of ions. As we know, Charge on one electron is equal to 1.6021×10−19C and one mole of electron is equal to 6.023×1023 electrons. So, charge on one mole of electrons is equal to:</w:t>
      </w:r>
    </w:p>
    <w:p>
      <w:pPr>
        <w:pStyle w:val="style157"/>
        <w:rPr/>
      </w:pPr>
    </w:p>
    <w:p>
      <w:pPr>
        <w:pStyle w:val="style157"/>
        <w:rPr/>
      </w:pPr>
      <w:r>
        <w:rPr>
          <w:lang w:val="en-US"/>
        </w:rPr>
        <w:t>(6.023 × 1023) × (1.6021 × 10−19C) = 96500 C</w:t>
      </w:r>
    </w:p>
    <w:p>
      <w:pPr>
        <w:pStyle w:val="style157"/>
        <w:rPr/>
      </w:pPr>
      <w:r>
        <w:rPr>
          <w:lang w:val="en-US"/>
        </w:rPr>
        <w:t xml:space="preserve">This charge (96500 C) is called 1 Faraday. </w:t>
      </w:r>
    </w:p>
    <w:p>
      <w:pPr>
        <w:pStyle w:val="style157"/>
        <w:rPr/>
      </w:pPr>
    </w:p>
    <w:p>
      <w:pPr>
        <w:pStyle w:val="style157"/>
        <w:rPr/>
      </w:pPr>
      <w:r>
        <w:rPr>
          <w:lang w:val="en-US"/>
        </w:rPr>
        <w:t>If we pass 1 Faraday of charge in an electrolytic cell, then 1gm of equivalent weight of the substance will get deposited. So, we can write –</w:t>
      </w:r>
    </w:p>
    <w:p>
      <w:pPr>
        <w:pStyle w:val="style157"/>
        <w:rPr/>
      </w:pPr>
    </w:p>
    <w:p>
      <w:pPr>
        <w:pStyle w:val="style157"/>
        <w:rPr/>
      </w:pPr>
      <w:r>
        <w:rPr>
          <w:lang w:val="en-US"/>
        </w:rPr>
        <w:t>W = Q/96500 × E</w:t>
      </w:r>
    </w:p>
    <w:p>
      <w:pPr>
        <w:pStyle w:val="style157"/>
        <w:rPr/>
      </w:pPr>
    </w:p>
    <w:p>
      <w:pPr>
        <w:pStyle w:val="style157"/>
        <w:rPr/>
      </w:pPr>
      <w:r>
        <w:rPr>
          <w:lang w:val="en-US"/>
        </w:rPr>
        <w:t>On combining the 1st and 2nd law we get:</w:t>
      </w:r>
    </w:p>
    <w:p>
      <w:pPr>
        <w:pStyle w:val="style157"/>
        <w:rPr/>
      </w:pPr>
    </w:p>
    <w:p>
      <w:pPr>
        <w:pStyle w:val="style157"/>
        <w:rPr/>
      </w:pPr>
      <w:r>
        <w:rPr>
          <w:lang w:val="en-US"/>
        </w:rPr>
        <w:t>Z = E/96500</w:t>
      </w:r>
    </w:p>
    <w:p>
      <w:pPr>
        <w:pStyle w:val="style157"/>
        <w:rPr/>
      </w:pPr>
    </w:p>
    <w:p>
      <w:pPr>
        <w:pStyle w:val="style157"/>
        <w:rPr/>
      </w:pPr>
    </w:p>
    <w:p>
      <w:pPr>
        <w:pStyle w:val="style157"/>
        <w:rPr/>
      </w:pPr>
      <w:r>
        <w:rPr>
          <w:lang w:val="en-US"/>
        </w:rPr>
        <w:t>Electric charge (Q) = current × time</w:t>
      </w:r>
    </w:p>
    <w:p>
      <w:pPr>
        <w:pStyle w:val="style157"/>
        <w:rPr/>
      </w:pPr>
      <w:r>
        <w:rPr>
          <w:lang w:val="en-US"/>
        </w:rPr>
        <w:t>1mole of electron = 1F</w:t>
      </w:r>
    </w:p>
    <w:p>
      <w:pPr>
        <w:pStyle w:val="style157"/>
        <w:rPr/>
      </w:pPr>
      <w:r>
        <w:rPr>
          <w:lang w:val="en-US"/>
        </w:rPr>
        <w:t>1F = 96500C</w:t>
      </w:r>
    </w:p>
    <w:p>
      <w:pPr>
        <w:pStyle w:val="style157"/>
        <w:rPr/>
      </w:pPr>
      <w:r>
        <w:rPr>
          <w:lang w:val="en-US"/>
        </w:rPr>
        <w:t xml:space="preserve">Q = I × t </w:t>
      </w:r>
    </w:p>
    <w:p>
      <w:pPr>
        <w:pStyle w:val="style157"/>
        <w:rPr/>
      </w:pPr>
      <w:r>
        <w:rPr>
          <w:lang w:val="en-US"/>
        </w:rPr>
        <w:t>n = m/M = It / CF</w:t>
      </w:r>
    </w:p>
    <w:p>
      <w:pPr>
        <w:pStyle w:val="style157"/>
        <w:rPr/>
      </w:pPr>
      <w:r>
        <w:rPr>
          <w:lang w:val="en-US"/>
        </w:rPr>
        <w:t>Where n is number of moles of electrons, m is the reacting mass, M is the atomic mass of the element, I is the current, t is the time, C is the charge on the ion.</w:t>
      </w:r>
    </w:p>
    <w:p>
      <w:pPr>
        <w:pStyle w:val="style157"/>
        <w:rPr/>
      </w:pPr>
    </w:p>
    <w:p>
      <w:pPr>
        <w:pStyle w:val="style157"/>
        <w:rPr/>
      </w:pPr>
      <w:r>
        <w:rPr>
          <w:lang w:val="en-US"/>
        </w:rPr>
        <w:t xml:space="preserve">Units: </w:t>
      </w:r>
    </w:p>
    <w:p>
      <w:pPr>
        <w:pStyle w:val="style157"/>
        <w:rPr/>
      </w:pPr>
      <w:r>
        <w:rPr>
          <w:lang w:val="en-US"/>
        </w:rPr>
        <w:t>Q – coulombs (C), I - current (A) and t-time(S).</w:t>
      </w:r>
    </w:p>
    <w:p>
      <w:pPr>
        <w:pStyle w:val="style157"/>
        <w:rPr/>
      </w:pPr>
    </w:p>
    <w:p>
      <w:pPr>
        <w:pStyle w:val="style157"/>
        <w:rPr/>
      </w:pPr>
      <w:r>
        <w:rPr>
          <w:lang w:val="en-US"/>
        </w:rPr>
        <w:t>I  = n × F × m/ t × M</w:t>
      </w:r>
    </w:p>
    <w:p>
      <w:pPr>
        <w:pStyle w:val="style157"/>
        <w:rPr/>
      </w:pPr>
    </w:p>
    <w:p>
      <w:pPr>
        <w:pStyle w:val="style157"/>
        <w:rPr/>
      </w:pPr>
      <w:r>
        <w:rPr>
          <w:lang w:val="en-US"/>
        </w:rPr>
        <w:t>Where I = current, F = Faraday’s constant, m = reacting mass, t = time and M = atomic mass.</w:t>
      </w:r>
    </w:p>
    <w:p>
      <w:pPr>
        <w:pStyle w:val="style157"/>
        <w:rPr/>
      </w:pPr>
    </w:p>
    <w:p>
      <w:pPr>
        <w:pStyle w:val="style157"/>
        <w:rPr/>
      </w:pPr>
      <w:r>
        <w:rPr>
          <w:lang w:val="en-US"/>
        </w:rPr>
        <w:t>Note: Always convert the time to seconds.</w:t>
      </w:r>
    </w:p>
    <w:p>
      <w:pPr>
        <w:pStyle w:val="style157"/>
        <w:rPr/>
      </w:pPr>
    </w:p>
    <w:p>
      <w:pPr>
        <w:pStyle w:val="style157"/>
        <w:rPr/>
      </w:pPr>
      <w:r>
        <w:rPr>
          <w:lang w:val="en-US"/>
        </w:rPr>
        <w:t>From these laws of electrolysis, we can deduce that the amount of electricity needed for oxidation-reduction depends on the stoichiometry of the electrode reaction.</w:t>
      </w:r>
    </w:p>
    <w:p>
      <w:pPr>
        <w:pStyle w:val="style157"/>
        <w:rPr/>
      </w:pPr>
    </w:p>
    <w:p>
      <w:pPr>
        <w:pStyle w:val="style157"/>
        <w:rPr/>
      </w:pPr>
      <w:r>
        <w:rPr>
          <w:lang w:val="en-US"/>
        </w:rPr>
        <w:t>For example,</w:t>
      </w:r>
    </w:p>
    <w:p>
      <w:pPr>
        <w:pStyle w:val="style157"/>
        <w:rPr/>
      </w:pPr>
    </w:p>
    <w:p>
      <w:pPr>
        <w:pStyle w:val="style157"/>
        <w:rPr/>
      </w:pPr>
      <w:r>
        <w:rPr>
          <w:lang w:val="en-US"/>
        </w:rPr>
        <w:t>As we can observe, one mole of the electron is required for the reduction of one mole of sodium ions. We know that charge on one electron is equal to 1 Faraday.</w:t>
      </w:r>
    </w:p>
    <w:p>
      <w:pPr>
        <w:pStyle w:val="style157"/>
        <w:rPr/>
      </w:pPr>
      <w:r>
        <w:rPr>
          <w:lang w:val="en-US"/>
        </w:rPr>
        <w:t xml:space="preserve"> </w:t>
      </w:r>
    </w:p>
    <w:p>
      <w:pPr>
        <w:pStyle w:val="style157"/>
        <w:rPr/>
      </w:pPr>
      <w:r>
        <w:rPr>
          <w:lang w:val="en-US"/>
        </w:rPr>
        <w:t>One Faraday is defined as the charge carried per unit mole of electrons.</w:t>
      </w:r>
    </w:p>
    <w:p>
      <w:pPr>
        <w:pStyle w:val="style157"/>
        <w:rPr/>
      </w:pPr>
    </w:p>
    <w:p>
      <w:pPr>
        <w:pStyle w:val="style157"/>
        <w:rPr/>
      </w:pPr>
      <w:r>
        <w:rPr>
          <w:lang w:val="en-US"/>
        </w:rPr>
        <w:t>The product of an electrolytic reaction depends on the nature of the material being electrolysed and the type of electrodes used.</w:t>
      </w:r>
    </w:p>
    <w:p>
      <w:pPr>
        <w:pStyle w:val="style157"/>
        <w:rPr/>
      </w:pPr>
      <w:r>
        <w:rPr>
          <w:lang w:val="en-US"/>
        </w:rPr>
        <w:t xml:space="preserve"> In the case of an inert electrode such as platinum or gold, the electrode does not participate in the chemical reaction and acts only as a source or sink for electrons. </w:t>
      </w:r>
    </w:p>
    <w:p>
      <w:pPr>
        <w:pStyle w:val="style157"/>
        <w:rPr/>
      </w:pPr>
      <w:r>
        <w:rPr>
          <w:lang w:val="en-US"/>
        </w:rPr>
        <w:t>While, in the case of a reactive electrode, the electrode participates in the reaction.</w:t>
      </w:r>
    </w:p>
    <w:p>
      <w:pPr>
        <w:pStyle w:val="style157"/>
        <w:rPr/>
      </w:pPr>
    </w:p>
    <w:p>
      <w:pPr>
        <w:pStyle w:val="style157"/>
        <w:rPr/>
      </w:pPr>
    </w:p>
    <w:p>
      <w:pPr>
        <w:pStyle w:val="style157"/>
        <w:rPr/>
      </w:pPr>
      <w:r>
        <w:rPr>
          <w:lang w:val="en-US"/>
        </w:rPr>
        <w:t>ELECTROLYSIS CALCULATIONS</w:t>
      </w:r>
    </w:p>
    <w:p>
      <w:pPr>
        <w:pStyle w:val="style157"/>
        <w:rPr/>
      </w:pPr>
      <w:r>
        <w:rPr>
          <w:lang w:val="en-US"/>
        </w:rPr>
        <w:t>Example 1.</w:t>
      </w:r>
    </w:p>
    <w:p>
      <w:pPr>
        <w:pStyle w:val="style157"/>
        <w:rPr/>
      </w:pPr>
      <w:r>
        <w:rPr>
          <w:lang w:val="en-US"/>
        </w:rPr>
        <w:t>Find the charge in coulomb on 1 g-ion of N3-</w:t>
      </w:r>
    </w:p>
    <w:p>
      <w:pPr>
        <w:pStyle w:val="style157"/>
        <w:rPr/>
      </w:pPr>
      <w:r>
        <w:rPr>
          <w:lang w:val="en-US"/>
        </w:rPr>
        <w:t>Solution:</w:t>
      </w:r>
    </w:p>
    <w:p>
      <w:pPr>
        <w:pStyle w:val="style157"/>
        <w:rPr/>
      </w:pPr>
      <w:r>
        <w:rPr>
          <w:lang w:val="en-US"/>
        </w:rPr>
        <w:t>Charge on one ion of N3-</w:t>
      </w:r>
    </w:p>
    <w:p>
      <w:pPr>
        <w:pStyle w:val="style157"/>
        <w:rPr/>
      </w:pPr>
      <w:r>
        <w:rPr>
          <w:lang w:val="en-US"/>
        </w:rPr>
        <w:t xml:space="preserve">= 3 × 1.6 × 10-19 coulomb </w:t>
      </w:r>
    </w:p>
    <w:p>
      <w:pPr>
        <w:pStyle w:val="style157"/>
        <w:rPr/>
      </w:pPr>
      <w:r>
        <w:rPr>
          <w:lang w:val="en-US"/>
        </w:rPr>
        <w:t>Thus, charge on one g-ion of N3-</w:t>
      </w:r>
    </w:p>
    <w:p>
      <w:pPr>
        <w:pStyle w:val="style157"/>
        <w:rPr/>
      </w:pPr>
      <w:r>
        <w:rPr>
          <w:lang w:val="en-US"/>
        </w:rPr>
        <w:t>= 3 × 1.6 10-19 × 6.02 × 1023</w:t>
      </w:r>
    </w:p>
    <w:p>
      <w:pPr>
        <w:pStyle w:val="style157"/>
        <w:rPr/>
      </w:pPr>
      <w:r>
        <w:rPr>
          <w:lang w:val="en-US"/>
        </w:rPr>
        <w:t>= 2.89 × 105  coulomb</w:t>
      </w:r>
    </w:p>
    <w:p>
      <w:pPr>
        <w:pStyle w:val="style157"/>
        <w:rPr/>
      </w:pPr>
    </w:p>
    <w:p>
      <w:pPr>
        <w:pStyle w:val="style157"/>
        <w:rPr/>
      </w:pPr>
      <w:r>
        <w:rPr>
          <w:lang w:val="en-US"/>
        </w:rPr>
        <w:t>Example 2.</w:t>
      </w:r>
    </w:p>
    <w:p>
      <w:pPr>
        <w:pStyle w:val="style157"/>
        <w:rPr/>
      </w:pPr>
      <w:r>
        <w:rPr>
          <w:lang w:val="en-US"/>
        </w:rPr>
        <w:t xml:space="preserve">How much charge is required to reduce (a) 1 mole of Al3+ to Al ? </w:t>
      </w:r>
    </w:p>
    <w:p>
      <w:pPr>
        <w:pStyle w:val="style157"/>
        <w:rPr/>
      </w:pPr>
      <w:r>
        <w:rPr>
          <w:lang w:val="en-US"/>
        </w:rPr>
        <w:t>Solution:</w:t>
      </w:r>
    </w:p>
    <w:p>
      <w:pPr>
        <w:pStyle w:val="style157"/>
        <w:rPr/>
      </w:pPr>
    </w:p>
    <w:p>
      <w:pPr>
        <w:pStyle w:val="style157"/>
        <w:rPr/>
      </w:pPr>
      <w:r>
        <w:rPr>
          <w:lang w:val="en-US"/>
        </w:rPr>
        <w:t xml:space="preserve">(a) The reduction reaction is </w:t>
      </w:r>
    </w:p>
    <w:p>
      <w:pPr>
        <w:pStyle w:val="style157"/>
        <w:rPr/>
      </w:pPr>
      <w:r>
        <w:rPr>
          <w:lang w:val="en-US"/>
        </w:rPr>
        <w:t xml:space="preserve">Al3+ + 3e-  →  Al </w:t>
      </w:r>
    </w:p>
    <w:p>
      <w:pPr>
        <w:pStyle w:val="style157"/>
        <w:rPr/>
      </w:pPr>
      <w:r>
        <w:rPr>
          <w:lang w:val="en-US"/>
        </w:rPr>
        <w:t>Thus, 3 mole of electrons are needed to reduce 1 mole of Al3+</w:t>
      </w:r>
    </w:p>
    <w:p>
      <w:pPr>
        <w:pStyle w:val="style157"/>
        <w:rPr/>
      </w:pPr>
      <w:r>
        <w:rPr>
          <w:lang w:val="en-US"/>
        </w:rPr>
        <w:t xml:space="preserve">Q = 3 × F   = 3 × 96500 = 289500 coulombs </w:t>
      </w:r>
    </w:p>
    <w:p>
      <w:pPr>
        <w:pStyle w:val="style157"/>
        <w:rPr/>
      </w:pPr>
    </w:p>
    <w:p>
      <w:pPr>
        <w:pStyle w:val="style157"/>
        <w:rPr/>
      </w:pPr>
    </w:p>
    <w:p>
      <w:pPr>
        <w:pStyle w:val="style157"/>
        <w:rPr/>
      </w:pPr>
      <w:r>
        <w:rPr>
          <w:lang w:val="en-US"/>
        </w:rPr>
        <w:t>Example 3.</w:t>
      </w:r>
    </w:p>
    <w:p>
      <w:pPr>
        <w:pStyle w:val="style157"/>
        <w:rPr/>
      </w:pPr>
      <w:r>
        <w:rPr>
          <w:lang w:val="en-US"/>
        </w:rPr>
        <w:t xml:space="preserve">How much electric charge is required to oxidise (a) 1 mole of H2O to O2 and  (b)1 mole of FeO to Fe2O3? </w:t>
      </w:r>
    </w:p>
    <w:p>
      <w:pPr>
        <w:pStyle w:val="style157"/>
        <w:rPr/>
      </w:pPr>
      <w:r>
        <w:rPr>
          <w:lang w:val="en-US"/>
        </w:rPr>
        <w:t>Solution:</w:t>
      </w:r>
    </w:p>
    <w:p>
      <w:pPr>
        <w:pStyle w:val="style157"/>
        <w:rPr/>
      </w:pPr>
      <w:r>
        <w:rPr>
          <w:lang w:val="en-US"/>
        </w:rPr>
        <w:t xml:space="preserve">(a) The oxidation reaction is </w:t>
      </w:r>
    </w:p>
    <w:p>
      <w:pPr>
        <w:pStyle w:val="style157"/>
        <w:rPr/>
      </w:pPr>
      <w:r>
        <w:rPr>
          <w:lang w:val="en-US"/>
        </w:rPr>
        <w:t>H2O →  1/2 O2 + 2H+  + 2e-</w:t>
      </w:r>
    </w:p>
    <w:p>
      <w:pPr>
        <w:pStyle w:val="style157"/>
        <w:rPr/>
      </w:pPr>
      <w:r>
        <w:rPr>
          <w:lang w:val="en-US"/>
        </w:rPr>
        <w:t>Q=nF where n= number f moles of electrons loss (2 electrons)</w:t>
      </w:r>
    </w:p>
    <w:p>
      <w:pPr>
        <w:pStyle w:val="style157"/>
        <w:rPr/>
      </w:pPr>
      <w:r>
        <w:rPr>
          <w:lang w:val="en-US"/>
        </w:rPr>
        <w:t xml:space="preserve">Q = 2 × F   = 2 × 96500 =193000 coulomb </w:t>
      </w:r>
    </w:p>
    <w:p>
      <w:pPr>
        <w:pStyle w:val="style157"/>
        <w:rPr/>
      </w:pPr>
    </w:p>
    <w:p>
      <w:pPr>
        <w:pStyle w:val="style157"/>
        <w:rPr/>
      </w:pPr>
      <w:r>
        <w:rPr>
          <w:lang w:val="en-US"/>
        </w:rPr>
        <w:t>The oxidation reaction is FeO + 1/2 H2O → 1/2 Fe2O3 + H+  + e-</w:t>
      </w:r>
    </w:p>
    <w:p>
      <w:pPr>
        <w:pStyle w:val="style157"/>
        <w:rPr/>
      </w:pPr>
      <w:r>
        <w:rPr>
          <w:lang w:val="en-US"/>
        </w:rPr>
        <w:t>Q=nF.         n= 1 electron</w:t>
      </w:r>
    </w:p>
    <w:p>
      <w:pPr>
        <w:pStyle w:val="style157"/>
        <w:rPr/>
      </w:pPr>
      <w:r>
        <w:rPr>
          <w:lang w:val="en-US"/>
        </w:rPr>
        <w:t xml:space="preserve">Q = F = 96500 coulomb </w:t>
      </w:r>
    </w:p>
    <w:p>
      <w:pPr>
        <w:pStyle w:val="style157"/>
        <w:rPr/>
      </w:pPr>
    </w:p>
    <w:p>
      <w:pPr>
        <w:pStyle w:val="style157"/>
        <w:rPr/>
      </w:pPr>
      <w:r>
        <w:rPr>
          <w:lang w:val="en-US"/>
        </w:rPr>
        <w:t>Example 4.</w:t>
      </w:r>
    </w:p>
    <w:p>
      <w:pPr>
        <w:pStyle w:val="style157"/>
        <w:rPr/>
      </w:pPr>
      <w:r>
        <w:rPr>
          <w:lang w:val="en-US"/>
        </w:rPr>
        <w:t xml:space="preserve">Exactly 0.4 faraday electric charge is  passed through three electrolytic cells in series, first containing  AgNO3, second CuSO4 and third FeCl3 solution. How many gram of metal will be deposited assuming only cathodic reaction in each cell? </w:t>
      </w: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The cathodic reactions in the cells are given respectively. </w:t>
      </w:r>
    </w:p>
    <w:p>
      <w:pPr>
        <w:pStyle w:val="style157"/>
        <w:rPr/>
      </w:pPr>
      <w:r>
        <w:rPr>
          <w:lang w:val="en-US"/>
        </w:rPr>
        <w:t xml:space="preserve"> Ag+ + e-  →  Ag </w:t>
      </w:r>
    </w:p>
    <w:p>
      <w:pPr>
        <w:pStyle w:val="style157"/>
        <w:rPr/>
      </w:pPr>
      <w:r>
        <w:rPr>
          <w:lang w:val="en-US"/>
        </w:rPr>
        <w:t xml:space="preserve">Cu2+ + 2e-  → Cu </w:t>
      </w:r>
    </w:p>
    <w:p>
      <w:pPr>
        <w:pStyle w:val="style157"/>
        <w:rPr/>
      </w:pPr>
      <w:r>
        <w:rPr>
          <w:lang w:val="en-US"/>
        </w:rPr>
        <w:t xml:space="preserve">and Fe3+ + 3e- →  Fe </w:t>
      </w:r>
    </w:p>
    <w:p>
      <w:pPr>
        <w:pStyle w:val="style157"/>
        <w:rPr/>
      </w:pPr>
      <w:r>
        <w:rPr>
          <w:lang w:val="en-US"/>
        </w:rPr>
        <w:t xml:space="preserve">Hence, Ag deposited = 108 × 0.4 = 43.2 g </w:t>
      </w:r>
    </w:p>
    <w:p>
      <w:pPr>
        <w:pStyle w:val="style157"/>
        <w:rPr/>
      </w:pPr>
      <w:r>
        <w:rPr>
          <w:lang w:val="en-US"/>
        </w:rPr>
        <w:t xml:space="preserve">Cu deposited = </w:t>
      </w:r>
    </w:p>
    <w:p>
      <w:pPr>
        <w:pStyle w:val="style157"/>
        <w:rPr/>
      </w:pPr>
      <w:r>
        <w:rPr>
          <w:lang w:val="en-US"/>
        </w:rPr>
        <w:t xml:space="preserve">and Fe deposited = 56/3 ×0.4=7.47 g </w:t>
      </w:r>
    </w:p>
    <w:p>
      <w:pPr>
        <w:pStyle w:val="style157"/>
        <w:rPr/>
      </w:pPr>
    </w:p>
    <w:p>
      <w:pPr>
        <w:pStyle w:val="style157"/>
        <w:rPr/>
      </w:pPr>
      <w:r>
        <w:rPr>
          <w:lang w:val="en-US"/>
        </w:rPr>
        <w:t>Example 5.</w:t>
      </w:r>
    </w:p>
    <w:p>
      <w:pPr>
        <w:pStyle w:val="style157"/>
        <w:rPr/>
      </w:pPr>
      <w:r>
        <w:rPr>
          <w:lang w:val="en-US"/>
        </w:rPr>
        <w:t xml:space="preserve">An electric current of 100 ampere is passed through a molten liquid of sodium chloride for 5 hours. Calculatethe volume of chlorine gas liberated at the electrode at NTP. </w:t>
      </w:r>
    </w:p>
    <w:p>
      <w:pPr>
        <w:pStyle w:val="style157"/>
        <w:rPr/>
      </w:pPr>
      <w:r>
        <w:rPr>
          <w:lang w:val="en-US"/>
        </w:rPr>
        <w:t>Solution:</w:t>
      </w:r>
    </w:p>
    <w:p>
      <w:pPr>
        <w:pStyle w:val="style157"/>
        <w:rPr/>
      </w:pPr>
    </w:p>
    <w:p>
      <w:pPr>
        <w:pStyle w:val="style157"/>
        <w:rPr/>
      </w:pPr>
    </w:p>
    <w:p>
      <w:pPr>
        <w:pStyle w:val="style157"/>
        <w:rPr/>
      </w:pPr>
      <w:r>
        <w:rPr>
          <w:lang w:val="en-US"/>
        </w:rPr>
        <w:t xml:space="preserve">The reaction taking place at anode is </w:t>
      </w:r>
    </w:p>
    <w:p>
      <w:pPr>
        <w:pStyle w:val="style157"/>
        <w:rPr/>
      </w:pPr>
      <w:r>
        <w:rPr>
          <w:lang w:val="en-US"/>
        </w:rPr>
        <w:t>2Cl-  →  Cl2 + 2e-</w:t>
      </w:r>
    </w:p>
    <w:p>
      <w:pPr>
        <w:pStyle w:val="style157"/>
        <w:rPr/>
      </w:pPr>
      <w:r>
        <w:rPr>
          <w:lang w:val="en-US"/>
        </w:rPr>
        <w:t xml:space="preserve">Q = I × t = 100 × 5 × 60 x 60 coulomb </w:t>
      </w:r>
    </w:p>
    <w:p>
      <w:pPr>
        <w:pStyle w:val="style157"/>
        <w:rPr/>
      </w:pPr>
      <w:r>
        <w:rPr>
          <w:lang w:val="en-US"/>
        </w:rPr>
        <w:t>The amount of chlorine liberated by passing 100 × 5 × 60 × 60 coulomb of</w:t>
      </w:r>
    </w:p>
    <w:p>
      <w:pPr>
        <w:pStyle w:val="style157"/>
        <w:rPr/>
      </w:pPr>
      <w:r>
        <w:rPr>
          <w:lang w:val="en-US"/>
        </w:rPr>
        <w:t xml:space="preserve"> electric charge.   =1/(2×96500)×100×5×60×60=9.3264 mole </w:t>
      </w:r>
    </w:p>
    <w:p>
      <w:pPr>
        <w:pStyle w:val="style157"/>
        <w:rPr/>
      </w:pPr>
      <w:r>
        <w:rPr>
          <w:lang w:val="en-US"/>
        </w:rPr>
        <w:t>Volume of Cl2 liberated at NTP = 9.3264 × 22.4 = 208.91 L</w:t>
      </w:r>
    </w:p>
    <w:p>
      <w:pPr>
        <w:pStyle w:val="style157"/>
        <w:rPr/>
      </w:pPr>
    </w:p>
    <w:p>
      <w:pPr>
        <w:pStyle w:val="style157"/>
        <w:rPr/>
      </w:pPr>
      <w:r>
        <w:rPr>
          <w:lang w:val="en-US"/>
        </w:rPr>
        <w:t xml:space="preserve">Example 6. </w:t>
      </w:r>
    </w:p>
    <w:p>
      <w:pPr>
        <w:pStyle w:val="style157"/>
        <w:rPr/>
      </w:pPr>
      <w:r>
        <w:rPr>
          <w:lang w:val="en-US"/>
        </w:rPr>
        <w:t xml:space="preserve">A 100 watt, 100 volt incandescent lamp is connected in series with an  electrolytic cell containing cadmium sulphate solution. What mass of cadmium will be deposited by the current flowing for 10 hours? </w:t>
      </w:r>
    </w:p>
    <w:p>
      <w:pPr>
        <w:pStyle w:val="style157"/>
        <w:rPr/>
      </w:pPr>
      <w:r>
        <w:rPr>
          <w:lang w:val="en-US"/>
        </w:rPr>
        <w:t>Solution:</w:t>
      </w:r>
    </w:p>
    <w:p>
      <w:pPr>
        <w:pStyle w:val="style157"/>
        <w:rPr/>
      </w:pPr>
      <w:r>
        <w:rPr>
          <w:lang w:val="en-US"/>
        </w:rPr>
        <w:t xml:space="preserve">We know that </w:t>
      </w:r>
    </w:p>
    <w:p>
      <w:pPr>
        <w:pStyle w:val="style157"/>
        <w:rPr/>
      </w:pPr>
      <w:r>
        <w:rPr>
          <w:lang w:val="en-US"/>
        </w:rPr>
        <w:t xml:space="preserve">Watt = ampere × volt </w:t>
      </w:r>
    </w:p>
    <w:p>
      <w:pPr>
        <w:pStyle w:val="style157"/>
        <w:rPr/>
      </w:pPr>
      <w:r>
        <w:rPr>
          <w:lang w:val="en-US"/>
        </w:rPr>
        <w:t xml:space="preserve">100 = ampere × 110 </w:t>
      </w:r>
    </w:p>
    <w:p>
      <w:pPr>
        <w:pStyle w:val="style157"/>
        <w:rPr/>
      </w:pPr>
      <w:r>
        <w:rPr>
          <w:lang w:val="en-US"/>
        </w:rPr>
        <w:t xml:space="preserve">Ampere = 100/110 </w:t>
      </w:r>
    </w:p>
    <w:p>
      <w:pPr>
        <w:pStyle w:val="style157"/>
        <w:rPr/>
      </w:pPr>
      <w:r>
        <w:rPr>
          <w:lang w:val="en-US"/>
        </w:rPr>
        <w:t xml:space="preserve">Quantity of charge = ampere × second = 100/110×10×60×60 coulomb </w:t>
      </w:r>
    </w:p>
    <w:p>
      <w:pPr>
        <w:pStyle w:val="style157"/>
        <w:rPr/>
      </w:pPr>
    </w:p>
    <w:p>
      <w:pPr>
        <w:pStyle w:val="style157"/>
        <w:rPr/>
      </w:pPr>
      <w:r>
        <w:rPr>
          <w:lang w:val="en-US"/>
        </w:rPr>
        <w:t xml:space="preserve">The cathodic reaction is Cd2+ + 2e- →  Cd </w:t>
      </w:r>
    </w:p>
    <w:p>
      <w:pPr>
        <w:pStyle w:val="style157"/>
        <w:rPr/>
      </w:pPr>
      <w:r>
        <w:rPr>
          <w:lang w:val="en-US"/>
        </w:rPr>
        <w:t xml:space="preserve">Mass of cadmium deposited by passing 100/110×10×60×60 </w:t>
      </w:r>
    </w:p>
    <w:p>
      <w:pPr>
        <w:pStyle w:val="style157"/>
        <w:rPr/>
      </w:pPr>
    </w:p>
    <w:p>
      <w:pPr>
        <w:pStyle w:val="style157"/>
        <w:rPr/>
      </w:pPr>
      <w:r>
        <w:rPr>
          <w:lang w:val="en-US"/>
        </w:rPr>
        <w:t xml:space="preserve">Coulomb charge = 112.4/(2×96500)×100/110×10×60×60=19.0598 g </w:t>
      </w:r>
    </w:p>
    <w:p>
      <w:pPr>
        <w:pStyle w:val="style157"/>
        <w:rPr/>
      </w:pPr>
    </w:p>
    <w:p>
      <w:pPr>
        <w:pStyle w:val="style157"/>
        <w:rPr/>
      </w:pPr>
      <w:r>
        <w:rPr>
          <w:lang w:val="en-US"/>
        </w:rPr>
        <w:t>Example 7.</w:t>
      </w:r>
    </w:p>
    <w:p>
      <w:pPr>
        <w:pStyle w:val="style157"/>
        <w:rPr/>
      </w:pPr>
    </w:p>
    <w:p>
      <w:pPr>
        <w:pStyle w:val="style157"/>
        <w:rPr/>
      </w:pPr>
      <w:r>
        <w:rPr>
          <w:lang w:val="en-US"/>
        </w:rPr>
        <w:t xml:space="preserve">In an electrolysis experiment, a current was passed for 5 hours through two cells  connected in series. The first cell contains a solution gold salt and the second cell contains </w:t>
      </w:r>
    </w:p>
    <w:p>
      <w:pPr>
        <w:pStyle w:val="style157"/>
        <w:rPr/>
      </w:pPr>
      <w:r>
        <w:rPr>
          <w:lang w:val="en-US"/>
        </w:rPr>
        <w:t xml:space="preserve"> copper sulphate solution. 9.85 g of gold was deposited in the firstcell. If the oxidation number of  gold is +3, find the amount of copper deposited on the cathode in the second cell. Also calculate </w:t>
      </w:r>
    </w:p>
    <w:p>
      <w:pPr>
        <w:pStyle w:val="style157"/>
        <w:rPr/>
      </w:pPr>
    </w:p>
    <w:p>
      <w:pPr>
        <w:pStyle w:val="style157"/>
        <w:rPr/>
      </w:pPr>
      <w:r>
        <w:rPr>
          <w:lang w:val="en-US"/>
        </w:rPr>
        <w:t xml:space="preserve">the magnitude of the current in ampere.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We know that (Mass of Au deposited)/(Mass f Cu deposited)=(Eq.mass of Au)/(Eq.Mass of Cu) </w:t>
      </w:r>
    </w:p>
    <w:p>
      <w:pPr>
        <w:pStyle w:val="style157"/>
        <w:rPr/>
      </w:pPr>
    </w:p>
    <w:p>
      <w:pPr>
        <w:pStyle w:val="style157"/>
        <w:rPr/>
      </w:pPr>
      <w:r>
        <w:rPr>
          <w:lang w:val="en-US"/>
        </w:rPr>
        <w:t>Eq. mass of Au = 197/3;</w:t>
      </w:r>
    </w:p>
    <w:p>
      <w:pPr>
        <w:pStyle w:val="style157"/>
        <w:rPr/>
      </w:pPr>
    </w:p>
    <w:p>
      <w:pPr>
        <w:pStyle w:val="style157"/>
        <w:rPr/>
      </w:pPr>
    </w:p>
    <w:p>
      <w:pPr>
        <w:pStyle w:val="style157"/>
        <w:rPr/>
      </w:pPr>
      <w:r>
        <w:rPr>
          <w:lang w:val="en-US"/>
        </w:rPr>
        <w:t xml:space="preserve">Eq. mass of Cu 63.5/2 </w:t>
      </w:r>
    </w:p>
    <w:p>
      <w:pPr>
        <w:pStyle w:val="style157"/>
        <w:rPr/>
      </w:pPr>
    </w:p>
    <w:p>
      <w:pPr>
        <w:pStyle w:val="style157"/>
        <w:rPr/>
      </w:pPr>
      <w:r>
        <w:rPr>
          <w:lang w:val="en-US"/>
        </w:rPr>
        <w:t xml:space="preserve">Mass of copper deposited   = 9.85 × 63.5/2 x 3/197 g = 4.7625 g </w:t>
      </w:r>
    </w:p>
    <w:p>
      <w:pPr>
        <w:pStyle w:val="style157"/>
        <w:rPr/>
      </w:pPr>
    </w:p>
    <w:p>
      <w:pPr>
        <w:pStyle w:val="style157"/>
        <w:rPr/>
      </w:pPr>
      <w:r>
        <w:rPr>
          <w:lang w:val="en-US"/>
        </w:rPr>
        <w:t xml:space="preserve">Let Z be the electrochemical equivalent of Cu. </w:t>
      </w:r>
    </w:p>
    <w:p>
      <w:pPr>
        <w:pStyle w:val="style157"/>
        <w:rPr/>
      </w:pPr>
    </w:p>
    <w:p>
      <w:pPr>
        <w:pStyle w:val="style157"/>
        <w:rPr/>
      </w:pPr>
      <w:r>
        <w:rPr>
          <w:lang w:val="en-US"/>
        </w:rPr>
        <w:t xml:space="preserve">E = Z × 96500 </w:t>
      </w:r>
    </w:p>
    <w:p>
      <w:pPr>
        <w:pStyle w:val="style157"/>
        <w:rPr/>
      </w:pPr>
    </w:p>
    <w:p>
      <w:pPr>
        <w:pStyle w:val="style157"/>
        <w:rPr/>
      </w:pPr>
      <w:r>
        <w:rPr>
          <w:lang w:val="en-US"/>
        </w:rPr>
        <w:t xml:space="preserve">or Z =E/96500=63.5/(2×96500) </w:t>
      </w:r>
    </w:p>
    <w:p>
      <w:pPr>
        <w:pStyle w:val="style157"/>
        <w:rPr/>
      </w:pPr>
    </w:p>
    <w:p>
      <w:pPr>
        <w:pStyle w:val="style157"/>
        <w:rPr/>
      </w:pPr>
      <w:r>
        <w:rPr>
          <w:lang w:val="en-US"/>
        </w:rPr>
        <w:t xml:space="preserve">Applying W = Z × I × t </w:t>
      </w:r>
    </w:p>
    <w:p>
      <w:pPr>
        <w:pStyle w:val="style157"/>
        <w:rPr/>
      </w:pPr>
    </w:p>
    <w:p>
      <w:pPr>
        <w:pStyle w:val="style157"/>
        <w:rPr/>
      </w:pPr>
      <w:r>
        <w:rPr>
          <w:lang w:val="en-US"/>
        </w:rPr>
        <w:t xml:space="preserve">T = 5 hour = 5 × 3600 second </w:t>
      </w:r>
    </w:p>
    <w:p>
      <w:pPr>
        <w:pStyle w:val="style157"/>
        <w:rPr/>
      </w:pPr>
    </w:p>
    <w:p>
      <w:pPr>
        <w:pStyle w:val="style157"/>
        <w:rPr/>
      </w:pPr>
      <w:r>
        <w:rPr>
          <w:lang w:val="en-US"/>
        </w:rPr>
        <w:t xml:space="preserve">4.7625 = 63.5/(2×96500) × I × 5 × 3600 </w:t>
      </w:r>
    </w:p>
    <w:p>
      <w:pPr>
        <w:pStyle w:val="style157"/>
        <w:rPr/>
      </w:pPr>
    </w:p>
    <w:p>
      <w:pPr>
        <w:pStyle w:val="style157"/>
        <w:rPr/>
      </w:pPr>
      <w:r>
        <w:rPr>
          <w:lang w:val="en-US"/>
        </w:rPr>
        <w:t xml:space="preserve">or I = (4.7625 × 2 × 96500)/(63.5 × 5 × 3600)=0.0804 ampere </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8.</w:t>
      </w:r>
    </w:p>
    <w:p>
      <w:pPr>
        <w:pStyle w:val="style157"/>
        <w:rPr/>
      </w:pPr>
    </w:p>
    <w:p>
      <w:pPr>
        <w:pStyle w:val="style157"/>
        <w:rPr/>
      </w:pPr>
    </w:p>
    <w:p>
      <w:pPr>
        <w:pStyle w:val="style157"/>
        <w:rPr/>
      </w:pPr>
      <w:r>
        <w:rPr>
          <w:lang w:val="en-US"/>
        </w:rPr>
        <w:t xml:space="preserve">How long has a current of 3 ampere to be applied through a solution of silver nitrate to coat a metal surface of 80 cm2 with 0.005 cm thick layer? Density of silver is 10.5 </w:t>
      </w:r>
    </w:p>
    <w:p>
      <w:pPr>
        <w:pStyle w:val="style157"/>
        <w:rPr/>
      </w:pPr>
    </w:p>
    <w:p>
      <w:pPr>
        <w:pStyle w:val="style157"/>
        <w:rPr/>
      </w:pPr>
      <w:r>
        <w:rPr>
          <w:lang w:val="en-US"/>
        </w:rPr>
        <w:t>g/cm3.</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Mass of silver to be deposited  = Volume × density  = Area ×thickness × density </w:t>
      </w:r>
    </w:p>
    <w:p>
      <w:pPr>
        <w:pStyle w:val="style157"/>
        <w:rPr/>
      </w:pPr>
    </w:p>
    <w:p>
      <w:pPr>
        <w:pStyle w:val="style157"/>
        <w:rPr/>
      </w:pPr>
      <w:r>
        <w:rPr>
          <w:lang w:val="en-US"/>
        </w:rPr>
        <w:t>Given: Area = 80 cm2</w:t>
      </w:r>
    </w:p>
    <w:p>
      <w:pPr>
        <w:pStyle w:val="style157"/>
        <w:rPr/>
      </w:pPr>
    </w:p>
    <w:p>
      <w:pPr>
        <w:pStyle w:val="style157"/>
        <w:rPr/>
      </w:pPr>
      <w:r>
        <w:rPr>
          <w:lang w:val="en-US"/>
        </w:rPr>
        <w:t>thickness = 0.0005 cm and density = 10.5 g/cm3</w:t>
      </w:r>
    </w:p>
    <w:p>
      <w:pPr>
        <w:pStyle w:val="style157"/>
        <w:rPr/>
      </w:pPr>
    </w:p>
    <w:p>
      <w:pPr>
        <w:pStyle w:val="style157"/>
        <w:rPr/>
      </w:pPr>
      <w:r>
        <w:rPr>
          <w:lang w:val="en-US"/>
        </w:rPr>
        <w:t xml:space="preserve"> </w:t>
      </w:r>
    </w:p>
    <w:p>
      <w:pPr>
        <w:pStyle w:val="style157"/>
        <w:rPr/>
      </w:pPr>
    </w:p>
    <w:p>
      <w:pPr>
        <w:pStyle w:val="style157"/>
        <w:rPr/>
      </w:pPr>
      <w:r>
        <w:rPr>
          <w:lang w:val="en-US"/>
        </w:rPr>
        <w:t xml:space="preserve">Mass of silver to be deposited = 80 × 0.0005 × 10.5 = 0.42 g </w:t>
      </w:r>
    </w:p>
    <w:p>
      <w:pPr>
        <w:pStyle w:val="style157"/>
        <w:rPr/>
      </w:pPr>
    </w:p>
    <w:p>
      <w:pPr>
        <w:pStyle w:val="style157"/>
        <w:rPr/>
      </w:pPr>
      <w:r>
        <w:rPr>
          <w:lang w:val="en-US"/>
        </w:rPr>
        <w:t xml:space="preserve">Applying to silver E = Z × 96500 </w:t>
      </w:r>
    </w:p>
    <w:p>
      <w:pPr>
        <w:pStyle w:val="style157"/>
        <w:rPr/>
      </w:pPr>
    </w:p>
    <w:p>
      <w:pPr>
        <w:pStyle w:val="style157"/>
        <w:rPr/>
      </w:pPr>
      <w:r>
        <w:rPr>
          <w:lang w:val="en-US"/>
        </w:rPr>
        <w:t xml:space="preserve">Z = 108/96500 g </w:t>
      </w:r>
    </w:p>
    <w:p>
      <w:pPr>
        <w:pStyle w:val="style157"/>
        <w:rPr/>
      </w:pPr>
    </w:p>
    <w:p>
      <w:pPr>
        <w:pStyle w:val="style157"/>
        <w:rPr/>
      </w:pPr>
      <w:r>
        <w:rPr>
          <w:lang w:val="en-US"/>
        </w:rPr>
        <w:t xml:space="preserve">Let the current be passed for r seconds. </w:t>
      </w:r>
    </w:p>
    <w:p>
      <w:pPr>
        <w:pStyle w:val="style157"/>
        <w:rPr/>
      </w:pPr>
    </w:p>
    <w:p>
      <w:pPr>
        <w:pStyle w:val="style157"/>
        <w:rPr/>
      </w:pPr>
      <w:r>
        <w:rPr>
          <w:lang w:val="en-US"/>
        </w:rPr>
        <w:t xml:space="preserve">We know that </w:t>
      </w:r>
    </w:p>
    <w:p>
      <w:pPr>
        <w:pStyle w:val="style157"/>
        <w:rPr/>
      </w:pPr>
    </w:p>
    <w:p>
      <w:pPr>
        <w:pStyle w:val="style157"/>
        <w:rPr/>
      </w:pPr>
      <w:r>
        <w:rPr>
          <w:lang w:val="en-US"/>
        </w:rPr>
        <w:t xml:space="preserve">W = Z × I × t </w:t>
      </w:r>
    </w:p>
    <w:p>
      <w:pPr>
        <w:pStyle w:val="style157"/>
        <w:rPr/>
      </w:pPr>
    </w:p>
    <w:p>
      <w:pPr>
        <w:pStyle w:val="style157"/>
        <w:rPr/>
      </w:pPr>
      <w:r>
        <w:rPr>
          <w:lang w:val="en-US"/>
        </w:rPr>
        <w:t xml:space="preserve">So, 0.42 = 108/96500 x 3 x t </w:t>
      </w:r>
    </w:p>
    <w:p>
      <w:pPr>
        <w:pStyle w:val="style157"/>
        <w:rPr/>
      </w:pPr>
    </w:p>
    <w:p>
      <w:pPr>
        <w:pStyle w:val="style157"/>
        <w:rPr/>
      </w:pPr>
      <w:r>
        <w:rPr>
          <w:lang w:val="en-US"/>
        </w:rPr>
        <w:t xml:space="preserve">or t = (0.42 × 96500)/(108×3)=125.09 second </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9.</w:t>
      </w:r>
    </w:p>
    <w:p>
      <w:pPr>
        <w:pStyle w:val="style157"/>
        <w:rPr/>
      </w:pPr>
    </w:p>
    <w:p>
      <w:pPr>
        <w:pStyle w:val="style157"/>
        <w:rPr/>
      </w:pPr>
    </w:p>
    <w:p>
      <w:pPr>
        <w:pStyle w:val="style157"/>
        <w:rPr/>
      </w:pPr>
      <w:r>
        <w:rPr>
          <w:lang w:val="en-US"/>
        </w:rPr>
        <w:t xml:space="preserve">What current strength in ampere will be required to liberate 10 g of chlorine  from sodium chloride solution in one hour?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Applying E = Z × 96500 (E for chlorine = 35.5) </w:t>
      </w:r>
    </w:p>
    <w:p>
      <w:pPr>
        <w:pStyle w:val="style157"/>
        <w:rPr/>
      </w:pPr>
    </w:p>
    <w:p>
      <w:pPr>
        <w:pStyle w:val="style157"/>
        <w:rPr/>
      </w:pPr>
      <w:r>
        <w:rPr>
          <w:lang w:val="en-US"/>
        </w:rPr>
        <w:t xml:space="preserve">35.5 = Z × 96500 </w:t>
      </w:r>
    </w:p>
    <w:p>
      <w:pPr>
        <w:pStyle w:val="style157"/>
        <w:rPr/>
      </w:pPr>
    </w:p>
    <w:p>
      <w:pPr>
        <w:pStyle w:val="style157"/>
        <w:rPr/>
      </w:pPr>
      <w:r>
        <w:rPr>
          <w:lang w:val="en-US"/>
        </w:rPr>
        <w:t xml:space="preserve">or Z = 35.5/96500 g </w:t>
      </w:r>
    </w:p>
    <w:p>
      <w:pPr>
        <w:pStyle w:val="style157"/>
        <w:rPr/>
      </w:pPr>
    </w:p>
    <w:p>
      <w:pPr>
        <w:pStyle w:val="style157"/>
        <w:rPr/>
      </w:pPr>
      <w:r>
        <w:rPr>
          <w:lang w:val="en-US"/>
        </w:rPr>
        <w:t>Now, applying the formula</w:t>
      </w:r>
    </w:p>
    <w:p>
      <w:pPr>
        <w:pStyle w:val="style157"/>
        <w:rPr/>
      </w:pPr>
    </w:p>
    <w:p>
      <w:pPr>
        <w:pStyle w:val="style157"/>
        <w:rPr/>
      </w:pPr>
    </w:p>
    <w:p>
      <w:pPr>
        <w:pStyle w:val="style157"/>
        <w:rPr/>
      </w:pPr>
      <w:r>
        <w:rPr>
          <w:lang w:val="en-US"/>
        </w:rPr>
        <w:t>W = Z × I × t</w:t>
      </w:r>
    </w:p>
    <w:p>
      <w:pPr>
        <w:pStyle w:val="style157"/>
        <w:rPr/>
      </w:pPr>
    </w:p>
    <w:p>
      <w:pPr>
        <w:pStyle w:val="style157"/>
        <w:rPr/>
      </w:pPr>
    </w:p>
    <w:p>
      <w:pPr>
        <w:pStyle w:val="style157"/>
        <w:rPr/>
      </w:pPr>
      <w:r>
        <w:rPr>
          <w:lang w:val="en-US"/>
        </w:rPr>
        <w:t xml:space="preserve">Where W = 10 g, Z= 35.5/96500 t = 60×60 =3600 second </w:t>
      </w:r>
    </w:p>
    <w:p>
      <w:pPr>
        <w:pStyle w:val="style157"/>
        <w:rPr/>
      </w:pPr>
    </w:p>
    <w:p>
      <w:pPr>
        <w:pStyle w:val="style157"/>
        <w:rPr/>
      </w:pPr>
    </w:p>
    <w:p>
      <w:pPr>
        <w:pStyle w:val="style157"/>
        <w:rPr/>
      </w:pPr>
      <w:r>
        <w:rPr>
          <w:lang w:val="en-US"/>
        </w:rPr>
        <w:t xml:space="preserve">I = 10x96500/35.5x96500 = 7.55 ampere </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10.</w:t>
      </w:r>
    </w:p>
    <w:p>
      <w:pPr>
        <w:pStyle w:val="style157"/>
        <w:rPr/>
      </w:pPr>
    </w:p>
    <w:p>
      <w:pPr>
        <w:pStyle w:val="style157"/>
        <w:rPr/>
      </w:pPr>
    </w:p>
    <w:p>
      <w:pPr>
        <w:pStyle w:val="style157"/>
        <w:rPr/>
      </w:pPr>
      <w:r>
        <w:rPr>
          <w:lang w:val="en-US"/>
        </w:rPr>
        <w:t xml:space="preserve">0.2964 g of copper was deposited on passage of a current of 0.5 ampere for 30 minutes through a solution of copper sulphate. Calculate the atomic mass of copper. (1 faraday = 96500coulomb)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Quantity of charge passed </w:t>
      </w:r>
    </w:p>
    <w:p>
      <w:pPr>
        <w:pStyle w:val="style157"/>
        <w:rPr/>
      </w:pPr>
    </w:p>
    <w:p>
      <w:pPr>
        <w:pStyle w:val="style157"/>
        <w:rPr/>
      </w:pPr>
    </w:p>
    <w:p>
      <w:pPr>
        <w:pStyle w:val="style157"/>
        <w:rPr/>
      </w:pPr>
      <w:r>
        <w:rPr>
          <w:lang w:val="en-US"/>
        </w:rPr>
        <w:t xml:space="preserve">0.5 × 30 × 60 = 900 coulomb </w:t>
      </w:r>
    </w:p>
    <w:p>
      <w:pPr>
        <w:pStyle w:val="style157"/>
        <w:rPr/>
      </w:pPr>
    </w:p>
    <w:p>
      <w:pPr>
        <w:pStyle w:val="style157"/>
        <w:rPr/>
      </w:pPr>
      <w:r>
        <w:rPr>
          <w:lang w:val="en-US"/>
        </w:rPr>
        <w:t xml:space="preserve">900 coulomb deposit copper = 0.2964 g </w:t>
      </w:r>
    </w:p>
    <w:p>
      <w:pPr>
        <w:pStyle w:val="style157"/>
        <w:rPr/>
      </w:pPr>
    </w:p>
    <w:p>
      <w:pPr>
        <w:pStyle w:val="style157"/>
        <w:rPr/>
      </w:pPr>
      <w:r>
        <w:rPr>
          <w:lang w:val="en-US"/>
        </w:rPr>
        <w:t xml:space="preserve">96500 coulomb deposit copper = 0.2964/900×96500=31.78 g </w:t>
      </w:r>
    </w:p>
    <w:p>
      <w:pPr>
        <w:pStyle w:val="style157"/>
        <w:rPr/>
      </w:pPr>
    </w:p>
    <w:p>
      <w:pPr>
        <w:pStyle w:val="style157"/>
        <w:rPr/>
      </w:pPr>
      <w:r>
        <w:rPr>
          <w:lang w:val="en-US"/>
        </w:rPr>
        <w:t xml:space="preserve">Thus, 31.78 is the equivalent mass of copper. </w:t>
      </w:r>
    </w:p>
    <w:p>
      <w:pPr>
        <w:pStyle w:val="style157"/>
        <w:rPr/>
      </w:pPr>
    </w:p>
    <w:p>
      <w:pPr>
        <w:pStyle w:val="style157"/>
        <w:rPr/>
      </w:pPr>
      <w:r>
        <w:rPr>
          <w:lang w:val="en-US"/>
        </w:rPr>
        <w:t>At. mass = Eq. mass × Valency = 31.78 × 2 = 63.56</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11.</w:t>
      </w:r>
    </w:p>
    <w:p>
      <w:pPr>
        <w:pStyle w:val="style157"/>
        <w:rPr/>
      </w:pPr>
    </w:p>
    <w:p>
      <w:pPr>
        <w:pStyle w:val="style157"/>
        <w:rPr/>
      </w:pPr>
    </w:p>
    <w:p>
      <w:pPr>
        <w:pStyle w:val="style157"/>
        <w:rPr/>
      </w:pPr>
      <w:r>
        <w:rPr>
          <w:lang w:val="en-US"/>
        </w:rPr>
        <w:t>19 g of molten SnCI2 is electrolysed for</w:t>
      </w:r>
    </w:p>
    <w:p>
      <w:pPr>
        <w:pStyle w:val="style157"/>
        <w:rPr/>
      </w:pPr>
      <w:r>
        <w:rPr>
          <w:lang w:val="en-US"/>
        </w:rPr>
        <w:t xml:space="preserve"> some time using inert electrodes until 0.119 g of Sn is deposited at </w:t>
      </w:r>
    </w:p>
    <w:p>
      <w:pPr>
        <w:pStyle w:val="style157"/>
        <w:rPr/>
      </w:pPr>
      <w:r>
        <w:rPr>
          <w:lang w:val="en-US"/>
        </w:rPr>
        <w:t>the cathode. No substance is lost during electrolysis. Find the ratio of</w:t>
      </w:r>
    </w:p>
    <w:p>
      <w:pPr>
        <w:pStyle w:val="style157"/>
        <w:rPr/>
      </w:pPr>
      <w:r>
        <w:rPr>
          <w:lang w:val="en-US"/>
        </w:rPr>
        <w:t xml:space="preserve"> the masses of SnCI2 : SnCI4 after electrolysis.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The chemical reaction occurring during electrolysis is </w:t>
      </w:r>
    </w:p>
    <w:p>
      <w:pPr>
        <w:pStyle w:val="style157"/>
        <w:rPr/>
      </w:pPr>
    </w:p>
    <w:p>
      <w:pPr>
        <w:pStyle w:val="style157"/>
        <w:rPr/>
      </w:pPr>
      <w:r>
        <w:rPr>
          <w:lang w:val="en-US"/>
        </w:rPr>
        <w:t xml:space="preserve"> 2SnCl2 →  SnCl4 + Sn </w:t>
      </w:r>
    </w:p>
    <w:p>
      <w:pPr>
        <w:pStyle w:val="style157"/>
        <w:rPr/>
      </w:pPr>
    </w:p>
    <w:p>
      <w:pPr>
        <w:pStyle w:val="style157"/>
        <w:rPr/>
      </w:pPr>
      <w:r>
        <w:rPr>
          <w:lang w:val="en-US"/>
        </w:rPr>
        <w:t xml:space="preserve">2×190 g 261 g 119 g </w:t>
      </w:r>
    </w:p>
    <w:p>
      <w:pPr>
        <w:pStyle w:val="style157"/>
        <w:rPr/>
      </w:pPr>
    </w:p>
    <w:p>
      <w:pPr>
        <w:pStyle w:val="style157"/>
        <w:rPr/>
      </w:pPr>
    </w:p>
    <w:p>
      <w:pPr>
        <w:pStyle w:val="style157"/>
        <w:rPr/>
      </w:pPr>
      <w:r>
        <w:rPr>
          <w:lang w:val="en-US"/>
        </w:rPr>
        <w:t>119 g of Sn is deposited by the decomposition of 380 g of SnCl2</w:t>
      </w:r>
    </w:p>
    <w:p>
      <w:pPr>
        <w:pStyle w:val="style157"/>
        <w:rPr/>
      </w:pPr>
    </w:p>
    <w:p>
      <w:pPr>
        <w:pStyle w:val="style157"/>
        <w:rPr/>
      </w:pPr>
    </w:p>
    <w:p>
      <w:pPr>
        <w:pStyle w:val="style157"/>
        <w:rPr/>
      </w:pPr>
      <w:r>
        <w:rPr>
          <w:lang w:val="en-US"/>
        </w:rPr>
        <w:t xml:space="preserve">So, 0.119 g of SnCl2 of Sn is deposited by the decomposition of </w:t>
      </w:r>
    </w:p>
    <w:p>
      <w:pPr>
        <w:pStyle w:val="style157"/>
        <w:rPr/>
      </w:pPr>
    </w:p>
    <w:p>
      <w:pPr>
        <w:pStyle w:val="style157"/>
        <w:rPr/>
      </w:pPr>
      <w:r>
        <w:rPr>
          <w:lang w:val="en-US"/>
        </w:rPr>
        <w:t>380/119×0.119=0.380 g of SnCl2</w:t>
      </w:r>
    </w:p>
    <w:p>
      <w:pPr>
        <w:pStyle w:val="style157"/>
        <w:rPr/>
      </w:pPr>
    </w:p>
    <w:p>
      <w:pPr>
        <w:pStyle w:val="style157"/>
        <w:rPr/>
      </w:pPr>
      <w:r>
        <w:rPr>
          <w:lang w:val="en-US"/>
        </w:rPr>
        <w:t xml:space="preserve">Remaining amount of SnCl2 = (19-0.380) = 18.62 g </w:t>
      </w:r>
    </w:p>
    <w:p>
      <w:pPr>
        <w:pStyle w:val="style157"/>
        <w:rPr/>
      </w:pPr>
    </w:p>
    <w:p>
      <w:pPr>
        <w:pStyle w:val="style157"/>
        <w:rPr/>
      </w:pPr>
    </w:p>
    <w:p>
      <w:pPr>
        <w:pStyle w:val="style157"/>
        <w:rPr/>
      </w:pPr>
      <w:r>
        <w:rPr>
          <w:lang w:val="en-US"/>
        </w:rPr>
        <w:t>380 g of SnCl2 produce = 261 g of SnCl4</w:t>
      </w:r>
    </w:p>
    <w:p>
      <w:pPr>
        <w:pStyle w:val="style157"/>
        <w:rPr/>
      </w:pPr>
    </w:p>
    <w:p>
      <w:pPr>
        <w:pStyle w:val="style157"/>
        <w:rPr/>
      </w:pPr>
      <w:r>
        <w:rPr>
          <w:lang w:val="en-US"/>
        </w:rPr>
        <w:t xml:space="preserve">So 0.380 g of SnCl2 produce = 261/380×0.380=0.261 g of SnCl </w:t>
      </w:r>
    </w:p>
    <w:p>
      <w:pPr>
        <w:pStyle w:val="style157"/>
        <w:rPr/>
      </w:pPr>
    </w:p>
    <w:p>
      <w:pPr>
        <w:pStyle w:val="style157"/>
        <w:rPr/>
      </w:pPr>
      <w:r>
        <w:rPr>
          <w:lang w:val="en-US"/>
        </w:rPr>
        <w:t xml:space="preserve">Thus, the ratio SnCl2 : SnCl4 =18.2/0.261 , i.e., 71.34 : 1 </w:t>
      </w:r>
    </w:p>
    <w:p>
      <w:pPr>
        <w:pStyle w:val="style157"/>
        <w:rPr/>
      </w:pPr>
    </w:p>
    <w:p>
      <w:pPr>
        <w:pStyle w:val="style157"/>
        <w:rPr/>
      </w:pPr>
      <w:r>
        <w:rPr>
          <w:lang w:val="en-US"/>
        </w:rPr>
        <w:t>Example 12.</w:t>
      </w:r>
    </w:p>
    <w:p>
      <w:pPr>
        <w:pStyle w:val="style157"/>
        <w:rPr/>
      </w:pPr>
    </w:p>
    <w:p>
      <w:pPr>
        <w:pStyle w:val="style157"/>
        <w:rPr/>
      </w:pPr>
    </w:p>
    <w:p>
      <w:pPr>
        <w:pStyle w:val="style157"/>
        <w:rPr/>
      </w:pPr>
      <w:r>
        <w:rPr>
          <w:lang w:val="en-US"/>
        </w:rPr>
        <w:t xml:space="preserve">A current of 2.68 ampere is passed for one hour through an aqueous solution of copper sulphate using copper electrodes. Calculate the change in mass of cathode and that of the anode. (At. mass of copper = 63.5).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The electrode reactions are: </w:t>
      </w:r>
    </w:p>
    <w:p>
      <w:pPr>
        <w:pStyle w:val="style157"/>
        <w:rPr/>
      </w:pPr>
    </w:p>
    <w:p>
      <w:pPr>
        <w:pStyle w:val="style157"/>
        <w:rPr/>
      </w:pPr>
      <w:r>
        <w:rPr>
          <w:lang w:val="en-US"/>
        </w:rPr>
        <w:t xml:space="preserve">Cu2+ + 2e- →  Cu (Cathode) </w:t>
      </w:r>
    </w:p>
    <w:p>
      <w:pPr>
        <w:pStyle w:val="style157"/>
        <w:rPr/>
      </w:pPr>
    </w:p>
    <w:p>
      <w:pPr>
        <w:pStyle w:val="style157"/>
        <w:rPr/>
      </w:pPr>
      <w:r>
        <w:rPr>
          <w:lang w:val="en-US"/>
        </w:rPr>
        <w:t xml:space="preserve">1 mole 2 × 96500 C </w:t>
      </w:r>
    </w:p>
    <w:p>
      <w:pPr>
        <w:pStyle w:val="style157"/>
        <w:rPr/>
      </w:pPr>
    </w:p>
    <w:p>
      <w:pPr>
        <w:pStyle w:val="style157"/>
        <w:rPr/>
      </w:pPr>
      <w:r>
        <w:rPr>
          <w:lang w:val="en-US"/>
        </w:rPr>
        <w:t>Cu →  Cu2+ + 2e-</w:t>
      </w:r>
    </w:p>
    <w:p>
      <w:pPr>
        <w:pStyle w:val="style157"/>
        <w:rPr/>
      </w:pPr>
    </w:p>
    <w:p>
      <w:pPr>
        <w:pStyle w:val="style157"/>
        <w:rPr/>
      </w:pPr>
      <w:r>
        <w:rPr>
          <w:lang w:val="en-US"/>
        </w:rPr>
        <w:t xml:space="preserve">(Anode) </w:t>
      </w:r>
    </w:p>
    <w:p>
      <w:pPr>
        <w:pStyle w:val="style157"/>
        <w:rPr/>
      </w:pPr>
    </w:p>
    <w:p>
      <w:pPr>
        <w:pStyle w:val="style157"/>
        <w:rPr/>
      </w:pPr>
      <w:r>
        <w:rPr>
          <w:lang w:val="en-US"/>
        </w:rPr>
        <w:t xml:space="preserve">Thus, cathode increases in mass as copper is deposited on it and the anode decreases in mass as copper from it dissolves. </w:t>
      </w:r>
    </w:p>
    <w:p>
      <w:pPr>
        <w:pStyle w:val="style157"/>
        <w:rPr/>
      </w:pPr>
    </w:p>
    <w:p>
      <w:pPr>
        <w:pStyle w:val="style157"/>
        <w:rPr/>
      </w:pPr>
      <w:r>
        <w:rPr>
          <w:lang w:val="en-US"/>
        </w:rPr>
        <w:t xml:space="preserve">Charge passed through cell = 2.68 × 60 × 60 coulomb </w:t>
      </w:r>
    </w:p>
    <w:p>
      <w:pPr>
        <w:pStyle w:val="style157"/>
        <w:rPr/>
      </w:pPr>
    </w:p>
    <w:p>
      <w:pPr>
        <w:pStyle w:val="style157"/>
        <w:rPr/>
      </w:pPr>
      <w:r>
        <w:rPr>
          <w:lang w:val="en-US"/>
        </w:rPr>
        <w:t xml:space="preserve">Copper deposited or dissolved = 63,5/(2×96500)×2.68×60×60 =3.174 g </w:t>
      </w:r>
    </w:p>
    <w:p>
      <w:pPr>
        <w:pStyle w:val="style157"/>
        <w:rPr/>
      </w:pPr>
    </w:p>
    <w:p>
      <w:pPr>
        <w:pStyle w:val="style157"/>
        <w:rPr/>
      </w:pPr>
      <w:r>
        <w:rPr>
          <w:lang w:val="en-US"/>
        </w:rPr>
        <w:t xml:space="preserve">Increase in mass of cathode = Decrease in mass of anode = 3.174 g </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13.</w:t>
      </w:r>
    </w:p>
    <w:p>
      <w:pPr>
        <w:pStyle w:val="style157"/>
        <w:rPr/>
      </w:pPr>
    </w:p>
    <w:p>
      <w:pPr>
        <w:pStyle w:val="style157"/>
        <w:rPr/>
      </w:pPr>
    </w:p>
    <w:p>
      <w:pPr>
        <w:pStyle w:val="style157"/>
        <w:rPr/>
      </w:pPr>
      <w:r>
        <w:rPr>
          <w:lang w:val="en-US"/>
        </w:rPr>
        <w:t xml:space="preserve">An ammeter and a copper voltameter are </w:t>
      </w:r>
    </w:p>
    <w:p>
      <w:pPr>
        <w:pStyle w:val="style157"/>
        <w:rPr/>
      </w:pPr>
      <w:r>
        <w:rPr>
          <w:lang w:val="en-US"/>
        </w:rPr>
        <w:t>connected in series through which a  constant current flows. The ammeter</w:t>
      </w:r>
    </w:p>
    <w:p>
      <w:pPr>
        <w:pStyle w:val="style157"/>
        <w:rPr/>
      </w:pPr>
      <w:r>
        <w:rPr>
          <w:lang w:val="en-US"/>
        </w:rPr>
        <w:t xml:space="preserve"> shows 0.52 ampere. If 0.635 g of copper is deposited in one hour, what </w:t>
      </w:r>
    </w:p>
    <w:p>
      <w:pPr>
        <w:pStyle w:val="style157"/>
        <w:rPr/>
      </w:pPr>
      <w:r>
        <w:rPr>
          <w:lang w:val="en-US"/>
        </w:rPr>
        <w:t xml:space="preserve">is the percentage error of the ammeter? (At. mass of copper = 63.5) </w:t>
      </w:r>
    </w:p>
    <w:p>
      <w:pPr>
        <w:pStyle w:val="style157"/>
        <w:rPr/>
      </w:pPr>
    </w:p>
    <w:p>
      <w:pPr>
        <w:pStyle w:val="style157"/>
        <w:rPr/>
      </w:pPr>
    </w:p>
    <w:p>
      <w:pPr>
        <w:pStyle w:val="style157"/>
        <w:rPr/>
      </w:pPr>
      <w:r>
        <w:rPr>
          <w:lang w:val="en-US"/>
        </w:rPr>
        <w:t xml:space="preserve">Solution : </w:t>
      </w:r>
    </w:p>
    <w:p>
      <w:pPr>
        <w:pStyle w:val="style157"/>
        <w:rPr/>
      </w:pPr>
    </w:p>
    <w:p>
      <w:pPr>
        <w:pStyle w:val="style157"/>
        <w:rPr/>
      </w:pPr>
    </w:p>
    <w:p>
      <w:pPr>
        <w:pStyle w:val="style157"/>
        <w:rPr/>
      </w:pPr>
      <w:r>
        <w:rPr>
          <w:lang w:val="en-US"/>
        </w:rPr>
        <w:t xml:space="preserve">The electrode reaction is: </w:t>
      </w:r>
    </w:p>
    <w:p>
      <w:pPr>
        <w:pStyle w:val="style157"/>
        <w:rPr/>
      </w:pPr>
    </w:p>
    <w:p>
      <w:pPr>
        <w:pStyle w:val="style157"/>
        <w:rPr/>
      </w:pPr>
      <w:r>
        <w:rPr>
          <w:lang w:val="en-US"/>
        </w:rPr>
        <w:t xml:space="preserve">Cu2+ + 2e →  Cu </w:t>
      </w:r>
    </w:p>
    <w:p>
      <w:pPr>
        <w:pStyle w:val="style157"/>
        <w:rPr/>
      </w:pPr>
    </w:p>
    <w:p>
      <w:pPr>
        <w:pStyle w:val="style157"/>
        <w:rPr/>
      </w:pPr>
    </w:p>
    <w:p>
      <w:pPr>
        <w:pStyle w:val="style157"/>
        <w:rPr/>
      </w:pPr>
      <w:r>
        <w:rPr>
          <w:lang w:val="en-US"/>
        </w:rPr>
        <w:t xml:space="preserve">1 mole 2 × 96500 C </w:t>
      </w:r>
    </w:p>
    <w:p>
      <w:pPr>
        <w:pStyle w:val="style157"/>
        <w:rPr/>
      </w:pPr>
    </w:p>
    <w:p>
      <w:pPr>
        <w:pStyle w:val="style157"/>
        <w:rPr/>
      </w:pPr>
      <w:r>
        <w:rPr>
          <w:lang w:val="en-US"/>
        </w:rPr>
        <w:t xml:space="preserve">63.5 g of copper deposited by passing charge = 2 × 96500 Coulomb </w:t>
      </w:r>
    </w:p>
    <w:p>
      <w:pPr>
        <w:pStyle w:val="style157"/>
        <w:rPr/>
      </w:pPr>
    </w:p>
    <w:p>
      <w:pPr>
        <w:pStyle w:val="style157"/>
        <w:rPr/>
      </w:pPr>
      <w:r>
        <w:rPr>
          <w:lang w:val="en-US"/>
        </w:rPr>
        <w:t xml:space="preserve">0.635 g of copper deposited by passing charge =(2×96500)/63.5×0.653 coulomb  = 2 × 965 coulomb  = 1930 coulomb </w:t>
      </w:r>
    </w:p>
    <w:p>
      <w:pPr>
        <w:pStyle w:val="style157"/>
        <w:rPr/>
      </w:pPr>
    </w:p>
    <w:p>
      <w:pPr>
        <w:pStyle w:val="style157"/>
        <w:rPr/>
      </w:pPr>
    </w:p>
    <w:p>
      <w:pPr>
        <w:pStyle w:val="style157"/>
        <w:rPr/>
      </w:pPr>
      <w:r>
        <w:rPr>
          <w:lang w:val="en-US"/>
        </w:rPr>
        <w:t xml:space="preserve">We know that </w:t>
      </w:r>
    </w:p>
    <w:p>
      <w:pPr>
        <w:pStyle w:val="style157"/>
        <w:rPr/>
      </w:pPr>
    </w:p>
    <w:p>
      <w:pPr>
        <w:pStyle w:val="style157"/>
        <w:rPr/>
      </w:pPr>
      <w:r>
        <w:rPr>
          <w:lang w:val="en-US"/>
        </w:rPr>
        <w:t xml:space="preserve">Q = l × t </w:t>
      </w:r>
    </w:p>
    <w:p>
      <w:pPr>
        <w:pStyle w:val="style157"/>
        <w:rPr/>
      </w:pPr>
    </w:p>
    <w:p>
      <w:pPr>
        <w:pStyle w:val="style157"/>
        <w:rPr/>
      </w:pPr>
      <w:r>
        <w:rPr>
          <w:lang w:val="en-US"/>
        </w:rPr>
        <w:t xml:space="preserve">1930 = I × 60 × 60 </w:t>
      </w:r>
    </w:p>
    <w:p>
      <w:pPr>
        <w:pStyle w:val="style157"/>
        <w:rPr/>
      </w:pPr>
    </w:p>
    <w:p>
      <w:pPr>
        <w:pStyle w:val="style157"/>
        <w:rPr/>
      </w:pPr>
      <w:r>
        <w:rPr>
          <w:lang w:val="en-US"/>
        </w:rPr>
        <w:t xml:space="preserve">I= 1930/3600=0.536 ampere </w:t>
      </w:r>
    </w:p>
    <w:p>
      <w:pPr>
        <w:pStyle w:val="style157"/>
        <w:rPr/>
      </w:pPr>
    </w:p>
    <w:p>
      <w:pPr>
        <w:pStyle w:val="style157"/>
        <w:rPr/>
      </w:pPr>
      <w:r>
        <w:rPr>
          <w:lang w:val="en-US"/>
        </w:rPr>
        <w:t xml:space="preserve">Percentage error = ((0.536-0.52))/0.536×100=2.985 </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14.</w:t>
      </w:r>
    </w:p>
    <w:p>
      <w:pPr>
        <w:pStyle w:val="style157"/>
        <w:rPr/>
      </w:pPr>
    </w:p>
    <w:p>
      <w:pPr>
        <w:pStyle w:val="style157"/>
        <w:rPr/>
      </w:pPr>
    </w:p>
    <w:p>
      <w:pPr>
        <w:pStyle w:val="style157"/>
        <w:rPr/>
      </w:pPr>
      <w:r>
        <w:rPr>
          <w:lang w:val="en-US"/>
        </w:rPr>
        <w:t>A current of 3.7 ampere is passed for 6 hours between platinum electrodes in  0.5 litre of a 2 M solution of Ni(NO3)2. What will be the molarity of the solution at the end of  electrolysis?</w:t>
      </w:r>
    </w:p>
    <w:p>
      <w:pPr>
        <w:pStyle w:val="style157"/>
        <w:rPr/>
      </w:pPr>
    </w:p>
    <w:p>
      <w:pPr>
        <w:pStyle w:val="style157"/>
        <w:rPr/>
      </w:pPr>
    </w:p>
    <w:p>
      <w:pPr>
        <w:pStyle w:val="style157"/>
        <w:rPr/>
      </w:pPr>
      <w:r>
        <w:rPr>
          <w:lang w:val="en-US"/>
        </w:rPr>
        <w:t>What will be the molarity of solution if nickel electrodes are used? (1 F = 96500  coulomb; Ni = 58.7)</w:t>
      </w:r>
    </w:p>
    <w:p>
      <w:pPr>
        <w:pStyle w:val="style157"/>
        <w:rPr/>
      </w:pPr>
    </w:p>
    <w:p>
      <w:pPr>
        <w:pStyle w:val="style157"/>
        <w:rPr/>
      </w:pPr>
    </w:p>
    <w:p>
      <w:pPr>
        <w:pStyle w:val="style157"/>
        <w:rPr/>
      </w:pPr>
      <w:r>
        <w:rPr>
          <w:lang w:val="en-US"/>
        </w:rPr>
        <w:t xml:space="preserve">Solution: </w:t>
      </w:r>
    </w:p>
    <w:p>
      <w:pPr>
        <w:pStyle w:val="style157"/>
        <w:rPr/>
      </w:pPr>
    </w:p>
    <w:p>
      <w:pPr>
        <w:pStyle w:val="style157"/>
        <w:rPr/>
      </w:pPr>
    </w:p>
    <w:p>
      <w:pPr>
        <w:pStyle w:val="style157"/>
        <w:rPr/>
      </w:pPr>
      <w:r>
        <w:rPr>
          <w:lang w:val="en-US"/>
        </w:rPr>
        <w:t xml:space="preserve">The electrode reaction is </w:t>
      </w:r>
    </w:p>
    <w:p>
      <w:pPr>
        <w:pStyle w:val="style157"/>
        <w:rPr/>
      </w:pPr>
    </w:p>
    <w:p>
      <w:pPr>
        <w:pStyle w:val="style157"/>
        <w:rPr/>
      </w:pPr>
    </w:p>
    <w:p>
      <w:pPr>
        <w:pStyle w:val="style157"/>
        <w:rPr/>
      </w:pPr>
      <w:r>
        <w:rPr>
          <w:lang w:val="en-US"/>
        </w:rPr>
        <w:t xml:space="preserve">Ni2+ + 2e- →  Ni </w:t>
      </w:r>
    </w:p>
    <w:p>
      <w:pPr>
        <w:pStyle w:val="style157"/>
        <w:rPr/>
      </w:pPr>
    </w:p>
    <w:p>
      <w:pPr>
        <w:pStyle w:val="style157"/>
        <w:rPr/>
      </w:pPr>
    </w:p>
    <w:p>
      <w:pPr>
        <w:pStyle w:val="style157"/>
        <w:rPr/>
      </w:pPr>
      <w:r>
        <w:rPr>
          <w:lang w:val="en-US"/>
        </w:rPr>
        <w:t xml:space="preserve">1 mole 2 × 96500 C </w:t>
      </w:r>
    </w:p>
    <w:p>
      <w:pPr>
        <w:pStyle w:val="style157"/>
        <w:rPr/>
      </w:pPr>
    </w:p>
    <w:p>
      <w:pPr>
        <w:pStyle w:val="style157"/>
        <w:rPr/>
      </w:pPr>
    </w:p>
    <w:p>
      <w:pPr>
        <w:pStyle w:val="style157"/>
        <w:rPr/>
      </w:pPr>
      <w:r>
        <w:rPr>
          <w:lang w:val="en-US"/>
        </w:rPr>
        <w:t xml:space="preserve">Quantity of electric charge passed  = 3.7 × 6 × 60 × 60 coulomb = 79920 coulomb </w:t>
      </w:r>
    </w:p>
    <w:p>
      <w:pPr>
        <w:pStyle w:val="style157"/>
        <w:rPr/>
      </w:pPr>
    </w:p>
    <w:p>
      <w:pPr>
        <w:pStyle w:val="style157"/>
        <w:rPr/>
      </w:pPr>
      <w:r>
        <w:rPr>
          <w:lang w:val="en-US"/>
        </w:rPr>
        <w:t xml:space="preserve">Number of moles of Ni(NO3)2 decomposed or nickel deposited = (1.0 - 0.4140) = 0.586 </w:t>
      </w:r>
    </w:p>
    <w:p>
      <w:pPr>
        <w:pStyle w:val="style157"/>
        <w:rPr/>
      </w:pPr>
    </w:p>
    <w:p>
      <w:pPr>
        <w:pStyle w:val="style157"/>
        <w:rPr/>
      </w:pPr>
      <w:r>
        <w:rPr>
          <w:lang w:val="en-US"/>
        </w:rPr>
        <w:t xml:space="preserve">Since 0.586 moles are present in 0.5 litre, </w:t>
      </w:r>
    </w:p>
    <w:p>
      <w:pPr>
        <w:pStyle w:val="style157"/>
        <w:rPr/>
      </w:pPr>
    </w:p>
    <w:p>
      <w:pPr>
        <w:pStyle w:val="style157"/>
        <w:rPr/>
      </w:pPr>
      <w:r>
        <w:rPr>
          <w:lang w:val="en-US"/>
        </w:rPr>
        <w:t xml:space="preserve">Molarity of the solution = 2 × 0.586 = 1.72 M </w:t>
      </w:r>
    </w:p>
    <w:p>
      <w:pPr>
        <w:pStyle w:val="style157"/>
        <w:rPr/>
      </w:pPr>
    </w:p>
    <w:p>
      <w:pPr>
        <w:pStyle w:val="style157"/>
        <w:rPr/>
      </w:pPr>
      <w:r>
        <w:rPr>
          <w:lang w:val="en-US"/>
        </w:rPr>
        <w:t xml:space="preserve">When nickel electrodes are used, anodic nickel will dissolve and get deposited at the cathode. </w:t>
      </w:r>
    </w:p>
    <w:p>
      <w:pPr>
        <w:pStyle w:val="style157"/>
        <w:rPr/>
      </w:pPr>
    </w:p>
    <w:p>
      <w:pPr>
        <w:pStyle w:val="style157"/>
        <w:rPr/>
      </w:pPr>
      <w:r>
        <w:rPr>
          <w:lang w:val="en-US"/>
        </w:rPr>
        <w:t>The molarity of the solution will, thus, remain unaffected</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15:</w:t>
      </w:r>
    </w:p>
    <w:p>
      <w:pPr>
        <w:pStyle w:val="style157"/>
        <w:rPr/>
      </w:pPr>
    </w:p>
    <w:p>
      <w:pPr>
        <w:pStyle w:val="style157"/>
        <w:rPr/>
      </w:pPr>
    </w:p>
    <w:p>
      <w:pPr>
        <w:pStyle w:val="style157"/>
        <w:rPr/>
      </w:pPr>
      <w:r>
        <w:rPr>
          <w:lang w:val="en-US"/>
        </w:rPr>
        <w:t>An acidic solution of Cu2+ salt containing 0.4 g of Cu2+</w:t>
      </w:r>
    </w:p>
    <w:p>
      <w:pPr>
        <w:pStyle w:val="style157"/>
        <w:rPr/>
      </w:pPr>
      <w:r>
        <w:rPr>
          <w:lang w:val="en-US"/>
        </w:rPr>
        <w:t xml:space="preserve"> is electrolysed until all the copper is deposited. The electrolysis is </w:t>
      </w:r>
    </w:p>
    <w:p>
      <w:pPr>
        <w:pStyle w:val="style157"/>
        <w:rPr/>
      </w:pPr>
      <w:r>
        <w:rPr>
          <w:lang w:val="en-US"/>
        </w:rPr>
        <w:t>continued for seven more minutes with volume of  solution kept at 100 mL</w:t>
      </w:r>
    </w:p>
    <w:p>
      <w:pPr>
        <w:pStyle w:val="style157"/>
        <w:rPr/>
      </w:pPr>
      <w:r>
        <w:rPr>
          <w:lang w:val="en-US"/>
        </w:rPr>
        <w:t xml:space="preserve"> and the current at 1.2 amp. Calculate the gases evolved at STP during </w:t>
      </w:r>
    </w:p>
    <w:p>
      <w:pPr>
        <w:pStyle w:val="style157"/>
        <w:rPr/>
      </w:pPr>
      <w:r>
        <w:rPr>
          <w:lang w:val="en-US"/>
        </w:rPr>
        <w:t xml:space="preserve">the entire electrolysis.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0.4 g of Cu2+ = 0.4/31.75 = 0.0126 g equivalent </w:t>
      </w:r>
    </w:p>
    <w:p>
      <w:pPr>
        <w:pStyle w:val="style157"/>
        <w:rPr/>
      </w:pPr>
    </w:p>
    <w:p>
      <w:pPr>
        <w:pStyle w:val="style157"/>
        <w:rPr/>
      </w:pPr>
      <w:r>
        <w:rPr>
          <w:lang w:val="en-US"/>
        </w:rPr>
        <w:t xml:space="preserve">At the same time, the oxygen deposited at anode = 0.0126 g equivalent  = 8/32 × 0.0126 = 0.00315 g/mol </w:t>
      </w:r>
    </w:p>
    <w:p>
      <w:pPr>
        <w:pStyle w:val="style157"/>
        <w:rPr/>
      </w:pPr>
    </w:p>
    <w:p>
      <w:pPr>
        <w:pStyle w:val="style157"/>
        <w:rPr/>
      </w:pPr>
      <w:r>
        <w:rPr>
          <w:lang w:val="en-US"/>
        </w:rPr>
        <w:t xml:space="preserve">After the complete deposited of copper, the electrolysis will discharge hydrogen at cathode  and oxygen at anode. The amount of charge passed = 1.2 × 7 × 60 = 504 coulomb.So, Oxygen liberated = 1/96500 × 504 = 0.00523 g equivalent </w:t>
      </w:r>
    </w:p>
    <w:p>
      <w:pPr>
        <w:pStyle w:val="style157"/>
        <w:rPr/>
      </w:pPr>
    </w:p>
    <w:p>
      <w:pPr>
        <w:pStyle w:val="style157"/>
        <w:rPr/>
      </w:pPr>
      <w:r>
        <w:rPr>
          <w:lang w:val="en-US"/>
        </w:rPr>
        <w:t xml:space="preserve">= 8/32 × 0.00523 = 0.001307 g/mole </w:t>
      </w:r>
    </w:p>
    <w:p>
      <w:pPr>
        <w:pStyle w:val="style157"/>
        <w:rPr/>
      </w:pPr>
    </w:p>
    <w:p>
      <w:pPr>
        <w:pStyle w:val="style157"/>
        <w:rPr/>
      </w:pPr>
    </w:p>
    <w:p>
      <w:pPr>
        <w:pStyle w:val="style157"/>
        <w:rPr/>
      </w:pPr>
      <w:r>
        <w:rPr>
          <w:lang w:val="en-US"/>
        </w:rPr>
        <w:t xml:space="preserve">Hydrogen liberated = 0.00523 g equivalent </w:t>
      </w:r>
    </w:p>
    <w:p>
      <w:pPr>
        <w:pStyle w:val="style157"/>
        <w:rPr/>
      </w:pPr>
    </w:p>
    <w:p>
      <w:pPr>
        <w:pStyle w:val="style157"/>
        <w:rPr/>
      </w:pPr>
      <w:r>
        <w:rPr>
          <w:lang w:val="en-US"/>
        </w:rPr>
        <w:t xml:space="preserve">= 1/2 × 0.00523 = 0.00261 g mole </w:t>
      </w:r>
    </w:p>
    <w:p>
      <w:pPr>
        <w:pStyle w:val="style157"/>
        <w:rPr/>
      </w:pPr>
    </w:p>
    <w:p>
      <w:pPr>
        <w:pStyle w:val="style157"/>
        <w:rPr/>
      </w:pPr>
      <w:r>
        <w:rPr>
          <w:lang w:val="en-US"/>
        </w:rPr>
        <w:t xml:space="preserve">Total gases evolved = (0.00315 + 0.001307 + 0.00261) g mole </w:t>
      </w:r>
    </w:p>
    <w:p>
      <w:pPr>
        <w:pStyle w:val="style157"/>
        <w:rPr/>
      </w:pPr>
    </w:p>
    <w:p>
      <w:pPr>
        <w:pStyle w:val="style157"/>
        <w:rPr/>
      </w:pPr>
      <w:r>
        <w:rPr>
          <w:lang w:val="en-US"/>
        </w:rPr>
        <w:t xml:space="preserve">= 0.007067 g mole </w:t>
      </w:r>
    </w:p>
    <w:p>
      <w:pPr>
        <w:pStyle w:val="style157"/>
        <w:rPr/>
      </w:pPr>
    </w:p>
    <w:p>
      <w:pPr>
        <w:pStyle w:val="style157"/>
        <w:rPr/>
      </w:pPr>
      <w:r>
        <w:rPr>
          <w:lang w:val="en-US"/>
        </w:rPr>
        <w:t>Volume of gases evolved at NTP = 22400 × 0.007067 mL = 158.3 mL</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17:</w:t>
      </w:r>
    </w:p>
    <w:p>
      <w:pPr>
        <w:pStyle w:val="style157"/>
        <w:rPr/>
      </w:pPr>
    </w:p>
    <w:p>
      <w:pPr>
        <w:pStyle w:val="style157"/>
        <w:rPr/>
      </w:pPr>
    </w:p>
    <w:p>
      <w:pPr>
        <w:pStyle w:val="style157"/>
        <w:rPr/>
      </w:pPr>
      <w:r>
        <w:rPr>
          <w:lang w:val="en-US"/>
        </w:rPr>
        <w:t xml:space="preserve">Calculate the electricity that would be </w:t>
      </w:r>
    </w:p>
    <w:p>
      <w:pPr>
        <w:pStyle w:val="style157"/>
        <w:rPr/>
      </w:pPr>
      <w:r>
        <w:rPr>
          <w:lang w:val="en-US"/>
        </w:rPr>
        <w:t xml:space="preserve">required to reduce 12.3 g of nitrobenzene  to aniline, if the current </w:t>
      </w:r>
    </w:p>
    <w:p>
      <w:pPr>
        <w:pStyle w:val="style157"/>
        <w:rPr/>
      </w:pPr>
      <w:r>
        <w:rPr>
          <w:lang w:val="en-US"/>
        </w:rPr>
        <w:t xml:space="preserve">efficiency for the process is 50 per cent. If the potential drop across </w:t>
      </w:r>
    </w:p>
    <w:p>
      <w:pPr>
        <w:pStyle w:val="style157"/>
        <w:rPr/>
      </w:pPr>
      <w:r>
        <w:rPr>
          <w:lang w:val="en-US"/>
        </w:rPr>
        <w:t>the cell is 3.0 volt, how much energy will be consumed?</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The reduction reaction is </w:t>
      </w:r>
    </w:p>
    <w:p>
      <w:pPr>
        <w:pStyle w:val="style157"/>
        <w:rPr/>
      </w:pPr>
    </w:p>
    <w:p>
      <w:pPr>
        <w:pStyle w:val="style157"/>
        <w:rPr/>
      </w:pPr>
      <w:r>
        <w:rPr>
          <w:lang w:val="en-US"/>
        </w:rPr>
        <w:t xml:space="preserve">C6H5NO2 + 3H2 C6H5NH2 + 2H2O  </w:t>
      </w:r>
    </w:p>
    <w:p>
      <w:pPr>
        <w:pStyle w:val="style157"/>
        <w:rPr/>
      </w:pPr>
    </w:p>
    <w:p>
      <w:pPr>
        <w:pStyle w:val="style157"/>
        <w:rPr/>
      </w:pPr>
      <w:r>
        <w:rPr>
          <w:lang w:val="en-US"/>
        </w:rPr>
        <w:t>Hydrogen required for reduction of 12.3/123 or 0.1 mole of nitrobenzene = 0.1 × 3 = 0.3 mole.</w:t>
      </w:r>
    </w:p>
    <w:p>
      <w:pPr>
        <w:pStyle w:val="style157"/>
        <w:rPr/>
      </w:pPr>
    </w:p>
    <w:p>
      <w:pPr>
        <w:pStyle w:val="style157"/>
        <w:rPr/>
      </w:pPr>
      <w:r>
        <w:rPr>
          <w:lang w:val="en-US"/>
        </w:rPr>
        <w:t xml:space="preserve">Amount of charge required for liberation of 0.3 mole of hydrogen = 2 × 96500 × 0.3 = 57900  coulomb </w:t>
      </w:r>
    </w:p>
    <w:p>
      <w:pPr>
        <w:pStyle w:val="style157"/>
        <w:rPr/>
      </w:pPr>
    </w:p>
    <w:p>
      <w:pPr>
        <w:pStyle w:val="style157"/>
        <w:rPr/>
      </w:pPr>
    </w:p>
    <w:p>
      <w:pPr>
        <w:pStyle w:val="style157"/>
        <w:rPr/>
      </w:pPr>
      <w:r>
        <w:rPr>
          <w:lang w:val="en-US"/>
        </w:rPr>
        <w:t xml:space="preserve">Actual amount of charge required as efficiency is 50%  = 2 × 57900 = 115800 coulomb </w:t>
      </w:r>
    </w:p>
    <w:p>
      <w:pPr>
        <w:pStyle w:val="style157"/>
        <w:rPr/>
      </w:pPr>
    </w:p>
    <w:p>
      <w:pPr>
        <w:pStyle w:val="style157"/>
        <w:rPr/>
      </w:pPr>
    </w:p>
    <w:p>
      <w:pPr>
        <w:pStyle w:val="style157"/>
        <w:rPr/>
      </w:pPr>
      <w:r>
        <w:rPr>
          <w:lang w:val="en-US"/>
        </w:rPr>
        <w:t>Energy consumed = 115800 × 3.0 = 347400 J  = 347.4 kJ</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r>
        <w:rPr>
          <w:lang w:val="en-US"/>
        </w:rPr>
        <w:t>Example 18:</w:t>
      </w:r>
    </w:p>
    <w:p>
      <w:pPr>
        <w:pStyle w:val="style157"/>
        <w:rPr/>
      </w:pPr>
    </w:p>
    <w:p>
      <w:pPr>
        <w:pStyle w:val="style157"/>
        <w:rPr/>
      </w:pPr>
    </w:p>
    <w:p>
      <w:pPr>
        <w:pStyle w:val="style157"/>
        <w:rPr/>
      </w:pPr>
      <w:r>
        <w:rPr>
          <w:lang w:val="en-US"/>
        </w:rPr>
        <w:t xml:space="preserve">After electrolysis of a sodium chloride </w:t>
      </w:r>
    </w:p>
    <w:p>
      <w:pPr>
        <w:pStyle w:val="style157"/>
        <w:rPr/>
      </w:pPr>
      <w:r>
        <w:rPr>
          <w:lang w:val="en-US"/>
        </w:rPr>
        <w:t xml:space="preserve">solution with inert electrodes for a certain period of time, 600 mL of </w:t>
      </w:r>
    </w:p>
    <w:p>
      <w:pPr>
        <w:pStyle w:val="style157"/>
        <w:rPr/>
      </w:pPr>
      <w:r>
        <w:rPr>
          <w:lang w:val="en-US"/>
        </w:rPr>
        <w:t>the solution was left which was found to be 1 N in NaOH. During the same</w:t>
      </w:r>
    </w:p>
    <w:p>
      <w:pPr>
        <w:pStyle w:val="style157"/>
        <w:rPr/>
      </w:pPr>
      <w:r>
        <w:rPr>
          <w:lang w:val="en-US"/>
        </w:rPr>
        <w:t xml:space="preserve"> period 31.75 g of copper was deposited in the copper voltameter in </w:t>
      </w:r>
    </w:p>
    <w:p>
      <w:pPr>
        <w:pStyle w:val="style157"/>
        <w:rPr/>
      </w:pPr>
      <w:r>
        <w:rPr>
          <w:lang w:val="en-US"/>
        </w:rPr>
        <w:t xml:space="preserve">series with the electrolytic cell. Calculate the percentage theoretical </w:t>
      </w:r>
    </w:p>
    <w:p>
      <w:pPr>
        <w:pStyle w:val="style157"/>
        <w:rPr/>
      </w:pPr>
      <w:r>
        <w:rPr>
          <w:lang w:val="en-US"/>
        </w:rPr>
        <w:t xml:space="preserve">yield of NaOH obtained.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Equivalent mass of NaOH = 40/1000 × 600 = 24 g </w:t>
      </w:r>
    </w:p>
    <w:p>
      <w:pPr>
        <w:pStyle w:val="style157"/>
        <w:rPr/>
      </w:pPr>
    </w:p>
    <w:p>
      <w:pPr>
        <w:pStyle w:val="style157"/>
        <w:rPr/>
      </w:pPr>
      <w:r>
        <w:rPr>
          <w:lang w:val="en-US"/>
        </w:rPr>
        <w:t xml:space="preserve">Amount of NaOH formed = 40/1000 × 600 = 24 g </w:t>
      </w:r>
    </w:p>
    <w:p>
      <w:pPr>
        <w:pStyle w:val="style157"/>
        <w:rPr/>
      </w:pPr>
    </w:p>
    <w:p>
      <w:pPr>
        <w:pStyle w:val="style157"/>
        <w:rPr/>
      </w:pPr>
      <w:r>
        <w:rPr>
          <w:lang w:val="en-US"/>
        </w:rPr>
        <w:t xml:space="preserve">31.75 g of Cu = 1 g equivalent of Cu. </w:t>
      </w:r>
    </w:p>
    <w:p>
      <w:pPr>
        <w:pStyle w:val="style157"/>
        <w:rPr/>
      </w:pPr>
    </w:p>
    <w:p>
      <w:pPr>
        <w:pStyle w:val="style157"/>
        <w:rPr/>
      </w:pPr>
      <w:r>
        <w:rPr>
          <w:lang w:val="en-US"/>
        </w:rPr>
        <w:t xml:space="preserve">During the same period, 1 g equivalent of NaOH should have been formed. </w:t>
      </w:r>
    </w:p>
    <w:p>
      <w:pPr>
        <w:pStyle w:val="style157"/>
        <w:rPr/>
      </w:pPr>
    </w:p>
    <w:p>
      <w:pPr>
        <w:pStyle w:val="style157"/>
        <w:rPr/>
      </w:pPr>
      <w:r>
        <w:rPr>
          <w:lang w:val="en-US"/>
        </w:rPr>
        <w:t xml:space="preserve">1 g equivalent of NaOH = 40 g </w:t>
      </w:r>
    </w:p>
    <w:p>
      <w:pPr>
        <w:pStyle w:val="style157"/>
        <w:rPr/>
      </w:pPr>
    </w:p>
    <w:p>
      <w:pPr>
        <w:pStyle w:val="style157"/>
        <w:rPr/>
      </w:pPr>
      <w:r>
        <w:rPr>
          <w:lang w:val="en-US"/>
        </w:rPr>
        <w:t>% yield = 24/40 × 100 = 60</w:t>
      </w:r>
    </w:p>
    <w:p>
      <w:pPr>
        <w:pStyle w:val="style157"/>
        <w:rPr/>
      </w:pPr>
    </w:p>
    <w:p>
      <w:pPr>
        <w:pStyle w:val="style157"/>
        <w:rPr/>
      </w:pPr>
    </w:p>
    <w:p>
      <w:pPr>
        <w:pStyle w:val="style157"/>
        <w:rPr/>
      </w:pPr>
      <w:r>
        <w:rPr>
          <w:lang w:val="en-US"/>
        </w:rPr>
        <w:t>______________________________________________________________________________</w:t>
      </w:r>
    </w:p>
    <w:p>
      <w:pPr>
        <w:pStyle w:val="style157"/>
        <w:rPr/>
      </w:pPr>
    </w:p>
    <w:p>
      <w:pPr>
        <w:pStyle w:val="style157"/>
        <w:rPr/>
      </w:pPr>
    </w:p>
    <w:p>
      <w:pPr>
        <w:pStyle w:val="style157"/>
        <w:rPr/>
      </w:pPr>
    </w:p>
    <w:p>
      <w:pPr>
        <w:pStyle w:val="style157"/>
        <w:rPr/>
      </w:pPr>
      <w:r>
        <w:rPr>
          <w:lang w:val="en-US"/>
        </w:rPr>
        <w:t>Example 20:</w:t>
      </w:r>
    </w:p>
    <w:p>
      <w:pPr>
        <w:pStyle w:val="style157"/>
        <w:rPr/>
      </w:pPr>
    </w:p>
    <w:p>
      <w:pPr>
        <w:pStyle w:val="style157"/>
        <w:rPr/>
      </w:pPr>
    </w:p>
    <w:p>
      <w:pPr>
        <w:pStyle w:val="style157"/>
        <w:rPr/>
      </w:pPr>
      <w:r>
        <w:rPr>
          <w:lang w:val="en-US"/>
        </w:rPr>
        <w:t>Cadmium amalgam is prepared by electrolysis of a solution of CdCl2</w:t>
      </w:r>
    </w:p>
    <w:p>
      <w:pPr>
        <w:pStyle w:val="style157"/>
        <w:rPr/>
      </w:pPr>
      <w:r>
        <w:rPr>
          <w:lang w:val="en-US"/>
        </w:rPr>
        <w:t xml:space="preserve"> using a mercury c0thode. Find how long a current of 5 ampere should be </w:t>
      </w:r>
    </w:p>
    <w:p>
      <w:pPr>
        <w:pStyle w:val="style157"/>
        <w:rPr/>
      </w:pPr>
      <w:r>
        <w:rPr>
          <w:lang w:val="en-US"/>
        </w:rPr>
        <w:t xml:space="preserve">passed in order to prepare 12%  Cd-Hg amalgam on a cathode of 2 g </w:t>
      </w:r>
    </w:p>
    <w:p>
      <w:pPr>
        <w:pStyle w:val="style157"/>
        <w:rPr/>
      </w:pPr>
      <w:r>
        <w:rPr>
          <w:lang w:val="en-US"/>
        </w:rPr>
        <w:t xml:space="preserve">mercury. At mass of Cd = 112.40. </w:t>
      </w:r>
    </w:p>
    <w:p>
      <w:pPr>
        <w:pStyle w:val="style157"/>
        <w:rPr/>
      </w:pPr>
    </w:p>
    <w:p>
      <w:pPr>
        <w:pStyle w:val="style157"/>
        <w:rPr/>
      </w:pPr>
    </w:p>
    <w:p>
      <w:pPr>
        <w:pStyle w:val="style157"/>
        <w:rPr/>
      </w:pPr>
      <w:r>
        <w:rPr>
          <w:lang w:val="en-US"/>
        </w:rPr>
        <w:t>Solution:</w:t>
      </w:r>
    </w:p>
    <w:p>
      <w:pPr>
        <w:pStyle w:val="style157"/>
        <w:rPr/>
      </w:pPr>
    </w:p>
    <w:p>
      <w:pPr>
        <w:pStyle w:val="style157"/>
        <w:rPr/>
      </w:pPr>
    </w:p>
    <w:p>
      <w:pPr>
        <w:pStyle w:val="style157"/>
        <w:rPr/>
      </w:pPr>
      <w:r>
        <w:rPr>
          <w:lang w:val="en-US"/>
        </w:rPr>
        <w:t xml:space="preserve">2 g Hg require Cd to prepare 12% amalgam = 12/88 × 2 = 0.273 g </w:t>
      </w:r>
    </w:p>
    <w:p>
      <w:pPr>
        <w:pStyle w:val="style157"/>
        <w:rPr/>
      </w:pPr>
    </w:p>
    <w:p>
      <w:pPr>
        <w:pStyle w:val="style157"/>
        <w:rPr/>
      </w:pPr>
      <w:r>
        <w:rPr>
          <w:lang w:val="en-US"/>
        </w:rPr>
        <w:t xml:space="preserve">Cd2+ + 2e- →  Cd </w:t>
      </w:r>
    </w:p>
    <w:p>
      <w:pPr>
        <w:pStyle w:val="style157"/>
        <w:rPr/>
      </w:pPr>
    </w:p>
    <w:p>
      <w:pPr>
        <w:pStyle w:val="style157"/>
        <w:rPr/>
      </w:pPr>
      <w:r>
        <w:rPr>
          <w:lang w:val="en-US"/>
        </w:rPr>
        <w:t xml:space="preserve">1 mole 2 × 96500C </w:t>
      </w:r>
    </w:p>
    <w:p>
      <w:pPr>
        <w:pStyle w:val="style157"/>
        <w:rPr/>
      </w:pPr>
    </w:p>
    <w:p>
      <w:pPr>
        <w:pStyle w:val="style157"/>
        <w:rPr/>
      </w:pPr>
      <w:r>
        <w:rPr>
          <w:lang w:val="en-US"/>
        </w:rPr>
        <w:t xml:space="preserve">112.40g </w:t>
      </w:r>
    </w:p>
    <w:p>
      <w:pPr>
        <w:pStyle w:val="style157"/>
        <w:rPr/>
      </w:pPr>
    </w:p>
    <w:p>
      <w:pPr>
        <w:pStyle w:val="style157"/>
        <w:rPr/>
      </w:pPr>
      <w:r>
        <w:rPr>
          <w:lang w:val="en-US"/>
        </w:rPr>
        <w:t xml:space="preserve">Charge required to deposit 0.273 g of Cd  = 2*96500/112.40 × 0.273 coulomb </w:t>
      </w:r>
    </w:p>
    <w:p>
      <w:pPr>
        <w:pStyle w:val="style157"/>
        <w:rPr/>
      </w:pPr>
    </w:p>
    <w:p>
      <w:pPr>
        <w:pStyle w:val="style157"/>
        <w:rPr/>
      </w:pPr>
      <w:r>
        <w:rPr>
          <w:lang w:val="en-US"/>
        </w:rPr>
        <w:t xml:space="preserve">Charge = ampere × second </w:t>
      </w:r>
    </w:p>
    <w:p>
      <w:pPr>
        <w:pStyle w:val="style157"/>
        <w:rPr/>
      </w:pPr>
    </w:p>
    <w:p>
      <w:pPr>
        <w:pStyle w:val="style157"/>
        <w:rPr/>
      </w:pPr>
      <w:r>
        <w:rPr>
          <w:lang w:val="en-US"/>
        </w:rPr>
        <w:t>Second = 2*96500*0.273/112.40*5 = 93.75</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ELECTROCHEMICAL CELL</w:t>
      </w:r>
    </w:p>
    <w:p>
      <w:pPr>
        <w:pStyle w:val="style157"/>
        <w:rPr/>
      </w:pPr>
      <w:r>
        <w:rPr>
          <w:lang w:val="en-US"/>
        </w:rPr>
        <w:t>What is an Electrochemical Cell?</w:t>
      </w:r>
    </w:p>
    <w:p>
      <w:pPr>
        <w:pStyle w:val="style157"/>
        <w:rPr/>
      </w:pPr>
      <w:r>
        <w:rPr>
          <w:lang w:val="en-US"/>
        </w:rPr>
        <w:t xml:space="preserve">An electrochemical cell is a device that can generate electrical energy from the chemical reactions occurring in it, or use the electrical energy supplied to it to facilitate chemical reactions in it. </w:t>
      </w:r>
    </w:p>
    <w:p>
      <w:pPr>
        <w:pStyle w:val="style157"/>
        <w:rPr/>
      </w:pPr>
      <w:r>
        <w:rPr>
          <w:lang w:val="en-US"/>
        </w:rPr>
        <w:t>OR</w:t>
      </w:r>
    </w:p>
    <w:p>
      <w:pPr>
        <w:pStyle w:val="style157"/>
        <w:rPr/>
      </w:pPr>
      <w:r>
        <w:rPr>
          <w:lang w:val="en-US"/>
        </w:rPr>
        <w:t>An electrochemical cell is a system consisting of electrodes that dip into an electrolyte and in which a chemical reaction either uses or generates an electric current. A voltaic, or galvanic, cell is an electro-chemical cell in which a spontaneous reaction generates an electric current. An electrolytic cell is an electrochemical cell in which an electric current drives a chemical reaction otherwise nonspontaneous reaction (the cells which cause chemical reactions to occur in them when an electric current is passed through them are called electrolytic cells). These devices are capable of converting chemical energy into electrical energy, or vice versa. A common example of an electrochemical cell is a standard 1.5-volt cell which is used to power many electrical appliances such as TV remotes and clocks. That is to say that the basic unit of all batteries is the electrochemical cell.</w:t>
      </w:r>
    </w:p>
    <w:p>
      <w:pPr>
        <w:pStyle w:val="style157"/>
        <w:rPr/>
      </w:pPr>
    </w:p>
    <w:p>
      <w:pPr>
        <w:pStyle w:val="style157"/>
        <w:rPr/>
      </w:pPr>
      <w:r>
        <w:rPr>
          <w:lang w:val="en-US"/>
        </w:rPr>
        <w:t>Electrochemical cells generally consist of a cathode and an anode. The key features of the cathode and the anode are tabulated below.</w:t>
      </w:r>
    </w:p>
    <w:p>
      <w:pPr>
        <w:pStyle w:val="style157"/>
        <w:rPr/>
      </w:pPr>
    </w:p>
    <w:p>
      <w:pPr>
        <w:pStyle w:val="style157"/>
        <w:rPr/>
      </w:pPr>
    </w:p>
    <w:p>
      <w:pPr>
        <w:pStyle w:val="style157"/>
        <w:rPr/>
      </w:pPr>
      <w:r>
        <w:rPr>
          <w:lang w:val="en-US"/>
        </w:rPr>
        <w:t>Cathode</w:t>
      </w:r>
    </w:p>
    <w:p>
      <w:pPr>
        <w:pStyle w:val="style157"/>
        <w:rPr/>
      </w:pPr>
      <w:r>
        <w:rPr>
          <w:lang w:val="en-US"/>
        </w:rPr>
        <w:t>Anode</w:t>
      </w:r>
    </w:p>
    <w:p>
      <w:pPr>
        <w:pStyle w:val="style157"/>
        <w:rPr/>
      </w:pPr>
    </w:p>
    <w:p>
      <w:pPr>
        <w:pStyle w:val="style157"/>
        <w:rPr/>
      </w:pPr>
      <w:r>
        <w:rPr>
          <w:lang w:val="en-US"/>
        </w:rPr>
        <w:t xml:space="preserve">                                                                                             </w:t>
      </w:r>
    </w:p>
    <w:p>
      <w:pPr>
        <w:pStyle w:val="style157"/>
        <w:rPr/>
      </w:pPr>
      <w:r>
        <w:rPr>
          <w:lang w:val="en-US"/>
        </w:rPr>
        <w:t>Denoted by a positive sign since electrons are consumed here</w:t>
      </w:r>
    </w:p>
    <w:p>
      <w:pPr>
        <w:pStyle w:val="style157"/>
        <w:rPr/>
      </w:pPr>
    </w:p>
    <w:p>
      <w:pPr>
        <w:pStyle w:val="style157"/>
        <w:rPr/>
      </w:pPr>
      <w:r>
        <w:rPr>
          <w:lang w:val="en-US"/>
        </w:rPr>
        <w:t>Denoted by a negative sign since electrons are liberated here</w:t>
      </w:r>
    </w:p>
    <w:p>
      <w:pPr>
        <w:pStyle w:val="style157"/>
        <w:rPr/>
      </w:pPr>
    </w:p>
    <w:p>
      <w:pPr>
        <w:pStyle w:val="style157"/>
        <w:rPr/>
      </w:pPr>
    </w:p>
    <w:p>
      <w:pPr>
        <w:pStyle w:val="style157"/>
        <w:rPr/>
      </w:pPr>
      <w:r>
        <w:rPr>
          <w:lang w:val="en-US"/>
        </w:rPr>
        <w:t>A reduction reaction occurs in the cathode of an electrochemical cell</w:t>
      </w:r>
      <w:r>
        <w:rPr>
          <w:lang w:val="en-US"/>
        </w:rPr>
        <w:tab/>
      </w:r>
    </w:p>
    <w:p>
      <w:pPr>
        <w:pStyle w:val="style157"/>
        <w:rPr/>
      </w:pPr>
    </w:p>
    <w:p>
      <w:pPr>
        <w:pStyle w:val="style157"/>
        <w:rPr/>
      </w:pPr>
      <w:r>
        <w:rPr>
          <w:lang w:val="en-US"/>
        </w:rPr>
        <w:tab/>
      </w:r>
      <w:r>
        <w:rPr>
          <w:lang w:val="en-US"/>
        </w:rPr>
        <w:t>An oxidation reaction occurs here</w:t>
      </w:r>
    </w:p>
    <w:p>
      <w:pPr>
        <w:pStyle w:val="style157"/>
        <w:rPr/>
      </w:pPr>
    </w:p>
    <w:p>
      <w:pPr>
        <w:pStyle w:val="style157"/>
        <w:rPr/>
      </w:pPr>
    </w:p>
    <w:p>
      <w:pPr>
        <w:pStyle w:val="style157"/>
        <w:rPr/>
      </w:pPr>
      <w:r>
        <w:rPr>
          <w:lang w:val="en-US"/>
        </w:rPr>
        <w:t>Electrons move into the cathode</w:t>
      </w:r>
      <w:r>
        <w:rPr>
          <w:lang w:val="en-US"/>
        </w:rPr>
        <w:tab/>
      </w:r>
    </w:p>
    <w:p>
      <w:pPr>
        <w:pStyle w:val="style157"/>
        <w:rPr/>
      </w:pPr>
      <w:r>
        <w:rPr>
          <w:lang w:val="en-US"/>
        </w:rPr>
        <w:t>Electrons move out of the anode</w:t>
      </w:r>
    </w:p>
    <w:p>
      <w:pPr>
        <w:pStyle w:val="style157"/>
        <w:rPr/>
      </w:pPr>
    </w:p>
    <w:p>
      <w:pPr>
        <w:pStyle w:val="style157"/>
        <w:rPr/>
      </w:pPr>
    </w:p>
    <w:p>
      <w:pPr>
        <w:pStyle w:val="style157"/>
        <w:rPr/>
      </w:pPr>
      <w:r>
        <w:rPr>
          <w:lang w:val="en-US"/>
        </w:rPr>
        <w:t>Cathode must be represented on the right-hand side</w:t>
      </w:r>
    </w:p>
    <w:p>
      <w:pPr>
        <w:pStyle w:val="style157"/>
        <w:rPr/>
      </w:pPr>
      <w:r>
        <w:rPr>
          <w:lang w:val="en-US"/>
        </w:rPr>
        <w:t>Anode is represented on the left-hand side while denoting an electrochemical cell.</w:t>
      </w:r>
    </w:p>
    <w:p>
      <w:pPr>
        <w:pStyle w:val="style157"/>
        <w:rPr/>
      </w:pPr>
    </w:p>
    <w:p>
      <w:pPr>
        <w:pStyle w:val="style157"/>
        <w:rPr/>
      </w:pPr>
      <w:r>
        <w:rPr>
          <w:lang w:val="en-US"/>
        </w:rPr>
        <w:t xml:space="preserve"> </w:t>
      </w:r>
    </w:p>
    <w:p>
      <w:pPr>
        <w:pStyle w:val="style157"/>
        <w:rPr/>
      </w:pPr>
      <w:r>
        <w:rPr>
          <w:lang w:val="en-US"/>
        </w:rPr>
        <w:t>SALT BRIDGE</w:t>
      </w:r>
    </w:p>
    <w:p>
      <w:pPr>
        <w:pStyle w:val="style157"/>
        <w:rPr/>
      </w:pPr>
      <w:r>
        <w:rPr>
          <w:lang w:val="en-US"/>
        </w:rPr>
        <w:t>What is the Function of a Salt Bridge in an Electrochemical Cell?</w:t>
      </w:r>
    </w:p>
    <w:p>
      <w:pPr>
        <w:pStyle w:val="style157"/>
        <w:rPr/>
      </w:pPr>
      <w:r>
        <w:rPr>
          <w:lang w:val="en-US"/>
        </w:rPr>
        <w:t>The salt bridge completes the circuit of an electrochemical cell, thereby allowing the flow of current through it. It also helps to maintain the overall electrical neutrality of the cell.</w:t>
      </w:r>
    </w:p>
    <w:p>
      <w:pPr>
        <w:pStyle w:val="style157"/>
        <w:rPr/>
      </w:pPr>
    </w:p>
    <w:p>
      <w:pPr>
        <w:pStyle w:val="style157"/>
        <w:rPr/>
      </w:pPr>
    </w:p>
    <w:p>
      <w:pPr>
        <w:pStyle w:val="style157"/>
        <w:rPr/>
      </w:pPr>
      <w:r>
        <w:rPr>
          <w:lang w:val="en-US"/>
        </w:rPr>
        <w:t>Types of Electrochemical Cells</w:t>
      </w:r>
    </w:p>
    <w:p>
      <w:pPr>
        <w:pStyle w:val="style157"/>
        <w:rPr/>
      </w:pPr>
      <w:r>
        <w:rPr>
          <w:lang w:val="en-US"/>
        </w:rPr>
        <w:t>The two primary types of electrochemical cells are:</w:t>
      </w:r>
    </w:p>
    <w:p>
      <w:pPr>
        <w:pStyle w:val="style157"/>
        <w:rPr/>
      </w:pPr>
      <w:r>
        <w:rPr>
          <w:lang w:val="en-US"/>
        </w:rPr>
        <w:t>1.  Galvanic cells (also known as Voltaic cells)</w:t>
      </w:r>
    </w:p>
    <w:p>
      <w:pPr>
        <w:pStyle w:val="style157"/>
        <w:rPr/>
      </w:pPr>
      <w:r>
        <w:rPr>
          <w:lang w:val="en-US"/>
        </w:rPr>
        <w:t>2. Electrolytic cells</w:t>
      </w:r>
    </w:p>
    <w:p>
      <w:pPr>
        <w:pStyle w:val="style157"/>
        <w:rPr/>
      </w:pPr>
    </w:p>
    <w:p>
      <w:pPr>
        <w:pStyle w:val="style157"/>
        <w:rPr/>
      </w:pPr>
      <w:r>
        <w:rPr>
          <w:lang w:val="en-US"/>
        </w:rPr>
        <w:t>Voltaic cell or galvanic cell convert the energy of a spontaneous redox reaction into electricity. This will be accomplished as the electrons are released from the oxidation half-reaction are passed to the reduction reaction which will absorb the electrons.</w:t>
      </w:r>
    </w:p>
    <w:p>
      <w:pPr>
        <w:pStyle w:val="style157"/>
        <w:rPr/>
      </w:pPr>
      <w:r>
        <w:rPr>
          <w:lang w:val="en-US"/>
        </w:rPr>
        <w:t>We will create an electrochemical cell based on the following redox reaction:</w:t>
      </w:r>
    </w:p>
    <w:p>
      <w:pPr>
        <w:pStyle w:val="style157"/>
        <w:rPr/>
      </w:pPr>
      <w:r>
        <w:rPr>
          <w:lang w:val="en-US"/>
        </w:rPr>
        <w:t>Zn(s) + Cu2+(aq) → Zn2+(aq) + Cu(s)</w:t>
      </w:r>
    </w:p>
    <w:p>
      <w:pPr>
        <w:pStyle w:val="style157"/>
        <w:rPr/>
      </w:pPr>
      <w:r>
        <w:rPr>
          <w:lang w:val="en-US"/>
        </w:rPr>
        <w:t>This reactions involves two half-reactions:</w:t>
      </w:r>
    </w:p>
    <w:p>
      <w:pPr>
        <w:pStyle w:val="style157"/>
        <w:rPr/>
      </w:pPr>
      <w:r>
        <w:rPr>
          <w:lang w:val="en-US"/>
        </w:rPr>
        <w:t>Zn → Zn +2 + 2 e-</w:t>
      </w:r>
    </w:p>
    <w:p>
      <w:pPr>
        <w:pStyle w:val="style157"/>
        <w:rPr/>
      </w:pPr>
      <w:r>
        <w:rPr>
          <w:lang w:val="en-US"/>
        </w:rPr>
        <w:t>Cu2+ + 2e- → Cu</w:t>
      </w:r>
    </w:p>
    <w:p>
      <w:pPr>
        <w:pStyle w:val="style157"/>
        <w:rPr/>
      </w:pPr>
    </w:p>
    <w:p>
      <w:pPr>
        <w:pStyle w:val="style157"/>
        <w:rPr/>
      </w:pPr>
      <w:r>
        <w:rPr>
          <w:lang w:val="en-US"/>
        </w:rPr>
        <w:t>oxidation</w:t>
      </w:r>
    </w:p>
    <w:p>
      <w:pPr>
        <w:pStyle w:val="style157"/>
        <w:rPr/>
      </w:pPr>
      <w:r>
        <w:rPr>
          <w:lang w:val="en-US"/>
        </w:rPr>
        <w:t>reduction</w:t>
      </w:r>
    </w:p>
    <w:p>
      <w:pPr>
        <w:pStyle w:val="style157"/>
        <w:rPr/>
      </w:pPr>
    </w:p>
    <w:p>
      <w:pPr>
        <w:pStyle w:val="style157"/>
        <w:rPr/>
      </w:pPr>
      <w:r>
        <w:rPr>
          <w:lang w:val="en-US"/>
        </w:rPr>
        <w:t xml:space="preserve">In order for electrical work to be done by this reaction, we need to have the electrons travel through an external circuit. If we simply placed a piece of zinc metal in a solution containing copper(II) ions, a reaction would occur but electricity would not be created. </w:t>
      </w:r>
    </w:p>
    <w:p>
      <w:pPr>
        <w:pStyle w:val="style157"/>
        <w:rPr/>
      </w:pPr>
    </w:p>
    <w:p>
      <w:pPr>
        <w:pStyle w:val="style157"/>
        <w:rPr/>
      </w:pPr>
      <w:r>
        <w:rPr>
          <w:lang w:val="en-US"/>
        </w:rPr>
        <w:t>How to set-up of our electrochemical cell:</w:t>
      </w:r>
    </w:p>
    <w:p>
      <w:pPr>
        <w:pStyle w:val="style157"/>
        <w:rPr/>
      </w:pPr>
      <w:r>
        <w:rPr>
          <w:lang w:val="en-US"/>
        </w:rPr>
        <w:t>1. Begin by getting 2 beakers into which we will place metal strips in electrolytic solutions (solutions that conduct electricity due to the presence of ions). In one place a strip of zinc metal in a Zn(NO3)2 solution. In the other place a strip of copper metal in a Cu(NO3)2 solution. Each beaker represents one of the two half cells. But because there is no way for electrons to move from one beaker to the other, our redox reaction cannot yet occur.</w:t>
      </w:r>
    </w:p>
    <w:p>
      <w:pPr>
        <w:pStyle w:val="style157"/>
        <w:rPr/>
      </w:pPr>
    </w:p>
    <w:p>
      <w:pPr>
        <w:pStyle w:val="style157"/>
        <w:rPr/>
      </w:pPr>
      <w:r>
        <w:rPr>
          <w:lang w:val="en-US"/>
        </w:rPr>
        <w:t>2. We need to connect our two half-cells which we need to do in two ways.First we will connect the two metal strips, our electrodes, with some wire. We'll also place a voltmeter here so we can detect the electric current once we are up and running. This will be our external circuit.</w:t>
      </w:r>
    </w:p>
    <w:p>
      <w:pPr>
        <w:pStyle w:val="style157"/>
        <w:rPr/>
      </w:pPr>
    </w:p>
    <w:p>
      <w:pPr>
        <w:pStyle w:val="style157"/>
        <w:rPr/>
      </w:pPr>
      <w:r>
        <w:rPr>
          <w:lang w:val="en-US"/>
        </w:rPr>
        <w:t>3. An Ox; Anode = Oxidation. Red Cat; Reduction = Cathode.The zinc half-cell undergoes oxidation. Here, the solid zinc electrode disintegrates, forming zinc ions and releasing electrons. By definition, the half-reaction that undergoes oxidation in an electrochemical cell is called the anode.</w:t>
      </w:r>
    </w:p>
    <w:p>
      <w:pPr>
        <w:pStyle w:val="style157"/>
        <w:rPr/>
      </w:pPr>
      <w:r>
        <w:rPr>
          <w:lang w:val="en-US"/>
        </w:rPr>
        <w:t>The anode is the source of electrons, making it the negative post of the electrochemical cell.</w:t>
      </w:r>
    </w:p>
    <w:p>
      <w:pPr>
        <w:pStyle w:val="style157"/>
        <w:rPr/>
      </w:pPr>
    </w:p>
    <w:p>
      <w:pPr>
        <w:pStyle w:val="style157"/>
        <w:rPr/>
      </w:pPr>
      <w:r>
        <w:rPr>
          <w:lang w:val="en-US"/>
        </w:rPr>
        <w:t>4. It is important to understand the roles of the external circuit and the salt bridge. External circuit - this is where the electrical work is done as electrons travel from one half-cell to the other. The electrons are produced at the zinc anode, where oxidation occurs. The electrons then travel through the wire of the external circuit to the copper cathode. The electrons are then available for the copper ions (from the Cu(NO3)2 solution) and solid copper is produced. At the cathode the opposite occurs. As positive Cu2+ ions are removed from solution, to form solid Cu, the solution becomes overly negative. This attracts the positive K+ cations from the salt bridge, keeping this side of the cell neutral.</w:t>
      </w:r>
    </w:p>
    <w:p>
      <w:pPr>
        <w:pStyle w:val="style157"/>
        <w:rPr/>
      </w:pPr>
      <w:r>
        <w:rPr>
          <w:lang w:val="en-US"/>
        </w:rPr>
        <w:t>Electrons flow from anode to cathode in the external circuit while anions move to the anode and cations to the cathode in the internal circuit.</w:t>
      </w:r>
    </w:p>
    <w:p>
      <w:pPr>
        <w:pStyle w:val="style157"/>
        <w:rPr/>
      </w:pPr>
    </w:p>
    <w:p>
      <w:pPr>
        <w:pStyle w:val="style157"/>
        <w:rPr/>
      </w:pPr>
    </w:p>
    <w:p>
      <w:pPr>
        <w:pStyle w:val="style157"/>
        <w:rPr/>
      </w:pPr>
      <w:r>
        <w:rPr>
          <w:lang w:val="en-US"/>
        </w:rPr>
        <w:t xml:space="preserve">Once we have the entire electrochemical cell assembled - the two half-cells (the electrodes in their electrolytic solutions), the internal circuit (the salt bridge and half-cells), and the external circuit (the wire connected the two electrodes) - the cell is complete and the redox reaction will occur. </w:t>
      </w:r>
    </w:p>
    <w:p>
      <w:pPr>
        <w:pStyle w:val="style157"/>
        <w:rPr/>
      </w:pPr>
      <w:r>
        <w:rPr>
          <w:lang w:val="en-US"/>
        </w:rPr>
        <w:t>It is important to note and remember that unless the electrons can pass from one electrode to the other the reaction will not proceed.</w:t>
      </w:r>
    </w:p>
    <w:p>
      <w:pPr>
        <w:pStyle w:val="style157"/>
        <w:rPr/>
      </w:pPr>
      <w:r>
        <w:rPr>
          <w:lang w:val="en-US"/>
        </w:rPr>
        <w:t>There's a lot to remember when setting up electrochemical cells and it will take some practice to remember all of the details. Before we do that, however, there are a few more items to cover.</w:t>
      </w:r>
    </w:p>
    <w:p>
      <w:pPr>
        <w:pStyle w:val="style157"/>
        <w:rPr/>
      </w:pPr>
    </w:p>
    <w:p>
      <w:pPr>
        <w:pStyle w:val="style157"/>
        <w:rPr/>
      </w:pPr>
      <w:r>
        <w:rPr>
          <w:lang w:val="en-US"/>
        </w:rPr>
        <w:t>What are electrolytic cells?</w:t>
      </w:r>
    </w:p>
    <w:p>
      <w:pPr>
        <w:pStyle w:val="style157"/>
        <w:rPr/>
      </w:pPr>
      <w:r>
        <w:rPr>
          <w:lang w:val="en-US"/>
        </w:rPr>
        <w:t>Electrolytic cells are a class of electrochemical cells that use electric currents to facilitate the cell reaction. The chemical reaction that occurs inside such cells is commonly referred to as electrolysis. Electrolytic cells can be used to break down bauxite into aluminium and other components. Such cells can also be employed for the electrolysis of water into hydrogen and oxygen.</w:t>
      </w:r>
    </w:p>
    <w:p>
      <w:pPr>
        <w:pStyle w:val="style157"/>
        <w:rPr/>
      </w:pPr>
    </w:p>
    <w:p>
      <w:pPr>
        <w:pStyle w:val="style157"/>
        <w:rPr/>
      </w:pPr>
      <w:r>
        <w:rPr>
          <w:lang w:val="en-US"/>
        </w:rPr>
        <w:t>DIFFERENCES BETWEEN VOLTAIC CELL AND ELECTROLYTIC CELL</w:t>
      </w:r>
    </w:p>
    <w:p>
      <w:pPr>
        <w:pStyle w:val="style157"/>
        <w:rPr/>
      </w:pPr>
      <w:r>
        <w:rPr>
          <w:lang w:val="en-US"/>
        </w:rPr>
        <w:t>Voltaic cell</w:t>
      </w:r>
    </w:p>
    <w:p>
      <w:pPr>
        <w:pStyle w:val="style157"/>
        <w:rPr/>
      </w:pPr>
      <w:r>
        <w:rPr>
          <w:lang w:val="en-US"/>
        </w:rPr>
        <w:t>Electrolytic cell</w:t>
      </w:r>
    </w:p>
    <w:p>
      <w:pPr>
        <w:pStyle w:val="style157"/>
        <w:rPr/>
      </w:pPr>
    </w:p>
    <w:p>
      <w:pPr>
        <w:pStyle w:val="style157"/>
        <w:rPr/>
      </w:pPr>
      <w:r>
        <w:rPr>
          <w:lang w:val="en-US"/>
        </w:rPr>
        <w:t>It is an electric cell</w:t>
      </w:r>
    </w:p>
    <w:p>
      <w:pPr>
        <w:pStyle w:val="style157"/>
        <w:rPr/>
      </w:pPr>
      <w:r>
        <w:rPr>
          <w:lang w:val="en-US"/>
        </w:rPr>
        <w:t>Require a battery</w:t>
      </w:r>
    </w:p>
    <w:p>
      <w:pPr>
        <w:pStyle w:val="style157"/>
        <w:rPr/>
      </w:pPr>
    </w:p>
    <w:p>
      <w:pPr>
        <w:pStyle w:val="style157"/>
        <w:rPr/>
      </w:pPr>
      <w:r>
        <w:rPr>
          <w:lang w:val="en-US"/>
        </w:rPr>
        <w:t>Anode is negative</w:t>
      </w:r>
    </w:p>
    <w:p>
      <w:pPr>
        <w:pStyle w:val="style157"/>
        <w:rPr/>
      </w:pPr>
      <w:r>
        <w:rPr>
          <w:lang w:val="en-US"/>
        </w:rPr>
        <w:t>Anode is positive</w:t>
      </w:r>
    </w:p>
    <w:p>
      <w:pPr>
        <w:pStyle w:val="style157"/>
        <w:rPr/>
      </w:pPr>
    </w:p>
    <w:p>
      <w:pPr>
        <w:pStyle w:val="style157"/>
        <w:rPr/>
      </w:pPr>
      <w:r>
        <w:rPr>
          <w:lang w:val="en-US"/>
        </w:rPr>
        <w:t>Cathode is positive</w:t>
      </w:r>
    </w:p>
    <w:p>
      <w:pPr>
        <w:pStyle w:val="style157"/>
        <w:rPr/>
      </w:pPr>
      <w:r>
        <w:rPr>
          <w:lang w:val="en-US"/>
        </w:rPr>
        <w:t>Cathode is negative</w:t>
      </w:r>
    </w:p>
    <w:p>
      <w:pPr>
        <w:pStyle w:val="style157"/>
        <w:rPr/>
      </w:pPr>
    </w:p>
    <w:p>
      <w:pPr>
        <w:pStyle w:val="style157"/>
        <w:rPr/>
      </w:pPr>
      <w:r>
        <w:rPr>
          <w:lang w:val="en-US"/>
        </w:rPr>
        <w:t>Produces electricity</w:t>
      </w:r>
    </w:p>
    <w:p>
      <w:pPr>
        <w:pStyle w:val="style157"/>
        <w:rPr/>
      </w:pPr>
      <w:r>
        <w:rPr>
          <w:lang w:val="en-US"/>
        </w:rPr>
        <w:t>Uses electricity</w:t>
      </w:r>
    </w:p>
    <w:p>
      <w:pPr>
        <w:pStyle w:val="style157"/>
        <w:rPr/>
      </w:pPr>
    </w:p>
    <w:p>
      <w:pPr>
        <w:pStyle w:val="style157"/>
        <w:rPr/>
      </w:pPr>
      <w:r>
        <w:rPr>
          <w:lang w:val="en-US"/>
        </w:rPr>
        <w:t>Spontaneous reaction</w:t>
      </w:r>
    </w:p>
    <w:p>
      <w:pPr>
        <w:pStyle w:val="style157"/>
        <w:rPr/>
      </w:pPr>
      <w:r>
        <w:rPr>
          <w:lang w:val="en-US"/>
        </w:rPr>
        <w:t>Non-spontaneous reaction</w:t>
      </w:r>
    </w:p>
    <w:p>
      <w:pPr>
        <w:pStyle w:val="style157"/>
        <w:rPr/>
      </w:pPr>
    </w:p>
    <w:p>
      <w:pPr>
        <w:pStyle w:val="style157"/>
        <w:rPr/>
      </w:pPr>
      <w:r>
        <w:rPr>
          <w:lang w:val="en-US"/>
        </w:rPr>
        <w:t>Two different elements (two different solutions</w:t>
      </w:r>
    </w:p>
    <w:p>
      <w:pPr>
        <w:pStyle w:val="style157"/>
        <w:rPr/>
      </w:pPr>
      <w:r>
        <w:rPr>
          <w:lang w:val="en-US"/>
        </w:rPr>
        <w:t>The same element(One Solution both electrodes)</w:t>
      </w:r>
    </w:p>
    <w:p>
      <w:pPr>
        <w:pStyle w:val="style157"/>
        <w:rPr/>
      </w:pPr>
    </w:p>
    <w:p>
      <w:pPr>
        <w:pStyle w:val="style157"/>
        <w:rPr/>
      </w:pPr>
      <w:r>
        <w:rPr>
          <w:lang w:val="en-US"/>
        </w:rPr>
        <w:t>There is a salt bridge present</w:t>
      </w:r>
    </w:p>
    <w:p>
      <w:pPr>
        <w:pStyle w:val="style157"/>
        <w:rPr/>
      </w:pPr>
      <w:r>
        <w:rPr>
          <w:lang w:val="en-US"/>
        </w:rPr>
        <w:t>There is no salt bridge present</w:t>
      </w:r>
    </w:p>
    <w:p>
      <w:pPr>
        <w:pStyle w:val="style157"/>
        <w:rPr/>
      </w:pPr>
    </w:p>
    <w:p>
      <w:pPr>
        <w:pStyle w:val="style157"/>
        <w:rPr/>
      </w:pPr>
    </w:p>
    <w:p>
      <w:pPr>
        <w:pStyle w:val="style157"/>
        <w:rPr/>
      </w:pPr>
      <w:r>
        <w:rPr>
          <w:lang w:val="en-US"/>
        </w:rPr>
        <w:t>Applications of Electrochemical Cells</w:t>
      </w:r>
    </w:p>
    <w:p>
      <w:pPr>
        <w:pStyle w:val="style157"/>
        <w:rPr/>
      </w:pPr>
      <w:r>
        <w:rPr>
          <w:lang w:val="en-US"/>
        </w:rPr>
        <w:t>Electrolytic cells are used in the electrorefining of many non-ferrous metals. They are also used in the electrowinning of these metals.</w:t>
      </w:r>
    </w:p>
    <w:p>
      <w:pPr>
        <w:pStyle w:val="style157"/>
        <w:rPr/>
      </w:pPr>
      <w:r>
        <w:rPr>
          <w:lang w:val="en-US"/>
        </w:rPr>
        <w:t>The production of high-purity lead, zinc, aluminium, and copper involves the use of electrolytic cells.</w:t>
      </w:r>
    </w:p>
    <w:p>
      <w:pPr>
        <w:pStyle w:val="style157"/>
        <w:rPr/>
      </w:pPr>
      <w:r>
        <w:rPr>
          <w:lang w:val="en-US"/>
        </w:rPr>
        <w:t>Metallic sodium can be extracted from molten sodium chloride by placing it in an electrolytic cell and passing an electric current through it.</w:t>
      </w:r>
    </w:p>
    <w:p>
      <w:pPr>
        <w:pStyle w:val="style157"/>
        <w:rPr/>
      </w:pPr>
      <w:r>
        <w:rPr>
          <w:lang w:val="en-US"/>
        </w:rPr>
        <w:t>Many commercially important batteries (such as the lead-acid battery) are made up of Galvanic cells.</w:t>
      </w:r>
    </w:p>
    <w:p>
      <w:pPr>
        <w:pStyle w:val="style157"/>
        <w:rPr/>
      </w:pPr>
      <w:r>
        <w:rPr>
          <w:lang w:val="en-US"/>
        </w:rPr>
        <w:t>Fuel cells are an important class of electrochemical cells that serve as a source of clean energy in several remote locations.</w:t>
      </w:r>
    </w:p>
    <w:p>
      <w:pPr>
        <w:pStyle w:val="style157"/>
        <w:rPr/>
      </w:pPr>
    </w:p>
    <w:p>
      <w:pPr>
        <w:pStyle w:val="style157"/>
        <w:rPr/>
      </w:pPr>
    </w:p>
    <w:p>
      <w:pPr>
        <w:pStyle w:val="style157"/>
        <w:rPr/>
      </w:pPr>
    </w:p>
    <w:p>
      <w:pPr>
        <w:pStyle w:val="style157"/>
        <w:rPr/>
      </w:pPr>
      <w:r>
        <w:rPr>
          <w:lang w:val="en-US"/>
        </w:rPr>
        <w:t xml:space="preserve"> Standard Electrode Potential</w:t>
      </w:r>
    </w:p>
    <w:p>
      <w:pPr>
        <w:pStyle w:val="style157"/>
        <w:rPr/>
      </w:pPr>
      <w:r>
        <w:rPr>
          <w:lang w:val="en-US"/>
        </w:rPr>
        <w:t>What is Standard Electrode Potential?</w:t>
      </w:r>
    </w:p>
    <w:p>
      <w:pPr>
        <w:pStyle w:val="style157"/>
        <w:rPr/>
      </w:pPr>
      <w:r>
        <w:rPr>
          <w:lang w:val="en-US"/>
        </w:rPr>
        <w:t>The standard electrode potential of an electrode can be defined as the potential difference that arises between the electrode and the electrolyte under standard conditions (Temperature = 298K, pressure = 1 atm, unity concentration of reacting species i.e 1.0 M). It is denoted by the symbol ‘Eocell‘.</w:t>
      </w:r>
    </w:p>
    <w:p>
      <w:pPr>
        <w:pStyle w:val="style157"/>
        <w:rPr/>
      </w:pPr>
      <w:r>
        <w:rPr>
          <w:lang w:val="en-US"/>
        </w:rPr>
        <w:t>Cell potential is different for each voltaic cell; its value depends upon the concentrations of specific reactants and products as well as temperature of the reaction.</w:t>
      </w:r>
    </w:p>
    <w:p>
      <w:pPr>
        <w:pStyle w:val="style157"/>
        <w:rPr/>
      </w:pPr>
      <w:r>
        <w:rPr>
          <w:lang w:val="en-US"/>
        </w:rPr>
        <w:t xml:space="preserve"> </w:t>
      </w:r>
    </w:p>
    <w:p>
      <w:pPr>
        <w:pStyle w:val="style157"/>
        <w:rPr/>
      </w:pPr>
      <w:r>
        <w:rPr>
          <w:lang w:val="en-US"/>
        </w:rPr>
        <w:t>The half–cell potential is a measure of the tendency or chemical potential (in a thermodynamic sense) of a species to lose/gain electrons in the context of a half–cell equation. Half–cell potentials are measured in volts compared to the standard hydrogen electrode (EθH+(aq)/H2(g) = 0.00V.</w:t>
      </w:r>
    </w:p>
    <w:p>
      <w:pPr>
        <w:pStyle w:val="style157"/>
        <w:rPr/>
      </w:pPr>
      <w:r>
        <w:rPr>
          <w:lang w:val="en-US"/>
        </w:rPr>
        <w:t>Polarisation is caused by the build up of the cell reaction products e.g. Zn2+ ions from oxidation of zinc electrode, or, the diminution of reactants e.g. copper ions Cu2+ on their reduction to copper.</w:t>
      </w:r>
    </w:p>
    <w:p>
      <w:pPr>
        <w:pStyle w:val="style157"/>
        <w:rPr/>
      </w:pPr>
      <w:r>
        <w:rPr>
          <w:lang w:val="en-US"/>
        </w:rPr>
        <w:t>Any changes in concentration will affect the half–cell potential of any electrode i.e. creating different equilibrium non–standard conditions. This is reduced by using a very high resistance voltmeter to give the most accurate readings because if very little, if any, current flows, this will minimise the extent of the cell reaction and hence minimise any concentration changes.</w:t>
      </w:r>
    </w:p>
    <w:p>
      <w:pPr>
        <w:pStyle w:val="style157"/>
        <w:rPr/>
      </w:pPr>
    </w:p>
    <w:p>
      <w:pPr>
        <w:pStyle w:val="style157"/>
        <w:rPr/>
      </w:pPr>
      <w:r>
        <w:rPr>
          <w:lang w:val="en-US"/>
        </w:rPr>
        <w:t xml:space="preserve"> Potential difference is measured in volts (V), and thus is also referred to as the voltage of the cell.</w:t>
      </w:r>
    </w:p>
    <w:p>
      <w:pPr>
        <w:pStyle w:val="style157"/>
        <w:rPr/>
      </w:pPr>
      <w:r>
        <w:rPr>
          <w:lang w:val="en-US"/>
        </w:rPr>
        <w:t xml:space="preserve"> Voltage is a measure of the tendency of electrons to flow. The higher the voltage, the greater the tendency for electrons to flow from the anode to the cathode.</w:t>
      </w:r>
    </w:p>
    <w:p>
      <w:pPr>
        <w:pStyle w:val="style157"/>
        <w:rPr/>
      </w:pPr>
    </w:p>
    <w:p>
      <w:pPr>
        <w:pStyle w:val="style157"/>
        <w:rPr/>
      </w:pPr>
    </w:p>
    <w:p>
      <w:pPr>
        <w:pStyle w:val="style157"/>
        <w:rPr/>
      </w:pPr>
      <w:r>
        <w:rPr>
          <w:lang w:val="en-US"/>
        </w:rPr>
        <w:t xml:space="preserve">The oxidation of Zn(s) into Zn2+ and the reduction of Cu2+ to Cu(s) occur spontaneously. </w:t>
      </w:r>
    </w:p>
    <w:p>
      <w:pPr>
        <w:pStyle w:val="style157"/>
        <w:rPr/>
      </w:pPr>
      <w:r>
        <w:rPr>
          <w:lang w:val="en-US"/>
        </w:rPr>
        <w:t xml:space="preserve">In other words, the redox reaction between Zn and Cu2+ is spontaneous. This is due to the difference in potential energy between the two substances. </w:t>
      </w:r>
    </w:p>
    <w:p>
      <w:pPr>
        <w:pStyle w:val="style157"/>
        <w:rPr/>
      </w:pPr>
      <w:r>
        <w:rPr>
          <w:lang w:val="en-US"/>
        </w:rPr>
        <w:t xml:space="preserve">The difference in potential energy between the anode and cathode dictates the direction of electronic movement. Electrons move from areas of higher potential energy to areas of lower potential energy. In this case, the anode has a higher potential energy; electrons therefore move from anode to cathode. The potential difference between the two electrodes is measured in units of volts. </w:t>
      </w:r>
    </w:p>
    <w:p>
      <w:pPr>
        <w:pStyle w:val="style157"/>
        <w:rPr/>
      </w:pPr>
      <w:r>
        <w:rPr>
          <w:lang w:val="en-US"/>
        </w:rPr>
        <w:t>One volt (V) is the potential difference necessary to generate a charge of 1 coulomb (C) from 1 joule (J) of energy.</w:t>
      </w:r>
    </w:p>
    <w:p>
      <w:pPr>
        <w:pStyle w:val="style157"/>
        <w:rPr/>
      </w:pPr>
      <w:r>
        <w:rPr>
          <w:lang w:val="en-US"/>
        </w:rPr>
        <w:t xml:space="preserve">For a voltaic cell, this potential difference is called the cell potential (or EMF for electromotive force, although it is not really a force), which is denoted Ecell. </w:t>
      </w:r>
    </w:p>
    <w:p>
      <w:pPr>
        <w:pStyle w:val="style157"/>
        <w:rPr/>
      </w:pPr>
      <w:r>
        <w:rPr>
          <w:lang w:val="en-US"/>
        </w:rPr>
        <w:t xml:space="preserve">For a spontaneous reaction, Ecell is positive and ΔG (Gibbs free energy, used to determine if a reaction occurs spontaneously) is negative. Thus, when ΔG is negative the reaction is spontaneous. </w:t>
      </w:r>
    </w:p>
    <w:p>
      <w:pPr>
        <w:pStyle w:val="style157"/>
        <w:rPr/>
      </w:pPr>
    </w:p>
    <w:p>
      <w:pPr>
        <w:pStyle w:val="style157"/>
        <w:rPr/>
      </w:pPr>
    </w:p>
    <w:p>
      <w:pPr>
        <w:pStyle w:val="style157"/>
        <w:rPr/>
      </w:pPr>
    </w:p>
    <w:p>
      <w:pPr>
        <w:pStyle w:val="style157"/>
        <w:rPr/>
      </w:pPr>
      <w:r>
        <w:rPr>
          <w:lang w:val="en-US"/>
        </w:rPr>
        <w:t>Tables of Standard Reduction Potentials for Half-Reactions allow us to determine the voltage of electrochemical cells. These tables compare the ability of different half-reactions to compete for electrons (become reduced). Since half-reactions cannot occur on their own, all values in the table are determined by comparing a half-reaction with a hydrogen half-cell:</w:t>
      </w:r>
    </w:p>
    <w:p>
      <w:pPr>
        <w:pStyle w:val="style157"/>
        <w:rPr/>
      </w:pPr>
      <w:r>
        <w:rPr>
          <w:lang w:val="en-US"/>
        </w:rPr>
        <w:t>2H+(aq) + 2e- → H2 (g)    E° = 0.00 V</w:t>
      </w:r>
    </w:p>
    <w:p>
      <w:pPr>
        <w:pStyle w:val="style157"/>
        <w:rPr/>
      </w:pPr>
      <w:r>
        <w:rPr>
          <w:lang w:val="en-US"/>
        </w:rPr>
        <w:t>The degree symbol following the E (E°) indicates standard conditions:</w:t>
      </w:r>
    </w:p>
    <w:p>
      <w:pPr>
        <w:pStyle w:val="style157"/>
        <w:rPr/>
      </w:pPr>
      <w:r>
        <w:rPr>
          <w:lang w:val="en-US"/>
        </w:rPr>
        <w:t>temperature = 25°C;  pressure = 100 kPa; concentration of aqueous solutions = 1 mol·L-1 .This hydrogen half-cell has been assigned a voltage of 0.00 V. If a half-reaction is better at competing for electrons than this half-cell, that half-reaction will undergo reduction and the hydrogen will be oxidized. That other half-reaction will then be assigned a positive voltage.</w:t>
      </w:r>
    </w:p>
    <w:p>
      <w:pPr>
        <w:pStyle w:val="style157"/>
        <w:rPr/>
      </w:pPr>
      <w:r>
        <w:rPr>
          <w:lang w:val="en-US"/>
        </w:rPr>
        <w:t>For voltaic cells:Eocell =Eocathode − EoAnode</w:t>
      </w:r>
    </w:p>
    <w:p>
      <w:pPr>
        <w:pStyle w:val="style157"/>
        <w:rPr/>
      </w:pPr>
    </w:p>
    <w:p>
      <w:pPr>
        <w:pStyle w:val="style157"/>
        <w:rPr/>
      </w:pPr>
    </w:p>
    <w:p>
      <w:pPr>
        <w:pStyle w:val="style157"/>
        <w:rPr/>
      </w:pPr>
      <w:r>
        <w:rPr>
          <w:lang w:val="en-US"/>
        </w:rPr>
        <w:t>Standard Electrode Potentials for Redox Reactions</w:t>
      </w:r>
    </w:p>
    <w:p>
      <w:pPr>
        <w:pStyle w:val="style157"/>
        <w:rPr/>
      </w:pPr>
      <w:r>
        <w:rPr>
          <w:lang w:val="en-US"/>
        </w:rPr>
        <w:t>Some Standard Reduction Potentials</w:t>
      </w:r>
    </w:p>
    <w:p>
      <w:pPr>
        <w:pStyle w:val="style157"/>
        <w:rPr/>
      </w:pPr>
      <w:r>
        <w:rPr>
          <w:lang w:val="en-US"/>
        </w:rPr>
        <w:tab/>
      </w:r>
    </w:p>
    <w:p>
      <w:pPr>
        <w:pStyle w:val="style157"/>
        <w:rPr/>
      </w:pPr>
      <w:r>
        <w:rPr>
          <w:lang w:val="en-US"/>
        </w:rPr>
        <w:t>Oxidants                             Reductants</w:t>
      </w:r>
    </w:p>
    <w:p>
      <w:pPr>
        <w:pStyle w:val="style157"/>
        <w:rPr/>
      </w:pPr>
      <w:r>
        <w:rPr>
          <w:lang w:val="en-US"/>
        </w:rPr>
        <w:tab/>
      </w:r>
    </w:p>
    <w:p>
      <w:pPr>
        <w:pStyle w:val="style157"/>
        <w:rPr/>
      </w:pPr>
      <w:r>
        <w:rPr>
          <w:lang w:val="en-US"/>
        </w:rPr>
        <w:t>E0</w:t>
      </w:r>
    </w:p>
    <w:p>
      <w:pPr>
        <w:pStyle w:val="style157"/>
        <w:rPr/>
      </w:pPr>
      <w:r>
        <w:rPr>
          <w:lang w:val="en-US"/>
        </w:rPr>
        <w:t>(volts)</w:t>
      </w:r>
    </w:p>
    <w:p>
      <w:pPr>
        <w:pStyle w:val="style157"/>
        <w:rPr/>
      </w:pPr>
      <w:r>
        <w:rPr>
          <w:lang w:val="en-US"/>
        </w:rPr>
        <w:tab/>
      </w:r>
      <w:r>
        <w:rPr>
          <w:lang w:val="en-US"/>
        </w:rPr>
        <w:t xml:space="preserve">                                </w:t>
      </w:r>
    </w:p>
    <w:p>
      <w:pPr>
        <w:pStyle w:val="style157"/>
        <w:rPr/>
      </w:pPr>
    </w:p>
    <w:p>
      <w:pPr>
        <w:pStyle w:val="style157"/>
        <w:rPr/>
      </w:pPr>
      <w:r>
        <w:rPr>
          <w:lang w:val="en-US"/>
        </w:rPr>
        <w:t xml:space="preserve">Weakest Oxidant.                Strongest Reductant   </w:t>
      </w:r>
    </w:p>
    <w:p>
      <w:pPr>
        <w:pStyle w:val="style157"/>
        <w:rPr/>
      </w:pPr>
      <w:r>
        <w:rPr>
          <w:lang w:val="en-US"/>
        </w:rPr>
        <w:t xml:space="preserve">             K+ + e-                         K(s) </w:t>
      </w:r>
      <w:r>
        <w:rPr>
          <w:lang w:val="en-US"/>
        </w:rPr>
        <w:tab/>
      </w:r>
      <w:r>
        <w:rPr>
          <w:lang w:val="en-US"/>
        </w:rPr>
        <w:t xml:space="preserve">          -2.94</w:t>
      </w:r>
    </w:p>
    <w:p>
      <w:pPr>
        <w:pStyle w:val="style157"/>
        <w:rPr/>
      </w:pPr>
      <w:r>
        <w:rPr>
          <w:lang w:val="en-US"/>
        </w:rPr>
        <w:t xml:space="preserve">↓ </w:t>
      </w:r>
      <w:r>
        <w:rPr>
          <w:lang w:val="en-US"/>
        </w:rPr>
        <w:tab/>
      </w:r>
      <w:r>
        <w:rPr>
          <w:lang w:val="en-US"/>
        </w:rPr>
        <w:t>Ba2+ + 2e-</w:t>
      </w:r>
      <w:r>
        <w:rPr>
          <w:lang w:val="en-US"/>
        </w:rPr>
        <w:tab/>
      </w:r>
      <w:r>
        <w:rPr>
          <w:lang w:val="en-US"/>
        </w:rPr>
        <w:tab/>
      </w:r>
      <w:r>
        <w:rPr>
          <w:lang w:val="en-US"/>
        </w:rPr>
        <w:t xml:space="preserve">Ba(s) </w:t>
      </w:r>
      <w:r>
        <w:rPr>
          <w:lang w:val="en-US"/>
        </w:rPr>
        <w:tab/>
      </w:r>
      <w:r>
        <w:rPr>
          <w:lang w:val="en-US"/>
        </w:rPr>
        <w:t xml:space="preserve">-2.91 </w:t>
      </w:r>
      <w:r>
        <w:rPr>
          <w:lang w:val="en-US"/>
        </w:rPr>
        <w:tab/>
      </w:r>
      <w:r>
        <w:rPr>
          <w:lang w:val="en-US"/>
        </w:rPr>
        <w:t>↑</w:t>
      </w:r>
    </w:p>
    <w:p>
      <w:pPr>
        <w:pStyle w:val="style157"/>
        <w:rPr/>
      </w:pPr>
      <w:r>
        <w:rPr>
          <w:lang w:val="en-US"/>
        </w:rPr>
        <w:t xml:space="preserve">↓ </w:t>
      </w:r>
      <w:r>
        <w:rPr>
          <w:lang w:val="en-US"/>
        </w:rPr>
        <w:tab/>
      </w:r>
      <w:r>
        <w:rPr>
          <w:lang w:val="en-US"/>
        </w:rPr>
        <w:t>Ca2+ + 2e-</w:t>
      </w:r>
      <w:r>
        <w:rPr>
          <w:lang w:val="en-US"/>
        </w:rPr>
        <w:tab/>
      </w:r>
      <w:r>
        <w:rPr>
          <w:lang w:val="en-US"/>
        </w:rPr>
        <w:tab/>
      </w:r>
      <w:r>
        <w:rPr>
          <w:lang w:val="en-US"/>
        </w:rPr>
        <w:t xml:space="preserve">Ca(s) </w:t>
      </w:r>
      <w:r>
        <w:rPr>
          <w:lang w:val="en-US"/>
        </w:rPr>
        <w:tab/>
      </w:r>
      <w:r>
        <w:rPr>
          <w:lang w:val="en-US"/>
        </w:rPr>
        <w:t xml:space="preserve">-2.87 </w:t>
      </w:r>
      <w:r>
        <w:rPr>
          <w:lang w:val="en-US"/>
        </w:rPr>
        <w:tab/>
      </w:r>
      <w:r>
        <w:rPr>
          <w:lang w:val="en-US"/>
        </w:rPr>
        <w:t>↑</w:t>
      </w:r>
    </w:p>
    <w:p>
      <w:pPr>
        <w:pStyle w:val="style157"/>
        <w:rPr/>
      </w:pPr>
      <w:r>
        <w:rPr>
          <w:lang w:val="en-US"/>
        </w:rPr>
        <w:t xml:space="preserve">↓ </w:t>
      </w:r>
      <w:r>
        <w:rPr>
          <w:lang w:val="en-US"/>
        </w:rPr>
        <w:tab/>
      </w:r>
      <w:r>
        <w:rPr>
          <w:lang w:val="en-US"/>
        </w:rPr>
        <w:t>Na+  + e-</w:t>
      </w:r>
      <w:r>
        <w:rPr>
          <w:lang w:val="en-US"/>
        </w:rPr>
        <w:tab/>
      </w:r>
      <w:r>
        <w:rPr>
          <w:lang w:val="en-US"/>
        </w:rPr>
        <w:tab/>
      </w:r>
      <w:r>
        <w:rPr>
          <w:lang w:val="en-US"/>
        </w:rPr>
        <w:t xml:space="preserve">Na(s) </w:t>
      </w:r>
      <w:r>
        <w:rPr>
          <w:lang w:val="en-US"/>
        </w:rPr>
        <w:tab/>
      </w:r>
      <w:r>
        <w:rPr>
          <w:lang w:val="en-US"/>
        </w:rPr>
        <w:t xml:space="preserve">-2.71 </w:t>
      </w:r>
      <w:r>
        <w:rPr>
          <w:lang w:val="en-US"/>
        </w:rPr>
        <w:tab/>
      </w:r>
      <w:r>
        <w:rPr>
          <w:lang w:val="en-US"/>
        </w:rPr>
        <w:t>↑</w:t>
      </w:r>
    </w:p>
    <w:p>
      <w:pPr>
        <w:pStyle w:val="style157"/>
        <w:rPr/>
      </w:pPr>
      <w:r>
        <w:rPr>
          <w:lang w:val="en-US"/>
        </w:rPr>
        <w:t xml:space="preserve">↓ </w:t>
      </w:r>
      <w:r>
        <w:rPr>
          <w:lang w:val="en-US"/>
        </w:rPr>
        <w:tab/>
      </w:r>
      <w:r>
        <w:rPr>
          <w:lang w:val="en-US"/>
        </w:rPr>
        <w:t xml:space="preserve">Mg2+ + 2e- </w:t>
      </w:r>
      <w:r>
        <w:rPr>
          <w:lang w:val="en-US"/>
        </w:rPr>
        <w:tab/>
      </w:r>
      <w:r>
        <w:rPr>
          <w:lang w:val="en-US"/>
        </w:rPr>
        <w:tab/>
      </w:r>
      <w:r>
        <w:rPr>
          <w:lang w:val="en-US"/>
        </w:rPr>
        <w:t xml:space="preserve">Mg(s) </w:t>
      </w:r>
      <w:r>
        <w:rPr>
          <w:lang w:val="en-US"/>
        </w:rPr>
        <w:tab/>
      </w:r>
      <w:r>
        <w:rPr>
          <w:lang w:val="en-US"/>
        </w:rPr>
        <w:t xml:space="preserve">-2.36 </w:t>
      </w:r>
      <w:r>
        <w:rPr>
          <w:lang w:val="en-US"/>
        </w:rPr>
        <w:tab/>
      </w:r>
      <w:r>
        <w:rPr>
          <w:lang w:val="en-US"/>
        </w:rPr>
        <w:t>↑</w:t>
      </w:r>
    </w:p>
    <w:p>
      <w:pPr>
        <w:pStyle w:val="style157"/>
        <w:rPr/>
      </w:pPr>
      <w:r>
        <w:rPr>
          <w:lang w:val="en-US"/>
        </w:rPr>
        <w:t xml:space="preserve">↓ </w:t>
      </w:r>
      <w:r>
        <w:rPr>
          <w:lang w:val="en-US"/>
        </w:rPr>
        <w:tab/>
      </w:r>
      <w:r>
        <w:rPr>
          <w:lang w:val="en-US"/>
        </w:rPr>
        <w:t xml:space="preserve">Al3+ + 3e- </w:t>
      </w:r>
      <w:r>
        <w:rPr>
          <w:lang w:val="en-US"/>
        </w:rPr>
        <w:tab/>
      </w:r>
      <w:r>
        <w:rPr>
          <w:lang w:val="en-US"/>
        </w:rPr>
        <w:tab/>
      </w:r>
      <w:r>
        <w:rPr>
          <w:lang w:val="en-US"/>
        </w:rPr>
        <w:t xml:space="preserve">Al(s) </w:t>
      </w:r>
      <w:r>
        <w:rPr>
          <w:lang w:val="en-US"/>
        </w:rPr>
        <w:tab/>
      </w:r>
      <w:r>
        <w:rPr>
          <w:lang w:val="en-US"/>
        </w:rPr>
        <w:t xml:space="preserve">-1.68 </w:t>
      </w:r>
      <w:r>
        <w:rPr>
          <w:lang w:val="en-US"/>
        </w:rPr>
        <w:tab/>
      </w:r>
      <w:r>
        <w:rPr>
          <w:lang w:val="en-US"/>
        </w:rPr>
        <w:t>↑</w:t>
      </w:r>
    </w:p>
    <w:p>
      <w:pPr>
        <w:pStyle w:val="style157"/>
        <w:rPr/>
      </w:pPr>
      <w:r>
        <w:rPr>
          <w:lang w:val="en-US"/>
        </w:rPr>
        <w:t xml:space="preserve">↓ </w:t>
      </w:r>
      <w:r>
        <w:rPr>
          <w:lang w:val="en-US"/>
        </w:rPr>
        <w:tab/>
      </w:r>
      <w:r>
        <w:rPr>
          <w:lang w:val="en-US"/>
        </w:rPr>
        <w:t>Mn2++2e-</w:t>
      </w:r>
      <w:r>
        <w:rPr>
          <w:lang w:val="en-US"/>
        </w:rPr>
        <w:tab/>
      </w:r>
      <w:r>
        <w:rPr>
          <w:lang w:val="en-US"/>
        </w:rPr>
        <w:tab/>
      </w:r>
      <w:r>
        <w:rPr>
          <w:lang w:val="en-US"/>
        </w:rPr>
        <w:t xml:space="preserve">Mn(s) </w:t>
      </w:r>
      <w:r>
        <w:rPr>
          <w:lang w:val="en-US"/>
        </w:rPr>
        <w:tab/>
      </w:r>
      <w:r>
        <w:rPr>
          <w:lang w:val="en-US"/>
        </w:rPr>
        <w:t xml:space="preserve">-1.18 </w:t>
      </w:r>
      <w:r>
        <w:rPr>
          <w:lang w:val="en-US"/>
        </w:rPr>
        <w:tab/>
      </w:r>
      <w:r>
        <w:rPr>
          <w:lang w:val="en-US"/>
        </w:rPr>
        <w:t>↑</w:t>
      </w:r>
    </w:p>
    <w:p>
      <w:pPr>
        <w:pStyle w:val="style157"/>
        <w:rPr/>
      </w:pPr>
      <w:r>
        <w:rPr>
          <w:lang w:val="en-US"/>
        </w:rPr>
        <w:t xml:space="preserve">↓ </w:t>
      </w:r>
      <w:r>
        <w:rPr>
          <w:lang w:val="en-US"/>
        </w:rPr>
        <w:tab/>
      </w:r>
      <w:r>
        <w:rPr>
          <w:lang w:val="en-US"/>
        </w:rPr>
        <w:t xml:space="preserve">H2O + e- </w:t>
      </w:r>
      <w:r>
        <w:rPr>
          <w:lang w:val="en-US"/>
        </w:rPr>
        <w:tab/>
      </w:r>
      <w:r>
        <w:rPr>
          <w:lang w:val="en-US"/>
        </w:rPr>
        <w:tab/>
      </w:r>
      <w:r>
        <w:rPr>
          <w:lang w:val="en-US"/>
        </w:rPr>
        <w:t xml:space="preserve">½H2(g)+ OH- </w:t>
      </w:r>
      <w:r>
        <w:rPr>
          <w:lang w:val="en-US"/>
        </w:rPr>
        <w:tab/>
      </w:r>
      <w:r>
        <w:rPr>
          <w:lang w:val="en-US"/>
        </w:rPr>
        <w:t xml:space="preserve">-0.83 </w:t>
      </w:r>
      <w:r>
        <w:rPr>
          <w:lang w:val="en-US"/>
        </w:rPr>
        <w:tab/>
      </w:r>
      <w:r>
        <w:rPr>
          <w:lang w:val="en-US"/>
        </w:rPr>
        <w:t>↑</w:t>
      </w:r>
    </w:p>
    <w:p>
      <w:pPr>
        <w:pStyle w:val="style157"/>
        <w:rPr/>
      </w:pPr>
      <w:r>
        <w:rPr>
          <w:lang w:val="en-US"/>
        </w:rPr>
        <w:t xml:space="preserve">↓ </w:t>
      </w:r>
      <w:r>
        <w:rPr>
          <w:lang w:val="en-US"/>
        </w:rPr>
        <w:tab/>
      </w:r>
      <w:r>
        <w:rPr>
          <w:lang w:val="en-US"/>
        </w:rPr>
        <w:t xml:space="preserve">Zn2++ 2e- </w:t>
      </w:r>
      <w:r>
        <w:rPr>
          <w:lang w:val="en-US"/>
        </w:rPr>
        <w:tab/>
      </w:r>
      <w:r>
        <w:rPr>
          <w:lang w:val="en-US"/>
        </w:rPr>
        <w:tab/>
      </w:r>
      <w:r>
        <w:rPr>
          <w:lang w:val="en-US"/>
        </w:rPr>
        <w:t xml:space="preserve">Zn(s) </w:t>
      </w:r>
      <w:r>
        <w:rPr>
          <w:lang w:val="en-US"/>
        </w:rPr>
        <w:tab/>
      </w:r>
      <w:r>
        <w:rPr>
          <w:lang w:val="en-US"/>
        </w:rPr>
        <w:t xml:space="preserve">-0.76 </w:t>
      </w:r>
      <w:r>
        <w:rPr>
          <w:lang w:val="en-US"/>
        </w:rPr>
        <w:tab/>
      </w:r>
      <w:r>
        <w:rPr>
          <w:lang w:val="en-US"/>
        </w:rPr>
        <w:t>↑</w:t>
      </w:r>
    </w:p>
    <w:p>
      <w:pPr>
        <w:pStyle w:val="style157"/>
        <w:rPr/>
      </w:pPr>
      <w:r>
        <w:rPr>
          <w:lang w:val="en-US"/>
        </w:rPr>
        <w:t xml:space="preserve">↓ </w:t>
      </w:r>
      <w:r>
        <w:rPr>
          <w:lang w:val="en-US"/>
        </w:rPr>
        <w:tab/>
      </w:r>
      <w:r>
        <w:rPr>
          <w:lang w:val="en-US"/>
        </w:rPr>
        <w:t>Fe2++ 2e-</w:t>
      </w:r>
      <w:r>
        <w:rPr>
          <w:lang w:val="en-US"/>
        </w:rPr>
        <w:tab/>
      </w:r>
      <w:r>
        <w:rPr>
          <w:lang w:val="en-US"/>
        </w:rPr>
        <w:tab/>
      </w:r>
      <w:r>
        <w:rPr>
          <w:lang w:val="en-US"/>
        </w:rPr>
        <w:t xml:space="preserve">Fe(s) </w:t>
      </w:r>
      <w:r>
        <w:rPr>
          <w:lang w:val="en-US"/>
        </w:rPr>
        <w:tab/>
      </w:r>
      <w:r>
        <w:rPr>
          <w:lang w:val="en-US"/>
        </w:rPr>
        <w:t xml:space="preserve">-0.44 </w:t>
      </w:r>
      <w:r>
        <w:rPr>
          <w:lang w:val="en-US"/>
        </w:rPr>
        <w:tab/>
      </w:r>
      <w:r>
        <w:rPr>
          <w:lang w:val="en-US"/>
        </w:rPr>
        <w:t>↑</w:t>
      </w:r>
    </w:p>
    <w:p>
      <w:pPr>
        <w:pStyle w:val="style157"/>
        <w:rPr/>
      </w:pPr>
      <w:r>
        <w:rPr>
          <w:lang w:val="en-US"/>
        </w:rPr>
        <w:t xml:space="preserve">↓ </w:t>
      </w:r>
      <w:r>
        <w:rPr>
          <w:lang w:val="en-US"/>
        </w:rPr>
        <w:tab/>
      </w:r>
      <w:r>
        <w:rPr>
          <w:lang w:val="en-US"/>
        </w:rPr>
        <w:t xml:space="preserve">Ni2++ 2e- </w:t>
      </w:r>
      <w:r>
        <w:rPr>
          <w:lang w:val="en-US"/>
        </w:rPr>
        <w:tab/>
      </w:r>
      <w:r>
        <w:rPr>
          <w:lang w:val="en-US"/>
        </w:rPr>
        <w:tab/>
      </w:r>
      <w:r>
        <w:rPr>
          <w:lang w:val="en-US"/>
        </w:rPr>
        <w:t xml:space="preserve">Ni(s) </w:t>
      </w:r>
      <w:r>
        <w:rPr>
          <w:lang w:val="en-US"/>
        </w:rPr>
        <w:tab/>
      </w:r>
      <w:r>
        <w:rPr>
          <w:lang w:val="en-US"/>
        </w:rPr>
        <w:t xml:space="preserve">-0.24 </w:t>
      </w:r>
      <w:r>
        <w:rPr>
          <w:lang w:val="en-US"/>
        </w:rPr>
        <w:tab/>
      </w:r>
      <w:r>
        <w:rPr>
          <w:lang w:val="en-US"/>
        </w:rPr>
        <w:t>↑</w:t>
      </w:r>
    </w:p>
    <w:p>
      <w:pPr>
        <w:pStyle w:val="style157"/>
        <w:rPr/>
      </w:pPr>
      <w:r>
        <w:rPr>
          <w:lang w:val="en-US"/>
        </w:rPr>
        <w:t xml:space="preserve">↓ </w:t>
      </w:r>
      <w:r>
        <w:rPr>
          <w:lang w:val="en-US"/>
        </w:rPr>
        <w:tab/>
      </w:r>
      <w:r>
        <w:rPr>
          <w:lang w:val="en-US"/>
        </w:rPr>
        <w:t xml:space="preserve">Sn2++ 2e- </w:t>
      </w:r>
      <w:r>
        <w:rPr>
          <w:lang w:val="en-US"/>
        </w:rPr>
        <w:tab/>
      </w:r>
      <w:r>
        <w:rPr>
          <w:lang w:val="en-US"/>
        </w:rPr>
        <w:tab/>
      </w:r>
      <w:r>
        <w:rPr>
          <w:lang w:val="en-US"/>
        </w:rPr>
        <w:t xml:space="preserve">Sn(s) </w:t>
      </w:r>
      <w:r>
        <w:rPr>
          <w:lang w:val="en-US"/>
        </w:rPr>
        <w:tab/>
      </w:r>
      <w:r>
        <w:rPr>
          <w:lang w:val="en-US"/>
        </w:rPr>
        <w:t xml:space="preserve">-0.14 </w:t>
      </w:r>
      <w:r>
        <w:rPr>
          <w:lang w:val="en-US"/>
        </w:rPr>
        <w:tab/>
      </w:r>
      <w:r>
        <w:rPr>
          <w:lang w:val="en-US"/>
        </w:rPr>
        <w:t>↑</w:t>
      </w:r>
    </w:p>
    <w:p>
      <w:pPr>
        <w:pStyle w:val="style157"/>
        <w:rPr/>
      </w:pPr>
      <w:r>
        <w:rPr>
          <w:lang w:val="en-US"/>
        </w:rPr>
        <w:t xml:space="preserve">↓ </w:t>
      </w:r>
      <w:r>
        <w:rPr>
          <w:lang w:val="en-US"/>
        </w:rPr>
        <w:tab/>
      </w:r>
      <w:r>
        <w:rPr>
          <w:lang w:val="en-US"/>
        </w:rPr>
        <w:t xml:space="preserve">Pb2++ 2e- </w:t>
      </w:r>
      <w:r>
        <w:rPr>
          <w:lang w:val="en-US"/>
        </w:rPr>
        <w:tab/>
      </w:r>
      <w:r>
        <w:rPr>
          <w:lang w:val="en-US"/>
        </w:rPr>
        <w:tab/>
      </w:r>
      <w:r>
        <w:rPr>
          <w:lang w:val="en-US"/>
        </w:rPr>
        <w:t xml:space="preserve">Pb(s) </w:t>
      </w:r>
      <w:r>
        <w:rPr>
          <w:lang w:val="en-US"/>
        </w:rPr>
        <w:tab/>
      </w:r>
      <w:r>
        <w:rPr>
          <w:lang w:val="en-US"/>
        </w:rPr>
        <w:t xml:space="preserve">-0.13 </w:t>
      </w:r>
      <w:r>
        <w:rPr>
          <w:lang w:val="en-US"/>
        </w:rPr>
        <w:tab/>
      </w:r>
      <w:r>
        <w:rPr>
          <w:lang w:val="en-US"/>
        </w:rPr>
        <w:t>↑</w:t>
      </w:r>
    </w:p>
    <w:p>
      <w:pPr>
        <w:pStyle w:val="style157"/>
        <w:rPr/>
      </w:pPr>
      <w:r>
        <w:rPr>
          <w:lang w:val="en-US"/>
        </w:rPr>
        <w:t xml:space="preserve">↓ </w:t>
      </w:r>
      <w:r>
        <w:rPr>
          <w:lang w:val="en-US"/>
        </w:rPr>
        <w:tab/>
      </w:r>
      <w:r>
        <w:rPr>
          <w:lang w:val="en-US"/>
        </w:rPr>
        <w:t>H++ e-</w:t>
      </w:r>
      <w:r>
        <w:rPr>
          <w:lang w:val="en-US"/>
        </w:rPr>
        <w:tab/>
      </w:r>
      <w:r>
        <w:rPr>
          <w:lang w:val="en-US"/>
        </w:rPr>
        <w:tab/>
      </w:r>
      <w:r>
        <w:rPr>
          <w:lang w:val="en-US"/>
        </w:rPr>
        <w:t xml:space="preserve">½H2(g) </w:t>
      </w:r>
      <w:r>
        <w:rPr>
          <w:lang w:val="en-US"/>
        </w:rPr>
        <w:tab/>
      </w:r>
      <w:r>
        <w:rPr>
          <w:lang w:val="en-US"/>
        </w:rPr>
        <w:t xml:space="preserve">0.00 </w:t>
      </w:r>
      <w:r>
        <w:rPr>
          <w:lang w:val="en-US"/>
        </w:rPr>
        <w:tab/>
      </w:r>
      <w:r>
        <w:rPr>
          <w:lang w:val="en-US"/>
        </w:rPr>
        <w:t>↑</w:t>
      </w:r>
    </w:p>
    <w:p>
      <w:pPr>
        <w:pStyle w:val="style157"/>
        <w:rPr/>
      </w:pPr>
      <w:r>
        <w:rPr>
          <w:lang w:val="en-US"/>
        </w:rPr>
        <w:t xml:space="preserve">↓ </w:t>
      </w:r>
      <w:r>
        <w:rPr>
          <w:lang w:val="en-US"/>
        </w:rPr>
        <w:tab/>
      </w:r>
      <w:r>
        <w:rPr>
          <w:lang w:val="en-US"/>
        </w:rPr>
        <w:t xml:space="preserve">Cu2++ 2e- </w:t>
      </w:r>
      <w:r>
        <w:rPr>
          <w:lang w:val="en-US"/>
        </w:rPr>
        <w:tab/>
      </w:r>
      <w:r>
        <w:rPr>
          <w:lang w:val="en-US"/>
        </w:rPr>
        <w:tab/>
      </w:r>
      <w:r>
        <w:rPr>
          <w:lang w:val="en-US"/>
        </w:rPr>
        <w:t xml:space="preserve">Cu(s) </w:t>
      </w:r>
      <w:r>
        <w:rPr>
          <w:lang w:val="en-US"/>
        </w:rPr>
        <w:tab/>
      </w:r>
      <w:r>
        <w:rPr>
          <w:lang w:val="en-US"/>
        </w:rPr>
        <w:t xml:space="preserve">0.34 </w:t>
      </w:r>
      <w:r>
        <w:rPr>
          <w:lang w:val="en-US"/>
        </w:rPr>
        <w:tab/>
      </w:r>
      <w:r>
        <w:rPr>
          <w:lang w:val="en-US"/>
        </w:rPr>
        <w:t>↑</w:t>
      </w:r>
    </w:p>
    <w:p>
      <w:pPr>
        <w:pStyle w:val="style157"/>
        <w:rPr/>
      </w:pPr>
      <w:r>
        <w:rPr>
          <w:lang w:val="en-US"/>
        </w:rPr>
        <w:t xml:space="preserve">↓ </w:t>
      </w:r>
      <w:r>
        <w:rPr>
          <w:lang w:val="en-US"/>
        </w:rPr>
        <w:tab/>
      </w:r>
      <w:r>
        <w:rPr>
          <w:lang w:val="en-US"/>
        </w:rPr>
        <w:t xml:space="preserve">Cu++ e- </w:t>
      </w:r>
      <w:r>
        <w:rPr>
          <w:lang w:val="en-US"/>
        </w:rPr>
        <w:tab/>
      </w:r>
      <w:r>
        <w:rPr>
          <w:lang w:val="en-US"/>
        </w:rPr>
        <w:tab/>
      </w:r>
      <w:r>
        <w:rPr>
          <w:lang w:val="en-US"/>
        </w:rPr>
        <w:t xml:space="preserve">Cu(s) </w:t>
      </w:r>
      <w:r>
        <w:rPr>
          <w:lang w:val="en-US"/>
        </w:rPr>
        <w:tab/>
      </w:r>
      <w:r>
        <w:rPr>
          <w:lang w:val="en-US"/>
        </w:rPr>
        <w:t xml:space="preserve">0.52 </w:t>
      </w:r>
      <w:r>
        <w:rPr>
          <w:lang w:val="en-US"/>
        </w:rPr>
        <w:tab/>
      </w:r>
      <w:r>
        <w:rPr>
          <w:lang w:val="en-US"/>
        </w:rPr>
        <w:t>↑</w:t>
      </w:r>
    </w:p>
    <w:p>
      <w:pPr>
        <w:pStyle w:val="style157"/>
        <w:rPr/>
      </w:pPr>
      <w:r>
        <w:rPr>
          <w:lang w:val="en-US"/>
        </w:rPr>
        <w:t xml:space="preserve">↓ </w:t>
      </w:r>
      <w:r>
        <w:rPr>
          <w:lang w:val="en-US"/>
        </w:rPr>
        <w:tab/>
      </w:r>
      <w:r>
        <w:rPr>
          <w:lang w:val="en-US"/>
        </w:rPr>
        <w:t xml:space="preserve">½I2(s) + e- </w:t>
      </w:r>
      <w:r>
        <w:rPr>
          <w:lang w:val="en-US"/>
        </w:rPr>
        <w:tab/>
      </w:r>
      <w:r>
        <w:rPr>
          <w:lang w:val="en-US"/>
        </w:rPr>
        <w:tab/>
      </w:r>
      <w:r>
        <w:rPr>
          <w:lang w:val="en-US"/>
        </w:rPr>
        <w:t xml:space="preserve">I- </w:t>
      </w:r>
      <w:r>
        <w:rPr>
          <w:lang w:val="en-US"/>
        </w:rPr>
        <w:tab/>
      </w:r>
      <w:r>
        <w:rPr>
          <w:lang w:val="en-US"/>
        </w:rPr>
        <w:t xml:space="preserve">0.54 </w:t>
      </w:r>
      <w:r>
        <w:rPr>
          <w:lang w:val="en-US"/>
        </w:rPr>
        <w:tab/>
      </w:r>
      <w:r>
        <w:rPr>
          <w:lang w:val="en-US"/>
        </w:rPr>
        <w:t>↑</w:t>
      </w:r>
    </w:p>
    <w:p>
      <w:pPr>
        <w:pStyle w:val="style157"/>
        <w:rPr/>
      </w:pPr>
      <w:r>
        <w:rPr>
          <w:lang w:val="en-US"/>
        </w:rPr>
        <w:t xml:space="preserve">↓ </w:t>
      </w:r>
      <w:r>
        <w:rPr>
          <w:lang w:val="en-US"/>
        </w:rPr>
        <w:tab/>
      </w:r>
      <w:r>
        <w:rPr>
          <w:lang w:val="en-US"/>
        </w:rPr>
        <w:t xml:space="preserve">½I2(aq) + e- </w:t>
      </w:r>
      <w:r>
        <w:rPr>
          <w:lang w:val="en-US"/>
        </w:rPr>
        <w:tab/>
      </w:r>
      <w:r>
        <w:rPr>
          <w:lang w:val="en-US"/>
        </w:rPr>
        <w:tab/>
      </w:r>
      <w:r>
        <w:rPr>
          <w:lang w:val="en-US"/>
        </w:rPr>
        <w:t xml:space="preserve">I- </w:t>
      </w:r>
      <w:r>
        <w:rPr>
          <w:lang w:val="en-US"/>
        </w:rPr>
        <w:tab/>
      </w:r>
      <w:r>
        <w:rPr>
          <w:lang w:val="en-US"/>
        </w:rPr>
        <w:t xml:space="preserve">0.62 </w:t>
      </w:r>
      <w:r>
        <w:rPr>
          <w:lang w:val="en-US"/>
        </w:rPr>
        <w:tab/>
      </w:r>
      <w:r>
        <w:rPr>
          <w:lang w:val="en-US"/>
        </w:rPr>
        <w:t>↑</w:t>
      </w:r>
    </w:p>
    <w:p>
      <w:pPr>
        <w:pStyle w:val="style157"/>
        <w:rPr/>
      </w:pPr>
      <w:r>
        <w:rPr>
          <w:lang w:val="en-US"/>
        </w:rPr>
        <w:t xml:space="preserve">↓ </w:t>
      </w:r>
      <w:r>
        <w:rPr>
          <w:lang w:val="en-US"/>
        </w:rPr>
        <w:tab/>
      </w:r>
      <w:r>
        <w:rPr>
          <w:lang w:val="en-US"/>
        </w:rPr>
        <w:t>Fe3++ e-</w:t>
      </w:r>
      <w:r>
        <w:rPr>
          <w:lang w:val="en-US"/>
        </w:rPr>
        <w:tab/>
      </w:r>
      <w:r>
        <w:rPr>
          <w:lang w:val="en-US"/>
        </w:rPr>
        <w:tab/>
      </w:r>
      <w:r>
        <w:rPr>
          <w:lang w:val="en-US"/>
        </w:rPr>
        <w:t xml:space="preserve">Fe2+ </w:t>
      </w:r>
      <w:r>
        <w:rPr>
          <w:lang w:val="en-US"/>
        </w:rPr>
        <w:tab/>
      </w:r>
      <w:r>
        <w:rPr>
          <w:lang w:val="en-US"/>
        </w:rPr>
        <w:t xml:space="preserve">0.77 </w:t>
      </w:r>
      <w:r>
        <w:rPr>
          <w:lang w:val="en-US"/>
        </w:rPr>
        <w:tab/>
      </w:r>
      <w:r>
        <w:rPr>
          <w:lang w:val="en-US"/>
        </w:rPr>
        <w:t>↑</w:t>
      </w:r>
    </w:p>
    <w:p>
      <w:pPr>
        <w:pStyle w:val="style157"/>
        <w:rPr/>
      </w:pPr>
      <w:r>
        <w:rPr>
          <w:lang w:val="en-US"/>
        </w:rPr>
        <w:t xml:space="preserve">↓ </w:t>
      </w:r>
      <w:r>
        <w:rPr>
          <w:lang w:val="en-US"/>
        </w:rPr>
        <w:tab/>
      </w:r>
      <w:r>
        <w:rPr>
          <w:lang w:val="en-US"/>
        </w:rPr>
        <w:t xml:space="preserve">Ag++ e- </w:t>
      </w:r>
      <w:r>
        <w:rPr>
          <w:lang w:val="en-US"/>
        </w:rPr>
        <w:tab/>
      </w:r>
      <w:r>
        <w:rPr>
          <w:lang w:val="en-US"/>
        </w:rPr>
        <w:tab/>
      </w:r>
      <w:r>
        <w:rPr>
          <w:lang w:val="en-US"/>
        </w:rPr>
        <w:t xml:space="preserve">Ag(s) </w:t>
      </w:r>
      <w:r>
        <w:rPr>
          <w:lang w:val="en-US"/>
        </w:rPr>
        <w:tab/>
      </w:r>
      <w:r>
        <w:rPr>
          <w:lang w:val="en-US"/>
        </w:rPr>
        <w:t xml:space="preserve">0.80 </w:t>
      </w:r>
      <w:r>
        <w:rPr>
          <w:lang w:val="en-US"/>
        </w:rPr>
        <w:tab/>
      </w:r>
      <w:r>
        <w:rPr>
          <w:lang w:val="en-US"/>
        </w:rPr>
        <w:t>↑</w:t>
      </w:r>
    </w:p>
    <w:p>
      <w:pPr>
        <w:pStyle w:val="style157"/>
        <w:rPr/>
      </w:pPr>
      <w:r>
        <w:rPr>
          <w:lang w:val="en-US"/>
        </w:rPr>
        <w:t xml:space="preserve">↓ </w:t>
      </w:r>
      <w:r>
        <w:rPr>
          <w:lang w:val="en-US"/>
        </w:rPr>
        <w:tab/>
      </w:r>
      <w:r>
        <w:rPr>
          <w:lang w:val="en-US"/>
        </w:rPr>
        <w:t xml:space="preserve">½Br2(l) + e- </w:t>
      </w:r>
      <w:r>
        <w:rPr>
          <w:lang w:val="en-US"/>
        </w:rPr>
        <w:tab/>
      </w:r>
      <w:r>
        <w:rPr>
          <w:lang w:val="en-US"/>
        </w:rPr>
        <w:tab/>
      </w:r>
      <w:r>
        <w:rPr>
          <w:lang w:val="en-US"/>
        </w:rPr>
        <w:t xml:space="preserve">Br- </w:t>
      </w:r>
      <w:r>
        <w:rPr>
          <w:lang w:val="en-US"/>
        </w:rPr>
        <w:tab/>
      </w:r>
      <w:r>
        <w:rPr>
          <w:lang w:val="en-US"/>
        </w:rPr>
        <w:t xml:space="preserve">1.08 </w:t>
      </w:r>
      <w:r>
        <w:rPr>
          <w:lang w:val="en-US"/>
        </w:rPr>
        <w:tab/>
      </w:r>
      <w:r>
        <w:rPr>
          <w:lang w:val="en-US"/>
        </w:rPr>
        <w:t>↑</w:t>
      </w:r>
    </w:p>
    <w:p>
      <w:pPr>
        <w:pStyle w:val="style157"/>
        <w:rPr/>
      </w:pPr>
      <w:r>
        <w:rPr>
          <w:lang w:val="en-US"/>
        </w:rPr>
        <w:t xml:space="preserve">↓ </w:t>
      </w:r>
      <w:r>
        <w:rPr>
          <w:lang w:val="en-US"/>
        </w:rPr>
        <w:tab/>
      </w:r>
      <w:r>
        <w:rPr>
          <w:lang w:val="en-US"/>
        </w:rPr>
        <w:t>½Br2(aq) + e-</w:t>
      </w:r>
      <w:r>
        <w:rPr>
          <w:lang w:val="en-US"/>
        </w:rPr>
        <w:tab/>
      </w:r>
      <w:r>
        <w:rPr>
          <w:lang w:val="en-US"/>
        </w:rPr>
        <w:tab/>
      </w:r>
      <w:r>
        <w:rPr>
          <w:lang w:val="en-US"/>
        </w:rPr>
        <w:t xml:space="preserve">Br- </w:t>
      </w:r>
      <w:r>
        <w:rPr>
          <w:lang w:val="en-US"/>
        </w:rPr>
        <w:tab/>
      </w:r>
      <w:r>
        <w:rPr>
          <w:lang w:val="en-US"/>
        </w:rPr>
        <w:t xml:space="preserve">1.10 </w:t>
      </w:r>
      <w:r>
        <w:rPr>
          <w:lang w:val="en-US"/>
        </w:rPr>
        <w:tab/>
      </w:r>
      <w:r>
        <w:rPr>
          <w:lang w:val="en-US"/>
        </w:rPr>
        <w:t>↑</w:t>
      </w:r>
    </w:p>
    <w:p>
      <w:pPr>
        <w:pStyle w:val="style157"/>
        <w:rPr/>
      </w:pPr>
      <w:r>
        <w:rPr>
          <w:lang w:val="en-US"/>
        </w:rPr>
        <w:t xml:space="preserve">↓ </w:t>
      </w:r>
      <w:r>
        <w:rPr>
          <w:lang w:val="en-US"/>
        </w:rPr>
        <w:tab/>
      </w:r>
      <w:r>
        <w:rPr>
          <w:lang w:val="en-US"/>
        </w:rPr>
        <w:t xml:space="preserve">½Cl2(g) + e- </w:t>
      </w:r>
      <w:r>
        <w:rPr>
          <w:lang w:val="en-US"/>
        </w:rPr>
        <w:tab/>
      </w:r>
      <w:r>
        <w:rPr>
          <w:lang w:val="en-US"/>
        </w:rPr>
        <w:tab/>
      </w:r>
      <w:r>
        <w:rPr>
          <w:lang w:val="en-US"/>
        </w:rPr>
        <w:t xml:space="preserve">Cl- </w:t>
      </w:r>
      <w:r>
        <w:rPr>
          <w:lang w:val="en-US"/>
        </w:rPr>
        <w:tab/>
      </w:r>
      <w:r>
        <w:rPr>
          <w:lang w:val="en-US"/>
        </w:rPr>
        <w:t xml:space="preserve">1.36 </w:t>
      </w:r>
      <w:r>
        <w:rPr>
          <w:lang w:val="en-US"/>
        </w:rPr>
        <w:tab/>
      </w:r>
      <w:r>
        <w:rPr>
          <w:lang w:val="en-US"/>
        </w:rPr>
        <w:t>↑</w:t>
      </w:r>
    </w:p>
    <w:p>
      <w:pPr>
        <w:pStyle w:val="style157"/>
        <w:rPr/>
      </w:pPr>
      <w:r>
        <w:rPr>
          <w:lang w:val="en-US"/>
        </w:rPr>
        <w:t xml:space="preserve">↓ </w:t>
      </w:r>
      <w:r>
        <w:rPr>
          <w:lang w:val="en-US"/>
        </w:rPr>
        <w:tab/>
      </w:r>
      <w:r>
        <w:rPr>
          <w:lang w:val="en-US"/>
        </w:rPr>
        <w:t>½Cl2(aq) + e-</w:t>
      </w:r>
      <w:r>
        <w:rPr>
          <w:lang w:val="en-US"/>
        </w:rPr>
        <w:tab/>
      </w:r>
      <w:r>
        <w:rPr>
          <w:lang w:val="en-US"/>
        </w:rPr>
        <w:tab/>
      </w:r>
      <w:r>
        <w:rPr>
          <w:lang w:val="en-US"/>
        </w:rPr>
        <w:t xml:space="preserve">Cl- </w:t>
      </w:r>
      <w:r>
        <w:rPr>
          <w:lang w:val="en-US"/>
        </w:rPr>
        <w:tab/>
      </w:r>
      <w:r>
        <w:rPr>
          <w:lang w:val="en-US"/>
        </w:rPr>
        <w:t xml:space="preserve">1.40 </w:t>
      </w:r>
      <w:r>
        <w:rPr>
          <w:lang w:val="en-US"/>
        </w:rPr>
        <w:tab/>
      </w:r>
      <w:r>
        <w:rPr>
          <w:lang w:val="en-US"/>
        </w:rPr>
        <w:t>↑</w:t>
      </w:r>
    </w:p>
    <w:p>
      <w:pPr>
        <w:pStyle w:val="style157"/>
        <w:rPr/>
      </w:pPr>
      <w:r>
        <w:rPr>
          <w:lang w:val="en-US"/>
        </w:rPr>
        <w:t>Strongest</w:t>
      </w:r>
    </w:p>
    <w:p>
      <w:pPr>
        <w:pStyle w:val="style157"/>
        <w:rPr/>
      </w:pPr>
      <w:r>
        <w:rPr>
          <w:lang w:val="en-US"/>
        </w:rPr>
        <w:t xml:space="preserve">Oxidant </w:t>
      </w:r>
      <w:r>
        <w:rPr>
          <w:lang w:val="en-US"/>
        </w:rPr>
        <w:tab/>
      </w:r>
      <w:r>
        <w:rPr>
          <w:lang w:val="en-US"/>
        </w:rPr>
        <w:t xml:space="preserve">½F2(g) + e- </w:t>
      </w:r>
      <w:r>
        <w:rPr>
          <w:lang w:val="en-US"/>
        </w:rPr>
        <w:tab/>
      </w:r>
      <w:r>
        <w:rPr>
          <w:lang w:val="en-US"/>
        </w:rPr>
        <w:tab/>
      </w:r>
      <w:r>
        <w:rPr>
          <w:lang w:val="en-US"/>
        </w:rPr>
        <w:t xml:space="preserve">F- </w:t>
      </w:r>
      <w:r>
        <w:rPr>
          <w:lang w:val="en-US"/>
        </w:rPr>
        <w:tab/>
      </w:r>
      <w:r>
        <w:rPr>
          <w:lang w:val="en-US"/>
        </w:rPr>
        <w:t xml:space="preserve">2.89 </w:t>
      </w:r>
      <w:r>
        <w:rPr>
          <w:lang w:val="en-US"/>
        </w:rPr>
        <w:tab/>
      </w:r>
      <w:r>
        <w:rPr>
          <w:lang w:val="en-US"/>
        </w:rPr>
        <w:t>Weakest</w:t>
      </w:r>
    </w:p>
    <w:p>
      <w:pPr>
        <w:pStyle w:val="style157"/>
        <w:rPr/>
      </w:pPr>
    </w:p>
    <w:p>
      <w:pPr>
        <w:pStyle w:val="style157"/>
        <w:rPr/>
      </w:pPr>
    </w:p>
    <w:p>
      <w:pPr>
        <w:pStyle w:val="style157"/>
        <w:rPr/>
      </w:pPr>
      <w:r>
        <w:rPr>
          <w:lang w:val="en-US"/>
        </w:rPr>
        <w:t>Reductant</w:t>
      </w:r>
    </w:p>
    <w:p>
      <w:pPr>
        <w:pStyle w:val="style157"/>
        <w:rPr/>
      </w:pPr>
      <w:r>
        <w:rPr>
          <w:lang w:val="en-US"/>
        </w:rPr>
        <w:tab/>
      </w:r>
    </w:p>
    <w:p>
      <w:pPr>
        <w:pStyle w:val="style157"/>
        <w:rPr/>
      </w:pPr>
      <w:r>
        <w:rPr>
          <w:lang w:val="en-US"/>
        </w:rPr>
        <w:t>F2 + 2e- =&gt; 2F-                                                                                                 + 2.87</w:t>
      </w:r>
    </w:p>
    <w:p>
      <w:pPr>
        <w:pStyle w:val="style157"/>
        <w:rPr/>
      </w:pPr>
      <w:r>
        <w:rPr>
          <w:lang w:val="en-US"/>
        </w:rPr>
        <w:t xml:space="preserve">MnO4- + 8H+ + 5e- =&gt; Mn2+ + 4H2O                             +1.50          </w:t>
      </w:r>
    </w:p>
    <w:p>
      <w:pPr>
        <w:pStyle w:val="style157"/>
        <w:rPr/>
      </w:pPr>
      <w:r>
        <w:rPr>
          <w:lang w:val="en-US"/>
        </w:rPr>
        <w:t>Cl2 + 2e- =&gt; 2Cl-                                                             +1.36</w:t>
      </w:r>
    </w:p>
    <w:p>
      <w:pPr>
        <w:pStyle w:val="style157"/>
        <w:rPr/>
      </w:pPr>
      <w:r>
        <w:rPr>
          <w:lang w:val="en-US"/>
        </w:rPr>
        <w:t>Cr2O72- + 14H+ + 6e- =&gt; 2Cr3+ + 7H2O                         +1.33</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For example, if copper and hydrogen half-cells are joined together,  we find that the copper half-cell will gain electrons from the hydrogen half-cell. Thus the copper half-cell is given a positive voltage and given a relative value of +0.34 V:</w:t>
      </w:r>
    </w:p>
    <w:p>
      <w:pPr>
        <w:pStyle w:val="style157"/>
        <w:rPr/>
      </w:pPr>
      <w:r>
        <w:rPr>
          <w:lang w:val="en-US"/>
        </w:rPr>
        <w:t xml:space="preserve"> Cu2+(aq) + 2e- → Cu(s)    E° = 0.34 V</w:t>
      </w:r>
    </w:p>
    <w:p>
      <w:pPr>
        <w:pStyle w:val="style157"/>
        <w:rPr/>
      </w:pPr>
      <w:r>
        <w:rPr>
          <w:lang w:val="en-US"/>
        </w:rPr>
        <w:t>Since both half-reactions cannot undergo reduction, we must reverse the equation of the reaction that will undergo oxidation. This will give us an electrochemical cell voltage of 0.34 V:</w:t>
      </w:r>
    </w:p>
    <w:p>
      <w:pPr>
        <w:pStyle w:val="style157"/>
        <w:rPr/>
      </w:pPr>
      <w:r>
        <w:rPr>
          <w:lang w:val="en-US"/>
        </w:rPr>
        <w:t xml:space="preserve"> </w:t>
      </w:r>
    </w:p>
    <w:p>
      <w:pPr>
        <w:pStyle w:val="style157"/>
        <w:rPr/>
      </w:pPr>
      <w:r>
        <w:rPr>
          <w:lang w:val="en-US"/>
        </w:rPr>
        <w:t xml:space="preserve"> </w:t>
      </w:r>
    </w:p>
    <w:p>
      <w:pPr>
        <w:pStyle w:val="style157"/>
        <w:rPr/>
      </w:pPr>
      <w:r>
        <w:rPr>
          <w:lang w:val="en-US"/>
        </w:rPr>
        <w:t>E°</w:t>
      </w:r>
    </w:p>
    <w:p>
      <w:pPr>
        <w:pStyle w:val="style157"/>
        <w:rPr/>
      </w:pPr>
    </w:p>
    <w:p>
      <w:pPr>
        <w:pStyle w:val="style157"/>
        <w:rPr/>
      </w:pPr>
      <w:r>
        <w:rPr>
          <w:lang w:val="en-US"/>
        </w:rPr>
        <w:t xml:space="preserve"> Cu2+(aq) + 2e- → Cu(s) </w:t>
      </w:r>
    </w:p>
    <w:p>
      <w:pPr>
        <w:pStyle w:val="style157"/>
        <w:rPr/>
      </w:pPr>
      <w:r>
        <w:rPr>
          <w:lang w:val="en-US"/>
        </w:rPr>
        <w:t xml:space="preserve"> </w:t>
      </w:r>
    </w:p>
    <w:p>
      <w:pPr>
        <w:pStyle w:val="style157"/>
        <w:rPr/>
      </w:pPr>
      <w:r>
        <w:rPr>
          <w:lang w:val="en-US"/>
        </w:rPr>
        <w:t>0.34 V</w:t>
      </w:r>
    </w:p>
    <w:p>
      <w:pPr>
        <w:pStyle w:val="style157"/>
        <w:rPr/>
      </w:pPr>
    </w:p>
    <w:p>
      <w:pPr>
        <w:pStyle w:val="style157"/>
        <w:rPr/>
      </w:pPr>
      <w:r>
        <w:rPr>
          <w:lang w:val="en-US"/>
        </w:rPr>
        <w:t>H2 (g)  → 2H+(aq) + 2e-</w:t>
      </w:r>
    </w:p>
    <w:p>
      <w:pPr>
        <w:pStyle w:val="style157"/>
        <w:rPr/>
      </w:pPr>
      <w:r>
        <w:rPr>
          <w:lang w:val="en-US"/>
        </w:rPr>
        <w:t>+</w:t>
      </w:r>
    </w:p>
    <w:p>
      <w:pPr>
        <w:pStyle w:val="style157"/>
        <w:rPr/>
      </w:pPr>
      <w:r>
        <w:rPr>
          <w:lang w:val="en-US"/>
        </w:rPr>
        <w:t>0.00 V</w:t>
      </w:r>
    </w:p>
    <w:p>
      <w:pPr>
        <w:pStyle w:val="style157"/>
        <w:rPr/>
      </w:pPr>
    </w:p>
    <w:p>
      <w:pPr>
        <w:pStyle w:val="style157"/>
        <w:rPr/>
      </w:pPr>
    </w:p>
    <w:p>
      <w:pPr>
        <w:pStyle w:val="style157"/>
        <w:rPr/>
      </w:pPr>
      <w:r>
        <w:rPr>
          <w:lang w:val="en-US"/>
        </w:rPr>
        <w:t xml:space="preserve"> </w:t>
      </w:r>
    </w:p>
    <w:p>
      <w:pPr>
        <w:pStyle w:val="style157"/>
        <w:rPr/>
      </w:pPr>
    </w:p>
    <w:p>
      <w:pPr>
        <w:pStyle w:val="style157"/>
        <w:rPr/>
      </w:pPr>
    </w:p>
    <w:p>
      <w:pPr>
        <w:pStyle w:val="style157"/>
        <w:rPr/>
      </w:pPr>
      <w:r>
        <w:rPr>
          <w:lang w:val="en-US"/>
        </w:rPr>
        <w:t xml:space="preserve">Cu2+(aq) + H2 (g) → 2H+(aq) + Cu(s) </w:t>
      </w:r>
    </w:p>
    <w:p>
      <w:pPr>
        <w:pStyle w:val="style157"/>
        <w:rPr/>
      </w:pPr>
      <w:r>
        <w:rPr>
          <w:lang w:val="en-US"/>
        </w:rPr>
        <w:t xml:space="preserve"> </w:t>
      </w:r>
    </w:p>
    <w:p>
      <w:pPr>
        <w:pStyle w:val="style157"/>
        <w:rPr/>
      </w:pPr>
      <w:r>
        <w:rPr>
          <w:lang w:val="en-US"/>
        </w:rPr>
        <w:t>0.34 V</w:t>
      </w:r>
    </w:p>
    <w:p>
      <w:pPr>
        <w:pStyle w:val="style157"/>
        <w:rPr/>
      </w:pPr>
    </w:p>
    <w:p>
      <w:pPr>
        <w:pStyle w:val="style157"/>
        <w:rPr/>
      </w:pPr>
    </w:p>
    <w:p>
      <w:pPr>
        <w:pStyle w:val="style157"/>
        <w:rPr/>
      </w:pPr>
      <w:r>
        <w:rPr>
          <w:lang w:val="en-US"/>
        </w:rPr>
        <w:t xml:space="preserve">We see in the Table of Standard Reduction Potentials that zinc has a negative E° indicating that it is not as good at competing for electrons as hydrogen. </w:t>
      </w:r>
    </w:p>
    <w:p>
      <w:pPr>
        <w:pStyle w:val="style157"/>
        <w:rPr/>
      </w:pPr>
      <w:r>
        <w:rPr>
          <w:lang w:val="en-US"/>
        </w:rPr>
        <w:t xml:space="preserve"> Zn2+(aq) + 2e- → Zn(s)    E° = -0.76 V</w:t>
      </w:r>
    </w:p>
    <w:p>
      <w:pPr>
        <w:pStyle w:val="style157"/>
        <w:rPr/>
      </w:pPr>
      <w:r>
        <w:rPr>
          <w:lang w:val="en-US"/>
        </w:rPr>
        <w:t xml:space="preserve">Therefore if zinc and hydrogen are paired together in an electrochemical cell, the hydrogen would be reduced (gain the electrons) and zinc would be oxidized (losing electrons). To determine the net redox reaction as well as the voltage of the electrochemical cell we reverse the zinc equation, and also reverse it's sign before adding the equations and E° together: </w:t>
      </w:r>
    </w:p>
    <w:p>
      <w:pPr>
        <w:pStyle w:val="style157"/>
        <w:rPr/>
      </w:pPr>
      <w:r>
        <w:rPr>
          <w:lang w:val="en-US"/>
        </w:rPr>
        <w:t xml:space="preserve"> </w:t>
      </w:r>
    </w:p>
    <w:p>
      <w:pPr>
        <w:pStyle w:val="style157"/>
        <w:rPr/>
      </w:pPr>
      <w:r>
        <w:rPr>
          <w:lang w:val="en-US"/>
        </w:rPr>
        <w:t xml:space="preserve"> </w:t>
      </w:r>
    </w:p>
    <w:p>
      <w:pPr>
        <w:pStyle w:val="style157"/>
        <w:rPr/>
      </w:pPr>
      <w:r>
        <w:rPr>
          <w:lang w:val="en-US"/>
        </w:rPr>
        <w:t>E°</w:t>
      </w:r>
    </w:p>
    <w:p>
      <w:pPr>
        <w:pStyle w:val="style157"/>
        <w:rPr/>
      </w:pPr>
    </w:p>
    <w:p>
      <w:pPr>
        <w:pStyle w:val="style157"/>
        <w:rPr/>
      </w:pPr>
      <w:r>
        <w:rPr>
          <w:lang w:val="en-US"/>
        </w:rPr>
        <w:t xml:space="preserve"> Zn(s)  → Zn2+(aq) + 2e-</w:t>
      </w:r>
    </w:p>
    <w:p>
      <w:pPr>
        <w:pStyle w:val="style157"/>
        <w:rPr/>
      </w:pPr>
      <w:r>
        <w:rPr>
          <w:lang w:val="en-US"/>
        </w:rPr>
        <w:t xml:space="preserve"> </w:t>
      </w:r>
    </w:p>
    <w:p>
      <w:pPr>
        <w:pStyle w:val="style157"/>
        <w:rPr/>
      </w:pPr>
      <w:r>
        <w:rPr>
          <w:lang w:val="en-US"/>
        </w:rPr>
        <w:t>0.76 V</w:t>
      </w:r>
    </w:p>
    <w:p>
      <w:pPr>
        <w:pStyle w:val="style157"/>
        <w:rPr/>
      </w:pPr>
    </w:p>
    <w:p>
      <w:pPr>
        <w:pStyle w:val="style157"/>
        <w:rPr/>
      </w:pPr>
      <w:r>
        <w:rPr>
          <w:lang w:val="en-US"/>
        </w:rPr>
        <w:t xml:space="preserve">2H+(aq) + 2e- → H2 (g)  </w:t>
      </w:r>
    </w:p>
    <w:p>
      <w:pPr>
        <w:pStyle w:val="style157"/>
        <w:rPr/>
      </w:pPr>
      <w:r>
        <w:rPr>
          <w:lang w:val="en-US"/>
        </w:rPr>
        <w:t>+</w:t>
      </w:r>
    </w:p>
    <w:p>
      <w:pPr>
        <w:pStyle w:val="style157"/>
        <w:rPr/>
      </w:pPr>
      <w:r>
        <w:rPr>
          <w:lang w:val="en-US"/>
        </w:rPr>
        <w:t>0.00 V</w:t>
      </w:r>
    </w:p>
    <w:p>
      <w:pPr>
        <w:pStyle w:val="style157"/>
        <w:rPr/>
      </w:pPr>
    </w:p>
    <w:p>
      <w:pPr>
        <w:pStyle w:val="style157"/>
        <w:rPr/>
      </w:pPr>
    </w:p>
    <w:p>
      <w:pPr>
        <w:pStyle w:val="style157"/>
        <w:rPr/>
      </w:pPr>
      <w:r>
        <w:rPr>
          <w:lang w:val="en-US"/>
        </w:rPr>
        <w:t xml:space="preserve"> </w:t>
      </w:r>
    </w:p>
    <w:p>
      <w:pPr>
        <w:pStyle w:val="style157"/>
        <w:rPr/>
      </w:pPr>
    </w:p>
    <w:p>
      <w:pPr>
        <w:pStyle w:val="style157"/>
        <w:rPr/>
      </w:pPr>
    </w:p>
    <w:p>
      <w:pPr>
        <w:pStyle w:val="style157"/>
        <w:rPr/>
      </w:pPr>
      <w:r>
        <w:rPr>
          <w:lang w:val="en-US"/>
        </w:rPr>
        <w:t xml:space="preserve">Zn(s)+ 2H+(aq) → Zn2+(aq) + H2 (g)  </w:t>
      </w:r>
    </w:p>
    <w:p>
      <w:pPr>
        <w:pStyle w:val="style157"/>
        <w:rPr/>
      </w:pPr>
      <w:r>
        <w:rPr>
          <w:lang w:val="en-US"/>
        </w:rPr>
        <w:t xml:space="preserve"> </w:t>
      </w:r>
    </w:p>
    <w:p>
      <w:pPr>
        <w:pStyle w:val="style157"/>
        <w:rPr/>
      </w:pPr>
      <w:r>
        <w:rPr>
          <w:lang w:val="en-US"/>
        </w:rPr>
        <w:t>0.76 V</w:t>
      </w:r>
    </w:p>
    <w:p>
      <w:pPr>
        <w:pStyle w:val="style157"/>
        <w:rPr/>
      </w:pPr>
    </w:p>
    <w:p>
      <w:pPr>
        <w:pStyle w:val="style157"/>
        <w:rPr/>
      </w:pPr>
      <w:r>
        <w:rPr>
          <w:lang w:val="en-US"/>
        </w:rPr>
        <w:t xml:space="preserve"> </w:t>
      </w:r>
    </w:p>
    <w:p>
      <w:pPr>
        <w:pStyle w:val="style157"/>
        <w:rPr/>
      </w:pPr>
    </w:p>
    <w:p>
      <w:pPr>
        <w:pStyle w:val="style157"/>
        <w:rPr/>
      </w:pPr>
    </w:p>
    <w:p>
      <w:pPr>
        <w:pStyle w:val="style157"/>
        <w:rPr/>
      </w:pPr>
    </w:p>
    <w:p>
      <w:pPr>
        <w:pStyle w:val="style157"/>
        <w:rPr/>
      </w:pPr>
      <w:r>
        <w:rPr>
          <w:lang w:val="en-US"/>
        </w:rPr>
        <w:t xml:space="preserve"> Another example, the standard silver half-cell, Ag+ + e- =&gt; Ag, could be combined with the standard hydrogen half-cell, 2H+ + 2e- =&gt;  H2, and the resultant voltage of the cell measured. In this cell, the silver ions take electrons and hydrogen gives them up, that is, silver ions are reduced and hydrogen atoms are oxidized. Since both half cells were written in terms of reduction, in order to write the equation for the cell, the hydrogen half-reaction must be reversed.</w:t>
      </w:r>
    </w:p>
    <w:p>
      <w:pPr>
        <w:pStyle w:val="style157"/>
        <w:rPr/>
      </w:pPr>
      <w:r>
        <w:rPr>
          <w:lang w:val="en-US"/>
        </w:rPr>
        <w:t>2Ag+ + 2e- =&gt;2 Ag (reduction)</w:t>
      </w:r>
    </w:p>
    <w:p>
      <w:pPr>
        <w:pStyle w:val="style157"/>
        <w:rPr/>
      </w:pPr>
      <w:r>
        <w:rPr>
          <w:lang w:val="en-US"/>
        </w:rPr>
        <w:t>H2 =&gt;2 H+ + 2e- (oxidation)</w:t>
      </w:r>
    </w:p>
    <w:p>
      <w:pPr>
        <w:pStyle w:val="style157"/>
        <w:rPr/>
      </w:pPr>
      <w:r>
        <w:rPr>
          <w:lang w:val="en-US"/>
        </w:rPr>
        <w:t>_______________________________</w:t>
      </w:r>
    </w:p>
    <w:p>
      <w:pPr>
        <w:pStyle w:val="style157"/>
        <w:rPr/>
      </w:pPr>
      <w:r>
        <w:rPr>
          <w:lang w:val="en-US"/>
        </w:rPr>
        <w:t>2Ag+ + H2  =&gt;2H+ + 2Ag (net reaction)</w:t>
      </w:r>
    </w:p>
    <w:p>
      <w:pPr>
        <w:pStyle w:val="style157"/>
        <w:rPr/>
      </w:pPr>
    </w:p>
    <w:p>
      <w:pPr>
        <w:pStyle w:val="style157"/>
        <w:rPr/>
      </w:pPr>
      <w:r>
        <w:rPr>
          <w:lang w:val="en-US"/>
        </w:rPr>
        <w:t>When this cell runs, it produces a voltage of 0.80 volts. This voltage is assigned to the silver half-cell as its voltage when the silver ions are reduced. The assigned voltages of 0.80 V for the silver half-cell and 0.00 V for the hydrogen half-cell do not have any meaning in terms of voltages on an absolute scale, but they are perfectly accurate as an indication of the difference in the abilities of the two half-cells to take electrons.</w:t>
      </w:r>
    </w:p>
    <w:p>
      <w:pPr>
        <w:pStyle w:val="style157"/>
        <w:rPr/>
      </w:pPr>
      <w:r>
        <w:rPr>
          <w:lang w:val="en-US"/>
        </w:rPr>
        <w:t>The silver half-cell has a greater pull on electrons than the hydrogen half-cell and it is stronger by 0.80 volts.</w:t>
      </w:r>
    </w:p>
    <w:p>
      <w:pPr>
        <w:pStyle w:val="style157"/>
        <w:rPr/>
      </w:pPr>
    </w:p>
    <w:p>
      <w:pPr>
        <w:pStyle w:val="style157"/>
        <w:rPr/>
      </w:pPr>
    </w:p>
    <w:p>
      <w:pPr>
        <w:pStyle w:val="style157"/>
        <w:rPr/>
      </w:pPr>
    </w:p>
    <w:p>
      <w:pPr>
        <w:pStyle w:val="style157"/>
        <w:rPr/>
      </w:pPr>
      <w:r>
        <w:rPr>
          <w:lang w:val="en-US"/>
        </w:rPr>
        <w:t>What does electrode potential depend on?</w:t>
      </w:r>
    </w:p>
    <w:p>
      <w:pPr>
        <w:pStyle w:val="style157"/>
        <w:rPr/>
      </w:pPr>
    </w:p>
    <w:p>
      <w:pPr>
        <w:pStyle w:val="style157"/>
        <w:rPr/>
      </w:pPr>
      <w:r>
        <w:rPr>
          <w:lang w:val="en-US"/>
        </w:rPr>
        <w:t>An electrode’s tendency to lose electrons is called the potential for oxidation, while an electrode’s tendency to absorb electrons is called the potential for reduction. The potential for electrodes depends on metal ion concentration and temperature.</w:t>
      </w:r>
    </w:p>
    <w:p>
      <w:pPr>
        <w:pStyle w:val="style157"/>
        <w:rPr/>
      </w:pPr>
    </w:p>
    <w:p>
      <w:pPr>
        <w:pStyle w:val="style157"/>
        <w:rPr/>
      </w:pPr>
      <w:r>
        <w:rPr>
          <w:lang w:val="en-US"/>
        </w:rPr>
        <w:t>What factors affect cell potential?</w:t>
      </w:r>
    </w:p>
    <w:p>
      <w:pPr>
        <w:pStyle w:val="style157"/>
        <w:rPr/>
      </w:pPr>
    </w:p>
    <w:p>
      <w:pPr>
        <w:pStyle w:val="style157"/>
        <w:rPr/>
      </w:pPr>
      <w:r>
        <w:rPr>
          <w:lang w:val="en-US"/>
        </w:rPr>
        <w:t>Temperature, surface area, and concentration are the main factors influencing chemical reactions.</w:t>
      </w:r>
    </w:p>
    <w:p>
      <w:pPr>
        <w:pStyle w:val="style157"/>
        <w:rPr/>
      </w:pPr>
    </w:p>
    <w:p>
      <w:pPr>
        <w:pStyle w:val="style157"/>
        <w:rPr/>
      </w:pPr>
      <w:r>
        <w:rPr>
          <w:lang w:val="en-US"/>
        </w:rPr>
        <w:t>What increases cell potential?</w:t>
      </w:r>
    </w:p>
    <w:p>
      <w:pPr>
        <w:pStyle w:val="style157"/>
        <w:rPr/>
      </w:pPr>
    </w:p>
    <w:p>
      <w:pPr>
        <w:pStyle w:val="style157"/>
        <w:rPr/>
      </w:pPr>
      <w:r>
        <w:rPr>
          <w:lang w:val="en-US"/>
        </w:rPr>
        <w:t>Through increasing the concentration of one of the electrolyte solutions, you increase the number of cations and anions (depending on which electrolyte you increase), thus increasing the cell’s voltage potential.</w:t>
      </w:r>
    </w:p>
    <w:p>
      <w:pPr>
        <w:pStyle w:val="style157"/>
        <w:rPr/>
      </w:pPr>
    </w:p>
    <w:p>
      <w:pPr>
        <w:pStyle w:val="style157"/>
        <w:rPr/>
      </w:pPr>
    </w:p>
    <w:p>
      <w:pPr>
        <w:pStyle w:val="style157"/>
        <w:rPr/>
      </w:pPr>
    </w:p>
    <w:p>
      <w:pPr>
        <w:pStyle w:val="style157"/>
        <w:rPr/>
      </w:pPr>
      <w:r>
        <w:rPr>
          <w:lang w:val="en-US"/>
        </w:rPr>
        <w:t xml:space="preserve">Setting up an electrochemical cell. </w:t>
      </w:r>
    </w:p>
    <w:p>
      <w:pPr>
        <w:pStyle w:val="style157"/>
        <w:rPr/>
      </w:pPr>
      <w:r>
        <w:rPr>
          <w:lang w:val="en-US"/>
        </w:rPr>
        <w:t>We want to create an electrochemical cell using aluminum (Al|Al3+) and lead (Pb|Pb2+) half-cells.</w:t>
      </w:r>
    </w:p>
    <w:p>
      <w:pPr>
        <w:pStyle w:val="style157"/>
        <w:rPr/>
      </w:pPr>
      <w:r>
        <w:rPr>
          <w:lang w:val="en-US"/>
        </w:rPr>
        <w:t xml:space="preserve"> Our tasks:</w:t>
      </w:r>
    </w:p>
    <w:p>
      <w:pPr>
        <w:pStyle w:val="style157"/>
        <w:rPr/>
      </w:pPr>
      <w:r>
        <w:rPr>
          <w:lang w:val="en-US"/>
        </w:rPr>
        <w:t>Determine the two half-reactions involved, and which reaction will undergo oxidation and which one will be reduced. Determine the voltage of the cell.</w:t>
      </w:r>
    </w:p>
    <w:p>
      <w:pPr>
        <w:pStyle w:val="style157"/>
        <w:rPr/>
      </w:pPr>
      <w:r>
        <w:rPr>
          <w:lang w:val="en-US"/>
        </w:rPr>
        <w:t xml:space="preserve">Diagram the set-up of the electrochemical cell, including the following items: </w:t>
      </w:r>
    </w:p>
    <w:p>
      <w:pPr>
        <w:pStyle w:val="style157"/>
        <w:rPr/>
      </w:pPr>
      <w:r>
        <w:rPr>
          <w:lang w:val="en-US"/>
        </w:rPr>
        <w:t>the two half-cells, including the electrodes and electrolytic solutions</w:t>
      </w:r>
    </w:p>
    <w:p>
      <w:pPr>
        <w:pStyle w:val="style157"/>
        <w:rPr/>
      </w:pPr>
      <w:r>
        <w:rPr>
          <w:lang w:val="en-US"/>
        </w:rPr>
        <w:t>the external circuit, showing the direction of electron flow, the salt bridge with an electrolyte, including movement of ions, label the anode and the cathode label the positive and negative posts.</w:t>
      </w:r>
    </w:p>
    <w:p>
      <w:pPr>
        <w:pStyle w:val="style157"/>
        <w:rPr/>
      </w:pPr>
    </w:p>
    <w:p>
      <w:pPr>
        <w:pStyle w:val="style157"/>
        <w:rPr/>
      </w:pPr>
      <w:r>
        <w:rPr>
          <w:lang w:val="en-US"/>
        </w:rPr>
        <w:t xml:space="preserve">Step 1: Before you begin to create your diagram you need to determine what will be oxidized and what will be reduced. At the same time you can calculate the voltage of the cell. Locating the two half-reactions in the Table of Standard Electrode Potentials: </w:t>
      </w:r>
    </w:p>
    <w:p>
      <w:pPr>
        <w:pStyle w:val="style157"/>
        <w:rPr/>
      </w:pPr>
      <w:r>
        <w:rPr>
          <w:lang w:val="en-US"/>
        </w:rPr>
        <w:t>Pb2+(aq) + 2e- → Pb(s)         -0.13 V</w:t>
      </w:r>
    </w:p>
    <w:p>
      <w:pPr>
        <w:pStyle w:val="style157"/>
        <w:rPr/>
      </w:pPr>
      <w:r>
        <w:rPr>
          <w:lang w:val="en-US"/>
        </w:rPr>
        <w:t>Al3+(aq) + 3e- → Al(s)                  -1.66 V</w:t>
      </w:r>
    </w:p>
    <w:p>
      <w:pPr>
        <w:pStyle w:val="style157"/>
        <w:rPr/>
      </w:pPr>
    </w:p>
    <w:p>
      <w:pPr>
        <w:pStyle w:val="style157"/>
        <w:rPr/>
      </w:pPr>
      <w:r>
        <w:rPr>
          <w:lang w:val="en-US"/>
        </w:rPr>
        <w:t xml:space="preserve">Step 2: Since lead has a larger electrode potential (more negative electrode potential) than aluminum, lead will be reduced and aluminum will be oxidized. So we will reverse the aluminum equation and reverse its sign. </w:t>
      </w:r>
    </w:p>
    <w:p>
      <w:pPr>
        <w:pStyle w:val="style157"/>
        <w:rPr/>
      </w:pPr>
      <w:r>
        <w:rPr>
          <w:lang w:val="en-US"/>
        </w:rPr>
        <w:t>Also identify what is oxidized and what is reduced.</w:t>
      </w:r>
    </w:p>
    <w:p>
      <w:pPr>
        <w:pStyle w:val="style157"/>
        <w:rPr/>
      </w:pPr>
      <w:r>
        <w:rPr>
          <w:lang w:val="en-US"/>
        </w:rPr>
        <w:t>Reduction:Pb2+(aq) + 2e- → Pb(s)        -0.13V</w:t>
      </w:r>
    </w:p>
    <w:p>
      <w:pPr>
        <w:pStyle w:val="style157"/>
        <w:rPr/>
      </w:pPr>
      <w:r>
        <w:rPr>
          <w:lang w:val="en-US"/>
        </w:rPr>
        <w:t>Oxidation:Al(s) → Al3+(aq) + 3e-          +1.66V</w:t>
      </w:r>
    </w:p>
    <w:p>
      <w:pPr>
        <w:pStyle w:val="style157"/>
        <w:rPr/>
      </w:pPr>
    </w:p>
    <w:p>
      <w:pPr>
        <w:pStyle w:val="style157"/>
        <w:rPr/>
      </w:pPr>
      <w:r>
        <w:rPr>
          <w:lang w:val="en-US"/>
        </w:rPr>
        <w:t>Step 3: We can now calculate the cell voltage. A useful tip - you know if you've switched the correct equation when you get a positive voltage. All electrochemical cells will have a positive voltage. Another key thing to know - this is new. We must balance the two equations for electrons before we add them together. However, this will NOT change the value of E°.</w:t>
      </w:r>
    </w:p>
    <w:p>
      <w:pPr>
        <w:pStyle w:val="style157"/>
        <w:rPr/>
      </w:pPr>
    </w:p>
    <w:p>
      <w:pPr>
        <w:pStyle w:val="style157"/>
        <w:rPr/>
      </w:pPr>
      <w:r>
        <w:rPr>
          <w:lang w:val="en-US"/>
        </w:rPr>
        <w:t>Step 4: At this time we will also determine which electrode will be the anode and which will be the cathode. Remember - An Ox and a Red Cat:</w:t>
      </w:r>
    </w:p>
    <w:p>
      <w:pPr>
        <w:pStyle w:val="style157"/>
        <w:rPr/>
      </w:pPr>
      <w:r>
        <w:rPr>
          <w:lang w:val="en-US"/>
        </w:rPr>
        <w:t>Cathode: 3Pb2+(aq) + 6e- → 3 Pb(s)                   -0.13 V</w:t>
      </w:r>
    </w:p>
    <w:p>
      <w:pPr>
        <w:pStyle w:val="style157"/>
        <w:rPr/>
      </w:pPr>
      <w:r>
        <w:rPr>
          <w:lang w:val="en-US"/>
        </w:rPr>
        <w:t>Anode: 2Al(s) → 2Al3+(aq) + 6e-                           +1.66 V</w:t>
      </w:r>
    </w:p>
    <w:p>
      <w:pPr>
        <w:pStyle w:val="style157"/>
        <w:rPr/>
      </w:pPr>
      <w:r>
        <w:rPr>
          <w:lang w:val="en-US"/>
        </w:rPr>
        <w:t>Net: 2Al(s) +  3Pb2+(aq) → 3 Pb(s) + 2Al3+(aq)  = +1.53V</w:t>
      </w:r>
    </w:p>
    <w:p>
      <w:pPr>
        <w:pStyle w:val="style157"/>
        <w:rPr/>
      </w:pPr>
    </w:p>
    <w:p>
      <w:pPr>
        <w:pStyle w:val="style157"/>
        <w:rPr/>
      </w:pPr>
      <w:r>
        <w:rPr>
          <w:lang w:val="en-US"/>
        </w:rPr>
        <w:t>Step 5: Now that we have all of the key information,  we can diagram the cell.</w:t>
      </w:r>
    </w:p>
    <w:p>
      <w:pPr>
        <w:pStyle w:val="style157"/>
        <w:rPr/>
      </w:pPr>
      <w:r>
        <w:rPr>
          <w:lang w:val="en-US"/>
        </w:rPr>
        <w:t>Step-by-step:</w:t>
      </w:r>
    </w:p>
    <w:p>
      <w:pPr>
        <w:pStyle w:val="style157"/>
        <w:rPr/>
      </w:pPr>
      <w:r>
        <w:rPr>
          <w:lang w:val="en-US"/>
        </w:rPr>
        <w:t xml:space="preserve">Draw 2 beakers, each containing an electrode - the two metals used in our reactions. To each beaker add an electrolytic solution. The electrolyte will include the metal ion and another ion (NO3- is usually a good choice since it will not form a precipitate). </w:t>
      </w:r>
    </w:p>
    <w:p>
      <w:pPr>
        <w:pStyle w:val="style157"/>
        <w:rPr/>
      </w:pPr>
      <w:r>
        <w:rPr>
          <w:lang w:val="en-US"/>
        </w:rPr>
        <w:t>Add an external circuit (the wire connecting the two electrodes) and a salt bridge with an electrolytic solution (KNO3 is often a good choice).</w:t>
      </w:r>
    </w:p>
    <w:p>
      <w:pPr>
        <w:pStyle w:val="style157"/>
        <w:rPr/>
      </w:pPr>
      <w:r>
        <w:rPr>
          <w:lang w:val="en-US"/>
        </w:rPr>
        <w:t xml:space="preserve"> Indicate the following on your diagram:</w:t>
      </w:r>
    </w:p>
    <w:p>
      <w:pPr>
        <w:pStyle w:val="style157"/>
        <w:rPr/>
      </w:pPr>
      <w:r>
        <w:rPr>
          <w:lang w:val="en-US"/>
        </w:rPr>
        <w:t>Direction of electron flow (Electrons flow from Anode to Cathode).</w:t>
      </w:r>
    </w:p>
    <w:p>
      <w:pPr>
        <w:pStyle w:val="style157"/>
        <w:rPr/>
      </w:pPr>
      <w:r>
        <w:rPr>
          <w:lang w:val="en-US"/>
        </w:rPr>
        <w:t>Ion movement from the salt bridge (Anions to Anode; Cations to Cathode.</w:t>
      </w:r>
    </w:p>
    <w:p>
      <w:pPr>
        <w:pStyle w:val="style157"/>
        <w:rPr/>
      </w:pPr>
      <w:r>
        <w:rPr>
          <w:lang w:val="en-US"/>
        </w:rPr>
        <w:t>Positive and negative posts (the anode - site of reduction - releases electrons so it is the negative post; the cathode - site of oxidation - uses up electrons so it is the positive post).</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CELL DIAGRAM</w:t>
      </w:r>
    </w:p>
    <w:p>
      <w:pPr>
        <w:pStyle w:val="style157"/>
        <w:rPr/>
      </w:pPr>
    </w:p>
    <w:p>
      <w:pPr>
        <w:pStyle w:val="style157"/>
        <w:rPr/>
      </w:pPr>
      <w:r>
        <w:rPr>
          <w:lang w:val="en-US"/>
        </w:rPr>
        <w:t>The cell diagram is a shorthand notation to represent the redox reactions of an electrical cell. For the cell Zn(s) + Cu2+(aq) ==&gt; Zn2+(aq) + Cu(s), the cell diagram is as follows: Zn(s) | Zn2+(aq) || Cu2+(aq) | Cu(s)</w:t>
      </w:r>
    </w:p>
    <w:p>
      <w:pPr>
        <w:pStyle w:val="style157"/>
        <w:rPr/>
      </w:pPr>
    </w:p>
    <w:p>
      <w:pPr>
        <w:pStyle w:val="style157"/>
        <w:rPr/>
      </w:pPr>
      <w:r>
        <w:rPr>
          <w:lang w:val="en-US"/>
        </w:rPr>
        <w:t xml:space="preserve">A double vertical line (||) is used to separate the anode half reaction from the cathode half reaction. This represents the salt bridge. </w:t>
      </w:r>
    </w:p>
    <w:p>
      <w:pPr>
        <w:pStyle w:val="style157"/>
        <w:rPr/>
      </w:pPr>
      <w:r>
        <w:rPr>
          <w:lang w:val="en-US"/>
        </w:rPr>
        <w:t>The anode (where oxidation occurs) is placed on the left side of the ||.</w:t>
      </w:r>
    </w:p>
    <w:p>
      <w:pPr>
        <w:pStyle w:val="style157"/>
        <w:rPr/>
      </w:pPr>
      <w:r>
        <w:rPr>
          <w:lang w:val="en-US"/>
        </w:rPr>
        <w:t>The cathode (where reduction occurs) is placed on the right side of the ||.</w:t>
      </w:r>
    </w:p>
    <w:p>
      <w:pPr>
        <w:pStyle w:val="style157"/>
        <w:rPr/>
      </w:pPr>
      <w:r>
        <w:rPr>
          <w:lang w:val="en-US"/>
        </w:rPr>
        <w:t>A single vertical line (|) or comma (,) is used to separate different states of matter on the same side, and a comma is used to separate like states of matter on the same side. For example: Fe2+(aq), Fe3+(aq) || Ag+ (aq) | Ag(s)</w:t>
      </w:r>
    </w:p>
    <w:p>
      <w:pPr>
        <w:pStyle w:val="style157"/>
        <w:rPr/>
      </w:pPr>
      <w:r>
        <w:rPr>
          <w:lang w:val="en-US"/>
        </w:rPr>
        <w:t xml:space="preserve"> </w:t>
      </w:r>
    </w:p>
    <w:p>
      <w:pPr>
        <w:pStyle w:val="style157"/>
        <w:rPr/>
      </w:pPr>
      <w:r>
        <w:rPr>
          <w:lang w:val="en-US"/>
        </w:rPr>
        <w:t>Example 1:</w:t>
      </w:r>
    </w:p>
    <w:p>
      <w:pPr>
        <w:pStyle w:val="style157"/>
        <w:rPr/>
      </w:pPr>
      <w:r>
        <w:rPr>
          <w:lang w:val="en-US"/>
        </w:rPr>
        <w:t>Write the electrical cell diagram for this reaction:</w:t>
      </w:r>
    </w:p>
    <w:p>
      <w:pPr>
        <w:pStyle w:val="style157"/>
        <w:rPr/>
      </w:pPr>
      <w:r>
        <w:rPr>
          <w:lang w:val="en-US"/>
        </w:rPr>
        <w:t>Cu(s) + 2Ag+(aq) →Cu2+(aq) + 2Ag(s)</w:t>
      </w:r>
    </w:p>
    <w:p>
      <w:pPr>
        <w:pStyle w:val="style157"/>
        <w:rPr/>
      </w:pPr>
    </w:p>
    <w:p>
      <w:pPr>
        <w:pStyle w:val="style157"/>
        <w:rPr/>
      </w:pPr>
      <w:r>
        <w:rPr>
          <w:lang w:val="en-US"/>
        </w:rPr>
        <w:t>SOLUTION</w:t>
      </w:r>
    </w:p>
    <w:p>
      <w:pPr>
        <w:pStyle w:val="style157"/>
        <w:rPr/>
      </w:pPr>
      <w:r>
        <w:rPr>
          <w:lang w:val="en-US"/>
        </w:rPr>
        <w:t>Cu(s) | Cu2+(aq) ||  Ag+(aq) |  Ag(s)</w:t>
      </w:r>
    </w:p>
    <w:p>
      <w:pPr>
        <w:pStyle w:val="style157"/>
        <w:rPr/>
      </w:pPr>
    </w:p>
    <w:p>
      <w:pPr>
        <w:pStyle w:val="style157"/>
        <w:rPr/>
      </w:pPr>
    </w:p>
    <w:p>
      <w:pPr>
        <w:pStyle w:val="style157"/>
        <w:rPr/>
      </w:pPr>
      <w:r>
        <w:rPr>
          <w:lang w:val="en-US"/>
        </w:rPr>
        <w:t>Example 2:</w:t>
      </w:r>
    </w:p>
    <w:p>
      <w:pPr>
        <w:pStyle w:val="style157"/>
        <w:rPr/>
      </w:pPr>
      <w:r>
        <w:rPr>
          <w:lang w:val="en-US"/>
        </w:rPr>
        <w:t>Write cell reactions for this cell diagram:</w:t>
      </w:r>
    </w:p>
    <w:p>
      <w:pPr>
        <w:pStyle w:val="style157"/>
        <w:rPr/>
      </w:pPr>
      <w:r>
        <w:rPr>
          <w:lang w:val="en-US"/>
        </w:rPr>
        <w:t>Al(s)|Al3+(aq)||Sn2+(aq)|Sn(s)</w:t>
      </w:r>
    </w:p>
    <w:p>
      <w:pPr>
        <w:pStyle w:val="style157"/>
        <w:rPr/>
      </w:pPr>
    </w:p>
    <w:p>
      <w:pPr>
        <w:pStyle w:val="style157"/>
        <w:rPr/>
      </w:pPr>
      <w:r>
        <w:rPr>
          <w:lang w:val="en-US"/>
        </w:rPr>
        <w:t>SOLUTION</w:t>
      </w:r>
    </w:p>
    <w:p>
      <w:pPr>
        <w:pStyle w:val="style157"/>
        <w:rPr/>
      </w:pPr>
      <w:r>
        <w:rPr>
          <w:lang w:val="en-US"/>
        </w:rPr>
        <w:t>Oxidation: {Al(s) → Al3+(aq) +3e-} x 2</w:t>
      </w:r>
    </w:p>
    <w:p>
      <w:pPr>
        <w:pStyle w:val="style157"/>
        <w:rPr/>
      </w:pPr>
      <w:r>
        <w:rPr>
          <w:lang w:val="en-US"/>
        </w:rPr>
        <w:t>Reduction: {Sn2+(aq) +2e- → Sn(s)} x 3</w:t>
      </w:r>
    </w:p>
    <w:p>
      <w:pPr>
        <w:pStyle w:val="style157"/>
        <w:rPr/>
      </w:pPr>
      <w:r>
        <w:rPr>
          <w:lang w:val="en-US"/>
        </w:rPr>
        <w:t xml:space="preserve"> Net: 2Al(s) + 3Sn2+(aq) → 2Al3+(aq) + 3Sn(s)</w:t>
      </w: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If a strip of copper is placed in a solution of silver nitrate, a reaction takes place.</w:t>
      </w:r>
    </w:p>
    <w:p>
      <w:pPr>
        <w:pStyle w:val="style157"/>
        <w:rPr/>
      </w:pPr>
      <w:r>
        <w:rPr>
          <w:lang w:val="en-US"/>
        </w:rPr>
        <w:t>2Ag+ + Cu  =&gt; 2Ag + Cu2+</w:t>
      </w:r>
    </w:p>
    <w:p>
      <w:pPr>
        <w:pStyle w:val="style157"/>
        <w:rPr/>
      </w:pPr>
      <w:r>
        <w:rPr>
          <w:lang w:val="en-US"/>
        </w:rPr>
        <w:t>In this reaction, copper atoms are donating electrons to silver ions so the silver ions are reduced to silver atoms and copper atoms are oxidized to copper(II) ions.</w:t>
      </w:r>
    </w:p>
    <w:p>
      <w:pPr>
        <w:pStyle w:val="style157"/>
        <w:rPr/>
      </w:pPr>
      <w:r>
        <w:rPr>
          <w:lang w:val="en-US"/>
        </w:rPr>
        <w:t>Figure: Reduction of Ag+ to Ag and oxidation of Cu to Cu2+</w:t>
      </w:r>
    </w:p>
    <w:p>
      <w:pPr>
        <w:pStyle w:val="style157"/>
        <w:rPr/>
      </w:pPr>
    </w:p>
    <w:p>
      <w:pPr>
        <w:pStyle w:val="style157"/>
        <w:rPr/>
      </w:pPr>
      <w:r>
        <w:rPr>
          <w:lang w:val="en-US"/>
        </w:rPr>
        <w:t>As the reaction occurs, an observer would see the solution slowly turning blue (Cu2+ ions are blue in solution)and a mass of solid silver atoms would build up on the copper strip.</w:t>
      </w:r>
    </w:p>
    <w:p>
      <w:pPr>
        <w:pStyle w:val="style157"/>
        <w:rPr/>
      </w:pPr>
    </w:p>
    <w:p>
      <w:pPr>
        <w:pStyle w:val="style157"/>
        <w:rPr/>
      </w:pPr>
      <w:r>
        <w:rPr>
          <w:lang w:val="en-US"/>
        </w:rPr>
        <w:t>This reaction, 2 Ag+ + Cu =&gt; 2Ag + Cu2+, is one that could be physically arranged to produce an externalelectric current. To do this, the two half-reactions must occur in separate compartments and the separatecompartments must remain in contact through an ionic solution and an external wire.</w:t>
      </w:r>
    </w:p>
    <w:p>
      <w:pPr>
        <w:pStyle w:val="style157"/>
        <w:rPr/>
      </w:pPr>
    </w:p>
    <w:p>
      <w:pPr>
        <w:pStyle w:val="style157"/>
        <w:rPr/>
      </w:pPr>
    </w:p>
    <w:p>
      <w:pPr>
        <w:pStyle w:val="style157"/>
        <w:rPr/>
      </w:pPr>
      <w:r>
        <w:rPr>
          <w:lang w:val="en-US"/>
        </w:rPr>
        <w:t>Figure: Electrochemical Cell</w:t>
      </w:r>
    </w:p>
    <w:p>
      <w:pPr>
        <w:pStyle w:val="style157"/>
        <w:rPr/>
      </w:pPr>
    </w:p>
    <w:p>
      <w:pPr>
        <w:pStyle w:val="style157"/>
        <w:rPr/>
      </w:pPr>
      <w:r>
        <w:rPr>
          <w:lang w:val="en-US"/>
        </w:rPr>
        <w:t>In this electrochemical cell, the copper metal must be separated from the silver ions to avoid a direct reaction.</w:t>
      </w:r>
    </w:p>
    <w:p>
      <w:pPr>
        <w:pStyle w:val="style157"/>
        <w:rPr/>
      </w:pPr>
      <w:r>
        <w:rPr>
          <w:lang w:val="en-US"/>
        </w:rPr>
        <w:t>Each electrode in its solution could be represented by a half-reaction.</w:t>
      </w:r>
    </w:p>
    <w:p>
      <w:pPr>
        <w:pStyle w:val="style157"/>
        <w:rPr/>
      </w:pPr>
      <w:r>
        <w:rPr>
          <w:lang w:val="en-US"/>
        </w:rPr>
        <w:t>Cu =&gt; Cu2+ + 2 e-</w:t>
      </w:r>
    </w:p>
    <w:p>
      <w:pPr>
        <w:pStyle w:val="style157"/>
        <w:rPr/>
      </w:pPr>
      <w:r>
        <w:rPr>
          <w:lang w:val="en-US"/>
        </w:rPr>
        <w:t>Ag =&gt; Ag+ + e-</w:t>
      </w:r>
    </w:p>
    <w:p>
      <w:pPr>
        <w:pStyle w:val="style157"/>
        <w:rPr/>
      </w:pPr>
      <w:r>
        <w:rPr>
          <w:lang w:val="en-US"/>
        </w:rPr>
        <w:t>The external wire will allow electrons to flow between the metal strips. In each half-cell, atoms may be oxidized to ions and leave excess electrons on the electrode. It can be determined experimentally that electrons will flow in the wire from the copper electrode to the silver electrode. We may look at the causes of the direction of electron flow in various ways. We could say that silver ions have a greater electron affinity than copper ions and so the silver atoms pull the electrons through the wire from copper. On the other hand, we couldsay that copper atoms have a greater tendency to give up electrons than silver so the copper electrode becomes more negative and pushes the electrons through the wire toward the silver electrode. Whicheverway we look at it, the electrons flow from copper to silver in the external wire. The silver electrode, therefore,will acquire an excess of electrons which causes the silver half-reaction to run in the reverse direction.</w:t>
      </w:r>
    </w:p>
    <w:p>
      <w:pPr>
        <w:pStyle w:val="style157"/>
        <w:rPr/>
      </w:pPr>
      <w:r>
        <w:rPr>
          <w:lang w:val="en-US"/>
        </w:rPr>
        <w:t>Ag+ + e-  =&gt; Ag</w:t>
      </w:r>
    </w:p>
    <w:p>
      <w:pPr>
        <w:pStyle w:val="style157"/>
        <w:rPr/>
      </w:pPr>
      <w:r>
        <w:rPr>
          <w:lang w:val="en-US"/>
        </w:rPr>
        <w:t>As the electrons on the silver electrode are used up in the reduction of silver ions, more copper atoms are oxidized and more electrons sent through the wire. The net reaction for the entire cell is</w:t>
      </w:r>
    </w:p>
    <w:p>
      <w:pPr>
        <w:pStyle w:val="style157"/>
        <w:rPr/>
      </w:pPr>
    </w:p>
    <w:p>
      <w:pPr>
        <w:pStyle w:val="style157"/>
        <w:rPr/>
      </w:pPr>
      <w:r>
        <w:rPr>
          <w:lang w:val="en-US"/>
        </w:rPr>
        <w:t>2 Ag+(aq) + Cu(s) =&gt;2 Ag(aq) + Cu2+(aq)</w:t>
      </w:r>
    </w:p>
    <w:p>
      <w:pPr>
        <w:pStyle w:val="style157"/>
        <w:rPr/>
      </w:pPr>
    </w:p>
    <w:p>
      <w:pPr>
        <w:pStyle w:val="style157"/>
        <w:rPr/>
      </w:pPr>
      <w:r>
        <w:rPr>
          <w:lang w:val="en-US"/>
        </w:rPr>
        <w:t>The cell produces an electric current in the external wire and will continue to do so as long as there are sufficient reactants (Ag+ and Cu) to continue the reaction.</w:t>
      </w:r>
    </w:p>
    <w:p>
      <w:pPr>
        <w:pStyle w:val="style157"/>
        <w:rPr/>
      </w:pPr>
      <w:r>
        <w:rPr>
          <w:lang w:val="en-US"/>
        </w:rPr>
        <w:t>You probably noticed there is another piece of apparatus in the cell that we haven’t mentioned yet. There is an upside-down U-tube connecting the two beakers and labeled SALT BRIDGE. This U-tube is filled with an ionic solution and the ends are fitted with porous plugs. An ionic solution is chosen such that neither ofits ions will react chemically with any of the other ions in the system. The porous plugs are there to avoid general mixing but to allow ion migration. As the cell runs, electrons are transferred from the copper half-cellto the silver half-cell. If not checked, this would result in the silver half-cell becoming negatively charged and the copper half-cell becoming positively charged. Once the half-cells became charged in that manner,the reaction could only continue to run if it produced sufficient energy to take electrons away from a positive charge and push them onto an already negatively charged half-cell. Chemical reactions do not produce enough energy to push electrons against a charge gradient. The salt bridge is present to allow negative ions to flow from the silver half-cell to the copper half-cell and positive ions to flow from the copper half-cellto the silver half-cell. This migration of ions balances the charge movement of the electrons. Ions migrateto exactly counter balance the electron flow so that neither half-cell becomes charged. As long as the two beakers remain neutral, the reaction will continue to run. If the salt bridge were not present or were removed,the reaction would immediately stop.</w:t>
      </w:r>
    </w:p>
    <w:p>
      <w:pPr>
        <w:pStyle w:val="style157"/>
        <w:rPr/>
      </w:pPr>
      <w:r>
        <w:rPr>
          <w:lang w:val="en-US"/>
        </w:rPr>
        <w:t>We can now see that the silver electrode is a cathode because reduction occurs there and cations migrate toward the cathode. The copper electrode is an anode because oxidation occurs there and anions migratetoward the anode. As the cell runs and produces electric current, the mass of the silver electrode increasesbecause when a silver ion is reduced to a silver atom, it attaches to the silver electrode. The copper electrodewill lose mass because as the copper atoms are oxidized to copper ions, they dissolve in the solution.</w:t>
      </w:r>
    </w:p>
    <w:p>
      <w:pPr>
        <w:pStyle w:val="style157"/>
        <w:rPr/>
      </w:pPr>
      <w:r>
        <w:rPr>
          <w:lang w:val="en-US"/>
        </w:rPr>
        <w:t>Eventually, the silver electrode will show a mass of attached solid silver and the copper electrode will developholes and edges which show evidence of the reaction wearing away the strip. The electrons that passthrough the external circuit can do useful work such as lighting lights, running cell phones, and so forth.</w:t>
      </w:r>
    </w:p>
    <w:p>
      <w:pPr>
        <w:pStyle w:val="style157"/>
        <w:rPr/>
      </w:pPr>
      <w:r>
        <w:rPr>
          <w:lang w:val="en-US"/>
        </w:rPr>
        <w:t>When you take physics, you will learn how to calculate the amount of work that can be done by an electriccurrent. Several cells can be operated together to produce greater current. When we have a series of cellsoperating together as one, we call the arrangement a battery.</w:t>
      </w:r>
    </w:p>
    <w:p>
      <w:pPr>
        <w:pStyle w:val="style157"/>
        <w:rPr/>
      </w:pPr>
      <w:r>
        <w:rPr>
          <w:lang w:val="en-US"/>
        </w:rPr>
        <w:t>If the light bulb is removed from the circuit with the electrochemical cell and replaced with a voltmeter, thevoltmeter will measure the voltage (electrical potential energy per unit charge) of the combination of halfcells.</w:t>
      </w:r>
    </w:p>
    <w:p>
      <w:pPr>
        <w:pStyle w:val="style157"/>
        <w:rPr/>
      </w:pPr>
    </w:p>
    <w:p>
      <w:pPr>
        <w:pStyle w:val="style157"/>
        <w:rPr/>
      </w:pPr>
    </w:p>
    <w:p>
      <w:pPr>
        <w:pStyle w:val="style157"/>
        <w:rPr/>
      </w:pPr>
      <w:r>
        <w:rPr>
          <w:lang w:val="en-US"/>
        </w:rPr>
        <w:t>Figure: Electrochemical cell with voltmeter.</w:t>
      </w:r>
    </w:p>
    <w:p>
      <w:pPr>
        <w:pStyle w:val="style157"/>
        <w:rPr/>
      </w:pPr>
    </w:p>
    <w:p>
      <w:pPr>
        <w:pStyle w:val="style157"/>
        <w:rPr/>
      </w:pPr>
      <w:r>
        <w:rPr>
          <w:lang w:val="en-US"/>
        </w:rPr>
        <w:t>The size of the voltage produced by a cell depends on the temperature, the metals used for electrodes, andthe concentrations of the ions in the solutions. If you increase the concentration of the reactant ion (not theproduct ion), the reaction rate will increase and so will the voltage.</w:t>
      </w:r>
    </w:p>
    <w:p>
      <w:pPr>
        <w:pStyle w:val="style157"/>
        <w:rPr/>
      </w:pPr>
      <w:r>
        <w:rPr>
          <w:lang w:val="en-US"/>
        </w:rPr>
        <w:t>Electrochemical cells are actually easy to make and sometimes even occur accidentally.</w:t>
      </w:r>
    </w:p>
    <w:p>
      <w:pPr>
        <w:pStyle w:val="style157"/>
        <w:rPr/>
      </w:pPr>
      <w:r>
        <w:rPr>
          <w:lang w:val="en-US"/>
        </w:rPr>
        <w:t>If you take two coins of different denomination and push them part way through the peel of a whole lemon and then connectthe two coins with a wire, a small electric current will flow.</w:t>
      </w:r>
    </w:p>
    <w:p>
      <w:pPr>
        <w:pStyle w:val="style157"/>
        <w:rPr/>
      </w:pPr>
      <w:r>
        <w:rPr>
          <w:lang w:val="en-US"/>
        </w:rPr>
        <w:t>Figure: Generating electric current from lemon</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CALCULATING CELL EMF (Electromotive force)</w:t>
      </w:r>
    </w:p>
    <w:p>
      <w:pPr>
        <w:pStyle w:val="style157"/>
        <w:rPr/>
      </w:pPr>
      <w:r>
        <w:rPr>
          <w:lang w:val="en-US"/>
        </w:rPr>
        <w:t>A cell emf is a measure of the driving force of the cell reaction. This reaction occurs in the cell as separate half-reactions (an oxidation half-reaction and a reduction half-reaction. The cell electromotive force, or cell EMF is the net voltage between the oxidation and reduction half-reactions taking place between two redox half-reactions.</w:t>
      </w:r>
    </w:p>
    <w:p>
      <w:pPr>
        <w:pStyle w:val="style157"/>
        <w:rPr/>
      </w:pPr>
      <w:r>
        <w:rPr>
          <w:lang w:val="en-US"/>
        </w:rPr>
        <w:t xml:space="preserve"> Cell EMF is used to determine whether or not the cell is galvanic.</w:t>
      </w:r>
    </w:p>
    <w:p>
      <w:pPr>
        <w:pStyle w:val="style157"/>
        <w:rPr/>
      </w:pPr>
      <w:r>
        <w:rPr>
          <w:lang w:val="en-US"/>
        </w:rPr>
        <w:t xml:space="preserve">Mathematically, it is given as: </w:t>
      </w:r>
    </w:p>
    <w:p>
      <w:pPr>
        <w:pStyle w:val="style157"/>
        <w:rPr/>
      </w:pPr>
      <w:r>
        <w:rPr>
          <w:lang w:val="en-US"/>
        </w:rPr>
        <w:t>ECell = Ecathode - Eanode</w:t>
      </w:r>
    </w:p>
    <w:p>
      <w:pPr>
        <w:pStyle w:val="style157"/>
        <w:rPr/>
      </w:pPr>
      <w:r>
        <w:rPr>
          <w:lang w:val="en-US"/>
        </w:rPr>
        <w:t>Recall:</w:t>
      </w:r>
    </w:p>
    <w:p>
      <w:pPr>
        <w:pStyle w:val="style157"/>
        <w:rPr/>
      </w:pPr>
      <w:r>
        <w:rPr>
          <w:lang w:val="en-US"/>
        </w:rPr>
        <w:t>That oxidation takes place at the anode while reduction takes place at the cathode.</w:t>
      </w:r>
    </w:p>
    <w:p>
      <w:pPr>
        <w:pStyle w:val="style157"/>
        <w:rPr/>
      </w:pPr>
      <w:r>
        <w:rPr>
          <w:lang w:val="en-US"/>
        </w:rPr>
        <w:t>E.g Zn/Zn2+ // Cu2+ /Cu</w:t>
      </w:r>
    </w:p>
    <w:p>
      <w:pPr>
        <w:pStyle w:val="style157"/>
        <w:rPr/>
      </w:pPr>
      <w:r>
        <w:rPr>
          <w:lang w:val="en-US"/>
        </w:rPr>
        <w:t>Zn =&gt; Zn2+  +  2e-(oxidation- loss of electrons)</w:t>
      </w:r>
    </w:p>
    <w:p>
      <w:pPr>
        <w:pStyle w:val="style157"/>
        <w:rPr/>
      </w:pPr>
      <w:r>
        <w:rPr>
          <w:lang w:val="en-US"/>
        </w:rPr>
        <w:t>Cu2+ + 2e- =&gt;  Cu (reduction- gain of electrons)</w:t>
      </w:r>
    </w:p>
    <w:p>
      <w:pPr>
        <w:pStyle w:val="style157"/>
        <w:rPr/>
      </w:pPr>
      <w:r>
        <w:rPr>
          <w:lang w:val="en-US"/>
        </w:rPr>
        <w:t xml:space="preserve"> That oxidation half cell generate electrons which flow to the reduction half cell.</w:t>
      </w:r>
    </w:p>
    <w:p>
      <w:pPr>
        <w:pStyle w:val="style157"/>
        <w:rPr/>
      </w:pPr>
      <w:r>
        <w:rPr>
          <w:lang w:val="en-US"/>
        </w:rPr>
        <w:t>That ions are being reduced while the metal (electrode) is being oxidized, so that an equilibrium is set up.Cu2+(aq)  +  2e- &lt;==&gt; Cu(s)</w:t>
      </w:r>
    </w:p>
    <w:p>
      <w:pPr>
        <w:pStyle w:val="style157"/>
        <w:rPr/>
      </w:pPr>
      <w:r>
        <w:rPr>
          <w:lang w:val="en-US"/>
        </w:rPr>
        <w:t>free energy equation: ΔG= −n× F × EMF.  This formula merges electrochemistry with thermodynamics.</w:t>
      </w:r>
    </w:p>
    <w:p>
      <w:pPr>
        <w:pStyle w:val="style157"/>
        <w:rPr/>
      </w:pPr>
      <w:r>
        <w:rPr>
          <w:lang w:val="en-US"/>
        </w:rPr>
        <w:t xml:space="preserve">                                                            </w:t>
      </w:r>
    </w:p>
    <w:p>
      <w:pPr>
        <w:pStyle w:val="style157"/>
        <w:rPr/>
      </w:pPr>
      <w:r>
        <w:rPr>
          <w:lang w:val="en-US"/>
        </w:rPr>
        <w:t>Where   ΔG = free energy (usually in J), n = mole of electrons, EMF = cell potential.</w:t>
      </w:r>
    </w:p>
    <w:p>
      <w:pPr>
        <w:pStyle w:val="style157"/>
        <w:rPr/>
      </w:pPr>
      <w:r>
        <w:rPr>
          <w:lang w:val="en-US"/>
        </w:rPr>
        <w:t xml:space="preserve">                                                                </w:t>
      </w:r>
    </w:p>
    <w:p>
      <w:pPr>
        <w:pStyle w:val="style157"/>
        <w:rPr/>
      </w:pPr>
      <w:r>
        <w:rPr>
          <w:lang w:val="en-US"/>
        </w:rPr>
        <w:t xml:space="preserve">                                                             </w:t>
      </w:r>
    </w:p>
    <w:p>
      <w:pPr>
        <w:pStyle w:val="style157"/>
        <w:rPr/>
      </w:pPr>
      <w:r>
        <w:rPr>
          <w:lang w:val="en-US"/>
        </w:rPr>
        <w:t xml:space="preserve">        The negative sign in front of n ensures that the reaction will be spontaneous</w:t>
      </w:r>
    </w:p>
    <w:p>
      <w:pPr>
        <w:pStyle w:val="style157"/>
        <w:rPr/>
      </w:pPr>
    </w:p>
    <w:p>
      <w:pPr>
        <w:pStyle w:val="style157"/>
        <w:rPr/>
      </w:pPr>
      <w:r>
        <w:rPr>
          <w:lang w:val="en-US"/>
        </w:rPr>
        <w:t xml:space="preserve">Nernst equation: </w:t>
      </w:r>
    </w:p>
    <w:p>
      <w:pPr>
        <w:pStyle w:val="style157"/>
        <w:rPr/>
      </w:pPr>
      <w:r>
        <w:rPr>
          <w:lang w:val="en-US"/>
        </w:rPr>
        <w:t>EMF = EMFo (-RT/nF)ln Q</w:t>
      </w:r>
    </w:p>
    <w:p>
      <w:pPr>
        <w:pStyle w:val="style157"/>
        <w:rPr/>
      </w:pPr>
      <w:r>
        <w:rPr>
          <w:lang w:val="en-US"/>
        </w:rPr>
        <w:t>EMF = cell potential at current conditions</w:t>
      </w:r>
    </w:p>
    <w:p>
      <w:pPr>
        <w:pStyle w:val="style157"/>
        <w:rPr/>
      </w:pPr>
      <w:r>
        <w:rPr>
          <w:lang w:val="en-US"/>
        </w:rPr>
        <w:t>EMF° = cell potential at standard state (usually at 25 degree Celsius)</w:t>
      </w:r>
    </w:p>
    <w:p>
      <w:pPr>
        <w:pStyle w:val="style157"/>
        <w:rPr/>
      </w:pPr>
      <w:r>
        <w:rPr>
          <w:lang w:val="en-US"/>
        </w:rPr>
        <w:t>R = 8.31 J/mole×K</w:t>
      </w:r>
    </w:p>
    <w:p>
      <w:pPr>
        <w:pStyle w:val="style157"/>
        <w:rPr/>
      </w:pPr>
      <w:r>
        <w:rPr>
          <w:lang w:val="en-US"/>
        </w:rPr>
        <w:t>T = Kelvin temperature</w:t>
      </w:r>
    </w:p>
    <w:p>
      <w:pPr>
        <w:pStyle w:val="style157"/>
        <w:rPr/>
      </w:pPr>
      <w:r>
        <w:rPr>
          <w:lang w:val="en-US"/>
        </w:rPr>
        <w:t>n = mole of electron</w:t>
      </w:r>
    </w:p>
    <w:p>
      <w:pPr>
        <w:pStyle w:val="style157"/>
        <w:rPr/>
      </w:pPr>
      <w:r>
        <w:rPr>
          <w:lang w:val="en-US"/>
        </w:rPr>
        <w:t>F = 1 Faraday</w:t>
      </w:r>
    </w:p>
    <w:p>
      <w:pPr>
        <w:pStyle w:val="style157"/>
        <w:rPr/>
      </w:pPr>
      <w:r>
        <w:rPr>
          <w:lang w:val="en-US"/>
        </w:rPr>
        <w:t>Q = reaction quotient (Product/Reactant)-relates cell potential and reaction quotient</w:t>
      </w:r>
    </w:p>
    <w:p>
      <w:pPr>
        <w:pStyle w:val="style157"/>
        <w:rPr/>
      </w:pPr>
      <w:r>
        <w:rPr>
          <w:lang w:val="en-US"/>
        </w:rPr>
        <w:t>At Equilibrium equation: ln K = (n)(F)(EMFo)/(RT)</w:t>
      </w:r>
    </w:p>
    <w:p>
      <w:pPr>
        <w:pStyle w:val="style157"/>
        <w:rPr/>
      </w:pPr>
      <w:r>
        <w:rPr>
          <w:lang w:val="en-US"/>
        </w:rPr>
        <w:t>EMF = 0, Q = K, K = equilibrium constant</w:t>
      </w:r>
    </w:p>
    <w:p>
      <w:pPr>
        <w:pStyle w:val="style157"/>
        <w:rPr/>
      </w:pPr>
      <w:r>
        <w:rPr>
          <w:lang w:val="en-US"/>
        </w:rPr>
        <w:t>-cell stops and remains at rest, and will continue to do so until something reactivate it</w:t>
      </w:r>
    </w:p>
    <w:p>
      <w:pPr>
        <w:pStyle w:val="style157"/>
        <w:rPr/>
      </w:pPr>
      <w:r>
        <w:rPr>
          <w:lang w:val="en-US"/>
        </w:rPr>
        <w:t>The cell reaction is spontaneous in the forward direction if Ecell&gt;0, ΔG&lt;0</w:t>
      </w:r>
    </w:p>
    <w:p>
      <w:pPr>
        <w:pStyle w:val="style157"/>
        <w:rPr/>
      </w:pPr>
      <w:r>
        <w:rPr>
          <w:lang w:val="en-US"/>
        </w:rPr>
        <w:t>The cell reaction is not spontaneous in the forward direction if Ecell&lt;0, ΔG&gt;0</w:t>
      </w:r>
    </w:p>
    <w:p>
      <w:pPr>
        <w:pStyle w:val="style157"/>
        <w:rPr/>
      </w:pPr>
    </w:p>
    <w:p>
      <w:pPr>
        <w:pStyle w:val="style157"/>
        <w:rPr/>
      </w:pPr>
    </w:p>
    <w:p>
      <w:pPr>
        <w:pStyle w:val="style157"/>
        <w:rPr/>
      </w:pPr>
      <w:r>
        <w:rPr>
          <w:lang w:val="en-US"/>
        </w:rPr>
        <w:t>Solved Example 1:</w:t>
      </w:r>
    </w:p>
    <w:p>
      <w:pPr>
        <w:pStyle w:val="style157"/>
        <w:rPr/>
      </w:pPr>
      <w:r>
        <w:rPr>
          <w:lang w:val="en-US"/>
        </w:rPr>
        <w:t>Suppose a voltaic cell is constructed from a cadmium electrode and a silver electrode having the following reduction half reactins and corresponding standard electrode potentials:</w:t>
      </w:r>
    </w:p>
    <w:p>
      <w:pPr>
        <w:pStyle w:val="style157"/>
        <w:rPr/>
      </w:pPr>
      <w:r>
        <w:rPr>
          <w:lang w:val="en-US"/>
        </w:rPr>
        <w:t>Cd2+(aq) + 2e- =&gt; Cd(s): E°Cd = - 0.40V</w:t>
      </w:r>
    </w:p>
    <w:p>
      <w:pPr>
        <w:pStyle w:val="style157"/>
        <w:rPr/>
      </w:pPr>
      <w:r>
        <w:rPr>
          <w:lang w:val="en-US"/>
        </w:rPr>
        <w:t>Ag+(aq)    +   e- =&gt; Ag(s): E°Ag = 0.80V</w:t>
      </w:r>
    </w:p>
    <w:p>
      <w:pPr>
        <w:pStyle w:val="style157"/>
        <w:rPr/>
      </w:pPr>
      <w:r>
        <w:rPr>
          <w:lang w:val="en-US"/>
        </w:rPr>
        <w:t>SOLUTION:</w:t>
      </w:r>
    </w:p>
    <w:p>
      <w:pPr>
        <w:pStyle w:val="style157"/>
        <w:rPr/>
      </w:pPr>
      <w:r>
        <w:rPr>
          <w:lang w:val="en-US"/>
        </w:rPr>
        <w:t>You have to reverse one of the half reactions to obtain the oxidation part of the cell reaction. The cell reaction is spontaneous with stronger reducing 823864 on the left (oxidation). This will be Cd since it is the reactant in the half reaction with more negative electrode potential. Hence, you reverse the first half reaction, as well as the sign of the half-cell potential.</w:t>
      </w:r>
    </w:p>
    <w:p>
      <w:pPr>
        <w:pStyle w:val="style157"/>
        <w:rPr/>
      </w:pPr>
      <w:r>
        <w:rPr>
          <w:lang w:val="en-US"/>
        </w:rPr>
        <w:t>Cd(s) =&gt; Cd2+(aq) + 2e-.       : -E°cd = 0.40V</w:t>
      </w:r>
    </w:p>
    <w:p>
      <w:pPr>
        <w:pStyle w:val="style157"/>
        <w:rPr/>
      </w:pPr>
      <w:r>
        <w:rPr>
          <w:lang w:val="en-US"/>
        </w:rPr>
        <w:t>Ag+(aq) + e- =&gt; Ag(s)                  : E°Ag = 0.80V</w:t>
      </w:r>
    </w:p>
    <w:p>
      <w:pPr>
        <w:pStyle w:val="style157"/>
        <w:rPr/>
      </w:pPr>
      <w:r>
        <w:rPr>
          <w:lang w:val="en-US"/>
        </w:rPr>
        <w:t>To obtain the cell reaction, you have to balannce the electron gain and loss. This is done by multiplying the half reactions by factors so that when the half reactions are added together, the electrons cancel. This does not affect the half-cell potentials.</w:t>
      </w:r>
    </w:p>
    <w:p>
      <w:pPr>
        <w:pStyle w:val="style157"/>
        <w:rPr/>
      </w:pPr>
      <w:r>
        <w:rPr>
          <w:lang w:val="en-US"/>
        </w:rPr>
        <w:t>We multiply the oxidation side by one electron gained in the reduction side and also multiply the reduction side by two electrons loss in the oxidation side.</w:t>
      </w:r>
    </w:p>
    <w:p>
      <w:pPr>
        <w:pStyle w:val="style157"/>
        <w:rPr/>
      </w:pPr>
      <w:r>
        <w:rPr>
          <w:lang w:val="en-US"/>
        </w:rPr>
        <w:t>1 × {Cd(s) =&gt; Cd2+(aq) + 2e-           -E°Cd = 0.40V</w:t>
      </w:r>
    </w:p>
    <w:p>
      <w:pPr>
        <w:pStyle w:val="style157"/>
        <w:rPr/>
      </w:pPr>
      <w:r>
        <w:rPr>
          <w:lang w:val="en-US"/>
        </w:rPr>
        <w:t>2×{Ag+(aq) + e- =&gt; Ag(s)                          E°Ag = 0.80V</w:t>
      </w:r>
    </w:p>
    <w:p>
      <w:pPr>
        <w:pStyle w:val="style157"/>
        <w:rPr/>
      </w:pPr>
      <w:r>
        <w:rPr>
          <w:lang w:val="en-US"/>
        </w:rPr>
        <w:t>We move on to adding the two half - cells together:</w:t>
      </w:r>
    </w:p>
    <w:p>
      <w:pPr>
        <w:pStyle w:val="style157"/>
        <w:rPr/>
      </w:pPr>
      <w:r>
        <w:rPr>
          <w:lang w:val="en-US"/>
        </w:rPr>
        <w:t>Cd(s) =&gt; Cd2+(aq) + 2e                          : -E°Cd = 0.40V</w:t>
      </w:r>
    </w:p>
    <w:p>
      <w:pPr>
        <w:pStyle w:val="style157"/>
        <w:rPr/>
      </w:pPr>
      <w:r>
        <w:rPr>
          <w:lang w:val="en-US"/>
        </w:rPr>
        <w:t>2Ag+(aq) + 2e- =&gt; 2Ag(s)                                    : E°Ag = 0.80V</w:t>
      </w:r>
    </w:p>
    <w:p>
      <w:pPr>
        <w:pStyle w:val="style157"/>
        <w:rPr/>
      </w:pPr>
      <w:r>
        <w:rPr>
          <w:lang w:val="en-US"/>
        </w:rPr>
        <w:t xml:space="preserve"> Cd(s) + 2Ag+(aq) =&gt; Cd2+(aq) + 2Ag(s)                                  </w:t>
      </w:r>
    </w:p>
    <w:p>
      <w:pPr>
        <w:pStyle w:val="style157"/>
        <w:rPr/>
      </w:pPr>
      <w:r>
        <w:rPr>
          <w:lang w:val="en-US"/>
        </w:rPr>
        <w:t xml:space="preserve"> E°(cell) = 1.20V {E°(Ag)-(-E°cd)}</w:t>
      </w:r>
    </w:p>
    <w:p>
      <w:pPr>
        <w:pStyle w:val="style157"/>
        <w:rPr/>
      </w:pPr>
      <w:r>
        <w:rPr>
          <w:lang w:val="en-US"/>
        </w:rPr>
        <w:t>The cell notation is:</w:t>
      </w:r>
    </w:p>
    <w:p>
      <w:pPr>
        <w:pStyle w:val="style157"/>
        <w:rPr/>
      </w:pPr>
      <w:r>
        <w:rPr>
          <w:lang w:val="en-US"/>
        </w:rPr>
        <w:t>Cd(s) / Cd2+(aq) // Ag+(aq) / Ag(s)</w:t>
      </w:r>
    </w:p>
    <w:p>
      <w:pPr>
        <w:pStyle w:val="style157"/>
        <w:rPr/>
      </w:pPr>
    </w:p>
    <w:p>
      <w:pPr>
        <w:pStyle w:val="style157"/>
        <w:rPr/>
      </w:pPr>
      <w:r>
        <w:rPr>
          <w:lang w:val="en-US"/>
        </w:rPr>
        <w:t xml:space="preserve">Note: </w:t>
      </w:r>
    </w:p>
    <w:p>
      <w:pPr>
        <w:pStyle w:val="style157"/>
        <w:rPr/>
      </w:pPr>
    </w:p>
    <w:p>
      <w:pPr>
        <w:pStyle w:val="style157"/>
        <w:numPr>
          <w:ilvl w:val="0"/>
          <w:numId w:val="189"/>
        </w:numPr>
        <w:rPr/>
      </w:pPr>
      <w:r>
        <w:t>Always leave the stronger reducing agent on the left side of the reaction.</w:t>
      </w:r>
    </w:p>
    <w:p>
      <w:pPr>
        <w:pStyle w:val="style157"/>
        <w:numPr>
          <w:ilvl w:val="0"/>
          <w:numId w:val="189"/>
        </w:numPr>
        <w:rPr/>
      </w:pPr>
      <w:r>
        <w:t>A strong reducing agent has a more negative electrode potential (less value of reduction potential).</w:t>
      </w:r>
    </w:p>
    <w:p>
      <w:pPr>
        <w:pStyle w:val="style157"/>
        <w:numPr>
          <w:ilvl w:val="0"/>
          <w:numId w:val="189"/>
        </w:numPr>
        <w:rPr/>
      </w:pPr>
      <w:r>
        <w:t>A negative emf = non-spontaneous.</w:t>
      </w:r>
    </w:p>
    <w:p>
      <w:pPr>
        <w:pStyle w:val="style157"/>
        <w:numPr>
          <w:ilvl w:val="0"/>
          <w:numId w:val="189"/>
        </w:numPr>
        <w:rPr/>
      </w:pPr>
      <w:r>
        <w:t>A positive emf = Spontaneous.</w:t>
      </w:r>
    </w:p>
    <w:p>
      <w:pPr>
        <w:pStyle w:val="style157"/>
        <w:numPr>
          <w:ilvl w:val="0"/>
          <w:numId w:val="189"/>
        </w:numPr>
        <w:rPr/>
      </w:pPr>
      <w:r>
        <w:t>If both cells are reduction reaction or Oxidation reaction, always reverse the one with more negative electrode potential.</w:t>
      </w:r>
    </w:p>
    <w:p>
      <w:pPr>
        <w:pStyle w:val="style157"/>
        <w:rPr/>
      </w:pPr>
    </w:p>
    <w:p>
      <w:pPr>
        <w:pStyle w:val="style157"/>
        <w:rPr/>
      </w:pPr>
    </w:p>
    <w:p>
      <w:pPr>
        <w:pStyle w:val="style157"/>
        <w:rPr/>
      </w:pPr>
      <w:r>
        <w:rPr>
          <w:lang w:val="en-US"/>
        </w:rPr>
        <w:t>Example 2:</w:t>
      </w:r>
    </w:p>
    <w:p>
      <w:pPr>
        <w:pStyle w:val="style157"/>
        <w:rPr/>
      </w:pPr>
      <w:r>
        <w:rPr>
          <w:lang w:val="en-US"/>
        </w:rPr>
        <w:t>Calculate the standard EMF of the following voltaic cell at 25°C using standard electrode potentials.</w:t>
      </w:r>
    </w:p>
    <w:p>
      <w:pPr>
        <w:pStyle w:val="style157"/>
        <w:rPr/>
      </w:pPr>
      <w:r>
        <w:rPr>
          <w:lang w:val="en-US"/>
        </w:rPr>
        <w:t>Al3+(aq)  + 3e- =&gt; Al(s): E°Al = 1.66V</w:t>
      </w:r>
    </w:p>
    <w:p>
      <w:pPr>
        <w:pStyle w:val="style157"/>
        <w:rPr/>
      </w:pPr>
      <w:r>
        <w:rPr>
          <w:lang w:val="en-US"/>
        </w:rPr>
        <w:t>Fe2+(aq) + 2e- =&gt; Fe(s):  E°Fe = -0.41V</w:t>
      </w:r>
    </w:p>
    <w:p>
      <w:pPr>
        <w:pStyle w:val="style157"/>
        <w:rPr/>
      </w:pPr>
      <w:r>
        <w:rPr>
          <w:lang w:val="en-US"/>
        </w:rPr>
        <w:t>Solution:</w:t>
      </w:r>
    </w:p>
    <w:p>
      <w:pPr>
        <w:pStyle w:val="style157"/>
        <w:rPr/>
      </w:pPr>
      <w:r>
        <w:rPr>
          <w:lang w:val="en-US"/>
        </w:rPr>
        <w:t>You have to reverse the second half reaction and standard electrode potential since it is the strongest reducing agent (less value of electrode potential).</w:t>
      </w:r>
    </w:p>
    <w:p>
      <w:pPr>
        <w:pStyle w:val="style157"/>
        <w:rPr/>
      </w:pPr>
      <w:r>
        <w:rPr>
          <w:lang w:val="en-US"/>
        </w:rPr>
        <w:t>Al3+(aq)  + 3e- =&gt; Al(s): E°Al = 1.66V</w:t>
      </w:r>
    </w:p>
    <w:p>
      <w:pPr>
        <w:pStyle w:val="style157"/>
        <w:rPr/>
      </w:pPr>
      <w:r>
        <w:rPr>
          <w:lang w:val="en-US"/>
        </w:rPr>
        <w:t>Fe(s) ==&gt; Fe2+  + 2e-   E°Al = 0.41V</w:t>
      </w:r>
    </w:p>
    <w:p>
      <w:pPr>
        <w:pStyle w:val="style157"/>
        <w:rPr/>
      </w:pPr>
    </w:p>
    <w:p>
      <w:pPr>
        <w:pStyle w:val="style157"/>
        <w:rPr/>
      </w:pPr>
      <w:r>
        <w:rPr>
          <w:lang w:val="en-US"/>
        </w:rPr>
        <w:t>You now balance the electrical charges (electron loss and gain) by multiplying the first half-reaction by 2 and the second half reaction by 3, such that when the half reactions are added together, the electrons cancel.</w:t>
      </w:r>
    </w:p>
    <w:p>
      <w:pPr>
        <w:pStyle w:val="style157"/>
        <w:rPr/>
      </w:pPr>
      <w:r>
        <w:rPr>
          <w:lang w:val="en-US"/>
        </w:rPr>
        <w:t>2Al3+(aq)  + 2e- =&gt; Al(s): E°Al = 1.66V</w:t>
      </w:r>
    </w:p>
    <w:p>
      <w:pPr>
        <w:pStyle w:val="style157"/>
        <w:rPr/>
      </w:pPr>
      <w:r>
        <w:rPr>
          <w:lang w:val="en-US"/>
        </w:rPr>
        <w:t>3Fe(s) ==&gt;3Fe2+  + 3e-   E°Fe = 0.41V</w:t>
      </w:r>
    </w:p>
    <w:p>
      <w:pPr>
        <w:pStyle w:val="style157"/>
        <w:rPr/>
      </w:pPr>
      <w:r>
        <w:rPr>
          <w:lang w:val="en-US"/>
        </w:rPr>
        <w:t>The addition of the two half-reactions gives:</w:t>
      </w:r>
    </w:p>
    <w:p>
      <w:pPr>
        <w:pStyle w:val="style157"/>
        <w:rPr>
          <w:lang w:val="en-US"/>
        </w:rPr>
      </w:pPr>
      <w:r>
        <w:rPr>
          <w:lang w:val="en-US"/>
        </w:rPr>
        <w:t>2Al3+(aq)+ 3Fe(s) =&gt; 2Al(s) + 3Fe2+</w:t>
      </w:r>
    </w:p>
    <w:p>
      <w:pPr>
        <w:pStyle w:val="style157"/>
        <w:rPr/>
      </w:pPr>
      <w:r>
        <w:rPr>
          <w:lang w:val="en-US"/>
        </w:rPr>
        <w:t>You can calculate the cell from the formula,</w:t>
      </w:r>
    </w:p>
    <w:p>
      <w:pPr>
        <w:pStyle w:val="style157"/>
        <w:rPr/>
      </w:pPr>
      <w:r>
        <w:rPr>
          <w:lang w:val="en-US"/>
        </w:rPr>
        <w:t xml:space="preserve">E°cell = E°cathode - E°anode </w:t>
      </w:r>
    </w:p>
    <w:p>
      <w:pPr>
        <w:pStyle w:val="style157"/>
        <w:rPr/>
      </w:pPr>
      <w:r>
        <w:rPr>
          <w:lang w:val="en-US"/>
        </w:rPr>
        <w:t>E°cell = E°Fe - E°Al</w:t>
      </w:r>
    </w:p>
    <w:p>
      <w:pPr>
        <w:pStyle w:val="style157"/>
        <w:rPr/>
      </w:pPr>
      <w:r>
        <w:rPr>
          <w:lang w:val="en-US"/>
        </w:rPr>
        <w:t xml:space="preserve">  = 1.66 - (-04)</w:t>
      </w:r>
    </w:p>
    <w:p>
      <w:pPr>
        <w:pStyle w:val="style157"/>
        <w:rPr/>
      </w:pPr>
      <w:r>
        <w:rPr>
          <w:lang w:val="en-US"/>
        </w:rPr>
        <w:t xml:space="preserve">           = 2.07 V</w:t>
      </w:r>
    </w:p>
    <w:p>
      <w:pPr>
        <w:pStyle w:val="style157"/>
        <w:rPr/>
      </w:pPr>
      <w:r>
        <w:rPr>
          <w:lang w:val="en-US"/>
        </w:rPr>
        <w:t>The Reaction is spontaneous since the EMF is positive.</w:t>
      </w:r>
    </w:p>
    <w:p>
      <w:pPr>
        <w:pStyle w:val="style157"/>
        <w:rPr/>
      </w:pPr>
      <w:r>
        <w:rPr>
          <w:lang w:val="en-US"/>
        </w:rPr>
        <w:t>The table below shows the standard electrode (reduction) potential in aqueous solution at 25°C.</w:t>
      </w:r>
    </w:p>
    <w:p>
      <w:pPr>
        <w:pStyle w:val="style157"/>
        <w:rPr/>
      </w:pPr>
    </w:p>
    <w:p>
      <w:pPr>
        <w:pStyle w:val="style157"/>
        <w:rPr/>
      </w:pPr>
      <w:r>
        <w:rPr>
          <w:lang w:val="en-US"/>
        </w:rPr>
        <w:t>Example 3: Using standard electrode potentials, Calculate E°cell at 25°C for the following cells:</w:t>
      </w:r>
    </w:p>
    <w:p>
      <w:pPr>
        <w:pStyle w:val="style157"/>
        <w:rPr/>
      </w:pPr>
      <w:r>
        <w:rPr>
          <w:lang w:val="en-US"/>
        </w:rPr>
        <w:t>Zn(s)/ Zn2+(aq)//Cu2+(aq)/Cu</w:t>
      </w:r>
    </w:p>
    <w:p>
      <w:pPr>
        <w:pStyle w:val="style157"/>
        <w:rPr/>
      </w:pPr>
      <w:r>
        <w:rPr>
          <w:lang w:val="en-US"/>
        </w:rPr>
        <w:t>Zn(s)/Zn2+(aq)//Ag(s)/Ag+(aq)</w:t>
      </w:r>
    </w:p>
    <w:p>
      <w:pPr>
        <w:pStyle w:val="style157"/>
        <w:rPr/>
      </w:pPr>
      <w:r>
        <w:rPr>
          <w:lang w:val="en-US"/>
        </w:rPr>
        <w:t>Zn2+(aq) + 2e- =&gt; Zn(s)         E° = -0.76V</w:t>
      </w:r>
    </w:p>
    <w:p>
      <w:pPr>
        <w:pStyle w:val="style157"/>
        <w:rPr/>
      </w:pPr>
      <w:r>
        <w:rPr>
          <w:lang w:val="en-US"/>
        </w:rPr>
        <w:t>Cu2+(aq) + 2e- =&gt; Cu(s)     E° = 0.34V</w:t>
      </w:r>
    </w:p>
    <w:p>
      <w:pPr>
        <w:pStyle w:val="style157"/>
        <w:rPr/>
      </w:pPr>
      <w:r>
        <w:rPr>
          <w:lang w:val="en-US"/>
        </w:rPr>
        <w:t>Ag+(aq) + e- =&gt; Ag (s)        E° = 0.80V</w:t>
      </w:r>
    </w:p>
    <w:p>
      <w:pPr>
        <w:pStyle w:val="style157"/>
        <w:rPr/>
      </w:pPr>
      <w:r>
        <w:rPr>
          <w:lang w:val="en-US"/>
        </w:rPr>
        <w:t>SOLUTION:</w:t>
      </w:r>
    </w:p>
    <w:p>
      <w:pPr>
        <w:pStyle w:val="style157"/>
        <w:rPr/>
      </w:pPr>
      <w:r>
        <w:rPr>
          <w:lang w:val="en-US"/>
        </w:rPr>
        <w:t>Zn(s) =&gt; Zn2+(aq) +2e-   -E°Zn = 0.76</w:t>
      </w:r>
    </w:p>
    <w:p>
      <w:pPr>
        <w:pStyle w:val="style157"/>
        <w:rPr/>
      </w:pPr>
      <w:r>
        <w:rPr>
          <w:lang w:val="en-US"/>
        </w:rPr>
        <w:t>Cu2+(aq) + 2e- =&gt; Cu(s)            E°Cu = 0.34V</w:t>
      </w:r>
    </w:p>
    <w:p>
      <w:pPr>
        <w:pStyle w:val="style157"/>
        <w:rPr/>
      </w:pPr>
      <w:r>
        <w:rPr>
          <w:lang w:val="en-US"/>
        </w:rPr>
        <w:t>The electrical charges are already balanced. Use the formula;</w:t>
      </w:r>
    </w:p>
    <w:p>
      <w:pPr>
        <w:pStyle w:val="style157"/>
        <w:rPr/>
      </w:pPr>
      <w:r>
        <w:rPr>
          <w:lang w:val="en-US"/>
        </w:rPr>
        <w:t>E°cell = E°cathode - E°anode</w:t>
      </w:r>
    </w:p>
    <w:p>
      <w:pPr>
        <w:pStyle w:val="style157"/>
        <w:rPr/>
      </w:pPr>
      <w:r>
        <w:rPr>
          <w:lang w:val="en-US"/>
        </w:rPr>
        <w:t>E°cathode = 0.34V.      E°anode = 0.76V</w:t>
      </w:r>
    </w:p>
    <w:p>
      <w:pPr>
        <w:pStyle w:val="style157"/>
        <w:rPr/>
      </w:pPr>
      <w:r>
        <w:rPr>
          <w:lang w:val="en-US"/>
        </w:rPr>
        <w:t>E°cell = E°cathode - (-E°anode)</w:t>
      </w:r>
    </w:p>
    <w:p>
      <w:pPr>
        <w:pStyle w:val="style157"/>
        <w:rPr/>
      </w:pPr>
      <w:r>
        <w:rPr>
          <w:lang w:val="en-US"/>
        </w:rPr>
        <w:t>= 0.34V - ( -0.76)</w:t>
      </w:r>
    </w:p>
    <w:p>
      <w:pPr>
        <w:pStyle w:val="style157"/>
        <w:rPr/>
      </w:pPr>
      <w:r>
        <w:rPr>
          <w:lang w:val="en-US"/>
        </w:rPr>
        <w:t xml:space="preserve">= 0.34 + 0.76 </w:t>
      </w:r>
    </w:p>
    <w:p>
      <w:pPr>
        <w:pStyle w:val="style157"/>
        <w:rPr/>
      </w:pPr>
      <w:r>
        <w:rPr>
          <w:lang w:val="en-US"/>
        </w:rPr>
        <w:t>E°cell =1.10V.  Hence spontaneous</w:t>
      </w:r>
    </w:p>
    <w:p>
      <w:pPr>
        <w:pStyle w:val="style157"/>
        <w:rPr/>
      </w:pPr>
      <w:r>
        <w:rPr>
          <w:lang w:val="en-US"/>
        </w:rPr>
        <w:t>2.   Zn(s) =&gt; Zn2+(aq) + 2e-           -E°Zn = 0.76V</w:t>
      </w:r>
    </w:p>
    <w:p>
      <w:pPr>
        <w:pStyle w:val="style157"/>
        <w:rPr/>
      </w:pPr>
      <w:r>
        <w:rPr>
          <w:lang w:val="en-US"/>
        </w:rPr>
        <w:t>Ag+(aq) + e- =&gt; Ag(s)                                  E°Ag = 0.80V</w:t>
      </w:r>
    </w:p>
    <w:p>
      <w:pPr>
        <w:pStyle w:val="style157"/>
        <w:rPr/>
      </w:pPr>
      <w:r>
        <w:rPr>
          <w:lang w:val="en-US"/>
        </w:rPr>
        <w:t>Balance the electrical charges (electron loss and gain) by multiplying the first half-reaction by one (1 electron gained by Ag+) and the second half reactions by two (2 electrons loss by Zn), such that when the half-reactions are added, the electrons cancel out.</w:t>
      </w:r>
    </w:p>
    <w:p>
      <w:pPr>
        <w:pStyle w:val="style157"/>
        <w:rPr/>
      </w:pPr>
      <w:r>
        <w:rPr>
          <w:lang w:val="en-US"/>
        </w:rPr>
        <w:t>1[ Zn(s)=&gt; Zn2+(aq) +2e- ]:-E°Zn = 0.76V</w:t>
      </w:r>
    </w:p>
    <w:p>
      <w:pPr>
        <w:pStyle w:val="style157"/>
        <w:rPr/>
      </w:pPr>
      <w:r>
        <w:rPr>
          <w:lang w:val="en-US"/>
        </w:rPr>
        <w:t>2[Ag+(aq) + 2e- =&gt;2Ag (s)]: E°Ag+ = 0.80V</w:t>
      </w:r>
    </w:p>
    <w:p>
      <w:pPr>
        <w:pStyle w:val="style157"/>
        <w:rPr/>
      </w:pPr>
      <w:r>
        <w:rPr>
          <w:lang w:val="en-US"/>
        </w:rPr>
        <w:t>Zn(s)=&gt; Zn2+(aq) +2e- :-E°Zn = 0.76V</w:t>
      </w:r>
    </w:p>
    <w:p>
      <w:pPr>
        <w:pStyle w:val="style157"/>
        <w:rPr/>
      </w:pPr>
      <w:r>
        <w:rPr>
          <w:lang w:val="en-US"/>
        </w:rPr>
        <w:t>2Ag+(aq) + 2e- =&gt;2Ag (s): E°Ag+ = 0.80V</w:t>
      </w:r>
    </w:p>
    <w:p>
      <w:pPr>
        <w:pStyle w:val="style157"/>
        <w:rPr/>
      </w:pPr>
    </w:p>
    <w:p>
      <w:pPr>
        <w:pStyle w:val="style157"/>
        <w:rPr/>
      </w:pPr>
      <w:r>
        <w:rPr>
          <w:lang w:val="en-US"/>
        </w:rPr>
        <w:t>The addition of the two half-reactions gives:</w:t>
      </w:r>
    </w:p>
    <w:p>
      <w:pPr>
        <w:pStyle w:val="style157"/>
        <w:rPr/>
      </w:pPr>
      <w:r>
        <w:rPr>
          <w:lang w:val="en-US"/>
        </w:rPr>
        <w:t>Zn(s) + 2Ag+(aq)  =&gt; Zn2+ + 2Ag(s)</w:t>
      </w:r>
    </w:p>
    <w:p>
      <w:pPr>
        <w:pStyle w:val="style157"/>
        <w:rPr/>
      </w:pPr>
      <w:r>
        <w:rPr>
          <w:lang w:val="en-US"/>
        </w:rPr>
        <w:t>You can now calculate the EMF using the formula</w:t>
      </w:r>
    </w:p>
    <w:p>
      <w:pPr>
        <w:pStyle w:val="style157"/>
        <w:rPr/>
      </w:pPr>
      <w:r>
        <w:rPr>
          <w:lang w:val="en-US"/>
        </w:rPr>
        <w:t>E°cell = E°cathode - E°anode</w:t>
      </w:r>
    </w:p>
    <w:p>
      <w:pPr>
        <w:pStyle w:val="style157"/>
        <w:rPr/>
      </w:pPr>
      <w:r>
        <w:rPr>
          <w:lang w:val="en-US"/>
        </w:rPr>
        <w:t>= E°cathode - ( -E°anode)</w:t>
      </w:r>
    </w:p>
    <w:p>
      <w:pPr>
        <w:pStyle w:val="style157"/>
        <w:rPr/>
      </w:pPr>
      <w:r>
        <w:rPr>
          <w:lang w:val="en-US"/>
        </w:rPr>
        <w:t xml:space="preserve">           = 0.80V - ( -0.76)</w:t>
      </w:r>
    </w:p>
    <w:p>
      <w:pPr>
        <w:pStyle w:val="style157"/>
        <w:rPr/>
      </w:pPr>
      <w:r>
        <w:rPr>
          <w:lang w:val="en-US"/>
        </w:rPr>
        <w:t xml:space="preserve">           = 0.80V + 0.76V</w:t>
      </w:r>
    </w:p>
    <w:p>
      <w:pPr>
        <w:pStyle w:val="style157"/>
        <w:rPr/>
      </w:pPr>
      <w:r>
        <w:rPr>
          <w:lang w:val="en-US"/>
        </w:rPr>
        <w:t xml:space="preserve">           = 1.56V.  Hence, spontaneous.</w:t>
      </w:r>
    </w:p>
    <w:p>
      <w:pPr>
        <w:pStyle w:val="style157"/>
        <w:rPr/>
      </w:pPr>
    </w:p>
    <w:p>
      <w:pPr>
        <w:pStyle w:val="style157"/>
        <w:rPr/>
      </w:pPr>
      <w:r>
        <w:rPr>
          <w:lang w:val="en-US"/>
        </w:rPr>
        <w:t xml:space="preserve">Example 4: </w:t>
      </w:r>
    </w:p>
    <w:p>
      <w:pPr>
        <w:pStyle w:val="style157"/>
        <w:rPr/>
      </w:pPr>
      <w:r>
        <w:rPr>
          <w:lang w:val="en-US"/>
        </w:rPr>
        <w:t>To find the standard potential of M3+/M electrode, the following cell is constituted:</w:t>
      </w:r>
    </w:p>
    <w:p>
      <w:pPr>
        <w:pStyle w:val="style157"/>
        <w:rPr/>
      </w:pPr>
      <w:r>
        <w:rPr>
          <w:lang w:val="en-US"/>
        </w:rPr>
        <w:t>Pt|M|M3+(0.0018 mol-1L) || Ag+(0.01 mol-1L)|Ag</w:t>
      </w:r>
    </w:p>
    <w:p>
      <w:pPr>
        <w:pStyle w:val="style157"/>
        <w:rPr/>
      </w:pPr>
      <w:r>
        <w:rPr>
          <w:lang w:val="en-US"/>
        </w:rPr>
        <w:t>The emf of this cell is found to be 0.42 volt. Calculate the standard potential of the half reaction M3+ + 3e-  M3+. = 0.80 volt.</w:t>
      </w:r>
    </w:p>
    <w:p>
      <w:pPr>
        <w:pStyle w:val="style157"/>
        <w:rPr/>
      </w:pPr>
    </w:p>
    <w:p>
      <w:pPr>
        <w:pStyle w:val="style157"/>
        <w:rPr/>
      </w:pPr>
      <w:r>
        <w:rPr>
          <w:lang w:val="en-US"/>
        </w:rPr>
        <w:t xml:space="preserve">Solution:  </w:t>
      </w:r>
    </w:p>
    <w:p>
      <w:pPr>
        <w:pStyle w:val="style157"/>
        <w:rPr/>
      </w:pPr>
    </w:p>
    <w:p>
      <w:pPr>
        <w:pStyle w:val="style157"/>
        <w:rPr/>
      </w:pPr>
      <w:r>
        <w:rPr>
          <w:lang w:val="en-US"/>
        </w:rPr>
        <w:t>The cell reaction is</w:t>
      </w:r>
    </w:p>
    <w:p>
      <w:pPr>
        <w:pStyle w:val="style157"/>
        <w:rPr/>
      </w:pPr>
    </w:p>
    <w:p>
      <w:pPr>
        <w:pStyle w:val="style157"/>
        <w:rPr/>
      </w:pPr>
      <w:r>
        <w:rPr>
          <w:lang w:val="en-US"/>
        </w:rPr>
        <w:t>M + 3Ag+ →  3Ag + M3+</w:t>
      </w:r>
    </w:p>
    <w:p>
      <w:pPr>
        <w:pStyle w:val="style157"/>
        <w:rPr/>
      </w:pPr>
      <w:r>
        <w:rPr>
          <w:lang w:val="en-US"/>
        </w:rPr>
        <w:t>Applying Nernst equation,</w:t>
      </w:r>
    </w:p>
    <w:p>
      <w:pPr>
        <w:pStyle w:val="style157"/>
        <w:rPr/>
      </w:pPr>
      <w:r>
        <w:rPr>
          <w:lang w:val="en-US"/>
        </w:rPr>
        <w:t>Ecell = Ecello - 0.0591/n log(Mg2+)/[Ag+]3</w:t>
      </w:r>
    </w:p>
    <w:p>
      <w:pPr>
        <w:pStyle w:val="style157"/>
        <w:rPr/>
      </w:pPr>
    </w:p>
    <w:p>
      <w:pPr>
        <w:pStyle w:val="style157"/>
        <w:rPr/>
      </w:pPr>
      <w:r>
        <w:rPr>
          <w:lang w:val="en-US"/>
        </w:rPr>
        <w:t>0.42 =  Ecello - 0.0591/n log (0.0018)/(0.01)3 =  Ecello - 0.064</w:t>
      </w:r>
    </w:p>
    <w:p>
      <w:pPr>
        <w:pStyle w:val="style157"/>
        <w:rPr/>
      </w:pPr>
    </w:p>
    <w:p>
      <w:pPr>
        <w:pStyle w:val="style157"/>
        <w:rPr/>
      </w:pPr>
      <w:r>
        <w:rPr>
          <w:lang w:val="en-US"/>
        </w:rPr>
        <w:t>Ecello =(0.042 + 0.064) = 0.484 volt</w:t>
      </w:r>
    </w:p>
    <w:p>
      <w:pPr>
        <w:pStyle w:val="style157"/>
        <w:rPr/>
      </w:pPr>
    </w:p>
    <w:p>
      <w:pPr>
        <w:pStyle w:val="style157"/>
        <w:rPr/>
      </w:pPr>
      <w:r>
        <w:rPr>
          <w:lang w:val="en-US"/>
        </w:rPr>
        <w:t>Eocell = Eocathode - Eoanode</w:t>
      </w:r>
    </w:p>
    <w:p>
      <w:pPr>
        <w:pStyle w:val="style157"/>
        <w:rPr/>
      </w:pPr>
    </w:p>
    <w:p>
      <w:pPr>
        <w:pStyle w:val="style157"/>
        <w:rPr/>
      </w:pPr>
      <w:r>
        <w:rPr>
          <w:lang w:val="en-US"/>
        </w:rPr>
        <w:t xml:space="preserve"> or Eoanode  = Eocathode  - Eocell = (0.80-0.484) = 0.32 volt</w:t>
      </w:r>
    </w:p>
    <w:p>
      <w:pPr>
        <w:pStyle w:val="style157"/>
        <w:rPr/>
      </w:pPr>
    </w:p>
    <w:p>
      <w:pPr>
        <w:pStyle w:val="style157"/>
        <w:rPr/>
      </w:pPr>
    </w:p>
    <w:p>
      <w:pPr>
        <w:pStyle w:val="style157"/>
        <w:rPr/>
      </w:pPr>
    </w:p>
    <w:p>
      <w:pPr>
        <w:pStyle w:val="style157"/>
        <w:rPr/>
      </w:pPr>
      <w:r>
        <w:rPr>
          <w:lang w:val="en-US"/>
        </w:rPr>
        <w:t xml:space="preserve">Example 5:     </w:t>
      </w:r>
    </w:p>
    <w:p>
      <w:pPr>
        <w:pStyle w:val="style157"/>
        <w:rPr/>
      </w:pPr>
      <w:r>
        <w:rPr>
          <w:lang w:val="en-US"/>
        </w:rPr>
        <w:t>Consider the reaction,</w:t>
      </w:r>
    </w:p>
    <w:p>
      <w:pPr>
        <w:pStyle w:val="style157"/>
        <w:rPr/>
      </w:pPr>
      <w:r>
        <w:rPr>
          <w:lang w:val="en-US"/>
        </w:rPr>
        <w:t>2Ag+ + Cd →   2Ag + Cd2+</w:t>
      </w:r>
    </w:p>
    <w:p>
      <w:pPr>
        <w:pStyle w:val="style157"/>
        <w:rPr/>
      </w:pPr>
    </w:p>
    <w:p>
      <w:pPr>
        <w:pStyle w:val="style157"/>
        <w:rPr/>
      </w:pPr>
      <w:r>
        <w:rPr>
          <w:lang w:val="en-US"/>
        </w:rPr>
        <w:t>The standard electrode potentials for Ag+ --&gt; Ag and Cd2+ --&gt; Cd couples are 0.80 volt and -0.40 volt, respectively.</w:t>
      </w:r>
    </w:p>
    <w:p>
      <w:pPr>
        <w:pStyle w:val="style157"/>
        <w:rPr/>
      </w:pPr>
    </w:p>
    <w:p>
      <w:pPr>
        <w:pStyle w:val="style157"/>
        <w:rPr/>
      </w:pPr>
      <w:r>
        <w:rPr>
          <w:lang w:val="en-US"/>
        </w:rPr>
        <w:t>(i) What is the standard potential Eo for this reaction?</w:t>
      </w:r>
    </w:p>
    <w:p>
      <w:pPr>
        <w:pStyle w:val="style157"/>
        <w:rPr/>
      </w:pPr>
    </w:p>
    <w:p>
      <w:pPr>
        <w:pStyle w:val="style157"/>
        <w:rPr/>
      </w:pPr>
      <w:r>
        <w:rPr>
          <w:lang w:val="en-US"/>
        </w:rPr>
        <w:t>(ii) For the electrochemical cell in which this reaction takes place which electrode is negative electrode?</w:t>
      </w:r>
    </w:p>
    <w:p>
      <w:pPr>
        <w:pStyle w:val="style157"/>
        <w:rPr/>
      </w:pPr>
    </w:p>
    <w:p>
      <w:pPr>
        <w:pStyle w:val="style157"/>
        <w:rPr/>
      </w:pPr>
      <w:r>
        <w:rPr>
          <w:lang w:val="en-US"/>
        </w:rPr>
        <w:t xml:space="preserve">Solution:             </w:t>
      </w:r>
    </w:p>
    <w:p>
      <w:pPr>
        <w:pStyle w:val="style157"/>
        <w:rPr/>
      </w:pPr>
      <w:r>
        <w:rPr>
          <w:lang w:val="en-US"/>
        </w:rPr>
        <w:t>(i) The half reactions are:</w:t>
      </w:r>
    </w:p>
    <w:p>
      <w:pPr>
        <w:pStyle w:val="style157"/>
        <w:rPr/>
      </w:pPr>
    </w:p>
    <w:p>
      <w:pPr>
        <w:pStyle w:val="style157"/>
        <w:rPr/>
      </w:pPr>
      <w:r>
        <w:rPr>
          <w:lang w:val="en-US"/>
        </w:rPr>
        <w:t>2Ag+  + 2e- →   2Ag.            Reduction(Cathode)</w:t>
      </w:r>
    </w:p>
    <w:p>
      <w:pPr>
        <w:pStyle w:val="style157"/>
        <w:rPr/>
      </w:pPr>
      <w:r>
        <w:rPr>
          <w:lang w:val="en-US"/>
        </w:rPr>
        <w:t>EoAg+/Ag = 0.80  volt               (Reduction potential)</w:t>
      </w:r>
    </w:p>
    <w:p>
      <w:pPr>
        <w:pStyle w:val="style157"/>
        <w:rPr/>
      </w:pPr>
    </w:p>
    <w:p>
      <w:pPr>
        <w:pStyle w:val="style157"/>
        <w:rPr/>
      </w:pPr>
      <w:r>
        <w:rPr>
          <w:lang w:val="en-US"/>
        </w:rPr>
        <w:t>Cd → Cd2+  + 2e-,                   Oxidation (Anode)</w:t>
      </w:r>
    </w:p>
    <w:p>
      <w:pPr>
        <w:pStyle w:val="style157"/>
        <w:rPr/>
      </w:pPr>
      <w:r>
        <w:rPr>
          <w:lang w:val="en-US"/>
        </w:rPr>
        <w:t>EoCd+/Cd = -0.40 volt               (Reduction potential)</w:t>
      </w:r>
    </w:p>
    <w:p>
      <w:pPr>
        <w:pStyle w:val="style157"/>
        <w:rPr/>
      </w:pPr>
    </w:p>
    <w:p>
      <w:pPr>
        <w:pStyle w:val="style157"/>
        <w:rPr/>
      </w:pPr>
      <w:r>
        <w:rPr>
          <w:lang w:val="en-US"/>
        </w:rPr>
        <w:t>or     EoCd+/Cd2 = +0.40 volt</w:t>
      </w:r>
    </w:p>
    <w:p>
      <w:pPr>
        <w:pStyle w:val="style157"/>
        <w:rPr/>
      </w:pPr>
    </w:p>
    <w:p>
      <w:pPr>
        <w:pStyle w:val="style157"/>
        <w:rPr/>
      </w:pPr>
      <w:r>
        <w:rPr>
          <w:lang w:val="en-US"/>
        </w:rPr>
        <w:t>Eo = EoCd+/Cd2 + EoAg+/Ag = 0.40+0.80 = 1.20  volt</w:t>
      </w:r>
    </w:p>
    <w:p>
      <w:pPr>
        <w:pStyle w:val="style157"/>
        <w:rPr/>
      </w:pPr>
    </w:p>
    <w:p>
      <w:pPr>
        <w:pStyle w:val="style157"/>
        <w:rPr/>
      </w:pPr>
    </w:p>
    <w:p>
      <w:pPr>
        <w:pStyle w:val="style157"/>
        <w:rPr/>
      </w:pPr>
      <w:r>
        <w:rPr>
          <w:lang w:val="en-US"/>
        </w:rPr>
        <w:t xml:space="preserve">(ii) The negative electrode is always the electrode whose reduction potential has smaller value or the electrode where oxidation occurs. Thus, Cd electrode is the negative </w:t>
      </w:r>
    </w:p>
    <w:p>
      <w:pPr>
        <w:pStyle w:val="style157"/>
        <w:rPr/>
      </w:pPr>
      <w:r>
        <w:rPr>
          <w:lang w:val="en-US"/>
        </w:rPr>
        <w:t>electrode.</w:t>
      </w:r>
    </w:p>
    <w:p>
      <w:pPr>
        <w:pStyle w:val="style157"/>
        <w:rPr/>
      </w:pPr>
    </w:p>
    <w:p>
      <w:pPr>
        <w:pStyle w:val="style157"/>
        <w:rPr/>
      </w:pPr>
    </w:p>
    <w:p>
      <w:pPr>
        <w:pStyle w:val="style157"/>
        <w:rPr/>
      </w:pPr>
      <w:r>
        <w:rPr>
          <w:lang w:val="en-US"/>
        </w:rPr>
        <w:t>Example 6: Calculate the standard electrode potential, Eo, for the following redox reaction in which all species are present in their standard states:</w:t>
      </w:r>
    </w:p>
    <w:p>
      <w:pPr>
        <w:pStyle w:val="style157"/>
        <w:rPr/>
      </w:pPr>
      <w:r>
        <w:rPr>
          <w:lang w:val="en-US"/>
        </w:rPr>
        <w:t>Zn2+ + Pb → Zn + Pb2+</w:t>
      </w:r>
    </w:p>
    <w:p>
      <w:pPr>
        <w:pStyle w:val="style157"/>
        <w:rPr/>
      </w:pPr>
      <w:r>
        <w:rPr>
          <w:lang w:val="en-US"/>
        </w:rPr>
        <w:t>Write the two balanced half-reaction equations:</w:t>
      </w:r>
    </w:p>
    <w:p>
      <w:pPr>
        <w:pStyle w:val="style157"/>
        <w:rPr/>
      </w:pPr>
      <w:r>
        <w:rPr>
          <w:lang w:val="en-US"/>
        </w:rPr>
        <w:t>Solution</w:t>
      </w:r>
    </w:p>
    <w:p>
      <w:pPr>
        <w:pStyle w:val="style157"/>
        <w:rPr/>
      </w:pPr>
      <w:r>
        <w:rPr>
          <w:lang w:val="en-US"/>
        </w:rPr>
        <w:t xml:space="preserve">      Reduction of Zn2+:     Zn2+ + 2e- → Zn</w:t>
      </w:r>
    </w:p>
    <w:p>
      <w:pPr>
        <w:pStyle w:val="style157"/>
        <w:rPr/>
      </w:pPr>
    </w:p>
    <w:p>
      <w:pPr>
        <w:pStyle w:val="style157"/>
        <w:rPr/>
      </w:pPr>
      <w:r>
        <w:rPr>
          <w:lang w:val="en-US"/>
        </w:rPr>
        <w:t xml:space="preserve">      Oxidation of Pb:     Pb → Pb2+ + 2e-</w:t>
      </w:r>
    </w:p>
    <w:p>
      <w:pPr>
        <w:pStyle w:val="style157"/>
        <w:rPr/>
      </w:pPr>
    </w:p>
    <w:p>
      <w:pPr>
        <w:pStyle w:val="style157"/>
        <w:rPr/>
      </w:pPr>
      <w:r>
        <w:rPr>
          <w:lang w:val="en-US"/>
        </w:rPr>
        <w:t xml:space="preserve">    Use tabulated values to find the standard electrode potentail for each half-equation:</w:t>
      </w:r>
    </w:p>
    <w:p>
      <w:pPr>
        <w:pStyle w:val="style157"/>
        <w:rPr/>
      </w:pPr>
    </w:p>
    <w:p>
      <w:pPr>
        <w:pStyle w:val="style157"/>
        <w:rPr/>
      </w:pPr>
      <w:r>
        <w:rPr>
          <w:lang w:val="en-US"/>
        </w:rPr>
        <w:t xml:space="preserve">        Zn2+ + 2e- → Zn     Eo = -0.76 V</w:t>
      </w:r>
    </w:p>
    <w:p>
      <w:pPr>
        <w:pStyle w:val="style157"/>
        <w:rPr/>
      </w:pPr>
    </w:p>
    <w:p>
      <w:pPr>
        <w:pStyle w:val="style157"/>
        <w:rPr/>
      </w:pPr>
      <w:r>
        <w:rPr>
          <w:lang w:val="en-US"/>
        </w:rPr>
        <w:t xml:space="preserve">        Pb → Pb2+ + 2e-     Eo = +0.13 V</w:t>
      </w:r>
    </w:p>
    <w:p>
      <w:pPr>
        <w:pStyle w:val="style157"/>
        <w:rPr/>
      </w:pPr>
      <w:r>
        <w:rPr>
          <w:lang w:val="en-US"/>
        </w:rPr>
        <w:t xml:space="preserve">    (Note: Eo for the oxidation of Pb to Pb2+ is equal to -Eo for the reduction of Pb2+ to Pb).</w:t>
      </w:r>
    </w:p>
    <w:p>
      <w:pPr>
        <w:pStyle w:val="style157"/>
        <w:rPr/>
      </w:pPr>
    </w:p>
    <w:p>
      <w:pPr>
        <w:pStyle w:val="style157"/>
        <w:rPr/>
      </w:pPr>
      <w:r>
        <w:rPr>
          <w:lang w:val="en-US"/>
        </w:rPr>
        <w:t>Add the two half-equations together, and add together their standard electrode potentials:</w:t>
      </w:r>
    </w:p>
    <w:p>
      <w:pPr>
        <w:pStyle w:val="style157"/>
        <w:rPr/>
      </w:pPr>
      <w:r>
        <w:rPr>
          <w:lang w:val="en-US"/>
        </w:rPr>
        <w:t xml:space="preserve">    Zn2+ + 2e- →</w:t>
      </w:r>
      <w:r>
        <w:rPr>
          <w:lang w:val="en-US"/>
        </w:rPr>
        <w:tab/>
      </w:r>
      <w:r>
        <w:rPr>
          <w:lang w:val="en-US"/>
        </w:rPr>
        <w:t xml:space="preserve">Zn </w:t>
      </w:r>
      <w:r>
        <w:rPr>
          <w:lang w:val="en-US"/>
        </w:rPr>
        <w:tab/>
      </w:r>
      <w:r>
        <w:rPr>
          <w:lang w:val="en-US"/>
        </w:rPr>
        <w:tab/>
      </w:r>
      <w:r>
        <w:rPr>
          <w:lang w:val="en-US"/>
        </w:rPr>
        <w:t>Eo = -0.76 V</w:t>
      </w:r>
    </w:p>
    <w:p>
      <w:pPr>
        <w:pStyle w:val="style157"/>
        <w:rPr/>
      </w:pPr>
      <w:r>
        <w:rPr>
          <w:lang w:val="en-US"/>
        </w:rPr>
        <w:t xml:space="preserve">    Pb </w:t>
      </w:r>
      <w:r>
        <w:rPr>
          <w:lang w:val="en-US"/>
        </w:rPr>
        <w:tab/>
      </w:r>
      <w:r>
        <w:rPr>
          <w:lang w:val="en-US"/>
        </w:rPr>
        <w:t xml:space="preserve">→Pb2+ + 2e- </w:t>
      </w:r>
      <w:r>
        <w:rPr>
          <w:lang w:val="en-US"/>
        </w:rPr>
        <w:tab/>
      </w:r>
      <w:r>
        <w:rPr>
          <w:lang w:val="en-US"/>
        </w:rPr>
        <w:t xml:space="preserve">           Eo = +0.13 V</w:t>
      </w:r>
    </w:p>
    <w:p>
      <w:pPr>
        <w:pStyle w:val="style157"/>
        <w:rPr/>
      </w:pPr>
      <w:r>
        <w:rPr>
          <w:lang w:val="en-US"/>
        </w:rPr>
        <w:t xml:space="preserve">    Zn2+ + Pb →Zn + Pb2+</w:t>
      </w:r>
      <w:r>
        <w:rPr>
          <w:lang w:val="en-US"/>
        </w:rPr>
        <w:tab/>
      </w:r>
      <w:r>
        <w:rPr>
          <w:lang w:val="en-US"/>
        </w:rPr>
        <w:t>Eo = (-0.76) + (+0.13) = -0.63 V</w:t>
      </w:r>
    </w:p>
    <w:p>
      <w:pPr>
        <w:pStyle w:val="style157"/>
        <w:rPr/>
      </w:pPr>
    </w:p>
    <w:p>
      <w:pPr>
        <w:pStyle w:val="style157"/>
        <w:rPr/>
      </w:pPr>
      <w:r>
        <w:rPr>
          <w:lang w:val="en-US"/>
        </w:rPr>
        <w:t>Example 7: Calculate the standard electrode potential, Eo, for the following redox reaction in which all species are present in their standard states:</w:t>
      </w:r>
    </w:p>
    <w:p>
      <w:pPr>
        <w:pStyle w:val="style157"/>
        <w:rPr/>
      </w:pPr>
      <w:r>
        <w:rPr>
          <w:lang w:val="en-US"/>
        </w:rPr>
        <w:t>2Ag+ + Cu → 2Ag + Cu2+</w:t>
      </w:r>
    </w:p>
    <w:p>
      <w:pPr>
        <w:pStyle w:val="style157"/>
        <w:rPr/>
      </w:pPr>
      <w:r>
        <w:rPr>
          <w:lang w:val="en-US"/>
        </w:rPr>
        <w:t>Write the two balanced half-reaction equations:</w:t>
      </w:r>
    </w:p>
    <w:p>
      <w:pPr>
        <w:pStyle w:val="style157"/>
        <w:rPr/>
      </w:pPr>
    </w:p>
    <w:p>
      <w:pPr>
        <w:pStyle w:val="style157"/>
        <w:rPr/>
      </w:pPr>
      <w:r>
        <w:rPr>
          <w:lang w:val="en-US"/>
        </w:rPr>
        <w:t xml:space="preserve">      Solution</w:t>
      </w:r>
    </w:p>
    <w:p>
      <w:pPr>
        <w:pStyle w:val="style157"/>
        <w:rPr/>
      </w:pPr>
      <w:r>
        <w:rPr>
          <w:lang w:val="en-US"/>
        </w:rPr>
        <w:t xml:space="preserve">  reduction of 2Ag+:     2Ag+ + 2e- → 2Ag</w:t>
      </w:r>
    </w:p>
    <w:p>
      <w:pPr>
        <w:pStyle w:val="style157"/>
        <w:rPr/>
      </w:pPr>
    </w:p>
    <w:p>
      <w:pPr>
        <w:pStyle w:val="style157"/>
        <w:rPr/>
      </w:pPr>
      <w:r>
        <w:rPr>
          <w:lang w:val="en-US"/>
        </w:rPr>
        <w:t xml:space="preserve">        oxidation of Cu:     Cu → Cu2+ + 2e-</w:t>
      </w:r>
    </w:p>
    <w:p>
      <w:pPr>
        <w:pStyle w:val="style157"/>
        <w:rPr/>
      </w:pPr>
    </w:p>
    <w:p>
      <w:pPr>
        <w:pStyle w:val="style157"/>
        <w:rPr/>
      </w:pPr>
      <w:r>
        <w:rPr>
          <w:lang w:val="en-US"/>
        </w:rPr>
        <w:t xml:space="preserve">    Use tabulated values to find the standard electrode potentail for each half-equation:</w:t>
      </w:r>
    </w:p>
    <w:p>
      <w:pPr>
        <w:pStyle w:val="style157"/>
        <w:rPr/>
      </w:pPr>
    </w:p>
    <w:p>
      <w:pPr>
        <w:pStyle w:val="style157"/>
        <w:rPr/>
      </w:pPr>
      <w:r>
        <w:rPr>
          <w:lang w:val="en-US"/>
        </w:rPr>
        <w:t xml:space="preserve">        Ag+ + e- → Ag     Eo = +0.80 V</w:t>
      </w:r>
    </w:p>
    <w:p>
      <w:pPr>
        <w:pStyle w:val="style157"/>
        <w:rPr/>
      </w:pPr>
    </w:p>
    <w:p>
      <w:pPr>
        <w:pStyle w:val="style157"/>
        <w:rPr/>
      </w:pPr>
      <w:r>
        <w:rPr>
          <w:lang w:val="en-US"/>
        </w:rPr>
        <w:t xml:space="preserve">    So 2Ag+ + 2e- → 2Ag     Eo = +0.80 V</w:t>
      </w:r>
    </w:p>
    <w:p>
      <w:pPr>
        <w:pStyle w:val="style157"/>
        <w:rPr/>
      </w:pPr>
      <w:r>
        <w:rPr>
          <w:lang w:val="en-US"/>
        </w:rPr>
        <w:t xml:space="preserve">    (Note: changing the stoichiometric coefficients of reactants and products does not change the value of Eo for the reaction.)</w:t>
      </w:r>
    </w:p>
    <w:p>
      <w:pPr>
        <w:pStyle w:val="style157"/>
        <w:rPr/>
      </w:pPr>
    </w:p>
    <w:p>
      <w:pPr>
        <w:pStyle w:val="style157"/>
        <w:rPr/>
      </w:pPr>
      <w:r>
        <w:rPr>
          <w:lang w:val="en-US"/>
        </w:rPr>
        <w:t xml:space="preserve">        Cu → Cu2+ + 2e-     Eo = -0.34 V</w:t>
      </w:r>
    </w:p>
    <w:p>
      <w:pPr>
        <w:pStyle w:val="style157"/>
        <w:rPr/>
      </w:pPr>
      <w:r>
        <w:rPr>
          <w:lang w:val="en-US"/>
        </w:rPr>
        <w:t xml:space="preserve">    (Note: Eo for the oxidation of Cu to Cu2+ is equal to -Eo for the reduction of Cu2+ to Cu)</w:t>
      </w:r>
    </w:p>
    <w:p>
      <w:pPr>
        <w:pStyle w:val="style157"/>
        <w:rPr/>
      </w:pPr>
    </w:p>
    <w:p>
      <w:pPr>
        <w:pStyle w:val="style157"/>
        <w:rPr/>
      </w:pPr>
      <w:r>
        <w:rPr>
          <w:lang w:val="en-US"/>
        </w:rPr>
        <w:t xml:space="preserve">    Add the two half-equations together, and add together their standard electrode potentials:</w:t>
      </w:r>
    </w:p>
    <w:p>
      <w:pPr>
        <w:pStyle w:val="style157"/>
        <w:rPr/>
      </w:pPr>
      <w:r>
        <w:rPr>
          <w:lang w:val="en-US"/>
        </w:rPr>
        <w:t xml:space="preserve">    2Ag+ + 2e- </w:t>
      </w:r>
      <w:r>
        <w:rPr>
          <w:lang w:val="en-US"/>
        </w:rPr>
        <w:tab/>
      </w:r>
      <w:r>
        <w:rPr>
          <w:lang w:val="en-US"/>
        </w:rPr>
        <w:t>→</w:t>
      </w:r>
      <w:r>
        <w:rPr>
          <w:lang w:val="en-US"/>
        </w:rPr>
        <w:tab/>
      </w:r>
      <w:r>
        <w:rPr>
          <w:lang w:val="en-US"/>
        </w:rPr>
        <w:t>2Ag</w:t>
      </w:r>
      <w:r>
        <w:rPr>
          <w:lang w:val="en-US"/>
        </w:rPr>
        <w:tab/>
      </w:r>
      <w:r>
        <w:rPr>
          <w:lang w:val="en-US"/>
        </w:rPr>
        <w:tab/>
      </w:r>
      <w:r>
        <w:rPr>
          <w:lang w:val="en-US"/>
        </w:rPr>
        <w:t>Eo = +0.80 V</w:t>
      </w:r>
    </w:p>
    <w:p>
      <w:pPr>
        <w:pStyle w:val="style157"/>
        <w:rPr/>
      </w:pPr>
      <w:r>
        <w:rPr>
          <w:lang w:val="en-US"/>
        </w:rPr>
        <w:t xml:space="preserve">    Cu </w:t>
      </w:r>
      <w:r>
        <w:rPr>
          <w:lang w:val="en-US"/>
        </w:rPr>
        <w:tab/>
      </w:r>
      <w:r>
        <w:rPr>
          <w:lang w:val="en-US"/>
        </w:rPr>
        <w:t>→</w:t>
      </w:r>
      <w:r>
        <w:rPr>
          <w:lang w:val="en-US"/>
        </w:rPr>
        <w:tab/>
      </w:r>
      <w:r>
        <w:rPr>
          <w:lang w:val="en-US"/>
        </w:rPr>
        <w:t xml:space="preserve">Cu2+ + 2e- </w:t>
      </w:r>
      <w:r>
        <w:rPr>
          <w:lang w:val="en-US"/>
        </w:rPr>
        <w:tab/>
      </w:r>
      <w:r>
        <w:rPr>
          <w:lang w:val="en-US"/>
        </w:rPr>
        <w:tab/>
      </w:r>
      <w:r>
        <w:rPr>
          <w:lang w:val="en-US"/>
        </w:rPr>
        <w:t xml:space="preserve">           Eo = -0.34 V</w:t>
      </w:r>
    </w:p>
    <w:p>
      <w:pPr>
        <w:pStyle w:val="style157"/>
        <w:rPr/>
      </w:pPr>
      <w:r>
        <w:rPr>
          <w:lang w:val="en-US"/>
        </w:rPr>
        <w:t xml:space="preserve">    2Ag+ + Cu </w:t>
      </w:r>
      <w:r>
        <w:rPr>
          <w:lang w:val="en-US"/>
        </w:rPr>
        <w:tab/>
      </w:r>
      <w:r>
        <w:rPr>
          <w:lang w:val="en-US"/>
        </w:rPr>
        <w:t>→2Ag + Cu2+</w:t>
      </w:r>
      <w:r>
        <w:rPr>
          <w:lang w:val="en-US"/>
        </w:rPr>
        <w:tab/>
      </w:r>
      <w:r>
        <w:rPr>
          <w:lang w:val="en-US"/>
        </w:rPr>
        <w:tab/>
      </w:r>
      <w:r>
        <w:rPr>
          <w:lang w:val="en-US"/>
        </w:rPr>
        <w:t>Eo = (+0.80) + (-0.34) = +0.46 V</w:t>
      </w:r>
    </w:p>
    <w:p>
      <w:pPr>
        <w:pStyle w:val="style157"/>
        <w:rPr/>
      </w:pPr>
    </w:p>
    <w:p>
      <w:pPr>
        <w:pStyle w:val="style157"/>
        <w:rPr/>
      </w:pPr>
    </w:p>
    <w:p>
      <w:pPr>
        <w:pStyle w:val="style157"/>
        <w:rPr/>
      </w:pPr>
      <w:r>
        <w:rPr>
          <w:lang w:val="en-US"/>
        </w:rPr>
        <w:t>Example 8: Calculate Eocell for the following redox reaction under standard conditions:</w:t>
      </w:r>
    </w:p>
    <w:p>
      <w:pPr>
        <w:pStyle w:val="style157"/>
        <w:rPr/>
      </w:pPr>
      <w:r>
        <w:rPr>
          <w:lang w:val="en-US"/>
        </w:rPr>
        <w:t>2Al(s)+3Sn2+(aq)→2Al3+(aq)+3Sn(s)</w:t>
      </w:r>
    </w:p>
    <w:p>
      <w:pPr>
        <w:pStyle w:val="style157"/>
        <w:rPr/>
      </w:pPr>
    </w:p>
    <w:p>
      <w:pPr>
        <w:pStyle w:val="style157"/>
        <w:rPr/>
      </w:pPr>
      <w:r>
        <w:rPr>
          <w:lang w:val="en-US"/>
        </w:rPr>
        <w:t>Solution</w:t>
      </w:r>
    </w:p>
    <w:p>
      <w:pPr>
        <w:pStyle w:val="style157"/>
        <w:rPr/>
      </w:pPr>
      <w:r>
        <w:rPr>
          <w:lang w:val="en-US"/>
        </w:rPr>
        <w:t>Oxidation:{Al(s) → Al3+(aq) +3e-} x 2                           -Eo = +1.676V</w:t>
      </w:r>
    </w:p>
    <w:p>
      <w:pPr>
        <w:pStyle w:val="style157"/>
        <w:rPr/>
      </w:pPr>
      <w:r>
        <w:rPr>
          <w:lang w:val="en-US"/>
        </w:rPr>
        <w:t>Reduction:{Sn2+(aq) +2e- → Sn(s)} x 3                         Eo = -0.137V</w:t>
      </w:r>
    </w:p>
    <w:p>
      <w:pPr>
        <w:pStyle w:val="style157"/>
        <w:rPr/>
      </w:pPr>
      <w:r>
        <w:rPr>
          <w:lang w:val="en-US"/>
        </w:rPr>
        <w:t>Net:2Al(s) + 3Sn2+(aq) →  2Al3+(aq) + 3Sn(s)                Eocell = -0.137V - (-1.676V)</w:t>
      </w:r>
    </w:p>
    <w:p>
      <w:pPr>
        <w:pStyle w:val="style157"/>
        <w:rPr/>
      </w:pPr>
      <w:r>
        <w:rPr>
          <w:lang w:val="en-US"/>
        </w:rPr>
        <w:t>Eocell = +1.539 V.</w:t>
      </w:r>
    </w:p>
    <w:p>
      <w:pPr>
        <w:pStyle w:val="style157"/>
        <w:rPr/>
      </w:pPr>
    </w:p>
    <w:p>
      <w:pPr>
        <w:pStyle w:val="style157"/>
        <w:rPr/>
      </w:pPr>
    </w:p>
    <w:p>
      <w:pPr>
        <w:pStyle w:val="style157"/>
        <w:rPr/>
      </w:pPr>
      <w:r>
        <w:rPr>
          <w:lang w:val="en-US"/>
        </w:rPr>
        <w:t>Example 9: Calculate the cell potential in the following redox reaction under standard conditions:</w:t>
      </w:r>
    </w:p>
    <w:p>
      <w:pPr>
        <w:pStyle w:val="style157"/>
        <w:rPr/>
      </w:pPr>
      <w:r>
        <w:rPr>
          <w:lang w:val="en-US"/>
        </w:rPr>
        <w:t>Fe3+(aq) + V2+(aq)→Fe2+(aq) +V3+(aq)</w:t>
      </w:r>
    </w:p>
    <w:p>
      <w:pPr>
        <w:pStyle w:val="style157"/>
        <w:rPr/>
      </w:pPr>
    </w:p>
    <w:p>
      <w:pPr>
        <w:pStyle w:val="style157"/>
        <w:rPr/>
      </w:pPr>
      <w:r>
        <w:rPr>
          <w:lang w:val="en-US"/>
        </w:rPr>
        <w:t>SOLUTION</w:t>
      </w:r>
    </w:p>
    <w:p>
      <w:pPr>
        <w:pStyle w:val="style157"/>
        <w:rPr/>
      </w:pPr>
      <w:r>
        <w:rPr>
          <w:lang w:val="en-US"/>
        </w:rPr>
        <w:t>Consult the table of standard reduction potentials for each half reaction:</w:t>
      </w:r>
    </w:p>
    <w:p>
      <w:pPr>
        <w:pStyle w:val="style157"/>
        <w:rPr/>
      </w:pPr>
      <w:r>
        <w:rPr>
          <w:lang w:val="en-US"/>
        </w:rPr>
        <w:t>Fe3+(aq)+e−→Fe2+(aq)with Eo= 0.771V</w:t>
      </w:r>
    </w:p>
    <w:p>
      <w:pPr>
        <w:pStyle w:val="style157"/>
        <w:rPr/>
      </w:pPr>
      <w:r>
        <w:rPr>
          <w:lang w:val="en-US"/>
        </w:rPr>
        <w:t>V2+(aq)→V3+(aq) + e−with Eo=−0.255V</w:t>
      </w:r>
    </w:p>
    <w:p>
      <w:pPr>
        <w:pStyle w:val="style157"/>
        <w:rPr/>
      </w:pPr>
      <w:r>
        <w:rPr>
          <w:lang w:val="en-US"/>
        </w:rPr>
        <w:t>The cell potential isEocell =Eocathode −Eoanode = 0.771V −(−0.255V)=1.026</w:t>
      </w:r>
    </w:p>
    <w:p>
      <w:pPr>
        <w:pStyle w:val="style157"/>
        <w:rPr/>
      </w:pPr>
      <w:r>
        <w:rPr>
          <w:lang w:val="en-US"/>
        </w:rPr>
        <w:t xml:space="preserve"> </w:t>
      </w:r>
    </w:p>
    <w:p>
      <w:pPr>
        <w:pStyle w:val="style157"/>
        <w:rPr/>
      </w:pPr>
    </w:p>
    <w:p>
      <w:pPr>
        <w:pStyle w:val="style157"/>
        <w:rPr/>
      </w:pPr>
    </w:p>
    <w:p>
      <w:pPr>
        <w:pStyle w:val="style157"/>
        <w:rPr/>
      </w:pPr>
    </w:p>
    <w:p>
      <w:pPr>
        <w:pStyle w:val="style157"/>
        <w:rPr/>
      </w:pPr>
      <w:r>
        <w:rPr>
          <w:lang w:val="en-US"/>
        </w:rPr>
        <w:t>Constructing Galvanic Cells using Standard Reduction Potentials</w:t>
      </w:r>
    </w:p>
    <w:p>
      <w:pPr>
        <w:pStyle w:val="style157"/>
        <w:rPr/>
      </w:pPr>
      <w:r>
        <w:rPr>
          <w:lang w:val="en-US"/>
        </w:rPr>
        <w:t>Galvanic cells are electrochemical cells which use the transfer of electrons in redox reactions to supply an electric current. This example problem illustrates how to form a galvanic cell from two reduction reactionand calculate the cell EMF.</w:t>
      </w:r>
    </w:p>
    <w:p>
      <w:pPr>
        <w:pStyle w:val="style157"/>
        <w:rPr/>
      </w:pPr>
    </w:p>
    <w:p>
      <w:pPr>
        <w:pStyle w:val="style157"/>
        <w:rPr/>
      </w:pPr>
      <w:r>
        <w:rPr>
          <w:lang w:val="en-US"/>
        </w:rPr>
        <w:t>Example 1:</w:t>
      </w:r>
    </w:p>
    <w:p>
      <w:pPr>
        <w:pStyle w:val="style157"/>
        <w:rPr/>
      </w:pPr>
      <w:r>
        <w:rPr>
          <w:lang w:val="en-US"/>
        </w:rPr>
        <w:t>Given the following reduction half-reactions:</w:t>
      </w:r>
    </w:p>
    <w:p>
      <w:pPr>
        <w:pStyle w:val="style157"/>
        <w:rPr/>
      </w:pPr>
      <w:r>
        <w:rPr>
          <w:lang w:val="en-US"/>
        </w:rPr>
        <w:t>O2 + 4 H+ + 4 e- → 2 H2O</w:t>
      </w:r>
    </w:p>
    <w:p>
      <w:pPr>
        <w:pStyle w:val="style157"/>
        <w:rPr/>
      </w:pPr>
      <w:r>
        <w:rPr>
          <w:lang w:val="en-US"/>
        </w:rPr>
        <w:t>Ni2+ + 2 e- → Ni</w:t>
      </w:r>
    </w:p>
    <w:p>
      <w:pPr>
        <w:pStyle w:val="style157"/>
        <w:rPr/>
      </w:pPr>
    </w:p>
    <w:p>
      <w:pPr>
        <w:pStyle w:val="style157"/>
        <w:rPr/>
      </w:pPr>
      <w:r>
        <w:rPr>
          <w:lang w:val="en-US"/>
        </w:rPr>
        <w:t>Construct a galvanic cell using these reactions. Find:</w:t>
      </w:r>
    </w:p>
    <w:p>
      <w:pPr>
        <w:pStyle w:val="style157"/>
        <w:rPr/>
      </w:pPr>
      <w:r>
        <w:rPr>
          <w:lang w:val="en-US"/>
        </w:rPr>
        <w:t xml:space="preserve">a) Which half-reaction is the cathode. </w:t>
      </w:r>
    </w:p>
    <w:p>
      <w:pPr>
        <w:pStyle w:val="style157"/>
        <w:rPr/>
      </w:pPr>
      <w:r>
        <w:rPr>
          <w:lang w:val="en-US"/>
        </w:rPr>
        <w:t>b) Which half-reaction is the anode.</w:t>
      </w:r>
    </w:p>
    <w:p>
      <w:pPr>
        <w:pStyle w:val="style157"/>
        <w:rPr/>
      </w:pPr>
      <w:r>
        <w:rPr>
          <w:lang w:val="en-US"/>
        </w:rPr>
        <w:t>c) Write and balance the total cell redox reaction.</w:t>
      </w:r>
    </w:p>
    <w:p>
      <w:pPr>
        <w:pStyle w:val="style157"/>
        <w:rPr/>
      </w:pPr>
      <w:r>
        <w:rPr>
          <w:lang w:val="en-US"/>
        </w:rPr>
        <w:t>d) Calculate E0cell of the galvanic cell.</w:t>
      </w:r>
    </w:p>
    <w:p>
      <w:pPr>
        <w:pStyle w:val="style157"/>
        <w:rPr/>
      </w:pPr>
    </w:p>
    <w:p>
      <w:pPr>
        <w:pStyle w:val="style157"/>
        <w:rPr/>
      </w:pPr>
      <w:r>
        <w:rPr>
          <w:lang w:val="en-US"/>
        </w:rPr>
        <w:t>Solution:</w:t>
      </w:r>
    </w:p>
    <w:p>
      <w:pPr>
        <w:pStyle w:val="style157"/>
        <w:rPr/>
      </w:pPr>
    </w:p>
    <w:p>
      <w:pPr>
        <w:pStyle w:val="style157"/>
        <w:rPr/>
      </w:pPr>
      <w:r>
        <w:rPr>
          <w:lang w:val="en-US"/>
        </w:rPr>
        <w:t>To be galvanic, the electrochemical cell must have a total E0cell&gt; 0.</w:t>
      </w:r>
    </w:p>
    <w:p>
      <w:pPr>
        <w:pStyle w:val="style157"/>
        <w:rPr/>
      </w:pPr>
    </w:p>
    <w:p>
      <w:pPr>
        <w:pStyle w:val="style157"/>
        <w:rPr/>
      </w:pPr>
      <w:r>
        <w:rPr>
          <w:lang w:val="en-US"/>
        </w:rPr>
        <w:t>From the table of common standard reduction potential:</w:t>
      </w:r>
    </w:p>
    <w:p>
      <w:pPr>
        <w:pStyle w:val="style157"/>
        <w:rPr/>
      </w:pPr>
    </w:p>
    <w:p>
      <w:pPr>
        <w:pStyle w:val="style157"/>
        <w:rPr/>
      </w:pPr>
      <w:r>
        <w:rPr>
          <w:lang w:val="en-US"/>
        </w:rPr>
        <w:t>O2 + 4 H+ + 4 e- → 2 H2O E0 = 1.229 V</w:t>
      </w:r>
    </w:p>
    <w:p>
      <w:pPr>
        <w:pStyle w:val="style157"/>
        <w:rPr/>
      </w:pPr>
      <w:r>
        <w:rPr>
          <w:lang w:val="en-US"/>
        </w:rPr>
        <w:t>Ni2+ + 2 e- → Ni E0 = -0.257 V</w:t>
      </w:r>
    </w:p>
    <w:p>
      <w:pPr>
        <w:pStyle w:val="style157"/>
        <w:rPr/>
      </w:pPr>
    </w:p>
    <w:p>
      <w:pPr>
        <w:pStyle w:val="style157"/>
        <w:rPr/>
      </w:pPr>
      <w:r>
        <w:rPr>
          <w:lang w:val="en-US"/>
        </w:rPr>
        <w:t>To construct a cell, one of the half-reactions must be an oxidationreaction. To make a reduction half-reaction into an oxidation half-reaction, the half-reaction is reversed. The cell will be galvanic if the nickel half-reaction is reversed.</w:t>
      </w:r>
    </w:p>
    <w:p>
      <w:pPr>
        <w:pStyle w:val="style157"/>
        <w:rPr/>
      </w:pPr>
    </w:p>
    <w:p>
      <w:pPr>
        <w:pStyle w:val="style157"/>
        <w:rPr/>
      </w:pPr>
      <w:r>
        <w:rPr>
          <w:lang w:val="en-US"/>
        </w:rPr>
        <w:t>E0Oxidation = - E0Reduction</w:t>
      </w:r>
    </w:p>
    <w:p>
      <w:pPr>
        <w:pStyle w:val="style157"/>
        <w:rPr/>
      </w:pPr>
      <w:r>
        <w:rPr>
          <w:lang w:val="en-US"/>
        </w:rPr>
        <w:t>E0Oxidation = -(-0.257 V) = 0.257 V</w:t>
      </w:r>
    </w:p>
    <w:p>
      <w:pPr>
        <w:pStyle w:val="style157"/>
        <w:rPr/>
      </w:pPr>
    </w:p>
    <w:p>
      <w:pPr>
        <w:pStyle w:val="style157"/>
        <w:rPr/>
      </w:pPr>
      <w:r>
        <w:rPr>
          <w:lang w:val="en-US"/>
        </w:rPr>
        <w:t>Cell EMF = E0cell = E0Reduction + E0Oxidation</w:t>
      </w:r>
    </w:p>
    <w:p>
      <w:pPr>
        <w:pStyle w:val="style157"/>
        <w:rPr/>
      </w:pPr>
      <w:r>
        <w:rPr>
          <w:lang w:val="en-US"/>
        </w:rPr>
        <w:t>E0cell = 1.229 V + 0.257 V</w:t>
      </w:r>
    </w:p>
    <w:p>
      <w:pPr>
        <w:pStyle w:val="style157"/>
        <w:rPr/>
      </w:pPr>
      <w:r>
        <w:rPr>
          <w:lang w:val="en-US"/>
        </w:rPr>
        <w:t>E0cell = 1.486 V</w:t>
      </w:r>
    </w:p>
    <w:p>
      <w:pPr>
        <w:pStyle w:val="style157"/>
        <w:rPr/>
      </w:pPr>
    </w:p>
    <w:p>
      <w:pPr>
        <w:pStyle w:val="style157"/>
        <w:rPr/>
      </w:pPr>
      <w:r>
        <w:rPr>
          <w:lang w:val="en-US"/>
        </w:rPr>
        <w:t>Note: If the oxygen reaction had been reversed, the E0cell would not have been positive and the cell would not be galvanic.</w:t>
      </w:r>
    </w:p>
    <w:p>
      <w:pPr>
        <w:pStyle w:val="style157"/>
        <w:rPr/>
      </w:pPr>
      <w:r>
        <w:rPr>
          <w:lang w:val="en-US"/>
        </w:rPr>
        <w:t xml:space="preserve"> In galvanic cells, the cathode is the location of the reduction half-reaction and the anode is where the oxidation half-reaction takes place.</w:t>
      </w:r>
    </w:p>
    <w:p>
      <w:pPr>
        <w:pStyle w:val="style157"/>
        <w:rPr/>
      </w:pPr>
    </w:p>
    <w:p>
      <w:pPr>
        <w:pStyle w:val="style157"/>
        <w:rPr/>
      </w:pPr>
      <w:r>
        <w:rPr>
          <w:lang w:val="en-US"/>
        </w:rPr>
        <w:t>Cathode: O2 + 4H+ + 4 e- → 2H2O</w:t>
      </w:r>
    </w:p>
    <w:p>
      <w:pPr>
        <w:pStyle w:val="style157"/>
        <w:rPr/>
      </w:pPr>
      <w:r>
        <w:rPr>
          <w:lang w:val="en-US"/>
        </w:rPr>
        <w:t>Anode: Ni → Ni2+ + 2e-</w:t>
      </w:r>
    </w:p>
    <w:p>
      <w:pPr>
        <w:pStyle w:val="style157"/>
        <w:rPr/>
      </w:pPr>
      <w:r>
        <w:rPr>
          <w:lang w:val="en-US"/>
        </w:rPr>
        <w:t xml:space="preserve"> H2O</w:t>
      </w:r>
    </w:p>
    <w:p>
      <w:pPr>
        <w:pStyle w:val="style157"/>
        <w:rPr/>
      </w:pPr>
      <w:r>
        <w:rPr>
          <w:lang w:val="en-US"/>
        </w:rPr>
        <w:t xml:space="preserve"> Ni → Ni2+ + 2 e-</w:t>
      </w:r>
    </w:p>
    <w:p>
      <w:pPr>
        <w:pStyle w:val="style157"/>
        <w:rPr/>
      </w:pPr>
      <w:r>
        <w:rPr>
          <w:lang w:val="en-US"/>
        </w:rPr>
        <w:t>To balance the total number of electrons on both sides, the nickel half-reaction must be doubled.</w:t>
      </w:r>
    </w:p>
    <w:p>
      <w:pPr>
        <w:pStyle w:val="style157"/>
        <w:rPr/>
      </w:pPr>
      <w:r>
        <w:rPr>
          <w:lang w:val="en-US"/>
        </w:rPr>
        <w:t xml:space="preserve">   O2 + 4 H+ + 4 e- → 2 H2O</w:t>
      </w:r>
    </w:p>
    <w:p>
      <w:pPr>
        <w:pStyle w:val="style157"/>
        <w:rPr/>
      </w:pPr>
      <w:r>
        <w:rPr>
          <w:lang w:val="en-US"/>
        </w:rPr>
        <w:t xml:space="preserve"> Ni → 2 Ni2+ + 4 e-</w:t>
      </w:r>
    </w:p>
    <w:p>
      <w:pPr>
        <w:pStyle w:val="style157"/>
        <w:rPr/>
      </w:pPr>
      <w:r>
        <w:rPr>
          <w:lang w:val="en-US"/>
        </w:rPr>
        <w:t>Combine the reactions:</w:t>
      </w:r>
    </w:p>
    <w:p>
      <w:pPr>
        <w:pStyle w:val="style157"/>
        <w:rPr/>
      </w:pPr>
      <w:r>
        <w:rPr>
          <w:lang w:val="en-US"/>
        </w:rPr>
        <w:t>O2(g) + 4 H+(aq) + 2 Ni(s) → 2 H2(ℓ) + 2 Ni2+(aq)</w:t>
      </w:r>
    </w:p>
    <w:p>
      <w:pPr>
        <w:pStyle w:val="style157"/>
        <w:rPr/>
      </w:pPr>
    </w:p>
    <w:p>
      <w:pPr>
        <w:pStyle w:val="style157"/>
        <w:rPr/>
      </w:pPr>
      <w:r>
        <w:rPr>
          <w:lang w:val="en-US"/>
        </w:rPr>
        <w:t>Answers:</w:t>
      </w:r>
    </w:p>
    <w:p>
      <w:pPr>
        <w:pStyle w:val="style157"/>
        <w:rPr/>
      </w:pPr>
    </w:p>
    <w:p>
      <w:pPr>
        <w:pStyle w:val="style157"/>
        <w:rPr/>
      </w:pPr>
      <w:r>
        <w:rPr>
          <w:lang w:val="en-US"/>
        </w:rPr>
        <w:t>a. The half-reaction O2 + 4 H+ + 4 e- → 2 H2O is the cathode.</w:t>
      </w:r>
    </w:p>
    <w:p>
      <w:pPr>
        <w:pStyle w:val="style157"/>
        <w:rPr/>
      </w:pPr>
      <w:r>
        <w:rPr>
          <w:lang w:val="en-US"/>
        </w:rPr>
        <w:t>b. The half-reaction Ni → Ni2+ + 2 e- is the anode.</w:t>
      </w:r>
    </w:p>
    <w:p>
      <w:pPr>
        <w:pStyle w:val="style157"/>
        <w:rPr/>
      </w:pPr>
      <w:r>
        <w:rPr>
          <w:lang w:val="en-US"/>
        </w:rPr>
        <w:t>c. The balanced cell reaction is:</w:t>
      </w:r>
    </w:p>
    <w:p>
      <w:pPr>
        <w:pStyle w:val="style157"/>
        <w:rPr/>
      </w:pPr>
      <w:r>
        <w:rPr>
          <w:lang w:val="en-US"/>
        </w:rPr>
        <w:t>O2(g) + 4 H+(aq) + 2 Ni(s) → 2 H2(ℓ) + 2 Ni2+(aq)</w:t>
      </w:r>
    </w:p>
    <w:p>
      <w:pPr>
        <w:pStyle w:val="style157"/>
        <w:rPr/>
      </w:pPr>
      <w:r>
        <w:rPr>
          <w:lang w:val="en-US"/>
        </w:rPr>
        <w:t>d. The cell EMF is 1.486 volts.</w:t>
      </w:r>
    </w:p>
    <w:p>
      <w:pPr>
        <w:pStyle w:val="style157"/>
        <w:rPr/>
      </w:pPr>
      <w:r>
        <w:rPr>
          <w:lang w:val="en-US"/>
        </w:rPr>
        <w:t xml:space="preserve"> </w:t>
      </w:r>
    </w:p>
    <w:p>
      <w:pPr>
        <w:pStyle w:val="style157"/>
        <w:rPr/>
      </w:pPr>
    </w:p>
    <w:p>
      <w:pPr>
        <w:pStyle w:val="style157"/>
        <w:rPr/>
      </w:pPr>
      <w:r>
        <w:rPr>
          <w:lang w:val="en-US"/>
        </w:rPr>
        <w:t>Example 3: Consider the redox reaction:</w:t>
      </w:r>
    </w:p>
    <w:p>
      <w:pPr>
        <w:pStyle w:val="style157"/>
        <w:rPr/>
      </w:pPr>
      <w:r>
        <w:rPr>
          <w:lang w:val="en-US"/>
        </w:rPr>
        <w:t>Mg(s) + 2 H+(aq) → Mg2+(aq) + H2(g)</w:t>
      </w:r>
    </w:p>
    <w:p>
      <w:pPr>
        <w:pStyle w:val="style157"/>
        <w:rPr/>
      </w:pPr>
    </w:p>
    <w:p>
      <w:pPr>
        <w:pStyle w:val="style157"/>
        <w:rPr/>
      </w:pPr>
      <w:r>
        <w:rPr>
          <w:lang w:val="en-US"/>
        </w:rPr>
        <w:t xml:space="preserve">a) Calculate the cell EMF for the reaction. </w:t>
      </w:r>
    </w:p>
    <w:p>
      <w:pPr>
        <w:pStyle w:val="style157"/>
        <w:rPr/>
      </w:pPr>
      <w:r>
        <w:rPr>
          <w:lang w:val="en-US"/>
        </w:rPr>
        <w:t>b) Identify if the reaction is galvanic.</w:t>
      </w:r>
    </w:p>
    <w:p>
      <w:pPr>
        <w:pStyle w:val="style157"/>
        <w:rPr/>
      </w:pPr>
    </w:p>
    <w:p>
      <w:pPr>
        <w:pStyle w:val="style157"/>
        <w:rPr/>
      </w:pPr>
      <w:r>
        <w:rPr>
          <w:lang w:val="en-US"/>
        </w:rPr>
        <w:t>Solution:</w:t>
      </w:r>
    </w:p>
    <w:p>
      <w:pPr>
        <w:pStyle w:val="style157"/>
        <w:rPr/>
      </w:pPr>
      <w:r>
        <w:rPr>
          <w:lang w:val="en-US"/>
        </w:rPr>
        <w:t>Step 1: Break the redox reaction into reduction and oxidation.</w:t>
      </w:r>
    </w:p>
    <w:p>
      <w:pPr>
        <w:pStyle w:val="style157"/>
        <w:rPr/>
      </w:pPr>
      <w:r>
        <w:rPr>
          <w:lang w:val="en-US"/>
        </w:rPr>
        <w:t>Hydrogen ions, H+ gain electrons when forming hydrogen gas, H2. The hydrogen atoms are reduced by the half-reaction:</w:t>
      </w:r>
    </w:p>
    <w:p>
      <w:pPr>
        <w:pStyle w:val="style157"/>
        <w:rPr/>
      </w:pPr>
      <w:r>
        <w:rPr>
          <w:lang w:val="en-US"/>
        </w:rPr>
        <w:t>2 H+ + 2 e- → H2</w:t>
      </w:r>
    </w:p>
    <w:p>
      <w:pPr>
        <w:pStyle w:val="style157"/>
        <w:rPr/>
      </w:pPr>
      <w:r>
        <w:rPr>
          <w:lang w:val="en-US"/>
        </w:rPr>
        <w:t>Magnesium loses two electrons and is oxidized by the half-reaction:</w:t>
      </w:r>
    </w:p>
    <w:p>
      <w:pPr>
        <w:pStyle w:val="style157"/>
        <w:rPr/>
      </w:pPr>
      <w:r>
        <w:rPr>
          <w:lang w:val="en-US"/>
        </w:rPr>
        <w:t>Mg → Mg2+ + 2 e-</w:t>
      </w:r>
    </w:p>
    <w:p>
      <w:pPr>
        <w:pStyle w:val="style157"/>
        <w:rPr/>
      </w:pPr>
    </w:p>
    <w:p>
      <w:pPr>
        <w:pStyle w:val="style157"/>
        <w:rPr/>
      </w:pPr>
      <w:r>
        <w:rPr>
          <w:lang w:val="en-US"/>
        </w:rPr>
        <w:t>Step 2: Find the standard reduction potentials for the half-reactions.</w:t>
      </w:r>
    </w:p>
    <w:p>
      <w:pPr>
        <w:pStyle w:val="style157"/>
        <w:rPr/>
      </w:pPr>
      <w:r>
        <w:rPr>
          <w:lang w:val="en-US"/>
        </w:rPr>
        <w:t>Reduction: E0 = 0.0000 V</w:t>
      </w:r>
    </w:p>
    <w:p>
      <w:pPr>
        <w:pStyle w:val="style157"/>
        <w:rPr/>
      </w:pPr>
      <w:r>
        <w:rPr>
          <w:lang w:val="en-US"/>
        </w:rPr>
        <w:t>The table shows reduction half-reactions and standard reduction potentials. To find E0 for an oxidation reaction, reverse the reaction.</w:t>
      </w:r>
    </w:p>
    <w:p>
      <w:pPr>
        <w:pStyle w:val="style157"/>
        <w:rPr/>
      </w:pPr>
      <w:r>
        <w:rPr>
          <w:lang w:val="en-US"/>
        </w:rPr>
        <w:t>Reversed reaction:</w:t>
      </w:r>
    </w:p>
    <w:p>
      <w:pPr>
        <w:pStyle w:val="style157"/>
        <w:rPr/>
      </w:pPr>
      <w:r>
        <w:rPr>
          <w:lang w:val="en-US"/>
        </w:rPr>
        <w:t>Mg2+ + 2e- → Mg</w:t>
      </w:r>
    </w:p>
    <w:p>
      <w:pPr>
        <w:pStyle w:val="style157"/>
        <w:rPr/>
      </w:pPr>
      <w:r>
        <w:rPr>
          <w:lang w:val="en-US"/>
        </w:rPr>
        <w:t>This reaction has a E0 = -2.372 V.</w:t>
      </w:r>
    </w:p>
    <w:p>
      <w:pPr>
        <w:pStyle w:val="style157"/>
        <w:rPr/>
      </w:pPr>
      <w:r>
        <w:rPr>
          <w:lang w:val="en-US"/>
        </w:rPr>
        <w:t>E0Oxidation = - E0Reduction</w:t>
      </w:r>
    </w:p>
    <w:p>
      <w:pPr>
        <w:pStyle w:val="style157"/>
        <w:rPr/>
      </w:pPr>
      <w:r>
        <w:rPr>
          <w:lang w:val="en-US"/>
        </w:rPr>
        <w:t>E0Oxidation = - (-2.372 V) = + 2.372 V</w:t>
      </w:r>
    </w:p>
    <w:p>
      <w:pPr>
        <w:pStyle w:val="style157"/>
        <w:rPr/>
      </w:pPr>
    </w:p>
    <w:p>
      <w:pPr>
        <w:pStyle w:val="style157"/>
        <w:rPr/>
      </w:pPr>
      <w:r>
        <w:rPr>
          <w:lang w:val="en-US"/>
        </w:rPr>
        <w:t>Step 3: Add the two E0 together to find the total cell EMF, E0cell</w:t>
      </w:r>
    </w:p>
    <w:p>
      <w:pPr>
        <w:pStyle w:val="style157"/>
        <w:rPr/>
      </w:pPr>
      <w:r>
        <w:rPr>
          <w:lang w:val="en-US"/>
        </w:rPr>
        <w:t>E0cell = E0reduction + E0oxidation</w:t>
      </w:r>
    </w:p>
    <w:p>
      <w:pPr>
        <w:pStyle w:val="style157"/>
        <w:rPr/>
      </w:pPr>
      <w:r>
        <w:rPr>
          <w:lang w:val="en-US"/>
        </w:rPr>
        <w:t>E0cell= 0.0000 V + 2.372 V = +2.372 V</w:t>
      </w:r>
    </w:p>
    <w:p>
      <w:pPr>
        <w:pStyle w:val="style157"/>
        <w:rPr/>
      </w:pPr>
    </w:p>
    <w:p>
      <w:pPr>
        <w:pStyle w:val="style157"/>
        <w:rPr/>
      </w:pPr>
      <w:r>
        <w:rPr>
          <w:lang w:val="en-US"/>
        </w:rPr>
        <w:t>Step 4: Determine if reaction is galvanic. Redox reactions with a positive E0cell value are galvanic.</w:t>
      </w:r>
    </w:p>
    <w:p>
      <w:pPr>
        <w:pStyle w:val="style157"/>
        <w:rPr/>
      </w:pPr>
      <w:r>
        <w:rPr>
          <w:lang w:val="en-US"/>
        </w:rPr>
        <w:t xml:space="preserve">This reaction's E0cell is positive and therefore galvanic. </w:t>
      </w:r>
    </w:p>
    <w:p>
      <w:pPr>
        <w:pStyle w:val="style157"/>
        <w:rPr/>
      </w:pPr>
    </w:p>
    <w:p>
      <w:pPr>
        <w:pStyle w:val="style157"/>
        <w:rPr/>
      </w:pPr>
    </w:p>
    <w:p>
      <w:pPr>
        <w:pStyle w:val="style157"/>
        <w:rPr/>
      </w:pPr>
      <w:r>
        <w:rPr>
          <w:lang w:val="en-US"/>
        </w:rPr>
        <w:t>The more you solve the more understanding you have.</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 xml:space="preserve">BATTERIES or cells </w:t>
      </w:r>
    </w:p>
    <w:p>
      <w:pPr>
        <w:pStyle w:val="style157"/>
        <w:rPr/>
      </w:pPr>
      <w:r>
        <w:rPr>
          <w:lang w:val="en-US"/>
        </w:rPr>
        <w:t xml:space="preserve">Batteries or cells are devices that store chemical energy and convert it into electrical energy. They are referred to as the parallel combination of electrochemical cells. </w:t>
      </w:r>
    </w:p>
    <w:p>
      <w:pPr>
        <w:pStyle w:val="style157"/>
        <w:rPr/>
      </w:pPr>
    </w:p>
    <w:p>
      <w:pPr>
        <w:pStyle w:val="style157"/>
        <w:rPr/>
      </w:pPr>
      <w:r>
        <w:rPr>
          <w:lang w:val="en-US"/>
        </w:rPr>
        <w:t>Voltaic Cells - Galvanic Cells</w:t>
      </w:r>
    </w:p>
    <w:p>
      <w:pPr>
        <w:pStyle w:val="style157"/>
        <w:rPr/>
      </w:pPr>
    </w:p>
    <w:p>
      <w:pPr>
        <w:pStyle w:val="style157"/>
        <w:rPr/>
      </w:pPr>
      <w:r>
        <w:rPr>
          <w:lang w:val="en-US"/>
        </w:rPr>
        <w:t>In 1793, Alessandro Volta discovered that electricity could be produced by placing different metals on the opposite sides of a wet paper or cloth. He made his first battery by placing Ag and Zn on the opposite sides of a moistened cloth with salt or weak acid solution. Therefore, these batteries acquired the name voltaic cells.</w:t>
      </w:r>
    </w:p>
    <w:p>
      <w:pPr>
        <w:pStyle w:val="style157"/>
        <w:rPr/>
      </w:pPr>
      <w:r>
        <w:rPr>
          <w:lang w:val="en-US"/>
        </w:rPr>
        <w:t>Voltaic (galvanic) cells are electrochemical cells that contain a spontaneous reaction, and always have a positive voltage. The electrical energy released during the reaction can be used to do work. A voltaic cell consists of two compartments called half-cells. The half-cell where oxidation occurs is called the anode. The other half-cell, where reduction occurs, is called the cathode. The electrons in voltaic cells flow from the negative electrode to the positive electrode—from anode to cathode (see figure below). (Note: the electrodes are the sites of the oxidation and reduction reactions).</w:t>
      </w:r>
    </w:p>
    <w:p>
      <w:pPr>
        <w:pStyle w:val="style157"/>
        <w:rPr/>
      </w:pPr>
      <w:r>
        <w:rPr>
          <w:lang w:val="en-US"/>
        </w:rPr>
        <w:t>In electrolysis, electrical energy is taken in (endothermic) to enforce the oxidation and reduction to produce the products at the electrodes.</w:t>
      </w:r>
    </w:p>
    <w:p>
      <w:pPr>
        <w:pStyle w:val="style157"/>
        <w:rPr/>
      </w:pPr>
      <w:r>
        <w:rPr>
          <w:lang w:val="en-US"/>
        </w:rPr>
        <w:t>The chemistry of simple voltaic cells or batteries is in principle with the opposite of electrolysis.</w:t>
      </w:r>
    </w:p>
    <w:p>
      <w:pPr>
        <w:pStyle w:val="style157"/>
        <w:rPr/>
      </w:pPr>
    </w:p>
    <w:p>
      <w:pPr>
        <w:pStyle w:val="style157"/>
        <w:rPr/>
      </w:pPr>
      <w:r>
        <w:rPr>
          <w:lang w:val="en-US"/>
        </w:rPr>
        <w:t>A simple cell can be made by dipping two different pieces of metal (of different reactivity) into a solution of ions e.g. a salt or dilute acid.</w:t>
      </w:r>
    </w:p>
    <w:p>
      <w:pPr>
        <w:pStyle w:val="style157"/>
        <w:rPr/>
      </w:pPr>
      <w:r>
        <w:rPr>
          <w:lang w:val="en-US"/>
        </w:rPr>
        <w:t>If you use the same metal for both strips, they 'cancel' each other out, so no potential difference (voltage) and no current of electrical energy.</w:t>
      </w:r>
    </w:p>
    <w:p>
      <w:pPr>
        <w:pStyle w:val="style157"/>
        <w:rPr/>
      </w:pPr>
      <w:r>
        <w:rPr>
          <w:lang w:val="en-US"/>
        </w:rPr>
        <w:t>All you need is a solution of charged positive and negative particles called ions e.g. sodium Na+, chloride Cl–, hydrogen H+, sulphate SO42– etc.</w:t>
      </w:r>
    </w:p>
    <w:p>
      <w:pPr>
        <w:pStyle w:val="style157"/>
        <w:rPr/>
      </w:pPr>
      <w:r>
        <w:rPr>
          <w:lang w:val="en-US"/>
        </w:rPr>
        <w:t>The greater the difference in reactivity, the bigger the voltage produced. However, this is not a satisfactory 'battery' for producing even a small continuous current.</w:t>
      </w:r>
    </w:p>
    <w:p>
      <w:pPr>
        <w:pStyle w:val="style157"/>
        <w:rPr/>
      </w:pPr>
      <w:r>
        <w:rPr>
          <w:lang w:val="en-US"/>
        </w:rPr>
        <w:t xml:space="preserve">BUT a simple demonstration cell can be made by dipping strips of magnesium and copper into an a salt solution (or a dilute acid) and connecting them via a voltmeter  and a voltage is readily recorded. </w:t>
      </w:r>
    </w:p>
    <w:p>
      <w:pPr>
        <w:pStyle w:val="style157"/>
        <w:rPr/>
      </w:pPr>
      <w:r>
        <w:rPr>
          <w:lang w:val="en-US"/>
        </w:rPr>
        <w:t xml:space="preserve">The electrode half-reactions are: </w:t>
      </w:r>
    </w:p>
    <w:p>
      <w:pPr>
        <w:pStyle w:val="style157"/>
        <w:rPr/>
      </w:pPr>
      <w:r>
        <w:rPr>
          <w:lang w:val="en-US"/>
        </w:rPr>
        <w:t xml:space="preserve">At the (+) electrode 2H+(aq) + 2e– ==&gt; H2(g) (hydrogen ions reduced) </w:t>
      </w:r>
    </w:p>
    <w:p>
      <w:pPr>
        <w:pStyle w:val="style157"/>
        <w:rPr/>
      </w:pPr>
      <w:r>
        <w:rPr>
          <w:lang w:val="en-US"/>
        </w:rPr>
        <w:t>the hydrogen ion - hydrogen half-equation, here the copper is inert and the hydrogen ions come from water.</w:t>
      </w:r>
    </w:p>
    <w:p>
      <w:pPr>
        <w:pStyle w:val="style157"/>
        <w:rPr/>
      </w:pPr>
      <w:r>
        <w:rPr>
          <w:lang w:val="en-US"/>
        </w:rPr>
        <w:t xml:space="preserve">At the (–) electrode Mg(s) – 2e– ==&gt; Mg2+(aq) (magnesium atoms oxidised) </w:t>
      </w:r>
    </w:p>
    <w:p>
      <w:pPr>
        <w:pStyle w:val="style157"/>
        <w:rPr/>
      </w:pPr>
      <w:r>
        <w:rPr>
          <w:lang w:val="en-US"/>
        </w:rPr>
        <w:t>the magnesium atom  - magnesium ion half-equation</w:t>
      </w:r>
    </w:p>
    <w:p>
      <w:pPr>
        <w:pStyle w:val="style157"/>
        <w:rPr/>
      </w:pPr>
      <w:r>
        <w:rPr>
          <w:lang w:val="en-US"/>
        </w:rPr>
        <w:t>the magnesium dissolves into solution by a chemical reaction</w:t>
      </w:r>
    </w:p>
    <w:p>
      <w:pPr>
        <w:pStyle w:val="style157"/>
        <w:rPr/>
      </w:pPr>
      <w:r>
        <w:rPr>
          <w:lang w:val="en-US"/>
        </w:rPr>
        <w:t>Each of the above equations is called , because that's what it is – half the chemical change.</w:t>
      </w:r>
    </w:p>
    <w:p>
      <w:pPr>
        <w:pStyle w:val="style157"/>
        <w:rPr/>
      </w:pPr>
      <w:r>
        <w:rPr>
          <w:lang w:val="en-US"/>
        </w:rPr>
        <w:t>So, the overall redox reaction is:</w:t>
      </w:r>
    </w:p>
    <w:p>
      <w:pPr>
        <w:pStyle w:val="style157"/>
        <w:rPr/>
      </w:pPr>
      <w:r>
        <w:rPr>
          <w:lang w:val="en-US"/>
        </w:rPr>
        <w:t>2H+(aq) + Mg(s) ==&gt; Mg2+(aq) + H2(g) and the electrons from the oxidation of the magnesium move round through the magnesium strip, along the external wire to the copper electrode. In this case the copper strip just acts as an electrical connection and doesn't chemically change, but hydrogen ions from the water (or acid).</w:t>
      </w:r>
    </w:p>
    <w:p>
      <w:pPr>
        <w:pStyle w:val="style157"/>
        <w:rPr/>
      </w:pPr>
      <w:r>
        <w:rPr>
          <w:lang w:val="en-US"/>
        </w:rPr>
        <w:t>Note the (+) and (–) polarity of the electrodes in a cell, is the opposite of electrolysis because the process is operating in the opposite direction i.e. in electrolysis electrical energy induces chemical changes,but in a cell, chemical changes produce electricity.</w:t>
      </w:r>
    </w:p>
    <w:p>
      <w:pPr>
        <w:pStyle w:val="style157"/>
        <w:rPr/>
      </w:pPr>
    </w:p>
    <w:p>
      <w:pPr>
        <w:pStyle w:val="style157"/>
        <w:rPr/>
      </w:pPr>
      <w:r>
        <w:rPr>
          <w:lang w:val="en-US"/>
        </w:rPr>
        <w:t>Electric current of all types flow because there is a difference in electric potential energy at two positions. A commondevice for providing this difference in electric potential energyis a battery. A battery has two terminals and chemical reactionsinside the battery cause one terminal to have higher electricpotential energy than the other terminal. The higher potentialenergy terminal is called and the otherterminal is called . If a low resistance pathis provided, electrons will flow along the path from high to lowpotential energy.</w:t>
      </w:r>
    </w:p>
    <w:p>
      <w:pPr>
        <w:pStyle w:val="style157"/>
        <w:rPr/>
      </w:pPr>
    </w:p>
    <w:p>
      <w:pPr>
        <w:pStyle w:val="style157"/>
        <w:rPr/>
      </w:pPr>
      <w:r>
        <w:rPr>
          <w:lang w:val="en-US"/>
        </w:rPr>
        <w:t xml:space="preserve">One of the first practical batteries is called the 'Daniel cell' which is illustrated below. </w:t>
      </w:r>
    </w:p>
    <w:p>
      <w:pPr>
        <w:pStyle w:val="style157"/>
        <w:rPr/>
      </w:pPr>
    </w:p>
    <w:p>
      <w:pPr>
        <w:pStyle w:val="style157"/>
        <w:rPr/>
      </w:pPr>
      <w:r>
        <w:rPr>
          <w:lang w:val="en-US"/>
        </w:rPr>
        <w:t>Daniel cell</w:t>
      </w:r>
    </w:p>
    <w:p>
      <w:pPr>
        <w:pStyle w:val="style157"/>
        <w:rPr/>
      </w:pPr>
      <w:r>
        <w:rPr>
          <w:lang w:val="en-US"/>
        </w:rPr>
        <w:t>This 'voltaic 'or galvanic' electrochemical cell uses a half–cell of copper dipped in copper(II) sulphate,and in electrical contact with another half–cell of zinc dipped in zinc sulphate solution.</w:t>
      </w:r>
    </w:p>
    <w:p>
      <w:pPr>
        <w:pStyle w:val="style157"/>
        <w:rPr/>
      </w:pPr>
      <w:r>
        <w:rPr>
          <w:lang w:val="en-US"/>
        </w:rPr>
        <w:t>The zinc is the more reactive, and is the negative electrode, releasing electrons because on it zinc atoms lose electrons to form zinc ions, Zn(s) ==&gt; Zn2+(aq) + 2e– ;the zinc atom - zinc ion half-equation</w:t>
      </w:r>
    </w:p>
    <w:p>
      <w:pPr>
        <w:pStyle w:val="style157"/>
        <w:rPr/>
      </w:pPr>
      <w:r>
        <w:rPr>
          <w:lang w:val="en-US"/>
        </w:rPr>
        <w:t>The less reactive metal copper, is the positive electrode, and gains electrons from the negative electrode through the external wire connection and herethe copper(II) ions are reduced to copper atoms, Cu2+(aq) + 2e– ==&gt; Cu(s)the copper ion - copper atom half-equation.</w:t>
      </w:r>
    </w:p>
    <w:p>
      <w:pPr>
        <w:pStyle w:val="style157"/>
        <w:rPr/>
      </w:pPr>
      <w:r>
        <w:rPr>
          <w:lang w:val="en-US"/>
        </w:rPr>
        <w:t>Overall reactions is: Zn(s) + CuSO4(aq) ==&gt; ZnSO4(aq) + Cu(s)</w:t>
      </w:r>
    </w:p>
    <w:p>
      <w:pPr>
        <w:pStyle w:val="style157"/>
        <w:rPr/>
      </w:pPr>
      <w:r>
        <w:rPr>
          <w:lang w:val="en-US"/>
        </w:rPr>
        <w:t>or ionically: Zn(s) + Cu2+(aq) ==&gt; Zn2+(aq) + Cu(s)</w:t>
      </w:r>
    </w:p>
    <w:p>
      <w:pPr>
        <w:pStyle w:val="style157"/>
        <w:rPr/>
      </w:pPr>
      <w:r>
        <w:rPr>
          <w:lang w:val="en-US"/>
        </w:rPr>
        <w:t>The overall reaction is therefore the same as displacement reaction, and it is a redox reaction involving electron transfer and the movement of the electrons through the external wire to the bulb or voltmeter etc. forms the working electric current.</w:t>
      </w:r>
    </w:p>
    <w:p>
      <w:pPr>
        <w:pStyle w:val="style157"/>
        <w:rPr/>
      </w:pPr>
      <w:r>
        <w:rPr>
          <w:lang w:val="en-US"/>
        </w:rPr>
        <w:t>The cell voltage can be predicted by subtracting the less positive voltage from the more positive voltage. A magnesium and copper cell will produce a voltage of (+0.34) – (–2.35) = 2.69 Volts or an iron and tin cell will only produce a voltage of (–0.15) – (–0.45) = 0.30 Volts.</w:t>
      </w:r>
    </w:p>
    <w:p>
      <w:pPr>
        <w:pStyle w:val="style157"/>
        <w:rPr/>
      </w:pPr>
      <w:r>
        <w:rPr>
          <w:lang w:val="en-US"/>
        </w:rPr>
        <w:t>Note (i) the bigger the difference in reactivity, the bigger the cell voltage producedand (ii) the 'half–cell' voltages quoted in the diagram are measured against the H+(aq)/H2(g) system which is given the standard potential of zero volts.</w:t>
      </w:r>
    </w:p>
    <w:p>
      <w:pPr>
        <w:pStyle w:val="style157"/>
        <w:rPr/>
      </w:pPr>
    </w:p>
    <w:p>
      <w:pPr>
        <w:pStyle w:val="style157"/>
        <w:rPr/>
      </w:pPr>
    </w:p>
    <w:p>
      <w:pPr>
        <w:pStyle w:val="style157"/>
        <w:rPr/>
      </w:pPr>
      <w:r>
        <w:rPr>
          <w:lang w:val="en-US"/>
        </w:rPr>
        <w:t>Zn(s)→Zn2+(aq)+2e−</w:t>
      </w:r>
    </w:p>
    <w:p>
      <w:pPr>
        <w:pStyle w:val="style157"/>
        <w:rPr/>
      </w:pPr>
      <w:r>
        <w:rPr>
          <w:lang w:val="en-US"/>
        </w:rPr>
        <w:t>Conversely, in the cathode, Cu2+ is reduced and continuously deposits onto the copper bar:</w:t>
      </w:r>
    </w:p>
    <w:p>
      <w:pPr>
        <w:pStyle w:val="style157"/>
        <w:rPr/>
      </w:pPr>
      <w:r>
        <w:rPr>
          <w:lang w:val="en-US"/>
        </w:rPr>
        <w:t>Cu2+(aq)+2e−→Cu(s)</w:t>
      </w:r>
    </w:p>
    <w:p>
      <w:pPr>
        <w:pStyle w:val="style157"/>
        <w:rPr/>
      </w:pPr>
      <w:r>
        <w:rPr>
          <w:lang w:val="en-US"/>
        </w:rPr>
        <w:t xml:space="preserve">As a result, the solution containing Zn(s) becomes more positively charged as the solution containing Cu(s) becomes more negatively charged. For the voltaic cell to work, the solutions in the two half-cells must remain electrically neutral. </w:t>
      </w:r>
    </w:p>
    <w:p>
      <w:pPr>
        <w:pStyle w:val="style157"/>
        <w:rPr/>
      </w:pPr>
      <w:r>
        <w:rPr>
          <w:lang w:val="en-US"/>
        </w:rPr>
        <w:t>Therefore, a salt bridge containing KNO3 is added to keep the solutions neutral by adding NO3-, an anion, into the anode solution and K+, a cation, into the cathode solution.</w:t>
      </w:r>
    </w:p>
    <w:p>
      <w:pPr>
        <w:pStyle w:val="style157"/>
        <w:rPr/>
      </w:pPr>
      <w:r>
        <w:rPr>
          <w:lang w:val="en-US"/>
        </w:rPr>
        <w:t xml:space="preserve"> As oxidation and reduction proceed, ions from the salt bridge migrate to prevent charge buildup in the cell compartments.</w:t>
      </w:r>
    </w:p>
    <w:p>
      <w:pPr>
        <w:pStyle w:val="style157"/>
        <w:rPr/>
      </w:pPr>
    </w:p>
    <w:p>
      <w:pPr>
        <w:pStyle w:val="style157"/>
        <w:rPr/>
      </w:pPr>
    </w:p>
    <w:p>
      <w:pPr>
        <w:pStyle w:val="style157"/>
        <w:rPr/>
      </w:pPr>
    </w:p>
    <w:p>
      <w:pPr>
        <w:pStyle w:val="style157"/>
        <w:rPr/>
      </w:pPr>
    </w:p>
    <w:p>
      <w:pPr>
        <w:pStyle w:val="style157"/>
        <w:rPr/>
      </w:pPr>
      <w:r>
        <w:rPr>
          <w:lang w:val="en-US"/>
        </w:rPr>
        <w:t>Types of Cells</w:t>
      </w:r>
    </w:p>
    <w:p>
      <w:pPr>
        <w:pStyle w:val="style157"/>
        <w:rPr/>
      </w:pPr>
      <w:r>
        <w:rPr>
          <w:lang w:val="en-US"/>
        </w:rPr>
        <w:t>Primary cell</w:t>
      </w:r>
    </w:p>
    <w:p>
      <w:pPr>
        <w:pStyle w:val="style157"/>
        <w:rPr/>
      </w:pPr>
      <w:r>
        <w:rPr>
          <w:lang w:val="en-US"/>
        </w:rPr>
        <w:t>Primary cells are the ones which cannot be recharged and have to be discarded after the expiration of the lifetime. Primary cells have high density and get discharged slowly. Since there is no fluid inside these cells, they are also known as dry cells. The internal resistance is high and the chemical reaction is irreversible. Its initial cost is cheap and also primary cells are easy to use.</w:t>
      </w:r>
    </w:p>
    <w:p>
      <w:pPr>
        <w:pStyle w:val="style157"/>
        <w:rPr/>
      </w:pPr>
      <w:r>
        <w:rPr>
          <w:lang w:val="en-US"/>
        </w:rPr>
        <w:t>Secondary cell</w:t>
      </w:r>
    </w:p>
    <w:p>
      <w:pPr>
        <w:pStyle w:val="style157"/>
        <w:rPr/>
      </w:pPr>
      <w:r>
        <w:rPr>
          <w:lang w:val="en-US"/>
        </w:rPr>
        <w:t xml:space="preserve"> Secondary cells which need to be recharged when the charge gets over. Secondary cells have low energy density and are made of molten salts and wet cells. The internal resistance is low and the chemical reaction is reversible. Its initial cost is high and is a little complicated to use when compared to the primary cell. </w:t>
      </w:r>
    </w:p>
    <w:p>
      <w:pPr>
        <w:pStyle w:val="style157"/>
        <w:rPr/>
      </w:pPr>
      <w:r>
        <w:rPr>
          <w:lang w:val="en-US"/>
        </w:rPr>
        <w:t>Both the types of battery are used extensively in various appliances and these cells differ iandn size  material used in them.</w:t>
      </w:r>
    </w:p>
    <w:p>
      <w:pPr>
        <w:pStyle w:val="style157"/>
        <w:rPr/>
      </w:pPr>
    </w:p>
    <w:p>
      <w:pPr>
        <w:pStyle w:val="style157"/>
        <w:rPr/>
      </w:pPr>
      <w:r>
        <w:rPr>
          <w:lang w:val="en-US"/>
        </w:rPr>
        <w:t>Difference Between Primary Cell and Secondary Cell</w:t>
      </w:r>
    </w:p>
    <w:p>
      <w:pPr>
        <w:pStyle w:val="style157"/>
        <w:rPr/>
      </w:pPr>
      <w:r>
        <w:rPr>
          <w:lang w:val="en-US"/>
        </w:rPr>
        <w:t>Primary Cell</w:t>
      </w:r>
    </w:p>
    <w:p>
      <w:pPr>
        <w:pStyle w:val="style157"/>
        <w:rPr/>
      </w:pPr>
      <w:r>
        <w:rPr>
          <w:lang w:val="en-US"/>
        </w:rPr>
        <w:t>Secondary Cell</w:t>
      </w:r>
    </w:p>
    <w:p>
      <w:pPr>
        <w:pStyle w:val="style157"/>
        <w:rPr/>
      </w:pPr>
    </w:p>
    <w:p>
      <w:pPr>
        <w:pStyle w:val="style157"/>
        <w:rPr/>
      </w:pPr>
    </w:p>
    <w:p>
      <w:pPr>
        <w:pStyle w:val="style157"/>
        <w:rPr/>
      </w:pPr>
      <w:r>
        <w:rPr>
          <w:lang w:val="en-US"/>
        </w:rPr>
        <w:t>Have high energy density and slow in discharge and easy to use</w:t>
      </w:r>
      <w:r>
        <w:rPr>
          <w:lang w:val="en-US"/>
        </w:rPr>
        <w:tab/>
      </w:r>
    </w:p>
    <w:p>
      <w:pPr>
        <w:pStyle w:val="style157"/>
        <w:rPr/>
      </w:pPr>
    </w:p>
    <w:p>
      <w:pPr>
        <w:pStyle w:val="style157"/>
        <w:rPr/>
      </w:pPr>
      <w:r>
        <w:rPr>
          <w:lang w:val="en-US"/>
        </w:rPr>
        <w:t>They have smaller energy density</w:t>
      </w:r>
    </w:p>
    <w:p>
      <w:pPr>
        <w:pStyle w:val="style157"/>
        <w:rPr/>
      </w:pPr>
    </w:p>
    <w:p>
      <w:pPr>
        <w:pStyle w:val="style157"/>
        <w:rPr/>
      </w:pPr>
    </w:p>
    <w:p>
      <w:pPr>
        <w:pStyle w:val="style157"/>
        <w:rPr/>
      </w:pPr>
      <w:r>
        <w:rPr>
          <w:lang w:val="en-US"/>
        </w:rPr>
        <w:t>There are no fluids in the cells hence it is also called as dry cells</w:t>
      </w:r>
    </w:p>
    <w:p>
      <w:pPr>
        <w:pStyle w:val="style157"/>
        <w:rPr/>
      </w:pPr>
      <w:r>
        <w:rPr>
          <w:lang w:val="en-US"/>
        </w:rPr>
        <w:t>These are made up of wet cells (flooded and liquid cells) and molten salt (liquid cells with different composition)</w:t>
      </w:r>
    </w:p>
    <w:p>
      <w:pPr>
        <w:pStyle w:val="style157"/>
        <w:rPr/>
      </w:pPr>
    </w:p>
    <w:p>
      <w:pPr>
        <w:pStyle w:val="style157"/>
        <w:rPr/>
      </w:pPr>
      <w:r>
        <w:rPr>
          <w:lang w:val="en-US"/>
        </w:rPr>
        <w:t>It has high internal resistance</w:t>
      </w:r>
    </w:p>
    <w:p>
      <w:pPr>
        <w:pStyle w:val="style157"/>
        <w:rPr/>
      </w:pPr>
    </w:p>
    <w:p>
      <w:pPr>
        <w:pStyle w:val="style157"/>
        <w:rPr/>
      </w:pPr>
      <w:r>
        <w:rPr>
          <w:lang w:val="en-US"/>
        </w:rPr>
        <w:t>It has a low internal resistance</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r>
        <w:rPr>
          <w:lang w:val="en-US"/>
        </w:rPr>
        <w:t>It has an irreversible chemical reaction</w:t>
      </w:r>
    </w:p>
    <w:p>
      <w:pPr>
        <w:pStyle w:val="style157"/>
        <w:rPr/>
      </w:pPr>
    </w:p>
    <w:p>
      <w:pPr>
        <w:pStyle w:val="style157"/>
        <w:rPr/>
      </w:pPr>
      <w:r>
        <w:rPr>
          <w:lang w:val="en-US"/>
        </w:rPr>
        <w:t>It has a reversible chemical reaction</w:t>
      </w:r>
    </w:p>
    <w:p>
      <w:pPr>
        <w:pStyle w:val="style157"/>
        <w:rPr/>
      </w:pPr>
    </w:p>
    <w:p>
      <w:pPr>
        <w:pStyle w:val="style157"/>
        <w:rPr/>
      </w:pPr>
      <w:r>
        <w:rPr>
          <w:lang w:val="en-US"/>
        </w:rPr>
        <w:t>Its design is smaller and lighter</w:t>
      </w:r>
      <w:r>
        <w:rPr>
          <w:lang w:val="en-US"/>
        </w:rPr>
        <w:tab/>
      </w:r>
    </w:p>
    <w:p>
      <w:pPr>
        <w:pStyle w:val="style157"/>
        <w:rPr/>
      </w:pPr>
    </w:p>
    <w:p>
      <w:pPr>
        <w:pStyle w:val="style157"/>
        <w:rPr/>
      </w:pPr>
      <w:r>
        <w:rPr>
          <w:lang w:val="en-US"/>
        </w:rPr>
        <w:t>Its design is more complex and heavier</w:t>
      </w:r>
    </w:p>
    <w:p>
      <w:pPr>
        <w:pStyle w:val="style157"/>
        <w:rPr/>
      </w:pPr>
    </w:p>
    <w:p>
      <w:pPr>
        <w:pStyle w:val="style157"/>
        <w:rPr/>
      </w:pPr>
    </w:p>
    <w:p>
      <w:pPr>
        <w:pStyle w:val="style157"/>
        <w:rPr/>
      </w:pPr>
      <w:r>
        <w:rPr>
          <w:lang w:val="en-US"/>
        </w:rPr>
        <w:t>Its initial cost is cheap</w:t>
      </w:r>
    </w:p>
    <w:p>
      <w:pPr>
        <w:pStyle w:val="style157"/>
        <w:rPr/>
      </w:pPr>
    </w:p>
    <w:p>
      <w:pPr>
        <w:pStyle w:val="style157"/>
        <w:rPr/>
      </w:pPr>
      <w:r>
        <w:rPr>
          <w:lang w:val="en-US"/>
        </w:rPr>
        <w:t>Its initial cost is high</w:t>
      </w:r>
    </w:p>
    <w:p>
      <w:pPr>
        <w:pStyle w:val="style157"/>
        <w:rPr/>
      </w:pPr>
    </w:p>
    <w:p>
      <w:pPr>
        <w:pStyle w:val="style157"/>
        <w:rPr/>
      </w:pPr>
    </w:p>
    <w:p>
      <w:pPr>
        <w:pStyle w:val="style157"/>
        <w:rPr/>
      </w:pPr>
      <w:r>
        <w:rPr>
          <w:lang w:val="en-US"/>
        </w:rPr>
        <w:t>Examples of a primary cell are leclanche cells, Daniel cells, dry cells etc; while examples of secondary cells include a lead-acid accumulator, nickel cadmium, nickel metal hydride, lithium ion (Li-ion) etc.</w:t>
      </w:r>
    </w:p>
    <w:p>
      <w:pPr>
        <w:pStyle w:val="style157"/>
        <w:rPr/>
      </w:pPr>
    </w:p>
    <w:p>
      <w:pPr>
        <w:pStyle w:val="style157"/>
        <w:rPr/>
      </w:pPr>
    </w:p>
    <w:p>
      <w:pPr>
        <w:pStyle w:val="style157"/>
        <w:rPr/>
      </w:pPr>
    </w:p>
    <w:p>
      <w:pPr>
        <w:pStyle w:val="style157"/>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b/>
        </w:rPr>
      </w:pPr>
      <w:r>
        <w:rPr>
          <w:b/>
        </w:rPr>
        <w:t>ISOMERISM</w:t>
      </w:r>
    </w:p>
    <w:p>
      <w:pPr>
        <w:pStyle w:val="style0"/>
        <w:rPr/>
      </w:pPr>
      <w:r>
        <w:t>What is Isomerism?</w:t>
      </w:r>
    </w:p>
    <w:p>
      <w:pPr>
        <w:pStyle w:val="style0"/>
        <w:rPr/>
      </w:pPr>
      <w:r>
        <w:t>Isomerism is the phenomenon in which more than one compounds have the same chemical formula but different chemical structures.</w:t>
      </w:r>
    </w:p>
    <w:p>
      <w:pPr>
        <w:pStyle w:val="style0"/>
        <w:rPr/>
      </w:pPr>
    </w:p>
    <w:p>
      <w:pPr>
        <w:pStyle w:val="style0"/>
        <w:rPr/>
      </w:pPr>
      <w:r>
        <w:t>Chemical compounds that have identical chemical formulae but differ in properties and the arrangement of atoms in the molecule are called isomers. Therefore, the compounds that exhibit isomerism are known as isomers.</w:t>
      </w:r>
    </w:p>
    <w:p>
      <w:pPr>
        <w:pStyle w:val="style0"/>
        <w:rPr/>
      </w:pPr>
    </w:p>
    <w:p>
      <w:pPr>
        <w:pStyle w:val="style0"/>
        <w:rPr/>
      </w:pPr>
      <w:r>
        <w:t>The word “isomer” is derived from the Greek words “isos” and “meros”, which mean “equal parts”. This term was coined by the Swedish chemist Jacob Berzelius in the year 1830.</w:t>
      </w:r>
    </w:p>
    <w:p>
      <w:pPr>
        <w:pStyle w:val="style0"/>
        <w:rPr/>
      </w:pPr>
    </w:p>
    <w:p>
      <w:pPr>
        <w:pStyle w:val="style0"/>
        <w:rPr/>
      </w:pPr>
      <w:r>
        <w:t>Isomerism Types</w:t>
      </w:r>
    </w:p>
    <w:p>
      <w:pPr>
        <w:pStyle w:val="style0"/>
        <w:rPr/>
      </w:pPr>
      <w:r>
        <w:t>There are two primary types of isomerism, which can be further categorized into different subtypes. These primary types are Structural Isomerism and Stereoisomerism. The classification of different types of isomers is illustrated below.</w:t>
      </w:r>
    </w:p>
    <w:p>
      <w:pPr>
        <w:pStyle w:val="style0"/>
        <w:rPr/>
      </w:pPr>
    </w:p>
    <w:p>
      <w:pPr>
        <w:pStyle w:val="style0"/>
        <w:rPr/>
      </w:pPr>
      <w:r>
        <w:t>Structural Isomerism</w:t>
      </w:r>
    </w:p>
    <w:p>
      <w:pPr>
        <w:pStyle w:val="style0"/>
        <w:rPr/>
      </w:pPr>
      <w:r>
        <w:t>Structural isomerism is commonly referred to as constitutional isomerism. The functional groups and the atoms in the molecules of these isomers are linked in different ways. Different structural isomers are assigned different IUPAC names since they may or may not contain the same functional group.</w:t>
      </w:r>
    </w:p>
    <w:p>
      <w:pPr>
        <w:pStyle w:val="style0"/>
        <w:rPr/>
      </w:pPr>
    </w:p>
    <w:p>
      <w:pPr>
        <w:pStyle w:val="style0"/>
        <w:rPr/>
      </w:pPr>
    </w:p>
    <w:p>
      <w:pPr>
        <w:pStyle w:val="style0"/>
        <w:rPr/>
      </w:pPr>
      <w:r>
        <w:t>The different types of structural isomerism are discussed in this subsection.</w:t>
      </w:r>
    </w:p>
    <w:p>
      <w:pPr>
        <w:pStyle w:val="style0"/>
        <w:rPr/>
      </w:pPr>
    </w:p>
    <w:p>
      <w:pPr>
        <w:pStyle w:val="style0"/>
        <w:rPr/>
      </w:pPr>
      <w:r>
        <w:t>Chain Isomerism</w:t>
      </w:r>
    </w:p>
    <w:p>
      <w:pPr>
        <w:pStyle w:val="style0"/>
        <w:rPr/>
      </w:pPr>
      <w:r>
        <w:t>It is also known as skeletal isomerism.</w:t>
      </w:r>
    </w:p>
    <w:p>
      <w:pPr>
        <w:pStyle w:val="style0"/>
        <w:rPr/>
      </w:pPr>
      <w:r>
        <w:t>The components of these isomers display differently branched structures.</w:t>
      </w:r>
    </w:p>
    <w:p>
      <w:pPr>
        <w:pStyle w:val="style0"/>
        <w:rPr/>
      </w:pPr>
      <w:r>
        <w:t>Commonly, chain isomers differ in the branching of carbon</w:t>
      </w:r>
    </w:p>
    <w:p>
      <w:pPr>
        <w:pStyle w:val="style0"/>
        <w:rPr/>
      </w:pPr>
      <w:r>
        <w:t>An example of chain isomerism can be observed in the compound C5H12, as illustrated below.</w:t>
      </w:r>
    </w:p>
    <w:p>
      <w:pPr>
        <w:pStyle w:val="style0"/>
        <w:rPr/>
      </w:pPr>
      <w:r>
        <w:t>Chain Isomerism</w:t>
      </w:r>
    </w:p>
    <w:p>
      <w:pPr>
        <w:pStyle w:val="style0"/>
        <w:rPr/>
      </w:pPr>
      <w:r>
        <w:t>Position Isomerism</w:t>
      </w:r>
    </w:p>
    <w:p>
      <w:pPr>
        <w:pStyle w:val="style0"/>
        <w:rPr/>
      </w:pPr>
      <w:r>
        <w:t>The positions of the functional groups or substituent atoms are different in position isomers.</w:t>
      </w:r>
    </w:p>
    <w:p>
      <w:pPr>
        <w:pStyle w:val="style0"/>
        <w:rPr/>
      </w:pPr>
      <w:r>
        <w:t>Typically, this isomerism involves the attachment of the functional groups to different carbon atoms in the carbon chain.</w:t>
      </w:r>
    </w:p>
    <w:p>
      <w:pPr>
        <w:pStyle w:val="style0"/>
        <w:rPr/>
      </w:pPr>
      <w:r>
        <w:t>An example of this type of isomerism can be observed in the compounds having the formula C3H7Cl.</w:t>
      </w:r>
    </w:p>
    <w:p>
      <w:pPr>
        <w:pStyle w:val="style0"/>
        <w:rPr/>
      </w:pPr>
      <w:r>
        <w:t>Position Isomerism</w:t>
      </w:r>
    </w:p>
    <w:p>
      <w:pPr>
        <w:pStyle w:val="style0"/>
        <w:rPr/>
      </w:pPr>
      <w:r>
        <w:t>Functional Isomerism</w:t>
      </w:r>
    </w:p>
    <w:p>
      <w:pPr>
        <w:pStyle w:val="style0"/>
        <w:rPr/>
      </w:pPr>
      <w:r>
        <w:t>It is also known as functional group isomerism.</w:t>
      </w:r>
    </w:p>
    <w:p>
      <w:pPr>
        <w:pStyle w:val="style0"/>
        <w:rPr/>
      </w:pPr>
      <w:r>
        <w:t>As the name suggests, it refers to the compounds that have the same chemical formula but different functional groups attached to them.</w:t>
      </w:r>
    </w:p>
    <w:p>
      <w:pPr>
        <w:pStyle w:val="style0"/>
        <w:rPr/>
      </w:pPr>
      <w:r>
        <w:t>An example of functional isomerism can be observed in the compound C3H6O.</w:t>
      </w:r>
    </w:p>
    <w:p>
      <w:pPr>
        <w:pStyle w:val="style0"/>
        <w:rPr/>
      </w:pPr>
      <w:r>
        <w:t>Functional Isomerism</w:t>
      </w:r>
    </w:p>
    <w:p>
      <w:pPr>
        <w:pStyle w:val="style0"/>
        <w:rPr/>
      </w:pPr>
      <w:r>
        <w:t>Metamerism</w:t>
      </w:r>
    </w:p>
    <w:p>
      <w:pPr>
        <w:pStyle w:val="style0"/>
        <w:rPr/>
      </w:pPr>
      <w:r>
        <w:t>This type of isomerism arises due to the presence of different alkyl chains on each side of the functional group.</w:t>
      </w:r>
    </w:p>
    <w:p>
      <w:pPr>
        <w:pStyle w:val="style0"/>
        <w:rPr/>
      </w:pPr>
      <w:r>
        <w:t>It is a rare type of isomerism and is generally limited to molecules that contain a divalent atom (such as sulphur or oxygen), surrounded by alkyl groups.</w:t>
      </w:r>
    </w:p>
    <w:p>
      <w:pPr>
        <w:pStyle w:val="style0"/>
        <w:rPr/>
      </w:pPr>
      <w:r>
        <w:t>Example: C4H10O can be represented as ethoxyethane (C2H5OC2H5) and methoxy-propane (CH3OC3H7).</w:t>
      </w:r>
    </w:p>
    <w:p>
      <w:pPr>
        <w:pStyle w:val="style0"/>
        <w:rPr/>
      </w:pPr>
      <w:r>
        <w:t>Tautomerism</w:t>
      </w:r>
    </w:p>
    <w:p>
      <w:pPr>
        <w:pStyle w:val="style0"/>
        <w:rPr/>
      </w:pPr>
      <w:r>
        <w:t>A tautomer of a compound refers to the isomer of the compound which only differs in the position of protons and electrons.</w:t>
      </w:r>
    </w:p>
    <w:p>
      <w:pPr>
        <w:pStyle w:val="style0"/>
        <w:rPr/>
      </w:pPr>
      <w:r>
        <w:t>Typically, the tautomers of a compound exist together in equilibrium and easily interchange.</w:t>
      </w:r>
    </w:p>
    <w:p>
      <w:pPr>
        <w:pStyle w:val="style0"/>
        <w:rPr/>
      </w:pPr>
      <w:r>
        <w:t>It occurs via an intramolecular proton transfer.</w:t>
      </w:r>
    </w:p>
    <w:p>
      <w:pPr>
        <w:pStyle w:val="style0"/>
        <w:rPr/>
      </w:pPr>
      <w:r>
        <w:t>An important example of this phenomenon is Keto-enol tautomerism.</w:t>
      </w:r>
    </w:p>
    <w:p>
      <w:pPr>
        <w:pStyle w:val="style0"/>
        <w:rPr/>
      </w:pPr>
      <w:r>
        <w:t>Ring-Chain Isomerism of the isomers has an open-chain structure whereas the other has a ring structure.</w:t>
      </w:r>
    </w:p>
    <w:p>
      <w:pPr>
        <w:pStyle w:val="style0"/>
        <w:rPr/>
      </w:pPr>
      <w:r>
        <w:t>They generally contain a different number of pi bonds.</w:t>
      </w:r>
    </w:p>
    <w:p>
      <w:pPr>
        <w:pStyle w:val="style0"/>
        <w:rPr/>
      </w:pPr>
      <w:r>
        <w:t>A great example of this type of isomerism can be observed in C3H6. Propene and cyclopropane are the resulting isomers, as illustrated below.</w:t>
      </w:r>
    </w:p>
    <w:p>
      <w:pPr>
        <w:pStyle w:val="style0"/>
        <w:rPr/>
      </w:pPr>
      <w:r>
        <w:t>Ring-Chain Isomerism</w:t>
      </w:r>
    </w:p>
    <w:p>
      <w:pPr>
        <w:pStyle w:val="style0"/>
        <w:rPr/>
      </w:pPr>
    </w:p>
    <w:p>
      <w:pPr>
        <w:pStyle w:val="style0"/>
        <w:rPr/>
      </w:pPr>
    </w:p>
    <w:p>
      <w:pPr>
        <w:pStyle w:val="style0"/>
        <w:rPr/>
      </w:pPr>
      <w:r>
        <w:t>Stereoisomerism</w:t>
      </w:r>
    </w:p>
    <w:p>
      <w:pPr>
        <w:pStyle w:val="style0"/>
        <w:rPr/>
      </w:pPr>
      <w:r>
        <w:t>This type of isomerism arises in compounds having the same chemical formula but different orientations of the atoms belonging to the molecule in three-dimensional space. The compounds that exhibit stereoisomerism are often referred to as stereoisomers. This phenomenon can be further categorized into two subtypes. Both these subtypes are briefly described in this subsection.</w:t>
      </w:r>
    </w:p>
    <w:p>
      <w:pPr>
        <w:pStyle w:val="style0"/>
        <w:rPr/>
      </w:pPr>
    </w:p>
    <w:p>
      <w:pPr>
        <w:pStyle w:val="style0"/>
        <w:rPr/>
      </w:pPr>
      <w:r>
        <w:t>Geometric Isomerism</w:t>
      </w:r>
    </w:p>
    <w:p>
      <w:pPr>
        <w:pStyle w:val="style0"/>
        <w:rPr/>
      </w:pPr>
      <w:r>
        <w:t>It is popularly known as cis-trans isomerism.</w:t>
      </w:r>
    </w:p>
    <w:p>
      <w:pPr>
        <w:pStyle w:val="style0"/>
        <w:rPr/>
      </w:pPr>
      <w:r>
        <w:t>These isomers have different spatial arrangements of atoms in three-dimensional space.</w:t>
      </w:r>
    </w:p>
    <w:p>
      <w:pPr>
        <w:pStyle w:val="style0"/>
        <w:rPr/>
      </w:pPr>
      <w:r>
        <w:t>An illustration describing the geometric isomerism observed in the acyclic But-2-ene molecule is provided below.</w:t>
      </w:r>
    </w:p>
    <w:p>
      <w:pPr>
        <w:pStyle w:val="style0"/>
        <w:rPr/>
      </w:pPr>
      <w:r>
        <w:t>Geometric Isomerism</w:t>
      </w:r>
    </w:p>
    <w:p>
      <w:pPr>
        <w:pStyle w:val="style0"/>
        <w:rPr/>
      </w:pPr>
      <w:r>
        <w:t>Optical Isomerism</w:t>
      </w:r>
    </w:p>
    <w:p>
      <w:pPr>
        <w:pStyle w:val="style0"/>
        <w:rPr/>
      </w:pPr>
      <w:r>
        <w:t>Compounds that exhibit optical isomerism feature similar bonds but different spatial arrangements of atoms forming non-superimposable mirror images.</w:t>
      </w:r>
    </w:p>
    <w:p>
      <w:pPr>
        <w:pStyle w:val="style0"/>
        <w:rPr/>
      </w:pPr>
      <w:r>
        <w:t>These optical isomers are also known as enantiomers.</w:t>
      </w:r>
    </w:p>
    <w:p>
      <w:pPr>
        <w:pStyle w:val="style0"/>
        <w:rPr/>
      </w:pPr>
      <w:r>
        <w:t>Enantiomers differ from each other in their optical activities.</w:t>
      </w:r>
    </w:p>
    <w:p>
      <w:pPr>
        <w:pStyle w:val="style0"/>
        <w:rPr/>
      </w:pPr>
      <w:r>
        <w:t>Dextro enantiomers rotate the plane of polarized light to the right whereas laevo enantiomers rotate it to the left, as illustrated below.</w:t>
      </w:r>
    </w:p>
    <w:p>
      <w:pPr>
        <w:pStyle w:val="style0"/>
        <w:rPr/>
      </w:pPr>
      <w:r>
        <w:t>Optical Isomerism</w:t>
      </w:r>
    </w:p>
    <w:p>
      <w:pPr>
        <w:pStyle w:val="style0"/>
        <w:rPr/>
      </w:pPr>
    </w:p>
    <w:p>
      <w:pPr>
        <w:pStyle w:val="style0"/>
        <w:rPr/>
      </w:pPr>
      <w:r>
        <w:t xml:space="preserve"> ISOMERISM in organic compounds - Introduction</w:t>
      </w:r>
    </w:p>
    <w:p>
      <w:pPr>
        <w:pStyle w:val="style0"/>
        <w:rPr/>
      </w:pPr>
      <w:r>
        <w:t>Isomerism occurs when two or more compounds have the SAME MOLECULAR FORMULA but exist in at least two different forms due to some structural or spatial arrangement difference in molecular structure (i.e. different molecules in some way). The different molecules are known as ISOMERS.</w:t>
      </w:r>
    </w:p>
    <w:p>
      <w:pPr>
        <w:pStyle w:val="style0"/>
        <w:rPr/>
      </w:pPr>
      <w:r>
        <w:t>They may be quite similar, or significantly different, in terms of their physical and chemical properties.</w:t>
      </w:r>
    </w:p>
    <w:p>
      <w:pPr>
        <w:pStyle w:val="style0"/>
        <w:rPr/>
      </w:pPr>
      <w:r>
        <w:t>The existence of isomers is one of the reasons why such a huge array of different organic compounds exist.</w:t>
      </w:r>
    </w:p>
    <w:p>
      <w:pPr>
        <w:pStyle w:val="style0"/>
        <w:rPr/>
      </w:pPr>
    </w:p>
    <w:p>
      <w:pPr>
        <w:pStyle w:val="style0"/>
        <w:rPr/>
      </w:pPr>
      <w:r>
        <w:t>Other reasons for the diversity of organic compounds include (i) carbon chain catenation i.e. the ability of carbon chains to link together and (ii) the formation of stable bonds with elements such as oxygen, nitrogen, hydrogen etc.</w:t>
      </w:r>
    </w:p>
    <w:p>
      <w:pPr>
        <w:pStyle w:val="style0"/>
        <w:rPr/>
      </w:pPr>
      <w:r>
        <w:t>In order to analyse a molecular formula for its possible isomers, you need to know what forms isomerism are possible and then 'take the molecular formula apart' and reconstruct the atoms in as many different ways that fit.</w:t>
      </w:r>
    </w:p>
    <w:p>
      <w:pPr>
        <w:pStyle w:val="style0"/>
        <w:rPr/>
      </w:pPr>
    </w:p>
    <w:p>
      <w:pPr>
        <w:pStyle w:val="style0"/>
        <w:rPr/>
      </w:pPr>
      <w:r>
        <w:t>BUT ensure the 'reconstructs' are genuinely different in some way and obey the isomerism criteria.</w:t>
      </w:r>
    </w:p>
    <w:p>
      <w:pPr>
        <w:pStyle w:val="style0"/>
        <w:rPr/>
      </w:pPr>
    </w:p>
    <w:p>
      <w:pPr>
        <w:pStyle w:val="style0"/>
        <w:rPr/>
      </w:pPr>
      <w:r>
        <w:t>So, beware!, what seems different on 2D paper might not be in 3D reality, especially as there is free rotation about single bonds, so using models for simpler molecules is extremely useful at the start of studying isomerism.</w:t>
      </w:r>
    </w:p>
    <w:p>
      <w:pPr>
        <w:pStyle w:val="style0"/>
        <w:rPr/>
      </w:pPr>
    </w:p>
    <w:p>
      <w:pPr>
        <w:pStyle w:val="style0"/>
        <w:rPr/>
      </w:pPr>
    </w:p>
    <w:p>
      <w:pPr>
        <w:pStyle w:val="style0"/>
        <w:rPr/>
      </w:pPr>
    </w:p>
    <w:p>
      <w:pPr>
        <w:pStyle w:val="style0"/>
        <w:rPr/>
      </w:pPr>
      <w:r>
        <w:t>One physical consequence of this isomerism, is that as the molecule gets more branched it becomes more compact (see the ball and stick AND space filling model diagrams above).</w:t>
      </w:r>
    </w:p>
    <w:p>
      <w:pPr>
        <w:pStyle w:val="style0"/>
        <w:rPr/>
      </w:pPr>
    </w:p>
    <w:p>
      <w:pPr>
        <w:pStyle w:val="style0"/>
        <w:rPr/>
      </w:pPr>
      <w:r>
        <w:t>Therefore the decreased surface-surface contact weakens the intermolecular forces (instantaneous dipole-induced dipole forces (the weak intermolecular bonding of Van der Waals forces ) and the more compact a molecule, the less easily it is polarised.</w:t>
      </w:r>
    </w:p>
    <w:p>
      <w:pPr>
        <w:pStyle w:val="style0"/>
        <w:rPr/>
      </w:pPr>
    </w:p>
    <w:p>
      <w:pPr>
        <w:pStyle w:val="style0"/>
        <w:rPr/>
      </w:pPr>
      <w:r>
        <w:t>Hence less and less thermal kinetic energy is needed to overcome them, so the boiling point is reduced from molecule (1) to (3).</w:t>
      </w:r>
    </w:p>
    <w:p>
      <w:pPr>
        <w:pStyle w:val="style0"/>
        <w:rPr/>
      </w:pPr>
    </w:p>
    <w:p>
      <w:pPr>
        <w:pStyle w:val="style0"/>
        <w:rPr/>
      </w:pPr>
      <w:r>
        <w:t>They can be separated by fractional distillation.</w:t>
      </w:r>
    </w:p>
    <w:p>
      <w:pPr>
        <w:pStyle w:val="style0"/>
        <w:rPr/>
      </w:pPr>
    </w:p>
    <w:p>
      <w:pPr>
        <w:pStyle w:val="style0"/>
        <w:rPr/>
      </w:pPr>
      <w:r>
        <w:t>Chemically they are very similar e.g. they all readily burn to carbon dioxide and water or react with chlorine and uv light to form isomeric halogenoalkanes.</w:t>
      </w:r>
    </w:p>
    <w:p>
      <w:pPr>
        <w:pStyle w:val="style0"/>
        <w:rPr/>
      </w:pPr>
    </w:p>
    <w:p>
      <w:pPr>
        <w:pStyle w:val="style0"/>
        <w:rPr/>
      </w:pPr>
    </w:p>
    <w:p>
      <w:pPr>
        <w:pStyle w:val="style0"/>
        <w:rPr/>
      </w:pPr>
      <w:r>
        <w:t>How to name organic compounds using the IUPAC rules</w:t>
      </w:r>
    </w:p>
    <w:p>
      <w:pPr>
        <w:pStyle w:val="style0"/>
        <w:rPr/>
      </w:pPr>
    </w:p>
    <w:p>
      <w:pPr>
        <w:pStyle w:val="style0"/>
        <w:rPr/>
      </w:pPr>
      <w:r>
        <w:t>In order to name organic compounds you must first memorize a few basic names. These names are listed within the discussion of naming alkanes. In general, the base part of the name reflects the number of carbons in what you have assigned to be the parent chain. The suffix of the name reflects the type(s) of functional group(s) present on (or within) the parent chain. Other groups which are attached to the parent chain are called substituents.</w:t>
      </w:r>
    </w:p>
    <w:p>
      <w:pPr>
        <w:pStyle w:val="style0"/>
        <w:rPr/>
      </w:pPr>
    </w:p>
    <w:p>
      <w:pPr>
        <w:pStyle w:val="style0"/>
        <w:rPr/>
      </w:pPr>
    </w:p>
    <w:p>
      <w:pPr>
        <w:pStyle w:val="style0"/>
        <w:rPr/>
      </w:pPr>
    </w:p>
    <w:p>
      <w:pPr>
        <w:pStyle w:val="style0"/>
        <w:rPr/>
      </w:pPr>
      <w:r>
        <w:t>Alkanes - saturated hydrocarbons</w:t>
      </w:r>
    </w:p>
    <w:p>
      <w:pPr>
        <w:pStyle w:val="style0"/>
        <w:rPr/>
      </w:pPr>
      <w:r>
        <w:t>The names of the straight chain saturated hydrocarbons for up to a 12 carbon chain are shown below. The names of the substituents formed by the removal of one hydrogen from the end of the chain is obtained by changing the suffix -ane to -yl.</w:t>
      </w:r>
    </w:p>
    <w:p>
      <w:pPr>
        <w:pStyle w:val="style0"/>
        <w:rPr/>
      </w:pPr>
    </w:p>
    <w:p>
      <w:pPr>
        <w:pStyle w:val="style0"/>
        <w:rPr/>
      </w:pPr>
      <w:r>
        <w:t>Number of Carbons</w:t>
      </w:r>
      <w:r>
        <w:tab/>
      </w:r>
      <w:r>
        <w:t>Name</w:t>
      </w:r>
    </w:p>
    <w:p>
      <w:pPr>
        <w:pStyle w:val="style0"/>
        <w:rPr/>
      </w:pPr>
      <w:r>
        <w:t>1</w:t>
      </w:r>
      <w:r>
        <w:tab/>
      </w:r>
      <w:r>
        <w:t>methane</w:t>
      </w:r>
    </w:p>
    <w:p>
      <w:pPr>
        <w:pStyle w:val="style0"/>
        <w:rPr/>
      </w:pPr>
      <w:r>
        <w:t>2</w:t>
      </w:r>
      <w:r>
        <w:tab/>
      </w:r>
      <w:r>
        <w:t>ethane</w:t>
      </w:r>
    </w:p>
    <w:p>
      <w:pPr>
        <w:pStyle w:val="style0"/>
        <w:rPr/>
      </w:pPr>
      <w:r>
        <w:t>3</w:t>
      </w:r>
      <w:r>
        <w:tab/>
      </w:r>
      <w:r>
        <w:t>propane</w:t>
      </w:r>
    </w:p>
    <w:p>
      <w:pPr>
        <w:pStyle w:val="style0"/>
        <w:rPr/>
      </w:pPr>
      <w:r>
        <w:t>4</w:t>
      </w:r>
      <w:r>
        <w:tab/>
      </w:r>
      <w:r>
        <w:t>butane</w:t>
      </w:r>
    </w:p>
    <w:p>
      <w:pPr>
        <w:pStyle w:val="style0"/>
        <w:rPr/>
      </w:pPr>
      <w:r>
        <w:t>5</w:t>
      </w:r>
      <w:r>
        <w:tab/>
      </w:r>
      <w:r>
        <w:t>pentane</w:t>
      </w:r>
    </w:p>
    <w:p>
      <w:pPr>
        <w:pStyle w:val="style0"/>
        <w:rPr/>
      </w:pPr>
      <w:r>
        <w:t>6</w:t>
      </w:r>
      <w:r>
        <w:tab/>
      </w:r>
      <w:r>
        <w:t>hexane</w:t>
      </w:r>
    </w:p>
    <w:p>
      <w:pPr>
        <w:pStyle w:val="style0"/>
        <w:rPr/>
      </w:pPr>
      <w:r>
        <w:t>7</w:t>
      </w:r>
      <w:r>
        <w:tab/>
      </w:r>
      <w:r>
        <w:t>heptane</w:t>
      </w:r>
    </w:p>
    <w:p>
      <w:pPr>
        <w:pStyle w:val="style0"/>
        <w:rPr/>
      </w:pPr>
      <w:r>
        <w:t>8</w:t>
      </w:r>
      <w:r>
        <w:tab/>
      </w:r>
      <w:r>
        <w:t>octane</w:t>
      </w:r>
    </w:p>
    <w:p>
      <w:pPr>
        <w:pStyle w:val="style0"/>
        <w:rPr/>
      </w:pPr>
      <w:r>
        <w:t>9</w:t>
      </w:r>
      <w:r>
        <w:tab/>
      </w:r>
      <w:r>
        <w:t>nonane</w:t>
      </w:r>
    </w:p>
    <w:p>
      <w:pPr>
        <w:pStyle w:val="style0"/>
        <w:rPr/>
      </w:pPr>
      <w:r>
        <w:t>10</w:t>
      </w:r>
      <w:r>
        <w:tab/>
      </w:r>
      <w:r>
        <w:t>decane</w:t>
      </w:r>
    </w:p>
    <w:p>
      <w:pPr>
        <w:pStyle w:val="style0"/>
        <w:rPr/>
      </w:pPr>
      <w:r>
        <w:t>11</w:t>
      </w:r>
      <w:r>
        <w:tab/>
      </w:r>
      <w:r>
        <w:t>undecane</w:t>
      </w:r>
    </w:p>
    <w:p>
      <w:pPr>
        <w:pStyle w:val="style0"/>
        <w:rPr/>
      </w:pPr>
      <w:r>
        <w:t>12</w:t>
      </w:r>
      <w:r>
        <w:tab/>
      </w:r>
      <w:r>
        <w:t>dodecane</w:t>
      </w:r>
    </w:p>
    <w:p>
      <w:pPr>
        <w:pStyle w:val="style0"/>
        <w:rPr/>
      </w:pPr>
      <w:r>
        <w:t>There are a few common branched substituents which you should memorize. These are shown below.</w:t>
      </w:r>
    </w:p>
    <w:p>
      <w:pPr>
        <w:pStyle w:val="style0"/>
        <w:rPr/>
      </w:pPr>
    </w:p>
    <w:p>
      <w:pPr>
        <w:pStyle w:val="style0"/>
        <w:rPr/>
      </w:pPr>
    </w:p>
    <w:p>
      <w:pPr>
        <w:pStyle w:val="style0"/>
        <w:rPr/>
      </w:pPr>
    </w:p>
    <w:p>
      <w:pPr>
        <w:pStyle w:val="style0"/>
        <w:rPr/>
      </w:pPr>
      <w:r>
        <w:t>Here is a simple list of rules to follow. Some examples are given at the end of the list.</w:t>
      </w:r>
    </w:p>
    <w:p>
      <w:pPr>
        <w:pStyle w:val="style0"/>
        <w:rPr/>
      </w:pPr>
    </w:p>
    <w:p>
      <w:pPr>
        <w:pStyle w:val="style0"/>
        <w:rPr/>
      </w:pPr>
      <w:r>
        <w:t>Identify the longest carbon chain. This chain is called the parent chain.</w:t>
      </w:r>
    </w:p>
    <w:p>
      <w:pPr>
        <w:pStyle w:val="style0"/>
        <w:rPr/>
      </w:pPr>
    </w:p>
    <w:p>
      <w:pPr>
        <w:pStyle w:val="style0"/>
        <w:rPr/>
      </w:pPr>
      <w:r>
        <w:t>Identify all of the substituents (groups appending from the parent chain).</w:t>
      </w:r>
    </w:p>
    <w:p>
      <w:pPr>
        <w:pStyle w:val="style0"/>
        <w:rPr/>
      </w:pPr>
    </w:p>
    <w:p>
      <w:pPr>
        <w:pStyle w:val="style0"/>
        <w:rPr/>
      </w:pPr>
      <w:r>
        <w:t>Number the carbons of the parent chain from the end that gives the substituents the lowest numbers. When compairing a series of numbers, the series that is the "lowest" is the one which contains the lowest number at the occasion of the first difference. If two or more side chains are in equivalent positions, assign the lowest number to the one which will come first in the name.</w:t>
      </w:r>
    </w:p>
    <w:p>
      <w:pPr>
        <w:pStyle w:val="style0"/>
        <w:rPr/>
      </w:pPr>
    </w:p>
    <w:p>
      <w:pPr>
        <w:pStyle w:val="style0"/>
        <w:rPr/>
      </w:pPr>
      <w:r>
        <w:t>If the same substituent occurs more than once, the location of each point on which the substituent occurs is given. In addition, the number of times the substituent group occurs is indicated by a prefix (di, tri, tetra, etc.).</w:t>
      </w:r>
    </w:p>
    <w:p>
      <w:pPr>
        <w:pStyle w:val="style0"/>
        <w:rPr/>
      </w:pPr>
    </w:p>
    <w:p>
      <w:pPr>
        <w:pStyle w:val="style0"/>
        <w:rPr/>
      </w:pPr>
      <w:r>
        <w:t>If there are two or more different substituents they are listed in alphabetical order using the base name (ignore the prefixes). The only prefix which is used when putting the substituents in alphabetical order is iso as in isopropyl or isobutyl. The prefixes sec- and tert- are not used in determining alphabetical order except when compared with each other.</w:t>
      </w:r>
    </w:p>
    <w:p>
      <w:pPr>
        <w:pStyle w:val="style0"/>
        <w:rPr/>
      </w:pPr>
    </w:p>
    <w:p>
      <w:pPr>
        <w:pStyle w:val="style0"/>
        <w:rPr/>
      </w:pPr>
      <w:r>
        <w:t>If chains of equal length are competing for selection as the parent chain, then the choice goes in series to:</w:t>
      </w:r>
    </w:p>
    <w:p>
      <w:pPr>
        <w:pStyle w:val="style0"/>
        <w:rPr/>
      </w:pPr>
      <w:r>
        <w:t>a) the chain which has the greatest number of side chains.</w:t>
      </w:r>
    </w:p>
    <w:p>
      <w:pPr>
        <w:pStyle w:val="style0"/>
        <w:rPr/>
      </w:pPr>
      <w:r>
        <w:t>b) the chain whose substituents have the lowest- numbers.</w:t>
      </w:r>
    </w:p>
    <w:p>
      <w:pPr>
        <w:pStyle w:val="style0"/>
        <w:rPr/>
      </w:pPr>
      <w:r>
        <w:t>c) the chain having the greatest number of carbon atoms in the smaller side chain.</w:t>
      </w:r>
    </w:p>
    <w:p>
      <w:pPr>
        <w:pStyle w:val="style0"/>
        <w:rPr/>
      </w:pPr>
      <w:r>
        <w:t>d)the chain having the least branched side chains.</w:t>
      </w:r>
    </w:p>
    <w:p>
      <w:pPr>
        <w:pStyle w:val="style0"/>
        <w:rPr/>
      </w:pPr>
    </w:p>
    <w:p>
      <w:pPr>
        <w:pStyle w:val="style0"/>
        <w:rPr/>
      </w:pPr>
      <w:r>
        <w:t>A cyclic (ring) hydrocarbon is designated by the prefix cyclo- which appears directly in front of the base name.</w:t>
      </w:r>
    </w:p>
    <w:p>
      <w:pPr>
        <w:pStyle w:val="style0"/>
        <w:rPr/>
      </w:pPr>
    </w:p>
    <w:p>
      <w:pPr>
        <w:pStyle w:val="style0"/>
        <w:rPr/>
      </w:pPr>
      <w:r>
        <w:t>In summary, the name of the compound is written out with the substituents in alphabetical order followed by the base name (derived from the number of carbons in the parent chain). Commas are used between numbers and dashes are used between letters and numbers. There are no spaces in the name.</w:t>
      </w:r>
    </w:p>
    <w:p>
      <w:pPr>
        <w:pStyle w:val="style0"/>
        <w:rPr/>
      </w:pPr>
    </w:p>
    <w:p>
      <w:pPr>
        <w:pStyle w:val="style0"/>
        <w:rPr/>
      </w:pPr>
      <w:r>
        <w:t xml:space="preserve">Here are some examples: </w:t>
      </w:r>
    </w:p>
    <w:p>
      <w:pPr>
        <w:pStyle w:val="style0"/>
        <w:rPr/>
      </w:pPr>
    </w:p>
    <w:p>
      <w:pPr>
        <w:pStyle w:val="style0"/>
        <w:rPr/>
      </w:pPr>
    </w:p>
    <w:p>
      <w:pPr>
        <w:pStyle w:val="style0"/>
        <w:rPr/>
      </w:pPr>
    </w:p>
    <w:p>
      <w:pPr>
        <w:pStyle w:val="style0"/>
        <w:rPr/>
      </w:pPr>
      <w:r>
        <w:t>Alkyl halides</w:t>
      </w:r>
    </w:p>
    <w:p>
      <w:pPr>
        <w:pStyle w:val="style0"/>
        <w:rPr/>
      </w:pPr>
      <w:r>
        <w:t>The halogen is treated as a substituent on an alkane chain. The halo- substituent is considered of equal rank with an alkyl substituent in the numbering of the parent chain. The halogens are represented as follows:</w:t>
      </w:r>
    </w:p>
    <w:p>
      <w:pPr>
        <w:pStyle w:val="style0"/>
        <w:rPr/>
      </w:pPr>
    </w:p>
    <w:p>
      <w:pPr>
        <w:pStyle w:val="style0"/>
        <w:rPr/>
      </w:pPr>
      <w:r>
        <w:t>F</w:t>
      </w:r>
      <w:r>
        <w:tab/>
      </w:r>
      <w:r>
        <w:t>fluoro-</w:t>
      </w:r>
    </w:p>
    <w:p>
      <w:pPr>
        <w:pStyle w:val="style0"/>
        <w:rPr/>
      </w:pPr>
      <w:r>
        <w:t>Cl</w:t>
      </w:r>
      <w:r>
        <w:tab/>
      </w:r>
      <w:r>
        <w:t>chloro-</w:t>
      </w:r>
    </w:p>
    <w:p>
      <w:pPr>
        <w:pStyle w:val="style0"/>
        <w:rPr/>
      </w:pPr>
      <w:r>
        <w:t>Br</w:t>
      </w:r>
      <w:r>
        <w:tab/>
      </w:r>
      <w:r>
        <w:t>bromo-</w:t>
      </w:r>
    </w:p>
    <w:p>
      <w:pPr>
        <w:pStyle w:val="style0"/>
        <w:rPr/>
      </w:pPr>
      <w:r>
        <w:t>I</w:t>
      </w:r>
      <w:r>
        <w:tab/>
      </w:r>
      <w:r>
        <w:t>iodo-</w:t>
      </w: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Alkenes and Alkynes - unsaturated hydrocarbons</w:t>
      </w:r>
    </w:p>
    <w:p>
      <w:pPr>
        <w:pStyle w:val="style0"/>
        <w:rPr/>
      </w:pPr>
      <w:r>
        <w:t>Double bonds in hydrocarbons are indicated by replacing the suffix -ane with -ene. If there is more than one double bond, the suffix is expanded to include a prefix that indicates the number of double bonds present (-adiene, -atriene, etc.). Triple bonds are named in a similar way using the suffix -yne. The position of the multiple bond(s) within the parent chain is(are) indicated by placing the number(s) of the first carbon of the multiple bond(s) directly in front of the base name.</w:t>
      </w:r>
    </w:p>
    <w:p>
      <w:pPr>
        <w:pStyle w:val="style0"/>
        <w:rPr/>
      </w:pPr>
    </w:p>
    <w:p>
      <w:pPr>
        <w:pStyle w:val="style0"/>
        <w:rPr/>
      </w:pPr>
    </w:p>
    <w:p>
      <w:pPr>
        <w:pStyle w:val="style0"/>
        <w:rPr/>
      </w:pPr>
      <w:r>
        <w:t>Here is an important list of rules to follow:</w:t>
      </w:r>
    </w:p>
    <w:p>
      <w:pPr>
        <w:pStyle w:val="style0"/>
        <w:rPr/>
      </w:pPr>
    </w:p>
    <w:p>
      <w:pPr>
        <w:pStyle w:val="style0"/>
        <w:rPr/>
      </w:pPr>
      <w:r>
        <w:t>The parent chain is numbered so that the multiple bonds have the lowest numbers (double and triple bonds have priority over alkyl and halo substituents).</w:t>
      </w:r>
    </w:p>
    <w:p>
      <w:pPr>
        <w:pStyle w:val="style0"/>
        <w:rPr/>
      </w:pPr>
    </w:p>
    <w:p>
      <w:pPr>
        <w:pStyle w:val="style0"/>
        <w:rPr/>
      </w:pPr>
      <w:r>
        <w:t>When both double and triple bonds are present, numbers as low as possible are given to double and triple bonds even though this may at times give "-yne" a lower number than "-ene". When there is a choice in numbering, the double bonds are given the lowest numbers.</w:t>
      </w:r>
    </w:p>
    <w:p>
      <w:pPr>
        <w:pStyle w:val="style0"/>
        <w:rPr/>
      </w:pPr>
    </w:p>
    <w:p>
      <w:pPr>
        <w:pStyle w:val="style0"/>
        <w:rPr/>
      </w:pPr>
      <w:r>
        <w:t>When both double and triple bonds are present, the -en suffix follows the parent chain directly and the -yne suffix follows the -en suffix (notice that the e is left off, -en instead of -ene). The location of the double bond(s) is(are) indicated before the parent name as before, and the location of the triple bond(s) is(are) indicated between the -en and -yne suffixes. See below for examples.</w:t>
      </w:r>
    </w:p>
    <w:p>
      <w:pPr>
        <w:pStyle w:val="style0"/>
        <w:rPr/>
      </w:pPr>
    </w:p>
    <w:p>
      <w:pPr>
        <w:pStyle w:val="style0"/>
        <w:rPr/>
      </w:pPr>
      <w:r>
        <w:t>For a branched unsaturated acyclic hydrocarbon, the parent chain is the longest carbon chain that contains the maximum number of double and triple bonds. If there are two or more chains competing for selection as the parent chain (chain with the most multiple bonds), the choice goes to (1) the chain with the greatest number of carbon atoms, (2) the # of carbon atoms being equal, the chain containing the maximum number of double bonds.</w:t>
      </w:r>
    </w:p>
    <w:p>
      <w:pPr>
        <w:pStyle w:val="style0"/>
        <w:rPr/>
      </w:pPr>
    </w:p>
    <w:p>
      <w:pPr>
        <w:pStyle w:val="style0"/>
        <w:rPr/>
      </w:pPr>
      <w:r>
        <w:t>If there is a choice in numbering not previously covered, the parent chain is numbered to give the substituents the lowest number at the first point of difference.</w:t>
      </w: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Alcohols</w:t>
      </w:r>
    </w:p>
    <w:p>
      <w:pPr>
        <w:pStyle w:val="style0"/>
        <w:rPr/>
      </w:pPr>
      <w:r>
        <w:t xml:space="preserve">Alcohols are named by replacing the suffix -ane with -anol. If there is more than one hydroxyl group (-OH), the suffix is expanded to include a prefix that indicates the number of hydroxyl groups present (-anediol, -anetriol, etc.). The position of the hydroxyl group(s) on the parent chain is(are) indicated by </w:t>
      </w:r>
      <w:r>
        <w:t>placing the number(s) corresponding to the location(s) on the parent chain directly in front of the base name (same as alkenes).</w:t>
      </w:r>
    </w:p>
    <w:p>
      <w:pPr>
        <w:pStyle w:val="style0"/>
        <w:rPr/>
      </w:pPr>
    </w:p>
    <w:p>
      <w:pPr>
        <w:pStyle w:val="style0"/>
        <w:rPr/>
      </w:pPr>
    </w:p>
    <w:p>
      <w:pPr>
        <w:pStyle w:val="style0"/>
        <w:rPr/>
      </w:pPr>
      <w:r>
        <w:t>Here is an important list of rules to follow:</w:t>
      </w:r>
    </w:p>
    <w:p>
      <w:pPr>
        <w:pStyle w:val="style0"/>
        <w:rPr/>
      </w:pPr>
    </w:p>
    <w:p>
      <w:pPr>
        <w:pStyle w:val="style0"/>
        <w:rPr/>
      </w:pPr>
      <w:r>
        <w:t>The hydroxyl group takes precedence over alkyl groups and halogen substituents, as well as double bonds, in the numbering of the parent chain.</w:t>
      </w:r>
    </w:p>
    <w:p>
      <w:pPr>
        <w:pStyle w:val="style0"/>
        <w:rPr/>
      </w:pPr>
    </w:p>
    <w:p>
      <w:pPr>
        <w:pStyle w:val="style0"/>
        <w:rPr/>
      </w:pPr>
      <w:r>
        <w:t>When both double bonds and hydroxyl groups are present, the -en suffix follows the parent chain directly and the -ol suffix follows the -en suffix (notice that the e is left off, -en instead of -ene). The location of the double bond(s) is(are) indicated before the parent name as before, and the location of the hydroxyl group(s) is(are) indicated between the -en and -ol suffixes. See below for examples. Again, the hydroxyl gets priority in the numbering of the parent chain.</w:t>
      </w:r>
    </w:p>
    <w:p>
      <w:pPr>
        <w:pStyle w:val="style0"/>
        <w:rPr/>
      </w:pPr>
    </w:p>
    <w:p>
      <w:pPr>
        <w:pStyle w:val="style0"/>
        <w:rPr/>
      </w:pPr>
      <w:r>
        <w:t>If there is a choice in numbering not previously covered, the parent chain is numbered to give the substituents the lowest number at the first point of difference.</w:t>
      </w: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Ethers</w:t>
      </w:r>
    </w:p>
    <w:p>
      <w:pPr>
        <w:pStyle w:val="style0"/>
        <w:rPr/>
      </w:pPr>
      <w:r>
        <w:t>You are only expected to know how to name ethers by their commmon names. The two alkyl groups attached to the oxygen are put in alphabetical order with spaces between the names and they are followed by the word ether. The prefix di- is used if both alkyl groups are the same.</w:t>
      </w:r>
    </w:p>
    <w:p>
      <w:pPr>
        <w:pStyle w:val="style0"/>
        <w:rPr/>
      </w:pP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Aldehydes</w:t>
      </w:r>
    </w:p>
    <w:p>
      <w:pPr>
        <w:pStyle w:val="style0"/>
        <w:rPr/>
      </w:pPr>
      <w:r>
        <w:t>Aldehydes are named by replacing the suffix -ane with -anal. If there is more than one -CHO group, the suffix is expanded to include a prefix that indicates the number of -CHO groups present (-anedial - there should not be more than 2 of these groups on the parent chain as they must occur at the ends). It is not necessary to indicate the position of the -CHO group because this group will be at the end of the parent chain and its carbon is automatically assigned as C-1.</w:t>
      </w:r>
    </w:p>
    <w:p>
      <w:pPr>
        <w:pStyle w:val="style0"/>
        <w:rPr/>
      </w:pPr>
    </w:p>
    <w:p>
      <w:pPr>
        <w:pStyle w:val="style0"/>
        <w:rPr/>
      </w:pPr>
    </w:p>
    <w:p>
      <w:pPr>
        <w:pStyle w:val="style0"/>
        <w:rPr/>
      </w:pPr>
      <w:r>
        <w:t>Here is an important list of rules to follow:</w:t>
      </w:r>
    </w:p>
    <w:p>
      <w:pPr>
        <w:pStyle w:val="style0"/>
        <w:rPr/>
      </w:pPr>
    </w:p>
    <w:p>
      <w:pPr>
        <w:pStyle w:val="style0"/>
        <w:rPr/>
      </w:pPr>
      <w:r>
        <w:t>The carbonyl group takes precedence over alkyl groups and halogen substituents, as well as double bonds, in the numbering of the parent chain.</w:t>
      </w:r>
    </w:p>
    <w:p>
      <w:pPr>
        <w:pStyle w:val="style0"/>
        <w:rPr/>
      </w:pPr>
    </w:p>
    <w:p>
      <w:pPr>
        <w:pStyle w:val="style0"/>
        <w:rPr/>
      </w:pPr>
      <w:r>
        <w:t>When both double bonds and carbonyl groups are present, the -en suffix follows the parent chain directly and the -al suffix follows the -en suffix (notice that the e is left off, -en instead of -ene). The location of the double bond(s) is(are) indicated before the parent name as before, and the -al suffix follows the -en suffix directly. Remember it is not necessary to specify the location of the carbonyl group because it will automatically be carbon #1. See below for examples. Again, the carbonyl gets priority in the numbering of the parent chain.</w:t>
      </w:r>
    </w:p>
    <w:p>
      <w:pPr>
        <w:pStyle w:val="style0"/>
        <w:rPr/>
      </w:pPr>
    </w:p>
    <w:p>
      <w:pPr>
        <w:pStyle w:val="style0"/>
        <w:rPr/>
      </w:pPr>
      <w:r>
        <w:t>There are a couple of common names which are acceptable as IUPAC names. They are shown in the examples at the end of this list but at this point these names will not be accepted by the computer. Eventually they will be accepted.</w:t>
      </w:r>
    </w:p>
    <w:p>
      <w:pPr>
        <w:pStyle w:val="style0"/>
        <w:rPr/>
      </w:pPr>
    </w:p>
    <w:p>
      <w:pPr>
        <w:pStyle w:val="style0"/>
        <w:rPr/>
      </w:pPr>
      <w:r>
        <w:t>If there is a choice in numbering not previously covered, the parent chain is numbered to give the substituents the lowest number at the first point of difference.</w:t>
      </w: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Ketones</w:t>
      </w:r>
    </w:p>
    <w:p>
      <w:pPr>
        <w:pStyle w:val="style0"/>
        <w:rPr/>
      </w:pPr>
      <w:r>
        <w:t>Ketones are named by replacing the suffix -ane with -anone. If there is more than one carbonyl group (C=O), the suffix is expanded to include a prefix that indicates the number of carbonyl groups present (-anedione, -anetrione, etc.). The position of the carbonyl group(s) on the parent chain is(are) indicated by placing the number(s) corresponding to the location(s) on the parent chain directly in front of the base name (same as alkenes).</w:t>
      </w:r>
    </w:p>
    <w:p>
      <w:pPr>
        <w:pStyle w:val="style0"/>
        <w:rPr/>
      </w:pPr>
    </w:p>
    <w:p>
      <w:pPr>
        <w:pStyle w:val="style0"/>
        <w:rPr/>
      </w:pPr>
    </w:p>
    <w:p>
      <w:pPr>
        <w:pStyle w:val="style0"/>
        <w:rPr/>
      </w:pPr>
      <w:r>
        <w:t>Here is an important list of rules to follow:</w:t>
      </w:r>
    </w:p>
    <w:p>
      <w:pPr>
        <w:pStyle w:val="style0"/>
        <w:rPr/>
      </w:pPr>
    </w:p>
    <w:p>
      <w:pPr>
        <w:pStyle w:val="style0"/>
        <w:rPr/>
      </w:pPr>
      <w:r>
        <w:t>The carbonyl group takes precedence over alkyl groups and halogen substituents, as well as double bonds, in the numbering of the parent chain.</w:t>
      </w:r>
    </w:p>
    <w:p>
      <w:pPr>
        <w:pStyle w:val="style0"/>
        <w:rPr/>
      </w:pPr>
    </w:p>
    <w:p>
      <w:pPr>
        <w:pStyle w:val="style0"/>
        <w:rPr/>
      </w:pPr>
      <w:r>
        <w:t>When both double bonds and carbonyl groups are present, the -en suffix follows the parent chain directly and the -one suffix follows the -en suffix (notice that the e is left off, -en instead of -ene). The location of the double bond(s) is(are) indicated before the parent name as before, and the location of the carbonyl group(s) is(are) indicated between the -en and -one suffixes. See below for examples. Again, the carbonyl gets priority in the numbering of the parent chain.</w:t>
      </w:r>
    </w:p>
    <w:p>
      <w:pPr>
        <w:pStyle w:val="style0"/>
        <w:rPr/>
      </w:pPr>
    </w:p>
    <w:p>
      <w:pPr>
        <w:pStyle w:val="style0"/>
        <w:rPr/>
      </w:pPr>
      <w:r>
        <w:t>If there is a choice in numbering not previously covered, the parent chain is numbered to give the substituents the lowest number at the first point of difference.</w:t>
      </w: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Carboxylic Acids</w:t>
      </w:r>
    </w:p>
    <w:p>
      <w:pPr>
        <w:pStyle w:val="style0"/>
        <w:rPr/>
      </w:pPr>
      <w:r>
        <w:t>Carboxylic acids are named by counting the number of carbons in the longest continuous chain including the carboxyl group and by replacing the suffix -ane of the corresponding alkane with -anoic acid. If there are two -COOH groups, the suffix is expanded to include a prefix that indicates the number of -COOH groups present (-anedioic acid - there should not be more than 2 of these groups on the parent chain as they must occur at the ends). It is not necessary to indicate the position of the -COOH group because this group will be at the end of the parent chain and its carbon is automatically assigned as C-1.</w:t>
      </w:r>
    </w:p>
    <w:p>
      <w:pPr>
        <w:pStyle w:val="style0"/>
        <w:rPr/>
      </w:pPr>
    </w:p>
    <w:p>
      <w:pPr>
        <w:pStyle w:val="style0"/>
        <w:rPr/>
      </w:pPr>
    </w:p>
    <w:p>
      <w:pPr>
        <w:pStyle w:val="style0"/>
        <w:rPr/>
      </w:pPr>
      <w:r>
        <w:t>Here is an important list of rules to follow:</w:t>
      </w:r>
    </w:p>
    <w:p>
      <w:pPr>
        <w:pStyle w:val="style0"/>
        <w:rPr/>
      </w:pPr>
    </w:p>
    <w:p>
      <w:pPr>
        <w:pStyle w:val="style0"/>
        <w:rPr/>
      </w:pPr>
      <w:r>
        <w:t>The carboxyl group takes precedence over alkyl groups and halogen substituents, as well as double bonds, in the numbering of the parent chain.</w:t>
      </w:r>
    </w:p>
    <w:p>
      <w:pPr>
        <w:pStyle w:val="style0"/>
        <w:rPr/>
      </w:pPr>
    </w:p>
    <w:p>
      <w:pPr>
        <w:pStyle w:val="style0"/>
        <w:rPr/>
      </w:pPr>
      <w:r>
        <w:t>If the carboxyl group is attached to a ring the parent ring is named and the suffix -carboxylic acid is added.</w:t>
      </w:r>
    </w:p>
    <w:p>
      <w:pPr>
        <w:pStyle w:val="style0"/>
        <w:rPr/>
      </w:pPr>
    </w:p>
    <w:p>
      <w:pPr>
        <w:pStyle w:val="style0"/>
        <w:rPr/>
      </w:pPr>
      <w:r>
        <w:t>When both double bonds and carboxyl groups are present, the -en suffix follows the parent chain directly and the -oic acid suffix follows the -en suffix (notice that the e is left off, -en instead of -ene). The location of the double bond(s) is(are) indicated before the parent name as before, and the -oic acid suffix follows the -en suffix directly. Remember it is not necessary to specify the location of the carboxyl group because it will automatically be carbon #1. See below for examples. Again, the carboxyl gets priority in the numbering of the parent chain.</w:t>
      </w:r>
    </w:p>
    <w:p>
      <w:pPr>
        <w:pStyle w:val="style0"/>
        <w:rPr/>
      </w:pPr>
    </w:p>
    <w:p>
      <w:pPr>
        <w:pStyle w:val="style0"/>
        <w:rPr/>
      </w:pPr>
      <w:r>
        <w:t>There are several common names which are acceptable as IUPAC names. They are shown in the examples at the end of this list but at this point these names will not be accepted by the computer. Eventually they will be accepted.</w:t>
      </w:r>
    </w:p>
    <w:p>
      <w:pPr>
        <w:pStyle w:val="style0"/>
        <w:rPr/>
      </w:pPr>
    </w:p>
    <w:p>
      <w:pPr>
        <w:pStyle w:val="style0"/>
        <w:rPr/>
      </w:pPr>
      <w:r>
        <w:t>If there is a choice in numbering not previously covered, the parent chain is numbered to give the substituents the lowest number at the first point of difference.</w:t>
      </w: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Esters</w:t>
      </w:r>
    </w:p>
    <w:p>
      <w:pPr>
        <w:pStyle w:val="style0"/>
        <w:rPr/>
      </w:pPr>
      <w:r>
        <w:t>Systematic names of esters are based on the name of the corresponding carboxylic acid. Remember esters look like this:</w:t>
      </w:r>
    </w:p>
    <w:p>
      <w:pPr>
        <w:pStyle w:val="style0"/>
        <w:rPr/>
      </w:pPr>
    </w:p>
    <w:p>
      <w:pPr>
        <w:pStyle w:val="style0"/>
        <w:rPr/>
      </w:pPr>
    </w:p>
    <w:p>
      <w:pPr>
        <w:pStyle w:val="style0"/>
        <w:rPr/>
      </w:pPr>
    </w:p>
    <w:p>
      <w:pPr>
        <w:pStyle w:val="style0"/>
        <w:rPr/>
      </w:pPr>
    </w:p>
    <w:p>
      <w:pPr>
        <w:pStyle w:val="style0"/>
        <w:rPr/>
      </w:pPr>
    </w:p>
    <w:p>
      <w:pPr>
        <w:pStyle w:val="style0"/>
        <w:rPr/>
      </w:pPr>
      <w:r>
        <w:t>The alkyl group is named like a substituent using the -yl ending. This is followed by a space. The acyl portion of the name (what is left over) is named by replacing the -ic acid suffix of the corresponding carboxylic acid with -ate.</w:t>
      </w:r>
    </w:p>
    <w:p>
      <w:pPr>
        <w:pStyle w:val="style0"/>
        <w:rPr/>
      </w:pPr>
      <w:r>
        <w:t>Here are some examples:</w:t>
      </w:r>
    </w:p>
    <w:p>
      <w:pPr>
        <w:pStyle w:val="style0"/>
        <w:rPr/>
      </w:pPr>
    </w:p>
    <w:p>
      <w:pPr>
        <w:pStyle w:val="style0"/>
        <w:rPr/>
      </w:pPr>
    </w:p>
    <w:p>
      <w:pPr>
        <w:pStyle w:val="style0"/>
        <w:rPr/>
      </w:pPr>
      <w:r>
        <w:t>Amines</w:t>
      </w:r>
    </w:p>
    <w:p>
      <w:pPr>
        <w:pStyle w:val="style0"/>
        <w:rPr/>
      </w:pPr>
      <w:r>
        <w:t>You are only expected to know how to name amines by their common names . They are named like ethers, the alkyl (R) groups attached to the nitrogen are put in alphabetical order with no spaces between the names and these are followed by the word amine. The prefixes di- and tri- are used if two or three of the alkyl groups are the same.</w:t>
      </w:r>
    </w:p>
    <w:p>
      <w:pPr>
        <w:pStyle w:val="style0"/>
        <w:rPr/>
      </w:pPr>
      <w:r>
        <w:t>NOTE: Some books put spaces between the parts of the name, but we will not. Follow the examples.</w:t>
      </w:r>
    </w:p>
    <w:p>
      <w:pPr>
        <w:pStyle w:val="style0"/>
        <w:rPr/>
      </w:pPr>
    </w:p>
    <w:p>
      <w:pPr>
        <w:pStyle w:val="style0"/>
        <w:rPr/>
      </w:pPr>
    </w:p>
    <w:p>
      <w:pPr>
        <w:pStyle w:val="style0"/>
        <w:rPr/>
      </w:pPr>
      <w:r>
        <w:t>Here are some examples:</w:t>
      </w:r>
    </w:p>
    <w:p>
      <w:pPr>
        <w:pStyle w:val="style0"/>
        <w:rPr/>
      </w:pPr>
    </w:p>
    <w:p>
      <w:pPr>
        <w:pStyle w:val="style0"/>
        <w:rPr/>
      </w:pPr>
    </w:p>
    <w:p>
      <w:pPr>
        <w:pStyle w:val="style0"/>
        <w:rPr/>
      </w:pPr>
    </w:p>
    <w:p>
      <w:pPr>
        <w:pStyle w:val="style0"/>
        <w:rPr/>
      </w:pPr>
    </w:p>
    <w:p>
      <w:pPr>
        <w:pStyle w:val="style0"/>
        <w:rPr/>
      </w:pPr>
      <w:r>
        <w:t>Summary of functional groups</w:t>
      </w:r>
    </w:p>
    <w:p>
      <w:pPr>
        <w:pStyle w:val="style0"/>
        <w:rPr/>
      </w:pPr>
    </w:p>
    <w:p>
      <w:pPr>
        <w:pStyle w:val="style0"/>
        <w:rPr/>
      </w:pPr>
      <w:r>
        <w:t>Functional group</w:t>
      </w:r>
      <w:r>
        <w:tab/>
      </w:r>
      <w:r>
        <w:t>Prefix</w:t>
      </w:r>
      <w:r>
        <w:tab/>
      </w:r>
      <w:r>
        <w:t>Suffix</w:t>
      </w:r>
    </w:p>
    <w:p>
      <w:pPr>
        <w:pStyle w:val="style0"/>
        <w:rPr/>
      </w:pPr>
      <w:r>
        <w:t>carboxylic acids</w:t>
      </w:r>
      <w:r>
        <w:tab/>
      </w:r>
      <w:r>
        <w:t>none</w:t>
      </w:r>
      <w:r>
        <w:tab/>
      </w:r>
      <w:r>
        <w:t>-oic acid</w:t>
      </w:r>
    </w:p>
    <w:p>
      <w:pPr>
        <w:pStyle w:val="style0"/>
        <w:rPr/>
      </w:pPr>
      <w:r>
        <w:t>aldehydes</w:t>
      </w:r>
      <w:r>
        <w:tab/>
      </w:r>
      <w:r>
        <w:t>none</w:t>
      </w:r>
      <w:r>
        <w:tab/>
      </w:r>
      <w:r>
        <w:t>-al</w:t>
      </w:r>
    </w:p>
    <w:p>
      <w:pPr>
        <w:pStyle w:val="style0"/>
        <w:rPr/>
      </w:pPr>
      <w:r>
        <w:t>ketones</w:t>
      </w:r>
      <w:r>
        <w:tab/>
      </w:r>
      <w:r>
        <w:t>none</w:t>
      </w:r>
      <w:r>
        <w:tab/>
      </w:r>
      <w:r>
        <w:t>-one</w:t>
      </w:r>
    </w:p>
    <w:p>
      <w:pPr>
        <w:pStyle w:val="style0"/>
        <w:rPr/>
      </w:pPr>
      <w:r>
        <w:t>alchols</w:t>
      </w:r>
      <w:r>
        <w:tab/>
      </w:r>
      <w:r>
        <w:t>hydroxy-</w:t>
      </w:r>
      <w:r>
        <w:tab/>
      </w:r>
      <w:r>
        <w:t>-ol</w:t>
      </w:r>
    </w:p>
    <w:p>
      <w:pPr>
        <w:pStyle w:val="style0"/>
        <w:rPr/>
      </w:pPr>
      <w:r>
        <w:t>amines</w:t>
      </w:r>
      <w:r>
        <w:tab/>
      </w:r>
      <w:r>
        <w:t>amino-</w:t>
      </w:r>
      <w:r>
        <w:tab/>
      </w:r>
      <w:r>
        <w:t>-amine</w:t>
      </w:r>
    </w:p>
    <w:p>
      <w:pPr>
        <w:pStyle w:val="style0"/>
        <w:rPr/>
      </w:pPr>
      <w:r>
        <w:t>ethers</w:t>
      </w:r>
      <w:r>
        <w:tab/>
      </w:r>
      <w:r>
        <w:t>alkoxy-</w:t>
      </w:r>
      <w:r>
        <w:tab/>
      </w:r>
      <w:r>
        <w:t>-ether</w:t>
      </w:r>
    </w:p>
    <w:p>
      <w:pPr>
        <w:pStyle w:val="style0"/>
        <w:rPr/>
      </w:pPr>
      <w:r>
        <w:t>fluorine</w:t>
      </w:r>
      <w:r>
        <w:tab/>
      </w:r>
      <w:r>
        <w:t>fluoro-</w:t>
      </w:r>
      <w:r>
        <w:tab/>
      </w:r>
      <w:r>
        <w:t>none</w:t>
      </w:r>
    </w:p>
    <w:p>
      <w:pPr>
        <w:pStyle w:val="style0"/>
        <w:rPr/>
      </w:pPr>
      <w:r>
        <w:t>chlorine</w:t>
      </w:r>
      <w:r>
        <w:tab/>
      </w:r>
      <w:r>
        <w:t>chloro-</w:t>
      </w:r>
      <w:r>
        <w:tab/>
      </w:r>
      <w:r>
        <w:t>none</w:t>
      </w:r>
    </w:p>
    <w:p>
      <w:pPr>
        <w:pStyle w:val="style0"/>
        <w:rPr/>
      </w:pPr>
      <w:r>
        <w:t>bromine</w:t>
      </w:r>
      <w:r>
        <w:tab/>
      </w:r>
      <w:r>
        <w:t>bromo-</w:t>
      </w:r>
      <w:r>
        <w:tab/>
      </w:r>
      <w:r>
        <w:t>none</w:t>
      </w:r>
    </w:p>
    <w:p>
      <w:pPr>
        <w:pStyle w:val="style0"/>
        <w:rPr/>
      </w:pPr>
      <w:r>
        <w:t>iodine</w:t>
      </w:r>
      <w:r>
        <w:tab/>
      </w:r>
      <w:r>
        <w:t>iodo-</w:t>
      </w:r>
      <w:r>
        <w:tab/>
      </w:r>
      <w:r>
        <w:t>none</w:t>
      </w:r>
    </w:p>
    <w:p>
      <w:pPr>
        <w:pStyle w:val="style0"/>
        <w:rPr/>
      </w:pPr>
    </w:p>
    <w:p>
      <w:pPr>
        <w:pStyle w:val="style0"/>
        <w:rPr/>
      </w:pPr>
    </w:p>
    <w:bookmarkStart w:id="47" w:name="_GoBack"/>
    <w:bookmarkEnd w:id="47"/>
    <w:p>
      <w:pPr>
        <w:pStyle w:val="style0"/>
        <w:rPr/>
      </w:pPr>
    </w:p>
    <w:p>
      <w:pPr>
        <w:pStyle w:val="style0"/>
        <w:rPr>
          <w:b/>
          <w:bCs/>
          <w:caps/>
          <w:smallCaps w:val="false"/>
        </w:rPr>
      </w:pPr>
      <w:r>
        <w:rPr>
          <w:b/>
          <w:bCs/>
          <w:caps/>
          <w:smallCaps w:val="false"/>
        </w:rPr>
        <w:t>Isomerism</w:t>
      </w:r>
    </w:p>
    <w:p>
      <w:pPr>
        <w:pStyle w:val="style0"/>
        <w:rPr>
          <w:b/>
          <w:bCs/>
        </w:rPr>
      </w:pPr>
      <w:r>
        <w:rPr>
          <w:b/>
          <w:bCs/>
        </w:rPr>
        <w:t>What is Isomerism?</w:t>
      </w:r>
    </w:p>
    <w:p>
      <w:pPr>
        <w:pStyle w:val="style179"/>
        <w:numPr>
          <w:ilvl w:val="0"/>
          <w:numId w:val="192"/>
        </w:numPr>
        <w:rPr>
          <w:b w:val="false"/>
          <w:bCs w:val="false"/>
        </w:rPr>
      </w:pPr>
      <w:r>
        <w:rPr>
          <w:b w:val="false"/>
          <w:bCs w:val="false"/>
          <w:lang w:val="en-US"/>
        </w:rPr>
        <w:t>The word “isomer” is derived from the Greek words “isos” and “meros”, which mean “equal parts”. This term was coined by the Swedish chemist Jacob Berzelius in the year 1830.</w:t>
      </w:r>
    </w:p>
    <w:p>
      <w:pPr>
        <w:pStyle w:val="style179"/>
        <w:numPr>
          <w:ilvl w:val="0"/>
          <w:numId w:val="191"/>
        </w:numPr>
        <w:rPr/>
      </w:pPr>
      <w:r>
        <w:t>Isomerism is the phenomenon in which more than one compounds have the same chemical formula but different chemical structures.</w:t>
      </w:r>
    </w:p>
    <w:p>
      <w:pPr>
        <w:pStyle w:val="style179"/>
        <w:numPr>
          <w:ilvl w:val="0"/>
          <w:numId w:val="191"/>
        </w:numPr>
        <w:rPr/>
      </w:pPr>
      <w:r>
        <w:t>Chemical compounds that have identical chemical formulae but differ in properties and the arrangement of atoms in the molecule are called isomers. Therefore, the compounds that exhibit isomerism are known as isomers.</w:t>
      </w:r>
    </w:p>
    <w:p>
      <w:pPr>
        <w:pStyle w:val="style0"/>
        <w:rPr/>
      </w:pPr>
    </w:p>
    <w:p>
      <w:pPr>
        <w:pStyle w:val="style0"/>
        <w:rPr/>
      </w:pPr>
    </w:p>
    <w:p>
      <w:pPr>
        <w:pStyle w:val="style0"/>
        <w:rPr/>
      </w:pPr>
    </w:p>
    <w:p>
      <w:pPr>
        <w:pStyle w:val="style0"/>
        <w:rPr/>
      </w:pPr>
    </w:p>
    <w:p>
      <w:pPr>
        <w:pStyle w:val="style0"/>
        <w:rPr>
          <w:b/>
          <w:bCs/>
        </w:rPr>
      </w:pPr>
      <w:r>
        <w:rPr>
          <w:b/>
          <w:bCs/>
        </w:rPr>
        <w:t>Isomerism Types</w:t>
      </w:r>
    </w:p>
    <w:p>
      <w:pPr>
        <w:pStyle w:val="style0"/>
        <w:rPr/>
      </w:pPr>
      <w:r>
        <w:t>There are two primary types of isomerism, which can be further categorized into different subtypes. These primary types are Structural Isomerism and Stereoisomerism. The classification of different types of isomers is illustrated below.</w:t>
      </w:r>
    </w:p>
    <w:p>
      <w:pPr>
        <w:pStyle w:val="style0"/>
        <w:rPr/>
      </w:pPr>
    </w:p>
    <w:p>
      <w:pPr>
        <w:pStyle w:val="style0"/>
        <w:rPr/>
      </w:pPr>
      <w:r>
        <w:t>Isomerism</w:t>
      </w:r>
    </w:p>
    <w:p>
      <w:pPr>
        <w:pStyle w:val="style0"/>
        <w:rPr/>
      </w:pPr>
    </w:p>
    <w:p>
      <w:pPr>
        <w:pStyle w:val="style0"/>
        <w:rPr/>
      </w:pPr>
      <w:r>
        <w:t>Structural Isomerism</w:t>
      </w:r>
    </w:p>
    <w:p>
      <w:pPr>
        <w:pStyle w:val="style0"/>
        <w:rPr/>
      </w:pPr>
      <w:r>
        <w:t>Structural isomerism is commonly referred to as constitutional isomerism. The functional groups and the atoms in the molecules of these isomers are linked in different ways. Different structural isomers are assigned different IUPAC names since they may or may not contain the same functional group.</w:t>
      </w:r>
    </w:p>
    <w:p>
      <w:pPr>
        <w:pStyle w:val="style0"/>
        <w:rPr/>
      </w:pPr>
    </w:p>
    <w:p>
      <w:pPr>
        <w:pStyle w:val="style0"/>
        <w:rPr/>
      </w:pPr>
    </w:p>
    <w:p>
      <w:pPr>
        <w:pStyle w:val="style0"/>
        <w:rPr/>
      </w:pPr>
      <w:r>
        <w:t>The different types of structural isomerism are discussed in this subsection.</w:t>
      </w:r>
    </w:p>
    <w:p>
      <w:pPr>
        <w:pStyle w:val="style0"/>
        <w:rPr/>
      </w:pPr>
    </w:p>
    <w:p>
      <w:pPr>
        <w:pStyle w:val="style0"/>
        <w:rPr/>
      </w:pPr>
      <w:r>
        <w:t>Chain Isomerism</w:t>
      </w:r>
    </w:p>
    <w:p>
      <w:pPr>
        <w:pStyle w:val="style0"/>
        <w:rPr/>
      </w:pPr>
      <w:r>
        <w:t>It is also known as skeletal isomerism.</w:t>
      </w:r>
    </w:p>
    <w:p>
      <w:pPr>
        <w:pStyle w:val="style0"/>
        <w:rPr/>
      </w:pPr>
      <w:r>
        <w:t>The components of these isomers display differently branched structures.</w:t>
      </w:r>
    </w:p>
    <w:p>
      <w:pPr>
        <w:pStyle w:val="style0"/>
        <w:rPr/>
      </w:pPr>
      <w:r>
        <w:t>Commonly, chain isomers differ in the branching of carbon</w:t>
      </w:r>
    </w:p>
    <w:p>
      <w:pPr>
        <w:pStyle w:val="style0"/>
        <w:rPr/>
      </w:pPr>
      <w:r>
        <w:t>An example of chain isomerism can be observed in the compound C5H12, as illustrated below.</w:t>
      </w:r>
    </w:p>
    <w:p>
      <w:pPr>
        <w:pStyle w:val="style0"/>
        <w:rPr/>
      </w:pPr>
      <w:r>
        <w:t>Chain Isomerism</w:t>
      </w:r>
    </w:p>
    <w:p>
      <w:pPr>
        <w:pStyle w:val="style0"/>
        <w:rPr/>
      </w:pPr>
      <w:r>
        <w:t>Position Isomerism</w:t>
      </w:r>
    </w:p>
    <w:p>
      <w:pPr>
        <w:pStyle w:val="style0"/>
        <w:rPr/>
      </w:pPr>
      <w:r>
        <w:t>The positions of the functional groups or substituent atoms are different in position isomers.</w:t>
      </w:r>
    </w:p>
    <w:p>
      <w:pPr>
        <w:pStyle w:val="style0"/>
        <w:rPr/>
      </w:pPr>
      <w:r>
        <w:t>Typically, this isomerism involves the attachment of the functional groups to different carbon atoms in the carbon chain.</w:t>
      </w:r>
    </w:p>
    <w:p>
      <w:pPr>
        <w:pStyle w:val="style0"/>
        <w:rPr/>
      </w:pPr>
      <w:r>
        <w:t>An example of this type of isomerism can be observed in the compounds having the formula C3H7Cl.</w:t>
      </w:r>
    </w:p>
    <w:p>
      <w:pPr>
        <w:pStyle w:val="style0"/>
        <w:rPr/>
      </w:pPr>
      <w:r>
        <w:t>Position Isomerism</w:t>
      </w:r>
    </w:p>
    <w:p>
      <w:pPr>
        <w:pStyle w:val="style0"/>
        <w:rPr/>
      </w:pPr>
      <w:r>
        <w:t>Functional Isomerism</w:t>
      </w:r>
    </w:p>
    <w:p>
      <w:pPr>
        <w:pStyle w:val="style0"/>
        <w:rPr/>
      </w:pPr>
      <w:r>
        <w:t>It is also known as functional group isomerism.</w:t>
      </w:r>
    </w:p>
    <w:p>
      <w:pPr>
        <w:pStyle w:val="style0"/>
        <w:rPr/>
      </w:pPr>
      <w:r>
        <w:t>As the name suggests, it refers to the compounds that have the same chemical formula but different functional groups attached to them.</w:t>
      </w:r>
    </w:p>
    <w:p>
      <w:pPr>
        <w:pStyle w:val="style0"/>
        <w:rPr/>
      </w:pPr>
      <w:r>
        <w:t>An example of functional isomerism can be observed in the compound C3H6O.</w:t>
      </w:r>
    </w:p>
    <w:p>
      <w:pPr>
        <w:pStyle w:val="style0"/>
        <w:rPr/>
      </w:pPr>
      <w:r>
        <w:t>Functional Isomerism</w:t>
      </w:r>
    </w:p>
    <w:p>
      <w:pPr>
        <w:pStyle w:val="style0"/>
        <w:rPr/>
      </w:pPr>
      <w:r>
        <w:t>Metamerism</w:t>
      </w:r>
    </w:p>
    <w:p>
      <w:pPr>
        <w:pStyle w:val="style0"/>
        <w:rPr/>
      </w:pPr>
      <w:r>
        <w:t>This type of isomerism arises due to the presence of different alkyl chains on each side of the functional group.</w:t>
      </w:r>
    </w:p>
    <w:p>
      <w:pPr>
        <w:pStyle w:val="style0"/>
        <w:rPr/>
      </w:pPr>
      <w:r>
        <w:t>It is a rare type of isomerism and is generally limited to molecules that contain a divalent atom (such as sulphur or oxygen), surrounded by alkyl groups.</w:t>
      </w:r>
    </w:p>
    <w:p>
      <w:pPr>
        <w:pStyle w:val="style0"/>
        <w:rPr/>
      </w:pPr>
      <w:r>
        <w:t>Example: C4H10O can be represented as ethoxyethane (C2H5OC2H5) and methoxy-propane (CH3OC3H7).</w:t>
      </w:r>
    </w:p>
    <w:p>
      <w:pPr>
        <w:pStyle w:val="style0"/>
        <w:rPr/>
      </w:pPr>
      <w:r>
        <w:t>Tautomerism</w:t>
      </w:r>
    </w:p>
    <w:p>
      <w:pPr>
        <w:pStyle w:val="style0"/>
        <w:rPr/>
      </w:pPr>
      <w:r>
        <w:t>A tautomer of a compound refers to the isomer of the compound which only differs in the position of protons and electrons.</w:t>
      </w:r>
    </w:p>
    <w:p>
      <w:pPr>
        <w:pStyle w:val="style0"/>
        <w:rPr/>
      </w:pPr>
      <w:r>
        <w:t>Typically, the tautomers of a compound exist together in equilibrium and easily interchange.</w:t>
      </w:r>
    </w:p>
    <w:p>
      <w:pPr>
        <w:pStyle w:val="style0"/>
        <w:rPr/>
      </w:pPr>
      <w:r>
        <w:t>It occurs via an intramolecular proton transfer.</w:t>
      </w:r>
    </w:p>
    <w:p>
      <w:pPr>
        <w:pStyle w:val="style0"/>
        <w:rPr/>
      </w:pPr>
      <w:r>
        <w:t>An important example of this phenomenon is Keto-enol tautomerism.</w:t>
      </w:r>
    </w:p>
    <w:p>
      <w:pPr>
        <w:pStyle w:val="style0"/>
        <w:rPr/>
      </w:pPr>
      <w:r>
        <w:t>Ring-Chain Isomerism</w:t>
      </w:r>
    </w:p>
    <w:p>
      <w:pPr>
        <w:pStyle w:val="style0"/>
        <w:rPr/>
      </w:pPr>
      <w:r>
        <w:t>In ring-chain isomerism, one of the isomers has an open-chain structure whereas the other has a ring structure.</w:t>
      </w:r>
    </w:p>
    <w:p>
      <w:pPr>
        <w:pStyle w:val="style0"/>
        <w:rPr/>
      </w:pPr>
      <w:r>
        <w:t>They generally contain a different number of pi bonds.</w:t>
      </w:r>
    </w:p>
    <w:p>
      <w:pPr>
        <w:pStyle w:val="style0"/>
        <w:rPr/>
      </w:pPr>
      <w:r>
        <w:t>A great example of this type of isomerism can be observed in C3H6. Propene and cyclopropane are the resulting isomers, as illustrated below.</w:t>
      </w:r>
    </w:p>
    <w:p>
      <w:pPr>
        <w:pStyle w:val="style0"/>
        <w:rPr/>
      </w:pPr>
      <w:r>
        <w:t>Ring-Chain Isomerism</w:t>
      </w:r>
    </w:p>
    <w:p>
      <w:pPr>
        <w:pStyle w:val="style0"/>
        <w:rPr/>
      </w:pPr>
    </w:p>
    <w:p>
      <w:pPr>
        <w:pStyle w:val="style0"/>
        <w:rPr/>
      </w:pPr>
    </w:p>
    <w:p>
      <w:pPr>
        <w:pStyle w:val="style0"/>
        <w:rPr/>
      </w:pPr>
      <w:r>
        <w:t>Stereoisomerism</w:t>
      </w:r>
    </w:p>
    <w:p>
      <w:pPr>
        <w:pStyle w:val="style0"/>
        <w:rPr/>
      </w:pPr>
      <w:r>
        <w:t>This type of isomerism arises in compounds having the same chemical formula but different orientations of the atoms belonging to the molecule in three-dimensional space. The compounds that exhibit stereoisomerism are often referred to as stereoisomers. This phenomenon can be further categorized into two subtypes. Both these subtypes are briefly described in this subsection.</w:t>
      </w:r>
    </w:p>
    <w:p>
      <w:pPr>
        <w:pStyle w:val="style0"/>
        <w:rPr/>
      </w:pPr>
    </w:p>
    <w:p>
      <w:pPr>
        <w:pStyle w:val="style0"/>
        <w:rPr/>
      </w:pPr>
      <w:r>
        <w:t>Geometric Isomerism</w:t>
      </w:r>
    </w:p>
    <w:p>
      <w:pPr>
        <w:pStyle w:val="style0"/>
        <w:rPr/>
      </w:pPr>
      <w:r>
        <w:t>It is popularly known as cis-trans isomerism.</w:t>
      </w:r>
    </w:p>
    <w:p>
      <w:pPr>
        <w:pStyle w:val="style0"/>
        <w:rPr/>
      </w:pPr>
      <w:r>
        <w:t>These isomers have different spatial arrangements of atoms in three-dimensional space.</w:t>
      </w:r>
    </w:p>
    <w:p>
      <w:pPr>
        <w:pStyle w:val="style0"/>
        <w:rPr/>
      </w:pPr>
      <w:r>
        <w:t>An illustration describing the geometric isomerism observed in the acyclic But-2-ene molecule is provided below.</w:t>
      </w:r>
    </w:p>
    <w:p>
      <w:pPr>
        <w:pStyle w:val="style0"/>
        <w:rPr/>
      </w:pPr>
      <w:r>
        <w:t>Geometric Isomerism</w:t>
      </w:r>
    </w:p>
    <w:p>
      <w:pPr>
        <w:pStyle w:val="style0"/>
        <w:rPr/>
      </w:pPr>
      <w:r>
        <w:t>Optical Isomerism</w:t>
      </w:r>
    </w:p>
    <w:p>
      <w:pPr>
        <w:pStyle w:val="style0"/>
        <w:rPr/>
      </w:pPr>
      <w:r>
        <w:t>Compounds that exhibit optical isomerism feature similar bonds but different spatial arrangements of atoms forming non-superimposable mirror images.</w:t>
      </w:r>
    </w:p>
    <w:p>
      <w:pPr>
        <w:pStyle w:val="style0"/>
        <w:rPr/>
      </w:pPr>
      <w:r>
        <w:t>These optical isomers are also known as enantiomers.</w:t>
      </w:r>
    </w:p>
    <w:p>
      <w:pPr>
        <w:pStyle w:val="style0"/>
        <w:rPr/>
      </w:pPr>
      <w:r>
        <w:t>Enantiomers differ from each other in their optical activities.</w:t>
      </w:r>
    </w:p>
    <w:p>
      <w:pPr>
        <w:pStyle w:val="style0"/>
        <w:rPr/>
      </w:pPr>
      <w:r>
        <w:t>Dextro enantiomers rotate the plane of polarized light to the right whereas laevo enantiomers rotate it to the left, as illustrated below.</w:t>
      </w:r>
    </w:p>
    <w:p>
      <w:pPr>
        <w:pStyle w:val="style0"/>
        <w:rPr/>
      </w:pPr>
      <w:r>
        <w:t>Optical Isomerism</w:t>
      </w:r>
    </w:p>
    <w:p>
      <w:pPr>
        <w:pStyle w:val="style0"/>
        <w:rPr/>
      </w:pPr>
    </w:p>
    <w:p>
      <w:pPr>
        <w:pStyle w:val="style0"/>
        <w:rPr/>
      </w:pPr>
      <w:r>
        <w:t>ISOMERISM in organic compounds - Introduction</w:t>
      </w:r>
    </w:p>
    <w:p>
      <w:pPr>
        <w:pStyle w:val="style0"/>
        <w:rPr/>
      </w:pPr>
      <w:r>
        <w:t>Isomerism occurs when two or more compounds have the SAME MOLECULAR FORMULA but exist in at least two different forms due to some structural or spatial arrangement difference in molecular structure (i.e. different molecules in some way). The different molecules are known as ISOMERS.</w:t>
      </w:r>
    </w:p>
    <w:p>
      <w:pPr>
        <w:pStyle w:val="style0"/>
        <w:rPr/>
      </w:pPr>
      <w:r>
        <w:t>They may be quite similar, or significantly different, in terms of their physical and chemical properties.</w:t>
      </w:r>
    </w:p>
    <w:p>
      <w:pPr>
        <w:pStyle w:val="style0"/>
        <w:rPr/>
      </w:pPr>
      <w:r>
        <w:t>The existence of isomers is one of the reasons why such a huge array of different organic compounds exist.</w:t>
      </w:r>
    </w:p>
    <w:p>
      <w:pPr>
        <w:pStyle w:val="style0"/>
        <w:rPr/>
      </w:pPr>
    </w:p>
    <w:p>
      <w:pPr>
        <w:pStyle w:val="style0"/>
        <w:rPr/>
      </w:pPr>
      <w:r>
        <w:t>Other reasons for the diversity of organic compounds include (i) carbon chain catenation i.e. the ability of carbon chains to link together and (ii) the formation of stable bonds with elements such as oxygen, nitrogen, hydrogen etc.</w:t>
      </w:r>
    </w:p>
    <w:p>
      <w:pPr>
        <w:pStyle w:val="style0"/>
        <w:rPr/>
      </w:pPr>
      <w:r>
        <w:t>In order to analyse a molecular formula for its possible isomers, you need to know what forms isomerism are possible and then 'take the molecular formula apart' and reconstruct the atoms in as many different ways that fit.</w:t>
      </w:r>
    </w:p>
    <w:p>
      <w:pPr>
        <w:pStyle w:val="style0"/>
        <w:rPr/>
      </w:pPr>
    </w:p>
    <w:p>
      <w:pPr>
        <w:pStyle w:val="style0"/>
        <w:rPr/>
      </w:pPr>
      <w:r>
        <w:t>BUT ensure the 'reconstructs' are genuinely different in some way and obey the isomerism criteria.</w:t>
      </w:r>
    </w:p>
    <w:p>
      <w:pPr>
        <w:pStyle w:val="style0"/>
        <w:rPr/>
      </w:pPr>
    </w:p>
    <w:p>
      <w:pPr>
        <w:pStyle w:val="style0"/>
        <w:rPr/>
      </w:pPr>
      <w:r>
        <w:t>So, beware!, what seems different on 2D paper might not be in 3D reality, especially as there is free rotation about single bonds, so using models for simpler molecules is extremely useful at the start of studying isomerism.aming (c) doc b, 2,2-dimethylpropane, colourless gas, bpt 9.5oC, maximum branching.</w:t>
      </w:r>
    </w:p>
    <w:p>
      <w:pPr>
        <w:pStyle w:val="style0"/>
        <w:rPr/>
      </w:pPr>
    </w:p>
    <w:p>
      <w:pPr>
        <w:pStyle w:val="style0"/>
        <w:rPr/>
      </w:pPr>
      <w:r>
        <w:t>One physical consequence of this isomerism, is that as the molecule gets more branched it becomes more compact (see the ball and stick AND space filling model diagrams above).</w:t>
      </w:r>
    </w:p>
    <w:p>
      <w:pPr>
        <w:pStyle w:val="style0"/>
        <w:rPr/>
      </w:pPr>
    </w:p>
    <w:p>
      <w:pPr>
        <w:pStyle w:val="style0"/>
        <w:rPr/>
      </w:pPr>
      <w:r>
        <w:t>Therefore the decreased surface-surface contact weakens the intermolecular forces (instantaneous dipole-induced dipole forces (the weak intermolecular bonding of Van der Waals forces ) and the more compact a molecule, the less easily it is polarised.</w:t>
      </w:r>
    </w:p>
    <w:p>
      <w:pPr>
        <w:pStyle w:val="style0"/>
        <w:rPr/>
      </w:pPr>
    </w:p>
    <w:p>
      <w:pPr>
        <w:pStyle w:val="style0"/>
        <w:rPr/>
      </w:pPr>
      <w:r>
        <w:t>Hence less and less thermal kinetic energy is needed to overcome them, so the boiling point is reduced from molecule (1) to (3).</w:t>
      </w:r>
    </w:p>
    <w:p>
      <w:pPr>
        <w:pStyle w:val="style0"/>
        <w:rPr/>
      </w:pPr>
    </w:p>
    <w:p>
      <w:pPr>
        <w:pStyle w:val="style0"/>
        <w:rPr/>
      </w:pPr>
      <w:r>
        <w:t>They can be separated by fractional distillation.</w:t>
      </w:r>
    </w:p>
    <w:p>
      <w:pPr>
        <w:pStyle w:val="style0"/>
        <w:rPr/>
      </w:pPr>
    </w:p>
    <w:p>
      <w:pPr>
        <w:pStyle w:val="style0"/>
        <w:rPr/>
      </w:pPr>
      <w:r>
        <w:t>Chemically they are very similar e.g. they all readily burn to carbon dioxide and water or react with chlorine and uv light to form isomeric halogenoalkanes.</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lang w:val="en-US"/>
        </w:rPr>
        <w:t>NON-METALS AND THEIR COMPOUNDS</w:t>
      </w:r>
    </w:p>
    <w:p>
      <w:pPr>
        <w:pStyle w:val="style0"/>
        <w:rPr/>
      </w:pPr>
      <w:r>
        <w:rPr>
          <w:lang w:val="en-US"/>
        </w:rPr>
        <w:t>HYDROGEN AND ITS COMPOUNDS</w:t>
      </w:r>
    </w:p>
    <w:p>
      <w:pPr>
        <w:pStyle w:val="style0"/>
        <w:rPr/>
      </w:pPr>
      <w:r>
        <w:rPr>
          <w:lang w:val="en-US"/>
        </w:rPr>
        <w:t>Hydrogen is the most abundant element in the universe. The sun and other stars are composed largely of hydrogen. Astronomers estimate that 90% of the atoms in the universe are hydrogen atoms. Hydrogen is a component of more compounds than any other element. Water is the most abundant compound of hydrogen found on earth. Hydrogen is an important part of petroleum, many minerals, cellulose and starch, sugar, fats, oils, alcohols, acids, and thousands of other substances.</w:t>
      </w:r>
    </w:p>
    <w:p>
      <w:pPr>
        <w:pStyle w:val="style0"/>
        <w:rPr/>
      </w:pPr>
    </w:p>
    <w:p>
      <w:pPr>
        <w:pStyle w:val="style0"/>
        <w:rPr/>
      </w:pPr>
      <w:r>
        <w:rPr>
          <w:lang w:val="en-US"/>
        </w:rPr>
        <w:t>At ordinary temperatures, hydrogen is a colorless, odorless, tasteless, and nonpoisonous gas consisting of the diatomic molecule H2. Hydrogen is composed of three isotopes, and unlike other elements, these isotopes have different names and chemical symbols: protium, 1H, deuterium, 2H (or “D”), and tritium 3H (or “T”). In a naturally occurring sample of hydrogen, there is one atom of deuterium for every 7000 H atoms and one atom of radioactive tritium for every 1018 H atoms. The chemical properties of the different isotopes are very similar because they have identical electron structures, but they differ in some physical properties because of their differing atomic masses. Elemental deuterium and tritium have lower vapor pressure than ordinary hydrogen. Consequently, when liquid hydrogen evaporates, the heavier isotopes are concentrated in the last portions to evaporate. Electrolysis of heavy water, D2O, yields deuterium. Most tritium originates from nuclear reactions.</w:t>
      </w:r>
    </w:p>
    <w:p>
      <w:pPr>
        <w:pStyle w:val="style0"/>
        <w:rPr/>
      </w:pPr>
    </w:p>
    <w:p>
      <w:pPr>
        <w:pStyle w:val="style0"/>
        <w:rPr/>
      </w:pPr>
      <w:r>
        <w:rPr>
          <w:lang w:val="en-US"/>
        </w:rPr>
        <w:t>Preparation of Hydrogen</w:t>
      </w:r>
    </w:p>
    <w:p>
      <w:pPr>
        <w:pStyle w:val="style0"/>
        <w:rPr/>
      </w:pPr>
      <w:r>
        <w:rPr>
          <w:lang w:val="en-US"/>
        </w:rPr>
        <w:t>Elemental hydrogen must be prepared from compounds by breaking chemical bonds. The most common methods of preparing hydrogen follow.</w:t>
      </w:r>
    </w:p>
    <w:p>
      <w:pPr>
        <w:pStyle w:val="style0"/>
        <w:rPr/>
      </w:pPr>
    </w:p>
    <w:p>
      <w:pPr>
        <w:pStyle w:val="style0"/>
        <w:rPr/>
      </w:pPr>
      <w:r>
        <w:rPr>
          <w:lang w:val="en-US"/>
        </w:rPr>
        <w:t>From Steam and Carbon or Hydrocarbons</w:t>
      </w:r>
    </w:p>
    <w:p>
      <w:pPr>
        <w:pStyle w:val="style0"/>
        <w:rPr/>
      </w:pPr>
      <w:r>
        <w:rPr>
          <w:lang w:val="en-US"/>
        </w:rPr>
        <w:t>Water is the cheapest and most abundant source of hydrogen. Passing steam over coke (an impure form of elemental carbon) at 1000 °C produces a mixture of carbon monoxide and hydrogen known as water gas:</w:t>
      </w:r>
    </w:p>
    <w:p>
      <w:pPr>
        <w:pStyle w:val="style0"/>
        <w:rPr/>
      </w:pPr>
    </w:p>
    <w:p>
      <w:pPr>
        <w:pStyle w:val="style0"/>
        <w:rPr/>
      </w:pPr>
      <w:r>
        <w:rPr>
          <w:lang w:val="en-US"/>
        </w:rPr>
        <w:t>C(s)+H2O(g)−→−−−1000°CCO(g)+H2(g)watergas</w:t>
      </w:r>
    </w:p>
    <w:p>
      <w:pPr>
        <w:pStyle w:val="style0"/>
        <w:rPr/>
      </w:pPr>
    </w:p>
    <w:p>
      <w:pPr>
        <w:pStyle w:val="style0"/>
        <w:rPr/>
      </w:pPr>
      <w:r>
        <w:rPr>
          <w:lang w:val="en-US"/>
        </w:rPr>
        <w:t>Water gas is as an industrial fuel. It is possible to produce additional hydrogen by mixing the water gas with steam in the presence of a catalyst to convert the CO to CO2. This reaction is the water gas shift reaction.</w:t>
      </w:r>
    </w:p>
    <w:p>
      <w:pPr>
        <w:pStyle w:val="style0"/>
        <w:rPr/>
      </w:pPr>
    </w:p>
    <w:p>
      <w:pPr>
        <w:pStyle w:val="style0"/>
        <w:rPr/>
      </w:pPr>
      <w:r>
        <w:rPr>
          <w:lang w:val="en-US"/>
        </w:rPr>
        <w:t>It is also possible to prepare a mixture of hydrogen and carbon monoxide by passing hydrocarbons from natural gas or petroleum and steam over a nickel-based catalyst. Propane is an example of a hydrocarbon reactant:</w:t>
      </w:r>
    </w:p>
    <w:p>
      <w:pPr>
        <w:pStyle w:val="style0"/>
        <w:rPr/>
      </w:pPr>
    </w:p>
    <w:p>
      <w:pPr>
        <w:pStyle w:val="style0"/>
        <w:rPr/>
      </w:pPr>
      <w:r>
        <w:rPr>
          <w:lang w:val="en-US"/>
        </w:rPr>
        <w:t>C3H8(g)+3H2O(g)−→−−−900°Ccatalyst3CO(g)+7H2(g)</w:t>
      </w:r>
    </w:p>
    <w:p>
      <w:pPr>
        <w:pStyle w:val="style0"/>
        <w:rPr/>
      </w:pPr>
      <w:r>
        <w:rPr>
          <w:lang w:val="en-US"/>
        </w:rPr>
        <w:t>Electrolysis</w:t>
      </w:r>
    </w:p>
    <w:p>
      <w:pPr>
        <w:pStyle w:val="style0"/>
        <w:rPr/>
      </w:pPr>
      <w:r>
        <w:rPr>
          <w:lang w:val="en-US"/>
        </w:rPr>
        <w:t>Hydrogen forms when direct current electricity passes through water (electrolysis) containing an electrolyte such as H2SO4, (Figure  18.5.1 .) Bubbles of hydrogen form at the cathode, and oxygen evolves at the anode. The net reaction is:</w:t>
      </w:r>
    </w:p>
    <w:p>
      <w:pPr>
        <w:pStyle w:val="style0"/>
        <w:rPr/>
      </w:pPr>
    </w:p>
    <w:p>
      <w:pPr>
        <w:pStyle w:val="style0"/>
        <w:rPr/>
      </w:pPr>
      <w:r>
        <w:rPr>
          <w:lang w:val="en-US"/>
        </w:rPr>
        <w:t>2H2O(l)+electricalenergy⟶2H2(g)+O2(g)</w:t>
      </w:r>
    </w:p>
    <w:p>
      <w:pPr>
        <w:pStyle w:val="style0"/>
        <w:rPr/>
      </w:pPr>
      <w:r>
        <w:rPr>
          <w:lang w:val="en-US"/>
        </w:rPr>
        <w:t>alt</w:t>
      </w:r>
    </w:p>
    <w:p>
      <w:pPr>
        <w:pStyle w:val="style0"/>
        <w:rPr/>
      </w:pPr>
      <w:r>
        <w:rPr>
          <w:lang w:val="en-US"/>
        </w:rPr>
        <w:t>Figure  18.5.1 : The electrolysis of water produces hydrogen and oxygen. Because there are twice as many hydrogen atoms as oxygen atoms and both elements are diatomic, there is twice the volume of hydrogen produced at the cathode as there is oxygen produced at the anode.</w:t>
      </w:r>
    </w:p>
    <w:p>
      <w:pPr>
        <w:pStyle w:val="style0"/>
        <w:rPr/>
      </w:pPr>
      <w:r>
        <w:rPr>
          <w:lang w:val="en-US"/>
        </w:rPr>
        <w:t>Reaction of Metals with Acids</w:t>
      </w:r>
    </w:p>
    <w:p>
      <w:pPr>
        <w:pStyle w:val="style0"/>
        <w:rPr/>
      </w:pPr>
      <w:r>
        <w:rPr>
          <w:lang w:val="en-US"/>
        </w:rPr>
        <w:t>This is the most convenient laboratory method of producing hydrogen. Metals with lower reduction potentials reduce the hydrogen ion in dilute acids to produce hydrogen gas and metal salts. For example, as shown in Figure  18.5.2 , iron in dilute hydrochloric acid produces hydrogen gas and iron(II) chloride:</w:t>
      </w:r>
    </w:p>
    <w:p>
      <w:pPr>
        <w:pStyle w:val="style0"/>
        <w:rPr/>
      </w:pPr>
    </w:p>
    <w:p>
      <w:pPr>
        <w:pStyle w:val="style0"/>
        <w:rPr/>
      </w:pPr>
      <w:r>
        <w:rPr>
          <w:lang w:val="en-US"/>
        </w:rPr>
        <w:t>Fe(s)+2H3O+(aq)+2Cl−(aq)⟶Fe2+(aq)+2Cl−(aq)+H2(g)+2H2O(l)</w:t>
      </w:r>
    </w:p>
    <w:p>
      <w:pPr>
        <w:pStyle w:val="style0"/>
        <w:rPr/>
      </w:pPr>
      <w:r>
        <w:rPr>
          <w:lang w:val="en-US"/>
        </w:rPr>
        <w:t>alt</w:t>
      </w:r>
    </w:p>
    <w:p>
      <w:pPr>
        <w:pStyle w:val="style0"/>
        <w:rPr/>
      </w:pPr>
      <w:r>
        <w:rPr>
          <w:lang w:val="en-US"/>
        </w:rPr>
        <w:t>Figure  18.5.2 : The reaction of iron with an acid produces hydrogen. Here, iron reacts with hydrochloric acid. (credit: Mark Ott)</w:t>
      </w:r>
    </w:p>
    <w:p>
      <w:pPr>
        <w:pStyle w:val="style0"/>
        <w:rPr/>
      </w:pPr>
      <w:r>
        <w:rPr>
          <w:lang w:val="en-US"/>
        </w:rPr>
        <w:t>Reaction of Ionic Metal Hydrides with Water</w:t>
      </w:r>
    </w:p>
    <w:p>
      <w:pPr>
        <w:pStyle w:val="style0"/>
        <w:rPr/>
      </w:pPr>
      <w:r>
        <w:rPr>
          <w:lang w:val="en-US"/>
        </w:rPr>
        <w:t>It is possible to produce hydrogen from the reaction of hydrides of the active metals, which contain the very strongly basic H− anion, with water:</w:t>
      </w:r>
    </w:p>
    <w:p>
      <w:pPr>
        <w:pStyle w:val="style0"/>
        <w:rPr/>
      </w:pPr>
    </w:p>
    <w:p>
      <w:pPr>
        <w:pStyle w:val="style0"/>
        <w:rPr/>
      </w:pPr>
      <w:r>
        <w:rPr>
          <w:lang w:val="en-US"/>
        </w:rPr>
        <w:t>CaH2(s)+2H2O(l)⟶Ca2+(aq)+2OH−(aq)+2H2(g)</w:t>
      </w:r>
    </w:p>
    <w:p>
      <w:pPr>
        <w:pStyle w:val="style0"/>
        <w:rPr/>
      </w:pPr>
      <w:r>
        <w:rPr>
          <w:lang w:val="en-US"/>
        </w:rPr>
        <w:t>Metal hydrides are expensive but convenient sources of hydrogen, especially where space and weight are important factors. They are important in the inflation of life jackets, life rafts, and military balloons.</w:t>
      </w:r>
    </w:p>
    <w:p>
      <w:pPr>
        <w:pStyle w:val="style0"/>
        <w:rPr/>
      </w:pPr>
    </w:p>
    <w:p>
      <w:pPr>
        <w:pStyle w:val="style0"/>
        <w:rPr/>
      </w:pPr>
      <w:r>
        <w:rPr>
          <w:lang w:val="en-US"/>
        </w:rPr>
        <w:t>Reactions</w:t>
      </w:r>
    </w:p>
    <w:p>
      <w:pPr>
        <w:pStyle w:val="style0"/>
        <w:rPr/>
      </w:pPr>
      <w:r>
        <w:rPr>
          <w:lang w:val="en-US"/>
        </w:rPr>
        <w:t>Under normal conditions, hydrogen is relatively inactive chemically, but when heated, it enters into many chemical reactions.</w:t>
      </w:r>
    </w:p>
    <w:p>
      <w:pPr>
        <w:pStyle w:val="style0"/>
        <w:rPr/>
      </w:pPr>
    </w:p>
    <w:p>
      <w:pPr>
        <w:pStyle w:val="style0"/>
        <w:rPr/>
      </w:pPr>
      <w:r>
        <w:rPr>
          <w:lang w:val="en-US"/>
        </w:rPr>
        <w:t>Two thirds of the world’s hydrogen production is devoted to the manufacture of ammonia, which is a fertilizer and used in the manufacture of nitric acid. Large quantities of hydrogen are also important in the process of hydrogenation, discussed in the chapter on organic chemistry.</w:t>
      </w:r>
    </w:p>
    <w:p>
      <w:pPr>
        <w:pStyle w:val="style0"/>
        <w:rPr/>
      </w:pPr>
    </w:p>
    <w:p>
      <w:pPr>
        <w:pStyle w:val="style0"/>
        <w:rPr/>
      </w:pPr>
      <w:r>
        <w:rPr>
          <w:lang w:val="en-US"/>
        </w:rPr>
        <w:t>It is possible to use hydrogen as a nonpolluting fuel. The reaction of hydrogen with oxygen is a very exothermic reaction, releasing 286 kJ of energy per mole of water formed. Hydrogen burns without explosion under controlled conditions. The oxygen-hydrogen torch, because of the high heat of combustion of hydrogen, can achieve temperatures up to 2800 °C. The hot flame of this torch is useful in cutting thick sheets of many metals. Liquid hydrogen is also an important rocket fuel.</w:t>
      </w:r>
    </w:p>
    <w:p>
      <w:pPr>
        <w:pStyle w:val="style0"/>
        <w:rPr/>
      </w:pPr>
      <w:r>
        <w:rPr>
          <w:lang w:val="en-US"/>
        </w:rPr>
        <w:t>Figure  18.5.3 : Before the fleet’s retirement in 2011, liquid hydrogen and liquid oxygen were used in the three main engines of a space shuttle. Two compartments in the large tank held these liquids until the shuttle was launched. (credit: “reynermedia”/Flickr)</w:t>
      </w:r>
    </w:p>
    <w:p>
      <w:pPr>
        <w:pStyle w:val="style0"/>
        <w:rPr/>
      </w:pPr>
      <w:r>
        <w:rPr>
          <w:lang w:val="en-US"/>
        </w:rPr>
        <w:t>An uncombined hydrogen atom consists of a nucleus and one valence electron in the 1s orbital. The n = 1 valence shell has a capacity for two electrons, and hydrogen can rightfully occupy two locations in the periodic table. It is possible to consider hydrogen a group 1 element because hydrogen can lose an electron to form the cation, H+. It is also possible to consider hydrogen to be a group 17 element because it needs only one electron to fill its valence orbital to form a hydride ion, H−, or it can share an electron to form a single, covalent bond. In reality, hydrogen is a unique element that almost deserves its own location in the periodic table.</w:t>
      </w:r>
    </w:p>
    <w:p>
      <w:pPr>
        <w:pStyle w:val="style0"/>
        <w:rPr/>
      </w:pPr>
    </w:p>
    <w:p>
      <w:pPr>
        <w:pStyle w:val="style0"/>
        <w:rPr/>
      </w:pPr>
      <w:r>
        <w:rPr>
          <w:lang w:val="en-US"/>
        </w:rPr>
        <w:t>Reactions with Elements</w:t>
      </w:r>
    </w:p>
    <w:p>
      <w:pPr>
        <w:pStyle w:val="style0"/>
        <w:rPr/>
      </w:pPr>
      <w:r>
        <w:rPr>
          <w:lang w:val="en-US"/>
        </w:rPr>
        <w:t>When heated, hydrogen reacts with the metals of group 1 and with Ca, Sr, and Ba (the more active metals in group 2). The compounds formed are crystalline, ionic hydrides that contain the hydride anion, H−, a strong reducing agent and a strong base, which reacts vigorously with water and other acids to form hydrogen gas.</w:t>
      </w:r>
    </w:p>
    <w:p>
      <w:pPr>
        <w:pStyle w:val="style0"/>
        <w:rPr/>
      </w:pPr>
    </w:p>
    <w:p>
      <w:pPr>
        <w:pStyle w:val="style0"/>
        <w:rPr/>
      </w:pPr>
      <w:r>
        <w:rPr>
          <w:lang w:val="en-US"/>
        </w:rPr>
        <w:t>The reactions of hydrogen with nonmetals generally produce acidic hydrogen compounds with hydrogen in the 1+ oxidation state. The reactions become more exothermic and vigorous as the electronegativity of the nonmetal increases. Hydrogen reacts with nitrogen and sulfur only when heated, but it reacts explosively with fluorine (forming HF) and, under some conditions, with chlorine (forming HCl). A mixture of hydrogen and oxygen explodes if ignited. Because of the explosive nature of the reaction, it is necessary to exercise caution when handling hydrogen (or any other combustible gas) to avoid the formation of an explosive mixture in a confined space. Although most hydrides of the nonmetals are acidic, ammonia and phosphine (PH3) are very, very weak acids and generally function as bases. There is a summary of these reactions of hydrogen with the elements in Table  18.5.1 .</w:t>
      </w:r>
    </w:p>
    <w:p>
      <w:pPr>
        <w:pStyle w:val="style0"/>
        <w:rPr/>
      </w:pPr>
    </w:p>
    <w:p>
      <w:pPr>
        <w:pStyle w:val="style0"/>
        <w:rPr/>
      </w:pPr>
      <w:r>
        <w:rPr>
          <w:lang w:val="en-US"/>
        </w:rPr>
        <w:t>Table  18.5.1 : Chemical Reactions of Hydrogen with Other Elements</w:t>
      </w:r>
    </w:p>
    <w:p>
      <w:pPr>
        <w:pStyle w:val="style0"/>
        <w:rPr/>
      </w:pPr>
      <w:r>
        <w:rPr>
          <w:lang w:val="en-US"/>
        </w:rPr>
        <w:t xml:space="preserve">MHorMH2⟶MOHorM(OH)2+H2 </w:t>
      </w:r>
    </w:p>
    <w:p>
      <w:pPr>
        <w:pStyle w:val="style0"/>
        <w:rPr/>
      </w:pPr>
      <w:r>
        <w:rPr>
          <w:lang w:val="en-US"/>
        </w:rPr>
        <w:t>ionic hydrides with group 1 and Ca, Sr, and Ba</w:t>
      </w:r>
    </w:p>
    <w:p>
      <w:pPr>
        <w:pStyle w:val="style0"/>
        <w:rPr/>
      </w:pPr>
      <w:r>
        <w:rPr>
          <w:lang w:val="en-US"/>
        </w:rPr>
        <w:t xml:space="preserve">H2+C⟶(noreaction) </w:t>
      </w:r>
    </w:p>
    <w:p>
      <w:pPr>
        <w:pStyle w:val="style0"/>
        <w:rPr/>
      </w:pPr>
      <w:r>
        <w:rPr>
          <w:lang w:val="en-US"/>
        </w:rPr>
        <w:t xml:space="preserve">3H2+N2⟶2NH3 </w:t>
      </w:r>
    </w:p>
    <w:p>
      <w:pPr>
        <w:pStyle w:val="style0"/>
        <w:rPr/>
      </w:pPr>
      <w:r>
        <w:rPr>
          <w:lang w:val="en-US"/>
        </w:rPr>
        <w:t>requires high pressure and temperature; low yield</w:t>
      </w:r>
    </w:p>
    <w:p>
      <w:pPr>
        <w:pStyle w:val="style0"/>
        <w:rPr/>
      </w:pPr>
      <w:r>
        <w:rPr>
          <w:lang w:val="en-US"/>
        </w:rPr>
        <w:t xml:space="preserve">2H2+O2⟶2H2O </w:t>
      </w:r>
    </w:p>
    <w:p>
      <w:pPr>
        <w:pStyle w:val="style0"/>
        <w:rPr/>
      </w:pPr>
      <w:r>
        <w:rPr>
          <w:lang w:val="en-US"/>
        </w:rPr>
        <w:t>exothermic and potentially explosive</w:t>
      </w:r>
    </w:p>
    <w:p>
      <w:pPr>
        <w:pStyle w:val="style0"/>
        <w:rPr/>
      </w:pPr>
      <w:r>
        <w:rPr>
          <w:lang w:val="en-US"/>
        </w:rPr>
        <w:t xml:space="preserve">H2+S⟶H2S </w:t>
      </w:r>
    </w:p>
    <w:p>
      <w:pPr>
        <w:pStyle w:val="style0"/>
        <w:rPr/>
      </w:pPr>
      <w:r>
        <w:rPr>
          <w:lang w:val="en-US"/>
        </w:rPr>
        <w:t>requires heating; low yield</w:t>
      </w:r>
    </w:p>
    <w:p>
      <w:pPr>
        <w:pStyle w:val="style0"/>
        <w:rPr/>
      </w:pPr>
      <w:r>
        <w:rPr>
          <w:lang w:val="en-US"/>
        </w:rPr>
        <w:t xml:space="preserve">H2+X2⟶2HX </w:t>
      </w:r>
    </w:p>
    <w:p>
      <w:pPr>
        <w:pStyle w:val="style0"/>
        <w:rPr/>
      </w:pPr>
      <w:r>
        <w:rPr>
          <w:lang w:val="en-US"/>
        </w:rPr>
        <w:t>X = F, Cl, Br, and I; explosive with F2; low yield with I2</w:t>
      </w:r>
    </w:p>
    <w:p>
      <w:pPr>
        <w:pStyle w:val="style0"/>
        <w:rPr/>
      </w:pPr>
      <w:r>
        <w:rPr>
          <w:lang w:val="en-US"/>
        </w:rPr>
        <w:t>Reaction with Compounds</w:t>
      </w:r>
    </w:p>
    <w:p>
      <w:pPr>
        <w:pStyle w:val="style0"/>
        <w:rPr/>
      </w:pPr>
      <w:r>
        <w:rPr>
          <w:lang w:val="en-US"/>
        </w:rPr>
        <w:t>Hydrogen reduces the heated oxides of many metals, with the formation of the metal and water vapor. For example, passing hydrogen over heated CuO forms copper and water. Hydrogen may also reduce the metal ions in some metal oxides to lower oxidation states:</w:t>
      </w:r>
    </w:p>
    <w:p>
      <w:pPr>
        <w:pStyle w:val="style0"/>
        <w:rPr/>
      </w:pPr>
    </w:p>
    <w:p>
      <w:pPr>
        <w:pStyle w:val="style0"/>
        <w:rPr/>
      </w:pPr>
      <w:r>
        <w:rPr>
          <w:lang w:val="en-US"/>
        </w:rPr>
        <w:t>H2(g)+MnO2(s)−→ΔMnO(s)+H2O(g)</w:t>
      </w:r>
    </w:p>
    <w:p>
      <w:pPr>
        <w:pStyle w:val="style0"/>
        <w:rPr/>
      </w:pPr>
    </w:p>
    <w:p>
      <w:pPr>
        <w:pStyle w:val="style0"/>
        <w:rPr/>
      </w:pPr>
      <w:r>
        <w:rPr>
          <w:lang w:val="en-US"/>
        </w:rPr>
        <w:t>Hydrogen Compounds</w:t>
      </w:r>
    </w:p>
    <w:p>
      <w:pPr>
        <w:pStyle w:val="style0"/>
        <w:rPr/>
      </w:pPr>
      <w:r>
        <w:rPr>
          <w:lang w:val="en-US"/>
        </w:rPr>
        <w:t>Other than the noble gases, each of the nonmetals forms compounds with hydrogen. For brevity, we will discuss only a few hydrogen compounds of the nonmetals here.</w:t>
      </w:r>
    </w:p>
    <w:p>
      <w:pPr>
        <w:pStyle w:val="style0"/>
        <w:rPr/>
      </w:pPr>
    </w:p>
    <w:p>
      <w:pPr>
        <w:pStyle w:val="style0"/>
        <w:rPr/>
      </w:pPr>
      <w:r>
        <w:rPr>
          <w:lang w:val="en-US"/>
        </w:rPr>
        <w:t>Nitrogen Hydrogen Compounds</w:t>
      </w:r>
    </w:p>
    <w:p>
      <w:pPr>
        <w:pStyle w:val="style0"/>
        <w:rPr/>
      </w:pPr>
      <w:r>
        <w:rPr>
          <w:lang w:val="en-US"/>
        </w:rPr>
        <w:t>Ammonia, NH3, forms naturally when any nitrogen-containing organic material decomposes in the absence of air. The laboratory preparation of ammonia is by the reaction of an ammonium salt with a strong base such as sodium hydroxide. The acid-base reaction with the weakly acidic ammonium ion gives ammonia, illustrated in Figure  18.5.4 . Ammonia also forms when ionic nitrides react with water. The nitride ion is a much stronger base than the hydroxide ion:</w:t>
      </w:r>
    </w:p>
    <w:p>
      <w:pPr>
        <w:pStyle w:val="style0"/>
        <w:rPr/>
      </w:pPr>
    </w:p>
    <w:p>
      <w:pPr>
        <w:pStyle w:val="style0"/>
        <w:rPr/>
      </w:pPr>
      <w:r>
        <w:rPr>
          <w:lang w:val="en-US"/>
        </w:rPr>
        <w:t>Mg3N2(s)+6H2O(l)⟶3Mg(OH)2(s)+2NH3(g)</w:t>
      </w:r>
    </w:p>
    <w:p>
      <w:pPr>
        <w:pStyle w:val="style0"/>
        <w:rPr/>
      </w:pPr>
      <w:r>
        <w:rPr>
          <w:lang w:val="en-US"/>
        </w:rPr>
        <w:t>The commercial production of ammonia is by the direct combination of the elements in the Haber process:</w:t>
      </w:r>
    </w:p>
    <w:p>
      <w:pPr>
        <w:pStyle w:val="style0"/>
        <w:rPr/>
      </w:pPr>
    </w:p>
    <w:p>
      <w:pPr>
        <w:pStyle w:val="style0"/>
        <w:rPr/>
      </w:pPr>
      <w:r>
        <w:rPr>
          <w:lang w:val="en-US"/>
        </w:rPr>
        <w:t>N2(g)+3H2(g)⇌catalyst2NH3(g)ΔH°=−92kJ</w:t>
      </w:r>
    </w:p>
    <w:p>
      <w:pPr>
        <w:pStyle w:val="style0"/>
        <w:rPr/>
      </w:pPr>
      <w:r>
        <w:rPr>
          <w:lang w:val="en-US"/>
        </w:rPr>
        <w:t>alt</w:t>
      </w:r>
    </w:p>
    <w:p>
      <w:pPr>
        <w:pStyle w:val="style0"/>
        <w:rPr/>
      </w:pPr>
      <w:r>
        <w:rPr>
          <w:lang w:val="en-US"/>
        </w:rPr>
        <w:t>Figure  18.5.4 : The structure of ammonia is shown with a central nitrogen atom and three hydrogen atoms.</w:t>
      </w:r>
    </w:p>
    <w:p>
      <w:pPr>
        <w:pStyle w:val="style0"/>
        <w:rPr/>
      </w:pPr>
      <w:r>
        <w:rPr>
          <w:lang w:val="en-US"/>
        </w:rPr>
        <w:t>Ammonia is a colorless gas with a sharp, pungent odor. Smelling salts utilize this powerful odor. Gaseous ammonia readily liquefies to give a colorless liquid that boils at −33 °C. Due to intermolecular hydrogen bonding, the enthalpy of vaporization of liquid ammonia is higher than that of any other liquid except water, so ammonia is useful as a refrigerant. Ammonia is quite soluble in water (658 L at STP dissolves in 1 L H2O).</w:t>
      </w:r>
    </w:p>
    <w:p>
      <w:pPr>
        <w:pStyle w:val="style0"/>
        <w:rPr/>
      </w:pPr>
    </w:p>
    <w:p>
      <w:pPr>
        <w:pStyle w:val="style0"/>
        <w:rPr/>
      </w:pPr>
      <w:r>
        <w:rPr>
          <w:lang w:val="en-US"/>
        </w:rPr>
        <w:t>The chemical properties of ammonia are as follows:</w:t>
      </w:r>
    </w:p>
    <w:p>
      <w:pPr>
        <w:pStyle w:val="style0"/>
        <w:rPr/>
      </w:pPr>
    </w:p>
    <w:p>
      <w:pPr>
        <w:pStyle w:val="style0"/>
        <w:rPr/>
      </w:pPr>
      <w:r>
        <w:rPr>
          <w:lang w:val="en-US"/>
        </w:rPr>
        <w:t>Ammonia acts as a Brønsted base, as discussed in the chapter on acid-base chemistry. The ammonium ion is similar in size to the potassium ion; compounds of the two ions exhibit many similarities in their structures and solubilities.</w:t>
      </w:r>
    </w:p>
    <w:p>
      <w:pPr>
        <w:pStyle w:val="style0"/>
        <w:rPr/>
      </w:pPr>
      <w:r>
        <w:rPr>
          <w:lang w:val="en-US"/>
        </w:rPr>
        <w:t>Ammonia can display acidic behavior, although it is a much weaker acid than water. Like other acids, ammonia reacts with metals, although it is so weak that high temperatures are necessary. Hydrogen and (depending on the stoichiometry) amides (salts of  NH−2 ), imides (salts of NH2−), or nitrides (salts of N3−) form.</w:t>
      </w:r>
    </w:p>
    <w:p>
      <w:pPr>
        <w:pStyle w:val="style0"/>
        <w:rPr/>
      </w:pPr>
      <w:r>
        <w:rPr>
          <w:lang w:val="en-US"/>
        </w:rPr>
        <w:t>The nitrogen atom in ammonia has its lowest possible oxidation state (3−) and thus is not susceptible to reduction. However, it can be oxidized. Ammonia burns in air, giving NO and water. Hot ammonia and the ammonium ion are active reducing agents. Of particular interest are the oxidations of ammonium ion by nitrite ion,  NO−2 , to yield pure nitrogen and by nitrate ion to yield nitrous oxide, N2O.</w:t>
      </w:r>
    </w:p>
    <w:p>
      <w:pPr>
        <w:pStyle w:val="style0"/>
        <w:rPr/>
      </w:pPr>
      <w:r>
        <w:rPr>
          <w:lang w:val="en-US"/>
        </w:rPr>
        <w:t>There are a number of compounds that we can consider derivatives of ammonia through the replacement of one or more hydrogen atoms with some other atom or group of atoms. Inorganic derivations include chloramine, NH2Cl, and hydrazine, N2H4:</w:t>
      </w:r>
    </w:p>
    <w:p>
      <w:pPr>
        <w:pStyle w:val="style0"/>
        <w:rPr/>
      </w:pPr>
      <w:r>
        <w:rPr>
          <w:lang w:val="en-US"/>
        </w:rPr>
        <w:t>alt</w:t>
      </w:r>
    </w:p>
    <w:p>
      <w:pPr>
        <w:pStyle w:val="style0"/>
        <w:rPr/>
      </w:pPr>
    </w:p>
    <w:p>
      <w:pPr>
        <w:pStyle w:val="style0"/>
        <w:rPr/>
      </w:pPr>
      <w:r>
        <w:rPr>
          <w:lang w:val="en-US"/>
        </w:rPr>
        <w:t>Chloramine, NH2Cl, results from the reaction of sodium hypochlorite, NaOCl, with ammonia in basic solution. In the presence of a large excess of ammonia at low temperature, the chloramine reacts further to produce hydrazine, N2H4:</w:t>
      </w:r>
    </w:p>
    <w:p>
      <w:pPr>
        <w:pStyle w:val="style0"/>
        <w:rPr/>
      </w:pPr>
    </w:p>
    <w:p>
      <w:pPr>
        <w:pStyle w:val="style0"/>
        <w:rPr/>
      </w:pPr>
      <w:r>
        <w:rPr>
          <w:lang w:val="en-US"/>
        </w:rPr>
        <w:t>NH3(aq)+OCl−(aq)⟶NH2Cl(aq)+OH−(aq)</w:t>
      </w:r>
    </w:p>
    <w:p>
      <w:pPr>
        <w:pStyle w:val="style0"/>
        <w:rPr/>
      </w:pPr>
      <w:r>
        <w:rPr>
          <w:lang w:val="en-US"/>
        </w:rPr>
        <w:t>NH2Cl(aq)+NH3(aq)+OH−(aq)⟶N2H4(aq)+Cl−(aq)+H2O(l)</w:t>
      </w:r>
    </w:p>
    <w:p>
      <w:pPr>
        <w:pStyle w:val="style0"/>
        <w:rPr/>
      </w:pPr>
      <w:r>
        <w:rPr>
          <w:lang w:val="en-US"/>
        </w:rPr>
        <w:t>Anhydrous hydrazine is relatively stable in spite of its positive free energy of formation:</w:t>
      </w:r>
    </w:p>
    <w:p>
      <w:pPr>
        <w:pStyle w:val="style0"/>
        <w:rPr/>
      </w:pPr>
    </w:p>
    <w:p>
      <w:pPr>
        <w:pStyle w:val="style0"/>
        <w:rPr/>
      </w:pPr>
      <w:r>
        <w:rPr>
          <w:lang w:val="en-US"/>
        </w:rPr>
        <w:t>N2(g)+2H2(g)⟶N2H4(l)ΔG∘f=149.2kJmol−1</w:t>
      </w:r>
    </w:p>
    <w:p>
      <w:pPr>
        <w:pStyle w:val="style0"/>
        <w:rPr/>
      </w:pPr>
      <w:r>
        <w:rPr>
          <w:lang w:val="en-US"/>
        </w:rPr>
        <w:t>Hydrazine is a fuming, colorless liquid that has some physical properties remarkably similar to those of H2O (it melts at 2 °C, boils at 113.5 °C, and has a density at 25 °C of 1.00 g/mL). It burns rapidly and completely in air with substantial evolution of heat:</w:t>
      </w:r>
    </w:p>
    <w:p>
      <w:pPr>
        <w:pStyle w:val="style0"/>
        <w:rPr/>
      </w:pPr>
    </w:p>
    <w:p>
      <w:pPr>
        <w:pStyle w:val="style0"/>
        <w:rPr/>
      </w:pPr>
      <w:r>
        <w:rPr>
          <w:lang w:val="en-US"/>
        </w:rPr>
        <w:t>N2H4(l)+O2(g)⟶N2(g)+2H2O(l)ΔH°=−621.5kJmol−1</w:t>
      </w:r>
    </w:p>
    <w:p>
      <w:pPr>
        <w:pStyle w:val="style0"/>
        <w:rPr/>
      </w:pPr>
      <w:r>
        <w:rPr>
          <w:lang w:val="en-US"/>
        </w:rPr>
        <w:t>Like ammonia, hydrazine is both a Brønsted base and a Lewis base, although it is weaker than ammonia. It reacts with strong acids and forms two series of salts that contain the  N2H+5  and  N2H2+6  ions, respectively. Some rockets use hydrazine as a fuel.</w:t>
      </w:r>
    </w:p>
    <w:p>
      <w:pPr>
        <w:pStyle w:val="style0"/>
        <w:rPr/>
      </w:pPr>
    </w:p>
    <w:p>
      <w:pPr>
        <w:pStyle w:val="style0"/>
        <w:rPr/>
      </w:pPr>
      <w:r>
        <w:rPr>
          <w:lang w:val="en-US"/>
        </w:rPr>
        <w:t>Phosphorus Hydrogen Compounds</w:t>
      </w:r>
    </w:p>
    <w:p>
      <w:pPr>
        <w:pStyle w:val="style0"/>
        <w:rPr/>
      </w:pPr>
      <w:r>
        <w:rPr>
          <w:lang w:val="en-US"/>
        </w:rPr>
        <w:t>The most important hydride of phosphorus is phosphine, PH3, a gaseous analog of ammonia in terms of both formula and structure. Unlike ammonia, it is not possible to form phosphine by direct union of the elements. There are two methods for the preparation of phosphine. One method is by the action of an acid on an ionic phosphide. The other method is the disproportionation of white phosphorus with hot concentrated base to produce phosphine and the hydrogen phosphite ion:</w:t>
      </w:r>
    </w:p>
    <w:p>
      <w:pPr>
        <w:pStyle w:val="style0"/>
        <w:rPr/>
      </w:pPr>
    </w:p>
    <w:p>
      <w:pPr>
        <w:pStyle w:val="style0"/>
        <w:rPr/>
      </w:pPr>
      <w:r>
        <w:rPr>
          <w:lang w:val="en-US"/>
        </w:rPr>
        <w:t>AlP(s)+3H3O+(aq)⟶PH3(g)+Al3+(aq)+3H2O(l)</w:t>
      </w:r>
    </w:p>
    <w:p>
      <w:pPr>
        <w:pStyle w:val="style0"/>
        <w:rPr/>
      </w:pPr>
      <w:r>
        <w:rPr>
          <w:lang w:val="en-US"/>
        </w:rPr>
        <w:t>P4(s)+4OH−(aq)+2H2O(l)⟶2HPO2−3(aq)+2PH3(g)</w:t>
      </w:r>
    </w:p>
    <w:p>
      <w:pPr>
        <w:pStyle w:val="style0"/>
        <w:rPr/>
      </w:pPr>
      <w:r>
        <w:rPr>
          <w:lang w:val="en-US"/>
        </w:rPr>
        <w:t>Phosphine is a colorless, very poisonous gas, which has an odor like that of decaying fish. Heat easily decomposes phosphine  (4PH3⟶P4+6H2) , and the compound burns in air. The major uses of phosphine are as a fumigant for grains and in semiconductor processing. Like ammonia, gaseous phosphine unites with gaseous hydrogen halides, forming phosphonium compounds like PH4Cl and PH4I. Phosphine is a much weaker base than ammonia; therefore, these compounds decompose in water, and the insoluble PH3 escapes from solution.</w:t>
      </w:r>
    </w:p>
    <w:p>
      <w:pPr>
        <w:pStyle w:val="style0"/>
        <w:rPr/>
      </w:pPr>
    </w:p>
    <w:p>
      <w:pPr>
        <w:pStyle w:val="style0"/>
        <w:rPr/>
      </w:pPr>
      <w:r>
        <w:rPr>
          <w:lang w:val="en-US"/>
        </w:rPr>
        <w:t>Sulfur Hydrogen Compounds</w:t>
      </w:r>
    </w:p>
    <w:p>
      <w:pPr>
        <w:pStyle w:val="style0"/>
        <w:rPr/>
      </w:pPr>
      <w:r>
        <w:rPr>
          <w:lang w:val="en-US"/>
        </w:rPr>
        <w:t>Hydrogen sulfide, H2S, is a colorless gas that is responsible for the offensive odor of rotten eggs and of many hot springs. Hydrogen sulfide is as toxic as hydrogen cyanide; therefore, it is necessary to exercise great care in handling it. Hydrogen sulfide is particularly deceptive because it paralyzes the olfactory nerves; after a short exposure, one does not smell it.</w:t>
      </w:r>
    </w:p>
    <w:p>
      <w:pPr>
        <w:pStyle w:val="style0"/>
        <w:rPr/>
      </w:pPr>
    </w:p>
    <w:p>
      <w:pPr>
        <w:pStyle w:val="style0"/>
        <w:rPr/>
      </w:pPr>
      <w:r>
        <w:rPr>
          <w:lang w:val="en-US"/>
        </w:rPr>
        <w:t>The production of hydrogen sulfide by the direct reaction of the elements (H2 + S) is unsatisfactory because the yield is low. A more effective preparation method is the reaction of a metal sulfide with a dilute acid. For example:</w:t>
      </w:r>
    </w:p>
    <w:p>
      <w:pPr>
        <w:pStyle w:val="style0"/>
        <w:rPr/>
      </w:pPr>
    </w:p>
    <w:p>
      <w:pPr>
        <w:pStyle w:val="style0"/>
        <w:rPr/>
      </w:pPr>
      <w:r>
        <w:rPr>
          <w:lang w:val="en-US"/>
        </w:rPr>
        <w:t>FeS(s)+2H3O+(aq)⟶Fe2+(aq)+H2S(g)+2H2O(l)</w:t>
      </w:r>
    </w:p>
    <w:p>
      <w:pPr>
        <w:pStyle w:val="style0"/>
        <w:rPr/>
      </w:pPr>
      <w:r>
        <w:rPr>
          <w:lang w:val="en-US"/>
        </w:rPr>
        <w:t>It is easy to oxidize the sulfur in metal sulfides and in hydrogen sulfide, making metal sulfides and H2S good reducing agents. In acidic solutions, hydrogen sulfide reduces Fe3+ to Fe2+,  MnO−4  to Mn2+,  Cr2O2−7  to Cr3+, and HNO3 to NO2. The sulfur in H2S usually oxidizes to elemental sulfur, unless a large excess of the oxidizing agent is present. In which case, the sulfide may oxidize to  SO2−3  or  SO2−4  (or to SO2 or SO3 in the absence of water):</w:t>
      </w:r>
    </w:p>
    <w:p>
      <w:pPr>
        <w:pStyle w:val="style0"/>
        <w:rPr/>
      </w:pPr>
    </w:p>
    <w:p>
      <w:pPr>
        <w:pStyle w:val="style0"/>
        <w:rPr/>
      </w:pPr>
      <w:r>
        <w:rPr>
          <w:lang w:val="en-US"/>
        </w:rPr>
        <w:t>2H2S(g)+O2(g)⟶2S(s)+2H2O(l)</w:t>
      </w:r>
    </w:p>
    <w:p>
      <w:pPr>
        <w:pStyle w:val="style0"/>
        <w:rPr/>
      </w:pPr>
    </w:p>
    <w:p>
      <w:pPr>
        <w:pStyle w:val="style0"/>
        <w:rPr/>
      </w:pPr>
      <w:r>
        <w:rPr>
          <w:lang w:val="en-US"/>
        </w:rPr>
        <w:t>This oxidation process leads to the removal of the hydrogen sulfide found in many sources of natural gas. The deposits of sulfur in volcanic regions may be the result of the oxidation of H2S present in volcanic gases.</w:t>
      </w:r>
    </w:p>
    <w:p>
      <w:pPr>
        <w:pStyle w:val="style0"/>
        <w:rPr/>
      </w:pPr>
    </w:p>
    <w:p>
      <w:pPr>
        <w:pStyle w:val="style0"/>
        <w:rPr/>
      </w:pPr>
      <w:r>
        <w:rPr>
          <w:lang w:val="en-US"/>
        </w:rPr>
        <w:t>Hydrogen sulfide is a weak diprotic acid that dissolves in water to form hydrosulfuric acid. The acid ionizes in two stages, yielding hydrogen sulfide ions, HS−, in the first stage and sulfide ions, S2−, in the second. Since hydrogen sulfide is a weak acid, aqueous solutions of soluble sulfides and hydrogen sulfides are basic:</w:t>
      </w:r>
    </w:p>
    <w:p>
      <w:pPr>
        <w:pStyle w:val="style0"/>
        <w:rPr/>
      </w:pPr>
    </w:p>
    <w:p>
      <w:pPr>
        <w:pStyle w:val="style0"/>
        <w:rPr/>
      </w:pPr>
      <w:r>
        <w:rPr>
          <w:lang w:val="en-US"/>
        </w:rPr>
        <w:t>S2−(aq)+H2O(l)⇌HS−(aq)+OH−(aq)</w:t>
      </w:r>
    </w:p>
    <w:p>
      <w:pPr>
        <w:pStyle w:val="style0"/>
        <w:rPr/>
      </w:pPr>
      <w:r>
        <w:rPr>
          <w:lang w:val="en-US"/>
        </w:rPr>
        <w:t>HS−(aq)+H2O(l)⇌H2S(g)+OH−(aq)</w:t>
      </w:r>
    </w:p>
    <w:p>
      <w:pPr>
        <w:pStyle w:val="style0"/>
        <w:rPr/>
      </w:pPr>
    </w:p>
    <w:p>
      <w:pPr>
        <w:pStyle w:val="style0"/>
        <w:rPr/>
      </w:pPr>
      <w:r>
        <w:rPr>
          <w:lang w:val="en-US"/>
        </w:rPr>
        <w:t>Halogen Hydrogen Compounds</w:t>
      </w:r>
    </w:p>
    <w:p>
      <w:pPr>
        <w:pStyle w:val="style0"/>
        <w:rPr/>
      </w:pPr>
      <w:r>
        <w:rPr>
          <w:lang w:val="en-US"/>
        </w:rPr>
        <w:t>Binary compounds containing only hydrogen and a halogen are hydrogen halides. At room temperature, the pure hydrogen halides HF, HCl, HBr, and HI are gases.</w:t>
      </w:r>
    </w:p>
    <w:p>
      <w:pPr>
        <w:pStyle w:val="style0"/>
        <w:rPr/>
      </w:pPr>
    </w:p>
    <w:p>
      <w:pPr>
        <w:pStyle w:val="style0"/>
        <w:rPr/>
      </w:pPr>
      <w:r>
        <w:rPr>
          <w:lang w:val="en-US"/>
        </w:rPr>
        <w:t>In general, it is possible to prepare the halides by the general techniques used to prepare other acids. Fluorine, chlorine, and bromine react directly with hydrogen to form the respective hydrogen halide. This is a commercially important reaction for preparing hydrogen chloride and hydrogen bromide.</w:t>
      </w:r>
    </w:p>
    <w:p>
      <w:pPr>
        <w:pStyle w:val="style0"/>
        <w:rPr/>
      </w:pPr>
    </w:p>
    <w:p>
      <w:pPr>
        <w:pStyle w:val="style0"/>
        <w:rPr/>
      </w:pPr>
      <w:r>
        <w:rPr>
          <w:lang w:val="en-US"/>
        </w:rPr>
        <w:t>The acid-base reaction between a nonvolatile strong acid and a metal halide will yield a hydrogen halide. The escape of the gaseous hydrogen halide drives the reaction to completion. For example, the usual method of preparing hydrogen fluoride is by heating a mixture of calcium fluoride, CaF2, and concentrated sulfuric acid:</w:t>
      </w:r>
    </w:p>
    <w:p>
      <w:pPr>
        <w:pStyle w:val="style0"/>
        <w:rPr/>
      </w:pPr>
    </w:p>
    <w:p>
      <w:pPr>
        <w:pStyle w:val="style0"/>
        <w:rPr/>
      </w:pPr>
      <w:r>
        <w:rPr>
          <w:lang w:val="en-US"/>
        </w:rPr>
        <w:t>CaF2(s)+H2SO4(aq)⟶CaSO4(s)+2HF(g)</w:t>
      </w:r>
    </w:p>
    <w:p>
      <w:pPr>
        <w:pStyle w:val="style0"/>
        <w:rPr/>
      </w:pPr>
      <w:r>
        <w:rPr>
          <w:lang w:val="en-US"/>
        </w:rPr>
        <w:t>Gaseous hydrogen fluoride is also a by-product in the preparation of phosphate fertilizers by the reaction of fluoroapatite, Ca5(PO4)3F, with sulfuric acid. The reaction of concentrated sulfuric acid with a chloride salt produces hydrogen chloride both commercially and in the laboratory.</w:t>
      </w:r>
    </w:p>
    <w:p>
      <w:pPr>
        <w:pStyle w:val="style0"/>
        <w:rPr/>
      </w:pPr>
    </w:p>
    <w:p>
      <w:pPr>
        <w:pStyle w:val="style0"/>
        <w:rPr/>
      </w:pPr>
      <w:r>
        <w:rPr>
          <w:lang w:val="en-US"/>
        </w:rPr>
        <w:t>In most cases, sodium chloride is the chloride of choice because it is the least expensive chloride. Hydrogen bromide and hydrogen iodide cannot be prepared using sulfuric acid because this acid is an oxidizing agent capable of oxidizing both bromide and iodide. However, it is possible to prepare both hydrogen bromide and hydrogen iodide using an acid such as phosphoric acid because it is a weaker oxidizing agent. For example:</w:t>
      </w:r>
    </w:p>
    <w:p>
      <w:pPr>
        <w:pStyle w:val="style0"/>
        <w:rPr/>
      </w:pPr>
    </w:p>
    <w:p>
      <w:pPr>
        <w:pStyle w:val="style0"/>
        <w:rPr/>
      </w:pPr>
      <w:r>
        <w:rPr>
          <w:lang w:val="en-US"/>
        </w:rPr>
        <w:t>H3PO4(l)+Br−(aq)⟶HBr(g)+H2PO−4(aq)</w:t>
      </w:r>
    </w:p>
    <w:p>
      <w:pPr>
        <w:pStyle w:val="style0"/>
        <w:rPr/>
      </w:pPr>
      <w:r>
        <w:rPr>
          <w:lang w:val="en-US"/>
        </w:rPr>
        <w:t>All of the hydrogen halides are very soluble in water, forming hydrohalic acids. With the exception of hydrogen fluoride, which has a strong hydrogen-fluoride bond, they are strong acids. Reactions of hydrohalic acids with metals, metal hydroxides, oxides, or carbonates produce salts of the halides. Most chloride salts are soluble in water. AgCl, PbCl2, and Hg2Cl2 are the commonly encountered exceptions.</w:t>
      </w:r>
    </w:p>
    <w:p>
      <w:pPr>
        <w:pStyle w:val="style0"/>
        <w:rPr/>
      </w:pPr>
    </w:p>
    <w:p>
      <w:pPr>
        <w:pStyle w:val="style0"/>
        <w:rPr/>
      </w:pPr>
      <w:r>
        <w:rPr>
          <w:lang w:val="en-US"/>
        </w:rPr>
        <w:t>The halide ions give the substances the properties associated with X−(aq). The heavier halide ions (Cl−, Br−, and I−) can act as reducing agents, and the lighter halogens or other oxidizing agents will oxidize them:</w:t>
      </w:r>
    </w:p>
    <w:p>
      <w:pPr>
        <w:pStyle w:val="style0"/>
        <w:rPr/>
      </w:pPr>
    </w:p>
    <w:p>
      <w:pPr>
        <w:pStyle w:val="style0"/>
        <w:rPr/>
      </w:pPr>
      <w:r>
        <w:rPr>
          <w:lang w:val="en-US"/>
        </w:rPr>
        <w:t>Cl2(aq)+2e−⟶2Cl−(aq)E°=1.36VBr2(aq)+2e−⟶2Br−(aq)E°=1.09VI2(aq)+2e−⟶2I−(aq)E°=0.54V</w:t>
      </w:r>
    </w:p>
    <w:p>
      <w:pPr>
        <w:pStyle w:val="style0"/>
        <w:rPr/>
      </w:pPr>
      <w:r>
        <w:rPr>
          <w:lang w:val="en-US"/>
        </w:rPr>
        <w:t>For example, bromine oxidizes iodine:</w:t>
      </w:r>
    </w:p>
    <w:p>
      <w:pPr>
        <w:pStyle w:val="style0"/>
        <w:rPr/>
      </w:pPr>
    </w:p>
    <w:p>
      <w:pPr>
        <w:pStyle w:val="style0"/>
        <w:rPr/>
      </w:pPr>
      <w:r>
        <w:rPr>
          <w:lang w:val="en-US"/>
        </w:rPr>
        <w:t>Br2(aq)+2HI(aq)⟶2HBr(aq)+I2(aq)E°=0.55V</w:t>
      </w:r>
    </w:p>
    <w:p>
      <w:pPr>
        <w:pStyle w:val="style0"/>
        <w:rPr/>
      </w:pPr>
      <w:r>
        <w:rPr>
          <w:lang w:val="en-US"/>
        </w:rPr>
        <w:t>Hydrofluoric acid is unique in its reactions with sand (silicon dioxide) and with glass, which is a mixture of silicates:</w:t>
      </w:r>
    </w:p>
    <w:p>
      <w:pPr>
        <w:pStyle w:val="style0"/>
        <w:rPr/>
      </w:pPr>
    </w:p>
    <w:p>
      <w:pPr>
        <w:pStyle w:val="style0"/>
        <w:rPr/>
      </w:pPr>
      <w:r>
        <w:rPr>
          <w:lang w:val="en-US"/>
        </w:rPr>
        <w:t>SiO2(s)+4HF(aq)⟶SiF4(g)+2H2O(l)</w:t>
      </w:r>
    </w:p>
    <w:p>
      <w:pPr>
        <w:pStyle w:val="style0"/>
        <w:rPr/>
      </w:pPr>
      <w:r>
        <w:rPr>
          <w:lang w:val="en-US"/>
        </w:rPr>
        <w:t>CaSiO3(s)+6HF(aq)⟶CaF2(s)+SiF4(g)+3H2O(l)</w:t>
      </w:r>
    </w:p>
    <w:p>
      <w:pPr>
        <w:pStyle w:val="style0"/>
        <w:rPr/>
      </w:pPr>
      <w:r>
        <w:rPr>
          <w:lang w:val="en-US"/>
        </w:rPr>
        <w:t>The volatile silicon tetrafluoride escapes from these reactions. Because hydrogen fluoride attacks glass, it can frost or etch glass and is used to etch markings on thermometers, burets, and other glassware.</w:t>
      </w:r>
    </w:p>
    <w:p>
      <w:pPr>
        <w:pStyle w:val="style0"/>
        <w:rPr/>
      </w:pPr>
    </w:p>
    <w:p>
      <w:pPr>
        <w:pStyle w:val="style0"/>
        <w:rPr/>
      </w:pPr>
      <w:r>
        <w:rPr>
          <w:lang w:val="en-US"/>
        </w:rPr>
        <w:t>The largest use for hydrogen fluoride is in production of hydrochlorofluorocarbons for refrigerants, in plastics, and in propellants. The second largest use is in the manufacture of cryolite, Na3AlF6, which is important in the production of aluminum. The acid is also important in the production of other inorganic fluorides (such as BF3), which serve as catalysts in the industrial synthesis of certain organic compounds.</w:t>
      </w:r>
    </w:p>
    <w:p>
      <w:pPr>
        <w:pStyle w:val="style0"/>
        <w:rPr/>
      </w:pPr>
    </w:p>
    <w:p>
      <w:pPr>
        <w:pStyle w:val="style0"/>
        <w:rPr/>
      </w:pPr>
      <w:r>
        <w:rPr>
          <w:lang w:val="en-US"/>
        </w:rPr>
        <w:t>Hydrochloric acid is relatively inexpensive. It is an important and versatile acid in industry and is important for the manufacture of metal chlorides, dyes, glue, glucose, and various other chemicals. A considerable amount is also important for the activation of oil wells and as pickle liquor—an acid used to remove oxide coating from iron or steel that is to be galvanized, tinned, or enameled. The amounts of hydrobromic acid and hydroiodic acid used commercially are insignificant by comparison. The hydrogen halides are all acidic when dissolved in water.</w:t>
      </w:r>
    </w:p>
    <w:p>
      <w:pPr>
        <w:pStyle w:val="style0"/>
        <w:rPr/>
      </w:pPr>
    </w:p>
    <w:p>
      <w:pPr>
        <w:pStyle w:val="style0"/>
        <w:rPr/>
      </w:pPr>
    </w:p>
    <w:p>
      <w:pPr>
        <w:pStyle w:val="style0"/>
        <w:rPr/>
      </w:pPr>
      <w:r>
        <w:rPr>
          <w:lang w:val="en-US"/>
        </w:rPr>
        <w:t>OXYGEN AND ITS COMPOUNDS</w:t>
      </w:r>
    </w:p>
    <w:p>
      <w:pPr>
        <w:pStyle w:val="style0"/>
        <w:rPr/>
      </w:pPr>
      <w:r>
        <w:rPr>
          <w:lang w:val="en-US"/>
        </w:rPr>
        <w:t>Oxygen belongs to the group 6 and period 2in the periodic table collectively called  meaning ore-forming because a large number of metal ores are oxides or sulphides. It has an oxidation number of -2 and valence electrons of 6. The atomic number of oxygen is 8 and mass number of 16. About 21% of the components of dry air consist of oxygen.</w:t>
      </w:r>
    </w:p>
    <w:p>
      <w:pPr>
        <w:pStyle w:val="style0"/>
        <w:rPr/>
      </w:pPr>
    </w:p>
    <w:p>
      <w:pPr>
        <w:pStyle w:val="style0"/>
        <w:rPr/>
      </w:pPr>
      <w:r>
        <w:rPr>
          <w:lang w:val="en-US"/>
        </w:rPr>
        <w:t>Oxygen attain a noble gas configuration either by gaining two electrons, forming  or by sharing two electrons, thereby forming a covalent bond.</w:t>
      </w:r>
    </w:p>
    <w:p>
      <w:pPr>
        <w:pStyle w:val="style0"/>
        <w:rPr/>
      </w:pPr>
    </w:p>
    <w:p>
      <w:pPr>
        <w:pStyle w:val="style0"/>
        <w:rPr/>
      </w:pPr>
      <w:r>
        <w:rPr>
          <w:lang w:val="en-US"/>
        </w:rPr>
        <w:t>General properties of group 6:</w:t>
      </w:r>
    </w:p>
    <w:p>
      <w:pPr>
        <w:pStyle w:val="style0"/>
        <w:rPr/>
      </w:pPr>
      <w:r>
        <w:rPr>
          <w:lang w:val="en-US"/>
        </w:rPr>
        <w:t>Melting point and boiling point – It shows a regular increase down the group.</w:t>
      </w:r>
    </w:p>
    <w:p>
      <w:pPr>
        <w:pStyle w:val="style0"/>
        <w:rPr/>
      </w:pPr>
    </w:p>
    <w:p>
      <w:pPr>
        <w:pStyle w:val="style0"/>
        <w:rPr/>
      </w:pPr>
      <w:r>
        <w:rPr>
          <w:lang w:val="en-US"/>
        </w:rPr>
        <w:t>Ionization energy – These elements possess large values on ionization energies which decreases gradually from O to Po. The decrease in ionization energy from oxygen to polonium is due to increase in size of the atoms and increase in screening effect of the electrons belonging to lower shells.</w:t>
      </w:r>
    </w:p>
    <w:p>
      <w:pPr>
        <w:pStyle w:val="style0"/>
        <w:rPr/>
      </w:pPr>
    </w:p>
    <w:p>
      <w:pPr>
        <w:pStyle w:val="style0"/>
        <w:rPr/>
      </w:pPr>
      <w:r>
        <w:rPr>
          <w:lang w:val="en-US"/>
        </w:rPr>
        <w:t>Metallic and non-metallic character – Metallic character depends on ionization energy. Lesser the ionization energy greater will be the metallic character. As we move down the group the ionization energy decreases and therefore the metallic character increases.</w:t>
      </w:r>
    </w:p>
    <w:p>
      <w:pPr>
        <w:pStyle w:val="style0"/>
        <w:rPr/>
      </w:pPr>
    </w:p>
    <w:p>
      <w:pPr>
        <w:pStyle w:val="style0"/>
        <w:rPr/>
      </w:pPr>
      <w:r>
        <w:rPr>
          <w:lang w:val="en-US"/>
        </w:rPr>
        <w:t>Catenation – In this group only S has a strong tendency of catenation. Oxygen also shows this tendency to a limited extent.</w:t>
      </w:r>
    </w:p>
    <w:p>
      <w:pPr>
        <w:pStyle w:val="style0"/>
        <w:rPr/>
      </w:pPr>
    </w:p>
    <w:p>
      <w:pPr>
        <w:pStyle w:val="style0"/>
        <w:rPr/>
      </w:pPr>
      <w:r>
        <w:rPr>
          <w:lang w:val="en-US"/>
        </w:rPr>
        <w:t>Oxidation state – Oxygen being first member in this group shows -2 oxidation state in its compounds owing to its high electronegativity. It also exhibit -1 in H2O2 and zero in O2. Unlike oxygen the other elements have a tendency to show +2, +4 and +6 oxidation states.</w:t>
      </w:r>
    </w:p>
    <w:p>
      <w:pPr>
        <w:pStyle w:val="style0"/>
        <w:rPr/>
      </w:pPr>
    </w:p>
    <w:p>
      <w:pPr>
        <w:pStyle w:val="style0"/>
        <w:rPr/>
      </w:pPr>
      <w:r>
        <w:rPr>
          <w:lang w:val="en-US"/>
        </w:rPr>
        <w:t>Multiple bond formation – The tendency of these elements to form multiple bonds to carbon and nitrogen decreases as we move down the group from sulfur to tellurium.</w:t>
      </w:r>
    </w:p>
    <w:p>
      <w:pPr>
        <w:pStyle w:val="style0"/>
        <w:rPr/>
      </w:pPr>
    </w:p>
    <w:p>
      <w:pPr>
        <w:pStyle w:val="style0"/>
        <w:rPr/>
      </w:pPr>
      <w:r>
        <w:rPr>
          <w:lang w:val="en-US"/>
        </w:rPr>
        <w:t>Electron affinity – These elements have high electron affinity and on moving down the group the size of the atom increases and distance of valence shell from nucleus increases. The additional electron feels lesser attraction as we move down the group and hence electron affinity decreases.</w:t>
      </w:r>
    </w:p>
    <w:p>
      <w:pPr>
        <w:pStyle w:val="style0"/>
        <w:rPr/>
      </w:pPr>
    </w:p>
    <w:p>
      <w:pPr>
        <w:pStyle w:val="style0"/>
        <w:rPr/>
      </w:pPr>
      <w:r>
        <w:rPr>
          <w:lang w:val="en-US"/>
        </w:rPr>
        <w:t>Electronegativity – Oxygen is strongly electronegative in character. The value of electronegativity decreases with increase in atomic number down the group. This is due to increase in size of the atoms and decrease in effective nuclear charge as we move down the group.</w:t>
      </w:r>
    </w:p>
    <w:p>
      <w:pPr>
        <w:pStyle w:val="style0"/>
        <w:rPr/>
      </w:pPr>
    </w:p>
    <w:p>
      <w:pPr>
        <w:pStyle w:val="style0"/>
        <w:rPr/>
      </w:pPr>
      <w:r>
        <w:rPr>
          <w:lang w:val="en-US"/>
        </w:rPr>
        <w:t>Elemental state – Oxygen exist in a diatomic gaseous state at room temperature while other elements are solids.</w:t>
      </w:r>
    </w:p>
    <w:p>
      <w:pPr>
        <w:pStyle w:val="style0"/>
        <w:rPr/>
      </w:pPr>
    </w:p>
    <w:p>
      <w:pPr>
        <w:pStyle w:val="style0"/>
        <w:rPr/>
      </w:pPr>
      <w:r>
        <w:rPr>
          <w:lang w:val="en-US"/>
        </w:rPr>
        <w:t>Allotropy – All elements of the group exhibit allotropy. Oxygen exists in diatomic and triatomic states. Sulfur is found as rhombic, plastic and colloidal sulfur. Selenium has rhombic, mono clinic and grey forms. The grey form is the most stable form and consists of regularly arranged spirals of selenium atoms</w:t>
      </w:r>
    </w:p>
    <w:p>
      <w:pPr>
        <w:pStyle w:val="style0"/>
        <w:rPr/>
      </w:pPr>
      <w:r>
        <w:rPr>
          <w:lang w:val="en-US"/>
        </w:rPr>
        <w:t>It is very active and reacts with many metals and non-metals to form basic and acidic oxides respectively.</w:t>
      </w:r>
    </w:p>
    <w:p>
      <w:pPr>
        <w:pStyle w:val="style0"/>
        <w:rPr/>
      </w:pPr>
    </w:p>
    <w:p>
      <w:pPr>
        <w:pStyle w:val="style0"/>
        <w:rPr/>
      </w:pPr>
    </w:p>
    <w:p>
      <w:pPr>
        <w:pStyle w:val="style0"/>
        <w:rPr/>
      </w:pPr>
      <w:r>
        <w:rPr>
          <w:lang w:val="en-US"/>
        </w:rPr>
        <w:t>Importance of molecular oxygen</w:t>
      </w:r>
    </w:p>
    <w:p>
      <w:pPr>
        <w:pStyle w:val="style0"/>
        <w:rPr/>
      </w:pPr>
      <w:r>
        <w:rPr>
          <w:lang w:val="en-US"/>
        </w:rPr>
        <w:t>Haemoglobin is an iron containing coordination compound in red bloodcells responsible for the transport of oxygen from the lungs to various partsof the body. Myoglobin is a similar substance in muscle tissue, acting as areservoir for the storage of oxygen and as a transport of oxygen withinmuscle cells.</w:t>
      </w:r>
    </w:p>
    <w:p>
      <w:pPr>
        <w:pStyle w:val="style0"/>
        <w:rPr/>
      </w:pPr>
      <w:r>
        <w:rPr>
          <w:lang w:val="en-US"/>
        </w:rPr>
        <w:t>Haemoglobin consists of heme, a complex of Fe(II) bonded to aporphyrin ligand and globin protein. The sixth position is vacant in freehemoglobin but is occupied by oxygen in oxyhaemoglobin. Hemoglobin(Hb) and O2 are in equilibrium with oxyhaemoglobin.</w:t>
      </w:r>
    </w:p>
    <w:p>
      <w:pPr>
        <w:pStyle w:val="style0"/>
        <w:rPr/>
      </w:pPr>
      <w:r>
        <w:rPr>
          <w:lang w:val="en-US"/>
        </w:rPr>
        <w:t>Hb + O2 =&gt; HbO2</w:t>
      </w:r>
    </w:p>
    <w:p>
      <w:pPr>
        <w:pStyle w:val="style0"/>
        <w:rPr/>
      </w:pPr>
      <w:r>
        <w:rPr>
          <w:lang w:val="en-US"/>
        </w:rPr>
        <w:t>Oxyhaemoglobinis formed in the lungs and carried to the cells, where itgives up its oxygen.</w:t>
      </w:r>
    </w:p>
    <w:p>
      <w:pPr>
        <w:pStyle w:val="style0"/>
        <w:rPr/>
      </w:pPr>
      <w:r>
        <w:rPr>
          <w:lang w:val="en-US"/>
        </w:rPr>
        <w:t>Haemoglobin then binds with HCO3- which is formed by the reaction ofCO2 (released by the cell) with water. After reaching the lungs, due tohydrolysis CO2 is released.</w:t>
      </w:r>
    </w:p>
    <w:p>
      <w:pPr>
        <w:pStyle w:val="style0"/>
        <w:rPr/>
      </w:pPr>
      <w:r>
        <w:rPr>
          <w:lang w:val="en-US"/>
        </w:rPr>
        <w:t>Most of the O2 has been produced by photosynthesis. The dioxygen (or)molecular oxygen is prepared by the green plants. The chlorophyll in thegreen parts of the plants uses the solar energy to make carbohydrate andmolecular oxygen. Oxygen makes up 46.6% by weight of the earth's crust,where it is the major constituent of silicate minerals.oxygen makes up 20.9% by volume and 23% by weight of the atmosphere.Webreathe it in all the time in air, where it is mixed with other gases. It is an invisible and odourless gas and without it we would all die.</w:t>
      </w:r>
    </w:p>
    <w:p>
      <w:pPr>
        <w:pStyle w:val="style0"/>
        <w:rPr/>
      </w:pPr>
    </w:p>
    <w:p>
      <w:pPr>
        <w:pStyle w:val="style0"/>
        <w:rPr/>
      </w:pPr>
    </w:p>
    <w:p>
      <w:pPr>
        <w:pStyle w:val="style0"/>
        <w:rPr/>
      </w:pPr>
      <w:r>
        <w:rPr>
          <w:lang w:val="en-US"/>
        </w:rPr>
        <w:t>PREPARATION OF OXYGEN</w:t>
      </w:r>
    </w:p>
    <w:p>
      <w:pPr>
        <w:pStyle w:val="style0"/>
        <w:rPr/>
      </w:pPr>
      <w:r>
        <w:rPr>
          <w:lang w:val="en-US"/>
        </w:rPr>
        <w:t>In the laboratory, oxygen can be prepared from hydrogen peroxide, which decomposes slowly to form water and oxygen.</w:t>
      </w:r>
    </w:p>
    <w:p>
      <w:pPr>
        <w:pStyle w:val="style0"/>
        <w:rPr/>
      </w:pPr>
    </w:p>
    <w:p>
      <w:pPr>
        <w:pStyle w:val="style0"/>
        <w:rPr/>
      </w:pPr>
      <w:r>
        <w:rPr>
          <w:lang w:val="en-US"/>
        </w:rPr>
        <w:t>.</w:t>
      </w:r>
    </w:p>
    <w:p>
      <w:pPr>
        <w:pStyle w:val="style0"/>
        <w:rPr/>
      </w:pPr>
    </w:p>
    <w:p>
      <w:pPr>
        <w:pStyle w:val="style0"/>
        <w:rPr/>
      </w:pPr>
    </w:p>
    <w:p>
      <w:pPr>
        <w:pStyle w:val="style0"/>
        <w:rPr/>
      </w:pPr>
      <w:r>
        <w:rPr>
          <w:lang w:val="en-US"/>
        </w:rPr>
        <w:t>Apparatus and reagents</w:t>
      </w:r>
    </w:p>
    <w:p>
      <w:pPr>
        <w:pStyle w:val="style0"/>
        <w:rPr/>
      </w:pPr>
      <w:r>
        <w:rPr>
          <w:lang w:val="en-US"/>
        </w:rPr>
        <w:t xml:space="preserve">1.Test tubes </w:t>
      </w:r>
    </w:p>
    <w:p>
      <w:pPr>
        <w:pStyle w:val="style0"/>
        <w:rPr/>
      </w:pPr>
      <w:r>
        <w:rPr>
          <w:lang w:val="en-US"/>
        </w:rPr>
        <w:t xml:space="preserve">2.Manganese (IV) dioxide (MnO2) </w:t>
      </w:r>
    </w:p>
    <w:p>
      <w:pPr>
        <w:pStyle w:val="style0"/>
        <w:rPr/>
      </w:pPr>
      <w:r>
        <w:rPr>
          <w:lang w:val="en-US"/>
        </w:rPr>
        <w:t xml:space="preserve">3. Hydrogen peroxide (it must be fresh and kept away from light)(H2O2) </w:t>
      </w:r>
    </w:p>
    <w:p>
      <w:pPr>
        <w:pStyle w:val="style0"/>
        <w:rPr/>
      </w:pPr>
      <w:r>
        <w:rPr>
          <w:lang w:val="en-US"/>
        </w:rPr>
        <w:t xml:space="preserve">4. Wooden splinter (only needed if you are going to check how oxygen helps in combustion). </w:t>
      </w:r>
    </w:p>
    <w:p>
      <w:pPr>
        <w:pStyle w:val="style0"/>
        <w:rPr/>
      </w:pPr>
      <w:r>
        <w:rPr>
          <w:lang w:val="en-US"/>
        </w:rPr>
        <w:t xml:space="preserve">5.Candle and matchsticks. </w:t>
      </w:r>
    </w:p>
    <w:p>
      <w:pPr>
        <w:pStyle w:val="style0"/>
        <w:rPr/>
      </w:pPr>
    </w:p>
    <w:p>
      <w:pPr>
        <w:pStyle w:val="style0"/>
        <w:rPr/>
      </w:pPr>
      <w:r>
        <w:rPr>
          <w:lang w:val="en-US"/>
        </w:rPr>
        <w:t>Method:</w:t>
      </w:r>
    </w:p>
    <w:p>
      <w:pPr>
        <w:pStyle w:val="style0"/>
        <w:rPr/>
      </w:pPr>
    </w:p>
    <w:p>
      <w:pPr>
        <w:pStyle w:val="style0"/>
        <w:rPr/>
      </w:pPr>
      <w:r>
        <w:rPr>
          <w:lang w:val="en-US"/>
        </w:rPr>
        <w:t xml:space="preserve">1.First, take the test tube and put a little bit of MnO2 (Manganese dioxide) </w:t>
      </w:r>
    </w:p>
    <w:p>
      <w:pPr>
        <w:pStyle w:val="style0"/>
        <w:rPr/>
      </w:pPr>
      <w:r>
        <w:rPr>
          <w:lang w:val="en-US"/>
        </w:rPr>
        <w:t xml:space="preserve">2. At this time, you will need a friend's or someone else's help (only if you are requiring it to check how oxygen helps in combustion). First, tell your friend to light the candle and to ignite the splinter using the candle. At that time, take a small amount of hydrogen peroxide in a beaker or test tube. Then, tell him/her  to bring the wooden splinter close to the test tube. As soon as he/she brings it, put a little bit of hydrogen peroxide (not more than 1ml) into the test tube containing manganese dioxide. You should see the reaction forming a gas, which looks like smoke. This gas is Oxygen. </w:t>
      </w:r>
    </w:p>
    <w:p>
      <w:pPr>
        <w:pStyle w:val="style0"/>
        <w:rPr/>
      </w:pPr>
      <w:r>
        <w:rPr>
          <w:lang w:val="en-US"/>
        </w:rPr>
        <w:t xml:space="preserve">3. What happens to the splinter when you bring it close to Oxygen? Of course! </w:t>
      </w:r>
    </w:p>
    <w:p>
      <w:pPr>
        <w:pStyle w:val="style0"/>
        <w:rPr/>
      </w:pPr>
      <w:r>
        <w:rPr>
          <w:lang w:val="en-US"/>
        </w:rPr>
        <w:t xml:space="preserve">The splinter burns more brightly and intensely. </w:t>
      </w:r>
    </w:p>
    <w:p>
      <w:pPr>
        <w:pStyle w:val="style0"/>
        <w:rPr/>
      </w:pPr>
      <w:r>
        <w:rPr>
          <w:lang w:val="en-US"/>
        </w:rPr>
        <w:t xml:space="preserve">4. Should you want to only collect Oxygen, you need not do the second part of the second step. </w:t>
      </w:r>
    </w:p>
    <w:p>
      <w:pPr>
        <w:pStyle w:val="style0"/>
        <w:rPr/>
      </w:pPr>
    </w:p>
    <w:p>
      <w:pPr>
        <w:pStyle w:val="style0"/>
        <w:rPr/>
      </w:pPr>
      <w:r>
        <w:rPr>
          <w:lang w:val="en-US"/>
        </w:rPr>
        <w:t>Precautions:</w:t>
      </w:r>
    </w:p>
    <w:p>
      <w:pPr>
        <w:pStyle w:val="style0"/>
        <w:rPr/>
      </w:pPr>
      <w:r>
        <w:rPr>
          <w:lang w:val="en-US"/>
        </w:rPr>
        <w:t xml:space="preserve">1. Do not drop the test tubes. </w:t>
      </w:r>
    </w:p>
    <w:p>
      <w:pPr>
        <w:pStyle w:val="style0"/>
        <w:rPr/>
      </w:pPr>
      <w:r>
        <w:rPr>
          <w:lang w:val="en-US"/>
        </w:rPr>
        <w:t xml:space="preserve">2. Always wear gloves while performing chemical experiments. </w:t>
      </w:r>
    </w:p>
    <w:p>
      <w:pPr>
        <w:pStyle w:val="style0"/>
        <w:rPr/>
      </w:pPr>
      <w:r>
        <w:rPr>
          <w:lang w:val="en-US"/>
        </w:rPr>
        <w:t xml:space="preserve">3. Always wear lab coats while doing the same. </w:t>
      </w:r>
    </w:p>
    <w:p>
      <w:pPr>
        <w:pStyle w:val="style0"/>
        <w:rPr/>
      </w:pPr>
      <w:r>
        <w:rPr>
          <w:lang w:val="en-US"/>
        </w:rPr>
        <w:t xml:space="preserve">4. Do NOT eat or manganese oxide or rub them on your eyes. Serious problems may occur, which even might result in blindness or death. </w:t>
      </w:r>
    </w:p>
    <w:p>
      <w:pPr>
        <w:pStyle w:val="style0"/>
        <w:rPr/>
      </w:pPr>
      <w:r>
        <w:rPr>
          <w:lang w:val="en-US"/>
        </w:rPr>
        <w:t xml:space="preserve">5. Do NOT put warmed hydrogen peroxide on your skin. You might get a boil. </w:t>
      </w:r>
    </w:p>
    <w:p>
      <w:pPr>
        <w:pStyle w:val="style0"/>
        <w:rPr/>
      </w:pPr>
      <w:r>
        <w:rPr>
          <w:lang w:val="en-US"/>
        </w:rPr>
        <w:t xml:space="preserve">6. Never stand too close to the test tube. </w:t>
      </w:r>
    </w:p>
    <w:p>
      <w:pPr>
        <w:pStyle w:val="style0"/>
        <w:rPr/>
      </w:pPr>
      <w:r>
        <w:rPr>
          <w:lang w:val="en-US"/>
        </w:rPr>
        <w:t xml:space="preserve">7. If you are untrained, always seek for someone who is better than you in performing lab experiments, or anyone who already has done the lab preparation of Oxygen. </w:t>
      </w:r>
    </w:p>
    <w:p>
      <w:pPr>
        <w:pStyle w:val="style0"/>
        <w:rPr/>
      </w:pPr>
      <w:r>
        <w:rPr>
          <w:lang w:val="en-US"/>
        </w:rPr>
        <w:t xml:space="preserve">8. Keep H2O2 and MnO2 away from children. </w:t>
      </w:r>
    </w:p>
    <w:p>
      <w:pPr>
        <w:pStyle w:val="style0"/>
        <w:rPr/>
      </w:pPr>
      <w:r>
        <w:rPr>
          <w:lang w:val="en-US"/>
        </w:rPr>
        <w:t xml:space="preserve">9. If Oxygen gets into your eyes and you get an irritation, wash your eyes with cold water immediately. </w:t>
      </w:r>
    </w:p>
    <w:p>
      <w:pPr>
        <w:pStyle w:val="style0"/>
        <w:rPr/>
      </w:pPr>
    </w:p>
    <w:p>
      <w:pPr>
        <w:pStyle w:val="style0"/>
        <w:rPr/>
      </w:pPr>
    </w:p>
    <w:p>
      <w:pPr>
        <w:pStyle w:val="style0"/>
        <w:rPr/>
      </w:pPr>
    </w:p>
    <w:p>
      <w:pPr>
        <w:pStyle w:val="style0"/>
        <w:rPr/>
      </w:pPr>
      <w:r>
        <w:rPr>
          <w:lang w:val="en-US"/>
        </w:rPr>
        <w:t>MAKING OXYGEN FROM LIQUEFIED AIR</w:t>
      </w:r>
    </w:p>
    <w:p>
      <w:pPr>
        <w:pStyle w:val="style0"/>
        <w:rPr/>
      </w:pPr>
      <w:r>
        <w:rPr>
          <w:lang w:val="en-US"/>
        </w:rPr>
        <w:t>Air is a major source of oxygen. Oxygen can be obtained from the atmosphere by the liquefaction and fractional distillation of air.  The air to be liquefied is first freed from carbon dioxide,dust and water vapour. Carbon dioxide and dust are removed from the air by washing it with caustic potash solution. Liquid air is a mixture of liquid nitrogen(boiling point of -196),noble gases(mostly argon) and liquid oxygen(boiling point of -183).The nitrogen and argonare more volatile(i.e a lower boiling point that makes it escape faster) and boils off first during evaporation, leaving behind a liquid that is primarily oxygen. The gas is distributed as a compressed gas in high pressure cylinders.</w:t>
      </w:r>
    </w:p>
    <w:p>
      <w:pPr>
        <w:pStyle w:val="style0"/>
        <w:rPr/>
      </w:pPr>
    </w:p>
    <w:p>
      <w:pPr>
        <w:pStyle w:val="style0"/>
        <w:rPr/>
      </w:pPr>
      <w:r>
        <w:rPr>
          <w:lang w:val="en-US"/>
        </w:rPr>
        <w:t>Physical properties of oxygen</w:t>
      </w:r>
    </w:p>
    <w:p>
      <w:pPr>
        <w:pStyle w:val="style0"/>
        <w:rPr/>
      </w:pPr>
      <w:r>
        <w:rPr>
          <w:lang w:val="en-US"/>
        </w:rPr>
        <w:t>Oxygen is a colourless gas</w:t>
      </w:r>
    </w:p>
    <w:p>
      <w:pPr>
        <w:pStyle w:val="style0"/>
        <w:rPr/>
      </w:pPr>
      <w:r>
        <w:rPr>
          <w:lang w:val="en-US"/>
        </w:rPr>
        <w:t>Odourless</w:t>
      </w:r>
    </w:p>
    <w:p>
      <w:pPr>
        <w:pStyle w:val="style0"/>
        <w:rPr/>
      </w:pPr>
      <w:r>
        <w:rPr>
          <w:lang w:val="en-US"/>
        </w:rPr>
        <w:t>Tasteless</w:t>
      </w:r>
    </w:p>
    <w:p>
      <w:pPr>
        <w:pStyle w:val="style0"/>
        <w:rPr/>
      </w:pPr>
      <w:r>
        <w:rPr>
          <w:lang w:val="en-US"/>
        </w:rPr>
        <w:t>It changes from a gas to a liquid at a temperature of -183</w:t>
      </w:r>
    </w:p>
    <w:p>
      <w:pPr>
        <w:pStyle w:val="style0"/>
        <w:rPr/>
      </w:pPr>
      <w:r>
        <w:rPr>
          <w:lang w:val="en-US"/>
        </w:rPr>
        <w:t>The liquid formed has a slightly bluish colour to it.</w:t>
      </w:r>
    </w:p>
    <w:p>
      <w:pPr>
        <w:pStyle w:val="style0"/>
        <w:rPr/>
      </w:pPr>
      <w:r>
        <w:rPr>
          <w:lang w:val="en-US"/>
        </w:rPr>
        <w:t>The liquid then solidifies or frozen at a temperature of -218.4</w:t>
      </w:r>
    </w:p>
    <w:p>
      <w:pPr>
        <w:pStyle w:val="style0"/>
        <w:rPr/>
      </w:pPr>
      <w:r>
        <w:rPr>
          <w:lang w:val="en-US"/>
        </w:rPr>
        <w:t>It has a density of 1.429g/litre.</w:t>
      </w:r>
    </w:p>
    <w:p>
      <w:pPr>
        <w:pStyle w:val="style0"/>
        <w:rPr/>
      </w:pPr>
      <w:r>
        <w:rPr>
          <w:lang w:val="en-US"/>
        </w:rPr>
        <w:t>It has a cubic crystal structure</w:t>
      </w:r>
    </w:p>
    <w:p>
      <w:pPr>
        <w:pStyle w:val="style0"/>
        <w:rPr/>
      </w:pPr>
      <w:r>
        <w:rPr>
          <w:lang w:val="en-US"/>
        </w:rPr>
        <w:t>Sparingly soluble in water.</w:t>
      </w:r>
    </w:p>
    <w:p>
      <w:pPr>
        <w:pStyle w:val="style0"/>
        <w:rPr/>
      </w:pPr>
    </w:p>
    <w:p>
      <w:pPr>
        <w:pStyle w:val="style0"/>
        <w:rPr/>
      </w:pPr>
    </w:p>
    <w:p>
      <w:pPr>
        <w:pStyle w:val="style0"/>
        <w:rPr/>
      </w:pPr>
      <w:r>
        <w:rPr>
          <w:lang w:val="en-US"/>
        </w:rPr>
        <w:t>Chemical properties of oxygen</w:t>
      </w:r>
    </w:p>
    <w:p>
      <w:pPr>
        <w:pStyle w:val="style0"/>
        <w:rPr/>
      </w:pPr>
      <w:r>
        <w:rPr>
          <w:lang w:val="en-US"/>
        </w:rPr>
        <w:t>Oxygen is a highly reactive non-metallic element, highly paramagnetic and is easily capable of combining with other elements. One of the most important chemical properties of oxygen is that it supports combustion, it combines with elements at room temperature e.g the formation of rust.it is a very strong oxidizing agent.</w:t>
      </w:r>
    </w:p>
    <w:p>
      <w:pPr>
        <w:pStyle w:val="style0"/>
        <w:rPr/>
      </w:pPr>
      <w:r>
        <w:rPr>
          <w:lang w:val="en-US"/>
        </w:rPr>
        <w:t>Oxygen reacts with metals such as potassium, sodium and lithium very quickly;</w:t>
      </w:r>
    </w:p>
    <w:p>
      <w:pPr>
        <w:pStyle w:val="style0"/>
        <w:rPr/>
      </w:pPr>
      <w:r>
        <w:rPr>
          <w:lang w:val="en-US"/>
        </w:rPr>
        <w:t>. Calcium and magnesium react with oxygen less quickly;</w:t>
      </w:r>
    </w:p>
    <w:p>
      <w:pPr>
        <w:pStyle w:val="style0"/>
        <w:rPr/>
      </w:pPr>
      <w:r>
        <w:rPr>
          <w:lang w:val="en-US"/>
        </w:rPr>
        <w:t>Aluminium reacts with oxygen in the air to form a surface layer of aluminium oxide;   Metals like copper and mercury with oxygen very slowly and need to be heated continuously.Metals below mercury in the reactivity series(Ag,Au,Pt) do not react with oxygen. Note that oxygen reacts with metals to form basic oxides(metallic oxide) and that the reactivity of metals with oxygen decreases as you move down the reactivity series.</w:t>
      </w:r>
    </w:p>
    <w:p>
      <w:pPr>
        <w:pStyle w:val="style0"/>
        <w:rPr/>
      </w:pPr>
      <w:r>
        <w:rPr>
          <w:lang w:val="en-US"/>
        </w:rPr>
        <w:t xml:space="preserve">Oxygen reacts with nonmetals to produce non-metallic oxides(acidic oxides). Carbon burns in air to form carbon dioxide; . Sulphur and nitrogen burn in air to form sulphur dioxide and nitrogen dioxide respectively;  and </w:t>
      </w:r>
    </w:p>
    <w:p>
      <w:pPr>
        <w:pStyle w:val="style0"/>
        <w:rPr/>
      </w:pPr>
      <w:r>
        <w:rPr>
          <w:lang w:val="en-US"/>
        </w:rPr>
        <w:t xml:space="preserve">Oxygen undergoes combustion reaction with hydrocarbons to yield carbon dioxide and water.e.g </w:t>
      </w:r>
    </w:p>
    <w:p>
      <w:pPr>
        <w:pStyle w:val="style0"/>
        <w:rPr/>
      </w:pPr>
    </w:p>
    <w:p>
      <w:pPr>
        <w:pStyle w:val="style0"/>
        <w:rPr/>
      </w:pPr>
    </w:p>
    <w:p>
      <w:pPr>
        <w:pStyle w:val="style0"/>
        <w:rPr/>
      </w:pPr>
      <w:r>
        <w:rPr>
          <w:lang w:val="en-US"/>
        </w:rPr>
        <w:t>Metal oxides</w:t>
      </w:r>
    </w:p>
    <w:p>
      <w:pPr>
        <w:pStyle w:val="style0"/>
        <w:rPr/>
      </w:pPr>
      <w:r>
        <w:rPr>
          <w:lang w:val="en-US"/>
        </w:rPr>
        <w:t>Non-metal oxides</w:t>
      </w:r>
    </w:p>
    <w:p>
      <w:pPr>
        <w:pStyle w:val="style0"/>
        <w:rPr/>
      </w:pPr>
    </w:p>
    <w:p>
      <w:pPr>
        <w:pStyle w:val="style0"/>
        <w:rPr/>
      </w:pPr>
      <w:r>
        <w:rPr>
          <w:lang w:val="en-US"/>
        </w:rPr>
        <w:t>Solids at room temperature</w:t>
      </w:r>
    </w:p>
    <w:p>
      <w:pPr>
        <w:pStyle w:val="style0"/>
        <w:rPr/>
      </w:pPr>
      <w:r>
        <w:rPr>
          <w:lang w:val="en-US"/>
        </w:rPr>
        <w:t>Normally gases at room temperature</w:t>
      </w:r>
    </w:p>
    <w:p>
      <w:pPr>
        <w:pStyle w:val="style0"/>
        <w:rPr/>
      </w:pPr>
    </w:p>
    <w:p>
      <w:pPr>
        <w:pStyle w:val="style0"/>
        <w:rPr/>
      </w:pPr>
      <w:r>
        <w:rPr>
          <w:lang w:val="en-US"/>
        </w:rPr>
        <w:t>They are bases-if they dissolve in water alkaline solutions are formed.</w:t>
      </w:r>
    </w:p>
    <w:p>
      <w:pPr>
        <w:pStyle w:val="style0"/>
        <w:rPr/>
      </w:pPr>
      <w:r>
        <w:rPr>
          <w:lang w:val="en-US"/>
        </w:rPr>
        <w:t>Acids- they dissolve in water to form acidic solutions.</w:t>
      </w:r>
    </w:p>
    <w:p>
      <w:pPr>
        <w:pStyle w:val="style0"/>
        <w:rPr/>
      </w:pPr>
    </w:p>
    <w:p>
      <w:pPr>
        <w:pStyle w:val="style0"/>
        <w:rPr/>
      </w:pPr>
    </w:p>
    <w:p>
      <w:pPr>
        <w:pStyle w:val="style0"/>
        <w:rPr/>
      </w:pPr>
    </w:p>
    <w:p>
      <w:pPr>
        <w:pStyle w:val="style0"/>
        <w:rPr/>
      </w:pPr>
    </w:p>
    <w:p>
      <w:pPr>
        <w:pStyle w:val="style0"/>
        <w:rPr/>
      </w:pPr>
      <w:r>
        <w:rPr>
          <w:lang w:val="en-US"/>
        </w:rPr>
        <w:t>TEST FOR OXYGEN</w:t>
      </w:r>
    </w:p>
    <w:p>
      <w:pPr>
        <w:pStyle w:val="style0"/>
        <w:rPr/>
      </w:pPr>
      <w:r>
        <w:rPr>
          <w:lang w:val="en-US"/>
        </w:rPr>
        <w:t>Oxygen supports combustion, do a good method of testing for oxygen is to take a glowing splint and place it in a sample of gas, if it re-ignites, the gas the gas is oxygen.</w:t>
      </w:r>
    </w:p>
    <w:p>
      <w:pPr>
        <w:pStyle w:val="style0"/>
        <w:rPr/>
      </w:pPr>
    </w:p>
    <w:p>
      <w:pPr>
        <w:pStyle w:val="style0"/>
        <w:rPr/>
      </w:pPr>
      <w:r>
        <w:rPr>
          <w:lang w:val="en-US"/>
        </w:rPr>
        <w:t>USES OF OXYGEN</w:t>
      </w:r>
    </w:p>
    <w:p>
      <w:pPr>
        <w:pStyle w:val="style0"/>
        <w:rPr/>
      </w:pPr>
      <w:r>
        <w:rPr>
          <w:lang w:val="en-US"/>
        </w:rPr>
        <w:t>Oxygen is used for artificial respiration. For this purpose, it is mixed sometimes with carbon dioxide or helium.</w:t>
      </w:r>
    </w:p>
    <w:p>
      <w:pPr>
        <w:pStyle w:val="style0"/>
        <w:rPr/>
      </w:pPr>
      <w:r>
        <w:rPr>
          <w:lang w:val="en-US"/>
        </w:rPr>
        <w:t>It is used to produce oxyacetylene flame extensively used for welding and cutting steel.</w:t>
      </w:r>
    </w:p>
    <w:p>
      <w:pPr>
        <w:pStyle w:val="style0"/>
        <w:rPr/>
      </w:pPr>
      <w:r>
        <w:rPr>
          <w:lang w:val="en-US"/>
        </w:rPr>
        <w:t>Liquid oxygen mixed with finely divided carbon is used as a substitute for dynamite in coal mining.</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lang w:val="en-US"/>
        </w:rPr>
        <w:t> </w:t>
      </w:r>
    </w:p>
    <w:p>
      <w:pPr>
        <w:pStyle w:val="style0"/>
        <w:rPr/>
      </w:pPr>
    </w:p>
    <w:p>
      <w:pPr>
        <w:pStyle w:val="style0"/>
        <w:rPr/>
      </w:pPr>
    </w:p>
    <w:p>
      <w:pPr>
        <w:pStyle w:val="style0"/>
        <w:rPr/>
      </w:pPr>
    </w:p>
    <w:p>
      <w:pPr>
        <w:pStyle w:val="style0"/>
        <w:rPr/>
      </w:pPr>
    </w:p>
    <w:p>
      <w:pPr>
        <w:pStyle w:val="style0"/>
        <w:rPr/>
      </w:pPr>
      <w:r>
        <w:rPr>
          <w:lang w:val="en-US"/>
        </w:rPr>
        <w:t>Oxides</w:t>
      </w:r>
    </w:p>
    <w:p>
      <w:pPr>
        <w:pStyle w:val="style0"/>
        <w:rPr/>
      </w:pPr>
      <w:r>
        <w:rPr>
          <w:lang w:val="en-US"/>
        </w:rPr>
        <w:t>Generally, all the elements react with oxygen to form oxides. Oxides are binary compounds of oxygen. Oxides may be classified depending ontheir structure (or) their chemical properties.</w:t>
      </w:r>
    </w:p>
    <w:p>
      <w:pPr>
        <w:pStyle w:val="style0"/>
        <w:rPr/>
      </w:pPr>
      <w:r>
        <w:rPr>
          <w:lang w:val="en-US"/>
        </w:rPr>
        <w:t>i) Acidic oxides</w:t>
      </w:r>
    </w:p>
    <w:p>
      <w:pPr>
        <w:pStyle w:val="style0"/>
        <w:rPr/>
      </w:pPr>
      <w:r>
        <w:rPr>
          <w:lang w:val="en-US"/>
        </w:rPr>
        <w:t>The oxides of non-metals are usually covalent and acidic. They havelow melting and boiling points, though some B2O3 and SiO2 form infinite"giant molecules" and have high melting points. They are all acidic. Someoxides dissolve in water and thus forming acids. Hence they are called asacid anhydrides or acidic oxides.</w:t>
      </w:r>
    </w:p>
    <w:p>
      <w:pPr>
        <w:pStyle w:val="style0"/>
        <w:rPr/>
      </w:pPr>
      <w:r>
        <w:rPr>
          <w:lang w:val="en-US"/>
        </w:rPr>
        <w:t>N2O5+ H2O 2HNO3</w:t>
      </w:r>
    </w:p>
    <w:p>
      <w:pPr>
        <w:pStyle w:val="style0"/>
        <w:rPr/>
      </w:pPr>
      <w:r>
        <w:rPr>
          <w:lang w:val="en-US"/>
        </w:rPr>
        <w:t>P4O10 + 6H2O 4H3PO4</w:t>
      </w:r>
    </w:p>
    <w:p>
      <w:pPr>
        <w:pStyle w:val="style0"/>
        <w:rPr/>
      </w:pPr>
      <w:r>
        <w:rPr>
          <w:lang w:val="en-US"/>
        </w:rPr>
        <w:t>SO3 + H2O H2SO4</w:t>
      </w:r>
    </w:p>
    <w:p>
      <w:pPr>
        <w:pStyle w:val="style0"/>
        <w:rPr/>
      </w:pPr>
      <w:r>
        <w:rPr>
          <w:lang w:val="en-US"/>
        </w:rPr>
        <w:t>Others which do not react with water such as SiO2 reacts with NaOH andshows acidic properties.</w:t>
      </w:r>
    </w:p>
    <w:p>
      <w:pPr>
        <w:pStyle w:val="style0"/>
        <w:rPr/>
      </w:pPr>
    </w:p>
    <w:p>
      <w:pPr>
        <w:pStyle w:val="style0"/>
        <w:rPr/>
      </w:pPr>
      <w:r>
        <w:rPr>
          <w:lang w:val="en-US"/>
        </w:rPr>
        <w:t>ii) Basic oxides</w:t>
      </w:r>
    </w:p>
    <w:p>
      <w:pPr>
        <w:pStyle w:val="style0"/>
        <w:rPr/>
      </w:pPr>
      <w:r>
        <w:rPr>
          <w:lang w:val="en-US"/>
        </w:rPr>
        <w:t>Metallic oxides are generally basic. They are called basic oxides because their oxides dissolve in water to formbases. Most metal oxides are ionic andcontain the O2- ion. Some oxides dissolve in water and form alkalinesolution.</w:t>
      </w:r>
    </w:p>
    <w:p>
      <w:pPr>
        <w:pStyle w:val="style0"/>
        <w:rPr/>
      </w:pPr>
      <w:r>
        <w:rPr>
          <w:lang w:val="en-US"/>
        </w:rPr>
        <w:t>Na2O + H2O 2NaOH</w:t>
      </w:r>
    </w:p>
    <w:p>
      <w:pPr>
        <w:pStyle w:val="style0"/>
        <w:rPr/>
      </w:pPr>
      <w:r>
        <w:rPr>
          <w:lang w:val="en-US"/>
        </w:rPr>
        <w:t>BaO + H2O Ba(OH)2</w:t>
      </w:r>
    </w:p>
    <w:p>
      <w:pPr>
        <w:pStyle w:val="style0"/>
        <w:rPr/>
      </w:pPr>
      <w:r>
        <w:rPr>
          <w:lang w:val="en-US"/>
        </w:rPr>
        <w:t>CaO + 2HCl CaCl2 + H2O</w:t>
      </w:r>
    </w:p>
    <w:p>
      <w:pPr>
        <w:pStyle w:val="style0"/>
        <w:rPr/>
      </w:pPr>
    </w:p>
    <w:p>
      <w:pPr>
        <w:pStyle w:val="style0"/>
        <w:rPr/>
      </w:pPr>
      <w:r>
        <w:rPr>
          <w:lang w:val="en-US"/>
        </w:rPr>
        <w:t>iii) Amphoteric oxides</w:t>
      </w:r>
    </w:p>
    <w:p>
      <w:pPr>
        <w:pStyle w:val="style0"/>
        <w:rPr/>
      </w:pPr>
      <w:r>
        <w:rPr>
          <w:lang w:val="en-US"/>
        </w:rPr>
        <w:t>The oxides which react with both strong acids and strong bases arecalled as amphoteric oxides.</w:t>
      </w:r>
    </w:p>
    <w:p>
      <w:pPr>
        <w:pStyle w:val="style0"/>
        <w:rPr/>
      </w:pPr>
      <w:r>
        <w:rPr>
          <w:lang w:val="en-US"/>
        </w:rPr>
        <w:t>ZnO + 2NaOH Na2ZnO2 + H2O</w:t>
      </w:r>
    </w:p>
    <w:p>
      <w:pPr>
        <w:pStyle w:val="style0"/>
        <w:rPr/>
      </w:pPr>
      <w:r>
        <w:rPr>
          <w:lang w:val="en-US"/>
        </w:rPr>
        <w:t>Sodium zincate</w:t>
      </w:r>
    </w:p>
    <w:p>
      <w:pPr>
        <w:pStyle w:val="style0"/>
        <w:rPr/>
      </w:pPr>
      <w:r>
        <w:rPr>
          <w:lang w:val="en-US"/>
        </w:rPr>
        <w:t>ZnO + 2HCl ZnCl2 + H2O</w:t>
      </w:r>
    </w:p>
    <w:p>
      <w:pPr>
        <w:pStyle w:val="style0"/>
        <w:rPr/>
      </w:pPr>
    </w:p>
    <w:p>
      <w:pPr>
        <w:pStyle w:val="style0"/>
        <w:rPr/>
      </w:pPr>
    </w:p>
    <w:p>
      <w:pPr>
        <w:pStyle w:val="style0"/>
        <w:rPr/>
      </w:pPr>
      <w:r>
        <w:rPr>
          <w:lang w:val="en-US"/>
        </w:rPr>
        <w:t>iv) Peroxides</w:t>
      </w:r>
    </w:p>
    <w:p>
      <w:pPr>
        <w:pStyle w:val="style0"/>
        <w:rPr/>
      </w:pPr>
      <w:r>
        <w:rPr>
          <w:lang w:val="en-US"/>
        </w:rPr>
        <w:t>These oxides contain more oxygen than would be expelled from theoxidation number of M. Some are ionic and contains the peroxide ion O22-.</w:t>
      </w:r>
    </w:p>
    <w:p>
      <w:pPr>
        <w:pStyle w:val="style0"/>
        <w:rPr/>
      </w:pPr>
      <w:r>
        <w:rPr>
          <w:lang w:val="en-US"/>
        </w:rPr>
        <w:t>The metal belonging to the group I and II (Na2O2, BaO2) contain O22-ion.</w:t>
      </w:r>
    </w:p>
    <w:p>
      <w:pPr>
        <w:pStyle w:val="style0"/>
        <w:rPr/>
      </w:pPr>
      <w:r>
        <w:rPr>
          <w:lang w:val="en-US"/>
        </w:rPr>
        <w:t>Others are covalently bound and contain -O-O- in the structure.</w:t>
      </w:r>
    </w:p>
    <w:p>
      <w:pPr>
        <w:pStyle w:val="style0"/>
        <w:rPr/>
      </w:pPr>
      <w:r>
        <w:rPr>
          <w:lang w:val="en-US"/>
        </w:rPr>
        <w:t>Oxides such as PbO2 react with acids liberate Cl2</w:t>
      </w:r>
    </w:p>
    <w:p>
      <w:pPr>
        <w:pStyle w:val="style0"/>
        <w:rPr/>
      </w:pPr>
      <w:r>
        <w:rPr>
          <w:lang w:val="en-US"/>
        </w:rPr>
        <w:t>PbO2 + 4HCl PbCl2 + 2H2O + Cl2</w:t>
      </w:r>
    </w:p>
    <w:p>
      <w:pPr>
        <w:pStyle w:val="style0"/>
        <w:rPr/>
      </w:pPr>
    </w:p>
    <w:p>
      <w:pPr>
        <w:pStyle w:val="style0"/>
        <w:rPr/>
      </w:pPr>
      <w:r>
        <w:rPr>
          <w:lang w:val="en-US"/>
        </w:rPr>
        <w:t>v) Compound oxides</w:t>
      </w:r>
    </w:p>
    <w:p>
      <w:pPr>
        <w:pStyle w:val="style0"/>
        <w:rPr/>
      </w:pPr>
      <w:r>
        <w:rPr>
          <w:lang w:val="en-US"/>
        </w:rPr>
        <w:t>Some oxides behave as if they are compounds of the two oxides.</w:t>
      </w:r>
    </w:p>
    <w:p>
      <w:pPr>
        <w:pStyle w:val="style0"/>
        <w:rPr/>
      </w:pPr>
      <w:r>
        <w:rPr>
          <w:lang w:val="en-US"/>
        </w:rPr>
        <w:t>Ex. Ferrous-ferric oxide (Fe3O4). This is considered to be the mixture ofFeO and Fe2O3.</w:t>
      </w:r>
    </w:p>
    <w:p>
      <w:pPr>
        <w:pStyle w:val="style0"/>
        <w:rPr/>
      </w:pPr>
      <w:r>
        <w:rPr>
          <w:lang w:val="en-US"/>
        </w:rPr>
        <w:t>They react with acids and form a mixture of ferrous and ferric salts</w:t>
      </w:r>
    </w:p>
    <w:p>
      <w:pPr>
        <w:pStyle w:val="style0"/>
        <w:rPr/>
      </w:pPr>
      <w:r>
        <w:rPr>
          <w:lang w:val="en-US"/>
        </w:rPr>
        <w:t>Fe3O4 + 8HCl FeCl2 + 2FeCl3 + 4H2O</w:t>
      </w:r>
    </w:p>
    <w:p>
      <w:pPr>
        <w:pStyle w:val="style0"/>
        <w:rPr/>
      </w:pPr>
    </w:p>
    <w:p>
      <w:pPr>
        <w:pStyle w:val="style0"/>
        <w:rPr/>
      </w:pPr>
      <w:r>
        <w:rPr>
          <w:lang w:val="en-US"/>
        </w:rPr>
        <w:t>vi) Neutral oxides</w:t>
      </w:r>
    </w:p>
    <w:p>
      <w:pPr>
        <w:pStyle w:val="style0"/>
        <w:rPr/>
      </w:pPr>
      <w:r>
        <w:rPr>
          <w:lang w:val="en-US"/>
        </w:rPr>
        <w:t>A few covalent oxides have no acidic (or) basic properties (N2O, NO,CO and H2O).</w:t>
      </w:r>
    </w:p>
    <w:p>
      <w:pPr>
        <w:pStyle w:val="style0"/>
        <w:rPr/>
      </w:pPr>
    </w:p>
    <w:p>
      <w:pPr>
        <w:pStyle w:val="style0"/>
        <w:rPr/>
      </w:pPr>
      <w:r>
        <w:rPr>
          <w:lang w:val="en-US"/>
        </w:rPr>
        <w:t>HYDROGEN PEROXIDE</w:t>
      </w:r>
    </w:p>
    <w:p>
      <w:pPr>
        <w:pStyle w:val="style0"/>
        <w:rPr/>
      </w:pPr>
      <w:r>
        <w:rPr>
          <w:lang w:val="en-US"/>
        </w:rPr>
        <w:t>Hydrogen peroxide was first prepared by L.J.Thenard, in 1813 by the action of dilute acid on barium peroxide. Traces of H2O2 are found in atmosphere and in certain plants.</w:t>
      </w:r>
    </w:p>
    <w:p>
      <w:pPr>
        <w:pStyle w:val="style0"/>
        <w:rPr/>
      </w:pPr>
    </w:p>
    <w:p>
      <w:pPr>
        <w:pStyle w:val="style0"/>
        <w:rPr/>
      </w:pPr>
      <w:r>
        <w:rPr>
          <w:lang w:val="en-US"/>
        </w:rPr>
        <w:t>Laboratory preparation of hydrogen peroxide</w:t>
      </w:r>
    </w:p>
    <w:p>
      <w:pPr>
        <w:pStyle w:val="style0"/>
        <w:rPr/>
      </w:pPr>
      <w:r>
        <w:rPr>
          <w:lang w:val="en-US"/>
        </w:rPr>
        <w:t>1. By the action of dilute sulphuric acid on sodium peroxide.Calculated amount of Na2O2 is added in small proportions to a 20% icecold solution of sulphuric acid.</w:t>
      </w:r>
    </w:p>
    <w:p>
      <w:pPr>
        <w:pStyle w:val="style0"/>
        <w:rPr/>
      </w:pPr>
      <w:r>
        <w:rPr>
          <w:lang w:val="en-US"/>
        </w:rPr>
        <w:t>Na2O2 + H2SO4=&gt;Na2 SO4 + H2O2</w:t>
      </w:r>
    </w:p>
    <w:p>
      <w:pPr>
        <w:pStyle w:val="style0"/>
        <w:rPr/>
      </w:pPr>
    </w:p>
    <w:p>
      <w:pPr>
        <w:pStyle w:val="style0"/>
        <w:rPr/>
      </w:pPr>
    </w:p>
    <w:p>
      <w:pPr>
        <w:pStyle w:val="style0"/>
        <w:rPr/>
      </w:pPr>
      <w:r>
        <w:rPr>
          <w:lang w:val="en-US"/>
        </w:rPr>
        <w:t>2. Pure  is obtained by reacting with an acid</w:t>
      </w:r>
    </w:p>
    <w:p>
      <w:pPr>
        <w:pStyle w:val="style0"/>
        <w:rPr/>
      </w:pPr>
    </w:p>
    <w:p>
      <w:pPr>
        <w:pStyle w:val="style0"/>
        <w:rPr/>
      </w:pPr>
    </w:p>
    <w:p>
      <w:pPr>
        <w:pStyle w:val="style0"/>
        <w:rPr/>
      </w:pPr>
      <w:r>
        <w:rPr>
          <w:lang w:val="en-US"/>
        </w:rPr>
        <w:t>Properties Physical</w:t>
      </w:r>
    </w:p>
    <w:p>
      <w:pPr>
        <w:pStyle w:val="style0"/>
        <w:rPr/>
      </w:pPr>
      <w:r>
        <w:rPr>
          <w:lang w:val="en-US"/>
        </w:rPr>
        <w:t>is a colourless, odourless, syrupy liquid. It is miscible with water, alcohol, and ether in all proportions. Has a boiling point of 152 and melting point of -0.4,it is more dense than water.</w:t>
      </w:r>
    </w:p>
    <w:p>
      <w:pPr>
        <w:pStyle w:val="style0"/>
        <w:rPr/>
      </w:pPr>
    </w:p>
    <w:p>
      <w:pPr>
        <w:pStyle w:val="style0"/>
        <w:rPr/>
      </w:pPr>
      <w:r>
        <w:rPr>
          <w:lang w:val="en-US"/>
        </w:rPr>
        <w:t>Chemical Properties</w:t>
      </w:r>
    </w:p>
    <w:p>
      <w:pPr>
        <w:pStyle w:val="style0"/>
        <w:rPr/>
      </w:pPr>
      <w:r>
        <w:rPr>
          <w:lang w:val="en-US"/>
        </w:rPr>
        <w:t>Pure is unstable and decomposes on standing. On heating hydrogen peroxide, water and oxygen are formed.</w:t>
      </w:r>
    </w:p>
    <w:p>
      <w:pPr>
        <w:pStyle w:val="style0"/>
        <w:rPr/>
      </w:pPr>
    </w:p>
    <w:p>
      <w:pPr>
        <w:pStyle w:val="style0"/>
        <w:rPr/>
      </w:pPr>
    </w:p>
    <w:p>
      <w:pPr>
        <w:pStyle w:val="style0"/>
        <w:rPr/>
      </w:pPr>
      <w:r>
        <w:rPr>
          <w:lang w:val="en-US"/>
        </w:rPr>
        <w:t xml:space="preserve"> is a powerful oxidizing agent. It functions as an electron acceptor.</w:t>
      </w:r>
    </w:p>
    <w:p>
      <w:pPr>
        <w:pStyle w:val="style0"/>
        <w:rPr/>
      </w:pPr>
      <w:r>
        <w:rPr>
          <w:lang w:val="en-US"/>
        </w:rPr>
        <w:t>H2O2 + 2H+ + 2e-=&gt;2H2O (In acidic solution)</w:t>
      </w:r>
    </w:p>
    <w:p>
      <w:pPr>
        <w:pStyle w:val="style0"/>
        <w:rPr/>
      </w:pPr>
      <w:r>
        <w:rPr>
          <w:lang w:val="en-US"/>
        </w:rPr>
        <w:t>H2O2 + 2e-=&gt;2OH-(In alkaline solution)</w:t>
      </w:r>
    </w:p>
    <w:p>
      <w:pPr>
        <w:pStyle w:val="style0"/>
        <w:rPr/>
      </w:pPr>
    </w:p>
    <w:p>
      <w:pPr>
        <w:pStyle w:val="style0"/>
        <w:rPr/>
      </w:pPr>
      <w:r>
        <w:rPr>
          <w:lang w:val="en-US"/>
        </w:rPr>
        <w:t>i) It oxidises PbS to PbSO4</w:t>
      </w:r>
    </w:p>
    <w:p>
      <w:pPr>
        <w:pStyle w:val="style0"/>
        <w:rPr/>
      </w:pPr>
      <w:r>
        <w:rPr>
          <w:lang w:val="en-US"/>
        </w:rPr>
        <w:t>PbS+ 4H2O2 → PbSO4 +4H2O</w:t>
      </w:r>
    </w:p>
    <w:p>
      <w:pPr>
        <w:pStyle w:val="style0"/>
        <w:rPr/>
      </w:pPr>
      <w:r>
        <w:rPr>
          <w:lang w:val="en-US"/>
        </w:rPr>
        <w:t>ii) It oxidizes ferrous salts into ferric salts .</w:t>
      </w:r>
    </w:p>
    <w:p>
      <w:pPr>
        <w:pStyle w:val="style0"/>
        <w:rPr/>
      </w:pPr>
      <w:r>
        <w:rPr>
          <w:lang w:val="en-US"/>
        </w:rPr>
        <w:t>2Fe2+ + 2H+ + H2O2 =&gt;2Fe3+ + 2H2O</w:t>
      </w:r>
    </w:p>
    <w:p>
      <w:pPr>
        <w:pStyle w:val="style0"/>
        <w:rPr/>
      </w:pPr>
      <w:r>
        <w:rPr>
          <w:lang w:val="en-US"/>
        </w:rPr>
        <w:t xml:space="preserve">Due to its oxidizing property, it is a valuable bleaching agent, powerful but harmless disinfectant and germicide. </w:t>
      </w:r>
    </w:p>
    <w:p>
      <w:pPr>
        <w:pStyle w:val="style0"/>
        <w:rPr/>
      </w:pPr>
      <w:r>
        <w:rPr>
          <w:lang w:val="en-US"/>
        </w:rPr>
        <w:t>22</w:t>
      </w:r>
    </w:p>
    <w:p>
      <w:pPr>
        <w:pStyle w:val="style0"/>
        <w:rPr/>
      </w:pPr>
      <w:r>
        <w:rPr>
          <w:lang w:val="en-US"/>
        </w:rPr>
        <w:t>Reducing Properties</w:t>
      </w:r>
    </w:p>
    <w:p>
      <w:pPr>
        <w:pStyle w:val="style0"/>
        <w:rPr/>
      </w:pPr>
      <w:r>
        <w:rPr>
          <w:lang w:val="en-US"/>
        </w:rPr>
        <w:t>With powerful oxidizing agents, acts as a reducing agent. Moist silver oxide, acidified KMnO4, ozone, chlorine and alkaline solutions of ferricyanides are reduced.</w:t>
      </w:r>
    </w:p>
    <w:p>
      <w:pPr>
        <w:pStyle w:val="style0"/>
        <w:rPr/>
      </w:pPr>
      <w:r>
        <w:rPr>
          <w:lang w:val="en-US"/>
        </w:rPr>
        <w:t>Ag2O + H2O2=&gt;2Ag + H2O + O2</w:t>
      </w:r>
    </w:p>
    <w:p>
      <w:pPr>
        <w:pStyle w:val="style0"/>
        <w:rPr/>
      </w:pPr>
    </w:p>
    <w:p>
      <w:pPr>
        <w:pStyle w:val="style0"/>
        <w:rPr/>
      </w:pPr>
    </w:p>
    <w:p>
      <w:pPr>
        <w:pStyle w:val="style0"/>
        <w:rPr/>
      </w:pPr>
      <w:r>
        <w:rPr>
          <w:lang w:val="en-US"/>
        </w:rPr>
        <w:t>i) It destroys bacteria and hence it is used as an antiseptic and germicide for washing wounds, teeth and ears.</w:t>
      </w:r>
    </w:p>
    <w:p>
      <w:pPr>
        <w:pStyle w:val="style0"/>
        <w:rPr/>
      </w:pPr>
      <w:r>
        <w:rPr>
          <w:lang w:val="en-US"/>
        </w:rPr>
        <w:t>ii) It destroys the colour of some organic compounds and is used in bleaching delicate things like hair, wool, silk ivory and feathers.</w:t>
      </w:r>
    </w:p>
    <w:p>
      <w:pPr>
        <w:pStyle w:val="style0"/>
        <w:rPr/>
      </w:pPr>
      <w:r>
        <w:rPr>
          <w:lang w:val="en-US"/>
        </w:rPr>
        <w:t>iii) It is used as an oxidizing agent.</w:t>
      </w:r>
    </w:p>
    <w:p>
      <w:pPr>
        <w:pStyle w:val="style0"/>
        <w:rPr/>
      </w:pPr>
      <w:r>
        <w:rPr>
          <w:lang w:val="en-US"/>
        </w:rPr>
        <w:t>iv) It is also used as a propellant in rockets.</w:t>
      </w:r>
    </w:p>
    <w:p>
      <w:pPr>
        <w:pStyle w:val="style0"/>
        <w:rPr/>
      </w:pPr>
    </w:p>
    <w:p>
      <w:pPr>
        <w:pStyle w:val="style0"/>
        <w:rPr/>
      </w:pPr>
    </w:p>
    <w:p>
      <w:pPr>
        <w:pStyle w:val="style0"/>
        <w:rPr/>
      </w:pPr>
    </w:p>
    <w:p>
      <w:pPr>
        <w:pStyle w:val="style0"/>
        <w:rPr/>
      </w:pPr>
      <w:r>
        <w:rPr>
          <w:lang w:val="en-US"/>
        </w:rPr>
        <w:t>Ozone</w:t>
      </w:r>
    </w:p>
    <w:p>
      <w:pPr>
        <w:pStyle w:val="style0"/>
        <w:rPr/>
      </w:pPr>
      <w:r>
        <w:rPr>
          <w:lang w:val="en-US"/>
        </w:rPr>
        <w:t>3</w:t>
      </w:r>
    </w:p>
    <w:p>
      <w:pPr>
        <w:pStyle w:val="style0"/>
        <w:rPr/>
      </w:pPr>
      <w:r>
        <w:rPr>
          <w:lang w:val="en-US"/>
        </w:rPr>
        <w:t>It is an unstable dark blue diamagnetic gas. The presence of ozone inextremely small quantities has been observed in the atmosphere in placesnear the seaside (or) big lakes. It is present in sufficient quantities in theatmosphere at attitudes of 12 to 15 miles above the earth's surface. Ozone isparticularly important since there is a layer of ozone in the upper atmosphere which absorbs harmful from the sun and protects the people and other living organisms on the earth.</w:t>
      </w:r>
    </w:p>
    <w:p>
      <w:pPr>
        <w:pStyle w:val="style0"/>
        <w:rPr/>
      </w:pPr>
    </w:p>
    <w:p>
      <w:pPr>
        <w:pStyle w:val="style0"/>
        <w:rPr/>
      </w:pPr>
      <w:r>
        <w:rPr>
          <w:lang w:val="en-US"/>
        </w:rPr>
        <w:t>Laboratory preparation</w:t>
      </w:r>
    </w:p>
    <w:p>
      <w:pPr>
        <w:pStyle w:val="style0"/>
        <w:rPr/>
      </w:pPr>
      <w:r>
        <w:rPr>
          <w:lang w:val="en-US"/>
        </w:rPr>
        <w:t>Ozone is prepared in the laboratory by passing silent electricaldischarges through dry oxygen in an apparatus known as the ozoniser. Thecommonly used ozoniser is Siemen's ozoniser</w:t>
      </w:r>
    </w:p>
    <w:p>
      <w:pPr>
        <w:pStyle w:val="style0"/>
        <w:rPr/>
      </w:pPr>
      <w:r>
        <w:rPr>
          <w:lang w:val="en-US"/>
        </w:rPr>
        <w:t>(i) Siemen's ozoniser</w:t>
      </w:r>
    </w:p>
    <w:p>
      <w:pPr>
        <w:pStyle w:val="style0"/>
        <w:rPr/>
      </w:pPr>
      <w:r>
        <w:rPr>
          <w:lang w:val="en-US"/>
        </w:rPr>
        <w:t>It consists of two concentric metal tubes sealed together at one end. Theinner side of the inner tube and the outer side of the outer tube are coatedwith tin foil and connected to one terminal each of an induction coil. Acurrent of pure dry oxygen at low temperature is passed through annularspace between the two tubes and by the silent action of electric discharge,the oxygen is partially converted into ozone. The sample of gas escapingfrom ozoniser is called ozonised oxygen and contains about 12% ozone.</w:t>
      </w:r>
    </w:p>
    <w:p>
      <w:pPr>
        <w:pStyle w:val="style0"/>
        <w:rPr/>
      </w:pPr>
    </w:p>
    <w:p>
      <w:pPr>
        <w:pStyle w:val="style0"/>
        <w:rPr/>
      </w:pPr>
      <w:r>
        <w:rPr>
          <w:lang w:val="en-US"/>
        </w:rPr>
        <w:t>Physical properties</w:t>
      </w:r>
    </w:p>
    <w:p>
      <w:pPr>
        <w:pStyle w:val="style0"/>
        <w:rPr/>
      </w:pPr>
      <w:r>
        <w:rPr>
          <w:lang w:val="en-US"/>
        </w:rPr>
        <w:t>It is a light blue gas which condenses at 160.6K into a dark blue liquid.</w:t>
      </w:r>
    </w:p>
    <w:p>
      <w:pPr>
        <w:pStyle w:val="style0"/>
        <w:rPr/>
      </w:pPr>
      <w:r>
        <w:rPr>
          <w:lang w:val="en-US"/>
        </w:rPr>
        <w:t>This liquid freezes at 23.3K. It has a characteristic Sharp smell and it is toxic.</w:t>
      </w:r>
    </w:p>
    <w:p>
      <w:pPr>
        <w:pStyle w:val="style0"/>
        <w:rPr/>
      </w:pPr>
    </w:p>
    <w:p>
      <w:pPr>
        <w:pStyle w:val="style0"/>
        <w:rPr/>
      </w:pPr>
    </w:p>
    <w:p>
      <w:pPr>
        <w:pStyle w:val="style0"/>
        <w:rPr/>
      </w:pPr>
      <w:r>
        <w:rPr>
          <w:lang w:val="en-US"/>
        </w:rPr>
        <w:t>Chemical properties</w:t>
      </w:r>
    </w:p>
    <w:p>
      <w:pPr>
        <w:pStyle w:val="style0"/>
        <w:rPr/>
      </w:pPr>
      <w:r>
        <w:rPr>
          <w:lang w:val="en-US"/>
        </w:rPr>
        <w:t>1) Decomposition: Pure ozone decomposes with an explosive violence.</w:t>
      </w:r>
    </w:p>
    <w:p>
      <w:pPr>
        <w:pStyle w:val="style0"/>
        <w:rPr/>
      </w:pPr>
      <w:r>
        <w:rPr>
          <w:lang w:val="en-US"/>
        </w:rPr>
        <w:t>2O3O2</w:t>
      </w:r>
    </w:p>
    <w:p>
      <w:pPr>
        <w:pStyle w:val="style0"/>
        <w:rPr/>
      </w:pPr>
      <w:r>
        <w:rPr>
          <w:lang w:val="en-US"/>
        </w:rPr>
        <w:t>2) Oxidising action: Since it can liberate an atom of nascent oxygen easily</w:t>
      </w:r>
    </w:p>
    <w:p>
      <w:pPr>
        <w:pStyle w:val="style0"/>
        <w:rPr/>
      </w:pPr>
      <w:r>
        <w:rPr>
          <w:lang w:val="en-US"/>
        </w:rPr>
        <w:t>(O3O2 + O) it acts as a powerful oxidising agent.D</w:t>
      </w:r>
    </w:p>
    <w:p>
      <w:pPr>
        <w:pStyle w:val="style0"/>
        <w:rPr/>
      </w:pPr>
      <w:r>
        <w:rPr>
          <w:lang w:val="en-US"/>
        </w:rPr>
        <w:t>i) Lead sulphide is oxidised to lead sulphate</w:t>
      </w:r>
    </w:p>
    <w:p>
      <w:pPr>
        <w:pStyle w:val="style0"/>
        <w:rPr/>
      </w:pPr>
      <w:r>
        <w:rPr>
          <w:lang w:val="en-US"/>
        </w:rPr>
        <w:t>PbS + 4O3PbSO4 + 4O2</w:t>
      </w:r>
    </w:p>
    <w:p>
      <w:pPr>
        <w:pStyle w:val="style0"/>
        <w:rPr/>
      </w:pPr>
      <w:r>
        <w:rPr>
          <w:lang w:val="en-US"/>
        </w:rPr>
        <w:t>3) Ozone reacts with peroxides and reduces it to oxides with the liberationof oxygen.</w:t>
      </w:r>
    </w:p>
    <w:p>
      <w:pPr>
        <w:pStyle w:val="style0"/>
        <w:rPr/>
      </w:pPr>
      <w:r>
        <w:rPr>
          <w:lang w:val="en-US"/>
        </w:rPr>
        <w:t>BaO2 + O3BaO + 2O2</w:t>
      </w:r>
    </w:p>
    <w:p>
      <w:pPr>
        <w:pStyle w:val="style0"/>
        <w:rPr/>
      </w:pPr>
      <w:r>
        <w:rPr>
          <w:lang w:val="en-US"/>
        </w:rPr>
        <w:t>H2O2+ O3H2O + 2O2</w:t>
      </w:r>
    </w:p>
    <w:p>
      <w:pPr>
        <w:pStyle w:val="style0"/>
        <w:rPr/>
      </w:pPr>
    </w:p>
    <w:p>
      <w:pPr>
        <w:pStyle w:val="style0"/>
        <w:rPr/>
      </w:pPr>
    </w:p>
    <w:p>
      <w:pPr>
        <w:pStyle w:val="style0"/>
        <w:rPr/>
      </w:pPr>
      <w:r>
        <w:rPr>
          <w:lang w:val="en-US"/>
        </w:rPr>
        <w:t>Uses of ozone</w:t>
      </w:r>
    </w:p>
    <w:p>
      <w:pPr>
        <w:pStyle w:val="style0"/>
        <w:rPr/>
      </w:pPr>
      <w:r>
        <w:rPr>
          <w:lang w:val="en-US"/>
        </w:rPr>
        <w:t>1) It is used as germicide and disinfectant.</w:t>
      </w:r>
    </w:p>
    <w:p>
      <w:pPr>
        <w:pStyle w:val="style0"/>
        <w:rPr/>
      </w:pPr>
      <w:r>
        <w:rPr>
          <w:lang w:val="en-US"/>
        </w:rPr>
        <w:t>2) It is used for bleaching oils, ivory, flour, starch.</w:t>
      </w:r>
    </w:p>
    <w:p>
      <w:pPr>
        <w:pStyle w:val="style0"/>
        <w:rPr/>
      </w:pPr>
      <w:r>
        <w:rPr>
          <w:lang w:val="en-US"/>
        </w:rPr>
        <w:t>3) Used in the manufacture of artificial silk and synthetic camphor.</w:t>
      </w:r>
    </w:p>
    <w:p>
      <w:pPr>
        <w:pStyle w:val="style0"/>
        <w:rPr/>
      </w:pPr>
    </w:p>
    <w:p>
      <w:pPr>
        <w:pStyle w:val="style0"/>
        <w:rPr/>
      </w:pPr>
      <w:r>
        <w:rPr>
          <w:lang w:val="en-US"/>
        </w:rPr>
        <w:t>Ozone structure</w:t>
      </w:r>
    </w:p>
    <w:p>
      <w:pPr>
        <w:pStyle w:val="style0"/>
        <w:rPr/>
      </w:pPr>
      <w:r>
        <w:rPr>
          <w:lang w:val="en-US"/>
        </w:rPr>
        <w:t>The ozone molecule consists of three oxygen atoms having a bent structure</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lang w:val="en-US"/>
        </w:rPr>
        <w:t>IMPORTANCE OF OZONE LAYER</w:t>
      </w:r>
    </w:p>
    <w:p>
      <w:pPr>
        <w:pStyle w:val="style0"/>
        <w:rPr/>
      </w:pPr>
      <w:r>
        <w:rPr>
          <w:lang w:val="en-US"/>
        </w:rPr>
        <w:t>A layer of ozone in the atmosphere absorbs harmful UV radiations from the sun, thereby protecting people on the earth. Man uses chlorofluorocarbons in aerosols and in refrigerators and these escape into the atmosphere, thus making holes in the ozone layer. It is worried that this will result in an excessive amount of UV light to reach the earth which will cause skin cancer in humans. Oxides of nitrogen(from the exhaust pipe of cars) and the halogens can also damage the ozone layer.</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lang w:val="en-US"/>
        </w:rPr>
        <w:t>TAKE AWAY</w:t>
      </w:r>
    </w:p>
    <w:p>
      <w:pPr>
        <w:pStyle w:val="style0"/>
        <w:rPr/>
      </w:pPr>
    </w:p>
    <w:p>
      <w:pPr>
        <w:pStyle w:val="style0"/>
        <w:rPr/>
      </w:pPr>
      <w:r>
        <w:rPr>
          <w:lang w:val="en-US"/>
        </w:rPr>
        <w:t>Write equations for the preparation of oxygen from:a) (b)</w:t>
      </w:r>
    </w:p>
    <w:p>
      <w:pPr>
        <w:pStyle w:val="style0"/>
        <w:rPr/>
      </w:pPr>
      <w:r>
        <w:rPr>
          <w:lang w:val="en-US"/>
        </w:rPr>
        <w:t>How is ozone prepared in the laboratory? What is its structure and what are its main uses? There is a layer of ozone in the upper atmosphere: why is this important to man?</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lang w:val="en-US"/>
        </w:rPr>
        <w:t>Air:</w:t>
      </w:r>
    </w:p>
    <w:p>
      <w:pPr>
        <w:pStyle w:val="style0"/>
        <w:rPr/>
      </w:pPr>
      <w:r>
        <w:rPr>
          <w:lang w:val="en-US"/>
        </w:rPr>
        <w:t>Air is a mixture of gases that makes up the atmosphere of earth.</w:t>
      </w:r>
    </w:p>
    <w:p>
      <w:pPr>
        <w:pStyle w:val="style0"/>
        <w:rPr/>
      </w:pPr>
      <w:r>
        <w:rPr>
          <w:lang w:val="en-US"/>
        </w:rPr>
        <w:t>Composition of Clean Air:</w:t>
      </w:r>
    </w:p>
    <w:p>
      <w:pPr>
        <w:pStyle w:val="style0"/>
        <w:rPr/>
      </w:pPr>
      <w:r>
        <w:rPr>
          <w:lang w:val="en-US"/>
        </w:rPr>
        <w:t>Clean air is made up of nitrogen, oxygen and traces of other gases including carbon dioxide and noble gases. There are also traces of water vapor in air.  Noble gases present in air are mostly argon and some helium, neon, krypton and xenon.</w:t>
      </w:r>
    </w:p>
    <w:p>
      <w:pPr>
        <w:pStyle w:val="style0"/>
        <w:rPr/>
      </w:pPr>
    </w:p>
    <w:p>
      <w:pPr>
        <w:pStyle w:val="style0"/>
        <w:rPr/>
      </w:pPr>
    </w:p>
    <w:p>
      <w:pPr>
        <w:pStyle w:val="style0"/>
        <w:rPr/>
      </w:pPr>
      <w:r>
        <w:rPr>
          <w:lang w:val="en-US"/>
        </w:rPr>
        <w:t> </w:t>
      </w:r>
    </w:p>
    <w:p>
      <w:pPr>
        <w:pStyle w:val="style0"/>
        <w:rPr/>
      </w:pPr>
    </w:p>
    <w:p>
      <w:pPr>
        <w:pStyle w:val="style0"/>
        <w:rPr/>
      </w:pPr>
      <w:r>
        <w:rPr>
          <w:lang w:val="en-US"/>
        </w:rPr>
        <w:t>Fractional Distillation of Liquid Air:</w:t>
      </w:r>
    </w:p>
    <w:p>
      <w:pPr>
        <w:pStyle w:val="style0"/>
        <w:rPr/>
      </w:pPr>
      <w:r>
        <w:rPr>
          <w:lang w:val="en-US"/>
        </w:rPr>
        <w:t xml:space="preserve">Fractional distillation of liquid air is used to separate gases of air, specially nitrogen and oxygen. Like fractional distillation of petroleum, it is based on the boiling points of the components of air. </w:t>
      </w:r>
    </w:p>
    <w:p>
      <w:pPr>
        <w:pStyle w:val="style0"/>
        <w:rPr/>
      </w:pPr>
      <w:r>
        <w:rPr>
          <w:lang w:val="en-US"/>
        </w:rPr>
        <w:t>GAS</w:t>
      </w:r>
    </w:p>
    <w:p>
      <w:pPr>
        <w:pStyle w:val="style0"/>
        <w:rPr/>
      </w:pPr>
      <w:r>
        <w:rPr>
          <w:lang w:val="en-US"/>
        </w:rPr>
        <w:t>Boiling Point:</w:t>
      </w:r>
    </w:p>
    <w:p>
      <w:pPr>
        <w:pStyle w:val="style0"/>
        <w:rPr/>
      </w:pPr>
      <w:r>
        <w:rPr>
          <w:lang w:val="en-US"/>
        </w:rPr>
        <w:t>Percentage Of Air</w:t>
      </w:r>
    </w:p>
    <w:p>
      <w:pPr>
        <w:pStyle w:val="style0"/>
        <w:rPr/>
      </w:pPr>
    </w:p>
    <w:p>
      <w:pPr>
        <w:pStyle w:val="style0"/>
        <w:rPr/>
      </w:pPr>
      <w:r>
        <w:rPr>
          <w:lang w:val="en-US"/>
        </w:rPr>
        <w:t>Carbon Dioxide</w:t>
      </w:r>
    </w:p>
    <w:p>
      <w:pPr>
        <w:pStyle w:val="style0"/>
        <w:rPr/>
      </w:pPr>
      <w:r>
        <w:rPr>
          <w:lang w:val="en-US"/>
        </w:rPr>
        <w:t>-32 °C</w:t>
      </w:r>
    </w:p>
    <w:p>
      <w:pPr>
        <w:pStyle w:val="style0"/>
        <w:rPr/>
      </w:pPr>
      <w:r>
        <w:rPr>
          <w:lang w:val="en-US"/>
        </w:rPr>
        <w:t>&lt;1%</w:t>
      </w:r>
    </w:p>
    <w:p>
      <w:pPr>
        <w:pStyle w:val="style0"/>
        <w:rPr/>
      </w:pPr>
    </w:p>
    <w:p>
      <w:pPr>
        <w:pStyle w:val="style0"/>
        <w:rPr/>
      </w:pPr>
      <w:r>
        <w:rPr>
          <w:lang w:val="en-US"/>
        </w:rPr>
        <w:t>Xenon</w:t>
      </w:r>
    </w:p>
    <w:p>
      <w:pPr>
        <w:pStyle w:val="style0"/>
        <w:rPr/>
      </w:pPr>
      <w:r>
        <w:rPr>
          <w:lang w:val="en-US"/>
        </w:rPr>
        <w:t>-108 °C</w:t>
      </w:r>
    </w:p>
    <w:p>
      <w:pPr>
        <w:pStyle w:val="style0"/>
        <w:rPr/>
      </w:pPr>
      <w:r>
        <w:rPr>
          <w:lang w:val="en-US"/>
        </w:rPr>
        <w:t>&lt;1%</w:t>
      </w:r>
    </w:p>
    <w:p>
      <w:pPr>
        <w:pStyle w:val="style0"/>
        <w:rPr/>
      </w:pPr>
    </w:p>
    <w:p>
      <w:pPr>
        <w:pStyle w:val="style0"/>
        <w:rPr/>
      </w:pPr>
      <w:r>
        <w:rPr>
          <w:lang w:val="en-US"/>
        </w:rPr>
        <w:t>Krypton</w:t>
      </w:r>
    </w:p>
    <w:p>
      <w:pPr>
        <w:pStyle w:val="style0"/>
        <w:rPr/>
      </w:pPr>
      <w:r>
        <w:rPr>
          <w:lang w:val="en-US"/>
        </w:rPr>
        <w:t>-153 °C</w:t>
      </w:r>
    </w:p>
    <w:p>
      <w:pPr>
        <w:pStyle w:val="style0"/>
        <w:rPr/>
      </w:pPr>
      <w:r>
        <w:rPr>
          <w:lang w:val="en-US"/>
        </w:rPr>
        <w:t>&lt;1%</w:t>
      </w:r>
    </w:p>
    <w:p>
      <w:pPr>
        <w:pStyle w:val="style0"/>
        <w:rPr/>
      </w:pPr>
    </w:p>
    <w:p>
      <w:pPr>
        <w:pStyle w:val="style0"/>
        <w:rPr/>
      </w:pPr>
      <w:r>
        <w:rPr>
          <w:lang w:val="en-US"/>
        </w:rPr>
        <w:t>Oxygen</w:t>
      </w:r>
    </w:p>
    <w:p>
      <w:pPr>
        <w:pStyle w:val="style0"/>
        <w:rPr/>
      </w:pPr>
      <w:r>
        <w:rPr>
          <w:lang w:val="en-US"/>
        </w:rPr>
        <w:t>-183 °C</w:t>
      </w:r>
    </w:p>
    <w:p>
      <w:pPr>
        <w:pStyle w:val="style0"/>
        <w:rPr/>
      </w:pPr>
      <w:r>
        <w:rPr>
          <w:lang w:val="en-US"/>
        </w:rPr>
        <w:t>20%</w:t>
      </w:r>
    </w:p>
    <w:p>
      <w:pPr>
        <w:pStyle w:val="style0"/>
        <w:rPr/>
      </w:pPr>
    </w:p>
    <w:p>
      <w:pPr>
        <w:pStyle w:val="style0"/>
        <w:rPr/>
      </w:pPr>
      <w:r>
        <w:rPr>
          <w:lang w:val="en-US"/>
        </w:rPr>
        <w:t>Argon</w:t>
      </w:r>
    </w:p>
    <w:p>
      <w:pPr>
        <w:pStyle w:val="style0"/>
        <w:rPr/>
      </w:pPr>
      <w:r>
        <w:rPr>
          <w:lang w:val="en-US"/>
        </w:rPr>
        <w:t>-186 °C</w:t>
      </w:r>
    </w:p>
    <w:p>
      <w:pPr>
        <w:pStyle w:val="style0"/>
        <w:rPr/>
      </w:pPr>
      <w:r>
        <w:rPr>
          <w:lang w:val="en-US"/>
        </w:rPr>
        <w:t>&lt;1%</w:t>
      </w:r>
    </w:p>
    <w:p>
      <w:pPr>
        <w:pStyle w:val="style0"/>
        <w:rPr/>
      </w:pPr>
    </w:p>
    <w:p>
      <w:pPr>
        <w:pStyle w:val="style0"/>
        <w:rPr/>
      </w:pPr>
      <w:r>
        <w:rPr>
          <w:lang w:val="en-US"/>
        </w:rPr>
        <w:t>Nitrogen</w:t>
      </w:r>
    </w:p>
    <w:p>
      <w:pPr>
        <w:pStyle w:val="style0"/>
        <w:rPr/>
      </w:pPr>
      <w:r>
        <w:rPr>
          <w:lang w:val="en-US"/>
        </w:rPr>
        <w:t>-196 °C</w:t>
      </w:r>
    </w:p>
    <w:p>
      <w:pPr>
        <w:pStyle w:val="style0"/>
        <w:rPr/>
      </w:pPr>
      <w:r>
        <w:rPr>
          <w:lang w:val="en-US"/>
        </w:rPr>
        <w:t>79%</w:t>
      </w:r>
    </w:p>
    <w:p>
      <w:pPr>
        <w:pStyle w:val="style0"/>
        <w:rPr/>
      </w:pPr>
    </w:p>
    <w:p>
      <w:pPr>
        <w:pStyle w:val="style0"/>
        <w:rPr/>
      </w:pPr>
      <w:r>
        <w:rPr>
          <w:lang w:val="en-US"/>
        </w:rPr>
        <w:t>Neon</w:t>
      </w:r>
    </w:p>
    <w:p>
      <w:pPr>
        <w:pStyle w:val="style0"/>
        <w:rPr/>
      </w:pPr>
      <w:r>
        <w:rPr>
          <w:lang w:val="en-US"/>
        </w:rPr>
        <w:t>-246 °C</w:t>
      </w:r>
    </w:p>
    <w:p>
      <w:pPr>
        <w:pStyle w:val="style0"/>
        <w:rPr/>
      </w:pPr>
      <w:r>
        <w:rPr>
          <w:lang w:val="en-US"/>
        </w:rPr>
        <w:t>&lt;1%</w:t>
      </w:r>
    </w:p>
    <w:p>
      <w:pPr>
        <w:pStyle w:val="style0"/>
        <w:rPr/>
      </w:pPr>
    </w:p>
    <w:p>
      <w:pPr>
        <w:pStyle w:val="style0"/>
        <w:rPr/>
      </w:pPr>
      <w:r>
        <w:rPr>
          <w:lang w:val="en-US"/>
        </w:rPr>
        <w:t>Helium</w:t>
      </w:r>
    </w:p>
    <w:p>
      <w:pPr>
        <w:pStyle w:val="style0"/>
        <w:rPr/>
      </w:pPr>
      <w:r>
        <w:rPr>
          <w:lang w:val="en-US"/>
        </w:rPr>
        <w:t>-249 °C</w:t>
      </w:r>
    </w:p>
    <w:p>
      <w:pPr>
        <w:pStyle w:val="style0"/>
        <w:rPr/>
      </w:pPr>
      <w:r>
        <w:rPr>
          <w:lang w:val="en-US"/>
        </w:rPr>
        <w:t>&lt;1%</w:t>
      </w:r>
    </w:p>
    <w:p>
      <w:pPr>
        <w:pStyle w:val="style0"/>
        <w:rPr/>
      </w:pPr>
    </w:p>
    <w:p>
      <w:pPr>
        <w:pStyle w:val="style0"/>
        <w:rPr/>
      </w:pPr>
      <w:r>
        <w:rPr>
          <w:lang w:val="en-US"/>
        </w:rPr>
        <w:t> </w:t>
      </w:r>
    </w:p>
    <w:p>
      <w:pPr>
        <w:pStyle w:val="style0"/>
        <w:rPr/>
      </w:pPr>
      <w:r>
        <w:rPr>
          <w:lang w:val="en-US"/>
        </w:rPr>
        <w:t>Clean air is cooled till -80°C, carbon dioxide sublimes into solid and is collected, water vapour condenses then freezes into ice and is collected too.</w:t>
      </w:r>
    </w:p>
    <w:p>
      <w:pPr>
        <w:pStyle w:val="style0"/>
        <w:rPr/>
      </w:pPr>
      <w:r>
        <w:rPr>
          <w:lang w:val="en-US"/>
        </w:rPr>
        <w:t>The cold air is now put into a compressor which increases its pressure to 100 atm.  This causes the air to warm up so it has to be cooled down again</w:t>
      </w:r>
    </w:p>
    <w:p>
      <w:pPr>
        <w:pStyle w:val="style0"/>
        <w:rPr/>
      </w:pPr>
      <w:r>
        <w:rPr>
          <w:lang w:val="en-US"/>
        </w:rPr>
        <w:t>The re-cooled, compressed air is then allowed to expand and lose its pressure, this causes it cool further</w:t>
      </w:r>
    </w:p>
    <w:p>
      <w:pPr>
        <w:pStyle w:val="style0"/>
        <w:rPr/>
      </w:pPr>
      <w:r>
        <w:rPr>
          <w:lang w:val="en-US"/>
        </w:rPr>
        <w:t>The air is now recompressed then expanded again to keep cooling it. This stage is repeated until all gases liquefy, this is at a temperature below -200°C</w:t>
      </w:r>
    </w:p>
    <w:p>
      <w:pPr>
        <w:pStyle w:val="style0"/>
        <w:rPr/>
      </w:pPr>
      <w:r>
        <w:rPr>
          <w:lang w:val="en-US"/>
        </w:rPr>
        <w:t>Then the cold liquid air brought in a fractionating column and left to warm slowly</w:t>
      </w:r>
    </w:p>
    <w:p>
      <w:pPr>
        <w:pStyle w:val="style0"/>
        <w:rPr/>
      </w:pPr>
      <w:r>
        <w:rPr>
          <w:lang w:val="en-US"/>
        </w:rPr>
        <w:t>Gases separate one after another according to their boiling points. The gas with the lowest boiling point evaporates first, followed by the gas of the second lowest boiling point and so on.</w:t>
      </w:r>
    </w:p>
    <w:p>
      <w:pPr>
        <w:pStyle w:val="style0"/>
        <w:rPr/>
      </w:pPr>
      <w:r>
        <w:rPr>
          <w:lang w:val="en-US"/>
        </w:rPr>
        <w:t>The three main gases of air (nitrogen, oxygen and argon) evaporate in the following order:</w:t>
      </w:r>
    </w:p>
    <w:p>
      <w:pPr>
        <w:pStyle w:val="style0"/>
        <w:rPr/>
      </w:pPr>
      <w:r>
        <w:rPr>
          <w:lang w:val="en-US"/>
        </w:rPr>
        <w:t>1. Nitrogen (-196 °C)</w:t>
      </w:r>
    </w:p>
    <w:p>
      <w:pPr>
        <w:pStyle w:val="style0"/>
        <w:rPr/>
      </w:pPr>
      <w:r>
        <w:rPr>
          <w:lang w:val="en-US"/>
        </w:rPr>
        <w:t>2. Argon (-186 °C)</w:t>
      </w:r>
    </w:p>
    <w:p>
      <w:pPr>
        <w:pStyle w:val="style0"/>
        <w:rPr/>
      </w:pPr>
      <w:r>
        <w:rPr>
          <w:lang w:val="en-US"/>
        </w:rPr>
        <w:t>3. Oxygen (-183 °C)</w:t>
      </w:r>
    </w:p>
    <w:p>
      <w:pPr>
        <w:pStyle w:val="style0"/>
        <w:rPr/>
      </w:pPr>
      <w:r>
        <w:rPr>
          <w:lang w:val="en-US"/>
        </w:rPr>
        <w:t>Gases are collected and stored separately.</w:t>
      </w:r>
    </w:p>
    <w:p>
      <w:pPr>
        <w:pStyle w:val="style0"/>
        <w:rPr/>
      </w:pPr>
    </w:p>
    <w:p>
      <w:pPr>
        <w:pStyle w:val="style0"/>
        <w:rPr/>
      </w:pPr>
    </w:p>
    <w:p>
      <w:pPr>
        <w:pStyle w:val="style0"/>
        <w:rPr/>
      </w:pPr>
    </w:p>
    <w:p>
      <w:pPr>
        <w:pStyle w:val="style0"/>
        <w:rPr/>
      </w:pPr>
      <w:r>
        <w:rPr>
          <w:lang w:val="en-US"/>
        </w:rPr>
        <w:t>Air Pollution:</w:t>
      </w:r>
    </w:p>
    <w:p>
      <w:pPr>
        <w:pStyle w:val="style0"/>
        <w:rPr/>
      </w:pPr>
      <w:r>
        <w:rPr>
          <w:lang w:val="en-US"/>
        </w:rPr>
        <w:t>Pollution is the presence of harmful substances. Air pollution is the presence of pollutant gases in the air. A pollutant is a substance that causes pollution.</w:t>
      </w:r>
    </w:p>
    <w:p>
      <w:pPr>
        <w:pStyle w:val="style0"/>
        <w:rPr/>
      </w:pPr>
      <w:r>
        <w:rPr>
          <w:lang w:val="en-US"/>
        </w:rPr>
        <w:t xml:space="preserve"> These are:Carbon monoxide, Oxides of nitrogen, Sulphur dioxide, Lead compounds.</w:t>
      </w:r>
    </w:p>
    <w:p>
      <w:pPr>
        <w:pStyle w:val="style0"/>
        <w:rPr/>
      </w:pPr>
      <w:r>
        <w:rPr>
          <w:lang w:val="en-US"/>
        </w:rPr>
        <w:t>Carbon Monoxide:Carbon monoxide (CO) is one of the poisonous pollutants of air. It is considered a pollutant because it can kill living organisms. The main source of carbon monoxide is factories which burn carbon-containing fossil fuels since CO is one of the products of the incomplete combustion of fossil fuels. Carbon monoxide could be treated by installing catalytic converters in chimneys of the factories.</w:t>
      </w:r>
    </w:p>
    <w:p>
      <w:pPr>
        <w:pStyle w:val="style0"/>
        <w:rPr/>
      </w:pPr>
      <w:r>
        <w:rPr>
          <w:lang w:val="en-US"/>
        </w:rPr>
        <w:t>Sulphur Dioxide:Sulphur dioxide (SO2) is considered a pollutant since it contributes to acidic rain. Sulphur dioxide is a product of two process, these are combustion of sulphur –containing fossil fuels and extraction of metals from their sulphide ores (such as zinc sulphide). The problem associated with sulphur dioxide is that when it rises in the air from chimneys (Vertical tubes or hollow column used to emit environmentally polluting gaseous and solid matter) of factories, it mixes with water vapour of clouds and air. This results in the formation of sulphuric acid (H2SO4). When it rains, rain water which falls becomes acidic. Acid rain causes death to water creatures since it makes water acidic, acidifies soil causing death to plants and deforestation, reacting with limestone from buildings and sculptures corroding it, and may also cause lung cancer. Sulphur dioxide could be treated before it leaves chimneys of factories by reacting it with limestone which is a neutralisation reaction. This process is called desulphurisation.</w:t>
      </w:r>
    </w:p>
    <w:p>
      <w:pPr>
        <w:pStyle w:val="style0"/>
        <w:rPr/>
      </w:pPr>
      <w:r>
        <w:rPr>
          <w:lang w:val="en-US"/>
        </w:rPr>
        <w:t>SO2 + CaCO3 → CaSO3 + CO2</w:t>
      </w:r>
    </w:p>
    <w:p>
      <w:pPr>
        <w:pStyle w:val="style0"/>
        <w:rPr/>
      </w:pPr>
      <w:r>
        <w:rPr>
          <w:lang w:val="en-US"/>
        </w:rPr>
        <w:t>Oxides of Nitrogen (NO &amp; NO2):Nitrogen oxides are formed at high temperatures as a result of nitrogen and oxygen reacting. In cars, engines have a very high temperature; this creates a chance for nitrogen and oxygen present in air in the engine to react forming nitrogen monoxide.</w:t>
      </w:r>
    </w:p>
    <w:p>
      <w:pPr>
        <w:pStyle w:val="style0"/>
        <w:rPr/>
      </w:pPr>
      <w:r>
        <w:rPr>
          <w:lang w:val="en-US"/>
        </w:rPr>
        <w:t>N2 + O2 → 2NO</w:t>
      </w:r>
    </w:p>
    <w:p>
      <w:pPr>
        <w:pStyle w:val="style0"/>
        <w:rPr/>
      </w:pPr>
      <w:r>
        <w:rPr>
          <w:lang w:val="en-US"/>
        </w:rPr>
        <w:t>The produced carbon monoxide is released through the exhaust with other waste fumes. Nitrogen monoxide reacts with more oxygen from air producing nitrogen dioxide.</w:t>
      </w:r>
    </w:p>
    <w:p>
      <w:pPr>
        <w:pStyle w:val="style0"/>
        <w:rPr/>
      </w:pPr>
      <w:r>
        <w:rPr>
          <w:lang w:val="en-US"/>
        </w:rPr>
        <w:t>2NO + O2 → 2NO2</w:t>
      </w:r>
    </w:p>
    <w:p>
      <w:pPr>
        <w:pStyle w:val="style0"/>
        <w:rPr/>
      </w:pPr>
      <w:r>
        <w:rPr>
          <w:lang w:val="en-US"/>
        </w:rPr>
        <w:t>The problem associated with nitrogen dioxide is similar to that of sulphur dioxide. It rises up in the air and mixes with rain water forming nitric acid. This causes acid rain. Nitrogen oxides can also cause health respiratory problems to humans and animals. To treat this issue, cars are now fitted with devices called catalytic converters which eliminate nitrogen oxides.</w:t>
      </w:r>
    </w:p>
    <w:p>
      <w:pPr>
        <w:pStyle w:val="style0"/>
        <w:rPr/>
      </w:pPr>
      <w:r>
        <w:rPr>
          <w:lang w:val="en-US"/>
        </w:rPr>
        <w:t>Lead Compounds:Compounds of lead are waste products of fuel burning in cars. They are considered pollutants because they are poisonous and they are said to cause mental disabilities to young children. To treat this problem, gas stations now provide unleaded fuel.</w:t>
      </w:r>
    </w:p>
    <w:p>
      <w:pPr>
        <w:pStyle w:val="style0"/>
        <w:rPr/>
      </w:pPr>
      <w:r>
        <w:rPr>
          <w:lang w:val="en-US"/>
        </w:rPr>
        <w:t> </w:t>
      </w:r>
    </w:p>
    <w:p>
      <w:pPr>
        <w:pStyle w:val="style0"/>
        <w:rPr/>
      </w:pPr>
      <w:r>
        <w:rPr>
          <w:lang w:val="en-US"/>
        </w:rPr>
        <w:t>Catalytic Converters:</w:t>
      </w:r>
    </w:p>
    <w:p>
      <w:pPr>
        <w:pStyle w:val="style0"/>
        <w:rPr/>
      </w:pPr>
      <w:r>
        <w:rPr>
          <w:lang w:val="en-US"/>
        </w:rPr>
        <w:t>Car fuels contain carbon; so carbon monoxide gas is released by cars as waste fumes, as well as nitrogen oxides. These are pollutant gases. To prevent these gases from polluting air, a device called catalytic converter is fitted at the end of the exhaust. This device contains a catalyst which catalyses the reaction between these two gases producing two harmless gases, nitrogen and carbon dioxide:</w:t>
      </w:r>
    </w:p>
    <w:p>
      <w:pPr>
        <w:pStyle w:val="style0"/>
        <w:rPr/>
      </w:pPr>
      <w:r>
        <w:rPr>
          <w:lang w:val="en-US"/>
        </w:rPr>
        <w:t>2NO + 2CO → 2CO2 + N2</w:t>
      </w:r>
    </w:p>
    <w:p>
      <w:pPr>
        <w:pStyle w:val="style0"/>
        <w:rPr/>
      </w:pPr>
      <w:r>
        <w:rPr>
          <w:lang w:val="en-US"/>
        </w:rPr>
        <w:t>2NO2 + 4CO → 4CO2 + N2</w:t>
      </w:r>
    </w:p>
    <w:p>
      <w:pPr>
        <w:pStyle w:val="style0"/>
        <w:rPr/>
      </w:pPr>
      <w:r>
        <w:rPr>
          <w:lang w:val="en-US"/>
        </w:rPr>
        <w:t>The catalyst of the device works best at temperature around 200°C.</w:t>
      </w:r>
    </w:p>
    <w:p>
      <w:pPr>
        <w:pStyle w:val="style0"/>
        <w:rPr/>
      </w:pPr>
      <w:r>
        <w:rPr>
          <w:lang w:val="en-US"/>
        </w:rPr>
        <w:t> </w:t>
      </w:r>
    </w:p>
    <w:p>
      <w:pPr>
        <w:pStyle w:val="style0"/>
        <w:rPr/>
      </w:pPr>
      <w:r>
        <w:rPr>
          <w:lang w:val="en-US"/>
        </w:rPr>
        <w:t>The Carbon Cycle:</w:t>
      </w:r>
    </w:p>
    <w:p>
      <w:pPr>
        <w:pStyle w:val="style0"/>
        <w:rPr/>
      </w:pPr>
      <w:r>
        <w:rPr>
          <w:lang w:val="en-US"/>
        </w:rPr>
        <w:t>The carbon cycle is a natural global cycle of the element carbon. It is what maintains a constant level of carbon dioxide in air (0.03%). The cycle goes as follows:</w:t>
      </w:r>
    </w:p>
    <w:p>
      <w:pPr>
        <w:pStyle w:val="style0"/>
        <w:rPr/>
      </w:pPr>
      <w:r>
        <w:rPr>
          <w:lang w:val="en-US"/>
        </w:rPr>
        <w:t>Plants absorb carbon dioxide from air and undergo photosynthesis reaction which turns it into glucose and produces oxygen: 6CO2 + 6H2O → C6H12O6 + 6O2</w:t>
      </w:r>
    </w:p>
    <w:p>
      <w:pPr>
        <w:pStyle w:val="style0"/>
        <w:rPr/>
      </w:pPr>
      <w:r>
        <w:rPr>
          <w:lang w:val="en-US"/>
        </w:rPr>
        <w:t>The carbon is now stored in plants as glucose. One of two things happen, either the plants get eaten by animals or humans, or the plant dies and decays.</w:t>
      </w:r>
    </w:p>
    <w:p>
      <w:pPr>
        <w:pStyle w:val="style0"/>
        <w:rPr/>
      </w:pPr>
      <w:r>
        <w:rPr>
          <w:lang w:val="en-US"/>
        </w:rPr>
        <w:t xml:space="preserve">If the plant is eaten by animals or humans, glucose in the plant is used by them in a process called respiration to release energy for their body.C6H12O6 + 6O2 → 6CO2 + 6H2O. </w:t>
      </w:r>
    </w:p>
    <w:p>
      <w:pPr>
        <w:pStyle w:val="style0"/>
        <w:rPr/>
      </w:pPr>
      <w:r>
        <w:rPr>
          <w:lang w:val="en-US"/>
        </w:rPr>
        <w:t xml:space="preserve">Respiration is the opposite of photosynthesis. Carbon dioxide is one of the products of it, which is released by the humans through breathing into the air. Thus carbon dioxide returns to the atmosphere.If the plant dies,It is buried underground and by time it decays forming coal and other fossil fuels. </w:t>
      </w:r>
    </w:p>
    <w:p>
      <w:pPr>
        <w:pStyle w:val="style0"/>
        <w:rPr/>
      </w:pPr>
      <w:r>
        <w:rPr>
          <w:lang w:val="en-US"/>
        </w:rPr>
        <w:t>These substances contain the carbon which was made and stored by the plants and they are then taken by power stations which put them to use.</w:t>
      </w:r>
    </w:p>
    <w:p>
      <w:pPr>
        <w:pStyle w:val="style0"/>
        <w:rPr/>
      </w:pPr>
      <w:r>
        <w:rPr>
          <w:lang w:val="en-US"/>
        </w:rPr>
        <w:t xml:space="preserve">Power stations burn carbon-containing fuels that were obtained as coal or fossil fuels formed by dead plants. This is a combustion reaction.C + O2 → CO2 . </w:t>
      </w:r>
    </w:p>
    <w:p>
      <w:pPr>
        <w:pStyle w:val="style0"/>
        <w:rPr/>
      </w:pPr>
      <w:r>
        <w:rPr>
          <w:lang w:val="en-US"/>
        </w:rPr>
        <w:t>Carbon dioxide is the result of these reactions. Carbon dioxide produced is released to the air through chimneys of power stations. Thus the cycle is completed and all carbon dioxide returns to the atmosphere.</w:t>
      </w:r>
    </w:p>
    <w:p>
      <w:pPr>
        <w:pStyle w:val="style0"/>
        <w:rPr/>
      </w:pPr>
      <w:r>
        <w:rPr>
          <w:lang w:val="en-US"/>
        </w:rPr>
        <w:t> </w:t>
      </w:r>
    </w:p>
    <w:p>
      <w:pPr>
        <w:pStyle w:val="style0"/>
        <w:rPr/>
      </w:pPr>
      <w:r>
        <w:rPr>
          <w:lang w:val="en-US"/>
        </w:rPr>
        <w:t>Green House Gases and Global Warming:</w:t>
      </w:r>
    </w:p>
    <w:p>
      <w:pPr>
        <w:pStyle w:val="style0"/>
        <w:rPr/>
      </w:pPr>
      <w:r>
        <w:rPr>
          <w:lang w:val="en-US"/>
        </w:rPr>
        <w:t>The sun sends energy to the earth in two forms, light and heat. Some of the heat energy reflects back to the space, some however are trapped inside the Earth. This is caused by some gases and it is called the greenhouse effect.</w:t>
      </w:r>
    </w:p>
    <w:p>
      <w:pPr>
        <w:pStyle w:val="style0"/>
        <w:rPr/>
      </w:pPr>
      <w:r>
        <w:rPr>
          <w:lang w:val="en-US"/>
        </w:rPr>
        <w:t xml:space="preserve"> The main greenhouse gases are carbon dioxide and methane (they trap parts of the energy sent from sun).</w:t>
      </w:r>
    </w:p>
    <w:p>
      <w:pPr>
        <w:pStyle w:val="style0"/>
        <w:rPr/>
      </w:pPr>
      <w:r>
        <w:rPr>
          <w:lang w:val="en-US"/>
        </w:rPr>
        <w:t xml:space="preserve">Carbon dioxide is formed in many ways. It is formed on a large scale in power stations by the combustion of carbon containing fuels. </w:t>
      </w:r>
    </w:p>
    <w:p>
      <w:pPr>
        <w:pStyle w:val="style0"/>
        <w:rPr/>
      </w:pPr>
      <w:r>
        <w:rPr>
          <w:lang w:val="en-US"/>
        </w:rPr>
        <w:t>Carbon dioxide is also caused by respiration of living organisms. The gas can also be produced by a reaction between an acid and a carbonate, like that of the corrosion limestone.</w:t>
      </w:r>
    </w:p>
    <w:p>
      <w:pPr>
        <w:pStyle w:val="style0"/>
        <w:rPr/>
      </w:pPr>
      <w:r>
        <w:rPr>
          <w:lang w:val="en-US"/>
        </w:rPr>
        <w:t>Methane, the other greenhouse gas is formed by animals. When animals eat and digest their food, methane gas is one of the waste products of this process. It is released to the atmosphere by animals. When plants die and decompose over many years, methane gas is also produced.</w:t>
      </w:r>
    </w:p>
    <w:p>
      <w:pPr>
        <w:pStyle w:val="style0"/>
        <w:rPr/>
      </w:pPr>
      <w:r>
        <w:rPr>
          <w:lang w:val="en-US"/>
        </w:rPr>
        <w:t>The greenhouse effect poses a threat to the world now days. This is because greenhouse gases, especially carbon dioxide, have increased in amounts in the atmosphere due to activity of humans.</w:t>
      </w:r>
    </w:p>
    <w:p>
      <w:pPr>
        <w:pStyle w:val="style0"/>
        <w:rPr/>
      </w:pPr>
      <w:r>
        <w:rPr>
          <w:lang w:val="en-US"/>
        </w:rPr>
        <w:t xml:space="preserve"> Lots of fuel combustion is taking place around the world, increasing the levels of CO2, while trees are being chopped off to made use of instead of leaving to replace CO2 with oxygen. </w:t>
      </w:r>
    </w:p>
    <w:p>
      <w:pPr>
        <w:pStyle w:val="style0"/>
        <w:rPr/>
      </w:pPr>
      <w:r>
        <w:rPr>
          <w:lang w:val="en-US"/>
        </w:rPr>
        <w:t>These activities cause an increase of the levels of CO2 in the atmosphere, which leads to more heat trapping in earth. This rises the global temperature of the earth causing what’s called global warming.</w:t>
      </w:r>
    </w:p>
    <w:p>
      <w:pPr>
        <w:pStyle w:val="style0"/>
        <w:rPr/>
      </w:pPr>
      <w:r>
        <w:rPr>
          <w:lang w:val="en-US"/>
        </w:rPr>
        <w:t xml:space="preserve">Global warming is the increase of the temperature of the earth due to the increase of levels of greenhouse gases. </w:t>
      </w:r>
    </w:p>
    <w:p>
      <w:pPr>
        <w:pStyle w:val="style0"/>
        <w:rPr/>
      </w:pPr>
    </w:p>
    <w:p>
      <w:pPr>
        <w:pStyle w:val="style0"/>
        <w:rPr/>
      </w:pPr>
      <w:r>
        <w:rPr>
          <w:lang w:val="en-US"/>
        </w:rPr>
        <w:t>The Effects of Global Warming:</w:t>
      </w:r>
    </w:p>
    <w:p>
      <w:pPr>
        <w:pStyle w:val="style0"/>
        <w:rPr/>
      </w:pPr>
      <w:r>
        <w:rPr>
          <w:lang w:val="en-US"/>
        </w:rPr>
        <w:t xml:space="preserve">Global warming has effects on the earth. </w:t>
      </w:r>
    </w:p>
    <w:p>
      <w:pPr>
        <w:pStyle w:val="style0"/>
        <w:rPr/>
      </w:pPr>
      <w:r>
        <w:rPr>
          <w:lang w:val="en-US"/>
        </w:rPr>
        <w:t xml:space="preserve">To start with, its north and south poles, which are made of ice, will start to melt raising sea levels. </w:t>
      </w:r>
    </w:p>
    <w:p>
      <w:pPr>
        <w:pStyle w:val="style0"/>
        <w:rPr/>
      </w:pPr>
      <w:r>
        <w:rPr>
          <w:lang w:val="en-US"/>
        </w:rPr>
        <w:t xml:space="preserve">The sea temperature will also raise causing death to marine lives. </w:t>
      </w:r>
    </w:p>
    <w:p>
      <w:pPr>
        <w:pStyle w:val="style0"/>
        <w:rPr/>
      </w:pPr>
      <w:r>
        <w:rPr>
          <w:lang w:val="en-US"/>
        </w:rPr>
        <w:t xml:space="preserve">This is also accompanied by other natural disasters such as hurricanes and heavy rains. </w:t>
      </w:r>
    </w:p>
    <w:p>
      <w:pPr>
        <w:pStyle w:val="style0"/>
        <w:rPr/>
      </w:pPr>
      <w:r>
        <w:rPr>
          <w:lang w:val="en-US"/>
        </w:rPr>
        <w:t>Land currently used for farming becoming desert in some parts of the world.</w:t>
      </w:r>
    </w:p>
    <w:p>
      <w:pPr>
        <w:pStyle w:val="style0"/>
        <w:rPr/>
      </w:pPr>
    </w:p>
    <w:p>
      <w:pPr>
        <w:pStyle w:val="style0"/>
        <w:rPr/>
      </w:pPr>
      <w:r>
        <w:rPr>
          <w:lang w:val="en-US"/>
        </w:rPr>
        <w:t>Humans could prevent this by reducing combustion of fossil fuels and leaving forests to live.</w:t>
      </w:r>
    </w:p>
    <w:p>
      <w:pPr>
        <w:pStyle w:val="style0"/>
        <w:rPr/>
      </w:pPr>
    </w:p>
    <w:p>
      <w:pPr>
        <w:pStyle w:val="style0"/>
        <w:rPr/>
      </w:pPr>
      <w:r>
        <w:rPr>
          <w:lang w:val="en-US"/>
        </w:rPr>
        <w:t>BUNSEN BURNER</w:t>
      </w:r>
    </w:p>
    <w:p>
      <w:pPr>
        <w:pStyle w:val="style0"/>
        <w:rPr/>
      </w:pPr>
      <w:r>
        <w:rPr>
          <w:lang w:val="en-US"/>
        </w:rPr>
        <w:t>The bunsen burner is commonly used in school laboratory to heat chemicals. Its fuel is natural gas(any of pure methane, propane or butane). So the Bunsen burner has an air hole that allows complete or incomplete combustion.</w:t>
      </w:r>
    </w:p>
    <w:p>
      <w:pPr>
        <w:pStyle w:val="style0"/>
        <w:rPr/>
      </w:pPr>
      <w:r>
        <w:rPr>
          <w:lang w:val="en-US"/>
        </w:rPr>
        <w:t>When the air hole is open air is drawn into the chimney where it mixes with the natural gas. This gives a complete combustion and a very hot, blue flame is produced as shown below.</w:t>
      </w:r>
    </w:p>
    <w:p>
      <w:pPr>
        <w:pStyle w:val="style0"/>
        <w:rPr/>
      </w:pPr>
    </w:p>
    <w:p>
      <w:pPr>
        <w:pStyle w:val="style0"/>
        <w:rPr/>
      </w:pPr>
    </w:p>
    <w:p>
      <w:pPr>
        <w:pStyle w:val="style0"/>
        <w:rPr/>
      </w:pPr>
      <w:r>
        <w:rPr>
          <w:lang w:val="en-US"/>
        </w:rPr>
        <w:t>Blue flame produced by complete combustion of</w:t>
      </w:r>
    </w:p>
    <w:p>
      <w:pPr>
        <w:pStyle w:val="style0"/>
        <w:rPr/>
      </w:pPr>
      <w:r>
        <w:rPr>
          <w:lang w:val="en-US"/>
        </w:rPr>
        <w:t>When the air hole is closed, the natural gas can only mix with air at the mouth of the chimney. Incomplete combustion occurs as a result. A yellow flame is produced which transfers less heat energy than the blue flame as shown below:</w:t>
      </w:r>
    </w:p>
    <w:p>
      <w:pPr>
        <w:pStyle w:val="style0"/>
        <w:rPr/>
      </w:pPr>
    </w:p>
    <w:p>
      <w:pPr>
        <w:pStyle w:val="style0"/>
        <w:rPr/>
      </w:pPr>
    </w:p>
    <w:p>
      <w:pPr>
        <w:pStyle w:val="style0"/>
        <w:rPr/>
      </w:pPr>
      <w:r>
        <w:rPr>
          <w:lang w:val="en-US"/>
        </w:rPr>
        <w:t xml:space="preserve">Yellow flame produced by incomplete combustion of </w:t>
      </w:r>
    </w:p>
    <w:p>
      <w:pPr>
        <w:pStyle w:val="style0"/>
        <w:rPr/>
      </w:pPr>
    </w:p>
    <w:p>
      <w:pPr>
        <w:pStyle w:val="style0"/>
        <w:rPr/>
      </w:pPr>
      <w:r>
        <w:rPr>
          <w:lang w:val="en-US"/>
        </w:rPr>
        <w:t>How to Light a Bunsen Burner</w:t>
      </w:r>
    </w:p>
    <w:p>
      <w:pPr>
        <w:pStyle w:val="style0"/>
        <w:rPr/>
      </w:pPr>
      <w:r>
        <w:rPr>
          <w:lang w:val="en-US"/>
        </w:rPr>
        <w:t>PUT SAFETY GOGGLES ON</w:t>
      </w:r>
    </w:p>
    <w:p>
      <w:pPr>
        <w:pStyle w:val="style0"/>
        <w:rPr/>
      </w:pPr>
      <w:r>
        <w:rPr>
          <w:lang w:val="en-US"/>
        </w:rPr>
        <w:t>Light the burner at the top of the barrel</w:t>
      </w:r>
    </w:p>
    <w:p>
      <w:pPr>
        <w:pStyle w:val="style0"/>
        <w:rPr/>
      </w:pPr>
    </w:p>
    <w:p>
      <w:pPr>
        <w:pStyle w:val="style0"/>
        <w:rPr/>
      </w:pPr>
      <w:r>
        <w:rPr>
          <w:lang w:val="en-US"/>
        </w:rPr>
        <w:t xml:space="preserve"> How do we light a Bunsen burner?</w:t>
      </w:r>
    </w:p>
    <w:p>
      <w:pPr>
        <w:pStyle w:val="style0"/>
        <w:rPr/>
      </w:pPr>
      <w:r>
        <w:rPr>
          <w:lang w:val="en-US"/>
        </w:rPr>
        <w:t>Steps:</w:t>
      </w:r>
    </w:p>
    <w:p>
      <w:pPr>
        <w:pStyle w:val="style0"/>
        <w:rPr/>
      </w:pPr>
      <w:r>
        <w:rPr>
          <w:lang w:val="en-US"/>
        </w:rPr>
        <w:t>1</w:t>
      </w:r>
    </w:p>
    <w:p>
      <w:pPr>
        <w:pStyle w:val="style0"/>
        <w:rPr/>
      </w:pPr>
      <w:r>
        <w:rPr>
          <w:lang w:val="en-US"/>
        </w:rPr>
        <w:t>First,</w:t>
      </w:r>
    </w:p>
    <w:p>
      <w:pPr>
        <w:pStyle w:val="style0"/>
        <w:rPr/>
      </w:pPr>
      <w:r>
        <w:rPr>
          <w:lang w:val="en-US"/>
        </w:rPr>
        <w:t>(close the air hole)</w:t>
      </w:r>
    </w:p>
    <w:p>
      <w:pPr>
        <w:pStyle w:val="style0"/>
        <w:rPr/>
      </w:pPr>
    </w:p>
    <w:p>
      <w:pPr>
        <w:pStyle w:val="style0"/>
        <w:rPr/>
      </w:pPr>
    </w:p>
    <w:p>
      <w:pPr>
        <w:pStyle w:val="style0"/>
        <w:rPr/>
      </w:pPr>
      <w:r>
        <w:rPr>
          <w:lang w:val="en-US"/>
        </w:rPr>
        <w:t>2</w:t>
      </w:r>
    </w:p>
    <w:p>
      <w:pPr>
        <w:pStyle w:val="style0"/>
        <w:rPr/>
      </w:pPr>
      <w:r>
        <w:rPr>
          <w:lang w:val="en-US"/>
        </w:rPr>
        <w:t>Next,(light a match)</w:t>
      </w:r>
    </w:p>
    <w:p>
      <w:pPr>
        <w:pStyle w:val="style0"/>
        <w:rPr/>
      </w:pPr>
    </w:p>
    <w:p>
      <w:pPr>
        <w:pStyle w:val="style0"/>
        <w:rPr/>
      </w:pPr>
    </w:p>
    <w:p>
      <w:pPr>
        <w:pStyle w:val="style0"/>
        <w:rPr/>
      </w:pPr>
      <w:r>
        <w:rPr>
          <w:lang w:val="en-US"/>
        </w:rPr>
        <w:t>3</w:t>
      </w:r>
    </w:p>
    <w:p>
      <w:pPr>
        <w:pStyle w:val="style0"/>
        <w:rPr/>
      </w:pPr>
      <w:r>
        <w:rPr>
          <w:lang w:val="en-US"/>
        </w:rPr>
        <w:t>Then,</w:t>
      </w:r>
    </w:p>
    <w:p>
      <w:pPr>
        <w:pStyle w:val="style0"/>
        <w:rPr/>
      </w:pPr>
      <w:r>
        <w:rPr>
          <w:lang w:val="en-US"/>
        </w:rPr>
        <w:t>(hold the match above the chimney/barrel)</w:t>
      </w:r>
    </w:p>
    <w:p>
      <w:pPr>
        <w:pStyle w:val="style0"/>
        <w:rPr/>
      </w:pPr>
    </w:p>
    <w:p>
      <w:pPr>
        <w:pStyle w:val="style0"/>
        <w:rPr/>
      </w:pPr>
    </w:p>
    <w:p>
      <w:pPr>
        <w:pStyle w:val="style0"/>
        <w:rPr/>
      </w:pPr>
      <w:r>
        <w:rPr>
          <w:lang w:val="en-US"/>
        </w:rPr>
        <w:t>4</w:t>
      </w:r>
    </w:p>
    <w:p>
      <w:pPr>
        <w:pStyle w:val="style0"/>
        <w:rPr/>
      </w:pPr>
      <w:r>
        <w:rPr>
          <w:lang w:val="en-US"/>
        </w:rPr>
        <w:t>After that,</w:t>
      </w:r>
    </w:p>
    <w:p>
      <w:pPr>
        <w:pStyle w:val="style0"/>
        <w:rPr/>
      </w:pPr>
      <w:r>
        <w:rPr>
          <w:lang w:val="en-US"/>
        </w:rPr>
        <w:t>(turn on the gas tap)</w:t>
      </w:r>
    </w:p>
    <w:p>
      <w:pPr>
        <w:pStyle w:val="style0"/>
        <w:rPr/>
      </w:pPr>
      <w:r>
        <w:rPr>
          <w:lang w:val="en-US"/>
        </w:rPr>
        <w:t>5</w:t>
      </w:r>
    </w:p>
    <w:p>
      <w:pPr>
        <w:pStyle w:val="style0"/>
        <w:rPr/>
      </w:pPr>
      <w:r>
        <w:rPr>
          <w:lang w:val="en-US"/>
        </w:rPr>
        <w:t>Finally,</w:t>
      </w:r>
    </w:p>
    <w:p>
      <w:pPr>
        <w:pStyle w:val="style0"/>
        <w:rPr/>
      </w:pPr>
      <w:r>
        <w:rPr>
          <w:lang w:val="en-US"/>
        </w:rPr>
        <w:t>___________________________________________________</w:t>
      </w:r>
    </w:p>
    <w:p>
      <w:pPr>
        <w:pStyle w:val="style0"/>
        <w:rPr/>
      </w:pPr>
      <w:r>
        <w:rPr>
          <w:lang w:val="en-US"/>
        </w:rPr>
        <w:t>(open the air hole to obtain a blue flame )</w:t>
      </w:r>
    </w:p>
    <w:p>
      <w:pPr>
        <w:pStyle w:val="style0"/>
        <w:rPr/>
      </w:pPr>
    </w:p>
    <w:p>
      <w:pPr>
        <w:pStyle w:val="style0"/>
        <w:rPr/>
      </w:pPr>
      <w:r>
        <w:rPr>
          <w:lang w:val="en-US"/>
        </w:rPr>
        <w:t xml:space="preserve"> What is the colour of the Bunsen flame when the air hole is</w:t>
      </w:r>
    </w:p>
    <w:p>
      <w:pPr>
        <w:pStyle w:val="style0"/>
        <w:rPr/>
      </w:pPr>
      <w:r>
        <w:rPr>
          <w:lang w:val="en-US"/>
        </w:rPr>
        <w:t>a. open?-Blue</w:t>
      </w:r>
    </w:p>
    <w:p>
      <w:pPr>
        <w:pStyle w:val="style0"/>
        <w:rPr/>
      </w:pPr>
      <w:r>
        <w:rPr>
          <w:lang w:val="en-US"/>
        </w:rPr>
        <w:t>__________________________________________________________________</w:t>
      </w:r>
    </w:p>
    <w:p>
      <w:pPr>
        <w:pStyle w:val="style0"/>
        <w:rPr/>
      </w:pPr>
      <w:r>
        <w:rPr>
          <w:lang w:val="en-US"/>
        </w:rPr>
        <w:t>b. closed?-Yellow</w:t>
      </w:r>
    </w:p>
    <w:p>
      <w:pPr>
        <w:pStyle w:val="style0"/>
        <w:rPr/>
      </w:pPr>
    </w:p>
    <w:p>
      <w:pPr>
        <w:pStyle w:val="style0"/>
        <w:rPr/>
      </w:pPr>
    </w:p>
    <w:p>
      <w:pPr>
        <w:pStyle w:val="style0"/>
        <w:rPr/>
      </w:pPr>
      <w:r>
        <w:rPr>
          <w:lang w:val="en-US"/>
        </w:rPr>
        <w:t>What are the parts of a Bunsen burner?</w:t>
      </w:r>
    </w:p>
    <w:p>
      <w:pPr>
        <w:pStyle w:val="style0"/>
        <w:rPr/>
      </w:pPr>
      <w:r>
        <w:rPr>
          <w:lang w:val="en-US"/>
        </w:rPr>
        <w:t>1. gas tap</w:t>
      </w:r>
    </w:p>
    <w:p>
      <w:pPr>
        <w:pStyle w:val="style0"/>
        <w:rPr/>
      </w:pPr>
      <w:r>
        <w:rPr>
          <w:lang w:val="en-US"/>
        </w:rPr>
        <w:t>2. rubber tubing</w:t>
      </w:r>
    </w:p>
    <w:p>
      <w:pPr>
        <w:pStyle w:val="style0"/>
        <w:rPr/>
      </w:pPr>
      <w:r>
        <w:rPr>
          <w:lang w:val="en-US"/>
        </w:rPr>
        <w:t>3. chimney/barrel</w:t>
      </w:r>
    </w:p>
    <w:p>
      <w:pPr>
        <w:pStyle w:val="style0"/>
        <w:rPr/>
      </w:pPr>
      <w:r>
        <w:rPr>
          <w:lang w:val="en-US"/>
        </w:rPr>
        <w:t>4. collar</w:t>
      </w:r>
    </w:p>
    <w:p>
      <w:pPr>
        <w:pStyle w:val="style0"/>
        <w:rPr/>
      </w:pPr>
      <w:r>
        <w:rPr>
          <w:lang w:val="en-US"/>
        </w:rPr>
        <w:t>5. air hole</w:t>
      </w:r>
    </w:p>
    <w:p>
      <w:pPr>
        <w:pStyle w:val="style0"/>
        <w:rPr/>
      </w:pPr>
      <w:r>
        <w:rPr>
          <w:lang w:val="en-US"/>
        </w:rPr>
        <w:t>6.heat-proof mat/base</w:t>
      </w:r>
    </w:p>
    <w:p>
      <w:pPr>
        <w:pStyle w:val="style0"/>
        <w:rPr/>
      </w:pPr>
    </w:p>
    <w:p>
      <w:pPr>
        <w:pStyle w:val="style0"/>
        <w:rPr/>
      </w:pPr>
      <w:r>
        <w:rPr>
          <w:lang w:val="en-US"/>
        </w:rPr>
        <w:t xml:space="preserve">    air hole.</w:t>
      </w:r>
    </w:p>
    <w:p>
      <w:pPr>
        <w:pStyle w:val="style0"/>
        <w:rPr/>
      </w:pPr>
    </w:p>
    <w:p>
      <w:pPr>
        <w:pStyle w:val="style0"/>
        <w:rPr/>
      </w:pPr>
    </w:p>
    <w:p>
      <w:pPr>
        <w:pStyle w:val="style0"/>
        <w:rPr/>
      </w:pPr>
      <w:r>
        <w:rPr>
          <w:lang w:val="en-US"/>
        </w:rPr>
        <w:t>How to Turn Off the Bunsen Burner</w:t>
      </w:r>
    </w:p>
    <w:p>
      <w:pPr>
        <w:pStyle w:val="style0"/>
        <w:rPr/>
      </w:pPr>
      <w:r>
        <w:rPr>
          <w:lang w:val="en-US"/>
        </w:rPr>
        <w:t>Turn gas valve to ‘off’ position</w:t>
      </w:r>
    </w:p>
    <w:p>
      <w:pPr>
        <w:pStyle w:val="style0"/>
        <w:rPr/>
      </w:pPr>
      <w:r>
        <w:rPr>
          <w:lang w:val="en-US"/>
        </w:rPr>
        <w:t>Close air supply by screwing it tight</w:t>
      </w:r>
    </w:p>
    <w:p>
      <w:pPr>
        <w:pStyle w:val="style0"/>
        <w:rPr/>
      </w:pPr>
      <w:r>
        <w:rPr>
          <w:lang w:val="en-US"/>
        </w:rPr>
        <w:t>Clean off lab bench</w:t>
      </w:r>
    </w:p>
    <w:p>
      <w:pPr>
        <w:pStyle w:val="style0"/>
        <w:rPr/>
      </w:pPr>
      <w:r>
        <w:rPr>
          <w:lang w:val="en-US"/>
        </w:rPr>
        <w:t>FLAME TESTS</w:t>
      </w:r>
    </w:p>
    <w:p>
      <w:pPr>
        <w:pStyle w:val="style0"/>
        <w:rPr/>
      </w:pPr>
      <w:r>
        <w:rPr>
          <w:lang w:val="en-US"/>
        </w:rPr>
        <w:t>Flame tests are used to identify the presence of a relatively small number of metal ions in a compound. Not all metal ions give flame colours.</w:t>
      </w:r>
    </w:p>
    <w:p>
      <w:pPr>
        <w:pStyle w:val="style0"/>
        <w:rPr/>
      </w:pPr>
    </w:p>
    <w:p>
      <w:pPr>
        <w:pStyle w:val="style0"/>
        <w:rPr/>
      </w:pPr>
      <w:r>
        <w:rPr>
          <w:lang w:val="en-US"/>
        </w:rPr>
        <w:t>For Group 1 compounds, flame tests are usually by far the easiest way of identifying which metal you have got. For other metals, there are usually other easy methods which are more reliable - but the flame test can give a useful hint as to where to look.</w:t>
      </w:r>
    </w:p>
    <w:p>
      <w:pPr>
        <w:pStyle w:val="style0"/>
        <w:rPr/>
      </w:pPr>
    </w:p>
    <w:p>
      <w:pPr>
        <w:pStyle w:val="style0"/>
        <w:rPr/>
      </w:pPr>
    </w:p>
    <w:p>
      <w:pPr>
        <w:pStyle w:val="style0"/>
        <w:rPr/>
      </w:pPr>
      <w:r>
        <w:rPr>
          <w:lang w:val="en-US"/>
        </w:rPr>
        <w:t>Carrying out a flame test</w:t>
      </w:r>
    </w:p>
    <w:p>
      <w:pPr>
        <w:pStyle w:val="style0"/>
        <w:rPr/>
      </w:pPr>
    </w:p>
    <w:p>
      <w:pPr>
        <w:pStyle w:val="style0"/>
        <w:rPr/>
      </w:pPr>
      <w:r>
        <w:rPr>
          <w:lang w:val="en-US"/>
        </w:rPr>
        <w:t>Practical details</w:t>
      </w:r>
    </w:p>
    <w:p>
      <w:pPr>
        <w:pStyle w:val="style0"/>
        <w:rPr/>
      </w:pPr>
    </w:p>
    <w:p>
      <w:pPr>
        <w:pStyle w:val="style0"/>
        <w:rPr/>
      </w:pPr>
      <w:r>
        <w:rPr>
          <w:lang w:val="en-US"/>
        </w:rPr>
        <w:t>Clean a platinum or nichrome (a nickel-chromium alloy) wire by dipping it into concentrated hydrochloric acid and then holding it in a hot (non-luminous) Bunsen flame. Repeat this until the wire doesn't produce any colour in the flame.</w:t>
      </w:r>
    </w:p>
    <w:p>
      <w:pPr>
        <w:pStyle w:val="style0"/>
        <w:rPr/>
      </w:pPr>
    </w:p>
    <w:p>
      <w:pPr>
        <w:pStyle w:val="style0"/>
        <w:rPr/>
      </w:pPr>
      <w:r>
        <w:rPr>
          <w:lang w:val="en-US"/>
        </w:rPr>
        <w:t>Note:  There will, in fact, always be a trace of orange in the flame if you use nichrome. You soon learn to ignore this. Platinum is much better to use, but is much, much more expensive. If you have a particularly dirty bit of nichrome wire, you can just chop the end off. You don't do that with platinum!</w:t>
      </w:r>
    </w:p>
    <w:p>
      <w:pPr>
        <w:pStyle w:val="style0"/>
        <w:rPr/>
      </w:pPr>
      <w:r>
        <w:rPr>
          <w:lang w:val="en-US"/>
        </w:rPr>
        <w:t>Dilute hydrochloric acid can be used instead of concentrated acid for safety reasons, but doesn't always give such intense flame colours.</w:t>
      </w:r>
    </w:p>
    <w:p>
      <w:pPr>
        <w:pStyle w:val="style0"/>
        <w:rPr/>
      </w:pPr>
    </w:p>
    <w:p>
      <w:pPr>
        <w:pStyle w:val="style0"/>
        <w:rPr/>
      </w:pPr>
    </w:p>
    <w:p>
      <w:pPr>
        <w:pStyle w:val="style0"/>
        <w:rPr/>
      </w:pPr>
      <w:r>
        <w:rPr>
          <w:lang w:val="en-US"/>
        </w:rPr>
        <w:t>When the wire is clean, moisten it again with some of the acid and then dip it into a small amount of the solid you are testing so that some sticks to the wire. Place the wire back in the flame again.</w:t>
      </w:r>
    </w:p>
    <w:p>
      <w:pPr>
        <w:pStyle w:val="style0"/>
        <w:rPr/>
      </w:pPr>
    </w:p>
    <w:p>
      <w:pPr>
        <w:pStyle w:val="style0"/>
        <w:rPr/>
      </w:pPr>
      <w:r>
        <w:rPr>
          <w:lang w:val="en-US"/>
        </w:rPr>
        <w:t>If the flame colour is weak, it is often worthwhile to dip the wire back in the acid again and put it back into the flame as if you were cleaning it. You often get a very short but intense flash of colour by doing that.</w:t>
      </w:r>
    </w:p>
    <w:p>
      <w:pPr>
        <w:pStyle w:val="style0"/>
        <w:rPr/>
      </w:pPr>
    </w:p>
    <w:p>
      <w:pPr>
        <w:pStyle w:val="style0"/>
        <w:rPr/>
      </w:pPr>
    </w:p>
    <w:p>
      <w:pPr>
        <w:pStyle w:val="style0"/>
        <w:rPr/>
      </w:pPr>
      <w:r>
        <w:rPr>
          <w:lang w:val="en-US"/>
        </w:rPr>
        <w:t>The colours</w:t>
      </w:r>
    </w:p>
    <w:p>
      <w:pPr>
        <w:pStyle w:val="style0"/>
        <w:rPr/>
      </w:pPr>
    </w:p>
    <w:p>
      <w:pPr>
        <w:pStyle w:val="style0"/>
        <w:rPr/>
      </w:pPr>
      <w:r>
        <w:rPr>
          <w:lang w:val="en-US"/>
        </w:rPr>
        <w:t>The colours in the table are just a guide. Almost everybody sees and describes colours differently. I have, for example, used the word "red" several times to describe colours which can be quite different from each other. Other people use words like "carmine" or "crimson" or "scarlet", but not everyone knows the differences between these words - particularly if their first language isn't English.</w:t>
      </w:r>
    </w:p>
    <w:p>
      <w:pPr>
        <w:pStyle w:val="style0"/>
        <w:rPr/>
      </w:pPr>
    </w:p>
    <w:p>
      <w:pPr>
        <w:pStyle w:val="style0"/>
        <w:rPr/>
      </w:pPr>
    </w:p>
    <w:p>
      <w:pPr>
        <w:pStyle w:val="style0"/>
        <w:rPr/>
      </w:pPr>
      <w:r>
        <w:rPr>
          <w:lang w:val="en-US"/>
        </w:rPr>
        <w:t>flame colour</w:t>
      </w:r>
    </w:p>
    <w:p>
      <w:pPr>
        <w:pStyle w:val="style0"/>
        <w:rPr/>
      </w:pPr>
      <w:r>
        <w:rPr>
          <w:lang w:val="en-US"/>
        </w:rPr>
        <w:t>Li</w:t>
      </w:r>
      <w:r>
        <w:rPr>
          <w:lang w:val="en-US"/>
        </w:rPr>
        <w:tab/>
      </w:r>
      <w:r>
        <w:rPr>
          <w:lang w:val="en-US"/>
        </w:rPr>
        <w:t>red</w:t>
      </w:r>
    </w:p>
    <w:p>
      <w:pPr>
        <w:pStyle w:val="style0"/>
        <w:rPr/>
      </w:pPr>
      <w:r>
        <w:rPr>
          <w:lang w:val="en-US"/>
        </w:rPr>
        <w:t>Na</w:t>
      </w:r>
      <w:r>
        <w:rPr>
          <w:lang w:val="en-US"/>
        </w:rPr>
        <w:tab/>
      </w:r>
      <w:r>
        <w:rPr>
          <w:lang w:val="en-US"/>
        </w:rPr>
        <w:t>strong persistent yellow-orange</w:t>
      </w:r>
    </w:p>
    <w:p>
      <w:pPr>
        <w:pStyle w:val="style0"/>
        <w:rPr/>
      </w:pPr>
      <w:r>
        <w:rPr>
          <w:lang w:val="en-US"/>
        </w:rPr>
        <w:t>K</w:t>
      </w:r>
      <w:r>
        <w:rPr>
          <w:lang w:val="en-US"/>
        </w:rPr>
        <w:tab/>
      </w:r>
      <w:r>
        <w:rPr>
          <w:lang w:val="en-US"/>
        </w:rPr>
        <w:t>lilac (pink)</w:t>
      </w:r>
    </w:p>
    <w:p>
      <w:pPr>
        <w:pStyle w:val="style0"/>
        <w:rPr/>
      </w:pPr>
      <w:r>
        <w:rPr>
          <w:lang w:val="en-US"/>
        </w:rPr>
        <w:t>Rb</w:t>
      </w:r>
      <w:r>
        <w:rPr>
          <w:lang w:val="en-US"/>
        </w:rPr>
        <w:tab/>
      </w:r>
      <w:r>
        <w:rPr>
          <w:lang w:val="en-US"/>
        </w:rPr>
        <w:t>red (reddish-violet)</w:t>
      </w:r>
    </w:p>
    <w:p>
      <w:pPr>
        <w:pStyle w:val="style0"/>
        <w:rPr/>
      </w:pPr>
      <w:r>
        <w:rPr>
          <w:lang w:val="en-US"/>
        </w:rPr>
        <w:t>Cs</w:t>
      </w:r>
      <w:r>
        <w:rPr>
          <w:lang w:val="en-US"/>
        </w:rPr>
        <w:tab/>
      </w:r>
      <w:r>
        <w:rPr>
          <w:lang w:val="en-US"/>
        </w:rPr>
        <w:t>blue-violet (see below)</w:t>
      </w:r>
    </w:p>
    <w:p>
      <w:pPr>
        <w:pStyle w:val="style0"/>
        <w:rPr/>
      </w:pPr>
      <w:r>
        <w:rPr>
          <w:lang w:val="en-US"/>
        </w:rPr>
        <w:t>Ca</w:t>
      </w:r>
      <w:r>
        <w:rPr>
          <w:lang w:val="en-US"/>
        </w:rPr>
        <w:tab/>
      </w:r>
      <w:r>
        <w:rPr>
          <w:lang w:val="en-US"/>
        </w:rPr>
        <w:t>orange-red</w:t>
      </w:r>
    </w:p>
    <w:p>
      <w:pPr>
        <w:pStyle w:val="style0"/>
        <w:rPr/>
      </w:pPr>
      <w:r>
        <w:rPr>
          <w:lang w:val="en-US"/>
        </w:rPr>
        <w:t>Sr</w:t>
      </w:r>
      <w:r>
        <w:rPr>
          <w:lang w:val="en-US"/>
        </w:rPr>
        <w:tab/>
      </w:r>
      <w:r>
        <w:rPr>
          <w:lang w:val="en-US"/>
        </w:rPr>
        <w:t>red</w:t>
      </w:r>
    </w:p>
    <w:p>
      <w:pPr>
        <w:pStyle w:val="style0"/>
        <w:rPr/>
      </w:pPr>
      <w:r>
        <w:rPr>
          <w:lang w:val="en-US"/>
        </w:rPr>
        <w:t>Ba</w:t>
      </w:r>
      <w:r>
        <w:rPr>
          <w:lang w:val="en-US"/>
        </w:rPr>
        <w:tab/>
      </w:r>
      <w:r>
        <w:rPr>
          <w:lang w:val="en-US"/>
        </w:rPr>
        <w:t>pale green</w:t>
      </w:r>
    </w:p>
    <w:p>
      <w:pPr>
        <w:pStyle w:val="style0"/>
        <w:rPr/>
      </w:pPr>
      <w:r>
        <w:rPr>
          <w:lang w:val="en-US"/>
        </w:rPr>
        <w:t>Cu</w:t>
      </w:r>
      <w:r>
        <w:rPr>
          <w:lang w:val="en-US"/>
        </w:rPr>
        <w:tab/>
      </w:r>
      <w:r>
        <w:rPr>
          <w:lang w:val="en-US"/>
        </w:rPr>
        <w:t>blue-green (often with white flashes)</w:t>
      </w:r>
    </w:p>
    <w:p>
      <w:pPr>
        <w:pStyle w:val="style0"/>
        <w:rPr/>
      </w:pPr>
      <w:r>
        <w:rPr>
          <w:lang w:val="en-US"/>
        </w:rPr>
        <w:t>Pb</w:t>
      </w:r>
      <w:r>
        <w:rPr>
          <w:lang w:val="en-US"/>
        </w:rPr>
        <w:tab/>
      </w:r>
      <w:r>
        <w:rPr>
          <w:lang w:val="en-US"/>
        </w:rPr>
        <w:t>greyish-white</w:t>
      </w:r>
    </w:p>
    <w:p>
      <w:pPr>
        <w:pStyle w:val="style0"/>
        <w:rPr/>
      </w:pPr>
    </w:p>
    <w:p>
      <w:pPr>
        <w:pStyle w:val="style0"/>
        <w:rPr/>
      </w:pPr>
      <w:r>
        <w:rPr>
          <w:lang w:val="en-US"/>
        </w:rPr>
        <w:t>What do you do if you have a red flame colour for an unknown compound and don't know which of the various reds it is?</w:t>
      </w:r>
    </w:p>
    <w:p>
      <w:pPr>
        <w:pStyle w:val="style0"/>
        <w:rPr/>
      </w:pPr>
    </w:p>
    <w:p>
      <w:pPr>
        <w:pStyle w:val="style0"/>
        <w:rPr/>
      </w:pPr>
      <w:r>
        <w:rPr>
          <w:lang w:val="en-US"/>
        </w:rPr>
        <w:t>Get samples of known lithium, strontium (etc) compounds and repeat the flame test, comparing the colours produced by one of the known compounds and the unknown compound side by side until you have a good match.</w:t>
      </w:r>
    </w:p>
    <w:p>
      <w:pPr>
        <w:pStyle w:val="style0"/>
        <w:rPr/>
      </w:pPr>
    </w:p>
    <w:p>
      <w:pPr>
        <w:pStyle w:val="style0"/>
        <w:rPr/>
      </w:pPr>
      <w:r>
        <w:rPr>
          <w:lang w:val="en-US"/>
        </w:rPr>
        <w:t>The origin of flame colours</w:t>
      </w:r>
    </w:p>
    <w:p>
      <w:pPr>
        <w:pStyle w:val="style0"/>
        <w:rPr/>
      </w:pPr>
    </w:p>
    <w:p>
      <w:pPr>
        <w:pStyle w:val="style0"/>
        <w:rPr/>
      </w:pPr>
      <w:r>
        <w:rPr>
          <w:lang w:val="en-US"/>
        </w:rPr>
        <w:t>If you excite an atom or an ion by very strong heating, electrons can be promoted from their normal unexcited state into higher orbitals. As they fall back down to lower levels (either in one go or in several steps), energy is released as light.</w:t>
      </w:r>
    </w:p>
    <w:p>
      <w:pPr>
        <w:pStyle w:val="style0"/>
        <w:rPr/>
      </w:pPr>
    </w:p>
    <w:p>
      <w:pPr>
        <w:pStyle w:val="style0"/>
        <w:rPr/>
      </w:pPr>
      <w:r>
        <w:rPr>
          <w:lang w:val="en-US"/>
        </w:rPr>
        <w:t>Each of these jumps involves a specific amount of energy being released as light energy, and each corresponds to a particular wavelength (or frequency).</w:t>
      </w:r>
    </w:p>
    <w:p>
      <w:pPr>
        <w:pStyle w:val="style0"/>
        <w:rPr/>
      </w:pPr>
    </w:p>
    <w:p>
      <w:pPr>
        <w:pStyle w:val="style0"/>
        <w:rPr/>
      </w:pPr>
      <w:r>
        <w:rPr>
          <w:lang w:val="en-US"/>
        </w:rPr>
        <w:t>As a result of all these jumps, a spectrum of lines will be produced, some of which will be in the visible part of the spectrum. The colour you see will be a combination of all these individual colours.</w:t>
      </w:r>
    </w:p>
    <w:p>
      <w:pPr>
        <w:pStyle w:val="style0"/>
        <w:rPr/>
      </w:pPr>
    </w:p>
    <w:p>
      <w:pPr>
        <w:pStyle w:val="style0"/>
        <w:rPr/>
      </w:pPr>
      <w:r>
        <w:rPr>
          <w:lang w:val="en-US"/>
        </w:rPr>
        <w:t>In the case of sodium ions (or many other metal ions), the jumps often involve very high energies and these result in lines in the UV part of the spectrum which your eyes can't see. The jumps that you can see in flame tests often come from electrons falling from a higher to a lower level in the metal atoms.</w:t>
      </w:r>
    </w:p>
    <w:p>
      <w:pPr>
        <w:pStyle w:val="style0"/>
        <w:rPr/>
      </w:pPr>
    </w:p>
    <w:p>
      <w:pPr>
        <w:pStyle w:val="style0"/>
        <w:rPr/>
      </w:pPr>
      <w:r>
        <w:rPr>
          <w:lang w:val="en-US"/>
        </w:rPr>
        <w:t>So if, for example, you put sodium chloride, which contains sodium ions, into a flame, where do the atoms come from? In the hot flame, some of the sodium ions regain their electrons to form neutral sodium atoms again.</w:t>
      </w:r>
    </w:p>
    <w:p>
      <w:pPr>
        <w:pStyle w:val="style0"/>
        <w:rPr/>
      </w:pPr>
    </w:p>
    <w:p>
      <w:pPr>
        <w:pStyle w:val="style0"/>
        <w:rPr/>
      </w:pPr>
      <w:r>
        <w:rPr>
          <w:lang w:val="en-US"/>
        </w:rPr>
        <w:t>A sodium atom in an unexcited state has the structure 1s22s22p63s1, but within the flame there will be all sorts of excited states of the electrons.</w:t>
      </w:r>
    </w:p>
    <w:p>
      <w:pPr>
        <w:pStyle w:val="style0"/>
        <w:rPr/>
      </w:pPr>
    </w:p>
    <w:p>
      <w:pPr>
        <w:pStyle w:val="style0"/>
        <w:rPr/>
      </w:pPr>
      <w:r>
        <w:rPr>
          <w:lang w:val="en-US"/>
        </w:rPr>
        <w:t>Sodium's familiar bright orange-yellow flame colour results from promoted electrons falling back from the 3p1 level to their normal 3s1 level.</w:t>
      </w:r>
    </w:p>
    <w:p>
      <w:pPr>
        <w:pStyle w:val="style0"/>
        <w:rPr/>
      </w:pPr>
    </w:p>
    <w:p>
      <w:pPr>
        <w:pStyle w:val="style0"/>
        <w:rPr/>
      </w:pPr>
      <w:r>
        <w:rPr>
          <w:lang w:val="en-US"/>
        </w:rPr>
        <w:t>The exact sizes of the possible jumps in energy terms vary from one metal to another. That means that each different metal will have a different pattern of spectral lines, and so a different flame colour.</w:t>
      </w:r>
    </w:p>
    <w:p>
      <w:pPr>
        <w:pStyle w:val="style0"/>
        <w:rPr/>
      </w:pPr>
    </w:p>
    <w:p>
      <w:pPr>
        <w:pStyle w:val="style0"/>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rPr>
      </w:pPr>
    </w:p>
    <w:p>
      <w:pPr>
        <w:pStyle w:val="style94"/>
        <w:jc w:val="both"/>
        <w:rPr>
          <w:rFonts w:ascii="Calibri" w:cs="Courier New" w:hAnsi="Calibri"/>
          <w:sz w:val="28"/>
          <w:szCs w:val="28"/>
        </w:rPr>
      </w:pPr>
      <w:r>
        <w:rPr>
          <w:rFonts w:hint="default"/>
          <w:b/>
          <w:caps/>
          <w:smallCaps w:val="false"/>
          <w:sz w:val="28"/>
          <w:szCs w:val="28"/>
        </w:rPr>
        <w:t>ALKANES</w:t>
      </w:r>
    </w:p>
    <w:p>
      <w:pPr>
        <w:pStyle w:val="style157"/>
        <w:rPr>
          <w:b/>
          <w:bCs/>
          <w:caps/>
          <w:smallCaps w:val="false"/>
        </w:rPr>
      </w:pPr>
    </w:p>
    <w:p>
      <w:pPr>
        <w:pStyle w:val="style157"/>
        <w:rPr>
          <w:b/>
          <w:bCs/>
          <w:caps/>
          <w:smallCaps w:val="false"/>
        </w:rPr>
      </w:pPr>
    </w:p>
    <w:p>
      <w:pPr>
        <w:pStyle w:val="style157"/>
        <w:rPr>
          <w:b/>
          <w:bCs/>
          <w:caps/>
          <w:smallCaps w:val="false"/>
        </w:rPr>
      </w:pPr>
    </w:p>
    <w:p>
      <w:pPr>
        <w:pStyle w:val="style157"/>
        <w:rPr>
          <w:b/>
          <w:bCs/>
          <w:caps/>
          <w:smallCaps w:val="false"/>
        </w:rPr>
      </w:pPr>
    </w:p>
    <w:p>
      <w:pPr>
        <w:pStyle w:val="style157"/>
        <w:rPr>
          <w:b/>
          <w:bCs/>
          <w:caps/>
          <w:smallCaps w:val="false"/>
        </w:rPr>
      </w:pPr>
    </w:p>
    <w:p>
      <w:pPr>
        <w:pStyle w:val="style157"/>
        <w:rPr>
          <w:b/>
          <w:bCs/>
          <w:caps/>
          <w:smallCaps w:val="false"/>
        </w:rPr>
      </w:pPr>
      <w:r>
        <w:rPr>
          <w:b/>
          <w:bCs/>
          <w:caps/>
          <w:smallCaps w:val="false"/>
        </w:rPr>
        <w:t>Occurrence Of Methane:</w:t>
      </w:r>
    </w:p>
    <w:p>
      <w:pPr>
        <w:pStyle w:val="style157"/>
        <w:rPr/>
      </w:pPr>
      <w:r>
        <w:t>Methane is the simplest compound in alkanes series with molecular formula CH</w:t>
      </w:r>
      <w:r>
        <w:rPr>
          <w:vertAlign w:val="subscript"/>
        </w:rPr>
        <w:t>4</w:t>
      </w:r>
      <w:r>
        <w:t>.</w:t>
      </w:r>
    </w:p>
    <w:p>
      <w:pPr>
        <w:pStyle w:val="style157"/>
        <w:rPr/>
      </w:pPr>
      <w:r>
        <w:t>It is the major compound of natural gas which is found in association with petroleum deposits.</w:t>
      </w:r>
    </w:p>
    <w:p>
      <w:pPr>
        <w:pStyle w:val="style157"/>
        <w:rPr/>
      </w:pPr>
      <w:r>
        <w:t>It is found in swamps and marshy places where vegetation decay in the absence of oxygen takes place.</w:t>
      </w:r>
    </w:p>
    <w:p>
      <w:pPr>
        <w:pStyle w:val="style157"/>
        <w:rPr/>
      </w:pPr>
      <w:r>
        <w:t>It also occurs in cool mines, where it is known as fine damp, because it explodes very easily.</w:t>
      </w:r>
    </w:p>
    <w:p>
      <w:pPr>
        <w:pStyle w:val="style157"/>
        <w:rPr/>
      </w:pPr>
    </w:p>
    <w:p>
      <w:pPr>
        <w:pStyle w:val="style157"/>
        <w:rPr>
          <w:b/>
          <w:bCs/>
        </w:rPr>
      </w:pPr>
      <w:r>
        <w:rPr>
          <w:b/>
          <w:bCs/>
        </w:rPr>
        <w:t> Laboratory Preparation Of Methane Gas:</w:t>
      </w:r>
    </w:p>
    <w:p>
      <w:pPr>
        <w:pStyle w:val="style157"/>
        <w:rPr/>
      </w:pPr>
      <w:r>
        <w:t>Methane is usually prepared in the laboratory by heating sodium acetate (CH</w:t>
      </w:r>
      <w:r>
        <w:rPr>
          <w:vertAlign w:val="subscript"/>
        </w:rPr>
        <w:t>3</w:t>
      </w:r>
      <w:r>
        <w:t>COONa) with soda lime (mixture Of CaO + NaOH)</w:t>
      </w:r>
    </w:p>
    <w:p>
      <w:pPr>
        <w:pStyle w:val="style157"/>
        <w:rPr/>
      </w:pPr>
      <w:r>
        <w:t>Procedure:</w:t>
      </w:r>
    </w:p>
    <w:p>
      <w:pPr>
        <w:pStyle w:val="style157"/>
        <w:rPr/>
      </w:pPr>
      <w:r>
        <w:t>A mixture of dry sodium acetate and soda lime is heated in a glass tube. Reactions takes place and methane gas is produced, which is collected over water in gas jars.</w:t>
      </w:r>
    </w:p>
    <w:p>
      <w:pPr>
        <w:pStyle w:val="style157"/>
        <w:rPr/>
      </w:pPr>
      <w:r>
        <w:t>Ethane gas(a member of alkane) can also be prepared using similar method, but in this case instead of using sodium ethanoate, sodium propanoate is used with soda lime.</w:t>
      </w:r>
    </w:p>
    <w:p>
      <w:pPr>
        <w:pStyle w:val="style157"/>
        <w:rPr/>
      </w:pPr>
    </w:p>
    <w:p>
      <w:pPr>
        <w:pStyle w:val="style157"/>
        <w:rPr/>
      </w:pPr>
    </w:p>
    <w:p>
      <w:pPr>
        <w:pStyle w:val="style157"/>
        <w:rPr/>
      </w:pPr>
    </w:p>
    <w:p>
      <w:pPr>
        <w:pStyle w:val="style157"/>
        <w:rPr/>
      </w:pPr>
      <w:r>
        <w:rPr>
          <w:noProof/>
        </w:rPr>
        <w:drawing>
          <wp:inline distL="0" distT="0" distB="0" distR="0">
            <wp:extent cx="4176584" cy="2245040"/>
            <wp:effectExtent l="0" t="0" r="0" b="3175"/>
            <wp:docPr id="1278" name="Picture 3084" descr="C:\Users\USER\Desktop\The experimental set-up of methane and other Gases   The Preparation of Gases in the Laboratory_files\29110214.jp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3084"/>
                    <pic:cNvPicPr/>
                  </pic:nvPicPr>
                  <pic:blipFill>
                    <a:blip r:embed="rId143" cstate="print"/>
                    <a:srcRect l="0" t="0" r="0" b="0"/>
                    <a:stretch/>
                  </pic:blipFill>
                  <pic:spPr>
                    <a:xfrm rot="0">
                      <a:off x="0" y="0"/>
                      <a:ext cx="4176584" cy="2245040"/>
                    </a:xfrm>
                    <a:prstGeom prst="rect"/>
                    <a:ln>
                      <a:noFill/>
                    </a:ln>
                  </pic:spPr>
                </pic:pic>
              </a:graphicData>
            </a:graphic>
          </wp:inline>
        </w:drawing>
      </w:r>
    </w:p>
    <w:p>
      <w:pPr>
        <w:pStyle w:val="style157"/>
        <w:rPr/>
      </w:pPr>
    </w:p>
    <w:p>
      <w:pPr>
        <w:pStyle w:val="style157"/>
        <w:rPr/>
      </w:pPr>
      <w:r>
        <w:rPr>
          <w:highlight w:val="blue"/>
          <w:lang w:val="en-GB"/>
        </w:rPr>
        <w:t>Heating a compound called sodium ethanoate with another compoun</w:t>
      </w:r>
      <w:r>
        <w:rPr>
          <w:highlight w:val="blue"/>
          <w:lang w:val="en-GB"/>
        </w:rPr>
        <w:t xml:space="preserve">d soda-lime (sodium hydroxide). </w:t>
      </w:r>
      <w:r>
        <w:rPr>
          <w:highlight w:val="blue"/>
          <w:lang w:val="en-GB"/>
        </w:rPr>
        <w:t>The methane gas is collected over water.</w:t>
      </w:r>
    </w:p>
    <w:p>
      <w:pPr>
        <w:pStyle w:val="style157"/>
        <w:rPr/>
      </w:pPr>
    </w:p>
    <w:p>
      <w:pPr>
        <w:pStyle w:val="style157"/>
        <w:rPr/>
      </w:pPr>
      <w:r>
        <w:t>Reactions:</w:t>
      </w:r>
    </w:p>
    <w:p>
      <w:pPr>
        <w:pStyle w:val="style157"/>
        <w:rPr/>
      </w:pPr>
      <w:r>
        <w:t>CH</w:t>
      </w:r>
      <w:r>
        <w:rPr>
          <w:vertAlign w:val="subscript"/>
        </w:rPr>
        <w:t>3</w:t>
      </w:r>
      <w:r>
        <w:t>COONa + NaOH ---&gt; CH</w:t>
      </w:r>
      <w:r>
        <w:rPr>
          <w:vertAlign w:val="subscript"/>
        </w:rPr>
        <w:t>4</w:t>
      </w:r>
      <w:r>
        <w:t xml:space="preserve"> + Na</w:t>
      </w:r>
      <w:r>
        <w:rPr>
          <w:vertAlign w:val="subscript"/>
        </w:rPr>
        <w:t>2</w:t>
      </w:r>
      <w:r>
        <w:t>CO</w:t>
      </w:r>
      <w:r>
        <w:rPr>
          <w:vertAlign w:val="subscript"/>
        </w:rPr>
        <w:t>3</w:t>
      </w:r>
    </w:p>
    <w:p>
      <w:pPr>
        <w:pStyle w:val="style2"/>
        <w:rPr>
          <w:rFonts w:ascii="Calibri" w:hAnsi="Calibri"/>
          <w:sz w:val="24"/>
          <w:szCs w:val="24"/>
        </w:rPr>
      </w:pPr>
    </w:p>
    <w:p>
      <w:pPr>
        <w:pStyle w:val="style2"/>
        <w:rPr>
          <w:rFonts w:ascii="Calibri" w:hAnsi="Calibri"/>
          <w:sz w:val="24"/>
          <w:szCs w:val="24"/>
        </w:rPr>
      </w:pPr>
      <w:r>
        <w:rPr>
          <w:rFonts w:ascii="Calibri" w:hAnsi="Calibri"/>
          <w:sz w:val="24"/>
          <w:szCs w:val="24"/>
        </w:rPr>
        <w:t> Physical Properties Of Methane Gas:</w:t>
      </w:r>
    </w:p>
    <w:p>
      <w:pPr>
        <w:pStyle w:val="style0"/>
        <w:numPr>
          <w:ilvl w:val="0"/>
          <w:numId w:val="138"/>
        </w:numPr>
        <w:spacing w:before="100" w:beforeAutospacing="true" w:after="100" w:afterAutospacing="true" w:lineRule="auto" w:line="240"/>
        <w:rPr>
          <w:sz w:val="24"/>
          <w:szCs w:val="24"/>
        </w:rPr>
      </w:pPr>
      <w:r>
        <w:rPr>
          <w:sz w:val="24"/>
          <w:szCs w:val="24"/>
        </w:rPr>
        <w:t>Methane is a color-less and odour-less gas.</w:t>
      </w:r>
    </w:p>
    <w:p>
      <w:pPr>
        <w:pStyle w:val="style0"/>
        <w:numPr>
          <w:ilvl w:val="0"/>
          <w:numId w:val="138"/>
        </w:numPr>
        <w:spacing w:before="100" w:beforeAutospacing="true" w:after="100" w:afterAutospacing="true" w:lineRule="auto" w:line="240"/>
        <w:rPr>
          <w:sz w:val="24"/>
          <w:szCs w:val="24"/>
        </w:rPr>
      </w:pPr>
      <w:r>
        <w:rPr>
          <w:sz w:val="24"/>
          <w:szCs w:val="24"/>
        </w:rPr>
        <w:t>It is insoluble in water.</w:t>
      </w:r>
    </w:p>
    <w:p>
      <w:pPr>
        <w:pStyle w:val="style0"/>
        <w:numPr>
          <w:ilvl w:val="0"/>
          <w:numId w:val="138"/>
        </w:numPr>
        <w:spacing w:before="100" w:beforeAutospacing="true" w:after="100" w:afterAutospacing="true" w:lineRule="auto" w:line="240"/>
        <w:rPr>
          <w:sz w:val="24"/>
          <w:szCs w:val="24"/>
        </w:rPr>
      </w:pPr>
      <w:r>
        <w:rPr>
          <w:sz w:val="24"/>
          <w:szCs w:val="24"/>
        </w:rPr>
        <w:t>It is soluble in organic solvents like alcohol etc.</w:t>
      </w:r>
    </w:p>
    <w:p>
      <w:pPr>
        <w:pStyle w:val="style0"/>
        <w:numPr>
          <w:ilvl w:val="0"/>
          <w:numId w:val="138"/>
        </w:numPr>
        <w:spacing w:before="100" w:beforeAutospacing="true" w:after="100" w:afterAutospacing="true" w:lineRule="auto" w:line="240"/>
        <w:rPr>
          <w:sz w:val="24"/>
          <w:szCs w:val="24"/>
        </w:rPr>
      </w:pPr>
      <w:r>
        <w:rPr>
          <w:sz w:val="24"/>
          <w:szCs w:val="24"/>
        </w:rPr>
        <w:t>It is lighter than air.it is a natural gas.</w:t>
      </w:r>
    </w:p>
    <w:p>
      <w:pPr>
        <w:pStyle w:val="style0"/>
        <w:numPr>
          <w:ilvl w:val="0"/>
          <w:numId w:val="138"/>
        </w:numPr>
        <w:spacing w:before="100" w:beforeAutospacing="true" w:after="100" w:afterAutospacing="true" w:lineRule="auto" w:line="240"/>
        <w:rPr>
          <w:sz w:val="24"/>
          <w:szCs w:val="24"/>
        </w:rPr>
      </w:pPr>
      <w:r>
        <w:rPr>
          <w:sz w:val="24"/>
          <w:szCs w:val="24"/>
        </w:rPr>
        <w:t>Its boiling point is -162C.</w:t>
      </w:r>
    </w:p>
    <w:p>
      <w:pPr>
        <w:pStyle w:val="style2"/>
        <w:ind w:left="720"/>
        <w:rPr>
          <w:rFonts w:ascii="Calibri" w:hAnsi="Calibri"/>
          <w:sz w:val="24"/>
          <w:szCs w:val="24"/>
        </w:rPr>
      </w:pPr>
      <w:r>
        <w:rPr>
          <w:rFonts w:ascii="Calibri" w:hAnsi="Calibri"/>
          <w:sz w:val="24"/>
          <w:szCs w:val="24"/>
        </w:rPr>
        <w:t> Chemical Properties:(Reactions Of Methane).</w:t>
      </w:r>
    </w:p>
    <w:p>
      <w:pPr>
        <w:pStyle w:val="style157"/>
        <w:rPr/>
      </w:pPr>
      <w:r>
        <w:t>Alkanes are chemically inert. They do not react with acids, alkalis, dehydrating agents and aqueous oxidizing agents.</w:t>
      </w:r>
    </w:p>
    <w:p>
      <w:pPr>
        <w:pStyle w:val="style157"/>
        <w:rPr/>
      </w:pPr>
      <w:r>
        <w:t>The important chemical properties or reaction of methane are as under.</w:t>
      </w:r>
    </w:p>
    <w:p>
      <w:pPr>
        <w:pStyle w:val="style157"/>
        <w:rPr/>
      </w:pPr>
      <w:r>
        <w:t>Chlorination:</w:t>
      </w:r>
    </w:p>
    <w:p>
      <w:pPr>
        <w:pStyle w:val="style157"/>
        <w:rPr/>
      </w:pPr>
      <w:r>
        <w:t>Methane reacts with chlorine in direct sunlight with explosive and carbon is deposited.Reaction:</w:t>
      </w:r>
    </w:p>
    <w:p>
      <w:pPr>
        <w:pStyle w:val="style157"/>
        <w:rPr/>
      </w:pPr>
      <w:r>
        <w:t>CH</w:t>
      </w:r>
      <w:r>
        <w:rPr>
          <w:vertAlign w:val="subscript"/>
        </w:rPr>
        <w:t>4</w:t>
      </w:r>
      <w:r>
        <w:t xml:space="preserve"> + 2Cl</w:t>
      </w:r>
      <w:r>
        <w:rPr>
          <w:vertAlign w:val="subscript"/>
        </w:rPr>
        <w:t>2</w:t>
      </w:r>
      <w:r>
        <w:t xml:space="preserve"> ---&gt; C + 4H</w:t>
      </w:r>
      <w:r>
        <w:rPr>
          <w:vertAlign w:val="subscript"/>
        </w:rPr>
        <w:t>2</w:t>
      </w:r>
      <w:r>
        <w:t>O</w:t>
      </w:r>
    </w:p>
    <w:p>
      <w:pPr>
        <w:pStyle w:val="style157"/>
        <w:rPr>
          <w:rFonts w:cs="Consolas"/>
        </w:rPr>
      </w:pPr>
      <w:r>
        <w:t xml:space="preserve">In diffused sunlight or ultraviolet rays, chlorine reacts with methane without explosion and mixture of products is obtained. These products are obtained by successive replacement of hydrogen atom in the methane molecule by chlorine atoms. Such a reaction is called a </w:t>
      </w:r>
      <w:r>
        <w:rPr>
          <w:rFonts w:cs="Consolas"/>
        </w:rPr>
        <w:t>photochemical equation.</w:t>
      </w:r>
    </w:p>
    <w:p>
      <w:pPr>
        <w:pStyle w:val="style157"/>
        <w:rPr/>
      </w:pPr>
      <w:r>
        <w:t>uv</w:t>
      </w:r>
    </w:p>
    <w:p>
      <w:pPr>
        <w:pStyle w:val="style157"/>
        <w:rPr/>
      </w:pPr>
      <w:r>
        <w:t>CH</w:t>
      </w:r>
      <w:r>
        <w:rPr>
          <w:vertAlign w:val="subscript"/>
        </w:rPr>
        <w:t>4</w:t>
      </w:r>
      <w:r>
        <w:t xml:space="preserve"> + Cl</w:t>
      </w:r>
      <w:r>
        <w:rPr>
          <w:vertAlign w:val="subscript"/>
        </w:rPr>
        <w:t>2</w:t>
      </w:r>
      <w:r>
        <w:t xml:space="preserve"> ---&gt;CH</w:t>
      </w:r>
      <w:r>
        <w:rPr>
          <w:vertAlign w:val="subscript"/>
        </w:rPr>
        <w:t>3</w:t>
      </w:r>
      <w:r>
        <w:t>Cl + HCl.</w:t>
      </w:r>
    </w:p>
    <w:p>
      <w:pPr>
        <w:pStyle w:val="style157"/>
        <w:rPr/>
      </w:pPr>
      <w:r>
        <w:t xml:space="preserve"> uv</w:t>
      </w:r>
    </w:p>
    <w:p>
      <w:pPr>
        <w:pStyle w:val="style157"/>
        <w:rPr/>
      </w:pPr>
      <w:r>
        <w:t>CH</w:t>
      </w:r>
      <w:r>
        <w:rPr>
          <w:vertAlign w:val="subscript"/>
        </w:rPr>
        <w:t>2</w:t>
      </w:r>
      <w:r>
        <w:t>Cl + Cl</w:t>
      </w:r>
      <w:r>
        <w:rPr>
          <w:vertAlign w:val="subscript"/>
        </w:rPr>
        <w:t>2</w:t>
      </w:r>
      <w:r>
        <w:t xml:space="preserve"> ---&gt; CH</w:t>
      </w:r>
      <w:r>
        <w:rPr>
          <w:vertAlign w:val="subscript"/>
        </w:rPr>
        <w:t>2</w:t>
      </w:r>
      <w:r>
        <w:t>Cl</w:t>
      </w:r>
      <w:r>
        <w:rPr>
          <w:vertAlign w:val="subscript"/>
        </w:rPr>
        <w:t>2</w:t>
      </w:r>
      <w:r>
        <w:t>.</w:t>
      </w:r>
    </w:p>
    <w:p>
      <w:pPr>
        <w:pStyle w:val="style157"/>
        <w:rPr/>
      </w:pPr>
      <w:r>
        <w:t>uv</w:t>
      </w:r>
    </w:p>
    <w:p>
      <w:pPr>
        <w:pStyle w:val="style157"/>
        <w:rPr/>
      </w:pPr>
      <w:r>
        <w:t>CH</w:t>
      </w:r>
      <w:r>
        <w:rPr>
          <w:vertAlign w:val="subscript"/>
        </w:rPr>
        <w:t>2</w:t>
      </w:r>
      <w:r>
        <w:t>Cl</w:t>
      </w:r>
      <w:r>
        <w:rPr>
          <w:vertAlign w:val="subscript"/>
        </w:rPr>
        <w:t>2</w:t>
      </w:r>
      <w:r>
        <w:t xml:space="preserve"> + Cl</w:t>
      </w:r>
      <w:r>
        <w:rPr>
          <w:vertAlign w:val="subscript"/>
        </w:rPr>
        <w:t>2</w:t>
      </w:r>
      <w:r>
        <w:t xml:space="preserve"> ---&gt; CHCl</w:t>
      </w:r>
      <w:r>
        <w:rPr>
          <w:vertAlign w:val="subscript"/>
        </w:rPr>
        <w:t>3</w:t>
      </w:r>
      <w:r>
        <w:t>.</w:t>
      </w:r>
    </w:p>
    <w:p>
      <w:pPr>
        <w:pStyle w:val="style157"/>
        <w:rPr/>
      </w:pPr>
      <w:r>
        <w:t>uv</w:t>
      </w:r>
    </w:p>
    <w:p>
      <w:pPr>
        <w:pStyle w:val="style157"/>
        <w:rPr/>
      </w:pPr>
      <w:r>
        <w:t>CHCl</w:t>
      </w:r>
      <w:r>
        <w:rPr>
          <w:vertAlign w:val="subscript"/>
        </w:rPr>
        <w:t>3</w:t>
      </w:r>
      <w:r>
        <w:t xml:space="preserve"> + Cl</w:t>
      </w:r>
      <w:r>
        <w:rPr>
          <w:vertAlign w:val="subscript"/>
        </w:rPr>
        <w:t>2</w:t>
      </w:r>
      <w:r>
        <w:t xml:space="preserve"> ---&gt; CCl</w:t>
      </w:r>
      <w:r>
        <w:rPr>
          <w:vertAlign w:val="subscript"/>
        </w:rPr>
        <w:t>4</w:t>
      </w:r>
      <w:r>
        <w:t>.</w:t>
      </w:r>
    </w:p>
    <w:p>
      <w:pPr>
        <w:pStyle w:val="style157"/>
        <w:rPr/>
      </w:pPr>
    </w:p>
    <w:p>
      <w:pPr>
        <w:pStyle w:val="style157"/>
        <w:rPr/>
      </w:pPr>
      <w:r>
        <w:t>Chlorination of alkanes is a substitution reaction.</w:t>
      </w:r>
    </w:p>
    <w:p>
      <w:pPr>
        <w:pStyle w:val="style157"/>
        <w:rPr/>
      </w:pPr>
      <w:r>
        <w:t xml:space="preserve">The reaction of alkanes with halogens is called </w:t>
      </w:r>
      <m:oMath>
        <m:r>
          <m:rPr>
            <m:sty m:val="p"/>
          </m:rPr>
          <w:rPr>
            <w:rFonts w:ascii="Cambria Math" w:hAnsi="Cambria Math"/>
            <w:color w:val="0070c0"/>
          </w:rPr>
          <m:t>halogenation</m:t>
        </m:r>
      </m:oMath>
      <w:r>
        <w:t>. Bromine react with methane under diffused sunlight in a similar manner as chlorine but the reaction is less vigorous. Fluorine reacts with methane more vigorously than chlorine does whereas iodine has no reaction with methane even under direct sunlight.</w:t>
      </w:r>
    </w:p>
    <w:p>
      <w:pPr>
        <w:pStyle w:val="style157"/>
        <w:rPr/>
      </w:pPr>
      <w:r>
        <w:t xml:space="preserve">N/B:The reactivity of halogens decreases down the group. Hence, the most reactive halogen is fluorine (since it is found at the top of group 7--halogen) </w:t>
      </w:r>
    </w:p>
    <w:p>
      <w:pPr>
        <w:pStyle w:val="style157"/>
        <w:rPr/>
      </w:pPr>
    </w:p>
    <w:p>
      <w:pPr>
        <w:pStyle w:val="style157"/>
        <w:rPr>
          <w:b/>
          <w:bCs/>
        </w:rPr>
      </w:pPr>
      <w:r>
        <w:rPr>
          <w:b/>
          <w:bCs/>
        </w:rPr>
        <w:t>Mechanism:</w:t>
      </w:r>
    </w:p>
    <w:p>
      <w:pPr>
        <w:pStyle w:val="style157"/>
        <w:rPr/>
      </w:pPr>
      <w:r>
        <w:t>This gives you the facts and a simple, uncluttered mechanism for the free radical substitution reaction between methane and chlorine.</w:t>
      </w:r>
    </w:p>
    <w:p>
      <w:pPr>
        <w:pStyle w:val="style157"/>
        <w:rPr/>
      </w:pPr>
      <w:r>
        <w:t xml:space="preserve">The factsIf a mixture of methane and chlorine is exposed to a flame, it explodes - producing carbon and hydrogen chloride. This is not a very useful reaction! The reaction we are going to explore is a more gentle one between methane and chlorine in the presence of ultraviolet light - typically sunlight. This is a good example of a </w:t>
      </w:r>
      <w:r>
        <w:rPr>
          <w:color w:val="c00000"/>
          <w:u w:val="dotDotDash"/>
        </w:rPr>
        <w:t>photochemical reaction</w:t>
      </w:r>
      <w:r>
        <w:t xml:space="preserve">- </w:t>
      </w:r>
      <w:r>
        <w:rPr>
          <w:rFonts w:cs="Consolas"/>
          <w:color w:val="00b0f0"/>
        </w:rPr>
        <w:t>a reaction brought about by light.</w:t>
      </w:r>
    </w:p>
    <w:p>
      <w:pPr>
        <w:pStyle w:val="style157"/>
        <w:rPr/>
      </w:pPr>
      <w:r>
        <w:rPr>
          <w:rStyle w:val="style4140"/>
          <w:b/>
          <w:i/>
          <w:iCs w:val="false"/>
        </w:rPr>
        <w:t>CH</w:t>
      </w:r>
      <w:r>
        <w:rPr>
          <w:rStyle w:val="style4141"/>
          <w:b/>
          <w:vertAlign w:val="subscript"/>
        </w:rPr>
        <w:t>4</w:t>
      </w:r>
      <w:r>
        <w:rPr>
          <w:rStyle w:val="style4142"/>
          <w:b/>
        </w:rPr>
        <w:t>+</w:t>
      </w:r>
      <w:r>
        <w:rPr>
          <w:rStyle w:val="style4140"/>
          <w:b/>
          <w:i/>
          <w:iCs w:val="false"/>
        </w:rPr>
        <w:t>Cl</w:t>
      </w:r>
      <w:r>
        <w:rPr>
          <w:rStyle w:val="style4141"/>
          <w:b/>
          <w:vertAlign w:val="subscript"/>
        </w:rPr>
        <w:t>2</w:t>
      </w:r>
      <w:r>
        <w:rPr>
          <w:rStyle w:val="style4142"/>
          <w:b/>
        </w:rPr>
        <w:t>→</w:t>
      </w:r>
      <w:r>
        <w:rPr>
          <w:rStyle w:val="style4140"/>
          <w:b/>
          <w:i/>
          <w:iCs w:val="false"/>
        </w:rPr>
        <w:t>CH</w:t>
      </w:r>
      <w:r>
        <w:rPr>
          <w:rStyle w:val="style4141"/>
          <w:b/>
          <w:vertAlign w:val="subscript"/>
        </w:rPr>
        <w:t>3</w:t>
      </w:r>
      <w:r>
        <w:rPr>
          <w:rStyle w:val="style4140"/>
          <w:b/>
          <w:i/>
          <w:iCs w:val="false"/>
        </w:rPr>
        <w:t>Cl</w:t>
      </w:r>
      <w:r>
        <w:rPr>
          <w:rStyle w:val="style4142"/>
          <w:b/>
        </w:rPr>
        <w:t>+</w:t>
      </w:r>
      <w:r>
        <w:rPr>
          <w:rStyle w:val="style4140"/>
          <w:b/>
          <w:i/>
          <w:iCs w:val="false"/>
        </w:rPr>
        <w:t>HCl</w:t>
      </w:r>
    </w:p>
    <w:p>
      <w:pPr>
        <w:pStyle w:val="style157"/>
        <w:rPr/>
      </w:pPr>
      <w:r>
        <w:t>The organic product is chloromethane. One of the hydrogen atoms in the methane has been replaced by a chlorine atom, so this is a substitution reaction. However, the reaction doesn't stop there, and all the hydrogens in the methane can in turn be replaced by chlorine atoms, such that there is no hydrogen atom present in the methane molecule. The complete substitution reaction for the chlorination of methane gives you tetrachloromethane (CCl</w:t>
      </w:r>
      <w:r>
        <w:rPr>
          <w:vertAlign w:val="subscript"/>
        </w:rPr>
        <w:t>4</w:t>
      </w:r>
      <w:r>
        <w:t xml:space="preserve">). </w:t>
      </w:r>
    </w:p>
    <w:p>
      <w:pPr>
        <w:pStyle w:val="style157"/>
        <w:rPr/>
      </w:pPr>
      <w:r>
        <w:t xml:space="preserve">The mechanism involves a chain reaction. During a chain reaction, for every reactive species you start off with, a new one is generated at the end - and this keeps the process going. The over-all process is known as </w:t>
      </w:r>
      <w:r>
        <w:rPr>
          <w:rStyle w:val="style88"/>
          <w:color w:val="000000"/>
        </w:rPr>
        <w:t>free radical substitution</w:t>
      </w:r>
      <w:r>
        <w:t xml:space="preserve">, or as a </w:t>
      </w:r>
      <w:r>
        <w:rPr>
          <w:rStyle w:val="style88"/>
          <w:color w:val="000000"/>
        </w:rPr>
        <w:t>free radical chain reaction</w:t>
      </w:r>
      <w:r>
        <w:t>.</w:t>
      </w:r>
    </w:p>
    <w:p>
      <w:pPr>
        <w:pStyle w:val="style157"/>
        <w:rPr/>
      </w:pPr>
      <w:r>
        <w:rPr>
          <w:rStyle w:val="style87"/>
        </w:rPr>
        <w:t>Chain initiation</w:t>
      </w:r>
      <w:r>
        <w:t>: The chain is initiated (started) by UV light breaking a chlorine molecule into free radicals.</w:t>
      </w:r>
    </w:p>
    <w:p>
      <w:pPr>
        <w:pStyle w:val="style157"/>
        <w:rPr/>
      </w:pPr>
      <w:r>
        <w:t>Cl</w:t>
      </w:r>
      <w:r>
        <w:rPr>
          <w:vertAlign w:val="subscript"/>
        </w:rPr>
        <w:t>2</w:t>
      </w:r>
      <w:r>
        <w:rPr>
          <w:rStyle w:val="style4142"/>
          <w:b/>
          <w:color w:val="000000"/>
        </w:rPr>
        <w:t>→</w:t>
      </w:r>
      <w:r>
        <w:t xml:space="preserve"> 2Cl</w:t>
      </w:r>
      <w:r>
        <w:rPr>
          <w:noProof/>
        </w:rPr>
      </w:r>
      <w:r>
        <w:rPr>
          <w:noProof/>
        </w:rPr>
      </w:r>
      <w:r>
        <w:rPr>
          <w:noProof/>
        </w:rPr>
      </w:r>
      <w:r>
        <w:rPr>
          <w:noProof/>
        </w:rPr>
        <w:pict>
          <v:rect id="1279"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p>
    <w:p>
      <w:pPr>
        <w:pStyle w:val="style157"/>
        <w:numPr>
          <w:ilvl w:val="0"/>
          <w:numId w:val="144"/>
        </w:numPr>
        <w:rPr/>
      </w:pPr>
      <w:r>
        <w:rPr>
          <w:rStyle w:val="style87"/>
        </w:rPr>
        <w:t>Chain propagation reactions</w:t>
      </w:r>
      <w:r>
        <w:t>: These are the reactions which keep the chain going.</w:t>
      </w:r>
    </w:p>
    <w:p>
      <w:pPr>
        <w:pStyle w:val="style157"/>
        <w:rPr/>
      </w:pPr>
      <w:r>
        <w:t>CH</w:t>
      </w:r>
      <w:r>
        <w:rPr>
          <w:vertAlign w:val="subscript"/>
        </w:rPr>
        <w:t>4</w:t>
      </w:r>
      <w:r>
        <w:t xml:space="preserve">  +  Cl</w:t>
      </w:r>
      <w:r>
        <w:rPr>
          <w:noProof/>
        </w:rPr>
      </w:r>
      <w:r>
        <w:rPr>
          <w:noProof/>
        </w:rPr>
      </w:r>
      <w:r>
        <w:rPr>
          <w:noProof/>
        </w:rPr>
      </w:r>
      <w:r>
        <w:rPr>
          <w:noProof/>
        </w:rPr>
        <w:pict>
          <v:rect id="1281"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rPr>
          <w:rStyle w:val="style4142"/>
          <w:b/>
          <w:color w:val="000000"/>
        </w:rPr>
        <w:t>→</w:t>
      </w:r>
      <w:r>
        <w:t>CH</w:t>
      </w:r>
      <w:r>
        <w:rPr>
          <w:vertAlign w:val="subscript"/>
        </w:rPr>
        <w:t>3</w:t>
      </w:r>
      <w:r>
        <w:rPr>
          <w:noProof/>
        </w:rPr>
      </w:r>
      <w:r>
        <w:rPr>
          <w:noProof/>
        </w:rPr>
      </w:r>
      <w:r>
        <w:rPr>
          <w:noProof/>
        </w:rPr>
      </w:r>
      <w:r>
        <w:rPr>
          <w:noProof/>
        </w:rPr>
        <w:pict>
          <v:rect id="1283"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t xml:space="preserve">  +  HCl</w:t>
      </w:r>
    </w:p>
    <w:p>
      <w:pPr>
        <w:pStyle w:val="style157"/>
        <w:rPr/>
      </w:pPr>
      <w:r>
        <w:t>CH</w:t>
      </w:r>
      <w:r>
        <w:rPr>
          <w:vertAlign w:val="subscript"/>
        </w:rPr>
        <w:t>3</w:t>
      </w:r>
      <w:r>
        <w:rPr>
          <w:noProof/>
        </w:rPr>
      </w:r>
      <w:r>
        <w:rPr>
          <w:noProof/>
        </w:rPr>
      </w:r>
      <w:r>
        <w:rPr>
          <w:noProof/>
        </w:rPr>
      </w:r>
      <w:r>
        <w:rPr>
          <w:noProof/>
        </w:rPr>
        <w:pict>
          <v:rect id="1285"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t xml:space="preserve">  +  Cl</w:t>
      </w:r>
      <w:r>
        <w:rPr>
          <w:vertAlign w:val="subscript"/>
        </w:rPr>
        <w:t>2</w:t>
      </w:r>
      <w:r>
        <w:rPr>
          <w:rStyle w:val="style4142"/>
          <w:b/>
          <w:color w:val="000000"/>
        </w:rPr>
        <w:t>→</w:t>
      </w:r>
      <w:r>
        <w:t>CH</w:t>
      </w:r>
      <w:r>
        <w:rPr>
          <w:vertAlign w:val="subscript"/>
        </w:rPr>
        <w:t>3</w:t>
      </w:r>
      <w:r>
        <w:t>Cl  +  Cl</w:t>
      </w:r>
      <w:r>
        <w:rPr>
          <w:noProof/>
        </w:rPr>
      </w:r>
      <w:r>
        <w:rPr>
          <w:noProof/>
        </w:rPr>
      </w:r>
      <w:r>
        <w:rPr>
          <w:noProof/>
        </w:rPr>
      </w:r>
      <w:r>
        <w:rPr>
          <w:noProof/>
        </w:rPr>
        <w:pict>
          <v:rect id="1287"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p>
    <w:p>
      <w:pPr>
        <w:pStyle w:val="style157"/>
        <w:numPr>
          <w:ilvl w:val="0"/>
          <w:numId w:val="144"/>
        </w:numPr>
        <w:rPr/>
      </w:pPr>
      <w:r>
        <w:rPr>
          <w:rStyle w:val="style87"/>
          <w:color w:val="000000"/>
        </w:rPr>
        <w:t xml:space="preserve">Chain termination reactions: </w:t>
      </w:r>
      <w:r>
        <w:t>These are reactions which remove free radicals from the system without replacing them by new ones.</w:t>
      </w:r>
    </w:p>
    <w:p>
      <w:pPr>
        <w:pStyle w:val="style157"/>
        <w:rPr/>
      </w:pPr>
      <w:r>
        <w:t>2Cl</w:t>
      </w:r>
      <w:r>
        <w:rPr>
          <w:noProof/>
        </w:rPr>
      </w:r>
      <w:r>
        <w:rPr>
          <w:noProof/>
        </w:rPr>
      </w:r>
      <w:r>
        <w:rPr>
          <w:noProof/>
        </w:rPr>
      </w:r>
      <w:r>
        <w:rPr>
          <w:noProof/>
        </w:rPr>
        <w:pict>
          <v:rect id="1289"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rPr>
          <w:rStyle w:val="style4142"/>
          <w:b/>
          <w:color w:val="000000"/>
        </w:rPr>
        <w:t>→</w:t>
      </w:r>
      <w:r>
        <w:t>Cl</w:t>
      </w:r>
      <w:r>
        <w:rPr>
          <w:vertAlign w:val="subscript"/>
        </w:rPr>
        <w:t>2</w:t>
      </w:r>
    </w:p>
    <w:p>
      <w:pPr>
        <w:pStyle w:val="style157"/>
        <w:rPr/>
      </w:pPr>
      <w:r>
        <w:t>CH</w:t>
      </w:r>
      <w:r>
        <w:rPr>
          <w:vertAlign w:val="subscript"/>
        </w:rPr>
        <w:t>3</w:t>
      </w:r>
      <w:r>
        <w:rPr>
          <w:noProof/>
        </w:rPr>
      </w:r>
      <w:r>
        <w:rPr>
          <w:noProof/>
        </w:rPr>
      </w:r>
      <w:r>
        <w:rPr>
          <w:noProof/>
        </w:rPr>
      </w:r>
      <w:r>
        <w:rPr>
          <w:noProof/>
        </w:rPr>
        <w:pict>
          <v:rect id="1291"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t xml:space="preserve">  +  Cl</w:t>
      </w:r>
      <w:r>
        <w:rPr>
          <w:noProof/>
        </w:rPr>
      </w:r>
      <w:r>
        <w:rPr>
          <w:noProof/>
        </w:rPr>
      </w:r>
      <w:r>
        <w:rPr>
          <w:noProof/>
        </w:rPr>
      </w:r>
      <w:r>
        <w:rPr>
          <w:noProof/>
        </w:rPr>
        <w:pict>
          <v:rect id="1293"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rPr>
          <w:rStyle w:val="style4142"/>
          <w:b/>
          <w:color w:val="000000"/>
        </w:rPr>
        <w:t>→</w:t>
      </w:r>
      <w:r>
        <w:t>CH</w:t>
      </w:r>
      <w:r>
        <w:rPr>
          <w:vertAlign w:val="subscript"/>
        </w:rPr>
        <w:t>3</w:t>
      </w:r>
      <w:r>
        <w:t>Cl</w:t>
      </w:r>
    </w:p>
    <w:p>
      <w:pPr>
        <w:pStyle w:val="style157"/>
        <w:rPr/>
      </w:pPr>
      <w:r>
        <w:t>CH</w:t>
      </w:r>
      <w:r>
        <w:rPr>
          <w:vertAlign w:val="subscript"/>
        </w:rPr>
        <w:t>3</w:t>
      </w:r>
      <w:r>
        <w:rPr>
          <w:noProof/>
        </w:rPr>
      </w:r>
      <w:r>
        <w:rPr>
          <w:noProof/>
        </w:rPr>
      </w:r>
      <w:r>
        <w:rPr>
          <w:noProof/>
        </w:rPr>
      </w:r>
      <w:r>
        <w:rPr>
          <w:noProof/>
        </w:rPr>
        <w:pict>
          <v:rect id="1295" filled="f" stroked="f" alt="Description: http://www.chemguide.co.uk/mechanisms/freerad/electron.GIF" style="margin-left:0.0pt;margin-top:0.0pt;width:23.85pt;height:23.85pt;mso-wrap-distance-left:0.0pt;mso-wrap-distance-right:0.0pt;visibility:visible;">
            <w10:anchorlock/>
            <v:stroke on="f"/>
            <v:fill rotate="true"/>
          </v:rect>
        </w:pict>
      </w:r>
      <w:r>
        <w:rPr>
          <w:noProof/>
        </w:rPr>
      </w:r>
      <w:r>
        <w:rPr>
          <w:noProof/>
        </w:rPr>
      </w:r>
      <w:r>
        <w:t xml:space="preserve">  +  CH</w:t>
      </w:r>
      <w:r>
        <w:rPr>
          <w:vertAlign w:val="subscript"/>
        </w:rPr>
        <w:t>3</w:t>
      </w:r>
      <w:r>
        <w:rPr>
          <w:noProof/>
        </w:rPr>
        <w:drawing>
          <wp:inline distL="0" distT="0" distB="0" distR="0">
            <wp:extent cx="64134" cy="64134"/>
            <wp:effectExtent l="0" t="0" r="0" b="0"/>
            <wp:docPr id="1297" name="Picture 7189" descr="http://www.chemguide.co.uk/mechanisms/freerad/electron.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7189"/>
                    <pic:cNvPicPr/>
                  </pic:nvPicPr>
                  <pic:blipFill>
                    <a:blip r:embed="rId144" cstate="print"/>
                    <a:srcRect l="0" t="0" r="0" b="0"/>
                    <a:stretch/>
                  </pic:blipFill>
                  <pic:spPr>
                    <a:xfrm rot="0">
                      <a:off x="0" y="0"/>
                      <a:ext cx="64134" cy="64134"/>
                    </a:xfrm>
                    <a:prstGeom prst="rect"/>
                    <a:ln>
                      <a:noFill/>
                    </a:ln>
                  </pic:spPr>
                </pic:pic>
              </a:graphicData>
            </a:graphic>
          </wp:inline>
        </w:drawing>
      </w:r>
      <w:r>
        <w:rPr>
          <w:rStyle w:val="style4142"/>
          <w:b/>
          <w:color w:val="000000"/>
        </w:rPr>
        <w:t>→</w:t>
      </w:r>
      <w:r>
        <w:t>CH</w:t>
      </w:r>
      <w:r>
        <w:rPr>
          <w:vertAlign w:val="subscript"/>
        </w:rPr>
        <w:t>3</w:t>
      </w:r>
      <w:r>
        <w:t>CH</w:t>
      </w:r>
      <w:r>
        <w:rPr>
          <w:vertAlign w:val="subscript"/>
        </w:rPr>
        <w:t>3</w:t>
      </w:r>
    </w:p>
    <w:p>
      <w:pPr>
        <w:pStyle w:val="style157"/>
        <w:rPr/>
      </w:pPr>
    </w:p>
    <w:p>
      <w:pPr>
        <w:pStyle w:val="style157"/>
        <w:rPr/>
      </w:pPr>
      <w:r>
        <w:rPr>
          <w:noProof/>
        </w:rPr>
        <w:drawing>
          <wp:inline distL="0" distT="0" distB="0" distR="0">
            <wp:extent cx="5042079" cy="2382591"/>
            <wp:effectExtent l="0" t="0" r="6350" b="0"/>
            <wp:docPr id="1298" name="Picture 3085" descr="C:\Users\USER\Desktop\mechanism of chlorination of methane 4_files\img016.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3085"/>
                    <pic:cNvPicPr/>
                  </pic:nvPicPr>
                  <pic:blipFill>
                    <a:blip r:embed="rId145" cstate="print"/>
                    <a:srcRect l="0" t="0" r="0" b="0"/>
                    <a:stretch/>
                  </pic:blipFill>
                  <pic:spPr>
                    <a:xfrm rot="0">
                      <a:off x="0" y="0"/>
                      <a:ext cx="5042079" cy="2382591"/>
                    </a:xfrm>
                    <a:prstGeom prst="rect"/>
                    <a:ln>
                      <a:noFill/>
                    </a:ln>
                  </pic:spPr>
                </pic:pic>
              </a:graphicData>
            </a:graphic>
          </wp:inline>
        </w:drawing>
      </w:r>
    </w:p>
    <w:p>
      <w:pPr>
        <w:pStyle w:val="style157"/>
        <w:rPr/>
      </w:pPr>
    </w:p>
    <w:p>
      <w:pPr>
        <w:pStyle w:val="style157"/>
        <w:rPr/>
      </w:pPr>
      <w:r>
        <w:t>Substitution reaction is a characteristic of all saturated compounds.</w:t>
      </w:r>
    </w:p>
    <w:p>
      <w:pPr>
        <w:pStyle w:val="style157"/>
        <w:rPr/>
      </w:pPr>
    </w:p>
    <w:p>
      <w:pPr>
        <w:pStyle w:val="style157"/>
        <w:rPr/>
      </w:pPr>
      <w:r>
        <w:t> </w:t>
      </w:r>
      <w:r>
        <w:t>Combustion:</w:t>
      </w:r>
    </w:p>
    <w:p>
      <w:pPr>
        <w:pStyle w:val="style157"/>
        <w:rPr/>
      </w:pPr>
      <w:r>
        <w:t>Methane burns in excess of air or oxygen to form carbon-dioxide and water with the liberation of heat. Alkanes are combustible.</w:t>
      </w:r>
    </w:p>
    <w:p>
      <w:pPr>
        <w:pStyle w:val="style157"/>
        <w:rPr/>
      </w:pPr>
      <w:r>
        <w:t>CH</w:t>
      </w:r>
      <w:r>
        <w:rPr>
          <w:vertAlign w:val="subscript"/>
        </w:rPr>
        <w:t>4</w:t>
      </w:r>
      <w:r>
        <w:t xml:space="preserve"> + 2O</w:t>
      </w:r>
      <w:r>
        <w:rPr>
          <w:vertAlign w:val="subscript"/>
        </w:rPr>
        <w:t>2</w:t>
      </w:r>
      <w:r>
        <w:t xml:space="preserve"> ---&gt; CO</w:t>
      </w:r>
      <w:r>
        <w:rPr>
          <w:vertAlign w:val="subscript"/>
        </w:rPr>
        <w:t>2</w:t>
      </w:r>
      <w:r>
        <w:t xml:space="preserve"> + 2H</w:t>
      </w:r>
      <w:r>
        <w:rPr>
          <w:vertAlign w:val="subscript"/>
        </w:rPr>
        <w:t>2</w:t>
      </w:r>
      <w:r>
        <w:t>O.</w:t>
      </w:r>
    </w:p>
    <w:p>
      <w:pPr>
        <w:pStyle w:val="style157"/>
        <w:rPr/>
      </w:pPr>
      <w:r>
        <w:t>The general equation for combustion of alkanes can be represented as:</w:t>
      </w:r>
    </w:p>
    <w:p>
      <w:pPr>
        <w:pStyle w:val="style157"/>
        <w:rPr>
          <w:vertAlign w:val="subscript"/>
        </w:rPr>
      </w:pPr>
      <w:r>
        <w:t>C</w:t>
      </w:r>
      <w:r>
        <w:rPr>
          <w:vertAlign w:val="subscript"/>
        </w:rPr>
        <w:t>x</w:t>
      </w:r>
      <w:r>
        <w:t>H</w:t>
      </w:r>
      <w:r>
        <w:rPr>
          <w:vertAlign w:val="subscript"/>
        </w:rPr>
        <w:t xml:space="preserve">y (g)  </w:t>
      </w:r>
      <m:oMath>
        <m:d>
          <m:dPr>
            <m:endChr m:val=")"/>
            <m:ctrlPr>
              <w:rPr>
                <w:rFonts w:ascii="Cambria Math" w:hAnsi="Cambria Math"/>
              </w:rPr>
            </m:ctrlPr>
          </m:dPr>
          <m:e>
            <m:r>
              <m:rPr>
                <m:sty m:val="p"/>
              </m:rPr>
              <w:rPr>
                <w:rFonts w:ascii="Cambria Math" w:hAnsi="Cambria Math"/>
              </w:rPr>
              <m:t>x+y/4</m:t>
            </m:r>
          </m:e>
        </m:d>
        <m:r>
          <m:rPr>
            <m:sty m:val="p"/>
          </m:rPr>
          <w:rPr>
            <w:rFonts w:ascii="Cambria Math" w:hAnsi="Cambria Math"/>
          </w:rPr>
          <m:t>O</m:t>
        </m:r>
      </m:oMath>
      <w:r>
        <w:rPr>
          <w:vertAlign w:val="subscript"/>
        </w:rPr>
        <w:t>2(g)</w:t>
      </w:r>
      <w:r>
        <w:t xml:space="preserve"> ---&gt;</w:t>
      </w:r>
      <m:oMath>
        <m:f>
          <m:fPr>
            <m:ctrlPr>
              <w:rPr>
                <w:rFonts w:ascii="Cambria Math" w:hAnsi="Cambria Math"/>
              </w:rPr>
            </m:ctrlPr>
          </m:fPr>
          <m:num>
            <m:r>
              <m:rPr>
                <m:sty m:val="p"/>
              </m:rPr>
              <w:rPr>
                <w:rFonts w:ascii="Cambria Math" w:hAnsi="Cambria Math"/>
              </w:rPr>
              <m:t>y</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O</w:t>
      </w:r>
      <w:r>
        <w:rPr>
          <w:vertAlign w:val="subscript"/>
        </w:rPr>
        <w:t>(l)</w:t>
      </w:r>
      <w:r>
        <w:t xml:space="preserve"> + XCO</w:t>
      </w:r>
      <w:r>
        <w:rPr>
          <w:vertAlign w:val="subscript"/>
        </w:rPr>
        <w:t xml:space="preserve">2(g) </w:t>
      </w:r>
    </w:p>
    <w:p>
      <w:pPr>
        <w:pStyle w:val="style157"/>
        <w:rPr/>
      </w:pPr>
      <w:r>
        <w:t>Where x and y represent the number of carbon and hydrogen atoms respectively.</w:t>
      </w:r>
    </w:p>
    <w:p>
      <w:pPr>
        <w:pStyle w:val="style157"/>
        <w:rPr/>
      </w:pPr>
      <w:r>
        <w:t>For the combustion of ethane, the balanced equation is;</w:t>
      </w:r>
    </w:p>
    <w:p>
      <w:pPr>
        <w:pStyle w:val="style157"/>
        <w:rPr>
          <w:vertAlign w:val="subscript"/>
        </w:rPr>
      </w:pPr>
      <w:r>
        <w:t>C</w:t>
      </w:r>
      <w:r>
        <w:rPr>
          <w:vertAlign w:val="subscript"/>
        </w:rPr>
        <w:t>2</w:t>
      </w:r>
      <w:r>
        <w:t>H</w:t>
      </w:r>
      <w:r>
        <w:rPr>
          <w:vertAlign w:val="subscript"/>
        </w:rPr>
        <w:t>6</w:t>
      </w:r>
      <w:r>
        <w:t xml:space="preserve"> + (2+6/4)O</w:t>
      </w:r>
      <w:r>
        <w:rPr>
          <w:vertAlign w:val="subscript"/>
        </w:rPr>
        <w:t>2</w:t>
      </w:r>
      <w:r>
        <w:t xml:space="preserve"> ---&gt;</w:t>
      </w:r>
      <m:oMath>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 xml:space="preserve"> H</m:t>
            </m:r>
          </m:e>
          <m:sub>
            <m:r>
              <m:rPr>
                <m:sty m:val="p"/>
              </m:rPr>
              <w:rPr>
                <w:rFonts w:ascii="Cambria Math" w:hAnsi="Cambria Math"/>
              </w:rPr>
              <m:t>2</m:t>
            </m:r>
          </m:sub>
        </m:sSub>
      </m:oMath>
      <w:r>
        <w:t>O + 2CO</w:t>
      </w:r>
      <w:r>
        <w:rPr>
          <w:vertAlign w:val="subscript"/>
        </w:rPr>
        <w:t>2</w:t>
      </w:r>
    </w:p>
    <w:p>
      <w:pPr>
        <w:pStyle w:val="style157"/>
        <w:rPr/>
      </w:pPr>
      <w:r>
        <w:rPr>
          <w:noProof/>
        </w:rPr>
      </w:r>
      <w:r>
        <w:rPr>
          <w:noProof/>
        </w:rPr>
      </w:r>
      <w:r>
        <w:rPr>
          <w:noProof/>
        </w:rPr>
      </w:r>
      <w:r>
        <w:rPr>
          <w:noProof/>
        </w:rPr>
        <w:pict>
          <v:shape id="1299" coordsize="688848,183516" path="m0,48768c107188,119888,214376,191008,329184,182880c443992,174752,566420,87376,688848,0e" filled="f" stroked="t" style="position:absolute;margin-left:28.8pt;margin-top:8.45pt;width:54.25pt;height:14.45pt;z-index:27;mso-position-horizontal-relative:text;mso-position-vertical-relative:text;mso-width-relative:page;mso-height-relative:page;mso-wrap-distance-left:0.0pt;mso-wrap-distance-right:0.0pt;visibility:visible;">
            <v:stroke color="#4579b8"/>
            <v:fill rotate="true"/>
            <v:path textboxrect="0,0,688848,183516" o:connecttype="custom" o:connectlocs="0,48768;329184,182880;688848,0" o:connectangles="0.0,0.0,0.0" arrowok="t"/>
          </v:shape>
        </w:pict>
      </w:r>
      <w:r>
        <w:rPr>
          <w:noProof/>
        </w:rPr>
      </w:r>
      <w:r>
        <w:rPr>
          <w:noProof/>
        </w:rPr>
      </w:r>
      <w:r>
        <w:rPr>
          <w:noProof/>
        </w:rPr>
      </w:r>
      <w:r>
        <w:rPr>
          <w:noProof/>
        </w:rPr>
      </w:r>
      <w:r>
        <w:rPr>
          <w:noProof/>
        </w:rPr>
      </w:r>
      <w:r>
        <w:rPr>
          <w:noProof/>
        </w:rPr>
        <w:pict>
          <v:shape id="1301" coordsize="316992,160043" path="m0,67056c34544,118364,69088,169672,121920,158496c174752,147320,245872,73660,316992,0e" filled="f" stroked="t" style="position:absolute;margin-left:29.3pt;margin-top:8.9pt;width:24.95pt;height:12.6pt;z-index:26;mso-position-horizontal-relative:text;mso-position-vertical-relative:text;mso-width-relative:page;mso-height-relative:page;mso-wrap-distance-left:0.0pt;mso-wrap-distance-right:0.0pt;visibility:visible;">
            <v:stroke color="#4579b8"/>
            <v:fill rotate="true"/>
            <v:path textboxrect="0,0,316992,160043" o:connecttype="custom" o:connectlocs="0,67056;121920,158496;316992,0" o:connectangles="0.0,0.0,0.0" arrowok="t"/>
          </v:shape>
        </w:pict>
      </w:r>
      <w:r>
        <w:rPr>
          <w:noProof/>
        </w:rPr>
      </w:r>
      <w:r>
        <w:rPr>
          <w:noProof/>
        </w:rPr>
      </w:r>
      <w:r>
        <w:rPr>
          <w:noProof/>
        </w:rPr>
      </w:r>
      <w:r>
        <w:rPr>
          <w:noProof/>
        </w:rPr>
      </w:r>
      <w:r>
        <w:rPr>
          <w:noProof/>
        </w:rPr>
      </w:r>
      <w:r>
        <w:rPr>
          <w:noProof/>
        </w:rPr>
        <w:pict>
          <v:shape id="1303" coordsize="262128,164592" path="m0,0c51308,82296,102616,164592,146304,164592,189992,164592,226060,82296,262128,0e" filled="f" stroked="t" style="position:absolute;margin-left:-0.5pt;margin-top:11.6pt;width:25.65pt;height:12.7pt;z-index:25;mso-position-horizontal-relative:text;mso-position-vertical-relative:text;mso-width-percent:0;mso-height-percent:0;mso-width-relative:margin;mso-height-relative:margin;mso-wrap-distance-left:0.0pt;mso-wrap-distance-right:0.0pt;visibility:visible;rotation:524288fd;">
            <v:stroke color="#4579b8"/>
            <v:fill rotate="true"/>
            <v:path textboxrect="0,0,262128,164592" o:connecttype="custom" o:connectlocs="0,0;181817,161290;325755,0" o:connectangles="0.0,0.0,0.0" arrowok="t"/>
          </v:shape>
        </w:pict>
      </w:r>
      <w:r>
        <w:rPr>
          <w:noProof/>
        </w:rPr>
      </w:r>
      <w:r>
        <w:rPr>
          <w:noProof/>
        </w:rPr>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pPr>
        <w:pStyle w:val="style157"/>
        <w:rPr/>
      </w:pPr>
    </w:p>
    <w:p>
      <w:pPr>
        <w:pStyle w:val="style157"/>
        <w:rPr/>
      </w:pPr>
      <w:r>
        <w:t>Since we cannot use fraction to balance equations,to get rid of the fraction,we use 2 to multiply throu</w:t>
      </w:r>
      <w:r>
        <w:t>gh</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 xml:space="preserve">2 </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→6</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O+4C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pPr>
        <w:pStyle w:val="style157"/>
        <w:rPr/>
      </w:pPr>
      <w:r>
        <w:t>In limited supply of oxygen methane react oxygen to form carbon monoxide along with water and carbon.</w:t>
      </w:r>
    </w:p>
    <w:p>
      <w:pPr>
        <w:pStyle w:val="style157"/>
        <w:rPr/>
      </w:pPr>
      <w:r>
        <w:t>3CH</w:t>
      </w:r>
      <w:r>
        <w:rPr>
          <w:vertAlign w:val="subscript"/>
        </w:rPr>
        <w:t>4</w:t>
      </w:r>
      <w:r>
        <w:t xml:space="preserve"> + 4O</w:t>
      </w:r>
      <w:r>
        <w:rPr>
          <w:vertAlign w:val="subscript"/>
        </w:rPr>
        <w:t>2</w:t>
      </w:r>
      <w:r>
        <w:t>---&gt; 2CO + 6H</w:t>
      </w:r>
      <w:r>
        <w:rPr>
          <w:vertAlign w:val="subscript"/>
        </w:rPr>
        <w:t>2</w:t>
      </w:r>
      <w:r>
        <w:t>O, C</w:t>
      </w:r>
    </w:p>
    <w:p>
      <w:pPr>
        <w:pStyle w:val="style157"/>
        <w:rPr/>
      </w:pPr>
      <w:r>
        <w:t>Alkanes burn in oxygen with a non-smoky flame and give out large amount of energy.</w:t>
      </w:r>
    </w:p>
    <w:p>
      <w:pPr>
        <w:pStyle w:val="style157"/>
        <w:rPr/>
      </w:pPr>
    </w:p>
    <w:p>
      <w:pPr>
        <w:pStyle w:val="style157"/>
        <w:rPr/>
      </w:pPr>
    </w:p>
    <w:p>
      <w:pPr>
        <w:pStyle w:val="style157"/>
        <w:rPr/>
      </w:pPr>
    </w:p>
    <w:tbl>
      <w:tblPr>
        <w:tblW w:w="15000" w:type="dxa"/>
        <w:jc w:val="center"/>
        <w:tblCellSpacing w:w="15" w:type="dxa"/>
        <w:tblInd w:w="900" w:type="dxa"/>
        <w:tblCellMar>
          <w:top w:w="15" w:type="dxa"/>
          <w:left w:w="15" w:type="dxa"/>
          <w:bottom w:w="15" w:type="dxa"/>
          <w:right w:w="15" w:type="dxa"/>
        </w:tblCellMar>
        <w:tblLook w:val="04A0" w:firstRow="1" w:lastRow="0" w:firstColumn="1" w:lastColumn="0" w:noHBand="0" w:noVBand="1"/>
      </w:tblPr>
      <w:tblGrid>
        <w:gridCol w:w="9806"/>
        <w:gridCol w:w="5193"/>
      </w:tblGrid>
      <w:tr>
        <w:trPr>
          <w:tblCellSpacing w:w="15" w:type="dxa"/>
          <w:jc w:val="center"/>
        </w:trPr>
        <w:tc>
          <w:tcPr>
            <w:tcW w:w="9748" w:type="dxa"/>
            <w:tcBorders/>
            <w:hideMark/>
          </w:tcPr>
          <w:p>
            <w:pPr>
              <w:pStyle w:val="style157"/>
              <w:rPr/>
            </w:pPr>
          </w:p>
        </w:tc>
        <w:tc>
          <w:tcPr>
            <w:tcW w:w="5162" w:type="dxa"/>
            <w:tcBorders/>
            <w:hideMark/>
          </w:tcPr>
          <w:p>
            <w:pPr>
              <w:pStyle w:val="style157"/>
              <w:rPr/>
            </w:pPr>
          </w:p>
        </w:tc>
      </w:tr>
    </w:tbl>
    <w:p>
      <w:pPr>
        <w:pStyle w:val="style157"/>
        <w:rPr/>
      </w:pPr>
    </w:p>
    <w:tbl>
      <w:tblPr>
        <w:tblW w:w="15000" w:type="dxa"/>
        <w:jc w:val="center"/>
        <w:tblCellSpacing w:w="0" w:type="dxa"/>
        <w:tblCellMar>
          <w:left w:w="0" w:type="dxa"/>
          <w:right w:w="0" w:type="dxa"/>
        </w:tblCellMar>
        <w:tblLook w:val="04A0" w:firstRow="1" w:lastRow="0" w:firstColumn="1" w:lastColumn="0" w:noHBand="0" w:noVBand="1"/>
      </w:tblPr>
      <w:tblGrid>
        <w:gridCol w:w="15000"/>
      </w:tblGrid>
      <w:tr>
        <w:trPr>
          <w:tblCellSpacing w:w="0" w:type="dxa"/>
          <w:jc w:val="center"/>
        </w:trPr>
        <w:tc>
          <w:tcPr>
            <w:tcW w:w="0" w:type="auto"/>
            <w:tcBorders/>
            <w:vAlign w:val="center"/>
            <w:hideMark/>
          </w:tcPr>
          <w:p>
            <w:pPr>
              <w:pStyle w:val="style157"/>
              <w:rPr/>
            </w:pPr>
          </w:p>
        </w:tc>
      </w:tr>
    </w:tbl>
    <w:p>
      <w:pPr>
        <w:pStyle w:val="style157"/>
        <w:rPr/>
      </w:pPr>
    </w:p>
    <w:p>
      <w:pPr>
        <w:pStyle w:val="style157"/>
        <w:rPr/>
      </w:pPr>
      <w:r>
        <w:t>USES OF ALKANES</w:t>
      </w:r>
    </w:p>
    <w:p>
      <w:pPr>
        <w:pStyle w:val="style157"/>
        <w:numPr>
          <w:ilvl w:val="0"/>
          <w:numId w:val="145"/>
        </w:numPr>
        <w:rPr/>
      </w:pPr>
      <w:r>
        <w:t>Alkanes are hydrocarbons and consist only of carbon and hydrogen. The number of carbon atoms within an alkane determines its use.</w:t>
      </w:r>
    </w:p>
    <w:p>
      <w:pPr>
        <w:pStyle w:val="style157"/>
        <w:numPr>
          <w:ilvl w:val="0"/>
          <w:numId w:val="145"/>
        </w:numPr>
        <w:rPr/>
      </w:pPr>
      <w:r>
        <w:t xml:space="preserve"> Propane, butane and methane, for example, are cooking and heating fuels, and are also used to generate electricity in some countries.</w:t>
      </w:r>
    </w:p>
    <w:p>
      <w:pPr>
        <w:pStyle w:val="style157"/>
        <w:numPr>
          <w:ilvl w:val="0"/>
          <w:numId w:val="145"/>
        </w:numPr>
        <w:rPr/>
      </w:pPr>
      <w:r>
        <w:t xml:space="preserve"> Butane is used in disposable cigarette lighters.</w:t>
      </w:r>
    </w:p>
    <w:p>
      <w:pPr>
        <w:pStyle w:val="style157"/>
        <w:numPr>
          <w:ilvl w:val="0"/>
          <w:numId w:val="145"/>
        </w:numPr>
        <w:rPr/>
      </w:pPr>
      <w:r>
        <w:t xml:space="preserve"> Under relatively low pressure, butane and propane can be liquified, and are then known as LPG, or liquid petroleum gas. These two alkanes are also used in aerosol sprays as propellants. </w:t>
      </w:r>
    </w:p>
    <w:p>
      <w:pPr>
        <w:pStyle w:val="style157"/>
        <w:numPr>
          <w:ilvl w:val="0"/>
          <w:numId w:val="145"/>
        </w:numPr>
        <w:rPr/>
      </w:pPr>
      <w:r>
        <w:t xml:space="preserve">Some alkanes with a higher number of atoms form the greater part of aviation and diesel fuel. These alkanes, however, possess higher melting points, which can cause the fuels to become too thick to use in cold climates such as the polar regions. </w:t>
      </w:r>
    </w:p>
    <w:p>
      <w:pPr>
        <w:pStyle w:val="style157"/>
        <w:numPr>
          <w:ilvl w:val="0"/>
          <w:numId w:val="145"/>
        </w:numPr>
        <w:rPr/>
      </w:pPr>
      <w:r>
        <w:t>Kerosene and gasoline are made from combinations of alkanes.</w:t>
      </w:r>
    </w:p>
    <w:p>
      <w:pPr>
        <w:pStyle w:val="style157"/>
        <w:numPr>
          <w:ilvl w:val="0"/>
          <w:numId w:val="145"/>
        </w:numPr>
        <w:rPr/>
      </w:pPr>
      <w:r>
        <w:t xml:space="preserve">Larger alkanes work well as lubricating oils. Their hydrophobic nature prevents water from reaching the surface of metal parts, and they also have anti-corrosive properties. </w:t>
      </w:r>
    </w:p>
    <w:p>
      <w:pPr>
        <w:pStyle w:val="style157"/>
        <w:numPr>
          <w:ilvl w:val="0"/>
          <w:numId w:val="145"/>
        </w:numPr>
        <w:rPr/>
      </w:pPr>
      <w:r>
        <w:t>Polypropylene and polyethylene, synthetic polymers with numerous applications, are alkanes containing extremely long chains of carbon atoms.</w:t>
      </w:r>
    </w:p>
    <w:p>
      <w:pPr>
        <w:pStyle w:val="style157"/>
        <w:numPr>
          <w:ilvl w:val="0"/>
          <w:numId w:val="145"/>
        </w:numPr>
        <w:rPr/>
      </w:pPr>
      <w:r>
        <w:t>Methane is used:(i) As a fuel for domestic and industrial purpose because it produces large amount of heat and leaves no ash on burning. (ii) For the manufacture of carbon black. Carbon black is used for making paints, black printing ink etc. (iii) For the preparation of methanol (methyl alcohol), methanol (formaldehyde), chloromethane (methyl chloride) etc.</w:t>
      </w:r>
    </w:p>
    <w:p>
      <w:pPr>
        <w:pStyle w:val="style157"/>
        <w:rPr/>
      </w:pPr>
    </w:p>
    <w:p>
      <w:pPr>
        <w:pStyle w:val="style157"/>
        <w:rPr/>
      </w:pPr>
      <w:r>
        <w:rPr>
          <w:highlight w:val="yellow"/>
        </w:rPr>
        <w:t xml:space="preserve">How to Tell an </w:t>
      </w:r>
      <w:r>
        <w:rPr>
          <w:color w:val="0000ff"/>
          <w:highlight w:val="yellow"/>
        </w:rPr>
        <w:t>Alkane</w:t>
      </w:r>
      <w:r>
        <w:rPr>
          <w:highlight w:val="yellow"/>
        </w:rPr>
        <w:t xml:space="preserve"> from an </w:t>
      </w:r>
      <w:r>
        <w:rPr>
          <w:color w:val="0000ff"/>
          <w:highlight w:val="yellow"/>
        </w:rPr>
        <w:t>Alkene</w:t>
      </w:r>
      <w:r>
        <w:rPr>
          <w:highlight w:val="yellow"/>
        </w:rPr>
        <w:t>?</w:t>
      </w:r>
    </w:p>
    <w:p>
      <w:pPr>
        <w:pStyle w:val="style157"/>
        <w:numPr>
          <w:ilvl w:val="0"/>
          <w:numId w:val="126"/>
        </w:numPr>
        <w:rPr/>
      </w:pPr>
      <w:r>
        <w:t xml:space="preserve">An </w:t>
      </w:r>
      <w:r>
        <w:rPr>
          <w:color w:val="0000ff"/>
        </w:rPr>
        <w:t>alkene</w:t>
      </w:r>
      <w:r>
        <w:t xml:space="preserve"> may be </w:t>
      </w:r>
      <w:r>
        <w:rPr>
          <w:color w:val="ff0000"/>
        </w:rPr>
        <w:t>distinguished</w:t>
      </w:r>
      <w:r>
        <w:t xml:space="preserve"> from an </w:t>
      </w:r>
      <w:r>
        <w:rPr>
          <w:color w:val="0000ff"/>
        </w:rPr>
        <w:t>alkane</w:t>
      </w:r>
      <w:r>
        <w:t xml:space="preserve"> by </w:t>
      </w:r>
      <w:r>
        <w:rPr>
          <w:color w:val="0000ff"/>
        </w:rPr>
        <w:t>shaking</w:t>
      </w:r>
      <w:r>
        <w:t xml:space="preserve"> the </w:t>
      </w:r>
      <w:r>
        <w:rPr>
          <w:rFonts w:eastAsia="宋体"/>
        </w:rPr>
        <w:t>hy</w:t>
      </w:r>
      <w:r>
        <w:t xml:space="preserve">drocarbon with </w:t>
      </w:r>
      <w:r>
        <w:rPr>
          <w:color w:val="800000"/>
        </w:rPr>
        <w:t>bromine water</w:t>
      </w:r>
      <w:r>
        <w:t>.</w:t>
      </w:r>
    </w:p>
    <w:p>
      <w:pPr>
        <w:pStyle w:val="style157"/>
        <w:numPr>
          <w:ilvl w:val="0"/>
          <w:numId w:val="126"/>
        </w:numPr>
        <w:rPr/>
      </w:pPr>
      <w:r>
        <w:rPr>
          <w:color w:val="800000"/>
        </w:rPr>
        <w:t>Brominewater</w:t>
      </w:r>
      <w:r>
        <w:t xml:space="preserve"> is </w:t>
      </w:r>
      <w:r>
        <w:rPr>
          <w:color w:val="800000"/>
        </w:rPr>
        <w:t xml:space="preserve">brown </w:t>
      </w:r>
      <w:r>
        <w:t xml:space="preserve">or </w:t>
      </w:r>
      <w:r>
        <w:rPr>
          <w:color w:val="800000"/>
        </w:rPr>
        <w:t>orange</w:t>
      </w:r>
      <w:r>
        <w:t xml:space="preserve">, and will </w:t>
      </w:r>
      <w:r>
        <w:rPr>
          <w:color w:val="0000ff"/>
        </w:rPr>
        <w:t>lose</w:t>
      </w:r>
      <w:r>
        <w:t xml:space="preserve"> its </w:t>
      </w:r>
      <w:r>
        <w:rPr>
          <w:color w:val="0000ff"/>
        </w:rPr>
        <w:t>colour</w:t>
      </w:r>
      <w:r>
        <w:t xml:space="preserve">when it </w:t>
      </w:r>
      <w:r>
        <w:rPr>
          <w:color w:val="0000ff"/>
        </w:rPr>
        <w:t>reacts</w:t>
      </w:r>
      <w:r>
        <w:t xml:space="preserve"> with the </w:t>
      </w:r>
      <w:r>
        <w:rPr>
          <w:color w:val="ff0000"/>
        </w:rPr>
        <w:t>double</w:t>
      </w:r>
      <w:r>
        <w:rPr>
          <w:color w:val="0000ff"/>
        </w:rPr>
        <w:t>bond</w:t>
      </w:r>
      <w:r>
        <w:t xml:space="preserve"> of an </w:t>
      </w:r>
      <w:r>
        <w:rPr>
          <w:color w:val="0000ff"/>
        </w:rPr>
        <w:t>alkene</w:t>
      </w:r>
      <w:r>
        <w:t>.</w:t>
      </w:r>
      <w:r>
        <w:rPr>
          <w:color w:val="800000"/>
        </w:rPr>
        <w:t>Brominewater</w:t>
      </w:r>
      <w:r>
        <w:t xml:space="preserve"> will stay </w:t>
      </w:r>
      <w:r>
        <w:rPr>
          <w:color w:val="800000"/>
        </w:rPr>
        <w:t xml:space="preserve">brown </w:t>
      </w:r>
      <w:r>
        <w:t xml:space="preserve">with an </w:t>
      </w:r>
      <w:r>
        <w:rPr>
          <w:color w:val="0000ff"/>
        </w:rPr>
        <w:t>alkane</w:t>
      </w:r>
      <w:r>
        <w:t xml:space="preserve">because an </w:t>
      </w:r>
      <w:r>
        <w:rPr>
          <w:color w:val="0000ff"/>
        </w:rPr>
        <w:t>alkane</w:t>
      </w:r>
      <w:r>
        <w:t xml:space="preserve"> has </w:t>
      </w:r>
      <w:r>
        <w:rPr>
          <w:color w:val="ff0000"/>
        </w:rPr>
        <w:t>no double</w:t>
      </w:r>
      <w:r>
        <w:rPr>
          <w:color w:val="0000ff"/>
        </w:rPr>
        <w:t>bonds</w:t>
      </w:r>
      <w:r>
        <w:t>.</w:t>
      </w:r>
    </w:p>
    <w:p>
      <w:pPr>
        <w:pStyle w:val="style157"/>
        <w:numPr>
          <w:ilvl w:val="0"/>
          <w:numId w:val="126"/>
        </w:numPr>
        <w:rPr/>
      </w:pPr>
      <w:r>
        <w:rPr>
          <w:color w:val="800000"/>
        </w:rPr>
        <w:t>Bromine</w:t>
      </w:r>
      <w:r>
        <w:rPr>
          <w:color w:val="ff0000"/>
        </w:rPr>
        <w:t>adds</w:t>
      </w:r>
      <w:r>
        <w:t xml:space="preserve"> across the </w:t>
      </w:r>
      <w:r>
        <w:rPr>
          <w:color w:val="ff0000"/>
        </w:rPr>
        <w:t>double</w:t>
      </w:r>
      <w:r>
        <w:rPr>
          <w:color w:val="0000ff"/>
        </w:rPr>
        <w:t>bond</w:t>
      </w:r>
      <w:r>
        <w:t xml:space="preserve"> of an </w:t>
      </w:r>
      <w:r>
        <w:rPr>
          <w:color w:val="0000ff"/>
        </w:rPr>
        <w:t>alkene</w:t>
      </w:r>
      <w:r>
        <w:t xml:space="preserve">to form a colourless </w:t>
      </w:r>
      <w:r>
        <w:rPr>
          <w:color w:val="0000ff"/>
        </w:rPr>
        <w:t>dibromoalkane</w:t>
      </w:r>
      <w:r>
        <w:t>.</w:t>
      </w:r>
      <w:r>
        <w:t xml:space="preserve">This is an example of an </w:t>
      </w:r>
      <w:r>
        <w:rPr>
          <w:color w:val="ff0000"/>
        </w:rPr>
        <w:t>addition</w:t>
      </w:r>
      <w:r>
        <w:rPr>
          <w:color w:val="0000ff"/>
        </w:rPr>
        <w:t>reaction</w:t>
      </w:r>
      <w:r>
        <w:t>.</w:t>
      </w:r>
    </w:p>
    <w:p>
      <w:pPr>
        <w:pStyle w:val="style157"/>
        <w:rPr/>
      </w:pPr>
    </w:p>
    <w:p>
      <w:pPr>
        <w:pStyle w:val="style157"/>
        <w:rPr/>
      </w:pPr>
    </w:p>
    <w:p>
      <w:pPr>
        <w:pStyle w:val="style157"/>
        <w:rPr/>
      </w:pPr>
    </w:p>
    <w:p>
      <w:pPr>
        <w:pStyle w:val="style157"/>
        <w:rPr>
          <w:b/>
          <w:bCs/>
        </w:rPr>
      </w:pPr>
    </w:p>
    <w:p>
      <w:pPr>
        <w:pStyle w:val="style157"/>
        <w:rPr>
          <w:b/>
          <w:bCs/>
        </w:rPr>
      </w:pPr>
      <w:r>
        <w:rPr>
          <w:b/>
          <w:bCs/>
        </w:rPr>
        <w:t>INTRODUCING ALKENES</w:t>
      </w:r>
    </w:p>
    <w:p>
      <w:pPr>
        <w:pStyle w:val="style157"/>
        <w:rPr/>
      </w:pPr>
    </w:p>
    <w:p>
      <w:pPr>
        <w:pStyle w:val="style157"/>
        <w:rPr/>
      </w:pPr>
      <w:r>
        <w:t>This is an introductory page about alkenes such as ethene, propene and the rest. It deals with their formulae and isomerism, their physical properties, and an introduction to their chemical reactivity.</w:t>
      </w:r>
    </w:p>
    <w:p>
      <w:pPr>
        <w:pStyle w:val="style157"/>
        <w:rPr/>
      </w:pPr>
      <w:r>
        <w:t>THE ALKENES (ETHENE)</w:t>
      </w:r>
    </w:p>
    <w:p>
      <w:pPr>
        <w:pStyle w:val="style157"/>
        <w:rPr/>
      </w:pPr>
      <w:r>
        <w:t xml:space="preserve">Alkenes are unsaturated hydrocarbons. Because they contain carbon-carbon double bonds, they are much more reactive than alkanes. These compounds are also called </w:t>
      </w:r>
      <w:r>
        <w:rPr>
          <w:rFonts w:cs="Consolas"/>
          <w:color w:val="ff0000"/>
        </w:rPr>
        <w:t>olefins</w:t>
      </w:r>
      <w:r>
        <w:rPr>
          <w:rFonts w:cs="Consolas"/>
        </w:rPr>
        <w:t>.</w:t>
      </w:r>
      <w:r>
        <w:t>They have the general formula C</w:t>
      </w:r>
      <w:r>
        <w:rPr>
          <w:vertAlign w:val="subscript"/>
        </w:rPr>
        <w:t>n</w:t>
      </w:r>
      <w:r>
        <w:t>H</w:t>
      </w:r>
      <w:r>
        <w:rPr>
          <w:vertAlign w:val="subscript"/>
        </w:rPr>
        <w:t>2n</w:t>
      </w:r>
      <w:r>
        <w:t>. The simplest alkene, ethene, has the condensed formula CH</w:t>
      </w:r>
      <w:r>
        <w:rPr>
          <w:vertAlign w:val="subscript"/>
        </w:rPr>
        <w:t>2</w:t>
      </w:r>
      <w:r>
        <w:t>=CH</w:t>
      </w:r>
      <w:r>
        <w:rPr>
          <w:vertAlign w:val="subscript"/>
        </w:rPr>
        <w:t>2</w:t>
      </w:r>
      <w:r>
        <w:t xml:space="preserve"> and the structural formula</w:t>
      </w:r>
    </w:p>
    <w:p>
      <w:pPr>
        <w:pStyle w:val="style157"/>
        <w:rPr/>
      </w:pPr>
    </w:p>
    <w:p>
      <w:pPr>
        <w:pStyle w:val="style157"/>
        <w:rPr/>
      </w:pPr>
      <w:r>
        <w:rPr>
          <w:noProof/>
        </w:rPr>
      </w:r>
      <w:r>
        <w:rPr>
          <w:noProof/>
        </w:rPr>
      </w:r>
      <w:r>
        <w:rPr>
          <w:noProof/>
        </w:rPr>
      </w:r>
      <w:r>
        <w:rPr>
          <w:noProof/>
        </w:rPr>
        <w:pict>
          <v:line id="1305" stroked="t" from="68.7pt,0.75pt" to="73.25pt,2.25pt" style="position:absolute;z-index:30;mso-position-horizontal-relative:text;mso-position-vertical-relative:text;mso-width-relative:page;mso-height-relative:page;mso-wrap-distance-left:0.0pt;mso-wrap-distance-right:0.0pt;visibility:visible;flip:x y;">
            <v:fill rotate="true"/>
          </v:line>
        </w:pict>
      </w:r>
      <w:r>
        <w:rPr>
          <w:noProof/>
        </w:rPr>
      </w:r>
      <w:r>
        <w:rPr>
          <w:noProof/>
        </w:rPr>
      </w:r>
      <w:r>
        <w:rPr>
          <w:noProof/>
        </w:rPr>
      </w:r>
      <w:r>
        <w:rPr>
          <w:noProof/>
        </w:rPr>
      </w:r>
      <w:r>
        <w:rPr>
          <w:noProof/>
        </w:rPr>
      </w:r>
      <w:r>
        <w:rPr>
          <w:noProof/>
        </w:rPr>
        <w:pict>
          <v:line id="1307" stroked="t" from="65.9pt,10.25pt" to="70.45pt,11.75pt" style="position:absolute;z-index:29;mso-position-horizontal-relative:text;mso-position-vertical-relative:text;mso-width-relative:page;mso-height-relative:page;mso-wrap-distance-left:0.0pt;mso-wrap-distance-right:0.0pt;visibility:visible;flip:y;">
            <v:fill rotate="true"/>
          </v:line>
        </w:pict>
      </w:r>
      <w:r>
        <w:rPr>
          <w:noProof/>
        </w:rPr>
      </w:r>
      <w:r>
        <w:rPr>
          <w:noProof/>
        </w:rPr>
      </w:r>
      <w:r>
        <w:rPr>
          <w:noProof/>
        </w:rPr>
      </w:r>
      <w:r>
        <w:rPr>
          <w:noProof/>
        </w:rPr>
      </w:r>
      <w:r>
        <w:rPr>
          <w:noProof/>
        </w:rPr>
      </w:r>
      <w:r>
        <w:rPr>
          <w:noProof/>
        </w:rPr>
        <w:pict>
          <v:line id="1309" stroked="t" from="93.95pt,10.05pt" to="98.5pt,11.55pt" style="position:absolute;z-index:31;mso-position-horizontal-relative:text;mso-position-vertical-relative:text;mso-width-relative:page;mso-height-relative:page;mso-wrap-distance-left:0.0pt;mso-wrap-distance-right:0.0pt;visibility:visible;flip:x y;">
            <v:fill rotate="true"/>
          </v:line>
        </w:pict>
      </w:r>
      <w:r>
        <w:rPr>
          <w:noProof/>
        </w:rPr>
      </w:r>
      <w:r>
        <w:rPr>
          <w:noProof/>
        </w:rPr>
      </w:r>
      <w:r>
        <w:rPr>
          <w:noProof/>
        </w:rPr>
      </w:r>
      <w:r>
        <w:rPr>
          <w:noProof/>
        </w:rPr>
      </w:r>
      <w:r>
        <w:rPr>
          <w:noProof/>
        </w:rPr>
      </w:r>
      <w:r>
        <w:rPr>
          <w:noProof/>
        </w:rPr>
        <w:pict>
          <v:line id="1311" stroked="t" from="94.8pt,1.8pt" to="99.35pt,3.3pt" style="position:absolute;z-index:28;mso-position-horizontal-relative:text;mso-position-vertical-relative:text;mso-width-relative:page;mso-height-relative:page;mso-wrap-distance-left:0.0pt;mso-wrap-distance-right:0.0pt;visibility:visible;flip:y;">
            <v:fill rotate="true"/>
          </v:line>
        </w:pict>
      </w:r>
      <w:r>
        <w:rPr>
          <w:noProof/>
        </w:rPr>
      </w:r>
      <w:r>
        <w:rPr>
          <w:noProof/>
        </w:rPr>
      </w:r>
      <w:r>
        <w:t xml:space="preserve">                           C=C</w:t>
      </w:r>
    </w:p>
    <w:p>
      <w:pPr>
        <w:pStyle w:val="style157"/>
        <w:rPr/>
      </w:pPr>
      <w:r>
        <w:t>Ethene or ethylene is a gas with a sweet odor. It is obtained from the refining of petroleum</w:t>
      </w:r>
    </w:p>
    <w:tbl>
      <w:tblPr>
        <w:tblW w:w="9330" w:type="dxa"/>
        <w:jc w:val="center"/>
        <w:tblCellSpacing w:w="15" w:type="dxa"/>
        <w:tblCellMar>
          <w:top w:w="15" w:type="dxa"/>
          <w:left w:w="15" w:type="dxa"/>
          <w:bottom w:w="15" w:type="dxa"/>
          <w:right w:w="15" w:type="dxa"/>
        </w:tblCellMar>
        <w:tblLook w:val="04A0" w:firstRow="1" w:lastRow="0" w:firstColumn="1" w:lastColumn="0" w:noHBand="0" w:noVBand="1"/>
      </w:tblPr>
      <w:tblGrid>
        <w:gridCol w:w="105"/>
        <w:gridCol w:w="9135"/>
      </w:tblGrid>
      <w:tr>
        <w:trPr>
          <w:tblCellSpacing w:w="15" w:type="dxa"/>
          <w:jc w:val="center"/>
        </w:trPr>
        <w:tc>
          <w:tcPr>
            <w:tcW w:w="9270" w:type="dxa"/>
            <w:gridSpan w:val="2"/>
            <w:tcBorders/>
            <w:vAlign w:val="center"/>
            <w:hideMark/>
          </w:tcPr>
          <w:p>
            <w:pPr>
              <w:pStyle w:val="style2"/>
              <w:rPr>
                <w:rFonts w:ascii="Calibri" w:hAnsi="Calibri"/>
                <w:sz w:val="24"/>
                <w:szCs w:val="24"/>
                <w:u w:val="thick"/>
              </w:rPr>
            </w:pPr>
          </w:p>
          <w:p>
            <w:pPr>
              <w:pStyle w:val="style2"/>
              <w:rPr>
                <w:rFonts w:ascii="Calibri" w:hAnsi="Calibri"/>
                <w:b w:val="false"/>
                <w:sz w:val="24"/>
                <w:szCs w:val="24"/>
              </w:rPr>
            </w:pPr>
            <w:r>
              <w:rPr>
                <w:rFonts w:ascii="Calibri" w:hAnsi="Calibri"/>
                <w:b w:val="false"/>
                <w:sz w:val="24"/>
                <w:szCs w:val="24"/>
              </w:rPr>
              <w:t>Alkenes are a family of hydrocarbons (compounds containing carbon and hydrogen only) containing a carbon-carbon double bond. The first two are:</w:t>
            </w:r>
          </w:p>
          <w:tbl>
            <w:tblPr>
              <w:tblW w:w="2000" w:type="pct"/>
              <w:jc w:val="center"/>
              <w:tblCellSpacing w:w="15" w:type="dxa"/>
              <w:tblCellMar>
                <w:top w:w="75" w:type="dxa"/>
                <w:left w:w="75" w:type="dxa"/>
                <w:bottom w:w="75" w:type="dxa"/>
                <w:right w:w="75" w:type="dxa"/>
              </w:tblCellMar>
              <w:tblLook w:val="04A0" w:firstRow="1" w:lastRow="0" w:firstColumn="1" w:lastColumn="0" w:noHBand="0" w:noVBand="1"/>
            </w:tblPr>
            <w:tblGrid>
              <w:gridCol w:w="2286"/>
              <w:gridCol w:w="1397"/>
            </w:tblGrid>
            <w:tr>
              <w:trPr>
                <w:tblCellSpacing w:w="15" w:type="dxa"/>
                <w:jc w:val="center"/>
              </w:trPr>
              <w:tc>
                <w:tcPr>
                  <w:tcW w:w="0" w:type="auto"/>
                  <w:tcBorders/>
                  <w:vAlign w:val="center"/>
                  <w:hideMark/>
                </w:tcPr>
                <w:p>
                  <w:pPr>
                    <w:pStyle w:val="style0"/>
                    <w:rPr>
                      <w:sz w:val="24"/>
                      <w:szCs w:val="24"/>
                    </w:rPr>
                  </w:pPr>
                  <w:r>
                    <w:rPr>
                      <w:color w:val="000000"/>
                      <w:sz w:val="24"/>
                      <w:szCs w:val="24"/>
                    </w:rPr>
                    <w:t>ethene</w:t>
                  </w:r>
                </w:p>
              </w:tc>
              <w:tc>
                <w:tcPr>
                  <w:tcW w:w="0" w:type="auto"/>
                  <w:tcBorders/>
                  <w:vAlign w:val="center"/>
                  <w:hideMark/>
                </w:tcPr>
                <w:p>
                  <w:pPr>
                    <w:pStyle w:val="style0"/>
                    <w:rPr>
                      <w:sz w:val="24"/>
                      <w:szCs w:val="24"/>
                    </w:rPr>
                  </w:pPr>
                  <w:r>
                    <w:rPr>
                      <w:color w:val="000000"/>
                      <w:sz w:val="24"/>
                      <w:szCs w:val="24"/>
                    </w:rPr>
                    <w:t>C</w:t>
                  </w:r>
                  <w:r>
                    <w:rPr>
                      <w:color w:val="000000"/>
                      <w:sz w:val="24"/>
                      <w:szCs w:val="24"/>
                      <w:vertAlign w:val="subscript"/>
                    </w:rPr>
                    <w:t>2</w:t>
                  </w:r>
                  <w:r>
                    <w:rPr>
                      <w:color w:val="000000"/>
                      <w:sz w:val="24"/>
                      <w:szCs w:val="24"/>
                    </w:rPr>
                    <w:t>H</w:t>
                  </w:r>
                  <w:r>
                    <w:rPr>
                      <w:color w:val="000000"/>
                      <w:sz w:val="24"/>
                      <w:szCs w:val="24"/>
                      <w:vertAlign w:val="subscript"/>
                    </w:rPr>
                    <w:t>4</w:t>
                  </w:r>
                </w:p>
              </w:tc>
            </w:tr>
            <w:tr>
              <w:tblPrEx/>
              <w:trPr>
                <w:tblCellSpacing w:w="15" w:type="dxa"/>
                <w:jc w:val="center"/>
              </w:trPr>
              <w:tc>
                <w:tcPr>
                  <w:tcW w:w="0" w:type="auto"/>
                  <w:tcBorders/>
                  <w:vAlign w:val="center"/>
                  <w:hideMark/>
                </w:tcPr>
                <w:p>
                  <w:pPr>
                    <w:pStyle w:val="style0"/>
                    <w:rPr>
                      <w:sz w:val="24"/>
                      <w:szCs w:val="24"/>
                    </w:rPr>
                  </w:pPr>
                  <w:r>
                    <w:rPr>
                      <w:color w:val="000000"/>
                      <w:sz w:val="24"/>
                      <w:szCs w:val="24"/>
                    </w:rPr>
                    <w:t>propene</w:t>
                  </w:r>
                </w:p>
              </w:tc>
              <w:tc>
                <w:tcPr>
                  <w:tcW w:w="0" w:type="auto"/>
                  <w:tcBorders/>
                  <w:vAlign w:val="center"/>
                  <w:hideMark/>
                </w:tcPr>
                <w:p>
                  <w:pPr>
                    <w:pStyle w:val="style0"/>
                    <w:rPr>
                      <w:sz w:val="24"/>
                      <w:szCs w:val="24"/>
                    </w:rPr>
                  </w:pPr>
                  <w:r>
                    <w:rPr>
                      <w:color w:val="000000"/>
                      <w:sz w:val="24"/>
                      <w:szCs w:val="24"/>
                    </w:rPr>
                    <w:t>C</w:t>
                  </w:r>
                  <w:r>
                    <w:rPr>
                      <w:color w:val="000000"/>
                      <w:sz w:val="24"/>
                      <w:szCs w:val="24"/>
                      <w:vertAlign w:val="subscript"/>
                    </w:rPr>
                    <w:t>3</w:t>
                  </w:r>
                  <w:r>
                    <w:rPr>
                      <w:color w:val="000000"/>
                      <w:sz w:val="24"/>
                      <w:szCs w:val="24"/>
                    </w:rPr>
                    <w:t>H</w:t>
                  </w:r>
                  <w:r>
                    <w:rPr>
                      <w:color w:val="000000"/>
                      <w:sz w:val="24"/>
                      <w:szCs w:val="24"/>
                      <w:vertAlign w:val="subscript"/>
                    </w:rPr>
                    <w:t>6</w:t>
                  </w:r>
                </w:p>
              </w:tc>
            </w:tr>
          </w:tbl>
          <w:p>
            <w:pPr>
              <w:pStyle w:val="style2"/>
              <w:rPr>
                <w:rFonts w:ascii="Calibri" w:hAnsi="Calibri"/>
                <w:b w:val="false"/>
                <w:sz w:val="24"/>
                <w:szCs w:val="24"/>
              </w:rPr>
            </w:pPr>
            <w:r>
              <w:rPr>
                <w:rFonts w:ascii="Calibri" w:hAnsi="Calibri"/>
                <w:b w:val="false"/>
                <w:sz w:val="24"/>
                <w:szCs w:val="24"/>
              </w:rPr>
              <w:t xml:space="preserve">You can work out the formula of any of them using: </w:t>
            </w:r>
            <w:r>
              <w:rPr>
                <w:rFonts w:ascii="Calibri" w:hAnsi="Calibri"/>
                <w:b w:val="false"/>
                <w:sz w:val="24"/>
                <w:szCs w:val="24"/>
                <w:highlight w:val="yellow"/>
              </w:rPr>
              <w:t>C</w:t>
            </w:r>
            <w:r>
              <w:rPr>
                <w:rFonts w:ascii="Calibri" w:hAnsi="Calibri"/>
                <w:b w:val="false"/>
                <w:sz w:val="24"/>
                <w:szCs w:val="24"/>
                <w:highlight w:val="yellow"/>
                <w:vertAlign w:val="subscript"/>
              </w:rPr>
              <w:t>n</w:t>
            </w:r>
            <w:r>
              <w:rPr>
                <w:rFonts w:ascii="Calibri" w:hAnsi="Calibri"/>
                <w:b w:val="false"/>
                <w:sz w:val="24"/>
                <w:szCs w:val="24"/>
                <w:highlight w:val="yellow"/>
              </w:rPr>
              <w:t>H</w:t>
            </w:r>
            <w:r>
              <w:rPr>
                <w:rFonts w:ascii="Calibri" w:hAnsi="Calibri"/>
                <w:b w:val="false"/>
                <w:sz w:val="24"/>
                <w:szCs w:val="24"/>
                <w:highlight w:val="yellow"/>
                <w:vertAlign w:val="subscript"/>
              </w:rPr>
              <w:t>2n</w:t>
            </w:r>
          </w:p>
          <w:p>
            <w:pPr>
              <w:pStyle w:val="style2"/>
              <w:rPr>
                <w:rFonts w:ascii="Calibri" w:hAnsi="Calibri"/>
                <w:b w:val="false"/>
                <w:sz w:val="24"/>
                <w:szCs w:val="24"/>
              </w:rPr>
            </w:pPr>
            <w:r>
              <w:rPr>
                <w:rFonts w:ascii="Calibri" w:hAnsi="Calibri"/>
                <w:b w:val="false"/>
                <w:sz w:val="24"/>
                <w:szCs w:val="24"/>
              </w:rPr>
              <w:t>The table is limited to the first two, because after that there are isomers which affect the names.</w:t>
            </w:r>
          </w:p>
          <w:p>
            <w:pPr>
              <w:pStyle w:val="style2"/>
              <w:rPr>
                <w:rFonts w:ascii="Calibri" w:hAnsi="Calibri"/>
                <w:b w:val="false"/>
                <w:sz w:val="24"/>
                <w:szCs w:val="24"/>
              </w:rPr>
            </w:pPr>
          </w:p>
          <w:p>
            <w:pPr>
              <w:pStyle w:val="style2"/>
              <w:rPr>
                <w:rFonts w:ascii="Calibri" w:hAnsi="Calibri"/>
                <w:b w:val="false"/>
                <w:sz w:val="24"/>
                <w:szCs w:val="24"/>
              </w:rPr>
            </w:pPr>
            <w:r>
              <w:rPr>
                <w:rFonts w:ascii="Calibri" w:hAnsi="Calibri"/>
                <w:b w:val="false"/>
                <w:sz w:val="24"/>
                <w:szCs w:val="24"/>
                <w:highlight w:val="yellow"/>
              </w:rPr>
              <w:t>Isomerism in the alkenes</w:t>
            </w:r>
          </w:p>
          <w:p>
            <w:pPr>
              <w:pStyle w:val="style2"/>
              <w:rPr>
                <w:rFonts w:ascii="Calibri" w:hAnsi="Calibri"/>
                <w:b w:val="false"/>
                <w:sz w:val="24"/>
                <w:szCs w:val="24"/>
              </w:rPr>
            </w:pPr>
            <w:r>
              <w:rPr>
                <w:rFonts w:ascii="Calibri" w:hAnsi="Calibri"/>
                <w:b w:val="false"/>
                <w:sz w:val="24"/>
                <w:szCs w:val="24"/>
              </w:rPr>
              <w:t>Isomerism is the existence of a compound with the same molecular formula but different structural formula.</w:t>
            </w:r>
          </w:p>
          <w:p>
            <w:pPr>
              <w:pStyle w:val="style2"/>
              <w:rPr>
                <w:rFonts w:ascii="Calibri" w:hAnsi="Calibri"/>
                <w:b w:val="false"/>
                <w:sz w:val="24"/>
                <w:szCs w:val="24"/>
              </w:rPr>
            </w:pPr>
          </w:p>
          <w:p>
            <w:pPr>
              <w:pStyle w:val="style2"/>
              <w:rPr>
                <w:rFonts w:ascii="Calibri" w:hAnsi="Calibri"/>
                <w:b w:val="false"/>
                <w:sz w:val="24"/>
                <w:szCs w:val="24"/>
              </w:rPr>
            </w:pPr>
            <w:r>
              <w:rPr>
                <w:rFonts w:ascii="Calibri" w:hAnsi="Calibri"/>
                <w:b w:val="false"/>
                <w:sz w:val="24"/>
                <w:szCs w:val="24"/>
                <w:highlight w:val="yellow"/>
              </w:rPr>
              <w:t>Structural isomerism</w:t>
            </w:r>
          </w:p>
          <w:p>
            <w:pPr>
              <w:pStyle w:val="style2"/>
              <w:rPr>
                <w:rFonts w:ascii="Calibri" w:hAnsi="Calibri"/>
                <w:b w:val="false"/>
                <w:sz w:val="24"/>
                <w:szCs w:val="24"/>
              </w:rPr>
            </w:pPr>
            <w:r>
              <w:rPr>
                <w:rFonts w:ascii="Calibri" w:hAnsi="Calibri"/>
                <w:b w:val="false"/>
                <w:sz w:val="24"/>
                <w:szCs w:val="24"/>
              </w:rPr>
              <w:t>All the alkenes with 4 or more carbon atoms in them show structural isomerism. This means that there are two or more different structural formulae that you can draw for each molecular formula.</w:t>
            </w:r>
          </w:p>
          <w:p>
            <w:pPr>
              <w:pStyle w:val="style2"/>
              <w:rPr>
                <w:rFonts w:ascii="Calibri" w:hAnsi="Calibri"/>
                <w:b w:val="false"/>
                <w:sz w:val="24"/>
                <w:szCs w:val="24"/>
              </w:rPr>
            </w:pPr>
            <w:r>
              <w:rPr>
                <w:rFonts w:ascii="Calibri" w:hAnsi="Calibri"/>
                <w:b w:val="false"/>
                <w:sz w:val="24"/>
                <w:szCs w:val="24"/>
              </w:rPr>
              <w:t>For example, with C</w:t>
            </w:r>
            <w:r>
              <w:rPr>
                <w:rFonts w:ascii="Calibri" w:hAnsi="Calibri"/>
                <w:b w:val="false"/>
                <w:sz w:val="24"/>
                <w:szCs w:val="24"/>
                <w:vertAlign w:val="subscript"/>
              </w:rPr>
              <w:t>4</w:t>
            </w:r>
            <w:r>
              <w:rPr>
                <w:rFonts w:ascii="Calibri" w:hAnsi="Calibri"/>
                <w:b w:val="false"/>
                <w:sz w:val="24"/>
                <w:szCs w:val="24"/>
              </w:rPr>
              <w:t>H</w:t>
            </w:r>
            <w:r>
              <w:rPr>
                <w:rFonts w:ascii="Calibri" w:hAnsi="Calibri"/>
                <w:b w:val="false"/>
                <w:sz w:val="24"/>
                <w:szCs w:val="24"/>
                <w:vertAlign w:val="subscript"/>
              </w:rPr>
              <w:t>8</w:t>
            </w:r>
            <w:r>
              <w:rPr>
                <w:rFonts w:ascii="Calibri" w:hAnsi="Calibri"/>
                <w:b w:val="false"/>
                <w:sz w:val="24"/>
                <w:szCs w:val="24"/>
              </w:rPr>
              <w:t>, it isn't too difficult to come up with these three structural isomers:</w:t>
            </w:r>
          </w:p>
          <w:p>
            <w:pPr>
              <w:pStyle w:val="style2"/>
              <w:rPr>
                <w:rFonts w:ascii="Calibri" w:hAnsi="Calibri"/>
                <w:sz w:val="24"/>
                <w:szCs w:val="24"/>
                <w:u w:val="thick"/>
              </w:rPr>
            </w:pPr>
            <w:r>
              <w:rPr>
                <w:rFonts w:ascii="Calibri" w:hAnsi="Calibri"/>
                <w:noProof/>
                <w:sz w:val="24"/>
                <w:szCs w:val="24"/>
                <w:u w:val="thick"/>
              </w:rPr>
              <w:drawing>
                <wp:inline distL="0" distT="0" distB="0" distR="0">
                  <wp:extent cx="2646680" cy="2981325"/>
                  <wp:effectExtent l="0" t="0" r="1270" b="9525"/>
                  <wp:docPr id="1313" name="Picture 3095" descr="http://www.chemguide.co.uk/organicprops/alkenes/buteneisom.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3095"/>
                          <pic:cNvPicPr/>
                        </pic:nvPicPr>
                        <pic:blipFill>
                          <a:blip r:embed="rId146" cstate="print"/>
                          <a:srcRect l="0" t="0" r="0" b="0"/>
                          <a:stretch/>
                        </pic:blipFill>
                        <pic:spPr>
                          <a:xfrm rot="0">
                            <a:off x="0" y="0"/>
                            <a:ext cx="2646680" cy="2981325"/>
                          </a:xfrm>
                          <a:prstGeom prst="rect"/>
                          <a:ln>
                            <a:noFill/>
                          </a:ln>
                        </pic:spPr>
                      </pic:pic>
                    </a:graphicData>
                  </a:graphic>
                </wp:inline>
              </w:drawing>
            </w:r>
          </w:p>
        </w:tc>
      </w:tr>
      <w:tr>
        <w:tblPrEx/>
        <w:trPr>
          <w:tblCellSpacing w:w="15" w:type="dxa"/>
          <w:jc w:val="center"/>
        </w:trPr>
        <w:tc>
          <w:tcPr>
            <w:tcW w:w="9270" w:type="dxa"/>
            <w:gridSpan w:val="2"/>
            <w:tcBorders/>
            <w:vAlign w:val="center"/>
            <w:hideMark/>
          </w:tcPr>
          <w:p>
            <w:pPr>
              <w:pStyle w:val="style2"/>
              <w:rPr>
                <w:rFonts w:ascii="Calibri" w:hAnsi="Calibri"/>
                <w:b w:val="false"/>
                <w:color w:val="00b050"/>
                <w:sz w:val="24"/>
                <w:szCs w:val="24"/>
              </w:rPr>
            </w:pPr>
            <w:r>
              <w:rPr>
                <w:rFonts w:ascii="Calibri" w:hAnsi="Calibri"/>
                <w:b w:val="false"/>
                <w:color w:val="00b050"/>
                <w:sz w:val="24"/>
                <w:szCs w:val="24"/>
                <w:highlight w:val="yellow"/>
              </w:rPr>
              <w:t>There is, however, another isomer. But-2-ene also exhibits geometric isomerism.</w:t>
            </w:r>
          </w:p>
          <w:p>
            <w:pPr>
              <w:pStyle w:val="style2"/>
              <w:rPr>
                <w:rFonts w:ascii="Calibri" w:hAnsi="Calibri"/>
                <w:b w:val="false"/>
                <w:sz w:val="24"/>
                <w:szCs w:val="24"/>
              </w:rPr>
            </w:pPr>
          </w:p>
          <w:p>
            <w:pPr>
              <w:pStyle w:val="style2"/>
              <w:rPr>
                <w:rFonts w:ascii="Calibri" w:hAnsi="Calibri"/>
                <w:b w:val="false"/>
                <w:color w:val="000000"/>
                <w:sz w:val="24"/>
                <w:szCs w:val="24"/>
              </w:rPr>
            </w:pPr>
            <w:r>
              <w:rPr>
                <w:rFonts w:ascii="Calibri" w:hAnsi="Calibri"/>
                <w:b w:val="false"/>
                <w:sz w:val="24"/>
                <w:szCs w:val="24"/>
              </w:rPr>
              <w:t>Geometric (cis-trans) isomerism</w:t>
            </w:r>
            <w:r>
              <w:rPr>
                <w:rFonts w:ascii="Calibri" w:hAnsi="Calibri"/>
                <w:b w:val="false"/>
                <w:i/>
                <w:color w:val="000000"/>
                <w:sz w:val="24"/>
                <w:szCs w:val="24"/>
              </w:rPr>
              <w:t>---existence of compounds in which theatoms are joined to one another in the same way but differ because some atoms occupy different relative positions in space.</w:t>
            </w:r>
          </w:p>
          <w:p>
            <w:pPr>
              <w:pStyle w:val="style2"/>
              <w:rPr>
                <w:rFonts w:ascii="Calibri" w:hAnsi="Calibri"/>
                <w:b w:val="false"/>
                <w:sz w:val="24"/>
                <w:szCs w:val="24"/>
              </w:rPr>
            </w:pPr>
            <w:r>
              <w:rPr>
                <w:rFonts w:ascii="Calibri" w:hAnsi="Calibri"/>
                <w:b w:val="false"/>
                <w:sz w:val="24"/>
                <w:szCs w:val="24"/>
              </w:rPr>
              <w:t>The carbon-carbon double bond doesn't allow any rotation about it. That means that it is possible to have the CH</w:t>
            </w:r>
            <w:r>
              <w:rPr>
                <w:rFonts w:ascii="Calibri" w:hAnsi="Calibri"/>
                <w:b w:val="false"/>
                <w:sz w:val="24"/>
                <w:szCs w:val="24"/>
                <w:vertAlign w:val="subscript"/>
              </w:rPr>
              <w:t>3</w:t>
            </w:r>
            <w:r>
              <w:rPr>
                <w:rFonts w:ascii="Calibri" w:hAnsi="Calibri"/>
                <w:b w:val="false"/>
                <w:sz w:val="24"/>
                <w:szCs w:val="24"/>
              </w:rPr>
              <w:t xml:space="preserve"> groups on either end of the molecule locked either on one side of the molecule or opposite each other.</w:t>
            </w:r>
          </w:p>
          <w:p>
            <w:pPr>
              <w:pStyle w:val="style2"/>
              <w:rPr>
                <w:rFonts w:ascii="Calibri" w:hAnsi="Calibri"/>
                <w:b w:val="false"/>
                <w:sz w:val="24"/>
                <w:szCs w:val="24"/>
              </w:rPr>
            </w:pPr>
            <w:r>
              <w:rPr>
                <w:rFonts w:ascii="Calibri" w:hAnsi="Calibri"/>
                <w:b w:val="false"/>
                <w:sz w:val="24"/>
                <w:szCs w:val="24"/>
              </w:rPr>
              <w:t>These are called cis-but-2-ene (where the groups are on the same side) or trans-but-2-ene (where they are on opposite sides).</w:t>
            </w:r>
          </w:p>
          <w:p>
            <w:pPr>
              <w:pStyle w:val="style2"/>
              <w:rPr>
                <w:rFonts w:ascii="Calibri" w:hAnsi="Calibri"/>
                <w:b w:val="false"/>
                <w:sz w:val="24"/>
                <w:szCs w:val="24"/>
              </w:rPr>
            </w:pPr>
            <w:r>
              <w:rPr>
                <w:rFonts w:ascii="Calibri" w:hAnsi="Calibri"/>
                <w:b w:val="false"/>
                <w:noProof/>
                <w:sz w:val="24"/>
                <w:szCs w:val="24"/>
              </w:rPr>
              <w:drawing>
                <wp:inline distL="0" distT="0" distB="0" distR="0">
                  <wp:extent cx="3122930" cy="1210310"/>
                  <wp:effectExtent l="0" t="0" r="1270" b="8890"/>
                  <wp:docPr id="1314" name="Picture 3094" descr="http://www.chemguide.co.uk/organicprops/alkenes/butenecistrans.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3094"/>
                          <pic:cNvPicPr/>
                        </pic:nvPicPr>
                        <pic:blipFill>
                          <a:blip r:embed="rId147" cstate="print"/>
                          <a:srcRect l="0" t="0" r="0" b="0"/>
                          <a:stretch/>
                        </pic:blipFill>
                        <pic:spPr>
                          <a:xfrm rot="0">
                            <a:off x="0" y="0"/>
                            <a:ext cx="3122930" cy="1210310"/>
                          </a:xfrm>
                          <a:prstGeom prst="rect"/>
                          <a:ln>
                            <a:noFill/>
                          </a:ln>
                        </pic:spPr>
                      </pic:pic>
                    </a:graphicData>
                  </a:graphic>
                </wp:inline>
              </w:drawing>
            </w:r>
          </w:p>
          <w:p>
            <w:pPr>
              <w:pStyle w:val="style2"/>
              <w:rPr>
                <w:rFonts w:ascii="Calibri" w:hAnsi="Calibri"/>
                <w:b w:val="false"/>
                <w:sz w:val="24"/>
                <w:szCs w:val="24"/>
              </w:rPr>
            </w:pPr>
            <w:r>
              <w:rPr>
                <w:rFonts w:ascii="Calibri" w:hAnsi="Calibri"/>
                <w:b w:val="false"/>
                <w:sz w:val="24"/>
                <w:szCs w:val="24"/>
              </w:rPr>
              <w:t xml:space="preserve">Cis-but-2-ene is also known as (Z)-but-2-ene; trans-but-2-ene is also known as (E)-but-2-ene. </w:t>
            </w:r>
          </w:p>
          <w:p>
            <w:pPr>
              <w:pStyle w:val="style2"/>
              <w:rPr>
                <w:rFonts w:ascii="Calibri" w:hAnsi="Calibri"/>
                <w:sz w:val="24"/>
                <w:szCs w:val="24"/>
                <w:u w:val="thick"/>
              </w:rPr>
            </w:pPr>
          </w:p>
        </w:tc>
      </w:tr>
      <w:tr>
        <w:tblPrEx/>
        <w:trPr>
          <w:gridBefore w:val="1"/>
          <w:wBefore w:w="105" w:type="dxa"/>
          <w:tblCellSpacing w:w="15" w:type="dxa"/>
          <w:jc w:val="center"/>
        </w:trPr>
        <w:tc>
          <w:tcPr>
            <w:tcW w:w="9135" w:type="dxa"/>
            <w:tcBorders/>
            <w:vAlign w:val="center"/>
            <w:hideMark/>
          </w:tcPr>
          <w:p>
            <w:pPr>
              <w:pStyle w:val="style2"/>
              <w:rPr>
                <w:rFonts w:ascii="Calibri" w:hAnsi="Calibri"/>
                <w:sz w:val="24"/>
                <w:szCs w:val="24"/>
              </w:rPr>
            </w:pPr>
            <w:r>
              <w:rPr>
                <w:rFonts w:ascii="Calibri" w:hAnsi="Calibri"/>
                <w:sz w:val="24"/>
                <w:szCs w:val="24"/>
              </w:rPr>
              <w:t>Production of Ethene (ethylene)</w:t>
            </w:r>
          </w:p>
          <w:p>
            <w:pPr>
              <w:pStyle w:val="style94"/>
              <w:rPr>
                <w:rFonts w:ascii="Calibri" w:hAnsi="Calibri"/>
              </w:rPr>
            </w:pPr>
            <w:r>
              <w:rPr>
                <w:rFonts w:ascii="Calibri" w:hAnsi="Calibri"/>
              </w:rPr>
              <w:t>Ethene can be produced either by:</w:t>
            </w:r>
          </w:p>
          <w:p>
            <w:pPr>
              <w:pStyle w:val="style0"/>
              <w:numPr>
                <w:ilvl w:val="0"/>
                <w:numId w:val="150"/>
              </w:numPr>
              <w:spacing w:before="100" w:beforeAutospacing="true" w:after="100" w:afterAutospacing="true" w:lineRule="auto" w:line="240"/>
              <w:rPr>
                <w:sz w:val="24"/>
                <w:szCs w:val="24"/>
              </w:rPr>
            </w:pPr>
            <w:r>
              <w:rPr>
                <w:sz w:val="24"/>
                <w:szCs w:val="24"/>
              </w:rPr>
              <w:t>I. Extraction from natural gas using fractional distillation followed by steam cracking (the technique for converting alkanes toalkenes)(750 - 900</w:t>
            </w:r>
            <w:r>
              <w:rPr>
                <w:sz w:val="24"/>
                <w:szCs w:val="24"/>
                <w:vertAlign w:val="superscript"/>
              </w:rPr>
              <w:t>o</w:t>
            </w:r>
            <w:r>
              <w:rPr>
                <w:sz w:val="24"/>
                <w:szCs w:val="24"/>
              </w:rPr>
              <w:t xml:space="preserve">C) followed by liquefaction of the </w:t>
            </w:r>
            <w:r>
              <w:rPr>
                <w:sz w:val="24"/>
                <w:szCs w:val="24"/>
              </w:rPr>
              <w:t>gas (-100</w:t>
            </w:r>
            <w:r>
              <w:rPr>
                <w:sz w:val="24"/>
                <w:szCs w:val="24"/>
                <w:vertAlign w:val="superscript"/>
              </w:rPr>
              <w:t>o</w:t>
            </w:r>
            <w:r>
              <w:rPr>
                <w:sz w:val="24"/>
                <w:szCs w:val="24"/>
              </w:rPr>
              <w:t xml:space="preserve">C) and then further fractional distillation </w:t>
            </w:r>
            <w:r>
              <w:rPr>
                <w:sz w:val="24"/>
                <w:szCs w:val="24"/>
              </w:rPr>
              <w:br/>
            </w:r>
            <w:r>
              <w:rPr>
                <w:sz w:val="24"/>
                <w:szCs w:val="24"/>
              </w:rPr>
              <w:t xml:space="preserve">OR </w:t>
            </w:r>
          </w:p>
          <w:p>
            <w:pPr>
              <w:pStyle w:val="style0"/>
              <w:numPr>
                <w:ilvl w:val="0"/>
                <w:numId w:val="150"/>
              </w:numPr>
              <w:spacing w:before="100" w:beforeAutospacing="true" w:after="100" w:afterAutospacing="true" w:lineRule="auto" w:line="240"/>
              <w:ind w:left="720" w:hanging="360"/>
              <w:rPr>
                <w:sz w:val="24"/>
                <w:szCs w:val="24"/>
              </w:rPr>
            </w:pPr>
            <w:r>
              <w:rPr>
                <w:sz w:val="24"/>
                <w:szCs w:val="24"/>
              </w:rPr>
              <w:t>Extraction from crude oil using fractional distillation followed by steam cracking (750 - 900</w:t>
            </w:r>
            <w:r>
              <w:rPr>
                <w:sz w:val="24"/>
                <w:szCs w:val="24"/>
                <w:vertAlign w:val="superscript"/>
              </w:rPr>
              <w:t>o</w:t>
            </w:r>
            <w:r>
              <w:rPr>
                <w:sz w:val="24"/>
                <w:szCs w:val="24"/>
              </w:rPr>
              <w:t>C) of the naphtha or gas-oil fractions followed by liquefaction of the gas (-100</w:t>
            </w:r>
            <w:r>
              <w:rPr>
                <w:sz w:val="24"/>
                <w:szCs w:val="24"/>
                <w:vertAlign w:val="superscript"/>
              </w:rPr>
              <w:t>o</w:t>
            </w:r>
            <w:r>
              <w:rPr>
                <w:sz w:val="24"/>
                <w:szCs w:val="24"/>
              </w:rPr>
              <w:t xml:space="preserve">C) and then further fractional distillation. </w:t>
            </w:r>
          </w:p>
          <w:p>
            <w:pPr>
              <w:pStyle w:val="style94"/>
              <w:rPr>
                <w:rFonts w:ascii="Calibri" w:hAnsi="Calibri"/>
              </w:rPr>
            </w:pPr>
            <w:r>
              <w:rPr>
                <w:rFonts w:ascii="Calibri" w:hAnsi="Calibri"/>
              </w:rPr>
              <w:t xml:space="preserve">The cracking process typically involves </w:t>
            </w:r>
            <w:r>
              <w:rPr>
                <w:rFonts w:ascii="Calibri" w:eastAsia="宋体" w:hAnsi="Calibri"/>
              </w:rPr>
              <w:t>endothermic</w:t>
            </w:r>
            <w:r>
              <w:rPr>
                <w:rFonts w:ascii="Calibri" w:hAnsi="Calibri"/>
              </w:rPr>
              <w:t xml:space="preserve"> equilibrium reactions such as: </w:t>
            </w:r>
          </w:p>
          <w:p>
            <w:pPr>
              <w:pStyle w:val="style0"/>
              <w:numPr>
                <w:ilvl w:val="0"/>
                <w:numId w:val="151"/>
              </w:numPr>
              <w:spacing w:before="100" w:beforeAutospacing="true" w:after="100" w:afterAutospacing="true" w:lineRule="auto" w:line="240"/>
              <w:rPr>
                <w:b/>
                <w:sz w:val="24"/>
                <w:szCs w:val="24"/>
              </w:rPr>
            </w:pPr>
            <w:r>
              <w:rPr>
                <w:b/>
                <w:sz w:val="24"/>
                <w:szCs w:val="24"/>
              </w:rPr>
              <w:t>C</w:t>
            </w:r>
            <w:r>
              <w:rPr>
                <w:b/>
                <w:sz w:val="24"/>
                <w:szCs w:val="24"/>
                <w:vertAlign w:val="subscript"/>
              </w:rPr>
              <w:t>2</w:t>
            </w:r>
            <w:r>
              <w:rPr>
                <w:b/>
                <w:sz w:val="24"/>
                <w:szCs w:val="24"/>
              </w:rPr>
              <w:t>H</w:t>
            </w:r>
            <w:r>
              <w:rPr>
                <w:b/>
                <w:sz w:val="24"/>
                <w:szCs w:val="24"/>
                <w:vertAlign w:val="subscript"/>
              </w:rPr>
              <w:t>6</w:t>
            </w:r>
            <w:r>
              <w:rPr>
                <w:b/>
                <w:sz w:val="24"/>
                <w:szCs w:val="24"/>
              </w:rPr>
              <w:t xml:space="preserve">(g) </w:t>
            </w:r>
            <w:r>
              <w:rPr>
                <w:b/>
                <w:noProof/>
                <w:sz w:val="24"/>
                <w:szCs w:val="24"/>
              </w:rPr>
              <w:drawing>
                <wp:inline distL="0" distT="0" distB="0" distR="0">
                  <wp:extent cx="141605" cy="116205"/>
                  <wp:effectExtent l="0" t="0" r="0" b="0"/>
                  <wp:docPr id="1315" name="Picture 33797" descr="http://www.ausetute.com.au/images/eqlarrow.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33797"/>
                          <pic:cNvPicPr/>
                        </pic:nvPicPr>
                        <pic:blipFill>
                          <a:blip r:embed="rId148" cstate="print"/>
                          <a:srcRect l="0" t="0" r="0" b="0"/>
                          <a:stretch/>
                        </pic:blipFill>
                        <pic:spPr>
                          <a:xfrm rot="0">
                            <a:off x="0" y="0"/>
                            <a:ext cx="141605" cy="116205"/>
                          </a:xfrm>
                          <a:prstGeom prst="rect"/>
                          <a:ln>
                            <a:noFill/>
                          </a:ln>
                        </pic:spPr>
                      </pic:pic>
                    </a:graphicData>
                  </a:graphic>
                </wp:inline>
              </w:drawing>
            </w:r>
            <w:r>
              <w:rPr>
                <w:b/>
                <w:sz w:val="24"/>
                <w:szCs w:val="24"/>
              </w:rPr>
              <w:t>C</w:t>
            </w:r>
            <w:r>
              <w:rPr>
                <w:b/>
                <w:sz w:val="24"/>
                <w:szCs w:val="24"/>
                <w:vertAlign w:val="subscript"/>
              </w:rPr>
              <w:t>2</w:t>
            </w:r>
            <w:r>
              <w:rPr>
                <w:b/>
                <w:sz w:val="24"/>
                <w:szCs w:val="24"/>
              </w:rPr>
              <w:t>H</w:t>
            </w:r>
            <w:r>
              <w:rPr>
                <w:b/>
                <w:sz w:val="24"/>
                <w:szCs w:val="24"/>
                <w:vertAlign w:val="subscript"/>
              </w:rPr>
              <w:t>4</w:t>
            </w:r>
            <w:r>
              <w:rPr>
                <w:b/>
                <w:sz w:val="24"/>
                <w:szCs w:val="24"/>
              </w:rPr>
              <w:t>(g) + H</w:t>
            </w:r>
            <w:r>
              <w:rPr>
                <w:b/>
                <w:sz w:val="24"/>
                <w:szCs w:val="24"/>
                <w:vertAlign w:val="subscript"/>
              </w:rPr>
              <w:t>2</w:t>
            </w:r>
            <w:r>
              <w:rPr>
                <w:b/>
                <w:sz w:val="24"/>
                <w:szCs w:val="24"/>
              </w:rPr>
              <w:t>(g)       ΔH = +138 kJ mol</w:t>
            </w:r>
            <w:r>
              <w:rPr>
                <w:b/>
                <w:sz w:val="24"/>
                <w:szCs w:val="24"/>
                <w:vertAlign w:val="superscript"/>
              </w:rPr>
              <w:t>-1</w:t>
            </w:r>
          </w:p>
          <w:p>
            <w:pPr>
              <w:pStyle w:val="style0"/>
              <w:numPr>
                <w:ilvl w:val="0"/>
                <w:numId w:val="151"/>
              </w:numPr>
              <w:spacing w:before="100" w:beforeAutospacing="true" w:after="100" w:afterAutospacing="true" w:lineRule="auto" w:line="240"/>
              <w:rPr>
                <w:b/>
                <w:sz w:val="24"/>
                <w:szCs w:val="24"/>
              </w:rPr>
            </w:pPr>
            <w:r>
              <w:rPr>
                <w:b/>
                <w:sz w:val="24"/>
                <w:szCs w:val="24"/>
              </w:rPr>
              <w:t>C</w:t>
            </w:r>
            <w:r>
              <w:rPr>
                <w:b/>
                <w:sz w:val="24"/>
                <w:szCs w:val="24"/>
                <w:vertAlign w:val="subscript"/>
              </w:rPr>
              <w:t>3</w:t>
            </w:r>
            <w:r>
              <w:rPr>
                <w:b/>
                <w:sz w:val="24"/>
                <w:szCs w:val="24"/>
              </w:rPr>
              <w:t>H</w:t>
            </w:r>
            <w:r>
              <w:rPr>
                <w:b/>
                <w:sz w:val="24"/>
                <w:szCs w:val="24"/>
                <w:vertAlign w:val="subscript"/>
              </w:rPr>
              <w:t>8</w:t>
            </w:r>
            <w:r>
              <w:rPr>
                <w:b/>
                <w:sz w:val="24"/>
                <w:szCs w:val="24"/>
              </w:rPr>
              <w:t xml:space="preserve">(g) </w:t>
            </w:r>
            <w:r>
              <w:rPr>
                <w:b/>
                <w:noProof/>
                <w:sz w:val="24"/>
                <w:szCs w:val="24"/>
              </w:rPr>
              <w:drawing>
                <wp:inline distL="0" distT="0" distB="0" distR="0">
                  <wp:extent cx="141605" cy="116205"/>
                  <wp:effectExtent l="0" t="0" r="0" b="0"/>
                  <wp:docPr id="1316" name="Picture 33796" descr="http://www.ausetute.com.au/images/eqlarrow.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33796"/>
                          <pic:cNvPicPr/>
                        </pic:nvPicPr>
                        <pic:blipFill>
                          <a:blip r:embed="rId148" cstate="print"/>
                          <a:srcRect l="0" t="0" r="0" b="0"/>
                          <a:stretch/>
                        </pic:blipFill>
                        <pic:spPr>
                          <a:xfrm rot="0">
                            <a:off x="0" y="0"/>
                            <a:ext cx="141605" cy="116205"/>
                          </a:xfrm>
                          <a:prstGeom prst="rect"/>
                          <a:ln>
                            <a:noFill/>
                          </a:ln>
                        </pic:spPr>
                      </pic:pic>
                    </a:graphicData>
                  </a:graphic>
                </wp:inline>
              </w:drawing>
            </w:r>
            <w:r>
              <w:rPr>
                <w:b/>
                <w:sz w:val="24"/>
                <w:szCs w:val="24"/>
              </w:rPr>
              <w:t>C</w:t>
            </w:r>
            <w:r>
              <w:rPr>
                <w:b/>
                <w:sz w:val="24"/>
                <w:szCs w:val="24"/>
                <w:vertAlign w:val="subscript"/>
              </w:rPr>
              <w:t>2</w:t>
            </w:r>
            <w:r>
              <w:rPr>
                <w:b/>
                <w:sz w:val="24"/>
                <w:szCs w:val="24"/>
              </w:rPr>
              <w:t>H</w:t>
            </w:r>
            <w:r>
              <w:rPr>
                <w:b/>
                <w:sz w:val="24"/>
                <w:szCs w:val="24"/>
                <w:vertAlign w:val="subscript"/>
              </w:rPr>
              <w:t>4</w:t>
            </w:r>
            <w:r>
              <w:rPr>
                <w:b/>
                <w:sz w:val="24"/>
                <w:szCs w:val="24"/>
              </w:rPr>
              <w:t>(g) + CH</w:t>
            </w:r>
            <w:r>
              <w:rPr>
                <w:b/>
                <w:sz w:val="24"/>
                <w:szCs w:val="24"/>
                <w:vertAlign w:val="subscript"/>
              </w:rPr>
              <w:t>4</w:t>
            </w:r>
            <w:r>
              <w:rPr>
                <w:b/>
                <w:sz w:val="24"/>
                <w:szCs w:val="24"/>
              </w:rPr>
              <w:t>(g)       ΔH = +81 kJ mol</w:t>
            </w:r>
            <w:r>
              <w:rPr>
                <w:b/>
                <w:sz w:val="24"/>
                <w:szCs w:val="24"/>
                <w:vertAlign w:val="superscript"/>
              </w:rPr>
              <w:t>-1</w:t>
            </w:r>
          </w:p>
          <w:p>
            <w:pPr>
              <w:pStyle w:val="style94"/>
              <w:rPr>
                <w:rFonts w:ascii="Calibri" w:hAnsi="Calibri"/>
                <w:b/>
                <w:color w:val="ff0066"/>
              </w:rPr>
            </w:pPr>
            <w:r>
              <w:rPr>
                <w:rFonts w:ascii="Calibri" w:hAnsi="Calibri"/>
                <w:b/>
                <w:color w:val="ff0066"/>
              </w:rPr>
              <w:t xml:space="preserve">To maximize the </w:t>
            </w:r>
            <w:r>
              <w:rPr/>
              <w:fldChar w:fldCharType="begin"/>
            </w:r>
            <w:r>
              <w:instrText xml:space="preserve"> HYPERLINK "http://www.ausetute.com.au/reactrate.html" </w:instrText>
            </w:r>
            <w:r>
              <w:rPr/>
              <w:fldChar w:fldCharType="separate"/>
            </w:r>
            <w:r>
              <w:rPr>
                <w:rStyle w:val="style85"/>
                <w:rFonts w:ascii="Calibri" w:eastAsia="宋体" w:hAnsi="Calibri"/>
                <w:b/>
                <w:color w:val="ff0066"/>
              </w:rPr>
              <w:t>rate</w:t>
            </w:r>
            <w:r>
              <w:rPr/>
              <w:fldChar w:fldCharType="end"/>
            </w:r>
            <w:r>
              <w:rPr>
                <w:rFonts w:ascii="Calibri" w:hAnsi="Calibri"/>
                <w:b/>
                <w:color w:val="ff0066"/>
              </w:rPr>
              <w:t xml:space="preserve"> of the cracking reactions </w:t>
            </w:r>
          </w:p>
          <w:p>
            <w:pPr>
              <w:pStyle w:val="style0"/>
              <w:numPr>
                <w:ilvl w:val="0"/>
                <w:numId w:val="152"/>
              </w:numPr>
              <w:spacing w:before="100" w:beforeAutospacing="true" w:after="100" w:afterAutospacing="true" w:lineRule="auto" w:line="240"/>
              <w:rPr>
                <w:sz w:val="24"/>
                <w:szCs w:val="24"/>
              </w:rPr>
            </w:pPr>
            <w:r>
              <w:rPr>
                <w:sz w:val="24"/>
                <w:szCs w:val="24"/>
              </w:rPr>
              <w:t xml:space="preserve">the temperature can be increased so that the gas particles move more quickly and collide more often </w:t>
            </w:r>
          </w:p>
          <w:p>
            <w:pPr>
              <w:pStyle w:val="style0"/>
              <w:numPr>
                <w:ilvl w:val="0"/>
                <w:numId w:val="152"/>
              </w:numPr>
              <w:spacing w:before="100" w:beforeAutospacing="true" w:after="100" w:afterAutospacing="true" w:lineRule="auto" w:line="240"/>
              <w:rPr>
                <w:sz w:val="24"/>
                <w:szCs w:val="24"/>
              </w:rPr>
            </w:pPr>
            <w:r>
              <w:rPr>
                <w:sz w:val="24"/>
                <w:szCs w:val="24"/>
              </w:rPr>
              <w:t xml:space="preserve">increase the pressure which forces the gas particles closer together and collide more often </w:t>
            </w:r>
          </w:p>
          <w:p>
            <w:pPr>
              <w:pStyle w:val="style0"/>
              <w:numPr>
                <w:ilvl w:val="0"/>
                <w:numId w:val="152"/>
              </w:numPr>
              <w:spacing w:before="100" w:beforeAutospacing="true" w:after="100" w:afterAutospacing="true" w:lineRule="auto" w:line="240"/>
              <w:rPr>
                <w:sz w:val="24"/>
                <w:szCs w:val="24"/>
              </w:rPr>
            </w:pPr>
            <w:r>
              <w:rPr>
                <w:sz w:val="24"/>
                <w:szCs w:val="24"/>
              </w:rPr>
              <w:t xml:space="preserve">no catalyst is needed to increase the rate of this reaction since the steam provides the required activation energy </w:t>
            </w:r>
          </w:p>
          <w:p>
            <w:pPr>
              <w:pStyle w:val="style94"/>
              <w:rPr>
                <w:rFonts w:ascii="Calibri" w:hAnsi="Calibri"/>
                <w:b/>
              </w:rPr>
            </w:pPr>
            <w:r>
              <w:rPr>
                <w:rFonts w:ascii="Calibri" w:hAnsi="Calibri"/>
                <w:b/>
                <w:color w:val="ff0066"/>
              </w:rPr>
              <w:t xml:space="preserve">To maximize the </w:t>
            </w:r>
            <w:r>
              <w:rPr/>
              <w:fldChar w:fldCharType="begin"/>
            </w:r>
            <w:r>
              <w:instrText xml:space="preserve"> HYPERLINK "http://www.ausetute.com.au/yield.html" </w:instrText>
            </w:r>
            <w:r>
              <w:rPr/>
              <w:fldChar w:fldCharType="separate"/>
            </w:r>
            <w:r>
              <w:rPr>
                <w:rStyle w:val="style85"/>
                <w:rFonts w:ascii="Calibri" w:eastAsia="宋体" w:hAnsi="Calibri"/>
                <w:b/>
                <w:color w:val="ff0066"/>
              </w:rPr>
              <w:t>yield</w:t>
            </w:r>
            <w:r>
              <w:rPr/>
              <w:fldChar w:fldCharType="end"/>
            </w:r>
            <w:r>
              <w:rPr>
                <w:rFonts w:ascii="Calibri" w:hAnsi="Calibri"/>
                <w:b/>
                <w:color w:val="ff0066"/>
              </w:rPr>
              <w:t xml:space="preserve"> of ethene, by </w:t>
            </w:r>
            <w:r>
              <w:rPr/>
              <w:fldChar w:fldCharType="begin"/>
            </w:r>
            <w:r>
              <w:instrText xml:space="preserve"> HYPERLINK "http://www.ausetute.com.au/lechatsp.html" </w:instrText>
            </w:r>
            <w:r>
              <w:rPr/>
              <w:fldChar w:fldCharType="separate"/>
            </w:r>
            <w:r>
              <w:rPr>
                <w:rStyle w:val="style85"/>
                <w:rFonts w:ascii="Calibri" w:eastAsia="宋体" w:hAnsi="Calibri"/>
                <w:b/>
                <w:color w:val="ff0066"/>
              </w:rPr>
              <w:t>Le Chetalier's Principle</w:t>
            </w:r>
            <w:r>
              <w:rPr/>
              <w:fldChar w:fldCharType="end"/>
            </w:r>
          </w:p>
          <w:p>
            <w:pPr>
              <w:pStyle w:val="style0"/>
              <w:numPr>
                <w:ilvl w:val="0"/>
                <w:numId w:val="153"/>
              </w:numPr>
              <w:spacing w:before="100" w:beforeAutospacing="true" w:after="100" w:afterAutospacing="true" w:lineRule="auto" w:line="240"/>
              <w:rPr>
                <w:sz w:val="24"/>
                <w:szCs w:val="24"/>
              </w:rPr>
            </w:pPr>
            <w:r>
              <w:rPr>
                <w:sz w:val="24"/>
                <w:szCs w:val="24"/>
              </w:rPr>
              <w:t xml:space="preserve">increasing the temperature of the reactions favours the formation of products since the reactions are endothermic. So increasing the temperature speeds up the rate of the reaction and increases the yield of ethene. </w:t>
            </w:r>
          </w:p>
          <w:p>
            <w:pPr>
              <w:pStyle w:val="style0"/>
              <w:numPr>
                <w:ilvl w:val="0"/>
                <w:numId w:val="153"/>
              </w:numPr>
              <w:spacing w:before="100" w:beforeAutospacing="true" w:after="100" w:afterAutospacing="true" w:lineRule="auto" w:line="240"/>
              <w:rPr>
                <w:sz w:val="24"/>
                <w:szCs w:val="24"/>
              </w:rPr>
            </w:pPr>
            <w:r>
              <w:rPr>
                <w:sz w:val="24"/>
                <w:szCs w:val="24"/>
              </w:rPr>
              <w:t xml:space="preserve">a decrease in pressure would favour the the formation of products since there are more gaseous product molecules than there are gaseous reactant molecules. However, a decrease in pressure would slow down the rate of the reaction. For this reason the pressure is kept at or below atmospheric pressure. </w:t>
            </w:r>
          </w:p>
          <w:p>
            <w:pPr>
              <w:pStyle w:val="style0"/>
              <w:numPr>
                <w:ilvl w:val="0"/>
                <w:numId w:val="153"/>
              </w:numPr>
              <w:spacing w:before="100" w:beforeAutospacing="true" w:after="100" w:afterAutospacing="true" w:lineRule="auto" w:line="240"/>
              <w:rPr>
                <w:sz w:val="24"/>
                <w:szCs w:val="24"/>
                <w:u w:val="thick"/>
              </w:rPr>
            </w:pPr>
            <w:r>
              <w:rPr>
                <w:sz w:val="24"/>
                <w:szCs w:val="24"/>
              </w:rPr>
              <w:t>removing the product will favour the formation of more product thereby increasing the yield of product. Equilibrium is therefore never actually achieved.</w:t>
            </w:r>
          </w:p>
        </w:tc>
      </w:tr>
    </w:tbl>
    <w:p>
      <w:pPr>
        <w:pStyle w:val="style157"/>
        <w:rPr/>
      </w:pPr>
    </w:p>
    <w:p>
      <w:pPr>
        <w:pStyle w:val="style157"/>
        <w:rPr/>
      </w:pPr>
    </w:p>
    <w:p>
      <w:pPr>
        <w:pStyle w:val="style157"/>
        <w:rPr/>
      </w:pPr>
    </w:p>
    <w:p>
      <w:pPr>
        <w:pStyle w:val="style157"/>
        <w:rPr/>
      </w:pPr>
    </w:p>
    <w:p>
      <w:pPr>
        <w:pStyle w:val="style157"/>
        <w:rPr/>
      </w:pPr>
      <w:r>
        <w:rPr>
          <w:noProof/>
        </w:rPr>
        <w:drawing>
          <wp:inline distL="0" distT="0" distB="0" distR="0">
            <wp:extent cx="3552804" cy="1877975"/>
            <wp:effectExtent l="0" t="0" r="0" b="8255"/>
            <wp:docPr id="1317" name="Picture 3083" descr="C:\Users\USER\Desktop\Experiment  To prepare ethene and examine its properties - StudyNotes.ie_files\ethene-laboratory-preparation.jp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3083"/>
                    <pic:cNvPicPr/>
                  </pic:nvPicPr>
                  <pic:blipFill>
                    <a:blip r:embed="rId149" cstate="print"/>
                    <a:srcRect l="0" t="0" r="0" b="0"/>
                    <a:stretch/>
                  </pic:blipFill>
                  <pic:spPr>
                    <a:xfrm rot="0">
                      <a:off x="0" y="0"/>
                      <a:ext cx="3552804" cy="1877975"/>
                    </a:xfrm>
                    <a:prstGeom prst="rect"/>
                    <a:ln>
                      <a:noFill/>
                    </a:ln>
                  </pic:spPr>
                </pic:pic>
              </a:graphicData>
            </a:graphic>
          </wp:inline>
        </w:drawing>
      </w:r>
    </w:p>
    <w:p>
      <w:pPr>
        <w:pStyle w:val="style157"/>
        <w:rPr/>
      </w:pPr>
      <w:r>
        <w:t>Catalytic cracking to form ethene</w:t>
      </w:r>
    </w:p>
    <w:p>
      <w:pPr>
        <w:pStyle w:val="style157"/>
        <w:numPr>
          <w:ilvl w:val="0"/>
          <w:numId w:val="161"/>
        </w:numPr>
        <w:rPr/>
      </w:pPr>
      <w:r>
        <w:t xml:space="preserve">Cracking is the name given to breaking up large hydrocarbon molecules into smaller and more useful bits. This is achieved by using high pressures and temperatures without a catalyst, or lower temperatures and pressures in the presence of a catalyst. </w:t>
      </w:r>
    </w:p>
    <w:p>
      <w:pPr>
        <w:pStyle w:val="style157"/>
        <w:numPr>
          <w:ilvl w:val="0"/>
          <w:numId w:val="161"/>
        </w:numPr>
        <w:rPr/>
      </w:pPr>
      <w:r>
        <w:t>The source of the large hydrocarbon molecules is often the naphtha fraction or the gas oil fraction from the fractional distillation of crude oil (petroleum).</w:t>
      </w:r>
    </w:p>
    <w:p>
      <w:pPr>
        <w:pStyle w:val="style157"/>
        <w:numPr>
          <w:ilvl w:val="0"/>
          <w:numId w:val="161"/>
        </w:numPr>
        <w:rPr/>
      </w:pPr>
      <w:r>
        <w:t xml:space="preserve"> These fractions are obtained from the distillation process as liquids, but are re-vaporized before cracking.</w:t>
      </w:r>
    </w:p>
    <w:p>
      <w:pPr>
        <w:pStyle w:val="style157"/>
        <w:numPr>
          <w:ilvl w:val="0"/>
          <w:numId w:val="161"/>
        </w:numPr>
        <w:rPr/>
      </w:pPr>
      <w:r>
        <w:t>The hydrocarbons are mixed with a very fine catalyst powder. These days the catalysts are zeolites (complex aluminosilicates) - these are more efficient than the older mixtures of aluminium oxide and silicon dioxide.</w:t>
      </w:r>
    </w:p>
    <w:p>
      <w:pPr>
        <w:pStyle w:val="style157"/>
        <w:numPr>
          <w:ilvl w:val="0"/>
          <w:numId w:val="161"/>
        </w:numPr>
        <w:rPr/>
      </w:pPr>
      <w:r>
        <w:t>The whole mixture is blown rather like a liquid through a reaction chamber at a temperature of about 500°C. Because the mixture behaves like a liquid, this is known as fluid catalytic cracking (or fluidised catalytic cracking). Although the mixture of gas and fine solid behaves as a liquid, this is nevertheless an example of heterogeneous catalysis - the catalyst is in a different phase from the reactants.</w:t>
      </w:r>
    </w:p>
    <w:p>
      <w:pPr>
        <w:pStyle w:val="style157"/>
        <w:numPr>
          <w:ilvl w:val="0"/>
          <w:numId w:val="161"/>
        </w:numPr>
        <w:rPr/>
      </w:pPr>
      <w:r>
        <w:t>The catalyst is recovered afterwards, and the cracked mixture is separated by cooling and further fractional distillation. There is no any single unique reaction happening in the cracker. The hydrocarbon molecules are broken up in a fairly random way to produce mixtures of smaller hydrocarbons, some of which have carbon-carbon double bonds. One possible reaction involving the hydrocarbon C</w:t>
      </w:r>
      <w:r>
        <w:rPr>
          <w:vertAlign w:val="subscript"/>
        </w:rPr>
        <w:t>15</w:t>
      </w:r>
      <w:r>
        <w:t>H</w:t>
      </w:r>
      <w:r>
        <w:rPr>
          <w:vertAlign w:val="subscript"/>
        </w:rPr>
        <w:t>32</w:t>
      </w:r>
      <w:r>
        <w:t xml:space="preserve"> might be: </w:t>
      </w:r>
    </w:p>
    <w:p>
      <w:pPr>
        <w:pStyle w:val="style157"/>
        <w:rPr/>
      </w:pPr>
      <w:r>
        <w:t> </w:t>
      </w:r>
    </w:p>
    <w:p>
      <w:pPr>
        <w:pStyle w:val="style157"/>
        <w:rPr/>
      </w:pPr>
      <w:r>
        <w:rPr>
          <w:noProof/>
        </w:rPr>
        <w:drawing>
          <wp:inline distL="0" distT="0" distB="0" distR="0">
            <wp:extent cx="379730" cy="141605"/>
            <wp:effectExtent l="0" t="0" r="0" b="0"/>
            <wp:docPr id="1318" name="Picture 3103" descr="http://www.chemguide.co.uk/physical/catalysis/padding.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3103"/>
                    <pic:cNvPicPr/>
                  </pic:nvPicPr>
                  <pic:blipFill>
                    <a:blip r:embed="rId150" cstate="print"/>
                    <a:srcRect l="0" t="0" r="0" b="0"/>
                    <a:stretch/>
                  </pic:blipFill>
                  <pic:spPr>
                    <a:xfrm rot="0">
                      <a:off x="0" y="0"/>
                      <a:ext cx="379730" cy="141605"/>
                    </a:xfrm>
                    <a:prstGeom prst="rect"/>
                    <a:ln>
                      <a:noFill/>
                    </a:ln>
                  </pic:spPr>
                </pic:pic>
              </a:graphicData>
            </a:graphic>
          </wp:inline>
        </w:drawing>
      </w:r>
      <w:r>
        <w:rPr>
          <w:noProof/>
        </w:rPr>
        <w:drawing>
          <wp:inline distL="0" distT="0" distB="0" distR="0">
            <wp:extent cx="3142615" cy="502285"/>
            <wp:effectExtent l="323850" t="323850" r="324485" b="316865"/>
            <wp:docPr id="1319" name="Picture 3102" descr="http://www.chemguide.co.uk/physical/catalysis/cracking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3102"/>
                    <pic:cNvPicPr/>
                  </pic:nvPicPr>
                  <pic:blipFill>
                    <a:blip r:embed="rId151" cstate="print"/>
                    <a:srcRect l="0" t="0" r="0" b="0"/>
                    <a:stretch/>
                  </pic:blipFill>
                  <pic:spPr>
                    <a:xfrm rot="0">
                      <a:off x="0" y="0"/>
                      <a:ext cx="3142615" cy="50228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p>
    <w:p>
      <w:pPr>
        <w:pStyle w:val="style157"/>
        <w:rPr/>
      </w:pPr>
      <w:r>
        <w:t> </w:t>
      </w:r>
    </w:p>
    <w:p>
      <w:pPr>
        <w:pStyle w:val="style157"/>
        <w:rPr/>
      </w:pPr>
      <w:r>
        <w:t>Or, showing more clearly what happens to the various atoms and bonds:</w:t>
      </w:r>
    </w:p>
    <w:p>
      <w:pPr>
        <w:pStyle w:val="style157"/>
        <w:rPr/>
      </w:pPr>
      <w:r>
        <w:t> </w:t>
      </w:r>
    </w:p>
    <w:p>
      <w:pPr>
        <w:pStyle w:val="style157"/>
        <w:rPr/>
      </w:pPr>
      <w:r>
        <w:rPr>
          <w:noProof/>
        </w:rPr>
        <w:drawing>
          <wp:inline distL="0" distT="0" distB="0" distR="0">
            <wp:extent cx="3651250" cy="2150745"/>
            <wp:effectExtent l="0" t="0" r="6350" b="1905"/>
            <wp:docPr id="1320" name="Picture 3101" descr="http://www.chemguide.co.uk/physical/catalysis/cracking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3101"/>
                    <pic:cNvPicPr/>
                  </pic:nvPicPr>
                  <pic:blipFill>
                    <a:blip r:embed="rId152" cstate="print"/>
                    <a:srcRect l="0" t="0" r="0" b="0"/>
                    <a:stretch/>
                  </pic:blipFill>
                  <pic:spPr>
                    <a:xfrm rot="0">
                      <a:off x="0" y="0"/>
                      <a:ext cx="3651250" cy="2150745"/>
                    </a:xfrm>
                    <a:prstGeom prst="rect"/>
                    <a:ln>
                      <a:noFill/>
                    </a:ln>
                  </pic:spPr>
                </pic:pic>
              </a:graphicData>
            </a:graphic>
          </wp:inline>
        </w:drawing>
      </w:r>
    </w:p>
    <w:p>
      <w:pPr>
        <w:pStyle w:val="style157"/>
        <w:rPr/>
      </w:pPr>
      <w:r>
        <w:t> </w:t>
      </w:r>
    </w:p>
    <w:p>
      <w:pPr>
        <w:pStyle w:val="style157"/>
        <w:rPr/>
      </w:pPr>
      <w:r>
        <w:t>This is only one way in which this particular molecule might break up. The ethene and propene are important materials for making plastics or producing other organic chemicals. The octane is one of the molecules found in petrol (gasoline).</w:t>
      </w:r>
    </w:p>
    <w:tbl>
      <w:tblPr>
        <w:tblW w:w="9330" w:type="dxa"/>
        <w:jc w:val="center"/>
        <w:tblCellSpacing w:w="75" w:type="dxa"/>
        <w:tblCellMar>
          <w:top w:w="15" w:type="dxa"/>
          <w:left w:w="15" w:type="dxa"/>
          <w:bottom w:w="15" w:type="dxa"/>
          <w:right w:w="15" w:type="dxa"/>
        </w:tblCellMar>
        <w:tblLook w:val="04A0" w:firstRow="1" w:lastRow="0" w:firstColumn="1" w:lastColumn="0" w:noHBand="0" w:noVBand="1"/>
      </w:tblPr>
      <w:tblGrid>
        <w:gridCol w:w="9760"/>
      </w:tblGrid>
      <w:tr>
        <w:trPr>
          <w:tblCellSpacing w:w="75" w:type="dxa"/>
          <w:jc w:val="center"/>
        </w:trPr>
        <w:tc>
          <w:tcPr>
            <w:tcW w:w="0" w:type="auto"/>
            <w:tcBorders/>
            <w:vAlign w:val="center"/>
            <w:hideMark/>
          </w:tcPr>
          <w:p>
            <w:pPr>
              <w:pStyle w:val="style94"/>
              <w:rPr>
                <w:rFonts w:ascii="Calibri" w:hAnsi="Calibri"/>
                <w:color w:val="000000"/>
              </w:rPr>
            </w:pPr>
            <w:r>
              <w:rPr>
                <w:rFonts w:ascii="Calibri" w:hAnsi="Calibri"/>
                <w:b/>
                <w:bCs/>
                <w:color w:val="000000"/>
              </w:rPr>
              <w:t>Physical properties of the alkenes</w:t>
            </w:r>
          </w:p>
          <w:p>
            <w:pPr>
              <w:pStyle w:val="style94"/>
              <w:rPr>
                <w:rFonts w:ascii="Calibri" w:hAnsi="Calibri"/>
                <w:color w:val="000000"/>
              </w:rPr>
            </w:pPr>
            <w:r>
              <w:rPr>
                <w:rFonts w:ascii="Calibri" w:hAnsi="Calibri"/>
                <w:b/>
                <w:bCs/>
                <w:color w:val="000000"/>
              </w:rPr>
              <w:t>Boiling Points</w:t>
            </w:r>
          </w:p>
          <w:p>
            <w:pPr>
              <w:pStyle w:val="style94"/>
              <w:rPr>
                <w:rFonts w:ascii="Calibri" w:hAnsi="Calibri"/>
                <w:color w:val="000000"/>
              </w:rPr>
            </w:pPr>
            <w:r>
              <w:rPr>
                <w:rFonts w:ascii="Calibri" w:hAnsi="Calibri"/>
                <w:color w:val="000000"/>
              </w:rPr>
              <w:t>The boiling point of each alkene is very similar to that of the alkane with the same number of carbon atoms. Ethene, propene and the various butenes are gases at room temperature. All the rest that you are likely to come across are liquids.</w:t>
            </w:r>
          </w:p>
          <w:p>
            <w:pPr>
              <w:pStyle w:val="style94"/>
              <w:rPr>
                <w:rFonts w:ascii="Calibri" w:hAnsi="Calibri"/>
                <w:color w:val="000000"/>
              </w:rPr>
            </w:pPr>
            <w:r>
              <w:rPr>
                <w:rFonts w:ascii="Calibri" w:hAnsi="Calibri"/>
                <w:color w:val="000000"/>
              </w:rPr>
              <w:t>In each case, the alkene has a boiling point which is a small number of degrees lower than the corresponding alkane. The only attractions involved are Van der Waals dispersion forces, and these depend on the shape of the molecule and the number of electrons it contains. Each alkene has 2 fewer electrons than the alkane with the same number of carbons.</w:t>
            </w:r>
          </w:p>
        </w:tc>
      </w:tr>
      <w:tr>
        <w:tblPrEx/>
        <w:trPr>
          <w:tblCellSpacing w:w="75" w:type="dxa"/>
          <w:jc w:val="center"/>
        </w:trPr>
        <w:tc>
          <w:tcPr>
            <w:tcW w:w="0" w:type="auto"/>
            <w:tcBorders/>
            <w:vAlign w:val="center"/>
            <w:hideMark/>
          </w:tcPr>
          <w:p>
            <w:pPr>
              <w:pStyle w:val="style157"/>
              <w:rPr/>
            </w:pPr>
          </w:p>
          <w:p>
            <w:pPr>
              <w:pStyle w:val="style157"/>
              <w:rPr/>
            </w:pPr>
            <w:r>
              <w:t>Solubility</w:t>
            </w:r>
          </w:p>
          <w:p>
            <w:pPr>
              <w:pStyle w:val="style157"/>
              <w:rPr/>
            </w:pPr>
            <w:r>
              <w:t>Alkenes are virtually insoluble in water, but dissolve in organic solvents.</w:t>
            </w:r>
          </w:p>
          <w:p>
            <w:pPr>
              <w:pStyle w:val="style2"/>
              <w:rPr>
                <w:rFonts w:ascii="Calibri" w:hAnsi="Calibri"/>
                <w:sz w:val="24"/>
                <w:szCs w:val="24"/>
              </w:rPr>
            </w:pPr>
            <w:r>
              <w:rPr>
                <w:rFonts w:ascii="Calibri" w:hAnsi="Calibri"/>
                <w:sz w:val="24"/>
                <w:szCs w:val="24"/>
              </w:rPr>
              <w:t>Properties of Ethene (ethylene)</w:t>
            </w:r>
          </w:p>
          <w:p>
            <w:pPr>
              <w:pStyle w:val="style0"/>
              <w:numPr>
                <w:ilvl w:val="0"/>
                <w:numId w:val="149"/>
              </w:numPr>
              <w:spacing w:before="100" w:beforeAutospacing="true" w:after="100" w:afterAutospacing="true" w:lineRule="auto" w:line="240"/>
              <w:rPr>
                <w:sz w:val="24"/>
                <w:szCs w:val="24"/>
              </w:rPr>
            </w:pPr>
            <w:r>
              <w:rPr>
                <w:sz w:val="24"/>
                <w:szCs w:val="24"/>
              </w:rPr>
              <w:t xml:space="preserve">colourless gas at room temperature and pressure </w:t>
            </w:r>
            <w:r>
              <w:rPr>
                <w:sz w:val="24"/>
                <w:szCs w:val="24"/>
              </w:rPr>
              <w:br/>
            </w:r>
            <w:r>
              <w:rPr>
                <w:sz w:val="24"/>
                <w:szCs w:val="24"/>
              </w:rPr>
              <w:t>Melting point -169</w:t>
            </w:r>
            <w:r>
              <w:rPr>
                <w:sz w:val="24"/>
                <w:szCs w:val="24"/>
                <w:vertAlign w:val="superscript"/>
              </w:rPr>
              <w:t>o</w:t>
            </w:r>
            <w:r>
              <w:rPr>
                <w:sz w:val="24"/>
                <w:szCs w:val="24"/>
              </w:rPr>
              <w:t xml:space="preserve">C </w:t>
            </w:r>
            <w:r>
              <w:rPr>
                <w:sz w:val="24"/>
                <w:szCs w:val="24"/>
              </w:rPr>
              <w:br/>
            </w:r>
            <w:r>
              <w:rPr>
                <w:sz w:val="24"/>
                <w:szCs w:val="24"/>
              </w:rPr>
              <w:t>Boiling point -104</w:t>
            </w:r>
            <w:r>
              <w:rPr>
                <w:sz w:val="24"/>
                <w:szCs w:val="24"/>
                <w:vertAlign w:val="superscript"/>
              </w:rPr>
              <w:t>o</w:t>
            </w:r>
            <w:r>
              <w:rPr>
                <w:sz w:val="24"/>
                <w:szCs w:val="24"/>
              </w:rPr>
              <w:t xml:space="preserve">C </w:t>
            </w:r>
          </w:p>
          <w:p>
            <w:pPr>
              <w:pStyle w:val="style0"/>
              <w:numPr>
                <w:ilvl w:val="0"/>
                <w:numId w:val="149"/>
              </w:numPr>
              <w:spacing w:before="100" w:beforeAutospacing="true" w:after="100" w:afterAutospacing="true" w:lineRule="auto" w:line="240"/>
              <w:rPr>
                <w:sz w:val="24"/>
                <w:szCs w:val="24"/>
              </w:rPr>
            </w:pPr>
            <w:r>
              <w:rPr>
                <w:sz w:val="24"/>
                <w:szCs w:val="24"/>
              </w:rPr>
              <w:t xml:space="preserve">slightly sweet smell </w:t>
            </w:r>
          </w:p>
          <w:p>
            <w:pPr>
              <w:pStyle w:val="style0"/>
              <w:numPr>
                <w:ilvl w:val="0"/>
                <w:numId w:val="149"/>
              </w:numPr>
              <w:spacing w:before="100" w:beforeAutospacing="true" w:after="100" w:afterAutospacing="true" w:lineRule="auto" w:line="240"/>
              <w:rPr>
                <w:sz w:val="24"/>
                <w:szCs w:val="24"/>
              </w:rPr>
            </w:pPr>
            <w:r>
              <w:rPr>
                <w:sz w:val="24"/>
                <w:szCs w:val="24"/>
              </w:rPr>
              <w:t xml:space="preserve">flammable </w:t>
            </w:r>
          </w:p>
          <w:p>
            <w:pPr>
              <w:pStyle w:val="style0"/>
              <w:numPr>
                <w:ilvl w:val="0"/>
                <w:numId w:val="149"/>
              </w:numPr>
              <w:spacing w:before="100" w:beforeAutospacing="true" w:after="100" w:afterAutospacing="true" w:lineRule="auto" w:line="240"/>
              <w:rPr>
                <w:sz w:val="24"/>
                <w:szCs w:val="24"/>
              </w:rPr>
            </w:pPr>
            <w:r>
              <w:rPr>
                <w:sz w:val="24"/>
                <w:szCs w:val="24"/>
              </w:rPr>
              <w:t xml:space="preserve">non-polar molecule </w:t>
            </w:r>
            <w:r>
              <w:rPr>
                <w:sz w:val="24"/>
                <w:szCs w:val="24"/>
              </w:rPr>
              <w:br/>
            </w:r>
            <w:r>
              <w:rPr>
                <w:sz w:val="24"/>
                <w:szCs w:val="24"/>
              </w:rPr>
              <w:t xml:space="preserve">soluble in non-polar solvents &amp; insoluble in polar solvents like water </w:t>
            </w:r>
          </w:p>
          <w:p>
            <w:pPr>
              <w:pStyle w:val="style0"/>
              <w:numPr>
                <w:ilvl w:val="0"/>
                <w:numId w:val="149"/>
              </w:numPr>
              <w:spacing w:before="100" w:beforeAutospacing="true" w:after="100" w:afterAutospacing="true" w:lineRule="auto" w:line="240"/>
              <w:rPr>
                <w:sz w:val="24"/>
                <w:szCs w:val="24"/>
              </w:rPr>
            </w:pPr>
            <w:r>
              <w:rPr>
                <w:sz w:val="24"/>
                <w:szCs w:val="24"/>
              </w:rPr>
              <w:t xml:space="preserve">reactive: the active site is the double bond </w:t>
            </w:r>
            <w:r>
              <w:rPr>
                <w:sz w:val="24"/>
                <w:szCs w:val="24"/>
              </w:rPr>
              <w:br/>
            </w:r>
            <w:r>
              <w:rPr>
                <w:sz w:val="24"/>
                <w:szCs w:val="24"/>
              </w:rPr>
              <w:t xml:space="preserve">Readily undergoes addition reactions, for example </w:t>
            </w:r>
            <w:r>
              <w:rPr>
                <w:sz w:val="24"/>
                <w:szCs w:val="24"/>
              </w:rPr>
              <w:br/>
            </w:r>
            <w:r>
              <w:rPr>
                <w:sz w:val="24"/>
                <w:szCs w:val="24"/>
              </w:rPr>
              <w:t xml:space="preserve">reacts with bromine water (red-brown) to produce colourless 1,2-dibromoethane </w:t>
            </w:r>
            <w:r>
              <w:rPr>
                <w:sz w:val="24"/>
                <w:szCs w:val="24"/>
              </w:rPr>
              <w:br/>
            </w:r>
            <w:r>
              <w:rPr>
                <w:sz w:val="24"/>
                <w:szCs w:val="24"/>
              </w:rPr>
              <w:t>CH</w:t>
            </w:r>
            <w:r>
              <w:rPr>
                <w:sz w:val="24"/>
                <w:szCs w:val="24"/>
                <w:vertAlign w:val="subscript"/>
              </w:rPr>
              <w:t>2</w:t>
            </w:r>
            <w:r>
              <w:rPr>
                <w:sz w:val="24"/>
                <w:szCs w:val="24"/>
              </w:rPr>
              <w:t>=CH</w:t>
            </w:r>
            <w:r>
              <w:rPr>
                <w:sz w:val="24"/>
                <w:szCs w:val="24"/>
                <w:vertAlign w:val="subscript"/>
              </w:rPr>
              <w:t>2</w:t>
            </w:r>
            <w:r>
              <w:rPr>
                <w:sz w:val="24"/>
                <w:szCs w:val="24"/>
              </w:rPr>
              <w:t>(g) + Br</w:t>
            </w:r>
            <w:r>
              <w:rPr>
                <w:sz w:val="24"/>
                <w:szCs w:val="24"/>
                <w:vertAlign w:val="subscript"/>
              </w:rPr>
              <w:t>2</w:t>
            </w:r>
            <w:r>
              <w:rPr>
                <w:sz w:val="24"/>
                <w:szCs w:val="24"/>
              </w:rPr>
              <w:t>(l) -----&gt; CH</w:t>
            </w:r>
            <w:r>
              <w:rPr>
                <w:sz w:val="24"/>
                <w:szCs w:val="24"/>
                <w:vertAlign w:val="subscript"/>
              </w:rPr>
              <w:t>2</w:t>
            </w:r>
            <w:r>
              <w:rPr>
                <w:sz w:val="24"/>
                <w:szCs w:val="24"/>
              </w:rPr>
              <w:t>Br-CH</w:t>
            </w:r>
            <w:r>
              <w:rPr>
                <w:sz w:val="24"/>
                <w:szCs w:val="24"/>
                <w:vertAlign w:val="subscript"/>
              </w:rPr>
              <w:t>2</w:t>
            </w:r>
            <w:r>
              <w:rPr>
                <w:sz w:val="24"/>
                <w:szCs w:val="24"/>
              </w:rPr>
              <w:t xml:space="preserve">Br(g) </w:t>
            </w:r>
          </w:p>
          <w:p>
            <w:pPr>
              <w:pStyle w:val="style94"/>
              <w:rPr>
                <w:rFonts w:ascii="Calibri" w:hAnsi="Calibri"/>
                <w:color w:val="000000"/>
              </w:rPr>
            </w:pPr>
          </w:p>
        </w:tc>
      </w:tr>
      <w:tr>
        <w:tblPrEx/>
        <w:trPr>
          <w:tblCellSpacing w:w="75" w:type="dxa"/>
          <w:jc w:val="center"/>
        </w:trPr>
        <w:tc>
          <w:tcPr>
            <w:tcW w:w="0" w:type="auto"/>
            <w:tcBorders/>
            <w:vAlign w:val="center"/>
            <w:hideMark/>
          </w:tcPr>
          <w:p>
            <w:pPr>
              <w:pStyle w:val="style101"/>
              <w:rPr>
                <w:rFonts w:ascii="Calibri" w:hAnsi="Calibri"/>
                <w:sz w:val="24"/>
                <w:szCs w:val="24"/>
              </w:rPr>
            </w:pPr>
          </w:p>
          <w:p>
            <w:pPr>
              <w:pStyle w:val="style94"/>
              <w:rPr>
                <w:rFonts w:ascii="Calibri" w:hAnsi="Calibri"/>
                <w:color w:val="000000"/>
              </w:rPr>
            </w:pPr>
            <w:r>
              <w:rPr>
                <w:rFonts w:ascii="Calibri" w:hAnsi="Calibri"/>
                <w:b/>
                <w:bCs/>
                <w:color w:val="000000"/>
              </w:rPr>
              <w:t>Chemical Reactivity</w:t>
            </w:r>
          </w:p>
          <w:p>
            <w:pPr>
              <w:pStyle w:val="style94"/>
              <w:rPr>
                <w:rFonts w:ascii="Calibri" w:hAnsi="Calibri"/>
                <w:color w:val="000000"/>
              </w:rPr>
            </w:pPr>
            <w:r>
              <w:rPr>
                <w:rFonts w:ascii="Calibri" w:hAnsi="Calibri"/>
                <w:b/>
                <w:bCs/>
                <w:color w:val="000000"/>
              </w:rPr>
              <w:t>Bonding in the alkenes</w:t>
            </w:r>
          </w:p>
          <w:p>
            <w:pPr>
              <w:pStyle w:val="style94"/>
              <w:rPr>
                <w:rFonts w:ascii="Calibri" w:hAnsi="Calibri"/>
                <w:color w:val="000000"/>
              </w:rPr>
            </w:pPr>
            <w:r>
              <w:rPr>
                <w:rFonts w:ascii="Calibri" w:hAnsi="Calibri"/>
                <w:color w:val="000000"/>
              </w:rPr>
              <w:t>We just need to look at ethene, because what is true of C=C in ethene will be equally true of C=C in more complicated alkenes.</w:t>
            </w:r>
          </w:p>
          <w:p>
            <w:pPr>
              <w:pStyle w:val="style94"/>
              <w:rPr>
                <w:rFonts w:ascii="Calibri" w:hAnsi="Calibri"/>
                <w:color w:val="000000"/>
              </w:rPr>
            </w:pPr>
            <w:r>
              <w:rPr>
                <w:rFonts w:ascii="Calibri" w:hAnsi="Calibri"/>
                <w:color w:val="000000"/>
              </w:rPr>
              <w:t>Ethene is often modelled like this:</w:t>
            </w:r>
          </w:p>
          <w:p>
            <w:pPr>
              <w:pStyle w:val="style94"/>
              <w:jc w:val="center"/>
              <w:rPr>
                <w:rFonts w:ascii="Calibri" w:hAnsi="Calibri"/>
                <w:color w:val="000000"/>
              </w:rPr>
            </w:pPr>
            <w:r>
              <w:rPr>
                <w:rFonts w:ascii="Calibri" w:hAnsi="Calibri"/>
                <w:noProof/>
                <w:color w:val="000000"/>
              </w:rPr>
              <w:drawing>
                <wp:inline distL="0" distT="0" distB="0" distR="0">
                  <wp:extent cx="1113790" cy="791845"/>
                  <wp:effectExtent l="323850" t="323850" r="314960" b="332105"/>
                  <wp:docPr id="1321" name="Picture 3093" descr="http://www.chemguide.co.uk/organicprops/alkenes/ethenemode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3093"/>
                          <pic:cNvPicPr/>
                        </pic:nvPicPr>
                        <pic:blipFill>
                          <a:blip r:embed="rId153" cstate="print"/>
                          <a:srcRect l="0" t="0" r="0" b="0"/>
                          <a:stretch/>
                        </pic:blipFill>
                        <pic:spPr>
                          <a:xfrm rot="0">
                            <a:off x="0" y="0"/>
                            <a:ext cx="1113790" cy="79184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p>
          <w:p>
            <w:pPr>
              <w:pStyle w:val="style94"/>
              <w:rPr>
                <w:rFonts w:ascii="Calibri" w:hAnsi="Calibri"/>
                <w:color w:val="000000"/>
              </w:rPr>
            </w:pPr>
            <w:r>
              <w:rPr>
                <w:rFonts w:ascii="Calibri" w:hAnsi="Calibri"/>
                <w:color w:val="000000"/>
              </w:rPr>
              <w:t>The double bond between the carbon atoms is, of course, two pairs of shared electrons. What the diagram doesn't show is that the two pairs aren't the same as each other.</w:t>
            </w:r>
          </w:p>
          <w:p>
            <w:pPr>
              <w:pStyle w:val="style94"/>
              <w:rPr>
                <w:rFonts w:ascii="Calibri" w:cs="Consolas" w:hAnsi="Calibri"/>
                <w:b/>
                <w:i/>
                <w:color w:val="000000"/>
              </w:rPr>
            </w:pPr>
            <w:r>
              <w:rPr>
                <w:rFonts w:ascii="Calibri" w:hAnsi="Calibri"/>
                <w:color w:val="000000"/>
              </w:rPr>
              <w:t xml:space="preserve">One of the pairs of electrons is held on the line between the two carbon nuclei as you would expect, but the other is held in a molecular orbital above and below the plane of the molecule. </w:t>
            </w:r>
            <w:r>
              <w:rPr>
                <w:rFonts w:ascii="Calibri" w:cs="Consolas" w:hAnsi="Calibri"/>
                <w:b/>
                <w:i/>
                <w:color w:val="000000"/>
              </w:rPr>
              <w:t>A molecular orbital is a region of space within the molecule where there is a high probability of finding a particular pair of electrons.</w:t>
            </w:r>
          </w:p>
          <w:p>
            <w:pPr>
              <w:pStyle w:val="style94"/>
              <w:jc w:val="center"/>
              <w:rPr>
                <w:rFonts w:ascii="Calibri" w:hAnsi="Calibri"/>
                <w:color w:val="000000"/>
              </w:rPr>
            </w:pPr>
            <w:r>
              <w:rPr>
                <w:rFonts w:ascii="Calibri" w:hAnsi="Calibri"/>
                <w:noProof/>
                <w:color w:val="000000"/>
              </w:rPr>
              <w:drawing>
                <wp:inline distL="0" distT="0" distB="0" distR="0">
                  <wp:extent cx="1268730" cy="1113790"/>
                  <wp:effectExtent l="0" t="0" r="7620" b="0"/>
                  <wp:docPr id="1322" name="Picture 3092" descr="http://www.chemguide.co.uk/organicprops/alkenes/ethenebonds.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3092"/>
                          <pic:cNvPicPr/>
                        </pic:nvPicPr>
                        <pic:blipFill>
                          <a:blip r:embed="rId154" cstate="print"/>
                          <a:srcRect l="0" t="0" r="0" b="0"/>
                          <a:stretch/>
                        </pic:blipFill>
                        <pic:spPr>
                          <a:xfrm rot="0">
                            <a:off x="0" y="0"/>
                            <a:ext cx="1268730" cy="1113790"/>
                          </a:xfrm>
                          <a:prstGeom prst="rect"/>
                          <a:ln>
                            <a:noFill/>
                          </a:ln>
                        </pic:spPr>
                      </pic:pic>
                    </a:graphicData>
                  </a:graphic>
                </wp:inline>
              </w:drawing>
            </w:r>
          </w:p>
          <w:p>
            <w:pPr>
              <w:pStyle w:val="style94"/>
              <w:rPr>
                <w:rFonts w:ascii="Calibri" w:hAnsi="Calibri"/>
                <w:color w:val="000000"/>
              </w:rPr>
            </w:pPr>
            <w:r>
              <w:rPr>
                <w:rFonts w:ascii="Calibri" w:hAnsi="Calibri"/>
                <w:color w:val="000000"/>
              </w:rPr>
              <w:t>In this diagram, the line between the two carbon atoms represents a normal bond - the pair of shared electrons lies in a molecular orbital on the line between the two nuclei where you would expect them to be. This sort of bond is called a sigma bond.</w:t>
            </w:r>
          </w:p>
          <w:p>
            <w:pPr>
              <w:pStyle w:val="style94"/>
              <w:rPr>
                <w:rFonts w:ascii="Calibri" w:hAnsi="Calibri"/>
                <w:color w:val="000000"/>
              </w:rPr>
            </w:pPr>
            <w:r>
              <w:rPr>
                <w:rFonts w:ascii="Calibri" w:hAnsi="Calibri"/>
                <w:color w:val="000000"/>
              </w:rPr>
              <w:t xml:space="preserve">The other pair of electrons is found somewhere in the shaded part above and below the plane of the molecule. This bond is called a pi bond. The electrons in the pi bond are free to move around </w:t>
            </w:r>
            <w:r>
              <w:rPr>
                <w:rFonts w:ascii="Calibri" w:hAnsi="Calibri"/>
                <w:i/>
                <w:iCs w:val="false"/>
                <w:color w:val="000000"/>
              </w:rPr>
              <w:t>anywhere</w:t>
            </w:r>
            <w:r>
              <w:rPr>
                <w:rFonts w:ascii="Calibri" w:hAnsi="Calibri"/>
                <w:color w:val="000000"/>
              </w:rPr>
              <w:t xml:space="preserve"> in this shaded region and can move freely from one half to the other.</w:t>
            </w:r>
          </w:p>
        </w:tc>
      </w:tr>
      <w:tr>
        <w:tblPrEx/>
        <w:trPr>
          <w:tblCellSpacing w:w="75" w:type="dxa"/>
          <w:jc w:val="center"/>
        </w:trPr>
        <w:tc>
          <w:tcPr>
            <w:tcW w:w="0" w:type="auto"/>
            <w:tcBorders/>
            <w:vAlign w:val="center"/>
            <w:hideMark/>
          </w:tcPr>
          <w:p>
            <w:pPr>
              <w:pStyle w:val="style0"/>
              <w:rPr>
                <w:color w:val="006600"/>
                <w:sz w:val="24"/>
                <w:szCs w:val="24"/>
              </w:rPr>
            </w:pPr>
            <w:r>
              <w:rPr>
                <w:color w:val="006600"/>
                <w:sz w:val="24"/>
                <w:szCs w:val="24"/>
              </w:rPr>
              <w:pict>
                <v:rect id="1323" fillcolor="#a0a0a0" stroked="f" style="margin-left:0.0pt;margin-top:0.0pt;width:0.0pt;height:1.5pt;mso-wrap-distance-left:0.0pt;mso-wrap-distance-right:0.0pt;visibility:visible;" o:hr="t" o:hralign="center" o:hrstd="t">
                  <v:stroke on="f"/>
                  <v:fill/>
                </v:rect>
              </w:pict>
            </w:r>
          </w:p>
          <w:p>
            <w:pPr>
              <w:pStyle w:val="style0"/>
              <w:rPr>
                <w:sz w:val="24"/>
                <w:szCs w:val="24"/>
              </w:rPr>
            </w:pPr>
            <w:r>
              <w:rPr>
                <w:b/>
                <w:bCs/>
                <w:color w:val="006600"/>
                <w:sz w:val="24"/>
                <w:szCs w:val="24"/>
              </w:rPr>
              <w:t>Note:  </w:t>
            </w:r>
            <w:r>
              <w:rPr>
                <w:color w:val="006600"/>
                <w:sz w:val="24"/>
                <w:szCs w:val="24"/>
              </w:rPr>
              <w:t>This diagram shows a side view of an ethene molecule. The dotted lines to two of the hydrogens show bonds going back into the screen or paper away from you. The wedge shapes show bonds coming out towards you.</w:t>
            </w:r>
          </w:p>
          <w:p>
            <w:pPr>
              <w:pStyle w:val="style0"/>
              <w:rPr>
                <w:sz w:val="24"/>
                <w:szCs w:val="24"/>
              </w:rPr>
            </w:pPr>
            <w:r>
              <w:rPr>
                <w:sz w:val="24"/>
                <w:szCs w:val="24"/>
              </w:rPr>
              <w:pict>
                <v:rect id="1324" fillcolor="#a0a0a0" stroked="f" style="margin-left:0.0pt;margin-top:0.0pt;width:0.0pt;height:1.5pt;mso-wrap-distance-left:0.0pt;mso-wrap-distance-right:0.0pt;visibility:visible;" o:hr="t" o:hralign="center" o:hrstd="t">
                  <v:stroke on="f"/>
                  <v:fill/>
                </v:rect>
              </w:pict>
            </w:r>
          </w:p>
          <w:p>
            <w:pPr>
              <w:pStyle w:val="style0"/>
              <w:rPr>
                <w:sz w:val="24"/>
                <w:szCs w:val="24"/>
              </w:rPr>
            </w:pPr>
          </w:p>
        </w:tc>
      </w:tr>
      <w:tr>
        <w:tblPrEx/>
        <w:trPr>
          <w:tblCellSpacing w:w="75" w:type="dxa"/>
          <w:jc w:val="center"/>
        </w:trPr>
        <w:tc>
          <w:tcPr>
            <w:tcW w:w="0" w:type="auto"/>
            <w:tcBorders/>
            <w:vAlign w:val="center"/>
            <w:hideMark/>
          </w:tcPr>
          <w:p>
            <w:pPr>
              <w:pStyle w:val="style94"/>
              <w:rPr>
                <w:rFonts w:ascii="Calibri" w:cs="Arial" w:hAnsi="Calibri"/>
                <w:color w:val="000000"/>
              </w:rPr>
            </w:pPr>
            <w:r>
              <w:rPr>
                <w:rFonts w:ascii="Calibri" w:cs="Arial" w:hAnsi="Calibri"/>
                <w:color w:val="000000"/>
              </w:rPr>
              <w:t>The pi electrons are not as fully under the control of the carbon nuclei as the electrons in the sigma bond and, because they lie exposed above and below the rest of the molecule, they are relatively open to attack by other things.</w:t>
            </w:r>
          </w:p>
        </w:tc>
      </w:tr>
      <w:tr>
        <w:tblPrEx/>
        <w:trPr>
          <w:trHeight w:val="5580" w:hRule="atLeast"/>
          <w:tblCellSpacing w:w="75" w:type="dxa"/>
          <w:jc w:val="center"/>
        </w:trPr>
        <w:tc>
          <w:tcPr>
            <w:tcW w:w="0" w:type="auto"/>
            <w:tcBorders/>
            <w:vAlign w:val="center"/>
            <w:hideMark/>
          </w:tcPr>
          <w:p>
            <w:pPr>
              <w:pStyle w:val="style94"/>
              <w:rPr>
                <w:rFonts w:ascii="Calibri" w:cs="Arial" w:hAnsi="Calibri"/>
                <w:b/>
                <w:bCs/>
                <w:color w:val="000000"/>
              </w:rPr>
            </w:pPr>
          </w:p>
          <w:p>
            <w:pPr>
              <w:pStyle w:val="style94"/>
              <w:rPr>
                <w:rFonts w:ascii="Calibri" w:cs="Arial" w:hAnsi="Calibri"/>
                <w:color w:val="000000"/>
              </w:rPr>
            </w:pPr>
            <w:r>
              <w:rPr>
                <w:rFonts w:ascii="Calibri" w:cs="Arial" w:hAnsi="Calibri"/>
                <w:b/>
                <w:bCs/>
                <w:color w:val="000000"/>
              </w:rPr>
              <w:t>The reactions of alkenes</w:t>
            </w:r>
          </w:p>
          <w:p>
            <w:pPr>
              <w:pStyle w:val="style94"/>
              <w:rPr>
                <w:rFonts w:ascii="Calibri" w:cs="Arial" w:hAnsi="Calibri"/>
                <w:color w:val="000000"/>
              </w:rPr>
            </w:pPr>
            <w:r>
              <w:rPr>
                <w:rFonts w:ascii="Calibri" w:cs="Arial" w:hAnsi="Calibri"/>
                <w:color w:val="000000"/>
              </w:rPr>
              <w:t>Like any other hydrocarbons, alkenes burn in air or oxygen, but these reactions are unimportant. Alkenes are too valuable to waste in this way.</w:t>
            </w:r>
          </w:p>
          <w:p>
            <w:pPr>
              <w:pStyle w:val="style94"/>
              <w:rPr>
                <w:rFonts w:ascii="Calibri" w:cs="Arial" w:hAnsi="Calibri"/>
                <w:color w:val="000000"/>
              </w:rPr>
            </w:pPr>
            <w:r>
              <w:rPr>
                <w:rFonts w:ascii="Calibri" w:cs="Arial" w:hAnsi="Calibri"/>
                <w:color w:val="000000"/>
              </w:rPr>
              <w:t xml:space="preserve">The important reactions all centre around the double bond. Typically, the pi bond breaks and the electrons from it are used to join the two carbon atoms to other things. Alkenes undergo </w:t>
            </w:r>
            <w:r>
              <w:rPr>
                <w:rFonts w:ascii="Calibri" w:cs="Arial" w:hAnsi="Calibri"/>
                <w:b/>
                <w:bCs/>
                <w:i/>
                <w:iCs w:val="false"/>
                <w:color w:val="ff0066"/>
              </w:rPr>
              <w:t>addition reactions</w:t>
            </w:r>
            <w:r>
              <w:rPr>
                <w:rFonts w:ascii="Calibri" w:cs="Arial" w:hAnsi="Calibri"/>
                <w:color w:val="000000"/>
              </w:rPr>
              <w:t>.</w:t>
            </w:r>
          </w:p>
          <w:p>
            <w:pPr>
              <w:pStyle w:val="style94"/>
              <w:rPr>
                <w:rFonts w:ascii="Calibri" w:cs="Arial" w:hAnsi="Calibri"/>
                <w:color w:val="000000"/>
              </w:rPr>
            </w:pPr>
            <w:r>
              <w:rPr>
                <w:rFonts w:ascii="Calibri" w:cs="Arial" w:hAnsi="Calibri"/>
                <w:color w:val="000000"/>
              </w:rPr>
              <w:t>For example, using a general molecule X-Y . . .</w:t>
            </w:r>
          </w:p>
          <w:p>
            <w:pPr>
              <w:pStyle w:val="style94"/>
              <w:rPr>
                <w:rFonts w:ascii="Calibri" w:cs="Arial" w:hAnsi="Calibri"/>
                <w:color w:val="000000"/>
              </w:rPr>
            </w:pPr>
            <w:r>
              <w:rPr>
                <w:rFonts w:ascii="Calibri" w:cs="Arial" w:hAnsi="Calibri"/>
                <w:noProof/>
                <w:color w:val="000000"/>
              </w:rPr>
              <w:drawing>
                <wp:inline distL="0" distT="0" distB="0" distR="0">
                  <wp:extent cx="379730" cy="141605"/>
                  <wp:effectExtent l="0" t="0" r="0" b="0"/>
                  <wp:docPr id="1325" name="Picture 3091" descr="http://www.chemguide.co.uk/organicprops/alkenes/padding.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3091"/>
                          <pic:cNvPicPr/>
                        </pic:nvPicPr>
                        <pic:blipFill>
                          <a:blip r:embed="rId150" cstate="print"/>
                          <a:srcRect l="0" t="0" r="0" b="0"/>
                          <a:stretch/>
                        </pic:blipFill>
                        <pic:spPr>
                          <a:xfrm rot="0">
                            <a:off x="0" y="0"/>
                            <a:ext cx="379730" cy="141605"/>
                          </a:xfrm>
                          <a:prstGeom prst="rect"/>
                          <a:ln>
                            <a:noFill/>
                          </a:ln>
                        </pic:spPr>
                      </pic:pic>
                    </a:graphicData>
                  </a:graphic>
                </wp:inline>
              </w:drawing>
            </w:r>
            <w:r>
              <w:rPr>
                <w:rFonts w:ascii="Calibri" w:cs="Arial" w:hAnsi="Calibri"/>
                <w:noProof/>
                <w:color w:val="000000"/>
              </w:rPr>
              <w:drawing>
                <wp:inline distL="0" distT="0" distB="0" distR="0">
                  <wp:extent cx="3258185" cy="618490"/>
                  <wp:effectExtent l="0" t="0" r="0" b="0"/>
                  <wp:docPr id="1326" name="Picture 3090" descr="http://www.chemguide.co.uk/organicprops/alkenes/eladdeq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3090"/>
                          <pic:cNvPicPr/>
                        </pic:nvPicPr>
                        <pic:blipFill>
                          <a:blip r:embed="rId155" cstate="print"/>
                          <a:srcRect l="0" t="0" r="0" b="0"/>
                          <a:stretch/>
                        </pic:blipFill>
                        <pic:spPr>
                          <a:xfrm rot="0">
                            <a:off x="0" y="0"/>
                            <a:ext cx="3258185" cy="618490"/>
                          </a:xfrm>
                          <a:prstGeom prst="rect"/>
                          <a:ln>
                            <a:noFill/>
                          </a:ln>
                        </pic:spPr>
                      </pic:pic>
                    </a:graphicData>
                  </a:graphic>
                </wp:inline>
              </w:drawing>
            </w:r>
          </w:p>
          <w:p>
            <w:pPr>
              <w:pStyle w:val="style94"/>
              <w:rPr>
                <w:rFonts w:ascii="Calibri" w:cs="Arial" w:hAnsi="Calibri"/>
                <w:color w:val="000000"/>
              </w:rPr>
            </w:pPr>
            <w:r>
              <w:rPr>
                <w:rFonts w:ascii="Calibri" w:cs="Arial" w:hAnsi="Calibri"/>
                <w:color w:val="000000"/>
              </w:rPr>
              <w:t xml:space="preserve">The rather exposed electrons in the pi bond are particularly open to attack by things which carry some degree of positive charge. These are called </w:t>
            </w:r>
            <w:r>
              <w:rPr>
                <w:rFonts w:ascii="Calibri" w:cs="Arial" w:hAnsi="Calibri"/>
                <w:b/>
                <w:bCs/>
                <w:i/>
                <w:iCs w:val="false"/>
                <w:color w:val="000000"/>
              </w:rPr>
              <w:t>electrophiles</w:t>
            </w:r>
            <w:r>
              <w:rPr>
                <w:rFonts w:ascii="Calibri" w:cs="Arial" w:hAnsi="Calibri"/>
                <w:color w:val="000000"/>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6224"/>
              <w:gridCol w:w="3490"/>
            </w:tblGrid>
            <w:tr>
              <w:trPr>
                <w:trHeight w:val="405" w:hRule="atLeast"/>
                <w:tblCellSpacing w:w="15"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ffffff"/>
                  <w:hideMark/>
                </w:tcPr>
                <w:p>
                  <w:pPr>
                    <w:pStyle w:val="style0"/>
                    <w:jc w:val="center"/>
                    <w:rPr>
                      <w:sz w:val="24"/>
                      <w:szCs w:val="24"/>
                    </w:rPr>
                  </w:pPr>
                  <w:r>
                    <w:rPr>
                      <w:rFonts w:cs="Arial"/>
                      <w:b/>
                      <w:bCs/>
                      <w:sz w:val="24"/>
                      <w:szCs w:val="24"/>
                      <w:shd w:val="clear" w:color="auto" w:fill="ffff00"/>
                    </w:rPr>
                    <w:t>(1)</w:t>
                  </w:r>
                  <w:bookmarkStart w:id="48" w:name="Addition"/>
                  <w:r>
                    <w:rPr>
                      <w:rFonts w:cs="Arial"/>
                      <w:b/>
                      <w:bCs/>
                      <w:sz w:val="24"/>
                      <w:szCs w:val="24"/>
                    </w:rPr>
                    <w:t>Addition</w:t>
                  </w:r>
                  <w:bookmarkEnd w:id="48"/>
                  <w:r>
                    <w:rPr>
                      <w:rFonts w:cs="Arial"/>
                      <w:b/>
                      <w:bCs/>
                      <w:sz w:val="24"/>
                      <w:szCs w:val="24"/>
                    </w:rPr>
                    <w:t xml:space="preserve"> of bromine: </w:t>
                  </w:r>
                  <w:bookmarkStart w:id="49" w:name="A_test_to_distinguish"/>
                  <w:r>
                    <w:rPr>
                      <w:rFonts w:cs="Arial"/>
                      <w:b/>
                      <w:bCs/>
                      <w:sz w:val="24"/>
                      <w:szCs w:val="24"/>
                    </w:rPr>
                    <w:t>A test to distinguish</w:t>
                  </w:r>
                  <w:bookmarkStart w:id="50" w:name="between"/>
                  <w:bookmarkEnd w:id="49"/>
                  <w:r>
                    <w:rPr>
                      <w:rFonts w:cs="Arial"/>
                      <w:b/>
                      <w:bCs/>
                      <w:sz w:val="24"/>
                      <w:szCs w:val="24"/>
                    </w:rPr>
                    <w:t>between</w:t>
                  </w:r>
                  <w:bookmarkEnd w:id="50"/>
                  <w:r>
                    <w:rPr>
                      <w:rFonts w:cs="Arial"/>
                      <w:b/>
                      <w:bCs/>
                      <w:sz w:val="24"/>
                      <w:szCs w:val="24"/>
                    </w:rPr>
                    <w:t xml:space="preserve"> ALKANE and ALKENE hydrocarbons</w:t>
                  </w:r>
                </w:p>
              </w:tc>
            </w:tr>
            <w:tr>
              <w:tblPrEx/>
              <w:trPr>
                <w:tblCellSpacing w:w="15" w:type="dxa"/>
              </w:trPr>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sz w:val="24"/>
                      <w:szCs w:val="24"/>
                    </w:rPr>
                  </w:r>
                  <w:r>
                    <w:rPr>
                      <w:sz w:val="24"/>
                      <w:szCs w:val="24"/>
                    </w:rPr>
                  </w:r>
                  <w:r>
                    <w:rPr>
                      <w:sz w:val="24"/>
                      <w:szCs w:val="24"/>
                    </w:rPr>
                  </w:r>
                  <w:r>
                    <w:rPr>
                      <w:sz w:val="24"/>
                      <w:szCs w:val="24"/>
                    </w:rPr>
                    <w:object>
                      <v:shape id="1327" type="#_x0000_t75" filled="f" stroked="f" style="margin-left:0.0pt;margin-top:0.0pt;width:294.75pt;height:112.5pt;mso-wrap-distance-left:0.0pt;mso-wrap-distance-right:0.0pt;visibility:visible;">
                        <v:imagedata r:id="rId15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27" DrawAspect="Content" ObjectID="0" r:id="rId157"/>
                    </w:object>
                  </w:r>
                  <w:r>
                    <w:rPr>
                      <w:sz w:val="24"/>
                      <w:szCs w:val="24"/>
                    </w:rPr>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pPr>
                    <w:pStyle w:val="style0"/>
                    <w:numPr>
                      <w:ilvl w:val="0"/>
                      <w:numId w:val="146"/>
                    </w:numPr>
                    <w:spacing w:before="100" w:beforeAutospacing="true" w:after="100" w:afterAutospacing="true" w:lineRule="auto" w:line="240"/>
                    <w:rPr>
                      <w:sz w:val="24"/>
                      <w:szCs w:val="24"/>
                    </w:rPr>
                  </w:pPr>
                  <w:r>
                    <w:rPr>
                      <w:rFonts w:cs="Arial"/>
                      <w:b/>
                      <w:bCs/>
                      <w:sz w:val="24"/>
                      <w:szCs w:val="24"/>
                    </w:rPr>
                    <w:t>What is a simple test for an alkene?</w:t>
                  </w:r>
                </w:p>
                <w:p>
                  <w:pPr>
                    <w:pStyle w:val="style0"/>
                    <w:numPr>
                      <w:ilvl w:val="0"/>
                      <w:numId w:val="146"/>
                    </w:numPr>
                    <w:spacing w:before="100" w:beforeAutospacing="true" w:after="100" w:afterAutospacing="true" w:lineRule="auto" w:line="240"/>
                    <w:rPr>
                      <w:sz w:val="24"/>
                      <w:szCs w:val="24"/>
                    </w:rPr>
                  </w:pPr>
                  <w:r>
                    <w:rPr>
                      <w:rFonts w:cs="Arial"/>
                      <w:b/>
                      <w:bCs/>
                      <w:sz w:val="24"/>
                      <w:szCs w:val="24"/>
                    </w:rPr>
                    <w:t>Hydrocarbons are colourless</w:t>
                  </w:r>
                  <w:r>
                    <w:rPr>
                      <w:rFonts w:cs="Arial"/>
                      <w:sz w:val="24"/>
                      <w:szCs w:val="24"/>
                    </w:rPr>
                    <w:t xml:space="preserve">. </w:t>
                  </w:r>
                  <w:r>
                    <w:rPr>
                      <w:rFonts w:cs="Arial"/>
                      <w:b/>
                      <w:bCs/>
                      <w:sz w:val="24"/>
                      <w:szCs w:val="24"/>
                    </w:rPr>
                    <w:t>Bromine</w:t>
                  </w:r>
                  <w:r>
                    <w:rPr>
                      <w:rFonts w:cs="Arial"/>
                      <w:sz w:val="24"/>
                      <w:szCs w:val="24"/>
                    </w:rPr>
                    <w:t xml:space="preserve"> dissolved in water or trichloroethane solvent forms an </w:t>
                  </w:r>
                  <w:r>
                    <w:rPr>
                      <w:rFonts w:cs="Arial"/>
                      <w:b/>
                      <w:bCs/>
                      <w:sz w:val="24"/>
                      <w:szCs w:val="24"/>
                    </w:rPr>
                    <w:t>orange</w:t>
                  </w:r>
                  <w:r>
                    <w:rPr>
                      <w:rFonts w:cs="Arial"/>
                      <w:sz w:val="24"/>
                      <w:szCs w:val="24"/>
                    </w:rPr>
                    <w:t xml:space="preserve"> (yellow/brown) solution.</w:t>
                  </w:r>
                </w:p>
                <w:p>
                  <w:pPr>
                    <w:pStyle w:val="style0"/>
                    <w:numPr>
                      <w:ilvl w:val="0"/>
                      <w:numId w:val="146"/>
                    </w:numPr>
                    <w:spacing w:before="100" w:beforeAutospacing="true" w:after="100" w:afterAutospacing="true" w:lineRule="auto" w:line="240"/>
                    <w:rPr>
                      <w:sz w:val="24"/>
                      <w:szCs w:val="24"/>
                    </w:rPr>
                  </w:pPr>
                  <w:r>
                    <w:rPr>
                      <w:rFonts w:cs="Arial"/>
                      <w:sz w:val="24"/>
                      <w:szCs w:val="24"/>
                    </w:rPr>
                    <w:t>When orange bromine solution (bromine water) is added to both an alkane or an alkene the result is quite different.</w:t>
                  </w:r>
                </w:p>
                <w:p>
                  <w:pPr>
                    <w:pStyle w:val="style0"/>
                    <w:numPr>
                      <w:ilvl w:val="0"/>
                      <w:numId w:val="146"/>
                    </w:numPr>
                    <w:spacing w:before="100" w:beforeAutospacing="true" w:after="100" w:afterAutospacing="true" w:lineRule="auto" w:line="240"/>
                    <w:rPr>
                      <w:sz w:val="24"/>
                      <w:szCs w:val="24"/>
                    </w:rPr>
                  </w:pPr>
                  <w:r>
                    <w:rPr>
                      <w:rFonts w:cs="Arial"/>
                      <w:sz w:val="24"/>
                      <w:szCs w:val="24"/>
                    </w:rPr>
                    <w:t xml:space="preserve">The </w:t>
                  </w:r>
                  <w:r>
                    <w:rPr>
                      <w:rFonts w:cs="Arial"/>
                      <w:b/>
                      <w:bCs/>
                      <w:sz w:val="24"/>
                      <w:szCs w:val="24"/>
                    </w:rPr>
                    <w:t>alkane solution remains orange</w:t>
                  </w:r>
                  <w:r>
                    <w:rPr>
                      <w:rFonts w:cs="Arial"/>
                      <w:sz w:val="24"/>
                      <w:szCs w:val="24"/>
                    </w:rPr>
                    <w:t xml:space="preserve"> – no reaction.</w:t>
                  </w:r>
                </w:p>
                <w:p>
                  <w:pPr>
                    <w:pStyle w:val="style0"/>
                    <w:numPr>
                      <w:ilvl w:val="0"/>
                      <w:numId w:val="146"/>
                    </w:numPr>
                    <w:spacing w:before="100" w:beforeAutospacing="true" w:after="100" w:afterAutospacing="true" w:lineRule="auto" w:line="240"/>
                    <w:rPr>
                      <w:sz w:val="24"/>
                      <w:szCs w:val="24"/>
                    </w:rPr>
                  </w:pPr>
                  <w:r>
                    <w:rPr>
                      <w:rFonts w:cs="Arial"/>
                      <w:sz w:val="24"/>
                      <w:szCs w:val="24"/>
                    </w:rPr>
                    <w:t xml:space="preserve">However, the </w:t>
                  </w:r>
                  <w:r>
                    <w:rPr>
                      <w:rFonts w:cs="Arial"/>
                      <w:b/>
                      <w:bCs/>
                      <w:sz w:val="24"/>
                      <w:szCs w:val="24"/>
                    </w:rPr>
                    <w:t>alkene decolourises the bromine</w:t>
                  </w:r>
                  <w:r>
                    <w:rPr>
                      <w:rFonts w:cs="Arial"/>
                      <w:sz w:val="24"/>
                      <w:szCs w:val="24"/>
                    </w:rPr>
                    <w:t xml:space="preserve"> as it forms a colourless dibromo–alkane compound – see the word and balanced symbol </w:t>
                  </w:r>
                  <w:r>
                    <w:rPr>
                      <w:rFonts w:cs="Arial"/>
                      <w:b/>
                      <w:bCs/>
                      <w:sz w:val="24"/>
                      <w:szCs w:val="24"/>
                    </w:rPr>
                    <w:t>equations</w:t>
                  </w:r>
                  <w:r>
                    <w:rPr>
                      <w:rFonts w:cs="Arial"/>
                      <w:sz w:val="24"/>
                      <w:szCs w:val="24"/>
                    </w:rPr>
                    <w:t xml:space="preserve"> below.</w:t>
                  </w:r>
                </w:p>
              </w:tc>
            </w:tr>
            <w:tr>
              <w:tblPrEx/>
              <w:trPr>
                <w:tblCellSpacing w:w="15" w:type="dxa"/>
              </w:trPr>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b/>
                      <w:bCs/>
                      <w:sz w:val="24"/>
                      <w:szCs w:val="24"/>
                    </w:rPr>
                    <w:t xml:space="preserve">  </w:t>
                  </w:r>
                  <w:r>
                    <w:rPr>
                      <w:rFonts w:cs="Arial"/>
                      <w:b/>
                      <w:bCs/>
                      <w:noProof/>
                      <w:sz w:val="24"/>
                      <w:szCs w:val="24"/>
                    </w:rPr>
                    <w:drawing>
                      <wp:inline distL="0" distT="0" distB="0" distR="0">
                        <wp:extent cx="521334" cy="276860"/>
                        <wp:effectExtent l="0" t="0" r="0" b="8890"/>
                        <wp:docPr id="1329" name="Picture 46105"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46105"/>
                                <pic:cNvPicPr/>
                              </pic:nvPicPr>
                              <pic:blipFill>
                                <a:blip r:embed="rId158" cstate="print"/>
                                <a:srcRect l="0" t="0" r="0" b="0"/>
                                <a:stretch/>
                              </pic:blipFill>
                              <pic:spPr>
                                <a:xfrm rot="0">
                                  <a:off x="0" y="0"/>
                                  <a:ext cx="521334" cy="276860"/>
                                </a:xfrm>
                                <a:prstGeom prst="rect"/>
                                <a:ln>
                                  <a:noFill/>
                                </a:ln>
                              </pic:spPr>
                            </pic:pic>
                          </a:graphicData>
                        </a:graphic>
                      </wp:inline>
                    </w:drawing>
                  </w:r>
                  <w:r>
                    <w:rPr>
                      <w:rFonts w:cs="Arial"/>
                      <w:b/>
                      <w:bCs/>
                      <w:noProof/>
                      <w:sz w:val="24"/>
                      <w:szCs w:val="24"/>
                    </w:rPr>
                    <w:drawing>
                      <wp:inline distL="0" distT="0" distB="0" distR="0">
                        <wp:extent cx="315595" cy="315595"/>
                        <wp:effectExtent l="0" t="0" r="8255" b="8255"/>
                        <wp:docPr id="1330" name="Picture 46104"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104"/>
                                <pic:cNvPicPr/>
                              </pic:nvPicPr>
                              <pic:blipFill>
                                <a:blip r:embed="rId159" cstate="print"/>
                                <a:srcRect l="0" t="0" r="0" b="0"/>
                                <a:stretch/>
                              </pic:blipFill>
                              <pic:spPr>
                                <a:xfrm rot="0">
                                  <a:off x="0" y="0"/>
                                  <a:ext cx="315595" cy="315595"/>
                                </a:xfrm>
                                <a:prstGeom prst="rect"/>
                                <a:ln>
                                  <a:noFill/>
                                </a:ln>
                              </pic:spPr>
                            </pic:pic>
                          </a:graphicData>
                        </a:graphic>
                      </wp:inline>
                    </w:drawing>
                  </w:r>
                  <w:r>
                    <w:rPr>
                      <w:rFonts w:cs="Arial"/>
                      <w:b/>
                      <w:bCs/>
                      <w:noProof/>
                      <w:sz w:val="24"/>
                      <w:szCs w:val="24"/>
                    </w:rPr>
                    <w:drawing>
                      <wp:inline distL="0" distT="0" distB="0" distR="0">
                        <wp:extent cx="321945" cy="264160"/>
                        <wp:effectExtent l="0" t="0" r="1905" b="2540"/>
                        <wp:docPr id="1331" name="Picture 46103"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46103"/>
                                <pic:cNvPicPr/>
                              </pic:nvPicPr>
                              <pic:blipFill>
                                <a:blip r:embed="rId160" cstate="print"/>
                                <a:srcRect l="0" t="0" r="0" b="0"/>
                                <a:stretch/>
                              </pic:blipFill>
                              <pic:spPr>
                                <a:xfrm rot="0">
                                  <a:off x="0" y="0"/>
                                  <a:ext cx="321945" cy="264160"/>
                                </a:xfrm>
                                <a:prstGeom prst="rect"/>
                                <a:ln>
                                  <a:noFill/>
                                </a:ln>
                              </pic:spPr>
                            </pic:pic>
                          </a:graphicData>
                        </a:graphic>
                      </wp:inline>
                    </w:drawing>
                  </w:r>
                  <w:r>
                    <w:rPr>
                      <w:rFonts w:cs="Arial"/>
                      <w:b/>
                      <w:bCs/>
                      <w:noProof/>
                      <w:sz w:val="24"/>
                      <w:szCs w:val="24"/>
                    </w:rPr>
                    <w:drawing>
                      <wp:inline distL="0" distT="0" distB="0" distR="0">
                        <wp:extent cx="418465" cy="315595"/>
                        <wp:effectExtent l="0" t="0" r="635" b="8255"/>
                        <wp:docPr id="1332" name="Picture 46102" descr="arrow"/>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6102"/>
                                <pic:cNvPicPr/>
                              </pic:nvPicPr>
                              <pic:blipFill>
                                <a:blip r:embed="rId161" cstate="print"/>
                                <a:srcRect l="0" t="0" r="0" b="0"/>
                                <a:stretch/>
                              </pic:blipFill>
                              <pic:spPr>
                                <a:xfrm rot="0">
                                  <a:off x="0" y="0"/>
                                  <a:ext cx="418465" cy="315595"/>
                                </a:xfrm>
                                <a:prstGeom prst="rect"/>
                                <a:ln>
                                  <a:noFill/>
                                </a:ln>
                              </pic:spPr>
                            </pic:pic>
                          </a:graphicData>
                        </a:graphic>
                      </wp:inline>
                    </w:drawing>
                  </w:r>
                  <w:r>
                    <w:rPr>
                      <w:rFonts w:cs="Arial"/>
                      <w:b/>
                      <w:bCs/>
                      <w:noProof/>
                      <w:sz w:val="24"/>
                      <w:szCs w:val="24"/>
                    </w:rPr>
                    <w:drawing>
                      <wp:inline distL="0" distT="0" distB="0" distR="0">
                        <wp:extent cx="779145" cy="264160"/>
                        <wp:effectExtent l="0" t="0" r="1905" b="2540"/>
                        <wp:docPr id="1333" name="Picture 46101"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Picture 46101"/>
                                <pic:cNvPicPr/>
                              </pic:nvPicPr>
                              <pic:blipFill>
                                <a:blip r:embed="rId162" cstate="print"/>
                                <a:srcRect l="0" t="0" r="0" b="0"/>
                                <a:stretch/>
                              </pic:blipFill>
                              <pic:spPr>
                                <a:xfrm rot="0">
                                  <a:off x="0" y="0"/>
                                  <a:ext cx="779145" cy="264160"/>
                                </a:xfrm>
                                <a:prstGeom prst="rect"/>
                                <a:ln>
                                  <a:noFill/>
                                </a:ln>
                              </pic:spPr>
                            </pic:pic>
                          </a:graphicData>
                        </a:graphic>
                      </wp:inline>
                    </w:drawing>
                  </w:r>
                  <w:r>
                    <w:rPr>
                      <w:rFonts w:cs="Arial"/>
                      <w:b/>
                      <w:bCs/>
                      <w:color w:val="ffffff"/>
                      <w:sz w:val="24"/>
                      <w:szCs w:val="24"/>
                    </w:rPr>
                    <w:t>....</w:t>
                  </w:r>
                  <w:r>
                    <w:rPr>
                      <w:rFonts w:cs="Arial"/>
                      <w:b/>
                      <w:bCs/>
                      <w:color w:val="0000ff"/>
                      <w:sz w:val="24"/>
                      <w:szCs w:val="24"/>
                    </w:rPr>
                    <w:t xml:space="preserve"> or</w:t>
                  </w:r>
                </w:p>
                <w:p>
                  <w:pPr>
                    <w:pStyle w:val="style94"/>
                    <w:jc w:val="center"/>
                    <w:rPr>
                      <w:rFonts w:ascii="Calibri" w:hAnsi="Calibri"/>
                    </w:rPr>
                  </w:pPr>
                  <w:r>
                    <w:rPr>
                      <w:rFonts w:ascii="Calibri" w:cs="Arial" w:hAnsi="Calibri"/>
                      <w:b/>
                      <w:bCs/>
                    </w:rPr>
                    <w:t>CH</w:t>
                  </w:r>
                  <w:r>
                    <w:rPr>
                      <w:rFonts w:ascii="Calibri" w:cs="Arial" w:hAnsi="Calibri"/>
                      <w:b/>
                      <w:bCs/>
                      <w:vertAlign w:val="subscript"/>
                    </w:rPr>
                    <w:t>2</w:t>
                  </w:r>
                  <w:r>
                    <w:rPr>
                      <w:rFonts w:ascii="Calibri" w:cs="Arial" w:hAnsi="Calibri"/>
                      <w:b/>
                      <w:bCs/>
                    </w:rPr>
                    <w:t>=CH</w:t>
                  </w:r>
                  <w:r>
                    <w:rPr>
                      <w:rFonts w:ascii="Calibri" w:cs="Arial" w:hAnsi="Calibri"/>
                      <w:b/>
                      <w:bCs/>
                      <w:vertAlign w:val="subscript"/>
                    </w:rPr>
                    <w:t>2</w:t>
                  </w:r>
                  <w:r>
                    <w:rPr>
                      <w:rFonts w:ascii="Calibri" w:cs="Arial" w:hAnsi="Calibri"/>
                      <w:b/>
                      <w:bCs/>
                    </w:rPr>
                    <w:t xml:space="preserve"> + Br</w:t>
                  </w:r>
                  <w:r>
                    <w:rPr>
                      <w:rFonts w:ascii="Calibri" w:cs="Arial" w:hAnsi="Calibri"/>
                      <w:b/>
                      <w:bCs/>
                      <w:vertAlign w:val="subscript"/>
                    </w:rPr>
                    <w:t>2</w:t>
                  </w:r>
                  <w:r>
                    <w:rPr>
                      <w:rFonts w:ascii="Calibri" w:cs="Arial" w:hAnsi="Calibri"/>
                      <w:b/>
                      <w:bCs/>
                    </w:rPr>
                    <w:t xml:space="preserve"> ==&gt; Br–CH</w:t>
                  </w:r>
                  <w:r>
                    <w:rPr>
                      <w:rFonts w:ascii="Calibri" w:cs="Arial" w:hAnsi="Calibri"/>
                      <w:b/>
                      <w:bCs/>
                      <w:vertAlign w:val="subscript"/>
                    </w:rPr>
                    <w:t>2</w:t>
                  </w:r>
                  <w:r>
                    <w:rPr>
                      <w:rFonts w:ascii="Calibri" w:cs="Arial" w:hAnsi="Calibri"/>
                      <w:b/>
                      <w:bCs/>
                    </w:rPr>
                    <w:t>CH</w:t>
                  </w:r>
                  <w:r>
                    <w:rPr>
                      <w:rFonts w:ascii="Calibri" w:cs="Arial" w:hAnsi="Calibri"/>
                      <w:b/>
                      <w:bCs/>
                      <w:vertAlign w:val="subscript"/>
                    </w:rPr>
                    <w:t>2</w:t>
                  </w:r>
                  <w:r>
                    <w:rPr>
                      <w:rFonts w:ascii="Calibri" w:cs="Arial" w:hAnsi="Calibri"/>
                      <w:b/>
                      <w:bCs/>
                    </w:rPr>
                    <w:t>–Br</w:t>
                  </w:r>
                </w:p>
                <w:p>
                  <w:pPr>
                    <w:pStyle w:val="style94"/>
                    <w:jc w:val="center"/>
                    <w:rPr>
                      <w:rFonts w:ascii="Calibri" w:hAnsi="Calibri"/>
                    </w:rPr>
                  </w:pPr>
                  <w:r>
                    <w:rPr>
                      <w:rFonts w:ascii="Calibri" w:cs="Arial" w:hAnsi="Calibri"/>
                      <w:b/>
                      <w:bCs/>
                      <w:noProof/>
                    </w:rPr>
                    <w:drawing>
                      <wp:inline distL="0" distT="0" distB="0" distR="0">
                        <wp:extent cx="946785" cy="463549"/>
                        <wp:effectExtent l="0" t="0" r="5715" b="0"/>
                        <wp:docPr id="1334" name="Picture 46100"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46100"/>
                                <pic:cNvPicPr/>
                              </pic:nvPicPr>
                              <pic:blipFill>
                                <a:blip r:embed="rId163" cstate="print"/>
                                <a:srcRect l="0" t="0" r="0" b="0"/>
                                <a:stretch/>
                              </pic:blipFill>
                              <pic:spPr>
                                <a:xfrm rot="0">
                                  <a:off x="0" y="0"/>
                                  <a:ext cx="946785" cy="463549"/>
                                </a:xfrm>
                                <a:prstGeom prst="rect"/>
                                <a:ln>
                                  <a:noFill/>
                                </a:ln>
                              </pic:spPr>
                            </pic:pic>
                          </a:graphicData>
                        </a:graphic>
                      </wp:inline>
                    </w:drawing>
                  </w:r>
                  <w:r>
                    <w:rPr>
                      <w:rFonts w:ascii="Calibri" w:cs="Arial" w:hAnsi="Calibri"/>
                      <w:b/>
                      <w:bCs/>
                      <w:noProof/>
                    </w:rPr>
                    <w:drawing>
                      <wp:inline distL="0" distT="0" distB="0" distR="0">
                        <wp:extent cx="315595" cy="315595"/>
                        <wp:effectExtent l="0" t="0" r="8255" b="8255"/>
                        <wp:docPr id="1335" name="Picture 46099"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099"/>
                                <pic:cNvPicPr/>
                              </pic:nvPicPr>
                              <pic:blipFill>
                                <a:blip r:embed="rId159" cstate="print"/>
                                <a:srcRect l="0" t="0" r="0" b="0"/>
                                <a:stretch/>
                              </pic:blipFill>
                              <pic:spPr>
                                <a:xfrm rot="0">
                                  <a:off x="0" y="0"/>
                                  <a:ext cx="315595" cy="315595"/>
                                </a:xfrm>
                                <a:prstGeom prst="rect"/>
                                <a:ln>
                                  <a:noFill/>
                                </a:ln>
                              </pic:spPr>
                            </pic:pic>
                          </a:graphicData>
                        </a:graphic>
                      </wp:inline>
                    </w:drawing>
                  </w:r>
                  <w:r>
                    <w:rPr>
                      <w:rFonts w:ascii="Calibri" w:cs="Arial" w:hAnsi="Calibri"/>
                      <w:b/>
                      <w:bCs/>
                      <w:noProof/>
                    </w:rPr>
                    <w:drawing>
                      <wp:inline distL="0" distT="0" distB="0" distR="0">
                        <wp:extent cx="541020" cy="186690"/>
                        <wp:effectExtent l="0" t="0" r="0" b="3810"/>
                        <wp:docPr id="1336" name="Picture 46098"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46098"/>
                                <pic:cNvPicPr/>
                              </pic:nvPicPr>
                              <pic:blipFill>
                                <a:blip r:embed="rId164" cstate="print"/>
                                <a:srcRect l="0" t="0" r="0" b="0"/>
                                <a:stretch/>
                              </pic:blipFill>
                              <pic:spPr>
                                <a:xfrm rot="0">
                                  <a:off x="0" y="0"/>
                                  <a:ext cx="541020" cy="186690"/>
                                </a:xfrm>
                                <a:prstGeom prst="rect"/>
                                <a:ln>
                                  <a:noFill/>
                                </a:ln>
                              </pic:spPr>
                            </pic:pic>
                          </a:graphicData>
                        </a:graphic>
                      </wp:inline>
                    </w:drawing>
                  </w:r>
                  <w:r>
                    <w:rPr>
                      <w:rFonts w:ascii="Calibri" w:cs="Arial" w:hAnsi="Calibri"/>
                      <w:b/>
                      <w:bCs/>
                      <w:noProof/>
                    </w:rPr>
                    <w:drawing>
                      <wp:inline distL="0" distT="0" distB="0" distR="0">
                        <wp:extent cx="418465" cy="315595"/>
                        <wp:effectExtent l="0" t="0" r="635" b="8255"/>
                        <wp:docPr id="1337" name="Picture 46097"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6097"/>
                                <pic:cNvPicPr/>
                              </pic:nvPicPr>
                              <pic:blipFill>
                                <a:blip r:embed="rId161" cstate="print"/>
                                <a:srcRect l="0" t="0" r="0" b="0"/>
                                <a:stretch/>
                              </pic:blipFill>
                              <pic:spPr>
                                <a:xfrm rot="0">
                                  <a:off x="0" y="0"/>
                                  <a:ext cx="418465" cy="315595"/>
                                </a:xfrm>
                                <a:prstGeom prst="rect"/>
                                <a:ln>
                                  <a:noFill/>
                                </a:ln>
                              </pic:spPr>
                            </pic:pic>
                          </a:graphicData>
                        </a:graphic>
                      </wp:inline>
                    </w:drawing>
                  </w:r>
                  <w:r>
                    <w:rPr>
                      <w:rFonts w:ascii="Calibri" w:cs="Arial" w:hAnsi="Calibri"/>
                      <w:b/>
                      <w:bCs/>
                      <w:noProof/>
                    </w:rPr>
                    <w:drawing>
                      <wp:inline distL="0" distT="0" distB="0" distR="0">
                        <wp:extent cx="914400" cy="715010"/>
                        <wp:effectExtent l="0" t="0" r="0" b="8890"/>
                        <wp:docPr id="1338" name="Picture 46096"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Picture 46096"/>
                                <pic:cNvPicPr/>
                              </pic:nvPicPr>
                              <pic:blipFill>
                                <a:blip r:embed="rId165" cstate="print"/>
                                <a:srcRect l="0" t="0" r="0" b="0"/>
                                <a:stretch/>
                              </pic:blipFill>
                              <pic:spPr>
                                <a:xfrm rot="0">
                                  <a:off x="0" y="0"/>
                                  <a:ext cx="914400" cy="715010"/>
                                </a:xfrm>
                                <a:prstGeom prst="rect"/>
                                <a:ln>
                                  <a:noFill/>
                                </a:ln>
                              </pic:spPr>
                            </pic:pic>
                          </a:graphicData>
                        </a:graphic>
                      </wp:inline>
                    </w:drawing>
                  </w:r>
                </w:p>
                <w:p>
                  <w:pPr>
                    <w:pStyle w:val="style94"/>
                    <w:jc w:val="center"/>
                    <w:rPr>
                      <w:rFonts w:ascii="Calibri" w:hAnsi="Calibri"/>
                    </w:rPr>
                  </w:pPr>
                  <w:r>
                    <w:rPr>
                      <w:rFonts w:ascii="Calibri" w:cs="Arial" w:hAnsi="Calibri"/>
                      <w:b/>
                      <w:bCs/>
                    </w:rPr>
                    <w:t>ethene + bromine</w:t>
                  </w:r>
                  <w:r>
                    <w:rPr>
                      <w:rFonts w:ascii="Calibri" w:cs="Arial" w:hAnsi="Calibri"/>
                    </w:rPr>
                    <w:t xml:space="preserve"> ==&gt;</w:t>
                  </w:r>
                  <w:r>
                    <w:rPr>
                      <w:rFonts w:ascii="Calibri" w:cs="Arial" w:hAnsi="Calibri"/>
                      <w:b/>
                      <w:bCs/>
                    </w:rPr>
                    <w:t>1,2–dibromoethane</w:t>
                  </w:r>
                </w:p>
                <w:p>
                  <w:pPr>
                    <w:pStyle w:val="style94"/>
                    <w:jc w:val="center"/>
                    <w:rPr>
                      <w:rFonts w:ascii="Calibri" w:hAnsi="Calibri"/>
                    </w:rPr>
                  </w:pPr>
                  <w:r>
                    <w:rPr>
                      <w:rFonts w:ascii="Calibri" w:cs="Arial" w:hAnsi="Calibri"/>
                      <w:b/>
                      <w:bCs/>
                    </w:rPr>
                    <w:t>colour of mixture changes from orange to colourless</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94"/>
                    <w:numPr>
                      <w:ilvl w:val="0"/>
                      <w:numId w:val="147"/>
                    </w:numPr>
                    <w:rPr>
                      <w:rFonts w:ascii="Calibri" w:hAnsi="Calibri"/>
                    </w:rPr>
                  </w:pPr>
                  <w:r>
                    <w:rPr>
                      <w:rFonts w:ascii="Calibri" w:cs="Arial" w:hAnsi="Calibri"/>
                      <w:b/>
                      <w:bCs/>
                    </w:rPr>
                    <w:t>Alkenes are unsaturated</w:t>
                  </w:r>
                  <w:r>
                    <w:rPr>
                      <w:rFonts w:ascii="Calibri" w:cs="Arial" w:hAnsi="Calibri"/>
                    </w:rPr>
                    <w:t xml:space="preserve"> molecules, </w:t>
                  </w:r>
                  <w:r>
                    <w:rPr>
                      <w:rFonts w:ascii="Calibri" w:cs="Arial" w:hAnsi="Calibri"/>
                      <w:b/>
                      <w:bCs/>
                    </w:rPr>
                    <w:t>atoms can add</w:t>
                  </w:r>
                  <w:r>
                    <w:rPr>
                      <w:rFonts w:ascii="Calibri" w:cs="Arial" w:hAnsi="Calibri"/>
                    </w:rPr>
                    <w:t xml:space="preserve"> to them </w:t>
                  </w:r>
                  <w:r>
                    <w:rPr>
                      <w:rFonts w:ascii="Calibri" w:cs="Arial" w:hAnsi="Calibri"/>
                    </w:rPr>
                    <w:t xml:space="preserve">via the </w:t>
                  </w:r>
                  <w:r>
                    <w:rPr>
                      <w:rFonts w:ascii="Calibri" w:cs="Arial" w:hAnsi="Calibri"/>
                      <w:b/>
                      <w:bCs/>
                    </w:rPr>
                    <w:t>C=C</w:t>
                  </w:r>
                  <w:r>
                    <w:rPr>
                      <w:rFonts w:ascii="Calibri" w:cs="Arial" w:hAnsi="Calibri"/>
                    </w:rPr>
                    <w:t xml:space="preserve"> double bond, so a reaction occurs.</w:t>
                  </w:r>
                </w:p>
                <w:p>
                  <w:pPr>
                    <w:pStyle w:val="style94"/>
                    <w:numPr>
                      <w:ilvl w:val="0"/>
                      <w:numId w:val="147"/>
                    </w:numPr>
                    <w:rPr>
                      <w:rFonts w:ascii="Calibri" w:hAnsi="Calibri"/>
                    </w:rPr>
                  </w:pPr>
                  <w:r>
                    <w:rPr>
                      <w:rFonts w:ascii="Calibri" w:cs="Arial" w:hAnsi="Calibri"/>
                    </w:rPr>
                    <w:t>The double bond opens up and new carbon – bromine bonds (C–Br) are formed.</w:t>
                  </w:r>
                </w:p>
                <w:p>
                  <w:pPr>
                    <w:pStyle w:val="style94"/>
                    <w:numPr>
                      <w:ilvl w:val="0"/>
                      <w:numId w:val="147"/>
                    </w:numPr>
                    <w:rPr>
                      <w:rFonts w:ascii="Calibri" w:hAnsi="Calibri"/>
                    </w:rPr>
                  </w:pPr>
                  <w:r>
                    <w:rPr>
                      <w:rFonts w:ascii="Calibri" w:cs="Arial" w:hAnsi="Calibri"/>
                    </w:rPr>
                    <w:t>This double bond makes alkenes much more reactive than alkanes, the bromine water test for alkenes is just one example.</w:t>
                  </w:r>
                </w:p>
                <w:p>
                  <w:pPr>
                    <w:pStyle w:val="style94"/>
                    <w:numPr>
                      <w:ilvl w:val="0"/>
                      <w:numId w:val="147"/>
                    </w:numPr>
                    <w:rPr>
                      <w:rFonts w:ascii="Calibri" w:hAnsi="Calibri"/>
                    </w:rPr>
                  </w:pPr>
                  <w:r>
                    <w:rPr>
                      <w:rFonts w:ascii="Calibri" w:cs="Arial" w:hAnsi="Calibri"/>
                      <w:b/>
                      <w:bCs/>
                    </w:rPr>
                    <w:t>Alkanes are saturated</w:t>
                  </w:r>
                  <w:r>
                    <w:rPr>
                      <w:rFonts w:ascii="Calibri" w:cs="Arial" w:hAnsi="Calibri"/>
                    </w:rPr>
                    <w:t xml:space="preserve"> – no double bond – and </w:t>
                  </w:r>
                  <w:r>
                    <w:rPr>
                      <w:rFonts w:ascii="Calibri" w:cs="Arial" w:hAnsi="Calibri"/>
                      <w:b/>
                      <w:bCs/>
                    </w:rPr>
                    <w:t>atoms cannot add</w:t>
                  </w:r>
                  <w:r>
                    <w:rPr>
                      <w:rFonts w:ascii="Calibri" w:cs="Arial" w:hAnsi="Calibri"/>
                    </w:rPr>
                    <w:t xml:space="preserve"> – so no reaction.</w:t>
                  </w:r>
                </w:p>
              </w:tc>
            </w:tr>
            <w:tr>
              <w:tblPrEx/>
              <w:trPr>
                <w:trHeight w:val="285" w:hRule="atLeast"/>
                <w:tblCellSpacing w:w="15" w:type="dxa"/>
              </w:trPr>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b/>
                      <w:bCs/>
                      <w:noProof/>
                      <w:sz w:val="24"/>
                      <w:szCs w:val="24"/>
                    </w:rPr>
                    <w:drawing>
                      <wp:inline distL="0" distT="0" distB="0" distR="0">
                        <wp:extent cx="521334" cy="264160"/>
                        <wp:effectExtent l="0" t="0" r="0" b="2540"/>
                        <wp:docPr id="1339" name="Picture 46095"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Picture 46095"/>
                                <pic:cNvPicPr/>
                              </pic:nvPicPr>
                              <pic:blipFill>
                                <a:blip r:embed="rId166" cstate="print"/>
                                <a:srcRect l="0" t="0" r="0" b="0"/>
                                <a:stretch/>
                              </pic:blipFill>
                              <pic:spPr>
                                <a:xfrm rot="0">
                                  <a:off x="0" y="0"/>
                                  <a:ext cx="521334" cy="264160"/>
                                </a:xfrm>
                                <a:prstGeom prst="rect"/>
                                <a:ln>
                                  <a:noFill/>
                                </a:ln>
                              </pic:spPr>
                            </pic:pic>
                          </a:graphicData>
                        </a:graphic>
                      </wp:inline>
                    </w:drawing>
                  </w:r>
                  <w:r>
                    <w:rPr>
                      <w:rFonts w:cs="Arial"/>
                      <w:b/>
                      <w:bCs/>
                      <w:noProof/>
                      <w:sz w:val="24"/>
                      <w:szCs w:val="24"/>
                    </w:rPr>
                    <w:drawing>
                      <wp:inline distL="0" distT="0" distB="0" distR="0">
                        <wp:extent cx="315595" cy="315595"/>
                        <wp:effectExtent l="0" t="0" r="8255" b="8255"/>
                        <wp:docPr id="1340" name="Picture 46094"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094"/>
                                <pic:cNvPicPr/>
                              </pic:nvPicPr>
                              <pic:blipFill>
                                <a:blip r:embed="rId159" cstate="print"/>
                                <a:srcRect l="0" t="0" r="0" b="0"/>
                                <a:stretch/>
                              </pic:blipFill>
                              <pic:spPr>
                                <a:xfrm rot="0">
                                  <a:off x="0" y="0"/>
                                  <a:ext cx="315595" cy="315595"/>
                                </a:xfrm>
                                <a:prstGeom prst="rect"/>
                                <a:ln>
                                  <a:noFill/>
                                </a:ln>
                              </pic:spPr>
                            </pic:pic>
                          </a:graphicData>
                        </a:graphic>
                      </wp:inline>
                    </w:drawing>
                  </w:r>
                  <w:r>
                    <w:rPr>
                      <w:rFonts w:cs="Arial"/>
                      <w:b/>
                      <w:bCs/>
                      <w:noProof/>
                      <w:sz w:val="24"/>
                      <w:szCs w:val="24"/>
                    </w:rPr>
                    <w:drawing>
                      <wp:inline distL="0" distT="0" distB="0" distR="0">
                        <wp:extent cx="321945" cy="264160"/>
                        <wp:effectExtent l="0" t="0" r="1905" b="2540"/>
                        <wp:docPr id="1341" name="Picture 46093"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46093"/>
                                <pic:cNvPicPr/>
                              </pic:nvPicPr>
                              <pic:blipFill>
                                <a:blip r:embed="rId160" cstate="print"/>
                                <a:srcRect l="0" t="0" r="0" b="0"/>
                                <a:stretch/>
                              </pic:blipFill>
                              <pic:spPr>
                                <a:xfrm rot="0">
                                  <a:off x="0" y="0"/>
                                  <a:ext cx="321945" cy="264160"/>
                                </a:xfrm>
                                <a:prstGeom prst="rect"/>
                                <a:ln>
                                  <a:noFill/>
                                </a:ln>
                              </pic:spPr>
                            </pic:pic>
                          </a:graphicData>
                        </a:graphic>
                      </wp:inline>
                    </w:drawing>
                  </w:r>
                  <w:r>
                    <w:rPr>
                      <w:rFonts w:cs="Arial"/>
                      <w:b/>
                      <w:bCs/>
                      <w:noProof/>
                      <w:sz w:val="24"/>
                      <w:szCs w:val="24"/>
                    </w:rPr>
                    <w:drawing>
                      <wp:inline distL="0" distT="0" distB="0" distR="0">
                        <wp:extent cx="418465" cy="315595"/>
                        <wp:effectExtent l="0" t="0" r="635" b="8255"/>
                        <wp:docPr id="1342" name="Picture 46092"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6092"/>
                                <pic:cNvPicPr/>
                              </pic:nvPicPr>
                              <pic:blipFill>
                                <a:blip r:embed="rId161" cstate="print"/>
                                <a:srcRect l="0" t="0" r="0" b="0"/>
                                <a:stretch/>
                              </pic:blipFill>
                              <pic:spPr>
                                <a:xfrm rot="0">
                                  <a:off x="0" y="0"/>
                                  <a:ext cx="418465" cy="315595"/>
                                </a:xfrm>
                                <a:prstGeom prst="rect"/>
                                <a:ln>
                                  <a:noFill/>
                                </a:ln>
                              </pic:spPr>
                            </pic:pic>
                          </a:graphicData>
                        </a:graphic>
                      </wp:inline>
                    </w:drawing>
                  </w:r>
                  <w:r>
                    <w:rPr>
                      <w:rFonts w:cs="Arial"/>
                      <w:b/>
                      <w:bCs/>
                      <w:noProof/>
                      <w:sz w:val="24"/>
                      <w:szCs w:val="24"/>
                    </w:rPr>
                    <w:drawing>
                      <wp:inline distL="0" distT="0" distB="0" distR="0">
                        <wp:extent cx="772795" cy="244475"/>
                        <wp:effectExtent l="0" t="0" r="8255" b="3175"/>
                        <wp:docPr id="1343" name="Picture 46089"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Picture 46089"/>
                                <pic:cNvPicPr/>
                              </pic:nvPicPr>
                              <pic:blipFill>
                                <a:blip r:embed="rId167" cstate="print"/>
                                <a:srcRect l="0" t="0" r="0" b="0"/>
                                <a:stretch/>
                              </pic:blipFill>
                              <pic:spPr>
                                <a:xfrm rot="0">
                                  <a:off x="0" y="0"/>
                                  <a:ext cx="772795" cy="244475"/>
                                </a:xfrm>
                                <a:prstGeom prst="rect"/>
                                <a:ln>
                                  <a:noFill/>
                                </a:ln>
                              </pic:spPr>
                            </pic:pic>
                          </a:graphicData>
                        </a:graphic>
                      </wp:inline>
                    </w:drawing>
                  </w:r>
                  <w:r>
                    <w:rPr>
                      <w:rFonts w:cs="Arial"/>
                      <w:b/>
                      <w:bCs/>
                      <w:color w:val="ffffff"/>
                      <w:sz w:val="24"/>
                      <w:szCs w:val="24"/>
                    </w:rPr>
                    <w:t>....</w:t>
                  </w:r>
                  <w:r>
                    <w:rPr>
                      <w:rFonts w:cs="Arial"/>
                      <w:b/>
                      <w:bCs/>
                      <w:color w:val="0000ff"/>
                      <w:sz w:val="24"/>
                      <w:szCs w:val="24"/>
                    </w:rPr>
                    <w:t>or</w:t>
                  </w:r>
                </w:p>
                <w:p>
                  <w:pPr>
                    <w:pStyle w:val="style94"/>
                    <w:jc w:val="center"/>
                    <w:rPr>
                      <w:rFonts w:ascii="Calibri" w:hAnsi="Calibri"/>
                    </w:rPr>
                  </w:pPr>
                  <w:r>
                    <w:rPr>
                      <w:rFonts w:ascii="Calibri" w:cs="Arial" w:hAnsi="Calibri"/>
                      <w:b/>
                      <w:bCs/>
                    </w:rPr>
                    <w:t xml:space="preserve">  </w:t>
                  </w:r>
                </w:p>
                <w:p>
                  <w:pPr>
                    <w:pStyle w:val="style0"/>
                    <w:jc w:val="center"/>
                    <w:rPr>
                      <w:sz w:val="24"/>
                      <w:szCs w:val="24"/>
                    </w:rPr>
                  </w:pPr>
                  <w:r>
                    <w:rPr>
                      <w:rFonts w:cs="Arial"/>
                      <w:b/>
                      <w:bCs/>
                      <w:sz w:val="24"/>
                      <w:szCs w:val="24"/>
                    </w:rPr>
                    <w:t>CH</w:t>
                  </w:r>
                  <w:r>
                    <w:rPr>
                      <w:rFonts w:cs="Arial"/>
                      <w:b/>
                      <w:bCs/>
                      <w:sz w:val="24"/>
                      <w:szCs w:val="24"/>
                      <w:vertAlign w:val="subscript"/>
                    </w:rPr>
                    <w:t>3</w:t>
                  </w:r>
                  <w:r>
                    <w:rPr>
                      <w:rFonts w:cs="Arial"/>
                      <w:b/>
                      <w:bCs/>
                      <w:sz w:val="24"/>
                      <w:szCs w:val="24"/>
                    </w:rPr>
                    <w:t>CH=CH</w:t>
                  </w:r>
                  <w:r>
                    <w:rPr>
                      <w:rFonts w:cs="Arial"/>
                      <w:b/>
                      <w:bCs/>
                      <w:sz w:val="24"/>
                      <w:szCs w:val="24"/>
                      <w:vertAlign w:val="subscript"/>
                    </w:rPr>
                    <w:t>2</w:t>
                  </w:r>
                  <w:r>
                    <w:rPr>
                      <w:rFonts w:cs="Arial"/>
                      <w:b/>
                      <w:bCs/>
                      <w:sz w:val="24"/>
                      <w:szCs w:val="24"/>
                    </w:rPr>
                    <w:t xml:space="preserve"> + Br</w:t>
                  </w:r>
                  <w:r>
                    <w:rPr>
                      <w:rFonts w:cs="Arial"/>
                      <w:b/>
                      <w:bCs/>
                      <w:sz w:val="24"/>
                      <w:szCs w:val="24"/>
                      <w:vertAlign w:val="subscript"/>
                    </w:rPr>
                    <w:t>2</w:t>
                  </w:r>
                  <w:r>
                    <w:rPr>
                      <w:rFonts w:cs="Arial"/>
                      <w:b/>
                      <w:bCs/>
                      <w:sz w:val="24"/>
                      <w:szCs w:val="24"/>
                    </w:rPr>
                    <w:t xml:space="preserve"> ==&gt; CH</w:t>
                  </w:r>
                  <w:r>
                    <w:rPr>
                      <w:rFonts w:cs="Arial"/>
                      <w:b/>
                      <w:bCs/>
                      <w:sz w:val="24"/>
                      <w:szCs w:val="24"/>
                      <w:vertAlign w:val="subscript"/>
                    </w:rPr>
                    <w:t>3</w:t>
                  </w:r>
                  <w:r>
                    <w:rPr>
                      <w:rFonts w:cs="Arial"/>
                      <w:b/>
                      <w:bCs/>
                      <w:sz w:val="24"/>
                      <w:szCs w:val="24"/>
                    </w:rPr>
                    <w:t>–CHBr–CH</w:t>
                  </w:r>
                  <w:r>
                    <w:rPr>
                      <w:rFonts w:cs="Arial"/>
                      <w:b/>
                      <w:bCs/>
                      <w:sz w:val="24"/>
                      <w:szCs w:val="24"/>
                      <w:vertAlign w:val="subscript"/>
                    </w:rPr>
                    <w:t>2</w:t>
                  </w:r>
                  <w:r>
                    <w:rPr>
                      <w:rFonts w:cs="Arial"/>
                      <w:b/>
                      <w:bCs/>
                      <w:sz w:val="24"/>
                      <w:szCs w:val="24"/>
                    </w:rPr>
                    <w:t>Br</w:t>
                  </w:r>
                </w:p>
                <w:p>
                  <w:pPr>
                    <w:pStyle w:val="style94"/>
                    <w:jc w:val="center"/>
                    <w:rPr>
                      <w:rFonts w:ascii="Calibri" w:hAnsi="Calibri"/>
                    </w:rPr>
                  </w:pPr>
                  <w:r>
                    <w:rPr>
                      <w:rFonts w:ascii="Calibri" w:cs="Arial" w:hAnsi="Calibri"/>
                      <w:b/>
                      <w:bCs/>
                      <w:noProof/>
                    </w:rPr>
                    <w:drawing>
                      <wp:inline distL="0" distT="0" distB="0" distR="0">
                        <wp:extent cx="1203960" cy="618490"/>
                        <wp:effectExtent l="0" t="0" r="0" b="0"/>
                        <wp:docPr id="1344" name="Picture 46087"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46087"/>
                                <pic:cNvPicPr/>
                              </pic:nvPicPr>
                              <pic:blipFill>
                                <a:blip r:embed="rId168" cstate="print"/>
                                <a:srcRect l="0" t="0" r="0" b="0"/>
                                <a:stretch/>
                              </pic:blipFill>
                              <pic:spPr>
                                <a:xfrm rot="0">
                                  <a:off x="0" y="0"/>
                                  <a:ext cx="1203960" cy="618490"/>
                                </a:xfrm>
                                <a:prstGeom prst="rect"/>
                                <a:ln>
                                  <a:noFill/>
                                </a:ln>
                              </pic:spPr>
                            </pic:pic>
                          </a:graphicData>
                        </a:graphic>
                      </wp:inline>
                    </w:drawing>
                  </w:r>
                  <w:r>
                    <w:rPr>
                      <w:rFonts w:ascii="Calibri" w:cs="Arial" w:hAnsi="Calibri"/>
                      <w:b/>
                      <w:bCs/>
                      <w:noProof/>
                    </w:rPr>
                    <w:drawing>
                      <wp:inline distL="0" distT="0" distB="0" distR="0">
                        <wp:extent cx="315595" cy="315595"/>
                        <wp:effectExtent l="0" t="0" r="8255" b="8255"/>
                        <wp:docPr id="1345" name="Picture 46086"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086"/>
                                <pic:cNvPicPr/>
                              </pic:nvPicPr>
                              <pic:blipFill>
                                <a:blip r:embed="rId159" cstate="print"/>
                                <a:srcRect l="0" t="0" r="0" b="0"/>
                                <a:stretch/>
                              </pic:blipFill>
                              <pic:spPr>
                                <a:xfrm rot="0">
                                  <a:off x="0" y="0"/>
                                  <a:ext cx="315595" cy="315595"/>
                                </a:xfrm>
                                <a:prstGeom prst="rect"/>
                                <a:ln>
                                  <a:noFill/>
                                </a:ln>
                              </pic:spPr>
                            </pic:pic>
                          </a:graphicData>
                        </a:graphic>
                      </wp:inline>
                    </w:drawing>
                  </w:r>
                  <w:r>
                    <w:rPr>
                      <w:rFonts w:ascii="Calibri" w:cs="Arial" w:hAnsi="Calibri"/>
                      <w:b/>
                      <w:bCs/>
                      <w:noProof/>
                    </w:rPr>
                    <w:drawing>
                      <wp:inline distL="0" distT="0" distB="0" distR="0">
                        <wp:extent cx="541020" cy="186690"/>
                        <wp:effectExtent l="0" t="0" r="0" b="3810"/>
                        <wp:docPr id="1346" name="Picture 46085"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46085"/>
                                <pic:cNvPicPr/>
                              </pic:nvPicPr>
                              <pic:blipFill>
                                <a:blip r:embed="rId164" cstate="print"/>
                                <a:srcRect l="0" t="0" r="0" b="0"/>
                                <a:stretch/>
                              </pic:blipFill>
                              <pic:spPr>
                                <a:xfrm rot="0">
                                  <a:off x="0" y="0"/>
                                  <a:ext cx="541020" cy="186690"/>
                                </a:xfrm>
                                <a:prstGeom prst="rect"/>
                                <a:ln>
                                  <a:noFill/>
                                </a:ln>
                              </pic:spPr>
                            </pic:pic>
                          </a:graphicData>
                        </a:graphic>
                      </wp:inline>
                    </w:drawing>
                  </w:r>
                  <w:r>
                    <w:rPr>
                      <w:rFonts w:ascii="Calibri" w:cs="Arial" w:hAnsi="Calibri"/>
                      <w:b/>
                      <w:bCs/>
                      <w:noProof/>
                    </w:rPr>
                    <w:drawing>
                      <wp:inline distL="0" distT="0" distB="0" distR="0">
                        <wp:extent cx="418465" cy="315595"/>
                        <wp:effectExtent l="0" t="0" r="635" b="8255"/>
                        <wp:docPr id="1347" name="Picture 46084"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6084"/>
                                <pic:cNvPicPr/>
                              </pic:nvPicPr>
                              <pic:blipFill>
                                <a:blip r:embed="rId161" cstate="print"/>
                                <a:srcRect l="0" t="0" r="0" b="0"/>
                                <a:stretch/>
                              </pic:blipFill>
                              <pic:spPr>
                                <a:xfrm rot="0">
                                  <a:off x="0" y="0"/>
                                  <a:ext cx="418465" cy="315595"/>
                                </a:xfrm>
                                <a:prstGeom prst="rect"/>
                                <a:ln>
                                  <a:noFill/>
                                </a:ln>
                              </pic:spPr>
                            </pic:pic>
                          </a:graphicData>
                        </a:graphic>
                      </wp:inline>
                    </w:drawing>
                  </w:r>
                  <w:r>
                    <w:rPr>
                      <w:rFonts w:ascii="Calibri" w:cs="Arial" w:hAnsi="Calibri"/>
                      <w:b/>
                      <w:bCs/>
                      <w:noProof/>
                    </w:rPr>
                    <w:drawing>
                      <wp:inline distL="0" distT="0" distB="0" distR="0">
                        <wp:extent cx="1210310" cy="779145"/>
                        <wp:effectExtent l="0" t="0" r="8890" b="1905"/>
                        <wp:docPr id="1348" name="Picture 46082"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Picture 46082"/>
                                <pic:cNvPicPr/>
                              </pic:nvPicPr>
                              <pic:blipFill>
                                <a:blip r:embed="rId169" cstate="print"/>
                                <a:srcRect l="0" t="0" r="0" b="0"/>
                                <a:stretch/>
                              </pic:blipFill>
                              <pic:spPr>
                                <a:xfrm rot="0">
                                  <a:off x="0" y="0"/>
                                  <a:ext cx="1210310" cy="779145"/>
                                </a:xfrm>
                                <a:prstGeom prst="rect"/>
                                <a:ln>
                                  <a:noFill/>
                                </a:ln>
                              </pic:spPr>
                            </pic:pic>
                          </a:graphicData>
                        </a:graphic>
                      </wp:inline>
                    </w:drawing>
                  </w:r>
                </w:p>
                <w:p>
                  <w:pPr>
                    <w:pStyle w:val="style94"/>
                    <w:jc w:val="center"/>
                    <w:rPr>
                      <w:rFonts w:ascii="Calibri" w:hAnsi="Calibri"/>
                    </w:rPr>
                  </w:pPr>
                  <w:r>
                    <w:rPr>
                      <w:rFonts w:ascii="Calibri" w:cs="Arial" w:hAnsi="Calibri"/>
                      <w:b/>
                      <w:bCs/>
                    </w:rPr>
                    <w:t>propene + bromine</w:t>
                  </w:r>
                  <w:r>
                    <w:rPr>
                      <w:rFonts w:ascii="Calibri" w:cs="Arial" w:hAnsi="Calibri"/>
                    </w:rPr>
                    <w:t xml:space="preserve"> ==&gt; 1,2–</w:t>
                  </w:r>
                  <w:r>
                    <w:rPr>
                      <w:rFonts w:ascii="Calibri" w:cs="Arial" w:hAnsi="Calibri"/>
                      <w:b/>
                      <w:bCs/>
                    </w:rPr>
                    <w:t>dibromopropane</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sz w:val="24"/>
                      <w:szCs w:val="24"/>
                    </w:rPr>
                    <w:t>2nd example of bromine addition to a double bond.</w:t>
                  </w:r>
                </w:p>
                <w:p>
                  <w:pPr>
                    <w:pStyle w:val="style94"/>
                    <w:jc w:val="center"/>
                    <w:rPr>
                      <w:rFonts w:ascii="Calibri" w:hAnsi="Calibri"/>
                    </w:rPr>
                  </w:pPr>
                  <w:r>
                    <w:rPr>
                      <w:rFonts w:ascii="Calibri" w:cs="Arial" w:hAnsi="Calibri"/>
                    </w:rPr>
                    <w:t xml:space="preserve">The </w:t>
                  </w:r>
                  <w:r>
                    <w:rPr>
                      <w:rFonts w:ascii="Calibri" w:cs="Arial" w:hAnsi="Calibri"/>
                      <w:b/>
                      <w:bCs/>
                    </w:rPr>
                    <w:t>decolourisation of bromine is a simple and effective chemical test for an alkene</w:t>
                  </w:r>
                  <w:r>
                    <w:rPr>
                      <w:rFonts w:ascii="Calibri" w:cs="Arial" w:hAnsi="Calibri"/>
                    </w:rPr>
                    <w:t xml:space="preserve"> – an unsaturated hydrocarbon.</w:t>
                  </w:r>
                </w:p>
                <w:p>
                  <w:pPr>
                    <w:pStyle w:val="style94"/>
                    <w:jc w:val="center"/>
                    <w:rPr>
                      <w:rFonts w:ascii="Calibri" w:hAnsi="Calibri"/>
                    </w:rPr>
                  </w:pPr>
                  <w:r>
                    <w:rPr>
                      <w:rFonts w:ascii="Calibri" w:cs="Arial" w:hAnsi="Calibri"/>
                    </w:rPr>
                    <w:t xml:space="preserve">This reaction is NOT given by </w:t>
                  </w:r>
                  <w:r>
                    <w:rPr>
                      <w:rFonts w:ascii="Calibri" w:hAnsi="Calibri"/>
                      <w:b/>
                      <w:color w:val="00b050"/>
                    </w:rPr>
                    <w:t xml:space="preserve">alkanes </w:t>
                  </w:r>
                  <w:r>
                    <w:rPr>
                      <w:rFonts w:ascii="Calibri" w:cs="Arial" w:hAnsi="Calibri"/>
                    </w:rPr>
                    <w:t>because they do NOT have a carbon –carbon double bond.</w:t>
                  </w:r>
                </w:p>
              </w:tc>
            </w:tr>
            <w:tr>
              <w:tblPrEx/>
              <w:trPr>
                <w:trHeight w:val="285" w:hRule="atLeast"/>
                <w:tblCellSpacing w:w="15"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b/>
                      <w:bCs/>
                      <w:sz w:val="24"/>
                      <w:szCs w:val="24"/>
                      <w:shd w:val="clear" w:color="auto" w:fill="ffff00"/>
                    </w:rPr>
                    <w:t>(2)</w:t>
                  </w:r>
                  <w:r>
                    <w:rPr>
                      <w:rFonts w:cs="Arial"/>
                      <w:b/>
                      <w:bCs/>
                      <w:sz w:val="24"/>
                      <w:szCs w:val="24"/>
                    </w:rPr>
                    <w:t xml:space="preserve"> Alkenes can add hydrogen to form a saturated alkane molecule</w:t>
                  </w:r>
                </w:p>
              </w:tc>
            </w:tr>
            <w:tr>
              <w:tblPrEx/>
              <w:trPr>
                <w:trHeight w:val="285" w:hRule="atLeast"/>
                <w:tblCellSpacing w:w="15" w:type="dxa"/>
              </w:trPr>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b/>
                      <w:bCs/>
                      <w:sz w:val="24"/>
                      <w:szCs w:val="24"/>
                    </w:rPr>
                    <w:t>CH</w:t>
                  </w:r>
                  <w:r>
                    <w:rPr>
                      <w:rFonts w:cs="Arial"/>
                      <w:b/>
                      <w:bCs/>
                      <w:sz w:val="24"/>
                      <w:szCs w:val="24"/>
                      <w:vertAlign w:val="subscript"/>
                    </w:rPr>
                    <w:t>3</w:t>
                  </w:r>
                  <w:r>
                    <w:rPr>
                      <w:rFonts w:cs="Arial"/>
                      <w:b/>
                      <w:bCs/>
                      <w:sz w:val="24"/>
                      <w:szCs w:val="24"/>
                    </w:rPr>
                    <w:t>–CH=CH</w:t>
                  </w:r>
                  <w:r>
                    <w:rPr>
                      <w:rFonts w:cs="Arial"/>
                      <w:b/>
                      <w:bCs/>
                      <w:sz w:val="24"/>
                      <w:szCs w:val="24"/>
                      <w:vertAlign w:val="subscript"/>
                    </w:rPr>
                    <w:t>2</w:t>
                  </w:r>
                  <w:r>
                    <w:rPr>
                      <w:rFonts w:cs="Arial"/>
                      <w:b/>
                      <w:bCs/>
                      <w:sz w:val="24"/>
                      <w:szCs w:val="24"/>
                    </w:rPr>
                    <w:t xml:space="preserve"> + H</w:t>
                  </w:r>
                  <w:r>
                    <w:rPr>
                      <w:rFonts w:cs="Arial"/>
                      <w:b/>
                      <w:bCs/>
                      <w:sz w:val="24"/>
                      <w:szCs w:val="24"/>
                      <w:vertAlign w:val="subscript"/>
                    </w:rPr>
                    <w:t>2</w:t>
                  </w:r>
                  <w:r>
                    <w:rPr>
                      <w:rFonts w:cs="Arial"/>
                      <w:b/>
                      <w:bCs/>
                      <w:sz w:val="24"/>
                      <w:szCs w:val="24"/>
                    </w:rPr>
                    <w:t xml:space="preserve"> ==&gt; CH</w:t>
                  </w:r>
                  <w:r>
                    <w:rPr>
                      <w:rFonts w:cs="Arial"/>
                      <w:b/>
                      <w:bCs/>
                      <w:sz w:val="24"/>
                      <w:szCs w:val="24"/>
                      <w:vertAlign w:val="subscript"/>
                    </w:rPr>
                    <w:t>3</w:t>
                  </w:r>
                  <w:r>
                    <w:rPr>
                      <w:rFonts w:cs="Arial"/>
                      <w:b/>
                      <w:bCs/>
                      <w:sz w:val="24"/>
                      <w:szCs w:val="24"/>
                    </w:rPr>
                    <w:t>–CH</w:t>
                  </w:r>
                  <w:r>
                    <w:rPr>
                      <w:rFonts w:cs="Arial"/>
                      <w:b/>
                      <w:bCs/>
                      <w:sz w:val="24"/>
                      <w:szCs w:val="24"/>
                      <w:vertAlign w:val="subscript"/>
                    </w:rPr>
                    <w:t>2</w:t>
                  </w:r>
                  <w:r>
                    <w:rPr>
                      <w:rFonts w:cs="Arial"/>
                      <w:b/>
                      <w:bCs/>
                      <w:sz w:val="24"/>
                      <w:szCs w:val="24"/>
                    </w:rPr>
                    <w:t>–CH</w:t>
                  </w:r>
                  <w:r>
                    <w:rPr>
                      <w:rFonts w:cs="Arial"/>
                      <w:b/>
                      <w:bCs/>
                      <w:sz w:val="24"/>
                      <w:szCs w:val="24"/>
                      <w:vertAlign w:val="subscript"/>
                    </w:rPr>
                    <w:t>3</w:t>
                  </w:r>
                </w:p>
                <w:p>
                  <w:pPr>
                    <w:pStyle w:val="style94"/>
                    <w:jc w:val="center"/>
                    <w:rPr>
                      <w:rFonts w:ascii="Calibri" w:hAnsi="Calibri"/>
                    </w:rPr>
                  </w:pPr>
                  <w:r>
                    <w:rPr>
                      <w:rFonts w:ascii="Calibri" w:cs="Arial" w:hAnsi="Calibri"/>
                      <w:b/>
                      <w:bCs/>
                      <w:noProof/>
                    </w:rPr>
                    <w:drawing>
                      <wp:inline distL="0" distT="0" distB="0" distR="0">
                        <wp:extent cx="1203960" cy="618490"/>
                        <wp:effectExtent l="0" t="0" r="0" b="0"/>
                        <wp:docPr id="1349" name="Picture 46081"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46081"/>
                                <pic:cNvPicPr/>
                              </pic:nvPicPr>
                              <pic:blipFill>
                                <a:blip r:embed="rId168" cstate="print"/>
                                <a:srcRect l="0" t="0" r="0" b="0"/>
                                <a:stretch/>
                              </pic:blipFill>
                              <pic:spPr>
                                <a:xfrm rot="0">
                                  <a:off x="0" y="0"/>
                                  <a:ext cx="1203960" cy="618490"/>
                                </a:xfrm>
                                <a:prstGeom prst="rect"/>
                                <a:ln>
                                  <a:noFill/>
                                </a:ln>
                              </pic:spPr>
                            </pic:pic>
                          </a:graphicData>
                        </a:graphic>
                      </wp:inline>
                    </w:drawing>
                  </w:r>
                  <w:r>
                    <w:rPr>
                      <w:rFonts w:ascii="Calibri" w:cs="Arial" w:hAnsi="Calibri"/>
                      <w:b/>
                      <w:bCs/>
                    </w:rPr>
                    <w:t> </w:t>
                  </w:r>
                  <w:r>
                    <w:rPr>
                      <w:rFonts w:ascii="Calibri" w:cs="Arial" w:hAnsi="Calibri"/>
                      <w:b/>
                      <w:bCs/>
                      <w:noProof/>
                    </w:rPr>
                    <w:drawing>
                      <wp:inline distL="0" distT="0" distB="0" distR="0">
                        <wp:extent cx="315595" cy="315595"/>
                        <wp:effectExtent l="0" t="0" r="8255" b="8255"/>
                        <wp:docPr id="1350" name="Picture 46080"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080"/>
                                <pic:cNvPicPr/>
                              </pic:nvPicPr>
                              <pic:blipFill>
                                <a:blip r:embed="rId159" cstate="print"/>
                                <a:srcRect l="0" t="0" r="0" b="0"/>
                                <a:stretch/>
                              </pic:blipFill>
                              <pic:spPr>
                                <a:xfrm rot="0">
                                  <a:off x="0" y="0"/>
                                  <a:ext cx="315595" cy="315595"/>
                                </a:xfrm>
                                <a:prstGeom prst="rect"/>
                                <a:ln>
                                  <a:noFill/>
                                </a:ln>
                              </pic:spPr>
                            </pic:pic>
                          </a:graphicData>
                        </a:graphic>
                      </wp:inline>
                    </w:drawing>
                  </w:r>
                  <w:r>
                    <w:rPr>
                      <w:rFonts w:ascii="Calibri" w:cs="Arial" w:hAnsi="Calibri"/>
                      <w:b/>
                      <w:bCs/>
                    </w:rPr>
                    <w:t xml:space="preserve"> H</w:t>
                  </w:r>
                  <w:r>
                    <w:rPr>
                      <w:rFonts w:ascii="Calibri" w:cs="Arial" w:hAnsi="Calibri"/>
                      <w:b/>
                      <w:bCs/>
                      <w:vertAlign w:val="subscript"/>
                    </w:rPr>
                    <w:t>2</w:t>
                  </w:r>
                  <w:r>
                    <w:rPr>
                      <w:rFonts w:ascii="Calibri" w:cs="Arial" w:hAnsi="Calibri"/>
                      <w:b/>
                      <w:bCs/>
                      <w:noProof/>
                    </w:rPr>
                    <w:drawing>
                      <wp:inline distL="0" distT="0" distB="0" distR="0">
                        <wp:extent cx="418465" cy="315595"/>
                        <wp:effectExtent l="0" t="0" r="635" b="8255"/>
                        <wp:docPr id="1351" name="Picture 473"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73"/>
                                <pic:cNvPicPr/>
                              </pic:nvPicPr>
                              <pic:blipFill>
                                <a:blip r:embed="rId161" cstate="print"/>
                                <a:srcRect l="0" t="0" r="0" b="0"/>
                                <a:stretch/>
                              </pic:blipFill>
                              <pic:spPr>
                                <a:xfrm rot="0">
                                  <a:off x="0" y="0"/>
                                  <a:ext cx="418465" cy="315595"/>
                                </a:xfrm>
                                <a:prstGeom prst="rect"/>
                                <a:ln>
                                  <a:noFill/>
                                </a:ln>
                              </pic:spPr>
                            </pic:pic>
                          </a:graphicData>
                        </a:graphic>
                      </wp:inline>
                    </w:drawing>
                  </w:r>
                  <w:r>
                    <w:rPr>
                      <w:rFonts w:ascii="Calibri" w:cs="Arial" w:hAnsi="Calibri"/>
                      <w:noProof/>
                    </w:rPr>
                    <w:drawing>
                      <wp:inline distL="0" distT="0" distB="0" distR="0">
                        <wp:extent cx="1068705" cy="688975"/>
                        <wp:effectExtent l="0" t="0" r="0" b="0"/>
                        <wp:docPr id="1352" name="Picture 429" descr="doc b oil not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Picture 429"/>
                                <pic:cNvPicPr/>
                              </pic:nvPicPr>
                              <pic:blipFill>
                                <a:blip r:embed="rId170" cstate="print"/>
                                <a:srcRect l="0" t="0" r="0" b="0"/>
                                <a:stretch/>
                              </pic:blipFill>
                              <pic:spPr>
                                <a:xfrm rot="0">
                                  <a:off x="0" y="0"/>
                                  <a:ext cx="1068705" cy="688975"/>
                                </a:xfrm>
                                <a:prstGeom prst="rect"/>
                                <a:ln>
                                  <a:noFill/>
                                </a:ln>
                              </pic:spPr>
                            </pic:pic>
                          </a:graphicData>
                        </a:graphic>
                      </wp:inline>
                    </w:drawing>
                  </w:r>
                </w:p>
                <w:p>
                  <w:pPr>
                    <w:pStyle w:val="style94"/>
                    <w:jc w:val="center"/>
                    <w:rPr>
                      <w:rFonts w:ascii="Calibri" w:hAnsi="Calibri"/>
                    </w:rPr>
                  </w:pPr>
                  <w:r>
                    <w:rPr>
                      <w:rFonts w:ascii="Calibri" w:cs="Arial" w:hAnsi="Calibri"/>
                      <w:b/>
                      <w:bCs/>
                    </w:rPr>
                    <w:t>propene + hydrogen</w:t>
                  </w:r>
                  <w:r>
                    <w:rPr>
                      <w:rFonts w:ascii="Calibri" w:cs="Arial" w:hAnsi="Calibri"/>
                    </w:rPr>
                    <w:t xml:space="preserve"> ==&gt;</w:t>
                  </w:r>
                  <w:r>
                    <w:rPr>
                      <w:rFonts w:ascii="Calibri" w:cs="Arial" w:hAnsi="Calibri"/>
                      <w:b/>
                      <w:bCs/>
                    </w:rPr>
                    <w:t>propane</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94"/>
                    <w:numPr>
                      <w:ilvl w:val="0"/>
                      <w:numId w:val="148"/>
                    </w:numPr>
                    <w:rPr>
                      <w:rFonts w:ascii="Calibri" w:hAnsi="Calibri"/>
                    </w:rPr>
                  </w:pPr>
                  <w:r>
                    <w:rPr>
                      <w:rFonts w:ascii="Calibri" w:cs="Arial" w:hAnsi="Calibri"/>
                    </w:rPr>
                    <w:t xml:space="preserve">Alkenes will react with </w:t>
                  </w:r>
                  <w:r>
                    <w:rPr>
                      <w:rFonts w:ascii="Calibri" w:cs="Arial" w:hAnsi="Calibri"/>
                      <w:b/>
                      <w:bCs/>
                    </w:rPr>
                    <w:t>hydrogen</w:t>
                  </w:r>
                  <w:r>
                    <w:rPr>
                      <w:rFonts w:ascii="Calibri" w:cs="Arial" w:hAnsi="Calibri"/>
                    </w:rPr>
                    <w:t xml:space="preserve"> gas over a </w:t>
                  </w:r>
                  <w:r>
                    <w:rPr>
                      <w:rFonts w:ascii="Calibri" w:cs="Arial" w:hAnsi="Calibri"/>
                      <w:b/>
                      <w:bCs/>
                    </w:rPr>
                    <w:t>nickel catalyst</w:t>
                  </w:r>
                  <w:r>
                    <w:rPr>
                      <w:rFonts w:ascii="Calibri" w:cs="Arial" w:hAnsi="Calibri"/>
                    </w:rPr>
                    <w:t>.</w:t>
                  </w:r>
                </w:p>
                <w:p>
                  <w:pPr>
                    <w:pStyle w:val="style94"/>
                    <w:numPr>
                      <w:ilvl w:val="0"/>
                      <w:numId w:val="148"/>
                    </w:numPr>
                    <w:rPr>
                      <w:rFonts w:ascii="Calibri" w:hAnsi="Calibri"/>
                    </w:rPr>
                  </w:pPr>
                  <w:r>
                    <w:rPr>
                      <w:rFonts w:ascii="Calibri" w:cs="Arial" w:hAnsi="Calibri"/>
                    </w:rPr>
                    <w:t>The reaction process is used to make</w:t>
                  </w:r>
                  <w:r>
                    <w:rPr>
                      <w:rFonts w:ascii="Calibri" w:hAnsi="Calibri"/>
                      <w:b/>
                      <w:color w:val="00b050"/>
                    </w:rPr>
                    <w:t>margarine</w:t>
                  </w:r>
                  <w:r>
                    <w:rPr>
                      <w:rFonts w:ascii="Calibri" w:cs="Arial" w:hAnsi="Calibri"/>
                    </w:rPr>
                    <w:t xml:space="preserve"> from vegetable oils.</w:t>
                  </w:r>
                </w:p>
              </w:tc>
            </w:tr>
            <w:tr>
              <w:tblPrEx/>
              <w:trPr>
                <w:trHeight w:val="285" w:hRule="atLeast"/>
                <w:tblCellSpacing w:w="15" w:type="dxa"/>
              </w:trPr>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b/>
                      <w:bCs/>
                      <w:sz w:val="24"/>
                      <w:szCs w:val="24"/>
                      <w:shd w:val="clear" w:color="auto" w:fill="ffff00"/>
                    </w:rPr>
                    <w:t>(3)</w:t>
                  </w:r>
                  <w:r>
                    <w:rPr>
                      <w:rFonts w:cs="Arial"/>
                      <w:b/>
                      <w:bCs/>
                      <w:sz w:val="24"/>
                      <w:szCs w:val="24"/>
                    </w:rPr>
                    <w:t xml:space="preserve"> Addition of water to make alcohols</w:t>
                  </w:r>
                </w:p>
                <w:p>
                  <w:pPr>
                    <w:pStyle w:val="style94"/>
                    <w:jc w:val="center"/>
                    <w:rPr>
                      <w:rFonts w:ascii="Calibri" w:hAnsi="Calibri"/>
                    </w:rPr>
                  </w:pPr>
                  <w:r>
                    <w:rPr>
                      <w:rFonts w:ascii="Calibri" w:cs="Arial" w:hAnsi="Calibri"/>
                      <w:b/>
                      <w:bCs/>
                    </w:rPr>
                    <w:t>CH</w:t>
                  </w:r>
                  <w:r>
                    <w:rPr>
                      <w:rFonts w:ascii="Calibri" w:cs="Arial" w:hAnsi="Calibri"/>
                      <w:b/>
                      <w:bCs/>
                      <w:vertAlign w:val="subscript"/>
                    </w:rPr>
                    <w:t>2</w:t>
                  </w:r>
                  <w:r>
                    <w:rPr>
                      <w:rFonts w:ascii="Calibri" w:cs="Arial" w:hAnsi="Calibri"/>
                      <w:b/>
                      <w:bCs/>
                    </w:rPr>
                    <w:t>=CH</w:t>
                  </w:r>
                  <w:r>
                    <w:rPr>
                      <w:rFonts w:ascii="Calibri" w:cs="Arial" w:hAnsi="Calibri"/>
                      <w:b/>
                      <w:bCs/>
                      <w:vertAlign w:val="subscript"/>
                    </w:rPr>
                    <w:t>2</w:t>
                  </w:r>
                  <w:r>
                    <w:rPr>
                      <w:rFonts w:ascii="Calibri" w:cs="Arial" w:hAnsi="Calibri"/>
                      <w:b/>
                      <w:bCs/>
                    </w:rPr>
                    <w:t xml:space="preserve"> + H</w:t>
                  </w:r>
                  <w:r>
                    <w:rPr>
                      <w:rFonts w:ascii="Calibri" w:cs="Arial" w:hAnsi="Calibri"/>
                      <w:b/>
                      <w:bCs/>
                      <w:vertAlign w:val="subscript"/>
                    </w:rPr>
                    <w:t>2</w:t>
                  </w:r>
                  <w:r>
                    <w:rPr>
                      <w:rFonts w:ascii="Calibri" w:cs="Arial" w:hAnsi="Calibri"/>
                      <w:b/>
                      <w:bCs/>
                    </w:rPr>
                    <w:t>O ==&gt; CH</w:t>
                  </w:r>
                  <w:r>
                    <w:rPr>
                      <w:rFonts w:ascii="Calibri" w:cs="Arial" w:hAnsi="Calibri"/>
                      <w:b/>
                      <w:bCs/>
                      <w:vertAlign w:val="subscript"/>
                    </w:rPr>
                    <w:t>3</w:t>
                  </w:r>
                  <w:r>
                    <w:rPr>
                      <w:rFonts w:ascii="Calibri" w:cs="Arial" w:hAnsi="Calibri"/>
                      <w:b/>
                      <w:bCs/>
                    </w:rPr>
                    <w:t>–CH</w:t>
                  </w:r>
                  <w:r>
                    <w:rPr>
                      <w:rFonts w:ascii="Calibri" w:cs="Arial" w:hAnsi="Calibri"/>
                      <w:b/>
                      <w:bCs/>
                      <w:vertAlign w:val="subscript"/>
                    </w:rPr>
                    <w:t>2</w:t>
                  </w:r>
                  <w:r>
                    <w:rPr>
                      <w:rFonts w:ascii="Calibri" w:cs="Arial" w:hAnsi="Calibri"/>
                      <w:b/>
                      <w:bCs/>
                    </w:rPr>
                    <w:t>–OH</w:t>
                  </w:r>
                </w:p>
                <w:p>
                  <w:pPr>
                    <w:pStyle w:val="style94"/>
                    <w:jc w:val="center"/>
                    <w:rPr>
                      <w:rFonts w:ascii="Calibri" w:hAnsi="Calibri"/>
                    </w:rPr>
                  </w:pPr>
                  <w:r>
                    <w:rPr>
                      <w:rFonts w:ascii="Calibri" w:cs="Arial" w:hAnsi="Calibri"/>
                      <w:b/>
                      <w:bCs/>
                      <w:noProof/>
                    </w:rPr>
                    <w:drawing>
                      <wp:inline distL="0" distT="0" distB="0" distR="0">
                        <wp:extent cx="946785" cy="463549"/>
                        <wp:effectExtent l="0" t="0" r="5715" b="0"/>
                        <wp:docPr id="1353" name="Picture 418" descr="http://www.docbrown.info/page04/OilProducts/Image919.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418"/>
                                <pic:cNvPicPr/>
                              </pic:nvPicPr>
                              <pic:blipFill>
                                <a:blip r:embed="rId163" cstate="print"/>
                                <a:srcRect l="0" t="0" r="0" b="0"/>
                                <a:stretch/>
                              </pic:blipFill>
                              <pic:spPr>
                                <a:xfrm rot="0">
                                  <a:off x="0" y="0"/>
                                  <a:ext cx="946785" cy="463549"/>
                                </a:xfrm>
                                <a:prstGeom prst="rect"/>
                                <a:ln>
                                  <a:noFill/>
                                </a:ln>
                              </pic:spPr>
                            </pic:pic>
                          </a:graphicData>
                        </a:graphic>
                      </wp:inline>
                    </w:drawing>
                  </w:r>
                  <w:r>
                    <w:rPr>
                      <w:rFonts w:ascii="Calibri" w:cs="Arial" w:hAnsi="Calibri"/>
                      <w:b/>
                      <w:bCs/>
                    </w:rPr>
                    <w:t>+ H</w:t>
                  </w:r>
                  <w:r>
                    <w:rPr>
                      <w:rFonts w:ascii="Calibri" w:cs="Arial" w:hAnsi="Calibri"/>
                      <w:b/>
                      <w:bCs/>
                      <w:vertAlign w:val="subscript"/>
                    </w:rPr>
                    <w:t>2</w:t>
                  </w:r>
                  <w:r>
                    <w:rPr>
                      <w:rFonts w:ascii="Calibri" w:cs="Arial" w:hAnsi="Calibri"/>
                      <w:b/>
                      <w:bCs/>
                    </w:rPr>
                    <w:t>O ==&gt;</w:t>
                  </w:r>
                  <w:r>
                    <w:rPr>
                      <w:rFonts w:ascii="Calibri" w:cs="Arial" w:hAnsi="Calibri"/>
                      <w:b/>
                      <w:bCs/>
                      <w:noProof/>
                    </w:rPr>
                    <w:drawing>
                      <wp:inline distL="0" distT="0" distB="0" distR="0">
                        <wp:extent cx="1191260" cy="779145"/>
                        <wp:effectExtent l="0" t="0" r="8890" b="1905"/>
                        <wp:docPr id="1354" name="Picture 412" descr="http://www.docbrown.info/page04/OilProducts/Image237.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Picture 412"/>
                                <pic:cNvPicPr/>
                              </pic:nvPicPr>
                              <pic:blipFill>
                                <a:blip r:embed="rId171" cstate="print"/>
                                <a:srcRect l="0" t="0" r="0" b="0"/>
                                <a:stretch/>
                              </pic:blipFill>
                              <pic:spPr>
                                <a:xfrm rot="0">
                                  <a:off x="0" y="0"/>
                                  <a:ext cx="1191260" cy="779145"/>
                                </a:xfrm>
                                <a:prstGeom prst="rect"/>
                                <a:ln>
                                  <a:noFill/>
                                </a:ln>
                              </pic:spPr>
                            </pic:pic>
                          </a:graphicData>
                        </a:graphic>
                      </wp:inline>
                    </w:drawing>
                  </w:r>
                </w:p>
                <w:p>
                  <w:pPr>
                    <w:pStyle w:val="style94"/>
                    <w:jc w:val="center"/>
                    <w:rPr>
                      <w:rFonts w:ascii="Calibri" w:hAnsi="Calibri"/>
                    </w:rPr>
                  </w:pPr>
                  <w:r>
                    <w:rPr>
                      <w:rFonts w:ascii="Calibri" w:cs="Arial" w:hAnsi="Calibri"/>
                      <w:b/>
                      <w:bCs/>
                    </w:rPr>
                    <w:t>ethene +water ===&gt; ethanol</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0"/>
                    <w:jc w:val="center"/>
                    <w:rPr>
                      <w:sz w:val="24"/>
                      <w:szCs w:val="24"/>
                    </w:rPr>
                  </w:pPr>
                  <w:r>
                    <w:rPr>
                      <w:rFonts w:cs="Arial"/>
                      <w:sz w:val="24"/>
                      <w:szCs w:val="24"/>
                    </w:rPr>
                    <w:t xml:space="preserve">eg the alcohol </w:t>
                  </w:r>
                  <w:r>
                    <w:rPr>
                      <w:rFonts w:cs="Arial"/>
                      <w:b/>
                      <w:bCs/>
                      <w:sz w:val="24"/>
                      <w:szCs w:val="24"/>
                    </w:rPr>
                    <w:t>ethanol</w:t>
                  </w:r>
                  <w:r>
                    <w:rPr>
                      <w:rFonts w:cs="Arial"/>
                      <w:sz w:val="24"/>
                      <w:szCs w:val="24"/>
                    </w:rPr>
                    <w:t xml:space="preserve"> can be made by passing </w:t>
                  </w:r>
                  <w:r>
                    <w:rPr>
                      <w:rFonts w:cs="Arial"/>
                      <w:b/>
                      <w:bCs/>
                      <w:sz w:val="24"/>
                      <w:szCs w:val="24"/>
                    </w:rPr>
                    <w:t>ethene gas and water vapour</w:t>
                  </w:r>
                  <w:r>
                    <w:rPr>
                      <w:rFonts w:cs="Arial"/>
                      <w:sz w:val="24"/>
                      <w:szCs w:val="24"/>
                    </w:rPr>
                    <w:t xml:space="preserve"> over an acid </w:t>
                  </w:r>
                  <w:r>
                    <w:rPr>
                      <w:rFonts w:cs="Arial"/>
                      <w:b/>
                      <w:bCs/>
                      <w:sz w:val="24"/>
                      <w:szCs w:val="24"/>
                    </w:rPr>
                    <w:t>catalyst</w:t>
                  </w:r>
                  <w:r>
                    <w:rPr>
                      <w:rFonts w:cs="Arial"/>
                      <w:sz w:val="24"/>
                      <w:szCs w:val="24"/>
                    </w:rPr>
                    <w:t xml:space="preserve"> at 300</w:t>
                  </w:r>
                  <w:r>
                    <w:rPr>
                      <w:rFonts w:cs="Arial"/>
                      <w:sz w:val="24"/>
                      <w:szCs w:val="24"/>
                      <w:vertAlign w:val="superscript"/>
                    </w:rPr>
                    <w:t>o</w:t>
                  </w:r>
                  <w:r>
                    <w:rPr>
                      <w:rFonts w:cs="Arial"/>
                      <w:sz w:val="24"/>
                      <w:szCs w:val="24"/>
                    </w:rPr>
                    <w:t>C.</w:t>
                  </w:r>
                </w:p>
                <w:p>
                  <w:pPr>
                    <w:pStyle w:val="style94"/>
                    <w:jc w:val="center"/>
                    <w:rPr>
                      <w:rFonts w:ascii="Calibri" w:hAnsi="Calibri"/>
                    </w:rPr>
                  </w:pPr>
                  <w:r>
                    <w:rPr>
                      <w:rFonts w:ascii="Calibri" w:cs="Arial" w:hAnsi="Calibri"/>
                    </w:rPr>
                    <w:t xml:space="preserve">This is an example of an </w:t>
                  </w:r>
                  <w:r>
                    <w:rPr>
                      <w:rFonts w:ascii="Calibri" w:cs="Arial" w:hAnsi="Calibri"/>
                      <w:b/>
                      <w:bCs/>
                    </w:rPr>
                    <w:t>addition reaction</w:t>
                  </w:r>
                  <w:r>
                    <w:rPr>
                      <w:rFonts w:ascii="Calibri" w:cs="Arial" w:hAnsi="Calibri"/>
                    </w:rPr>
                    <w:t xml:space="preserve"> and a </w:t>
                  </w:r>
                  <w:r>
                    <w:rPr>
                      <w:rFonts w:ascii="Calibri" w:cs="Arial" w:hAnsi="Calibri"/>
                      <w:b/>
                      <w:bCs/>
                    </w:rPr>
                    <w:t>hydration reaction</w:t>
                  </w:r>
                  <w:r>
                    <w:rPr>
                      <w:rFonts w:ascii="Calibri" w:cs="Arial" w:hAnsi="Calibri"/>
                    </w:rPr>
                    <w:t xml:space="preserve"> because it involves the addition of water to another molecule.</w:t>
                  </w:r>
                </w:p>
                <w:p>
                  <w:pPr>
                    <w:pStyle w:val="style94"/>
                    <w:jc w:val="center"/>
                    <w:rPr>
                      <w:rFonts w:ascii="Calibri" w:hAnsi="Calibri"/>
                    </w:rPr>
                  </w:pPr>
                  <w:r>
                    <w:rPr>
                      <w:rFonts w:ascii="Calibri" w:cs="Arial" w:hAnsi="Calibri"/>
                    </w:rPr>
                    <w:t>s</w:t>
                  </w:r>
                </w:p>
              </w:tc>
            </w:tr>
          </w:tbl>
          <w:p>
            <w:pPr>
              <w:pStyle w:val="style157"/>
              <w:rPr/>
            </w:pPr>
          </w:p>
          <w:tbl>
            <w:tblPr>
              <w:tblW w:w="9000" w:type="dxa"/>
              <w:jc w:val="center"/>
              <w:tblCellSpacing w:w="7" w:type="dxa"/>
              <w:tblCellMar>
                <w:top w:w="15" w:type="dxa"/>
                <w:left w:w="15" w:type="dxa"/>
                <w:bottom w:w="15" w:type="dxa"/>
                <w:right w:w="15" w:type="dxa"/>
              </w:tblCellMar>
              <w:tblLook w:val="04A0" w:firstRow="1" w:lastRow="0" w:firstColumn="1" w:lastColumn="0" w:noHBand="0" w:noVBand="1"/>
            </w:tblPr>
            <w:tblGrid>
              <w:gridCol w:w="2847"/>
              <w:gridCol w:w="2113"/>
              <w:gridCol w:w="1666"/>
              <w:gridCol w:w="2747"/>
            </w:tblGrid>
            <w:tr>
              <w:trPr>
                <w:tblCellSpacing w:w="7" w:type="dxa"/>
                <w:jc w:val="center"/>
              </w:trPr>
              <w:tc>
                <w:tcPr>
                  <w:tcW w:w="0" w:type="auto"/>
                  <w:gridSpan w:val="4"/>
                  <w:tcBorders/>
                  <w:vAlign w:val="center"/>
                  <w:hideMark/>
                </w:tcPr>
                <w:p>
                  <w:pPr>
                    <w:pStyle w:val="style0"/>
                    <w:rPr>
                      <w:sz w:val="24"/>
                      <w:szCs w:val="24"/>
                    </w:rPr>
                  </w:pPr>
                  <w:r>
                    <w:rPr>
                      <w:b/>
                      <w:sz w:val="24"/>
                      <w:szCs w:val="24"/>
                    </w:rPr>
                    <w:t xml:space="preserve">Summary on the  </w:t>
                  </w:r>
                  <w:r>
                    <w:rPr>
                      <w:b/>
                      <w:sz w:val="24"/>
                      <w:szCs w:val="24"/>
                    </w:rPr>
                    <w:t>reaction of ethene</w:t>
                  </w:r>
                  <w:r>
                    <w:rPr>
                      <w:sz w:val="24"/>
                      <w:szCs w:val="24"/>
                    </w:rPr>
                    <w:pict>
                      <v:rect id="1355"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Addition of Chlorine</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Cl</w:t>
                  </w:r>
                  <w:r>
                    <w:rPr>
                      <w:sz w:val="24"/>
                      <w:szCs w:val="24"/>
                      <w:vertAlign w:val="subscript"/>
                    </w:rPr>
                    <w:t>2</w:t>
                  </w:r>
                </w:p>
              </w:tc>
              <w:tc>
                <w:tcPr>
                  <w:tcW w:w="0" w:type="auto"/>
                  <w:tcBorders/>
                  <w:vAlign w:val="center"/>
                  <w:hideMark/>
                </w:tcPr>
                <w:p>
                  <w:pPr>
                    <w:pStyle w:val="style0"/>
                    <w:rPr>
                      <w:sz w:val="24"/>
                      <w:szCs w:val="24"/>
                    </w:rPr>
                  </w:pPr>
                  <w:r>
                    <w:rPr>
                      <w:sz w:val="24"/>
                      <w:szCs w:val="24"/>
                    </w:rPr>
                    <w:t>AlCl</w:t>
                  </w:r>
                  <w:r>
                    <w:rPr>
                      <w:sz w:val="24"/>
                      <w:szCs w:val="24"/>
                      <w:vertAlign w:val="subscript"/>
                    </w:rPr>
                    <w:t>3</w:t>
                  </w:r>
                  <w:r>
                    <w:rPr>
                      <w:sz w:val="24"/>
                      <w:szCs w:val="24"/>
                    </w:rPr>
                    <w:br/>
                  </w:r>
                  <w:r>
                    <w:rPr>
                      <w:sz w:val="24"/>
                      <w:szCs w:val="24"/>
                    </w:rPr>
                    <w:t>-----&gt;</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ClCH</w:t>
                  </w:r>
                  <w:r>
                    <w:rPr>
                      <w:sz w:val="24"/>
                      <w:szCs w:val="24"/>
                      <w:vertAlign w:val="subscript"/>
                    </w:rPr>
                    <w:t>2</w:t>
                  </w:r>
                  <w:r>
                    <w:rPr>
                      <w:sz w:val="24"/>
                      <w:szCs w:val="24"/>
                    </w:rPr>
                    <w:t>Cl</w:t>
                  </w:r>
                  <w:r>
                    <w:rPr>
                      <w:sz w:val="24"/>
                      <w:szCs w:val="24"/>
                    </w:rPr>
                    <w:br/>
                  </w:r>
                  <w:r>
                    <w:rPr>
                      <w:sz w:val="24"/>
                      <w:szCs w:val="24"/>
                    </w:rPr>
                    <w:t>1,2-dichloroethane</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56"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Addition of Hydrogen bromide</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HBr</w:t>
                  </w:r>
                </w:p>
              </w:tc>
              <w:tc>
                <w:tcPr>
                  <w:tcW w:w="0" w:type="auto"/>
                  <w:tcBorders/>
                  <w:vAlign w:val="center"/>
                  <w:hideMark/>
                </w:tcPr>
                <w:p>
                  <w:pPr>
                    <w:pStyle w:val="style0"/>
                    <w:rPr>
                      <w:sz w:val="24"/>
                      <w:szCs w:val="24"/>
                    </w:rPr>
                  </w:pPr>
                  <w:r>
                    <w:rPr>
                      <w:sz w:val="24"/>
                      <w:szCs w:val="24"/>
                    </w:rPr>
                    <w:t>AlCl</w:t>
                  </w:r>
                  <w:r>
                    <w:rPr>
                      <w:sz w:val="24"/>
                      <w:szCs w:val="24"/>
                      <w:vertAlign w:val="subscript"/>
                    </w:rPr>
                    <w:t>3</w:t>
                  </w:r>
                  <w:r>
                    <w:rPr>
                      <w:sz w:val="24"/>
                      <w:szCs w:val="24"/>
                    </w:rPr>
                    <w:br/>
                  </w:r>
                  <w:r>
                    <w:rPr>
                      <w:sz w:val="24"/>
                      <w:szCs w:val="24"/>
                    </w:rPr>
                    <w:t>-----&gt;</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2</w:t>
                  </w:r>
                  <w:r>
                    <w:rPr>
                      <w:sz w:val="24"/>
                      <w:szCs w:val="24"/>
                    </w:rPr>
                    <w:t>Br</w:t>
                  </w:r>
                  <w:r>
                    <w:rPr>
                      <w:sz w:val="24"/>
                      <w:szCs w:val="24"/>
                    </w:rPr>
                    <w:br/>
                  </w:r>
                  <w:r>
                    <w:rPr>
                      <w:sz w:val="24"/>
                      <w:szCs w:val="24"/>
                    </w:rPr>
                    <w:t>bromoethane</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57"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Addition of Hydrogen chloride</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HCl</w:t>
                  </w:r>
                </w:p>
              </w:tc>
              <w:tc>
                <w:tcPr>
                  <w:tcW w:w="0" w:type="auto"/>
                  <w:tcBorders/>
                  <w:vAlign w:val="center"/>
                  <w:hideMark/>
                </w:tcPr>
                <w:p>
                  <w:pPr>
                    <w:pStyle w:val="style0"/>
                    <w:rPr>
                      <w:sz w:val="24"/>
                      <w:szCs w:val="24"/>
                    </w:rPr>
                  </w:pPr>
                  <w:r>
                    <w:rPr>
                      <w:sz w:val="24"/>
                      <w:szCs w:val="24"/>
                    </w:rPr>
                    <w:t>AlCl</w:t>
                  </w:r>
                  <w:r>
                    <w:rPr>
                      <w:sz w:val="24"/>
                      <w:szCs w:val="24"/>
                      <w:vertAlign w:val="subscript"/>
                    </w:rPr>
                    <w:t>3</w:t>
                  </w:r>
                  <w:r>
                    <w:rPr>
                      <w:sz w:val="24"/>
                      <w:szCs w:val="24"/>
                    </w:rPr>
                    <w:br/>
                  </w:r>
                  <w:r>
                    <w:rPr>
                      <w:sz w:val="24"/>
                      <w:szCs w:val="24"/>
                    </w:rPr>
                    <w:t>-----&gt;</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2</w:t>
                  </w:r>
                  <w:r>
                    <w:rPr>
                      <w:sz w:val="24"/>
                      <w:szCs w:val="24"/>
                    </w:rPr>
                    <w:t>Cl</w:t>
                  </w:r>
                  <w:r>
                    <w:rPr>
                      <w:sz w:val="24"/>
                      <w:szCs w:val="24"/>
                    </w:rPr>
                    <w:br/>
                  </w:r>
                  <w:r>
                    <w:rPr>
                      <w:sz w:val="24"/>
                      <w:szCs w:val="24"/>
                    </w:rPr>
                    <w:t>chlorooethane</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58"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Addition of Hydrogen</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H</w:t>
                  </w:r>
                  <w:r>
                    <w:rPr>
                      <w:sz w:val="24"/>
                      <w:szCs w:val="24"/>
                      <w:vertAlign w:val="subscript"/>
                    </w:rPr>
                    <w:t>2</w:t>
                  </w:r>
                </w:p>
              </w:tc>
              <w:tc>
                <w:tcPr>
                  <w:tcW w:w="0" w:type="auto"/>
                  <w:tcBorders/>
                  <w:vAlign w:val="center"/>
                  <w:hideMark/>
                </w:tcPr>
                <w:p>
                  <w:pPr>
                    <w:pStyle w:val="style0"/>
                    <w:rPr>
                      <w:sz w:val="24"/>
                      <w:szCs w:val="24"/>
                    </w:rPr>
                  </w:pPr>
                  <w:r>
                    <w:rPr>
                      <w:sz w:val="24"/>
                      <w:szCs w:val="24"/>
                    </w:rPr>
                    <w:t>Ni</w:t>
                  </w:r>
                  <w:r>
                    <w:rPr>
                      <w:sz w:val="24"/>
                      <w:szCs w:val="24"/>
                    </w:rPr>
                    <w:br/>
                  </w:r>
                  <w:r>
                    <w:rPr>
                      <w:sz w:val="24"/>
                      <w:szCs w:val="24"/>
                    </w:rPr>
                    <w:t>-----&gt;</w:t>
                  </w:r>
                  <w:r>
                    <w:rPr>
                      <w:sz w:val="24"/>
                      <w:szCs w:val="24"/>
                    </w:rPr>
                    <w:br/>
                  </w:r>
                  <w:r>
                    <w:rPr>
                      <w:sz w:val="24"/>
                      <w:szCs w:val="24"/>
                    </w:rPr>
                    <w:t>500</w:t>
                  </w:r>
                  <w:r>
                    <w:rPr>
                      <w:sz w:val="24"/>
                      <w:szCs w:val="24"/>
                      <w:vertAlign w:val="superscript"/>
                    </w:rPr>
                    <w:t>o</w:t>
                  </w:r>
                  <w:r>
                    <w:rPr>
                      <w:sz w:val="24"/>
                      <w:szCs w:val="24"/>
                    </w:rPr>
                    <w:t>C</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3</w:t>
                  </w:r>
                  <w:r>
                    <w:rPr>
                      <w:sz w:val="24"/>
                      <w:szCs w:val="24"/>
                    </w:rPr>
                    <w:br/>
                  </w:r>
                  <w:r>
                    <w:rPr>
                      <w:sz w:val="24"/>
                      <w:szCs w:val="24"/>
                    </w:rPr>
                    <w:t>ethane</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59"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Addition of Water</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H</w:t>
                  </w:r>
                  <w:r>
                    <w:rPr>
                      <w:sz w:val="24"/>
                      <w:szCs w:val="24"/>
                      <w:vertAlign w:val="subscript"/>
                    </w:rPr>
                    <w:t>2</w:t>
                  </w:r>
                  <w:r>
                    <w:rPr>
                      <w:sz w:val="24"/>
                      <w:szCs w:val="24"/>
                    </w:rPr>
                    <w:t>O</w:t>
                  </w:r>
                </w:p>
              </w:tc>
              <w:tc>
                <w:tcPr>
                  <w:tcW w:w="0" w:type="auto"/>
                  <w:tcBorders/>
                  <w:vAlign w:val="center"/>
                  <w:hideMark/>
                </w:tcPr>
                <w:p>
                  <w:pPr>
                    <w:pStyle w:val="style0"/>
                    <w:rPr>
                      <w:sz w:val="24"/>
                      <w:szCs w:val="24"/>
                    </w:rPr>
                  </w:pPr>
                  <w:r>
                    <w:rPr>
                      <w:sz w:val="24"/>
                      <w:szCs w:val="24"/>
                    </w:rPr>
                    <w:t>H</w:t>
                  </w:r>
                  <w:r>
                    <w:rPr>
                      <w:sz w:val="24"/>
                      <w:szCs w:val="24"/>
                      <w:vertAlign w:val="subscript"/>
                    </w:rPr>
                    <w:t>3</w:t>
                  </w:r>
                  <w:r>
                    <w:rPr>
                      <w:sz w:val="24"/>
                      <w:szCs w:val="24"/>
                    </w:rPr>
                    <w:t>PO</w:t>
                  </w:r>
                  <w:r>
                    <w:rPr>
                      <w:sz w:val="24"/>
                      <w:szCs w:val="24"/>
                      <w:vertAlign w:val="subscript"/>
                    </w:rPr>
                    <w:t>4</w:t>
                  </w:r>
                  <w:r>
                    <w:rPr>
                      <w:sz w:val="24"/>
                      <w:szCs w:val="24"/>
                    </w:rPr>
                    <w:br/>
                  </w:r>
                  <w:r>
                    <w:rPr>
                      <w:sz w:val="24"/>
                      <w:szCs w:val="24"/>
                    </w:rPr>
                    <w:t>-----&gt;</w:t>
                  </w:r>
                  <w:r>
                    <w:rPr>
                      <w:sz w:val="24"/>
                      <w:szCs w:val="24"/>
                    </w:rPr>
                    <w:br/>
                  </w:r>
                  <w:r>
                    <w:rPr>
                      <w:sz w:val="24"/>
                      <w:szCs w:val="24"/>
                    </w:rPr>
                    <w:t>300</w:t>
                  </w:r>
                  <w:r>
                    <w:rPr>
                      <w:sz w:val="24"/>
                      <w:szCs w:val="24"/>
                      <w:vertAlign w:val="superscript"/>
                    </w:rPr>
                    <w:t>o</w:t>
                  </w:r>
                  <w:r>
                    <w:rPr>
                      <w:sz w:val="24"/>
                      <w:szCs w:val="24"/>
                    </w:rPr>
                    <w:t>C</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2</w:t>
                  </w:r>
                  <w:r>
                    <w:rPr>
                      <w:sz w:val="24"/>
                      <w:szCs w:val="24"/>
                    </w:rPr>
                    <w:t>OH</w:t>
                  </w:r>
                  <w:r>
                    <w:rPr>
                      <w:sz w:val="24"/>
                      <w:szCs w:val="24"/>
                    </w:rPr>
                    <w:br/>
                  </w:r>
                  <w:r>
                    <w:rPr>
                      <w:sz w:val="24"/>
                      <w:szCs w:val="24"/>
                    </w:rPr>
                    <w:t>ethanol</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60"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Combustion</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+ 3O</w:t>
                  </w:r>
                  <w:r>
                    <w:rPr>
                      <w:sz w:val="24"/>
                      <w:szCs w:val="24"/>
                      <w:vertAlign w:val="subscript"/>
                    </w:rPr>
                    <w:t>2</w:t>
                  </w:r>
                </w:p>
              </w:tc>
              <w:tc>
                <w:tcPr>
                  <w:tcW w:w="0" w:type="auto"/>
                  <w:tcBorders/>
                  <w:vAlign w:val="center"/>
                  <w:hideMark/>
                </w:tcPr>
                <w:p>
                  <w:pPr>
                    <w:pStyle w:val="style0"/>
                    <w:rPr>
                      <w:sz w:val="24"/>
                      <w:szCs w:val="24"/>
                    </w:rPr>
                  </w:pPr>
                  <w:r>
                    <w:rPr>
                      <w:sz w:val="24"/>
                      <w:szCs w:val="24"/>
                    </w:rPr>
                    <w:t>excess air</w:t>
                  </w:r>
                  <w:r>
                    <w:rPr>
                      <w:sz w:val="24"/>
                      <w:szCs w:val="24"/>
                    </w:rPr>
                    <w:br/>
                  </w:r>
                  <w:r>
                    <w:rPr>
                      <w:sz w:val="24"/>
                      <w:szCs w:val="24"/>
                    </w:rPr>
                    <w:t>-----&gt;</w:t>
                  </w:r>
                </w:p>
              </w:tc>
              <w:tc>
                <w:tcPr>
                  <w:tcW w:w="0" w:type="auto"/>
                  <w:tcBorders/>
                  <w:vAlign w:val="center"/>
                  <w:hideMark/>
                </w:tcPr>
                <w:p>
                  <w:pPr>
                    <w:pStyle w:val="style0"/>
                    <w:rPr>
                      <w:sz w:val="24"/>
                      <w:szCs w:val="24"/>
                    </w:rPr>
                  </w:pPr>
                  <w:r>
                    <w:rPr>
                      <w:sz w:val="24"/>
                      <w:szCs w:val="24"/>
                    </w:rPr>
                    <w:t>2CO</w:t>
                  </w:r>
                  <w:r>
                    <w:rPr>
                      <w:sz w:val="24"/>
                      <w:szCs w:val="24"/>
                      <w:vertAlign w:val="subscript"/>
                    </w:rPr>
                    <w:t>2</w:t>
                  </w:r>
                  <w:r>
                    <w:rPr>
                      <w:sz w:val="24"/>
                      <w:szCs w:val="24"/>
                    </w:rPr>
                    <w:t xml:space="preserve"> + 2H</w:t>
                  </w:r>
                  <w:r>
                    <w:rPr>
                      <w:sz w:val="24"/>
                      <w:szCs w:val="24"/>
                      <w:vertAlign w:val="subscript"/>
                    </w:rPr>
                    <w:t>2</w:t>
                  </w:r>
                  <w:r>
                    <w:rPr>
                      <w:sz w:val="24"/>
                      <w:szCs w:val="24"/>
                    </w:rPr>
                    <w:t>O</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t> </w:t>
                  </w:r>
                </w:p>
              </w:tc>
            </w:tr>
          </w:tbl>
          <w:p>
            <w:pPr>
              <w:pStyle w:val="style94"/>
              <w:rPr>
                <w:rFonts w:ascii="Calibri" w:cs="Arial" w:hAnsi="Calibri"/>
                <w:color w:val="000000"/>
              </w:rPr>
            </w:pPr>
          </w:p>
        </w:tc>
      </w:tr>
      <w:bookmarkStart w:id="51" w:name="object_1"/>
      <w:bookmarkEnd w:id="51"/>
    </w:tbl>
    <w:p>
      <w:pPr>
        <w:pStyle w:val="style157"/>
        <w:rPr/>
      </w:pPr>
    </w:p>
    <w:p>
      <w:pPr>
        <w:pStyle w:val="style2"/>
        <w:rPr>
          <w:rFonts w:ascii="Calibri" w:hAnsi="Calibri"/>
          <w:caps/>
          <w:sz w:val="24"/>
          <w:szCs w:val="24"/>
        </w:rPr>
      </w:pPr>
      <w:r>
        <w:rPr>
          <w:rFonts w:ascii="Calibri" w:hAnsi="Calibri"/>
          <w:caps/>
          <w:sz w:val="24"/>
          <w:szCs w:val="24"/>
        </w:rPr>
        <w:t>Uses of ethene</w:t>
      </w:r>
    </w:p>
    <w:p>
      <w:pPr>
        <w:pStyle w:val="style157"/>
        <w:numPr>
          <w:ilvl w:val="0"/>
          <w:numId w:val="162"/>
        </w:numPr>
        <w:rPr/>
      </w:pPr>
      <w:r>
        <w:t xml:space="preserve">Alkenes find many diverse applications in industry. </w:t>
      </w:r>
    </w:p>
    <w:p>
      <w:pPr>
        <w:pStyle w:val="style157"/>
        <w:numPr>
          <w:ilvl w:val="0"/>
          <w:numId w:val="162"/>
        </w:numPr>
        <w:rPr/>
      </w:pPr>
      <w:r>
        <w:t xml:space="preserve">They are used as starting materials in the syntheses of alcohols, plastics, laquers, detergents, and fuels. </w:t>
      </w:r>
    </w:p>
    <w:p>
      <w:pPr>
        <w:pStyle w:val="style157"/>
        <w:numPr>
          <w:ilvl w:val="0"/>
          <w:numId w:val="162"/>
        </w:numPr>
        <w:rPr/>
      </w:pPr>
      <w:r>
        <w:t xml:space="preserve">The most important alkenes for the chemical industry are </w:t>
      </w:r>
      <w:r>
        <w:rPr/>
        <w:fldChar w:fldCharType="begin"/>
      </w:r>
      <w:r>
        <w:instrText xml:space="preserve"> HYPERLINK "http://www.chemgapedia.de/vsengine/vlu/vsc/en/ch/12/oc/vlu_organik/alkene/indust_bedeut_alkene.vlu/Page/vsc/en/ch/12/oc/alkene/synthesen_aus_ethen/synthesen_aus_ethen.vscml.html" \o "→ Learning Unit" </w:instrText>
      </w:r>
      <w:r>
        <w:rPr/>
        <w:fldChar w:fldCharType="separate"/>
      </w:r>
      <w:r>
        <w:rPr>
          <w:rStyle w:val="style85"/>
          <w:rFonts w:eastAsia="宋体"/>
        </w:rPr>
        <w:t>ethene</w:t>
      </w:r>
      <w:r>
        <w:rPr/>
        <w:fldChar w:fldCharType="end"/>
      </w:r>
      <w:r>
        <w:t xml:space="preserve">, </w:t>
      </w:r>
      <w:r>
        <w:rPr>
          <w:rStyle w:val="style4206"/>
        </w:rPr>
        <w:t>propene</w:t>
      </w:r>
      <w:r>
        <w:t xml:space="preserve"> and 1,3-butadiene. </w:t>
      </w:r>
    </w:p>
    <w:p>
      <w:pPr>
        <w:pStyle w:val="style157"/>
        <w:numPr>
          <w:ilvl w:val="0"/>
          <w:numId w:val="162"/>
        </w:numPr>
        <w:rPr/>
      </w:pPr>
      <w:r>
        <w:rPr>
          <w:rStyle w:val="style4207"/>
        </w:rPr>
        <w:t>Ethene</w:t>
      </w:r>
      <w:r>
        <w:t xml:space="preserve"> is the most important organic feedstock in the chemical industry. It is used as feedstock for many chemical products such as </w:t>
      </w:r>
      <w:r>
        <w:rPr>
          <w:rStyle w:val="style4206"/>
        </w:rPr>
        <w:t>polyethylene</w:t>
      </w:r>
      <w:r>
        <w:t xml:space="preserve">, vinyl chloride, styrene, ethanol, acetaldehyde, and many more. </w:t>
      </w:r>
    </w:p>
    <w:p>
      <w:pPr>
        <w:pStyle w:val="style157"/>
        <w:numPr>
          <w:ilvl w:val="0"/>
          <w:numId w:val="162"/>
        </w:numPr>
        <w:rPr/>
      </w:pPr>
      <w:r>
        <w:t xml:space="preserve">Ethene, the most simple alkene, can also be found in nature. As a plant hormone, it effects the ripening of fruits. Fruits which either have to be transported over long distances or have to be stored for longer periods of time are harvested early and stored at low temperatures and high </w:t>
      </w:r>
      <w:r>
        <w:rPr>
          <w:rStyle w:val="style4208"/>
          <w:rFonts w:eastAsia="宋体"/>
        </w:rPr>
        <w:t>CO2</w:t>
      </w:r>
      <w:r>
        <w:t xml:space="preserve"> concentration. Subsequently, ripening is initiated by treating the fruits with gaseous ethene.</w:t>
      </w:r>
    </w:p>
    <w:p>
      <w:pPr>
        <w:pStyle w:val="style157"/>
        <w:numPr>
          <w:ilvl w:val="0"/>
          <w:numId w:val="162"/>
        </w:numPr>
        <w:rPr/>
      </w:pPr>
      <w:r>
        <w:rPr>
          <w:rStyle w:val="style4207"/>
        </w:rPr>
        <w:t>Propene</w:t>
      </w:r>
      <w:r>
        <w:t xml:space="preserve">, the second most important feedstock for organic products with an estimated worldwide production in 2000 of about 50 million metric tons, is mainly used for the production of </w:t>
      </w:r>
      <w:r>
        <w:rPr>
          <w:rStyle w:val="style4206"/>
        </w:rPr>
        <w:t>polypropylene</w:t>
      </w:r>
      <w:r>
        <w:t xml:space="preserve"> and various oxidation products such as butanol, acrylic acid, acrolein, acrylic acid ester, glycerol, allyl chloride, and epichlorohydrin. </w:t>
      </w:r>
    </w:p>
    <w:p>
      <w:pPr>
        <w:pStyle w:val="style157"/>
        <w:numPr>
          <w:ilvl w:val="0"/>
          <w:numId w:val="162"/>
        </w:numPr>
        <w:rPr/>
      </w:pPr>
      <w:r>
        <w:rPr>
          <w:rStyle w:val="style4207"/>
        </w:rPr>
        <w:t>Butadiene</w:t>
      </w:r>
      <w:r>
        <w:t xml:space="preserve"> is mainly used for the production of various </w:t>
      </w:r>
      <w:r>
        <w:rPr>
          <w:rStyle w:val="style4206"/>
        </w:rPr>
        <w:t>synthetic rubbers</w:t>
      </w:r>
      <w:r>
        <w:t xml:space="preserve">. The most important among these are </w:t>
      </w:r>
      <w:r>
        <w:rPr>
          <w:rStyle w:val="style4206"/>
        </w:rPr>
        <w:t>SBR = styrene-butadiene rubber</w:t>
      </w:r>
      <w:r>
        <w:t xml:space="preserve"> and </w:t>
      </w:r>
      <w:r>
        <w:rPr>
          <w:rStyle w:val="style4206"/>
        </w:rPr>
        <w:t>BR = butadiene rubber</w:t>
      </w:r>
      <w:r>
        <w:t>.</w:t>
      </w:r>
    </w:p>
    <w:p>
      <w:pPr>
        <w:pStyle w:val="style0"/>
        <w:rPr>
          <w:ins w:id="3" w:author="Unknown" w:date="1900-01-01T00:00:00Z"/>
          <w:sz w:val="24"/>
          <w:szCs w:val="24"/>
        </w:rPr>
      </w:pPr>
      <w:r>
        <w:rPr>
          <w:noProof/>
          <w:sz w:val="24"/>
          <w:szCs w:val="24"/>
        </w:rPr>
        <w:drawing>
          <wp:inline distL="0" distT="0" distB="0" distR="0">
            <wp:extent cx="5505718" cy="888345"/>
            <wp:effectExtent l="95250" t="95250" r="95250" b="388620"/>
            <wp:docPr id="1361" name="Picture 3096" descr="http://www.chemgapedia.de/vsengine/media/vsc/en/ch/2/oc/stoffklassen/systematik_struktur/acyclische_verbindungen/ungesaettigte_kohlenwasserstoffe/monoene_monoine/alkene/polymere.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Picture 3096"/>
                    <pic:cNvPicPr/>
                  </pic:nvPicPr>
                  <pic:blipFill>
                    <a:blip r:embed="rId172" cstate="print"/>
                    <a:srcRect l="0" t="0" r="0" b="0"/>
                    <a:stretch/>
                  </pic:blipFill>
                  <pic:spPr>
                    <a:xfrm rot="0">
                      <a:off x="0" y="0"/>
                      <a:ext cx="5505718" cy="888345"/>
                    </a:xfrm>
                    <a:prstGeom prst="roundRect">
                      <a:avLst>
                        <a:gd name="adj" fmla="val 4167"/>
                      </a:avLst>
                    </a:prstGeom>
                    <a:solidFill>
                      <a:srgbClr val="ffffff"/>
                    </a:solidFill>
                    <a:ln cmpd="sng" cap="sq" w="76200">
                      <a:solidFill>
                        <a:srgbClr val="eaeaea"/>
                      </a:solidFill>
                      <a:prstDash val="solid"/>
                      <a:miter/>
                      <a:headEnd len="med" w="med" type="none"/>
                      <a:tailEnd len="med" w="med" type="none"/>
                    </a:ln>
                    <a:effectLst>
                      <a:reflection blurRad="12700" stA="33000" stPos="0" endA="0" endPos="28000" dist="5000" dir="5400000" fadeDir="5400000" sx="100000" sy="-100000" kx="0" ky="0" algn="bl" rotWithShape="false"/>
                    </a:effectLst>
                  </pic:spPr>
                </pic:pic>
              </a:graphicData>
            </a:graphic>
          </wp:inline>
        </w:drawing>
      </w:r>
    </w:p>
    <w:tbl>
      <w:tblPr>
        <w:tblW w:w="9000" w:type="dxa"/>
        <w:jc w:val="center"/>
        <w:tblCellSpacing w:w="7" w:type="dxa"/>
        <w:tblCellMar>
          <w:top w:w="15" w:type="dxa"/>
          <w:left w:w="15" w:type="dxa"/>
          <w:bottom w:w="15" w:type="dxa"/>
          <w:right w:w="15" w:type="dxa"/>
        </w:tblCellMar>
        <w:tblLook w:val="04A0" w:firstRow="1" w:lastRow="0" w:firstColumn="1" w:lastColumn="0" w:noHBand="0" w:noVBand="1"/>
      </w:tblPr>
      <w:tblGrid>
        <w:gridCol w:w="2387"/>
        <w:gridCol w:w="1874"/>
        <w:gridCol w:w="2540"/>
        <w:gridCol w:w="2586"/>
      </w:tblGrid>
      <w:tr>
        <w:trPr>
          <w:tblCellSpacing w:w="7" w:type="dxa"/>
          <w:jc w:val="center"/>
        </w:trPr>
        <w:tc>
          <w:tcPr>
            <w:tcW w:w="3750" w:type="dxa"/>
            <w:tcBorders/>
            <w:vAlign w:val="center"/>
            <w:hideMark/>
          </w:tcPr>
          <w:p>
            <w:pPr>
              <w:pStyle w:val="style0"/>
              <w:rPr>
                <w:sz w:val="24"/>
                <w:szCs w:val="24"/>
              </w:rPr>
            </w:pPr>
            <w:r>
              <w:rPr>
                <w:sz w:val="24"/>
                <w:szCs w:val="24"/>
              </w:rPr>
              <w:t xml:space="preserve">Production of </w:t>
            </w:r>
            <w:r>
              <w:rPr/>
              <w:fldChar w:fldCharType="begin"/>
            </w:r>
            <w:r>
              <w:instrText xml:space="preserve"> HYPERLINK "http://www.ausetute.com.au/polythen.html" </w:instrText>
            </w:r>
            <w:r>
              <w:rPr/>
              <w:fldChar w:fldCharType="separate"/>
            </w:r>
            <w:r>
              <w:rPr>
                <w:rStyle w:val="style85"/>
                <w:sz w:val="24"/>
                <w:szCs w:val="24"/>
              </w:rPr>
              <w:t>Polythene</w:t>
            </w:r>
            <w:r>
              <w:rPr/>
              <w:fldChar w:fldCharType="end"/>
            </w:r>
            <w:r>
              <w:rPr>
                <w:sz w:val="24"/>
                <w:szCs w:val="24"/>
              </w:rPr>
              <w:br/>
            </w:r>
            <w:r>
              <w:rPr>
                <w:sz w:val="24"/>
                <w:szCs w:val="24"/>
              </w:rPr>
              <w:t>(</w:t>
            </w:r>
            <w:r>
              <w:rPr/>
              <w:fldChar w:fldCharType="begin"/>
            </w:r>
            <w:r>
              <w:instrText xml:space="preserve"> HYPERLINK "http://www.ausetute.com.au/polythen.html" </w:instrText>
            </w:r>
            <w:r>
              <w:rPr/>
              <w:fldChar w:fldCharType="separate"/>
            </w:r>
            <w:r>
              <w:rPr>
                <w:rStyle w:val="style85"/>
                <w:sz w:val="24"/>
                <w:szCs w:val="24"/>
              </w:rPr>
              <w:t>polyethylene</w:t>
            </w:r>
            <w:r>
              <w:rPr/>
              <w:fldChar w:fldCharType="end"/>
            </w:r>
            <w:r>
              <w:rPr>
                <w:sz w:val="24"/>
                <w:szCs w:val="24"/>
              </w:rPr>
              <w:t>)</w:t>
            </w:r>
          </w:p>
        </w:tc>
        <w:tc>
          <w:tcPr>
            <w:tcW w:w="0" w:type="auto"/>
            <w:tcBorders/>
            <w:vAlign w:val="center"/>
            <w:hideMark/>
          </w:tcPr>
          <w:p>
            <w:pPr>
              <w:pStyle w:val="style0"/>
              <w:rPr>
                <w:sz w:val="24"/>
                <w:szCs w:val="24"/>
              </w:rPr>
            </w:pPr>
            <w:r>
              <w:rPr>
                <w:i/>
                <w:iCs/>
                <w:sz w:val="24"/>
                <w:szCs w:val="24"/>
              </w:rPr>
              <w:t>n</w:t>
            </w:r>
            <w:r>
              <w:rPr>
                <w:sz w:val="24"/>
                <w:szCs w:val="24"/>
              </w:rPr>
              <w:t>CH</w:t>
            </w:r>
            <w:r>
              <w:rPr>
                <w:sz w:val="24"/>
                <w:szCs w:val="24"/>
                <w:vertAlign w:val="subscript"/>
              </w:rPr>
              <w:t>2</w:t>
            </w:r>
            <w:r>
              <w:rPr>
                <w:sz w:val="24"/>
                <w:szCs w:val="24"/>
              </w:rPr>
              <w:t>=CH</w:t>
            </w:r>
            <w:r>
              <w:rPr>
                <w:sz w:val="24"/>
                <w:szCs w:val="24"/>
                <w:vertAlign w:val="subscript"/>
              </w:rPr>
              <w:t>2</w:t>
            </w:r>
          </w:p>
        </w:tc>
        <w:tc>
          <w:tcPr>
            <w:tcW w:w="0" w:type="auto"/>
            <w:tcBorders/>
            <w:vAlign w:val="center"/>
            <w:hideMark/>
          </w:tcPr>
          <w:p>
            <w:pPr>
              <w:pStyle w:val="style0"/>
              <w:rPr>
                <w:sz w:val="24"/>
                <w:szCs w:val="24"/>
              </w:rPr>
            </w:pPr>
            <w:r>
              <w:rPr>
                <w:sz w:val="24"/>
                <w:szCs w:val="24"/>
              </w:rPr>
              <w:t>catalyst</w:t>
            </w:r>
            <w:r>
              <w:rPr>
                <w:sz w:val="24"/>
                <w:szCs w:val="24"/>
              </w:rPr>
              <w:br/>
            </w:r>
            <w:r>
              <w:rPr>
                <w:sz w:val="24"/>
                <w:szCs w:val="24"/>
              </w:rPr>
              <w:t>--------&gt;</w:t>
            </w:r>
            <w:r>
              <w:rPr>
                <w:sz w:val="24"/>
                <w:szCs w:val="24"/>
              </w:rPr>
              <w:br/>
            </w:r>
            <w:r>
              <w:rPr>
                <w:sz w:val="24"/>
                <w:szCs w:val="24"/>
              </w:rPr>
              <w:t>high pressure</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w:t>
            </w:r>
            <w:r>
              <w:rPr>
                <w:i/>
                <w:iCs/>
                <w:sz w:val="24"/>
                <w:szCs w:val="24"/>
              </w:rPr>
              <w:t>n</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62"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 xml:space="preserve">Production of Industrial Alcohol </w:t>
            </w:r>
            <w:r>
              <w:rPr>
                <w:sz w:val="24"/>
                <w:szCs w:val="24"/>
              </w:rPr>
              <w:br/>
            </w:r>
            <w:r>
              <w:rPr>
                <w:sz w:val="24"/>
                <w:szCs w:val="24"/>
              </w:rPr>
              <w:t>(ethanol)</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p>
        </w:tc>
        <w:tc>
          <w:tcPr>
            <w:tcW w:w="0" w:type="auto"/>
            <w:tcBorders/>
            <w:vAlign w:val="center"/>
            <w:hideMark/>
          </w:tcPr>
          <w:p>
            <w:pPr>
              <w:pStyle w:val="style0"/>
              <w:rPr>
                <w:sz w:val="24"/>
                <w:szCs w:val="24"/>
              </w:rPr>
            </w:pPr>
            <w:r>
              <w:rPr>
                <w:sz w:val="24"/>
                <w:szCs w:val="24"/>
              </w:rPr>
              <w:t>(1)H</w:t>
            </w:r>
            <w:r>
              <w:rPr>
                <w:sz w:val="24"/>
                <w:szCs w:val="24"/>
                <w:vertAlign w:val="subscript"/>
              </w:rPr>
              <w:t>2</w:t>
            </w:r>
            <w:r>
              <w:rPr>
                <w:sz w:val="24"/>
                <w:szCs w:val="24"/>
              </w:rPr>
              <w:t>SO</w:t>
            </w:r>
            <w:r>
              <w:rPr>
                <w:sz w:val="24"/>
                <w:szCs w:val="24"/>
                <w:vertAlign w:val="subscript"/>
              </w:rPr>
              <w:t>4</w:t>
            </w:r>
            <w:r>
              <w:rPr>
                <w:sz w:val="24"/>
                <w:szCs w:val="24"/>
              </w:rPr>
              <w:br/>
            </w:r>
            <w:r>
              <w:rPr>
                <w:sz w:val="24"/>
                <w:szCs w:val="24"/>
              </w:rPr>
              <w:t>--------&gt;</w:t>
            </w:r>
            <w:r>
              <w:rPr>
                <w:sz w:val="24"/>
                <w:szCs w:val="24"/>
              </w:rPr>
              <w:br/>
            </w:r>
            <w:r>
              <w:rPr>
                <w:sz w:val="24"/>
                <w:szCs w:val="24"/>
              </w:rPr>
              <w:t>(2)H</w:t>
            </w:r>
            <w:r>
              <w:rPr>
                <w:sz w:val="24"/>
                <w:szCs w:val="24"/>
                <w:vertAlign w:val="subscript"/>
              </w:rPr>
              <w:t>2</w:t>
            </w:r>
            <w:r>
              <w:rPr>
                <w:sz w:val="24"/>
                <w:szCs w:val="24"/>
              </w:rPr>
              <w:t>O</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2</w:t>
            </w:r>
            <w:r>
              <w:rPr>
                <w:sz w:val="24"/>
                <w:szCs w:val="24"/>
              </w:rPr>
              <w:t>OH</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63"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 xml:space="preserve">Production of 1,2-ethanediol </w:t>
            </w:r>
            <w:r>
              <w:rPr>
                <w:sz w:val="24"/>
                <w:szCs w:val="24"/>
              </w:rPr>
              <w:br/>
            </w:r>
            <w:r>
              <w:rPr>
                <w:sz w:val="24"/>
                <w:szCs w:val="24"/>
              </w:rPr>
              <w:t>(ethylene glycol)</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p>
        </w:tc>
        <w:tc>
          <w:tcPr>
            <w:tcW w:w="0" w:type="auto"/>
            <w:tcBorders/>
            <w:vAlign w:val="center"/>
            <w:hideMark/>
          </w:tcPr>
          <w:p>
            <w:pPr>
              <w:pStyle w:val="style0"/>
              <w:rPr>
                <w:sz w:val="24"/>
                <w:szCs w:val="24"/>
              </w:rPr>
            </w:pPr>
            <w:r>
              <w:rPr>
                <w:sz w:val="24"/>
                <w:szCs w:val="24"/>
              </w:rPr>
              <w:t>(1)O</w:t>
            </w:r>
            <w:r>
              <w:rPr>
                <w:sz w:val="24"/>
                <w:szCs w:val="24"/>
                <w:vertAlign w:val="subscript"/>
              </w:rPr>
              <w:t>2</w:t>
            </w:r>
            <w:r>
              <w:rPr>
                <w:sz w:val="24"/>
                <w:szCs w:val="24"/>
              </w:rPr>
              <w:t>/catalyst</w:t>
            </w:r>
            <w:r>
              <w:rPr>
                <w:sz w:val="24"/>
                <w:szCs w:val="24"/>
              </w:rPr>
              <w:br/>
            </w:r>
            <w:r>
              <w:rPr>
                <w:sz w:val="24"/>
                <w:szCs w:val="24"/>
              </w:rPr>
              <w:t>--------&gt;</w:t>
            </w:r>
            <w:r>
              <w:rPr>
                <w:sz w:val="24"/>
                <w:szCs w:val="24"/>
              </w:rPr>
              <w:br/>
            </w:r>
            <w:r>
              <w:rPr>
                <w:sz w:val="24"/>
                <w:szCs w:val="24"/>
              </w:rPr>
              <w:t>(2)H</w:t>
            </w:r>
            <w:r>
              <w:rPr>
                <w:sz w:val="24"/>
                <w:szCs w:val="24"/>
                <w:vertAlign w:val="subscript"/>
              </w:rPr>
              <w:t>2</w:t>
            </w:r>
            <w:r>
              <w:rPr>
                <w:sz w:val="24"/>
                <w:szCs w:val="24"/>
              </w:rPr>
              <w:t>O</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OH-CH</w:t>
            </w:r>
            <w:r>
              <w:rPr>
                <w:sz w:val="24"/>
                <w:szCs w:val="24"/>
                <w:vertAlign w:val="subscript"/>
              </w:rPr>
              <w:t>2</w:t>
            </w:r>
            <w:r>
              <w:rPr>
                <w:sz w:val="24"/>
                <w:szCs w:val="24"/>
              </w:rPr>
              <w:t>OH</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pict>
                <v:rect id="1364"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3750" w:type="dxa"/>
            <w:tcBorders/>
            <w:vAlign w:val="center"/>
            <w:hideMark/>
          </w:tcPr>
          <w:p>
            <w:pPr>
              <w:pStyle w:val="style0"/>
              <w:rPr>
                <w:sz w:val="24"/>
                <w:szCs w:val="24"/>
              </w:rPr>
            </w:pPr>
            <w:r>
              <w:rPr>
                <w:sz w:val="24"/>
                <w:szCs w:val="24"/>
              </w:rPr>
              <w:t xml:space="preserve">Production of Styrene </w:t>
            </w:r>
            <w:r>
              <w:rPr>
                <w:sz w:val="24"/>
                <w:szCs w:val="24"/>
              </w:rPr>
              <w:br/>
            </w:r>
            <w:r>
              <w:rPr>
                <w:sz w:val="24"/>
                <w:szCs w:val="24"/>
              </w:rPr>
              <w:t xml:space="preserve">styrene can be </w:t>
            </w:r>
            <w:r>
              <w:rPr/>
              <w:fldChar w:fldCharType="begin"/>
            </w:r>
            <w:r>
              <w:instrText xml:space="preserve"> HYPERLINK "http://www.ausetute.com.au/polymers.html" </w:instrText>
            </w:r>
            <w:r>
              <w:rPr/>
              <w:fldChar w:fldCharType="separate"/>
            </w:r>
            <w:r>
              <w:rPr>
                <w:rStyle w:val="style85"/>
                <w:sz w:val="24"/>
                <w:szCs w:val="24"/>
              </w:rPr>
              <w:t>polymerised</w:t>
            </w:r>
            <w:r>
              <w:rPr/>
              <w:fldChar w:fldCharType="end"/>
            </w:r>
            <w:r>
              <w:rPr>
                <w:sz w:val="24"/>
                <w:szCs w:val="24"/>
              </w:rPr>
              <w:t xml:space="preserve"> to form polystyrene</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p>
        </w:tc>
        <w:tc>
          <w:tcPr>
            <w:tcW w:w="0" w:type="auto"/>
            <w:tcBorders/>
            <w:vAlign w:val="center"/>
            <w:hideMark/>
          </w:tcPr>
          <w:p>
            <w:pPr>
              <w:pStyle w:val="style0"/>
              <w:rPr>
                <w:sz w:val="24"/>
                <w:szCs w:val="24"/>
              </w:rPr>
            </w:pPr>
            <w:r>
              <w:rPr>
                <w:sz w:val="24"/>
                <w:szCs w:val="24"/>
              </w:rPr>
              <w:t>benzene</w:t>
            </w:r>
            <w:r>
              <w:rPr>
                <w:sz w:val="24"/>
                <w:szCs w:val="24"/>
              </w:rPr>
              <w:br/>
            </w:r>
            <w:r>
              <w:rPr>
                <w:sz w:val="24"/>
                <w:szCs w:val="24"/>
              </w:rPr>
              <w:t>--------&gt;</w:t>
            </w:r>
          </w:p>
        </w:tc>
        <w:tc>
          <w:tcPr>
            <w:tcW w:w="0" w:type="auto"/>
            <w:tcBorders/>
            <w:vAlign w:val="center"/>
            <w:hideMark/>
          </w:tcPr>
          <w:p>
            <w:pPr>
              <w:pStyle w:val="style0"/>
              <w:rPr>
                <w:sz w:val="24"/>
                <w:szCs w:val="24"/>
              </w:rPr>
            </w:pPr>
            <w:r>
              <w:rPr>
                <w:noProof/>
                <w:sz w:val="24"/>
                <w:szCs w:val="24"/>
              </w:rPr>
            </w:r>
            <w:r>
              <w:rPr>
                <w:noProof/>
                <w:sz w:val="24"/>
                <w:szCs w:val="24"/>
              </w:rPr>
            </w:r>
            <w:r>
              <w:rPr>
                <w:noProof/>
                <w:sz w:val="24"/>
                <w:szCs w:val="24"/>
              </w:rPr>
            </w:r>
            <w:r>
              <w:rPr>
                <w:noProof/>
                <w:sz w:val="24"/>
                <w:szCs w:val="24"/>
              </w:rPr>
              <w:pict>
                <v:rect id="1365" filled="f" stroked="f" alt="Description: http://www.ausetute.com.au/images/styrene.gif" style="margin-left:0.0pt;margin-top:0.0pt;width:75.05pt;height:75.05pt;mso-wrap-distance-left:0.0pt;mso-wrap-distance-right:0.0pt;visibility:visible;">
                  <w10:anchorlock/>
                  <v:stroke on="f"/>
                  <v:fill rotate="true"/>
                </v:rect>
              </w:pict>
            </w:r>
            <w:r>
              <w:rPr>
                <w:noProof/>
                <w:sz w:val="24"/>
                <w:szCs w:val="24"/>
              </w:rPr>
            </w:r>
            <w:r>
              <w:rPr>
                <w:noProof/>
                <w:sz w:val="24"/>
                <w:szCs w:val="24"/>
              </w:rPr>
            </w:r>
          </w:p>
        </w:tc>
      </w:tr>
      <w:tr>
        <w:tblPrEx/>
        <w:trPr>
          <w:tblCellSpacing w:w="7" w:type="dxa"/>
          <w:jc w:val="center"/>
        </w:trPr>
        <w:tc>
          <w:tcPr>
            <w:tcW w:w="3750" w:type="dxa"/>
            <w:tcBorders/>
            <w:vAlign w:val="center"/>
            <w:hideMark/>
          </w:tcPr>
          <w:p>
            <w:pPr>
              <w:pStyle w:val="style0"/>
              <w:rPr>
                <w:sz w:val="24"/>
                <w:szCs w:val="24"/>
              </w:rPr>
            </w:pPr>
            <w:r>
              <w:rPr>
                <w:sz w:val="24"/>
                <w:szCs w:val="24"/>
              </w:rPr>
              <w:t xml:space="preserve">Production of chloroethane </w:t>
            </w:r>
            <w:r>
              <w:rPr>
                <w:sz w:val="24"/>
                <w:szCs w:val="24"/>
              </w:rPr>
              <w:br/>
            </w:r>
            <w:r>
              <w:rPr>
                <w:sz w:val="24"/>
                <w:szCs w:val="24"/>
              </w:rPr>
              <w:t xml:space="preserve">chloroethane is used to manufacture tetraethyl lead </w:t>
            </w:r>
            <w:r>
              <w:rPr>
                <w:sz w:val="24"/>
                <w:szCs w:val="24"/>
              </w:rPr>
              <w:br/>
            </w:r>
            <w:r>
              <w:rPr>
                <w:sz w:val="24"/>
                <w:szCs w:val="24"/>
              </w:rPr>
              <w:br/>
            </w:r>
            <w:r>
              <w:rPr>
                <w:sz w:val="24"/>
                <w:szCs w:val="24"/>
              </w:rPr>
              <w:t>tetraethyl lead is the lead additive in leaded petrol</w:t>
            </w:r>
          </w:p>
        </w:tc>
        <w:tc>
          <w:tcPr>
            <w:tcW w:w="0" w:type="auto"/>
            <w:tcBorders/>
            <w:vAlign w:val="center"/>
            <w:hideMark/>
          </w:tcPr>
          <w:p>
            <w:pPr>
              <w:pStyle w:val="style0"/>
              <w:rPr>
                <w:sz w:val="24"/>
                <w:szCs w:val="24"/>
              </w:rPr>
            </w:pPr>
            <w:r>
              <w:rPr>
                <w:sz w:val="24"/>
                <w:szCs w:val="24"/>
              </w:rPr>
              <w:t>CH</w:t>
            </w:r>
            <w:r>
              <w:rPr>
                <w:sz w:val="24"/>
                <w:szCs w:val="24"/>
                <w:vertAlign w:val="subscript"/>
              </w:rPr>
              <w:t>2</w:t>
            </w:r>
            <w:r>
              <w:rPr>
                <w:sz w:val="24"/>
                <w:szCs w:val="24"/>
              </w:rPr>
              <w:t>=CH</w:t>
            </w:r>
            <w:r>
              <w:rPr>
                <w:sz w:val="24"/>
                <w:szCs w:val="24"/>
                <w:vertAlign w:val="subscript"/>
              </w:rPr>
              <w:t>2</w:t>
            </w:r>
            <w:r>
              <w:rPr>
                <w:sz w:val="24"/>
                <w:szCs w:val="24"/>
              </w:rPr>
              <w:t xml:space="preserve"> + HCl</w:t>
            </w:r>
          </w:p>
        </w:tc>
        <w:tc>
          <w:tcPr>
            <w:tcW w:w="0" w:type="auto"/>
            <w:tcBorders/>
            <w:vAlign w:val="center"/>
            <w:hideMark/>
          </w:tcPr>
          <w:p>
            <w:pPr>
              <w:pStyle w:val="style0"/>
              <w:rPr>
                <w:sz w:val="24"/>
                <w:szCs w:val="24"/>
              </w:rPr>
            </w:pPr>
            <w:r>
              <w:rPr>
                <w:sz w:val="24"/>
                <w:szCs w:val="24"/>
              </w:rPr>
              <w:t>-----&gt;</w:t>
            </w:r>
          </w:p>
        </w:tc>
        <w:tc>
          <w:tcPr>
            <w:tcW w:w="0" w:type="auto"/>
            <w:tcBorders/>
            <w:vAlign w:val="center"/>
            <w:hideMark/>
          </w:tcPr>
          <w:p>
            <w:pPr>
              <w:pStyle w:val="style0"/>
              <w:rPr>
                <w:sz w:val="24"/>
                <w:szCs w:val="24"/>
              </w:rPr>
            </w:pPr>
            <w:r>
              <w:rPr>
                <w:sz w:val="24"/>
                <w:szCs w:val="24"/>
              </w:rPr>
              <w:t>CH</w:t>
            </w:r>
            <w:r>
              <w:rPr>
                <w:sz w:val="24"/>
                <w:szCs w:val="24"/>
                <w:vertAlign w:val="subscript"/>
              </w:rPr>
              <w:t>3</w:t>
            </w:r>
            <w:r>
              <w:rPr>
                <w:sz w:val="24"/>
                <w:szCs w:val="24"/>
              </w:rPr>
              <w:t>-CH</w:t>
            </w:r>
            <w:r>
              <w:rPr>
                <w:sz w:val="24"/>
                <w:szCs w:val="24"/>
                <w:vertAlign w:val="subscript"/>
              </w:rPr>
              <w:t>2</w:t>
            </w:r>
            <w:r>
              <w:rPr>
                <w:sz w:val="24"/>
                <w:szCs w:val="24"/>
              </w:rPr>
              <w:t>Cl</w:t>
            </w:r>
          </w:p>
        </w:tc>
      </w:tr>
      <w:tr>
        <w:tblPrEx/>
        <w:trPr>
          <w:tblCellSpacing w:w="7" w:type="dxa"/>
          <w:jc w:val="center"/>
        </w:trPr>
        <w:tc>
          <w:tcPr>
            <w:tcW w:w="0" w:type="auto"/>
            <w:gridSpan w:val="4"/>
            <w:tcBorders/>
            <w:vAlign w:val="center"/>
            <w:hideMark/>
          </w:tcPr>
          <w:p>
            <w:pPr>
              <w:pStyle w:val="style0"/>
              <w:rPr>
                <w:sz w:val="24"/>
                <w:szCs w:val="24"/>
              </w:rPr>
            </w:pPr>
            <w:r>
              <w:rPr>
                <w:sz w:val="24"/>
                <w:szCs w:val="24"/>
              </w:rPr>
              <w:t>Ethene is also used as a plant hormone to control the ripening and colour development of fruit</w:t>
            </w:r>
          </w:p>
        </w:tc>
      </w:tr>
    </w:tbl>
    <w:p>
      <w:pPr>
        <w:pStyle w:val="style157"/>
        <w:rPr/>
      </w:pPr>
    </w:p>
    <w:p>
      <w:pPr>
        <w:pStyle w:val="style157"/>
        <w:rPr/>
      </w:pPr>
      <w:r>
        <w:t xml:space="preserve">In the production of other chemicals like </w:t>
      </w:r>
      <w:r>
        <w:rPr/>
        <w:fldChar w:fldCharType="begin"/>
      </w:r>
      <w:r>
        <w:instrText xml:space="preserve"> HYPERLINK "http://www.essentialchemicalindustry.org/chemicals/epoxyethane.html" </w:instrText>
      </w:r>
      <w:r>
        <w:rPr/>
        <w:fldChar w:fldCharType="separate"/>
      </w:r>
      <w:r>
        <w:rPr>
          <w:rStyle w:val="style85"/>
          <w:rFonts w:eastAsia="宋体"/>
        </w:rPr>
        <w:t>epoxyethane</w:t>
      </w:r>
      <w:r>
        <w:rPr/>
        <w:fldChar w:fldCharType="end"/>
      </w:r>
      <w:r>
        <w:t xml:space="preserve"> and hence the diols, such as </w:t>
      </w:r>
      <w:r>
        <w:rPr/>
        <w:fldChar w:fldCharType="begin"/>
      </w:r>
      <w:r>
        <w:instrText xml:space="preserve"> HYPERLINK "http://www.essentialchemicalindustry.org/chemicals/ethane-12diol.html" </w:instrText>
      </w:r>
      <w:r>
        <w:rPr/>
        <w:fldChar w:fldCharType="separate"/>
      </w:r>
      <w:r>
        <w:rPr>
          <w:rStyle w:val="style85"/>
          <w:rFonts w:eastAsia="宋体"/>
        </w:rPr>
        <w:t>ethane-1,2-diol</w:t>
      </w:r>
      <w:r>
        <w:rPr/>
        <w:fldChar w:fldCharType="end"/>
      </w:r>
      <w:r>
        <w:rPr/>
        <w:fldChar w:fldCharType="begin"/>
      </w:r>
      <w:r>
        <w:instrText xml:space="preserve"> HYPERLINK "http://www.essentialchemicalindustry.org/chemicals/ethanol.html" </w:instrText>
      </w:r>
      <w:r>
        <w:rPr/>
        <w:fldChar w:fldCharType="separate"/>
      </w:r>
      <w:r>
        <w:rPr>
          <w:rStyle w:val="style85"/>
          <w:rFonts w:eastAsia="宋体"/>
        </w:rPr>
        <w:t>ethanol</w:t>
      </w:r>
      <w:r>
        <w:rPr/>
        <w:fldChar w:fldCharType="end"/>
      </w:r>
    </w:p>
    <w:p>
      <w:pPr>
        <w:pStyle w:val="style157"/>
        <w:rPr/>
      </w:pPr>
    </w:p>
    <w:p>
      <w:pPr>
        <w:pStyle w:val="style157"/>
        <w:rPr/>
      </w:pPr>
    </w:p>
    <w:p>
      <w:pPr>
        <w:pStyle w:val="style157"/>
        <w:rPr/>
      </w:pPr>
    </w:p>
    <w:p>
      <w:pPr>
        <w:pStyle w:val="style157"/>
        <w:rPr/>
      </w:pPr>
    </w:p>
    <w:p>
      <w:pPr>
        <w:pStyle w:val="style157"/>
        <w:rPr/>
      </w:pPr>
      <w:r>
        <w:t>ALKYNES</w:t>
      </w:r>
    </w:p>
    <w:tbl>
      <w:tblPr>
        <w:tblW w:w="9600" w:type="dxa"/>
        <w:jc w:val="center"/>
        <w:tblCellSpacing w:w="15" w:type="dxa"/>
        <w:tblCellMar>
          <w:top w:w="15" w:type="dxa"/>
          <w:left w:w="15" w:type="dxa"/>
          <w:bottom w:w="15" w:type="dxa"/>
          <w:right w:w="15" w:type="dxa"/>
        </w:tblCellMar>
        <w:tblLook w:val="04A0" w:firstRow="1" w:lastRow="0" w:firstColumn="1" w:lastColumn="0" w:noHBand="0" w:noVBand="1"/>
      </w:tblPr>
      <w:tblGrid>
        <w:gridCol w:w="9600"/>
      </w:tblGrid>
      <w:tr>
        <w:trPr>
          <w:tblCellSpacing w:w="15" w:type="dxa"/>
          <w:jc w:val="center"/>
        </w:trPr>
        <w:tc>
          <w:tcPr>
            <w:tcW w:w="0" w:type="auto"/>
            <w:tcBorders/>
            <w:vAlign w:val="center"/>
            <w:hideMark/>
          </w:tcPr>
          <w:p>
            <w:pPr>
              <w:pStyle w:val="style0"/>
              <w:numPr>
                <w:ilvl w:val="0"/>
                <w:numId w:val="154"/>
              </w:numPr>
              <w:spacing w:before="100" w:beforeAutospacing="true" w:after="100" w:afterAutospacing="true" w:lineRule="auto" w:line="240"/>
              <w:rPr>
                <w:sz w:val="24"/>
                <w:szCs w:val="24"/>
              </w:rPr>
            </w:pPr>
            <w:r>
              <w:rPr>
                <w:sz w:val="24"/>
                <w:szCs w:val="24"/>
              </w:rPr>
              <w:t xml:space="preserve">Alkynes are hydrocarbons in which there is a triple bond between two carbon atoms: </w:t>
            </w:r>
          </w:p>
          <w:p>
            <w:pPr>
              <w:pStyle w:val="style0"/>
              <w:spacing w:beforeAutospacing="true" w:afterAutospacing="true"/>
              <w:ind w:left="720"/>
              <w:jc w:val="center"/>
              <w:rPr>
                <w:sz w:val="24"/>
                <w:szCs w:val="24"/>
              </w:rPr>
            </w:pPr>
            <w:r>
              <w:rPr>
                <w:sz w:val="24"/>
                <w:szCs w:val="24"/>
              </w:rPr>
              <w:t>C≡C</w:t>
            </w:r>
          </w:p>
          <w:p>
            <w:pPr>
              <w:pStyle w:val="style0"/>
              <w:numPr>
                <w:ilvl w:val="0"/>
                <w:numId w:val="154"/>
              </w:numPr>
              <w:spacing w:before="100" w:beforeAutospacing="true" w:after="100" w:afterAutospacing="true" w:lineRule="auto" w:line="240"/>
              <w:rPr>
                <w:sz w:val="24"/>
                <w:szCs w:val="24"/>
              </w:rPr>
            </w:pPr>
            <w:r>
              <w:rPr>
                <w:sz w:val="24"/>
                <w:szCs w:val="24"/>
              </w:rPr>
              <w:t xml:space="preserve">The systematic IUPAC name of all simple straight-chain alkynes ends in </w:t>
            </w:r>
            <w:r>
              <w:rPr>
                <w:b/>
                <w:color w:val="3333ff"/>
                <w:sz w:val="24"/>
                <w:szCs w:val="24"/>
              </w:rPr>
              <w:t>"yne".</w:t>
            </w:r>
          </w:p>
          <w:p>
            <w:pPr>
              <w:pStyle w:val="style0"/>
              <w:numPr>
                <w:ilvl w:val="0"/>
                <w:numId w:val="154"/>
              </w:numPr>
              <w:spacing w:before="100" w:beforeAutospacing="true" w:after="100" w:afterAutospacing="true" w:lineRule="auto" w:line="240"/>
              <w:rPr>
                <w:sz w:val="24"/>
                <w:szCs w:val="24"/>
              </w:rPr>
            </w:pPr>
            <w:r>
              <w:rPr>
                <w:sz w:val="24"/>
                <w:szCs w:val="24"/>
              </w:rPr>
              <w:t xml:space="preserve">The systematic IUPAC name of a straight-chain </w:t>
            </w:r>
            <w:r>
              <w:rPr>
                <w:rStyle w:val="style88"/>
                <w:i/>
                <w:iCs/>
                <w:color w:val="ff0000"/>
                <w:sz w:val="24"/>
                <w:szCs w:val="24"/>
              </w:rPr>
              <w:t>alk</w:t>
            </w:r>
            <w:r>
              <w:rPr>
                <w:rStyle w:val="style88"/>
                <w:i/>
                <w:iCs/>
                <w:color w:val="808000"/>
                <w:sz w:val="24"/>
                <w:szCs w:val="24"/>
              </w:rPr>
              <w:t>-n-</w:t>
            </w:r>
            <w:r>
              <w:rPr>
                <w:rStyle w:val="style88"/>
                <w:i/>
                <w:iCs/>
                <w:color w:val="0000ff"/>
                <w:sz w:val="24"/>
                <w:szCs w:val="24"/>
              </w:rPr>
              <w:t>yne</w:t>
            </w:r>
            <w:r>
              <w:rPr>
                <w:sz w:val="24"/>
                <w:szCs w:val="24"/>
              </w:rPr>
              <w:t xml:space="preserve"> is made up of three parts</w:t>
            </w:r>
            <w:r>
              <w:rPr>
                <w:sz w:val="24"/>
                <w:szCs w:val="24"/>
                <w:vertAlign w:val="superscript"/>
              </w:rPr>
              <w:t>3</w:t>
            </w:r>
            <w:r>
              <w:rPr>
                <w:sz w:val="24"/>
                <w:szCs w:val="24"/>
              </w:rPr>
              <w:t xml:space="preserve">: </w:t>
            </w:r>
          </w:p>
          <w:p>
            <w:pPr>
              <w:pStyle w:val="style94"/>
              <w:ind w:left="720"/>
              <w:rPr>
                <w:rFonts w:ascii="Calibri" w:hAnsi="Calibri"/>
              </w:rPr>
            </w:pPr>
            <w:r>
              <w:rPr>
                <w:rFonts w:ascii="Calibri" w:hAnsi="Calibri"/>
              </w:rPr>
              <w:t>(i) A prefix which tells us how many carbon atoms are in the chain (</w:t>
            </w:r>
            <w:r>
              <w:rPr>
                <w:rStyle w:val="style88"/>
                <w:rFonts w:ascii="Calibri" w:hAnsi="Calibri"/>
                <w:i/>
                <w:iCs w:val="false"/>
                <w:color w:val="ff0000"/>
              </w:rPr>
              <w:t>alk</w:t>
            </w:r>
            <w:r>
              <w:rPr>
                <w:rFonts w:ascii="Calibri" w:hAnsi="Calibri"/>
              </w:rPr>
              <w:t xml:space="preserve">). </w:t>
            </w:r>
          </w:p>
          <w:tbl>
            <w:tblPr>
              <w:tblW w:w="0" w:type="auto"/>
              <w:jc w:val="center"/>
              <w:tblCellSpacing w:w="15" w:type="dxa"/>
              <w:tblInd w:w="720" w:type="dxa"/>
              <w:tblBorders>
                <w:top w:val="dotted" w:sz="6" w:space="0" w:color="000000"/>
                <w:left w:val="dotted" w:sz="6" w:space="0" w:color="000000"/>
                <w:bottom w:val="dotted" w:sz="6" w:space="0" w:color="000000"/>
                <w:right w:val="dotted" w:sz="6" w:space="0" w:color="000000"/>
              </w:tblBorders>
              <w:tblCellMar>
                <w:top w:w="45" w:type="dxa"/>
                <w:left w:w="45" w:type="dxa"/>
                <w:bottom w:w="45" w:type="dxa"/>
                <w:right w:w="45" w:type="dxa"/>
              </w:tblCellMar>
              <w:tblLook w:val="04A0" w:firstRow="1" w:lastRow="0" w:firstColumn="1" w:lastColumn="0" w:noHBand="0" w:noVBand="1"/>
            </w:tblPr>
            <w:tblGrid>
              <w:gridCol w:w="2034"/>
              <w:gridCol w:w="640"/>
              <w:gridCol w:w="428"/>
              <w:gridCol w:w="577"/>
              <w:gridCol w:w="436"/>
              <w:gridCol w:w="563"/>
              <w:gridCol w:w="469"/>
              <w:gridCol w:w="563"/>
              <w:gridCol w:w="431"/>
              <w:gridCol w:w="491"/>
              <w:gridCol w:w="476"/>
            </w:tblGrid>
            <w:tr>
              <w:trPr>
                <w:tblCellSpacing w:w="15" w:type="dxa"/>
                <w:jc w:val="center"/>
              </w:trPr>
              <w:tc>
                <w:tcPr>
                  <w:tcW w:w="0" w:type="auto"/>
                  <w:tcBorders/>
                  <w:vAlign w:val="center"/>
                  <w:hideMark/>
                </w:tcPr>
                <w:p>
                  <w:pPr>
                    <w:pStyle w:val="style0"/>
                    <w:jc w:val="center"/>
                    <w:rPr>
                      <w:b/>
                      <w:bCs/>
                      <w:color w:val="000000"/>
                      <w:sz w:val="24"/>
                      <w:szCs w:val="24"/>
                    </w:rPr>
                  </w:pPr>
                  <w:r>
                    <w:rPr>
                      <w:b/>
                      <w:bCs/>
                      <w:color w:val="000000"/>
                      <w:sz w:val="24"/>
                      <w:szCs w:val="24"/>
                    </w:rPr>
                    <w:t>No. carbon a</w:t>
                  </w:r>
                  <w:r>
                    <w:rPr>
                      <w:b/>
                      <w:bCs/>
                      <w:color w:val="000000"/>
                      <w:sz w:val="24"/>
                      <w:szCs w:val="24"/>
                      <w:lang w:val="en-US"/>
                    </w:rPr>
                    <w:t>t</w:t>
                  </w:r>
                  <w:r>
                    <w:rPr>
                      <w:b/>
                      <w:bCs/>
                      <w:color w:val="000000"/>
                      <w:sz w:val="24"/>
                      <w:szCs w:val="24"/>
                    </w:rPr>
                    <w:t>oms</w:t>
                  </w:r>
                </w:p>
              </w:tc>
              <w:tc>
                <w:tcPr>
                  <w:tcW w:w="0" w:type="auto"/>
                  <w:tcBorders/>
                  <w:vAlign w:val="center"/>
                  <w:hideMark/>
                </w:tcPr>
                <w:p>
                  <w:pPr>
                    <w:pStyle w:val="style0"/>
                    <w:jc w:val="center"/>
                    <w:rPr>
                      <w:color w:val="000000"/>
                      <w:sz w:val="24"/>
                      <w:szCs w:val="24"/>
                    </w:rPr>
                  </w:pPr>
                  <w:r>
                    <w:rPr>
                      <w:color w:val="000000"/>
                      <w:sz w:val="24"/>
                      <w:szCs w:val="24"/>
                    </w:rPr>
                    <w:t>1</w:t>
                  </w:r>
                </w:p>
              </w:tc>
              <w:tc>
                <w:tcPr>
                  <w:tcW w:w="0" w:type="auto"/>
                  <w:tcBorders/>
                  <w:vAlign w:val="center"/>
                  <w:hideMark/>
                </w:tcPr>
                <w:p>
                  <w:pPr>
                    <w:pStyle w:val="style0"/>
                    <w:jc w:val="center"/>
                    <w:rPr>
                      <w:color w:val="000000"/>
                      <w:sz w:val="24"/>
                      <w:szCs w:val="24"/>
                    </w:rPr>
                  </w:pPr>
                  <w:r>
                    <w:rPr>
                      <w:color w:val="000000"/>
                      <w:sz w:val="24"/>
                      <w:szCs w:val="24"/>
                    </w:rPr>
                    <w:t>2</w:t>
                  </w:r>
                </w:p>
              </w:tc>
              <w:tc>
                <w:tcPr>
                  <w:tcW w:w="0" w:type="auto"/>
                  <w:tcBorders/>
                  <w:vAlign w:val="center"/>
                  <w:hideMark/>
                </w:tcPr>
                <w:p>
                  <w:pPr>
                    <w:pStyle w:val="style0"/>
                    <w:jc w:val="center"/>
                    <w:rPr>
                      <w:color w:val="000000"/>
                      <w:sz w:val="24"/>
                      <w:szCs w:val="24"/>
                    </w:rPr>
                  </w:pPr>
                  <w:r>
                    <w:rPr>
                      <w:color w:val="000000"/>
                      <w:sz w:val="24"/>
                      <w:szCs w:val="24"/>
                    </w:rPr>
                    <w:t>3</w:t>
                  </w:r>
                </w:p>
              </w:tc>
              <w:tc>
                <w:tcPr>
                  <w:tcW w:w="0" w:type="auto"/>
                  <w:tcBorders/>
                  <w:vAlign w:val="center"/>
                  <w:hideMark/>
                </w:tcPr>
                <w:p>
                  <w:pPr>
                    <w:pStyle w:val="style0"/>
                    <w:jc w:val="center"/>
                    <w:rPr>
                      <w:color w:val="000000"/>
                      <w:sz w:val="24"/>
                      <w:szCs w:val="24"/>
                    </w:rPr>
                  </w:pPr>
                  <w:r>
                    <w:rPr>
                      <w:color w:val="000000"/>
                      <w:sz w:val="24"/>
                      <w:szCs w:val="24"/>
                    </w:rPr>
                    <w:t>4</w:t>
                  </w:r>
                </w:p>
              </w:tc>
              <w:tc>
                <w:tcPr>
                  <w:tcW w:w="0" w:type="auto"/>
                  <w:tcBorders/>
                  <w:vAlign w:val="center"/>
                  <w:hideMark/>
                </w:tcPr>
                <w:p>
                  <w:pPr>
                    <w:pStyle w:val="style0"/>
                    <w:jc w:val="center"/>
                    <w:rPr>
                      <w:color w:val="000000"/>
                      <w:sz w:val="24"/>
                      <w:szCs w:val="24"/>
                    </w:rPr>
                  </w:pPr>
                  <w:r>
                    <w:rPr>
                      <w:color w:val="000000"/>
                      <w:sz w:val="24"/>
                      <w:szCs w:val="24"/>
                    </w:rPr>
                    <w:t>5</w:t>
                  </w:r>
                </w:p>
              </w:tc>
              <w:tc>
                <w:tcPr>
                  <w:tcW w:w="0" w:type="auto"/>
                  <w:tcBorders/>
                  <w:vAlign w:val="center"/>
                  <w:hideMark/>
                </w:tcPr>
                <w:p>
                  <w:pPr>
                    <w:pStyle w:val="style0"/>
                    <w:jc w:val="center"/>
                    <w:rPr>
                      <w:color w:val="000000"/>
                      <w:sz w:val="24"/>
                      <w:szCs w:val="24"/>
                    </w:rPr>
                  </w:pPr>
                  <w:r>
                    <w:rPr>
                      <w:color w:val="000000"/>
                      <w:sz w:val="24"/>
                      <w:szCs w:val="24"/>
                    </w:rPr>
                    <w:t>6</w:t>
                  </w:r>
                </w:p>
              </w:tc>
              <w:tc>
                <w:tcPr>
                  <w:tcW w:w="0" w:type="auto"/>
                  <w:tcBorders/>
                  <w:vAlign w:val="center"/>
                  <w:hideMark/>
                </w:tcPr>
                <w:p>
                  <w:pPr>
                    <w:pStyle w:val="style0"/>
                    <w:jc w:val="center"/>
                    <w:rPr>
                      <w:color w:val="000000"/>
                      <w:sz w:val="24"/>
                      <w:szCs w:val="24"/>
                    </w:rPr>
                  </w:pPr>
                  <w:r>
                    <w:rPr>
                      <w:color w:val="000000"/>
                      <w:sz w:val="24"/>
                      <w:szCs w:val="24"/>
                    </w:rPr>
                    <w:t>7</w:t>
                  </w:r>
                </w:p>
              </w:tc>
              <w:tc>
                <w:tcPr>
                  <w:tcW w:w="0" w:type="auto"/>
                  <w:tcBorders/>
                  <w:vAlign w:val="center"/>
                  <w:hideMark/>
                </w:tcPr>
                <w:p>
                  <w:pPr>
                    <w:pStyle w:val="style0"/>
                    <w:jc w:val="center"/>
                    <w:rPr>
                      <w:color w:val="000000"/>
                      <w:sz w:val="24"/>
                      <w:szCs w:val="24"/>
                    </w:rPr>
                  </w:pPr>
                  <w:r>
                    <w:rPr>
                      <w:color w:val="000000"/>
                      <w:sz w:val="24"/>
                      <w:szCs w:val="24"/>
                    </w:rPr>
                    <w:t>8</w:t>
                  </w:r>
                </w:p>
              </w:tc>
              <w:tc>
                <w:tcPr>
                  <w:tcW w:w="0" w:type="auto"/>
                  <w:tcBorders/>
                  <w:vAlign w:val="center"/>
                  <w:hideMark/>
                </w:tcPr>
                <w:p>
                  <w:pPr>
                    <w:pStyle w:val="style0"/>
                    <w:jc w:val="center"/>
                    <w:rPr>
                      <w:color w:val="000000"/>
                      <w:sz w:val="24"/>
                      <w:szCs w:val="24"/>
                    </w:rPr>
                  </w:pPr>
                  <w:r>
                    <w:rPr>
                      <w:color w:val="000000"/>
                      <w:sz w:val="24"/>
                      <w:szCs w:val="24"/>
                    </w:rPr>
                    <w:t>9</w:t>
                  </w:r>
                </w:p>
              </w:tc>
              <w:tc>
                <w:tcPr>
                  <w:tcW w:w="0" w:type="auto"/>
                  <w:tcBorders/>
                  <w:vAlign w:val="center"/>
                  <w:hideMark/>
                </w:tcPr>
                <w:p>
                  <w:pPr>
                    <w:pStyle w:val="style0"/>
                    <w:jc w:val="center"/>
                    <w:rPr>
                      <w:color w:val="000000"/>
                      <w:sz w:val="24"/>
                      <w:szCs w:val="24"/>
                    </w:rPr>
                  </w:pPr>
                  <w:r>
                    <w:rPr>
                      <w:color w:val="000000"/>
                      <w:sz w:val="24"/>
                      <w:szCs w:val="24"/>
                    </w:rPr>
                    <w:t>10</w:t>
                  </w:r>
                </w:p>
              </w:tc>
            </w:tr>
            <w:tr>
              <w:tblPrEx/>
              <w:trPr>
                <w:tblCellSpacing w:w="15" w:type="dxa"/>
                <w:jc w:val="center"/>
              </w:trPr>
              <w:tc>
                <w:tcPr>
                  <w:tcW w:w="0" w:type="auto"/>
                  <w:tcBorders/>
                  <w:vAlign w:val="center"/>
                  <w:hideMark/>
                </w:tcPr>
                <w:p>
                  <w:pPr>
                    <w:pStyle w:val="style0"/>
                    <w:jc w:val="center"/>
                    <w:rPr>
                      <w:b/>
                      <w:bCs/>
                      <w:color w:val="000000"/>
                      <w:sz w:val="24"/>
                      <w:szCs w:val="24"/>
                    </w:rPr>
                  </w:pPr>
                  <w:r>
                    <w:rPr>
                      <w:b/>
                      <w:bCs/>
                      <w:color w:val="000000"/>
                      <w:sz w:val="24"/>
                      <w:szCs w:val="24"/>
                    </w:rPr>
                    <w:t>Prefix</w:t>
                  </w:r>
                </w:p>
              </w:tc>
              <w:tc>
                <w:tcPr>
                  <w:tcW w:w="0" w:type="auto"/>
                  <w:tcBorders/>
                  <w:vAlign w:val="center"/>
                  <w:hideMark/>
                </w:tcPr>
                <w:p>
                  <w:pPr>
                    <w:pStyle w:val="style0"/>
                    <w:jc w:val="center"/>
                    <w:rPr>
                      <w:color w:val="000000"/>
                      <w:sz w:val="24"/>
                      <w:szCs w:val="24"/>
                    </w:rPr>
                  </w:pPr>
                  <w:r>
                    <w:rPr>
                      <w:color w:val="000000"/>
                      <w:sz w:val="24"/>
                      <w:szCs w:val="24"/>
                    </w:rPr>
                    <w:t>meth</w:t>
                  </w:r>
                </w:p>
              </w:tc>
              <w:tc>
                <w:tcPr>
                  <w:tcW w:w="0" w:type="auto"/>
                  <w:tcBorders/>
                  <w:vAlign w:val="center"/>
                  <w:hideMark/>
                </w:tcPr>
                <w:p>
                  <w:pPr>
                    <w:pStyle w:val="style0"/>
                    <w:jc w:val="center"/>
                    <w:rPr>
                      <w:color w:val="000000"/>
                      <w:sz w:val="24"/>
                      <w:szCs w:val="24"/>
                    </w:rPr>
                  </w:pPr>
                  <w:r>
                    <w:rPr>
                      <w:color w:val="000000"/>
                      <w:sz w:val="24"/>
                      <w:szCs w:val="24"/>
                    </w:rPr>
                    <w:t>eth</w:t>
                  </w:r>
                </w:p>
              </w:tc>
              <w:tc>
                <w:tcPr>
                  <w:tcW w:w="0" w:type="auto"/>
                  <w:tcBorders/>
                  <w:vAlign w:val="center"/>
                  <w:hideMark/>
                </w:tcPr>
                <w:p>
                  <w:pPr>
                    <w:pStyle w:val="style0"/>
                    <w:jc w:val="center"/>
                    <w:rPr>
                      <w:color w:val="000000"/>
                      <w:sz w:val="24"/>
                      <w:szCs w:val="24"/>
                    </w:rPr>
                  </w:pPr>
                  <w:r>
                    <w:rPr>
                      <w:color w:val="000000"/>
                      <w:sz w:val="24"/>
                      <w:szCs w:val="24"/>
                    </w:rPr>
                    <w:t>prop</w:t>
                  </w:r>
                </w:p>
              </w:tc>
              <w:tc>
                <w:tcPr>
                  <w:tcW w:w="0" w:type="auto"/>
                  <w:tcBorders/>
                  <w:vAlign w:val="center"/>
                  <w:hideMark/>
                </w:tcPr>
                <w:p>
                  <w:pPr>
                    <w:pStyle w:val="style0"/>
                    <w:jc w:val="center"/>
                    <w:rPr>
                      <w:color w:val="000000"/>
                      <w:sz w:val="24"/>
                      <w:szCs w:val="24"/>
                    </w:rPr>
                  </w:pPr>
                  <w:r>
                    <w:rPr>
                      <w:color w:val="000000"/>
                      <w:sz w:val="24"/>
                      <w:szCs w:val="24"/>
                    </w:rPr>
                    <w:t>but</w:t>
                  </w:r>
                </w:p>
              </w:tc>
              <w:tc>
                <w:tcPr>
                  <w:tcW w:w="0" w:type="auto"/>
                  <w:tcBorders/>
                  <w:vAlign w:val="center"/>
                  <w:hideMark/>
                </w:tcPr>
                <w:p>
                  <w:pPr>
                    <w:pStyle w:val="style0"/>
                    <w:jc w:val="center"/>
                    <w:rPr>
                      <w:color w:val="000000"/>
                      <w:sz w:val="24"/>
                      <w:szCs w:val="24"/>
                    </w:rPr>
                  </w:pPr>
                  <w:r>
                    <w:rPr>
                      <w:color w:val="000000"/>
                      <w:sz w:val="24"/>
                      <w:szCs w:val="24"/>
                    </w:rPr>
                    <w:t>pent</w:t>
                  </w:r>
                </w:p>
              </w:tc>
              <w:tc>
                <w:tcPr>
                  <w:tcW w:w="0" w:type="auto"/>
                  <w:tcBorders/>
                  <w:vAlign w:val="center"/>
                  <w:hideMark/>
                </w:tcPr>
                <w:p>
                  <w:pPr>
                    <w:pStyle w:val="style0"/>
                    <w:jc w:val="center"/>
                    <w:rPr>
                      <w:color w:val="000000"/>
                      <w:sz w:val="24"/>
                      <w:szCs w:val="24"/>
                    </w:rPr>
                  </w:pPr>
                  <w:r>
                    <w:rPr>
                      <w:color w:val="000000"/>
                      <w:sz w:val="24"/>
                      <w:szCs w:val="24"/>
                    </w:rPr>
                    <w:t>hex</w:t>
                  </w:r>
                </w:p>
              </w:tc>
              <w:tc>
                <w:tcPr>
                  <w:tcW w:w="0" w:type="auto"/>
                  <w:tcBorders/>
                  <w:vAlign w:val="center"/>
                  <w:hideMark/>
                </w:tcPr>
                <w:p>
                  <w:pPr>
                    <w:pStyle w:val="style0"/>
                    <w:jc w:val="center"/>
                    <w:rPr>
                      <w:color w:val="000000"/>
                      <w:sz w:val="24"/>
                      <w:szCs w:val="24"/>
                    </w:rPr>
                  </w:pPr>
                  <w:r>
                    <w:rPr>
                      <w:color w:val="000000"/>
                      <w:sz w:val="24"/>
                      <w:szCs w:val="24"/>
                    </w:rPr>
                    <w:t>hept</w:t>
                  </w:r>
                </w:p>
              </w:tc>
              <w:tc>
                <w:tcPr>
                  <w:tcW w:w="0" w:type="auto"/>
                  <w:tcBorders/>
                  <w:vAlign w:val="center"/>
                  <w:hideMark/>
                </w:tcPr>
                <w:p>
                  <w:pPr>
                    <w:pStyle w:val="style0"/>
                    <w:jc w:val="center"/>
                    <w:rPr>
                      <w:color w:val="000000"/>
                      <w:sz w:val="24"/>
                      <w:szCs w:val="24"/>
                    </w:rPr>
                  </w:pPr>
                  <w:r>
                    <w:rPr>
                      <w:color w:val="000000"/>
                      <w:sz w:val="24"/>
                      <w:szCs w:val="24"/>
                    </w:rPr>
                    <w:t>oct</w:t>
                  </w:r>
                </w:p>
              </w:tc>
              <w:tc>
                <w:tcPr>
                  <w:tcW w:w="0" w:type="auto"/>
                  <w:tcBorders/>
                  <w:vAlign w:val="center"/>
                  <w:hideMark/>
                </w:tcPr>
                <w:p>
                  <w:pPr>
                    <w:pStyle w:val="style0"/>
                    <w:jc w:val="center"/>
                    <w:rPr>
                      <w:color w:val="000000"/>
                      <w:sz w:val="24"/>
                      <w:szCs w:val="24"/>
                    </w:rPr>
                  </w:pPr>
                  <w:r>
                    <w:rPr>
                      <w:color w:val="000000"/>
                      <w:sz w:val="24"/>
                      <w:szCs w:val="24"/>
                    </w:rPr>
                    <w:t>non</w:t>
                  </w:r>
                </w:p>
              </w:tc>
              <w:tc>
                <w:tcPr>
                  <w:tcW w:w="0" w:type="auto"/>
                  <w:tcBorders/>
                  <w:vAlign w:val="center"/>
                  <w:hideMark/>
                </w:tcPr>
                <w:p>
                  <w:pPr>
                    <w:pStyle w:val="style0"/>
                    <w:jc w:val="center"/>
                    <w:rPr>
                      <w:color w:val="000000"/>
                      <w:sz w:val="24"/>
                      <w:szCs w:val="24"/>
                    </w:rPr>
                  </w:pPr>
                  <w:r>
                    <w:rPr>
                      <w:color w:val="000000"/>
                      <w:sz w:val="24"/>
                      <w:szCs w:val="24"/>
                    </w:rPr>
                    <w:t>dec</w:t>
                  </w:r>
                </w:p>
              </w:tc>
            </w:tr>
          </w:tbl>
          <w:p>
            <w:pPr>
              <w:pStyle w:val="style94"/>
              <w:ind w:left="720"/>
              <w:rPr>
                <w:rFonts w:ascii="Calibri" w:hAnsi="Calibri"/>
              </w:rPr>
            </w:pPr>
            <w:r>
              <w:rPr>
                <w:rFonts w:ascii="Calibri" w:hAnsi="Calibri"/>
              </w:rPr>
              <w:t>(ii) An infix which is a number that tells us the location of the triple bond (</w:t>
            </w:r>
            <w:r>
              <w:rPr>
                <w:rStyle w:val="style88"/>
                <w:rFonts w:ascii="Calibri" w:hAnsi="Calibri"/>
                <w:i/>
                <w:iCs w:val="false"/>
                <w:color w:val="808000"/>
              </w:rPr>
              <w:t>-n-</w:t>
            </w:r>
            <w:r>
              <w:rPr>
                <w:rFonts w:ascii="Calibri" w:hAnsi="Calibri"/>
              </w:rPr>
              <w:t xml:space="preserve">) </w:t>
            </w:r>
          </w:p>
          <w:p>
            <w:pPr>
              <w:pStyle w:val="style94"/>
              <w:ind w:left="720"/>
              <w:rPr>
                <w:rFonts w:ascii="Calibri" w:hAnsi="Calibri"/>
              </w:rPr>
            </w:pPr>
            <w:r>
              <w:rPr>
                <w:rFonts w:ascii="Calibri" w:hAnsi="Calibri"/>
              </w:rPr>
              <w:t xml:space="preserve">(ii) The suffix </w:t>
            </w:r>
            <w:r>
              <w:rPr>
                <w:rStyle w:val="style88"/>
                <w:rFonts w:ascii="Calibri" w:hAnsi="Calibri"/>
                <w:i/>
                <w:iCs w:val="false"/>
                <w:color w:val="0000ff"/>
              </w:rPr>
              <w:t>yne</w:t>
            </w:r>
            <w:r>
              <w:rPr>
                <w:rFonts w:ascii="Calibri" w:hAnsi="Calibri"/>
              </w:rPr>
              <w:t xml:space="preserve"> telling us that a triple bond is present within the chain. </w:t>
            </w:r>
          </w:p>
          <w:p>
            <w:pPr>
              <w:pStyle w:val="style0"/>
              <w:numPr>
                <w:ilvl w:val="0"/>
                <w:numId w:val="154"/>
              </w:numPr>
              <w:spacing w:before="100" w:beforeAutospacing="true" w:after="100" w:afterAutospacing="true" w:lineRule="auto" w:line="240"/>
              <w:rPr>
                <w:sz w:val="24"/>
                <w:szCs w:val="24"/>
              </w:rPr>
            </w:pPr>
            <w:r>
              <w:rPr>
                <w:sz w:val="24"/>
                <w:szCs w:val="24"/>
              </w:rPr>
              <w:t xml:space="preserve">Note that the preferred IUPAC name may not be the same as the systematic IUPAC name: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020"/>
              <w:gridCol w:w="1031"/>
              <w:gridCol w:w="2651"/>
              <w:gridCol w:w="1295"/>
              <w:gridCol w:w="2512"/>
            </w:tblGrid>
            <w:tr>
              <w:trPr>
                <w:tblCellSpacing w:w="15" w:type="dxa"/>
                <w:jc w:val="center"/>
              </w:trPr>
              <w:tc>
                <w:tcPr>
                  <w:tcW w:w="0" w:type="auto"/>
                  <w:tcBorders/>
                  <w:vAlign w:val="center"/>
                  <w:hideMark/>
                </w:tcPr>
                <w:p>
                  <w:pPr>
                    <w:pStyle w:val="style0"/>
                    <w:jc w:val="center"/>
                    <w:rPr>
                      <w:b/>
                      <w:bCs/>
                      <w:sz w:val="24"/>
                      <w:szCs w:val="24"/>
                    </w:rPr>
                  </w:pPr>
                  <w:r>
                    <w:rPr>
                      <w:b/>
                      <w:bCs/>
                      <w:sz w:val="24"/>
                      <w:szCs w:val="24"/>
                    </w:rPr>
                    <w:t>molecular formula</w:t>
                  </w:r>
                </w:p>
              </w:tc>
              <w:tc>
                <w:tcPr>
                  <w:tcW w:w="0" w:type="auto"/>
                  <w:tcBorders/>
                  <w:vAlign w:val="center"/>
                  <w:hideMark/>
                </w:tcPr>
                <w:p>
                  <w:pPr>
                    <w:pStyle w:val="style0"/>
                    <w:jc w:val="center"/>
                    <w:rPr>
                      <w:b/>
                      <w:bCs/>
                      <w:sz w:val="24"/>
                      <w:szCs w:val="24"/>
                    </w:rPr>
                  </w:pPr>
                  <w:r>
                    <w:rPr>
                      <w:b/>
                      <w:bCs/>
                      <w:sz w:val="24"/>
                      <w:szCs w:val="24"/>
                    </w:rPr>
                    <w:t>Structure</w:t>
                  </w:r>
                </w:p>
              </w:tc>
              <w:tc>
                <w:tcPr>
                  <w:tcW w:w="0" w:type="auto"/>
                  <w:tcBorders/>
                  <w:vAlign w:val="center"/>
                  <w:hideMark/>
                </w:tcPr>
                <w:p>
                  <w:pPr>
                    <w:pStyle w:val="style0"/>
                    <w:jc w:val="center"/>
                    <w:rPr>
                      <w:b/>
                      <w:bCs/>
                      <w:sz w:val="24"/>
                      <w:szCs w:val="24"/>
                    </w:rPr>
                  </w:pPr>
                  <w:r>
                    <w:rPr>
                      <w:b/>
                      <w:bCs/>
                      <w:sz w:val="24"/>
                      <w:szCs w:val="24"/>
                    </w:rPr>
                    <w:t>systematic IUPAC name</w:t>
                  </w:r>
                </w:p>
              </w:tc>
              <w:tc>
                <w:tcPr>
                  <w:tcW w:w="0" w:type="auto"/>
                  <w:tcBorders/>
                  <w:vAlign w:val="center"/>
                  <w:hideMark/>
                </w:tcPr>
                <w:p>
                  <w:pPr>
                    <w:pStyle w:val="style0"/>
                    <w:jc w:val="center"/>
                    <w:rPr>
                      <w:b/>
                      <w:bCs/>
                      <w:sz w:val="24"/>
                      <w:szCs w:val="24"/>
                    </w:rPr>
                  </w:pPr>
                  <w:r>
                    <w:rPr>
                      <w:b/>
                      <w:bCs/>
                      <w:sz w:val="24"/>
                      <w:szCs w:val="24"/>
                    </w:rPr>
                    <w:t>trivial name</w:t>
                  </w:r>
                </w:p>
              </w:tc>
              <w:tc>
                <w:tcPr>
                  <w:tcW w:w="0" w:type="auto"/>
                  <w:tcBorders/>
                  <w:vAlign w:val="center"/>
                  <w:hideMark/>
                </w:tcPr>
                <w:p>
                  <w:pPr>
                    <w:pStyle w:val="style0"/>
                    <w:jc w:val="center"/>
                    <w:rPr>
                      <w:b/>
                      <w:bCs/>
                      <w:sz w:val="24"/>
                      <w:szCs w:val="24"/>
                    </w:rPr>
                  </w:pPr>
                  <w:r>
                    <w:rPr>
                      <w:b/>
                      <w:bCs/>
                      <w:sz w:val="24"/>
                      <w:szCs w:val="24"/>
                    </w:rPr>
                    <w:t>Preferred IUPAC Name</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C</w:t>
                  </w:r>
                  <w:r>
                    <w:rPr>
                      <w:sz w:val="24"/>
                      <w:szCs w:val="24"/>
                      <w:vertAlign w:val="subscript"/>
                    </w:rPr>
                    <w:t>2</w:t>
                  </w:r>
                  <w:r>
                    <w:rPr>
                      <w:sz w:val="24"/>
                      <w:szCs w:val="24"/>
                    </w:rPr>
                    <w:t>H</w:t>
                  </w:r>
                  <w:r>
                    <w:rPr>
                      <w:sz w:val="24"/>
                      <w:szCs w:val="24"/>
                      <w:vertAlign w:val="subscript"/>
                    </w:rPr>
                    <w:t>2</w:t>
                  </w:r>
                </w:p>
              </w:tc>
              <w:tc>
                <w:tcPr>
                  <w:tcW w:w="0" w:type="auto"/>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56"/>
                    <w:gridCol w:w="249"/>
                    <w:gridCol w:w="356"/>
                  </w:tblGrid>
                  <w:tr>
                    <w:trPr>
                      <w:tblCellSpacing w:w="15" w:type="dxa"/>
                      <w:jc w:val="center"/>
                    </w:trPr>
                    <w:tc>
                      <w:tcPr>
                        <w:tcW w:w="0" w:type="auto"/>
                        <w:tcBorders/>
                        <w:vAlign w:val="center"/>
                        <w:hideMark/>
                      </w:tcPr>
                      <w:p>
                        <w:pPr>
                          <w:pStyle w:val="style0"/>
                          <w:jc w:val="center"/>
                          <w:rPr>
                            <w:sz w:val="24"/>
                            <w:szCs w:val="24"/>
                          </w:rPr>
                        </w:pPr>
                        <w:r>
                          <w:rPr>
                            <w:sz w:val="24"/>
                            <w:szCs w:val="24"/>
                          </w:rPr>
                          <w:t>H</w:t>
                        </w:r>
                        <w:r>
                          <w:rPr>
                            <w:sz w:val="24"/>
                            <w:szCs w:val="24"/>
                          </w:rPr>
                          <w:t>C</w:t>
                        </w:r>
                      </w:p>
                    </w:tc>
                    <w:tc>
                      <w:tcPr>
                        <w:tcW w:w="249" w:type="dxa"/>
                        <w:tcBorders/>
                        <w:vAlign w:val="center"/>
                        <w:hideMark/>
                      </w:tcPr>
                      <w:p>
                        <w:pPr>
                          <w:pStyle w:val="style0"/>
                          <w:jc w:val="center"/>
                          <w:rPr>
                            <w:sz w:val="24"/>
                            <w:szCs w:val="24"/>
                          </w:rPr>
                        </w:pPr>
                        <w:r>
                          <w:rPr>
                            <w:sz w:val="24"/>
                            <w:szCs w:val="24"/>
                          </w:rPr>
                          <w:t>≡</w:t>
                        </w:r>
                      </w:p>
                    </w:tc>
                    <w:tc>
                      <w:tcPr>
                        <w:tcW w:w="278" w:type="dxa"/>
                        <w:tcBorders/>
                        <w:vAlign w:val="center"/>
                        <w:hideMark/>
                      </w:tcPr>
                      <w:p>
                        <w:pPr>
                          <w:pStyle w:val="style0"/>
                          <w:rPr>
                            <w:sz w:val="24"/>
                            <w:szCs w:val="24"/>
                          </w:rPr>
                        </w:pPr>
                        <w:r>
                          <w:rPr>
                            <w:sz w:val="24"/>
                            <w:szCs w:val="24"/>
                          </w:rPr>
                          <w:t>C</w:t>
                        </w:r>
                        <w:r>
                          <w:rPr>
                            <w:sz w:val="24"/>
                            <w:szCs w:val="24"/>
                          </w:rPr>
                          <w:t>H</w:t>
                        </w:r>
                      </w:p>
                    </w:tc>
                  </w:tr>
                </w:tbl>
                <w:p>
                  <w:pPr>
                    <w:pStyle w:val="style0"/>
                    <w:jc w:val="center"/>
                    <w:rPr>
                      <w:sz w:val="24"/>
                      <w:szCs w:val="24"/>
                    </w:rPr>
                  </w:pPr>
                </w:p>
              </w:tc>
              <w:tc>
                <w:tcPr>
                  <w:tcW w:w="0" w:type="auto"/>
                  <w:tcBorders/>
                  <w:vAlign w:val="center"/>
                  <w:hideMark/>
                </w:tcPr>
                <w:p>
                  <w:pPr>
                    <w:pStyle w:val="style0"/>
                    <w:jc w:val="center"/>
                    <w:rPr>
                      <w:sz w:val="24"/>
                      <w:szCs w:val="24"/>
                    </w:rPr>
                  </w:pPr>
                  <w:r>
                    <w:rPr>
                      <w:sz w:val="24"/>
                      <w:szCs w:val="24"/>
                    </w:rPr>
                    <w:t>ethyne</w:t>
                  </w:r>
                </w:p>
              </w:tc>
              <w:tc>
                <w:tcPr>
                  <w:tcW w:w="0" w:type="auto"/>
                  <w:tcBorders/>
                  <w:vAlign w:val="center"/>
                  <w:hideMark/>
                </w:tcPr>
                <w:p>
                  <w:pPr>
                    <w:pStyle w:val="style0"/>
                    <w:jc w:val="center"/>
                    <w:rPr>
                      <w:sz w:val="24"/>
                      <w:szCs w:val="24"/>
                    </w:rPr>
                  </w:pPr>
                  <w:r>
                    <w:rPr>
                      <w:sz w:val="24"/>
                      <w:szCs w:val="24"/>
                    </w:rPr>
                    <w:t>acetylene</w:t>
                  </w:r>
                </w:p>
              </w:tc>
              <w:tc>
                <w:tcPr>
                  <w:tcW w:w="0" w:type="auto"/>
                  <w:tcBorders/>
                  <w:vAlign w:val="center"/>
                  <w:hideMark/>
                </w:tcPr>
                <w:p>
                  <w:pPr>
                    <w:pStyle w:val="style0"/>
                    <w:jc w:val="center"/>
                    <w:rPr>
                      <w:sz w:val="24"/>
                      <w:szCs w:val="24"/>
                    </w:rPr>
                  </w:pPr>
                  <w:r>
                    <w:rPr>
                      <w:sz w:val="24"/>
                      <w:szCs w:val="24"/>
                    </w:rPr>
                    <w:t>acetylene</w:t>
                  </w:r>
                </w:p>
              </w:tc>
            </w:tr>
          </w:tbl>
          <w:p>
            <w:pPr>
              <w:pStyle w:val="style2"/>
              <w:rPr>
                <w:ins w:id="4" w:author="Unknown" w:date="1900-01-01T00:00:00Z"/>
                <w:rFonts w:ascii="Calibri" w:hAnsi="Calibri"/>
                <w:sz w:val="24"/>
                <w:szCs w:val="24"/>
              </w:rPr>
            </w:pPr>
            <w:ins w:id="5" w:author="Unknown" w:date="1900-01-01T00:00:00Z">
              <w:r w:rsidR="6C54CB45">
                <w:rPr>
                  <w:rFonts w:ascii="Calibri" w:hAnsi="Calibri"/>
                  <w:sz w:val="24"/>
                  <w:szCs w:val="24"/>
                </w:rPr>
                <w:t>Naming Straight-Chain Alkynes:</w:t>
              </w:r>
            </w:ins>
          </w:p>
          <w:p>
            <w:pPr>
              <w:pStyle w:val="style0"/>
              <w:numPr>
                <w:ilvl w:val="0"/>
                <w:numId w:val="155"/>
              </w:numPr>
              <w:spacing w:before="100" w:beforeAutospacing="true" w:after="100" w:afterAutospacing="true" w:lineRule="auto" w:line="240"/>
              <w:rPr>
                <w:sz w:val="24"/>
                <w:szCs w:val="24"/>
              </w:rPr>
            </w:pPr>
            <w:r>
              <w:rPr>
                <w:sz w:val="24"/>
                <w:szCs w:val="24"/>
              </w:rPr>
              <w:t xml:space="preserve">Identify the longest carbon chain containing the triple bond. </w:t>
            </w:r>
          </w:p>
          <w:p>
            <w:pPr>
              <w:pStyle w:val="style0"/>
              <w:numPr>
                <w:ilvl w:val="0"/>
                <w:numId w:val="155"/>
              </w:numPr>
              <w:spacing w:before="100" w:beforeAutospacing="true" w:after="100" w:afterAutospacing="true" w:lineRule="auto" w:line="240"/>
              <w:rPr>
                <w:sz w:val="24"/>
                <w:szCs w:val="24"/>
              </w:rPr>
            </w:pPr>
            <w:r>
              <w:rPr>
                <w:sz w:val="24"/>
                <w:szCs w:val="24"/>
              </w:rPr>
              <w:t xml:space="preserve">Determine the prefix for the name of the alkyne based on the number of carbon atoms in the chain. </w:t>
            </w:r>
          </w:p>
          <w:p>
            <w:pPr>
              <w:pStyle w:val="style0"/>
              <w:numPr>
                <w:ilvl w:val="0"/>
                <w:numId w:val="155"/>
              </w:numPr>
              <w:spacing w:before="100" w:beforeAutospacing="true" w:after="100" w:afterAutospacing="true" w:lineRule="auto" w:line="240"/>
              <w:rPr>
                <w:sz w:val="24"/>
                <w:szCs w:val="24"/>
              </w:rPr>
            </w:pPr>
            <w:r>
              <w:rPr>
                <w:sz w:val="24"/>
                <w:szCs w:val="24"/>
              </w:rPr>
              <w:t xml:space="preserve">Number each carbon atom along the longest carbon chain so that the triple bonded carbon atoms have the lowest possible number. </w:t>
            </w:r>
          </w:p>
          <w:p>
            <w:pPr>
              <w:pStyle w:val="style0"/>
              <w:numPr>
                <w:ilvl w:val="0"/>
                <w:numId w:val="155"/>
              </w:numPr>
              <w:spacing w:before="100" w:beforeAutospacing="true" w:after="100" w:afterAutospacing="true" w:lineRule="auto" w:line="240"/>
              <w:rPr>
                <w:sz w:val="24"/>
                <w:szCs w:val="24"/>
              </w:rPr>
            </w:pPr>
            <w:r>
              <w:rPr>
                <w:sz w:val="24"/>
                <w:szCs w:val="24"/>
              </w:rPr>
              <w:t xml:space="preserve">Determine the infix for the name of the alkyne based on the location of the triple bond </w:t>
            </w:r>
            <w:r>
              <w:rPr>
                <w:sz w:val="24"/>
                <w:szCs w:val="24"/>
              </w:rPr>
              <w:t xml:space="preserve">(use the lowest number out of the two carbon atoms joined by the triple bond). </w:t>
            </w:r>
          </w:p>
          <w:p>
            <w:pPr>
              <w:pStyle w:val="style94"/>
              <w:ind w:left="720"/>
              <w:rPr>
                <w:rFonts w:ascii="Calibri" w:hAnsi="Calibri"/>
              </w:rPr>
            </w:pPr>
            <w:r>
              <w:rPr>
                <w:rFonts w:ascii="Calibri" w:hAnsi="Calibri"/>
              </w:rPr>
              <w:t xml:space="preserve">Note that the infix may not be required if the longest carbon chain contains only two or three carbon atoms. </w:t>
            </w:r>
          </w:p>
          <w:p>
            <w:pPr>
              <w:pStyle w:val="style0"/>
              <w:numPr>
                <w:ilvl w:val="0"/>
                <w:numId w:val="155"/>
              </w:numPr>
              <w:spacing w:before="100" w:beforeAutospacing="true" w:after="100" w:afterAutospacing="true" w:lineRule="auto" w:line="240"/>
              <w:rPr>
                <w:sz w:val="24"/>
                <w:szCs w:val="24"/>
              </w:rPr>
            </w:pPr>
            <w:r>
              <w:rPr>
                <w:sz w:val="24"/>
                <w:szCs w:val="24"/>
              </w:rPr>
              <w:t xml:space="preserve">Determine the suffix for the name of the alkyne. All straight chain alkynes containing one triple bond will end in "yne". </w:t>
            </w:r>
          </w:p>
          <w:p>
            <w:pPr>
              <w:pStyle w:val="style0"/>
              <w:numPr>
                <w:ilvl w:val="0"/>
                <w:numId w:val="155"/>
              </w:numPr>
              <w:spacing w:before="100" w:beforeAutospacing="true" w:after="100" w:afterAutospacing="true" w:lineRule="auto" w:line="240"/>
              <w:rPr>
                <w:sz w:val="24"/>
                <w:szCs w:val="24"/>
              </w:rPr>
            </w:pPr>
            <w:r>
              <w:rPr>
                <w:sz w:val="24"/>
                <w:szCs w:val="24"/>
              </w:rPr>
              <w:t xml:space="preserve">Write the name for the alkyne in the form of </w:t>
            </w:r>
            <w:r>
              <w:rPr>
                <w:rStyle w:val="style88"/>
                <w:iCs/>
                <w:color w:val="ff0000"/>
                <w:sz w:val="24"/>
                <w:szCs w:val="24"/>
              </w:rPr>
              <w:t>prefix</w:t>
            </w:r>
            <w:r>
              <w:rPr>
                <w:rStyle w:val="style88"/>
                <w:iCs/>
                <w:color w:val="808000"/>
                <w:sz w:val="24"/>
                <w:szCs w:val="24"/>
              </w:rPr>
              <w:t>-infix-</w:t>
            </w:r>
            <w:r>
              <w:rPr>
                <w:rStyle w:val="style88"/>
                <w:iCs/>
                <w:color w:val="0000ff"/>
                <w:sz w:val="24"/>
                <w:szCs w:val="24"/>
              </w:rPr>
              <w:t>suffix</w:t>
            </w:r>
          </w:p>
          <w:p>
            <w:pPr>
              <w:pStyle w:val="style3"/>
              <w:rPr>
                <w:rFonts w:ascii="Calibri" w:hAnsi="Calibri"/>
                <w:sz w:val="24"/>
                <w:szCs w:val="24"/>
              </w:rPr>
            </w:pPr>
            <w:r>
              <w:rPr>
                <w:rFonts w:ascii="Calibri" w:hAnsi="Calibri"/>
                <w:sz w:val="24"/>
                <w:szCs w:val="24"/>
              </w:rPr>
              <w:t>Example: Naming a Straight-Chain Alkyne</w:t>
            </w:r>
          </w:p>
          <w:p>
            <w:pPr>
              <w:pStyle w:val="style0"/>
              <w:rPr>
                <w:sz w:val="24"/>
                <w:szCs w:val="24"/>
              </w:rPr>
            </w:pPr>
            <w:r>
              <w:rPr>
                <w:sz w:val="24"/>
                <w:szCs w:val="24"/>
              </w:rPr>
              <w:t xml:space="preserve">Give the systematic IUPAC name for this alkyne: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186"/>
              <w:gridCol w:w="167"/>
              <w:gridCol w:w="186"/>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-H</w:t>
                  </w:r>
                </w:p>
              </w:tc>
            </w:tr>
          </w:tbl>
          <w:p>
            <w:pPr>
              <w:pStyle w:val="style0"/>
              <w:numPr>
                <w:ilvl w:val="0"/>
                <w:numId w:val="156"/>
              </w:numPr>
              <w:spacing w:before="100" w:beforeAutospacing="true" w:after="100" w:afterAutospacing="true" w:lineRule="auto" w:line="240"/>
              <w:rPr>
                <w:sz w:val="24"/>
                <w:szCs w:val="24"/>
              </w:rPr>
            </w:pPr>
            <w:r>
              <w:rPr>
                <w:sz w:val="24"/>
                <w:szCs w:val="24"/>
              </w:rPr>
              <w:t xml:space="preserve">Identify the </w:t>
            </w:r>
            <w:r>
              <w:rPr>
                <w:rStyle w:val="style88"/>
                <w:i/>
                <w:iCs/>
                <w:color w:val="ff0000"/>
                <w:sz w:val="24"/>
                <w:szCs w:val="24"/>
              </w:rPr>
              <w:t>longest carbon chain</w:t>
            </w:r>
            <w:r>
              <w:rPr>
                <w:sz w:val="24"/>
                <w:szCs w:val="24"/>
              </w:rPr>
              <w:t xml:space="preserve"> containing the </w:t>
            </w:r>
            <w:r>
              <w:rPr>
                <w:rStyle w:val="style88"/>
                <w:i/>
                <w:iCs/>
                <w:color w:val="0000ff"/>
                <w:sz w:val="24"/>
                <w:szCs w:val="24"/>
              </w:rPr>
              <w:t>triple bond</w:t>
            </w:r>
            <w:r>
              <w:rPr>
                <w:sz w:val="24"/>
                <w:szCs w:val="24"/>
              </w:rPr>
              <w:t xml:space="preserv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00"/>
              <w:gridCol w:w="200"/>
              <w:gridCol w:w="97"/>
              <w:gridCol w:w="188"/>
              <w:gridCol w:w="167"/>
              <w:gridCol w:w="188"/>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-H</w:t>
                  </w:r>
                </w:p>
              </w:tc>
            </w:tr>
          </w:tbl>
          <w:p>
            <w:pPr>
              <w:pStyle w:val="style0"/>
              <w:numPr>
                <w:ilvl w:val="0"/>
                <w:numId w:val="156"/>
              </w:numPr>
              <w:spacing w:before="100" w:beforeAutospacing="true" w:after="100" w:afterAutospacing="true" w:lineRule="auto" w:line="240"/>
              <w:rPr>
                <w:sz w:val="24"/>
                <w:szCs w:val="24"/>
              </w:rPr>
            </w:pPr>
            <w:r>
              <w:rPr>
                <w:sz w:val="24"/>
                <w:szCs w:val="24"/>
              </w:rPr>
              <w:t xml:space="preserve">Determine the prefix for the name of the alkyne based on the number of carbon atoms in the chain. </w:t>
            </w:r>
          </w:p>
          <w:p>
            <w:pPr>
              <w:pStyle w:val="style94"/>
              <w:ind w:left="720"/>
              <w:rPr>
                <w:rFonts w:ascii="Calibri" w:hAnsi="Calibri"/>
              </w:rPr>
            </w:pPr>
            <w:r>
              <w:rPr>
                <w:rFonts w:ascii="Calibri" w:hAnsi="Calibri"/>
              </w:rPr>
              <w:t xml:space="preserve">Longest carbon chain contains four carbon atoms. </w:t>
            </w:r>
          </w:p>
          <w:p>
            <w:pPr>
              <w:pStyle w:val="style94"/>
              <w:ind w:left="720"/>
              <w:rPr>
                <w:rFonts w:ascii="Calibri" w:hAnsi="Calibri"/>
              </w:rPr>
            </w:pPr>
            <w:r>
              <w:rPr>
                <w:rFonts w:ascii="Calibri" w:hAnsi="Calibri"/>
              </w:rPr>
              <w:t xml:space="preserve">prefix is </w:t>
            </w:r>
            <w:r>
              <w:rPr>
                <w:rStyle w:val="style88"/>
                <w:rFonts w:ascii="Calibri" w:hAnsi="Calibri"/>
                <w:i/>
                <w:iCs w:val="false"/>
                <w:color w:val="ff0000"/>
              </w:rPr>
              <w:t>but</w:t>
            </w:r>
          </w:p>
          <w:p>
            <w:pPr>
              <w:pStyle w:val="style0"/>
              <w:numPr>
                <w:ilvl w:val="0"/>
                <w:numId w:val="156"/>
              </w:numPr>
              <w:spacing w:before="100" w:beforeAutospacing="true" w:after="100" w:afterAutospacing="true" w:lineRule="auto" w:line="240"/>
              <w:rPr>
                <w:sz w:val="24"/>
                <w:szCs w:val="24"/>
              </w:rPr>
            </w:pPr>
            <w:r>
              <w:rPr>
                <w:sz w:val="24"/>
                <w:szCs w:val="24"/>
              </w:rPr>
              <w:t xml:space="preserve">Number each carbon atom along the longest carbon chain so that the triple bonded carbon atoms have the lowest possible number.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975"/>
              <w:gridCol w:w="750"/>
              <w:gridCol w:w="2975"/>
            </w:tblGrid>
            <w:tr>
              <w:trPr>
                <w:tblCellSpacing w:w="15" w:type="dxa"/>
                <w:jc w:val="center"/>
              </w:trPr>
              <w:tc>
                <w:tcPr>
                  <w:tcW w:w="0" w:type="auto"/>
                  <w:tcBorders/>
                  <w:vAlign w:val="center"/>
                  <w:hideMark/>
                </w:tcPr>
                <w:p>
                  <w:pPr>
                    <w:pStyle w:val="style0"/>
                    <w:rPr>
                      <w:sz w:val="24"/>
                      <w:szCs w:val="24"/>
                    </w:rPr>
                  </w:pPr>
                  <w:r>
                    <w:rPr>
                      <w:sz w:val="24"/>
                      <w:szCs w:val="24"/>
                    </w:rPr>
                    <w:t>numbering from left to right</w:t>
                  </w:r>
                </w:p>
              </w:tc>
              <w:tc>
                <w:tcPr>
                  <w:tcW w:w="750" w:type="dxa"/>
                  <w:tcBorders/>
                  <w:vAlign w:val="center"/>
                  <w:hideMark/>
                </w:tcPr>
                <w:p>
                  <w:pPr>
                    <w:pStyle w:val="style0"/>
                    <w:rPr>
                      <w:sz w:val="24"/>
                      <w:szCs w:val="24"/>
                    </w:rPr>
                  </w:pPr>
                  <w:r>
                    <w:rPr>
                      <w:sz w:val="24"/>
                      <w:szCs w:val="24"/>
                    </w:rPr>
                    <w:t xml:space="preserve">  </w:t>
                  </w:r>
                </w:p>
              </w:tc>
              <w:tc>
                <w:tcPr>
                  <w:tcW w:w="0" w:type="auto"/>
                  <w:tcBorders/>
                  <w:vAlign w:val="center"/>
                  <w:hideMark/>
                </w:tcPr>
                <w:p>
                  <w:pPr>
                    <w:pStyle w:val="style0"/>
                    <w:rPr>
                      <w:sz w:val="24"/>
                      <w:szCs w:val="24"/>
                    </w:rPr>
                  </w:pPr>
                  <w:r>
                    <w:rPr>
                      <w:sz w:val="24"/>
                      <w:szCs w:val="24"/>
                    </w:rPr>
                    <w:t>numbering from right to left</w:t>
                  </w:r>
                </w:p>
              </w:tc>
            </w:tr>
            <w:tr>
              <w:tblPrEx/>
              <w:trPr>
                <w:tblCellSpacing w:w="15" w:type="dxa"/>
                <w:jc w:val="center"/>
              </w:trPr>
              <w:tc>
                <w:tcPr>
                  <w:tcW w:w="0" w:type="auto"/>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77"/>
                    <w:gridCol w:w="167"/>
                    <w:gridCol w:w="277"/>
                    <w:gridCol w:w="97"/>
                    <w:gridCol w:w="200"/>
                    <w:gridCol w:w="30"/>
                  </w:tblGrid>
                  <w:tr>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rStyle w:val="style88"/>
                            <w:i/>
                            <w:iCs/>
                            <w:color w:val="0070c0"/>
                            <w:sz w:val="24"/>
                            <w:szCs w:val="24"/>
                            <w:vertAlign w:val="superscript"/>
                          </w:rPr>
                          <w:t>1</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0070c0"/>
                            <w:sz w:val="24"/>
                            <w:szCs w:val="24"/>
                            <w:vertAlign w:val="superscript"/>
                          </w:rPr>
                          <w:t>2</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0070c0"/>
                            <w:sz w:val="24"/>
                            <w:szCs w:val="24"/>
                            <w:vertAlign w:val="superscript"/>
                          </w:rPr>
                          <w:t>3</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rStyle w:val="style88"/>
                            <w:i/>
                            <w:iCs/>
                            <w:color w:val="0070c0"/>
                            <w:sz w:val="24"/>
                            <w:szCs w:val="24"/>
                            <w:vertAlign w:val="superscript"/>
                          </w:rPr>
                          <w:t>4</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cr/>
                        </w:r>
                        <w:r>
                          <w:rPr>
                            <w:sz w:val="24"/>
                            <w:szCs w:val="24"/>
                          </w:rPr>
                          <w:t>H</w:t>
                        </w:r>
                      </w:p>
                    </w:tc>
                  </w:tr>
                </w:tbl>
                <w:p>
                  <w:pPr>
                    <w:pStyle w:val="style0"/>
                    <w:rPr>
                      <w:sz w:val="24"/>
                      <w:szCs w:val="24"/>
                    </w:rPr>
                  </w:pPr>
                </w:p>
              </w:tc>
              <w:tc>
                <w:tcPr>
                  <w:tcW w:w="750" w:type="dxa"/>
                  <w:tcBorders/>
                  <w:vAlign w:val="center"/>
                  <w:hideMark/>
                </w:tcPr>
                <w:p>
                  <w:pPr>
                    <w:pStyle w:val="style0"/>
                    <w:jc w:val="center"/>
                    <w:rPr>
                      <w:sz w:val="24"/>
                      <w:szCs w:val="24"/>
                    </w:rPr>
                  </w:pPr>
                  <w:r>
                    <w:rPr>
                      <w:sz w:val="24"/>
                      <w:szCs w:val="24"/>
                    </w:rPr>
                    <w:t xml:space="preserve">OR </w:t>
                  </w:r>
                </w:p>
              </w:tc>
              <w:tc>
                <w:tcPr>
                  <w:tcW w:w="0" w:type="auto"/>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77"/>
                    <w:gridCol w:w="167"/>
                    <w:gridCol w:w="277"/>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rStyle w:val="style88"/>
                            <w:i/>
                            <w:iCs/>
                            <w:color w:val="0070c0"/>
                            <w:sz w:val="24"/>
                            <w:szCs w:val="24"/>
                            <w:vertAlign w:val="superscript"/>
                          </w:rPr>
                          <w:t>4</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0070c0"/>
                            <w:sz w:val="24"/>
                            <w:szCs w:val="24"/>
                            <w:vertAlign w:val="superscript"/>
                          </w:rPr>
                          <w:t>3</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0070c0"/>
                            <w:sz w:val="24"/>
                            <w:szCs w:val="24"/>
                            <w:vertAlign w:val="superscript"/>
                          </w:rPr>
                          <w:t>2</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rStyle w:val="style88"/>
                            <w:i/>
                            <w:iCs/>
                            <w:color w:val="0070c0"/>
                            <w:sz w:val="24"/>
                            <w:szCs w:val="24"/>
                            <w:vertAlign w:val="superscript"/>
                          </w:rPr>
                          <w:t>1</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-H</w:t>
                        </w:r>
                      </w:p>
                    </w:tc>
                  </w:tr>
                </w:tbl>
                <w:p>
                  <w:pPr>
                    <w:pStyle w:val="style0"/>
                    <w:rPr>
                      <w:sz w:val="24"/>
                      <w:szCs w:val="24"/>
                    </w:rPr>
                  </w:pPr>
                </w:p>
              </w:tc>
            </w:tr>
            <w:tr>
              <w:tblPrEx/>
              <w:trPr>
                <w:tblCellSpacing w:w="15" w:type="dxa"/>
                <w:jc w:val="center"/>
              </w:trPr>
              <w:tc>
                <w:tcPr>
                  <w:tcW w:w="0" w:type="auto"/>
                  <w:tcBorders/>
                  <w:vAlign w:val="center"/>
                  <w:hideMark/>
                </w:tcPr>
                <w:p>
                  <w:pPr>
                    <w:pStyle w:val="style0"/>
                    <w:rPr>
                      <w:sz w:val="24"/>
                      <w:szCs w:val="24"/>
                    </w:rPr>
                  </w:pPr>
                  <w:r>
                    <w:rPr>
                      <w:sz w:val="24"/>
                      <w:szCs w:val="24"/>
                    </w:rPr>
                    <w:t xml:space="preserve">location of triple bond: </w:t>
                  </w:r>
                  <w:r>
                    <w:rPr>
                      <w:rStyle w:val="style88"/>
                      <w:i/>
                      <w:iCs/>
                      <w:color w:val="ff0000"/>
                      <w:sz w:val="24"/>
                      <w:szCs w:val="24"/>
                    </w:rPr>
                    <w:t>C</w:t>
                  </w:r>
                  <w:r>
                    <w:rPr>
                      <w:rStyle w:val="style88"/>
                      <w:b w:val="false"/>
                      <w:bCs w:val="false"/>
                      <w:i/>
                      <w:iCs/>
                      <w:color w:val="0070c0"/>
                      <w:sz w:val="24"/>
                      <w:szCs w:val="24"/>
                      <w:vertAlign w:val="superscript"/>
                    </w:rPr>
                    <w:t>2</w:t>
                  </w:r>
                </w:p>
              </w:tc>
              <w:tc>
                <w:tcPr>
                  <w:tcW w:w="750" w:type="dxa"/>
                  <w:tcBorders/>
                  <w:vAlign w:val="center"/>
                  <w:hideMark/>
                </w:tcPr>
                <w:p>
                  <w:pPr>
                    <w:pStyle w:val="style0"/>
                    <w:rPr>
                      <w:sz w:val="24"/>
                      <w:szCs w:val="24"/>
                    </w:rPr>
                  </w:pPr>
                  <w:r>
                    <w:rPr>
                      <w:sz w:val="24"/>
                      <w:szCs w:val="24"/>
                    </w:rPr>
                    <w:t xml:space="preserve">  </w:t>
                  </w:r>
                </w:p>
              </w:tc>
              <w:tc>
                <w:tcPr>
                  <w:tcW w:w="0" w:type="auto"/>
                  <w:tcBorders/>
                  <w:vAlign w:val="center"/>
                  <w:hideMark/>
                </w:tcPr>
                <w:p>
                  <w:pPr>
                    <w:pStyle w:val="style0"/>
                    <w:rPr>
                      <w:sz w:val="24"/>
                      <w:szCs w:val="24"/>
                    </w:rPr>
                  </w:pPr>
                  <w:r>
                    <w:rPr>
                      <w:sz w:val="24"/>
                      <w:szCs w:val="24"/>
                    </w:rPr>
                    <w:t xml:space="preserve">location of triple bond: </w:t>
                  </w:r>
                  <w:r>
                    <w:rPr>
                      <w:rStyle w:val="style88"/>
                      <w:i/>
                      <w:iCs/>
                      <w:color w:val="ff0000"/>
                      <w:sz w:val="24"/>
                      <w:szCs w:val="24"/>
                    </w:rPr>
                    <w:t>C</w:t>
                  </w:r>
                  <w:r>
                    <w:rPr>
                      <w:rStyle w:val="style88"/>
                      <w:b w:val="false"/>
                      <w:bCs w:val="false"/>
                      <w:i/>
                      <w:iCs/>
                      <w:color w:val="0070c0"/>
                      <w:sz w:val="24"/>
                      <w:szCs w:val="24"/>
                      <w:vertAlign w:val="superscript"/>
                    </w:rPr>
                    <w:t>2</w:t>
                  </w:r>
                </w:p>
              </w:tc>
            </w:tr>
          </w:tbl>
          <w:p>
            <w:pPr>
              <w:pStyle w:val="style94"/>
              <w:numPr>
                <w:ilvl w:val="0"/>
                <w:numId w:val="156"/>
              </w:numPr>
              <w:rPr>
                <w:rFonts w:ascii="Calibri" w:hAnsi="Calibri"/>
              </w:rPr>
            </w:pPr>
            <w:r>
              <w:rPr>
                <w:rFonts w:ascii="Calibri" w:hAnsi="Calibri"/>
              </w:rPr>
              <w:t xml:space="preserve">In this case the triple bond occurs between </w:t>
            </w:r>
            <w:r>
              <w:rPr>
                <w:rStyle w:val="style88"/>
                <w:rFonts w:ascii="Calibri" w:hAnsi="Calibri"/>
                <w:i/>
                <w:iCs w:val="false"/>
                <w:color w:val="ff0000"/>
              </w:rPr>
              <w:t>C</w:t>
            </w:r>
            <w:r>
              <w:rPr>
                <w:rStyle w:val="style88"/>
                <w:rFonts w:ascii="Calibri" w:hAnsi="Calibri"/>
                <w:b w:val="false"/>
                <w:bCs w:val="false"/>
                <w:i/>
                <w:iCs w:val="false"/>
                <w:color w:val="ff0000"/>
                <w:vertAlign w:val="superscript"/>
              </w:rPr>
              <w:t>2</w:t>
            </w:r>
            <w:r>
              <w:rPr>
                <w:rFonts w:ascii="Calibri" w:hAnsi="Calibri"/>
              </w:rPr>
              <w:t xml:space="preserve"> and </w:t>
            </w:r>
            <w:r>
              <w:rPr>
                <w:rStyle w:val="style88"/>
                <w:rFonts w:ascii="Calibri" w:hAnsi="Calibri"/>
                <w:i/>
                <w:iCs w:val="false"/>
                <w:color w:val="ff0000"/>
              </w:rPr>
              <w:t>C</w:t>
            </w:r>
            <w:r>
              <w:rPr>
                <w:rStyle w:val="style88"/>
                <w:rFonts w:ascii="Calibri" w:hAnsi="Calibri"/>
                <w:b w:val="false"/>
                <w:bCs w:val="false"/>
                <w:i/>
                <w:iCs w:val="false"/>
                <w:color w:val="ff0000"/>
                <w:vertAlign w:val="superscript"/>
              </w:rPr>
              <w:t>3</w:t>
            </w:r>
            <w:r>
              <w:rPr>
                <w:rFonts w:ascii="Calibri" w:hAnsi="Calibri"/>
              </w:rPr>
              <w:t xml:space="preserve"> in both cases. </w:t>
            </w:r>
          </w:p>
          <w:p>
            <w:pPr>
              <w:pStyle w:val="style0"/>
              <w:numPr>
                <w:ilvl w:val="0"/>
                <w:numId w:val="156"/>
              </w:numPr>
              <w:spacing w:before="100" w:beforeAutospacing="true" w:after="100" w:afterAutospacing="true" w:lineRule="auto" w:line="240"/>
              <w:rPr>
                <w:sz w:val="24"/>
                <w:szCs w:val="24"/>
              </w:rPr>
            </w:pPr>
            <w:r>
              <w:rPr>
                <w:sz w:val="24"/>
                <w:szCs w:val="24"/>
              </w:rPr>
              <w:t xml:space="preserve">Determine the infix for the name of the alkyne based on the location of the triple bond (use the lowest number out of the two carbon atoms joined by the triple bond).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68"/>
              <w:gridCol w:w="200"/>
              <w:gridCol w:w="97"/>
              <w:gridCol w:w="275"/>
              <w:gridCol w:w="167"/>
              <w:gridCol w:w="188"/>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808000"/>
                      <w:sz w:val="24"/>
                      <w:szCs w:val="24"/>
                      <w:vertAlign w:val="superscript"/>
                    </w:rPr>
                    <w:t>2</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r>
                    <w:rPr>
                      <w:sz w:val="24"/>
                      <w:szCs w:val="24"/>
                    </w:rPr>
                    <w:br/>
                  </w:r>
                  <w:r>
                    <w:rPr>
                      <w:rStyle w:val="style88"/>
                      <w:i/>
                      <w:iCs/>
                      <w:color w:val="ff0000"/>
                      <w:sz w:val="24"/>
                      <w:szCs w:val="24"/>
                    </w:rPr>
                    <w:t>C</w:t>
                  </w:r>
                  <w:r>
                    <w:rPr>
                      <w:sz w:val="24"/>
                      <w:szCs w:val="24"/>
                    </w:rPr>
                    <w:br/>
                  </w: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-H</w:t>
                  </w:r>
                </w:p>
              </w:tc>
            </w:tr>
          </w:tbl>
          <w:p>
            <w:pPr>
              <w:pStyle w:val="style94"/>
              <w:numPr>
                <w:ilvl w:val="0"/>
                <w:numId w:val="156"/>
              </w:numPr>
              <w:rPr>
                <w:rFonts w:ascii="Calibri" w:hAnsi="Calibri"/>
              </w:rPr>
            </w:pPr>
            <w:r>
              <w:rPr>
                <w:rFonts w:ascii="Calibri" w:hAnsi="Calibri"/>
              </w:rPr>
              <w:t xml:space="preserve">infix is </w:t>
            </w:r>
            <w:r>
              <w:rPr>
                <w:rStyle w:val="style88"/>
                <w:rFonts w:ascii="Calibri" w:hAnsi="Calibri"/>
                <w:i/>
                <w:iCs w:val="false"/>
                <w:color w:val="808000"/>
              </w:rPr>
              <w:t>-2-</w:t>
            </w:r>
          </w:p>
          <w:p>
            <w:pPr>
              <w:pStyle w:val="style0"/>
              <w:numPr>
                <w:ilvl w:val="0"/>
                <w:numId w:val="156"/>
              </w:numPr>
              <w:spacing w:before="100" w:beforeAutospacing="true" w:after="100" w:afterAutospacing="true" w:lineRule="auto" w:line="240"/>
              <w:rPr>
                <w:sz w:val="24"/>
                <w:szCs w:val="24"/>
              </w:rPr>
            </w:pPr>
            <w:r>
              <w:rPr>
                <w:sz w:val="24"/>
                <w:szCs w:val="24"/>
              </w:rPr>
              <w:t xml:space="preserve">Determine the suffix for the name of the alkyne. </w:t>
            </w:r>
          </w:p>
          <w:p>
            <w:pPr>
              <w:pStyle w:val="style94"/>
              <w:ind w:left="720"/>
              <w:rPr>
                <w:rFonts w:ascii="Calibri" w:hAnsi="Calibri"/>
              </w:rPr>
            </w:pPr>
            <w:r>
              <w:rPr>
                <w:rFonts w:ascii="Calibri" w:hAnsi="Calibri"/>
              </w:rPr>
              <w:t xml:space="preserve">All straight chain alkynes containing one double bond will end in "yne". </w:t>
            </w:r>
          </w:p>
          <w:p>
            <w:pPr>
              <w:pStyle w:val="style94"/>
              <w:ind w:left="720"/>
              <w:rPr>
                <w:rFonts w:ascii="Calibri" w:hAnsi="Calibri"/>
              </w:rPr>
            </w:pPr>
            <w:r>
              <w:rPr>
                <w:rFonts w:ascii="Calibri" w:hAnsi="Calibri"/>
              </w:rPr>
              <w:t xml:space="preserve">Suffix is </w:t>
            </w:r>
            <w:r>
              <w:rPr>
                <w:rStyle w:val="style88"/>
                <w:rFonts w:ascii="Calibri" w:hAnsi="Calibri"/>
                <w:i/>
                <w:iCs w:val="false"/>
                <w:color w:val="0000ff"/>
              </w:rPr>
              <w:t>yne</w:t>
            </w:r>
          </w:p>
          <w:p>
            <w:pPr>
              <w:pStyle w:val="style0"/>
              <w:numPr>
                <w:ilvl w:val="0"/>
                <w:numId w:val="156"/>
              </w:numPr>
              <w:spacing w:before="100" w:beforeAutospacing="true" w:after="100" w:afterAutospacing="true" w:lineRule="auto" w:line="240"/>
              <w:rPr>
                <w:sz w:val="24"/>
                <w:szCs w:val="24"/>
              </w:rPr>
            </w:pPr>
            <w:r>
              <w:rPr>
                <w:sz w:val="24"/>
                <w:szCs w:val="24"/>
              </w:rPr>
              <w:t xml:space="preserve">Write the systematic IUPAC name for the alkyne in the form of </w:t>
            </w:r>
            <w:r>
              <w:rPr>
                <w:rStyle w:val="style88"/>
                <w:i/>
                <w:iCs/>
                <w:color w:val="ff0000"/>
                <w:sz w:val="24"/>
                <w:szCs w:val="24"/>
              </w:rPr>
              <w:t>prefix</w:t>
            </w:r>
            <w:r>
              <w:rPr>
                <w:rStyle w:val="style88"/>
                <w:i/>
                <w:iCs/>
                <w:color w:val="808000"/>
                <w:sz w:val="24"/>
                <w:szCs w:val="24"/>
              </w:rPr>
              <w:t>-infix-</w:t>
            </w:r>
            <w:r>
              <w:rPr>
                <w:rStyle w:val="style88"/>
                <w:i/>
                <w:iCs/>
                <w:color w:val="0000ff"/>
                <w:sz w:val="24"/>
                <w:szCs w:val="24"/>
              </w:rPr>
              <w:t>suffix</w:t>
            </w:r>
          </w:p>
          <w:p>
            <w:pPr>
              <w:pStyle w:val="style157"/>
              <w:rPr/>
            </w:pPr>
            <w:r>
              <w:t xml:space="preserve">Systematic IUPAC name is </w:t>
            </w:r>
            <w:r>
              <w:rPr>
                <w:rStyle w:val="style88"/>
                <w:i/>
                <w:iCs w:val="false"/>
                <w:color w:val="ff0000"/>
              </w:rPr>
              <w:t>but</w:t>
            </w:r>
            <w:r>
              <w:rPr>
                <w:rStyle w:val="style88"/>
                <w:i/>
                <w:iCs w:val="false"/>
                <w:color w:val="808000"/>
              </w:rPr>
              <w:t>-2-</w:t>
            </w:r>
            <w:r>
              <w:rPr>
                <w:rStyle w:val="style88"/>
                <w:i/>
                <w:iCs w:val="false"/>
                <w:color w:val="0000ff"/>
              </w:rPr>
              <w:t>yne</w:t>
            </w:r>
          </w:p>
          <w:p>
            <w:pPr>
              <w:pStyle w:val="style157"/>
              <w:rPr/>
            </w:pPr>
            <w:r>
              <w:t xml:space="preserve">Another systematic name is </w:t>
            </w:r>
            <w:r>
              <w:rPr>
                <w:rStyle w:val="style88"/>
                <w:i/>
                <w:iCs w:val="false"/>
                <w:color w:val="808000"/>
              </w:rPr>
              <w:t>2-</w:t>
            </w:r>
            <w:r>
              <w:rPr>
                <w:rStyle w:val="style88"/>
                <w:i/>
                <w:iCs w:val="false"/>
                <w:color w:val="ff0000"/>
              </w:rPr>
              <w:t>but</w:t>
            </w:r>
            <w:r>
              <w:rPr>
                <w:rStyle w:val="style88"/>
                <w:i/>
                <w:iCs w:val="false"/>
                <w:color w:val="0000ff"/>
              </w:rPr>
              <w:t>yne</w:t>
            </w:r>
          </w:p>
          <w:p>
            <w:pPr>
              <w:pStyle w:val="style2"/>
              <w:rPr>
                <w:rFonts w:ascii="Calibri" w:hAnsi="Calibri"/>
                <w:sz w:val="24"/>
                <w:szCs w:val="24"/>
              </w:rPr>
            </w:pPr>
            <w:r>
              <w:rPr>
                <w:rFonts w:ascii="Calibri" w:hAnsi="Calibri"/>
                <w:sz w:val="24"/>
                <w:szCs w:val="24"/>
              </w:rPr>
              <w:t>Drawing the structure</w:t>
            </w:r>
            <w:r>
              <w:rPr>
                <w:rFonts w:ascii="Calibri" w:hAnsi="Calibri"/>
                <w:sz w:val="24"/>
                <w:szCs w:val="24"/>
                <w:vertAlign w:val="superscript"/>
              </w:rPr>
              <w:t>5</w:t>
            </w:r>
            <w:r>
              <w:rPr>
                <w:rFonts w:ascii="Calibri" w:hAnsi="Calibri"/>
                <w:sz w:val="24"/>
                <w:szCs w:val="24"/>
              </w:rPr>
              <w:t xml:space="preserve"> of straight-chain alkynes:</w:t>
            </w:r>
          </w:p>
          <w:p>
            <w:pPr>
              <w:pStyle w:val="style0"/>
              <w:numPr>
                <w:ilvl w:val="0"/>
                <w:numId w:val="157"/>
              </w:numPr>
              <w:spacing w:before="100" w:beforeAutospacing="true" w:after="100" w:afterAutospacing="true" w:lineRule="auto" w:line="240"/>
              <w:rPr>
                <w:sz w:val="24"/>
                <w:szCs w:val="24"/>
              </w:rPr>
            </w:pPr>
            <w:r>
              <w:rPr>
                <w:sz w:val="24"/>
                <w:szCs w:val="24"/>
              </w:rPr>
              <w:t xml:space="preserve">Break the systematic IUPAC name of the alkyne into its three parts: </w:t>
            </w:r>
          </w:p>
          <w:tbl>
            <w:tblPr>
              <w:tblW w:w="0" w:type="auto"/>
              <w:jc w:val="center"/>
              <w:tblCellSpacing w:w="0" w:type="dxa"/>
              <w:tblInd w:w="720" w:type="dxa"/>
              <w:tblCellMar>
                <w:left w:w="0" w:type="dxa"/>
                <w:right w:w="0" w:type="dxa"/>
              </w:tblCellMar>
              <w:tblLook w:val="04A0" w:firstRow="1" w:lastRow="0" w:firstColumn="1" w:lastColumn="0" w:noHBand="0" w:noVBand="1"/>
            </w:tblPr>
            <w:tblGrid>
              <w:gridCol w:w="605"/>
              <w:gridCol w:w="451"/>
              <w:gridCol w:w="602"/>
            </w:tblGrid>
            <w:tr>
              <w:trPr>
                <w:tblCellSpacing w:w="0" w:type="dxa"/>
                <w:jc w:val="center"/>
              </w:trPr>
              <w:tc>
                <w:tcPr>
                  <w:tcW w:w="0" w:type="auto"/>
                  <w:tcBorders/>
                  <w:vAlign w:val="center"/>
                  <w:hideMark/>
                </w:tcPr>
                <w:p>
                  <w:pPr>
                    <w:pStyle w:val="style0"/>
                    <w:jc w:val="right"/>
                    <w:rPr>
                      <w:color w:val="ff0000"/>
                      <w:sz w:val="24"/>
                      <w:szCs w:val="24"/>
                    </w:rPr>
                  </w:pPr>
                  <w:r>
                    <w:rPr>
                      <w:color w:val="ff0000"/>
                      <w:sz w:val="24"/>
                      <w:szCs w:val="24"/>
                    </w:rPr>
                    <w:t>alk</w:t>
                  </w:r>
                </w:p>
              </w:tc>
              <w:tc>
                <w:tcPr>
                  <w:tcW w:w="0" w:type="auto"/>
                  <w:tcBorders/>
                  <w:vAlign w:val="center"/>
                  <w:hideMark/>
                </w:tcPr>
                <w:p>
                  <w:pPr>
                    <w:pStyle w:val="style0"/>
                    <w:jc w:val="center"/>
                    <w:rPr>
                      <w:color w:val="808000"/>
                      <w:sz w:val="24"/>
                      <w:szCs w:val="24"/>
                    </w:rPr>
                  </w:pPr>
                  <w:r>
                    <w:rPr>
                      <w:color w:val="808000"/>
                      <w:sz w:val="24"/>
                      <w:szCs w:val="24"/>
                    </w:rPr>
                    <w:t>-n-</w:t>
                  </w:r>
                </w:p>
              </w:tc>
              <w:tc>
                <w:tcPr>
                  <w:tcW w:w="0" w:type="auto"/>
                  <w:tcBorders/>
                  <w:vAlign w:val="center"/>
                  <w:hideMark/>
                </w:tcPr>
                <w:p>
                  <w:pPr>
                    <w:pStyle w:val="style0"/>
                    <w:rPr>
                      <w:color w:val="0000ff"/>
                      <w:sz w:val="24"/>
                      <w:szCs w:val="24"/>
                    </w:rPr>
                  </w:pPr>
                  <w:r>
                    <w:rPr>
                      <w:color w:val="0000ff"/>
                      <w:sz w:val="24"/>
                      <w:szCs w:val="24"/>
                    </w:rPr>
                    <w:t>yne</w:t>
                  </w:r>
                </w:p>
              </w:tc>
            </w:tr>
            <w:tr>
              <w:tblPrEx/>
              <w:trPr>
                <w:tblCellSpacing w:w="0" w:type="dxa"/>
                <w:jc w:val="center"/>
              </w:trPr>
              <w:tc>
                <w:tcPr>
                  <w:tcW w:w="0" w:type="auto"/>
                  <w:tcBorders>
                    <w:top w:val="dotted" w:sz="6" w:space="0" w:color="ff0000"/>
                    <w:left w:val="dotted" w:sz="6" w:space="0" w:color="ff0000"/>
                    <w:bottom w:val="dotted" w:sz="6" w:space="0" w:color="ff0000"/>
                    <w:right w:val="dotted" w:sz="6" w:space="0" w:color="ff0000"/>
                  </w:tcBorders>
                  <w:vAlign w:val="center"/>
                  <w:hideMark/>
                </w:tcPr>
                <w:p>
                  <w:pPr>
                    <w:pStyle w:val="style0"/>
                    <w:rPr>
                      <w:color w:val="ff0000"/>
                      <w:sz w:val="24"/>
                      <w:szCs w:val="24"/>
                    </w:rPr>
                  </w:pPr>
                  <w:r>
                    <w:rPr>
                      <w:color w:val="ff0000"/>
                      <w:sz w:val="24"/>
                      <w:szCs w:val="24"/>
                    </w:rPr>
                    <w:t>prefix</w:t>
                  </w:r>
                </w:p>
              </w:tc>
              <w:tc>
                <w:tcPr>
                  <w:tcW w:w="0" w:type="auto"/>
                  <w:tcBorders>
                    <w:top w:val="dotted" w:sz="6" w:space="0" w:color="808000"/>
                    <w:left w:val="dotted" w:sz="6" w:space="0" w:color="808000"/>
                    <w:bottom w:val="dotted" w:sz="6" w:space="0" w:color="808000"/>
                    <w:right w:val="dotted" w:sz="6" w:space="0" w:color="808000"/>
                  </w:tcBorders>
                  <w:vAlign w:val="center"/>
                  <w:hideMark/>
                </w:tcPr>
                <w:p>
                  <w:pPr>
                    <w:pStyle w:val="style0"/>
                    <w:rPr>
                      <w:color w:val="808000"/>
                      <w:sz w:val="24"/>
                      <w:szCs w:val="24"/>
                    </w:rPr>
                  </w:pPr>
                  <w:r>
                    <w:rPr>
                      <w:color w:val="808000"/>
                      <w:sz w:val="24"/>
                      <w:szCs w:val="24"/>
                    </w:rPr>
                    <w:t>infix</w:t>
                  </w:r>
                </w:p>
              </w:tc>
              <w:tc>
                <w:tcPr>
                  <w:tcW w:w="0" w:type="auto"/>
                  <w:tcBorders>
                    <w:top w:val="dotted" w:sz="6" w:space="0" w:color="0000ff"/>
                    <w:left w:val="dotted" w:sz="6" w:space="0" w:color="0000ff"/>
                    <w:bottom w:val="dotted" w:sz="6" w:space="0" w:color="0000ff"/>
                    <w:right w:val="dotted" w:sz="6" w:space="0" w:color="0000ff"/>
                  </w:tcBorders>
                  <w:vAlign w:val="center"/>
                  <w:hideMark/>
                </w:tcPr>
                <w:p>
                  <w:pPr>
                    <w:pStyle w:val="style0"/>
                    <w:rPr>
                      <w:color w:val="0000ff"/>
                      <w:sz w:val="24"/>
                      <w:szCs w:val="24"/>
                    </w:rPr>
                  </w:pPr>
                  <w:r>
                    <w:rPr>
                      <w:color w:val="0000ff"/>
                      <w:sz w:val="24"/>
                      <w:szCs w:val="24"/>
                    </w:rPr>
                    <w:t>suffix</w:t>
                  </w:r>
                </w:p>
              </w:tc>
            </w:tr>
          </w:tbl>
          <w:p>
            <w:pPr>
              <w:pStyle w:val="style0"/>
              <w:numPr>
                <w:ilvl w:val="0"/>
                <w:numId w:val="157"/>
              </w:numPr>
              <w:spacing w:before="100" w:beforeAutospacing="true" w:after="100" w:afterAutospacing="true" w:lineRule="auto" w:line="240"/>
              <w:rPr>
                <w:sz w:val="24"/>
                <w:szCs w:val="24"/>
              </w:rPr>
            </w:pPr>
            <w:r>
              <w:rPr>
                <w:sz w:val="24"/>
                <w:szCs w:val="24"/>
              </w:rPr>
              <w:t xml:space="preserve">Determine the number of carbon atoms in the longest carbon chain using the </w:t>
            </w:r>
            <w:r>
              <w:rPr>
                <w:rStyle w:val="style88"/>
                <w:i/>
                <w:iCs/>
                <w:color w:val="ff0000"/>
                <w:sz w:val="24"/>
                <w:szCs w:val="24"/>
              </w:rPr>
              <w:t>prefix</w:t>
            </w:r>
            <w:r>
              <w:rPr>
                <w:sz w:val="24"/>
                <w:szCs w:val="24"/>
              </w:rPr>
              <w:t xml:space="preserve">. </w:t>
            </w:r>
          </w:p>
          <w:p>
            <w:pPr>
              <w:pStyle w:val="style0"/>
              <w:numPr>
                <w:ilvl w:val="0"/>
                <w:numId w:val="157"/>
              </w:numPr>
              <w:spacing w:before="100" w:beforeAutospacing="true" w:after="100" w:afterAutospacing="true" w:lineRule="auto" w:line="240"/>
              <w:rPr>
                <w:sz w:val="24"/>
                <w:szCs w:val="24"/>
              </w:rPr>
            </w:pPr>
            <w:r>
              <w:rPr>
                <w:sz w:val="24"/>
                <w:szCs w:val="24"/>
              </w:rPr>
              <w:t xml:space="preserve">Draw a chain of carbon atoms of the required length using dashes to represent a single covalent bond between each pair of carbon atoms. </w:t>
            </w:r>
          </w:p>
          <w:p>
            <w:pPr>
              <w:pStyle w:val="style0"/>
              <w:numPr>
                <w:ilvl w:val="0"/>
                <w:numId w:val="157"/>
              </w:numPr>
              <w:spacing w:before="100" w:beforeAutospacing="true" w:after="100" w:afterAutospacing="true" w:lineRule="auto" w:line="240"/>
              <w:rPr>
                <w:sz w:val="24"/>
                <w:szCs w:val="24"/>
              </w:rPr>
            </w:pPr>
            <w:r>
              <w:rPr>
                <w:sz w:val="24"/>
                <w:szCs w:val="24"/>
              </w:rPr>
              <w:t xml:space="preserve">Number the carbon atoms in the chain from left to right. </w:t>
            </w:r>
          </w:p>
          <w:p>
            <w:pPr>
              <w:pStyle w:val="style0"/>
              <w:numPr>
                <w:ilvl w:val="0"/>
                <w:numId w:val="157"/>
              </w:numPr>
              <w:spacing w:before="100" w:beforeAutospacing="true" w:after="100" w:afterAutospacing="true" w:lineRule="auto" w:line="240"/>
              <w:rPr>
                <w:sz w:val="24"/>
                <w:szCs w:val="24"/>
              </w:rPr>
            </w:pPr>
            <w:r>
              <w:rPr>
                <w:sz w:val="24"/>
                <w:szCs w:val="24"/>
              </w:rPr>
              <w:t xml:space="preserve">Determine the location of the triple bond using the </w:t>
            </w:r>
            <w:r>
              <w:rPr>
                <w:rStyle w:val="style88"/>
                <w:i/>
                <w:iCs/>
                <w:color w:val="808000"/>
                <w:sz w:val="24"/>
                <w:szCs w:val="24"/>
              </w:rPr>
              <w:t>infix</w:t>
            </w:r>
            <w:r>
              <w:rPr>
                <w:sz w:val="24"/>
                <w:szCs w:val="24"/>
              </w:rPr>
              <w:t xml:space="preserve">. </w:t>
            </w:r>
            <w:r>
              <w:rPr>
                <w:sz w:val="24"/>
                <w:szCs w:val="24"/>
              </w:rPr>
              <w:br/>
            </w:r>
            <w:r>
              <w:rPr>
                <w:sz w:val="24"/>
                <w:szCs w:val="24"/>
              </w:rPr>
              <w:t xml:space="preserve">We know there is a triple bond because the molecule's name has the </w:t>
            </w:r>
            <w:r>
              <w:rPr>
                <w:rStyle w:val="style88"/>
                <w:i/>
                <w:iCs/>
                <w:color w:val="0000ff"/>
                <w:sz w:val="24"/>
                <w:szCs w:val="24"/>
              </w:rPr>
              <w:t>suffix</w:t>
            </w:r>
            <w:r>
              <w:rPr>
                <w:sz w:val="24"/>
                <w:szCs w:val="24"/>
              </w:rPr>
              <w:t xml:space="preserve"> yne. </w:t>
            </w:r>
          </w:p>
          <w:p>
            <w:pPr>
              <w:pStyle w:val="style0"/>
              <w:numPr>
                <w:ilvl w:val="0"/>
                <w:numId w:val="157"/>
              </w:numPr>
              <w:spacing w:before="100" w:beforeAutospacing="true" w:after="100" w:afterAutospacing="true" w:lineRule="auto" w:line="240"/>
              <w:rPr>
                <w:sz w:val="24"/>
                <w:szCs w:val="24"/>
              </w:rPr>
            </w:pPr>
            <w:r>
              <w:rPr>
                <w:sz w:val="24"/>
                <w:szCs w:val="24"/>
              </w:rPr>
              <w:t xml:space="preserve">Draw a second and then a third dash, a second and third covalent bond, between the carbon with the same number as the infix, and the carbon atom with a number equal to the infix + 1 (that is, the adjacent carbon atom on the right hand side if you have numbered your carbon chain from left to right). </w:t>
            </w:r>
          </w:p>
          <w:p>
            <w:pPr>
              <w:pStyle w:val="style0"/>
              <w:numPr>
                <w:ilvl w:val="0"/>
                <w:numId w:val="157"/>
              </w:numPr>
              <w:spacing w:before="100" w:beforeAutospacing="true" w:after="100" w:afterAutospacing="true" w:lineRule="auto" w:line="240"/>
              <w:rPr>
                <w:sz w:val="24"/>
                <w:szCs w:val="24"/>
              </w:rPr>
            </w:pPr>
            <w:r>
              <w:rPr>
                <w:sz w:val="24"/>
                <w:szCs w:val="24"/>
              </w:rPr>
              <w:t xml:space="preserve">Draw dashes around each carbon atom in the chain such that each carbon atom makes </w:t>
            </w:r>
            <w:r>
              <w:rPr>
                <w:rStyle w:val="style87"/>
                <w:sz w:val="24"/>
                <w:szCs w:val="24"/>
              </w:rPr>
              <w:t>4</w:t>
            </w:r>
            <w:r>
              <w:rPr>
                <w:sz w:val="24"/>
                <w:szCs w:val="24"/>
              </w:rPr>
              <w:t xml:space="preserve"> bonds. </w:t>
            </w:r>
            <w:r>
              <w:rPr>
                <w:sz w:val="24"/>
                <w:szCs w:val="24"/>
              </w:rPr>
              <w:br/>
            </w:r>
            <w:r>
              <w:rPr>
                <w:sz w:val="24"/>
                <w:szCs w:val="24"/>
              </w:rPr>
              <w:t xml:space="preserve">Note that the carbon atoms involved in the triple bond have already used 3 out of the 4 possible bonds in making the triple bond! </w:t>
            </w:r>
          </w:p>
          <w:p>
            <w:pPr>
              <w:pStyle w:val="style0"/>
              <w:numPr>
                <w:ilvl w:val="0"/>
                <w:numId w:val="157"/>
              </w:numPr>
              <w:spacing w:before="100" w:beforeAutospacing="true" w:after="100" w:afterAutospacing="true" w:lineRule="auto" w:line="240"/>
              <w:rPr>
                <w:sz w:val="24"/>
                <w:szCs w:val="24"/>
              </w:rPr>
            </w:pPr>
            <w:r>
              <w:rPr>
                <w:sz w:val="24"/>
                <w:szCs w:val="24"/>
              </w:rPr>
              <w:t xml:space="preserve">Complete the structure by placing a hydrogen atom (H) at the end of all the vacant dashes. </w:t>
            </w:r>
          </w:p>
          <w:p>
            <w:pPr>
              <w:pStyle w:val="style3"/>
              <w:rPr>
                <w:ins w:id="6" w:author="Unknown" w:date="1900-01-01T00:00:00Z"/>
                <w:rFonts w:ascii="Calibri" w:hAnsi="Calibri"/>
                <w:sz w:val="24"/>
                <w:szCs w:val="24"/>
              </w:rPr>
            </w:pPr>
            <w:r>
              <w:rPr>
                <w:rFonts w:ascii="Calibri" w:hAnsi="Calibri"/>
                <w:sz w:val="24"/>
                <w:szCs w:val="24"/>
              </w:rPr>
              <w:t>Example: Drawing the Structure of a Straight-Chain Alkyne</w:t>
            </w:r>
          </w:p>
          <w:p>
            <w:pPr>
              <w:pStyle w:val="style0"/>
              <w:rPr>
                <w:sz w:val="24"/>
                <w:szCs w:val="24"/>
              </w:rPr>
            </w:pPr>
            <w:r>
              <w:rPr>
                <w:sz w:val="24"/>
                <w:szCs w:val="24"/>
              </w:rPr>
              <w:t xml:space="preserve">Draw the structure for the molecule with the systematic IUPAC name of hex-2-yne. </w:t>
            </w:r>
          </w:p>
          <w:p>
            <w:pPr>
              <w:pStyle w:val="style0"/>
              <w:numPr>
                <w:ilvl w:val="0"/>
                <w:numId w:val="158"/>
              </w:numPr>
              <w:spacing w:before="100" w:beforeAutospacing="true" w:after="100" w:afterAutospacing="true" w:lineRule="auto" w:line="240"/>
              <w:rPr>
                <w:sz w:val="24"/>
                <w:szCs w:val="24"/>
              </w:rPr>
            </w:pPr>
            <w:r>
              <w:rPr>
                <w:sz w:val="24"/>
                <w:szCs w:val="24"/>
              </w:rPr>
              <w:t xml:space="preserve">Break the systematic IUPAC name of the alkene into its three parts: </w:t>
            </w:r>
          </w:p>
          <w:tbl>
            <w:tblPr>
              <w:tblW w:w="0" w:type="auto"/>
              <w:jc w:val="center"/>
              <w:tblCellSpacing w:w="0" w:type="dxa"/>
              <w:tblInd w:w="720" w:type="dxa"/>
              <w:tblCellMar>
                <w:left w:w="0" w:type="dxa"/>
                <w:right w:w="0" w:type="dxa"/>
              </w:tblCellMar>
              <w:tblLook w:val="04A0" w:firstRow="1" w:lastRow="0" w:firstColumn="1" w:lastColumn="0" w:noHBand="0" w:noVBand="1"/>
            </w:tblPr>
            <w:tblGrid>
              <w:gridCol w:w="605"/>
              <w:gridCol w:w="451"/>
              <w:gridCol w:w="602"/>
            </w:tblGrid>
            <w:tr>
              <w:trPr>
                <w:tblCellSpacing w:w="0" w:type="dxa"/>
                <w:jc w:val="center"/>
              </w:trPr>
              <w:tc>
                <w:tcPr>
                  <w:tcW w:w="0" w:type="auto"/>
                  <w:tcBorders/>
                  <w:vAlign w:val="center"/>
                  <w:hideMark/>
                </w:tcPr>
                <w:p>
                  <w:pPr>
                    <w:pStyle w:val="style0"/>
                    <w:jc w:val="right"/>
                    <w:rPr>
                      <w:color w:val="ff0000"/>
                      <w:sz w:val="24"/>
                      <w:szCs w:val="24"/>
                    </w:rPr>
                  </w:pPr>
                  <w:r>
                    <w:rPr>
                      <w:color w:val="ff0000"/>
                      <w:sz w:val="24"/>
                      <w:szCs w:val="24"/>
                    </w:rPr>
                    <w:t>hex</w:t>
                  </w:r>
                </w:p>
              </w:tc>
              <w:tc>
                <w:tcPr>
                  <w:tcW w:w="0" w:type="auto"/>
                  <w:tcBorders/>
                  <w:vAlign w:val="center"/>
                  <w:hideMark/>
                </w:tcPr>
                <w:p>
                  <w:pPr>
                    <w:pStyle w:val="style0"/>
                    <w:jc w:val="center"/>
                    <w:rPr>
                      <w:color w:val="808000"/>
                      <w:sz w:val="24"/>
                      <w:szCs w:val="24"/>
                    </w:rPr>
                  </w:pPr>
                  <w:r>
                    <w:rPr>
                      <w:color w:val="808000"/>
                      <w:sz w:val="24"/>
                      <w:szCs w:val="24"/>
                    </w:rPr>
                    <w:t>-2-</w:t>
                  </w:r>
                </w:p>
              </w:tc>
              <w:tc>
                <w:tcPr>
                  <w:tcW w:w="0" w:type="auto"/>
                  <w:tcBorders/>
                  <w:vAlign w:val="center"/>
                  <w:hideMark/>
                </w:tcPr>
                <w:p>
                  <w:pPr>
                    <w:pStyle w:val="style0"/>
                    <w:rPr>
                      <w:color w:val="0000ff"/>
                      <w:sz w:val="24"/>
                      <w:szCs w:val="24"/>
                    </w:rPr>
                  </w:pPr>
                  <w:r>
                    <w:rPr>
                      <w:color w:val="0000ff"/>
                      <w:sz w:val="24"/>
                      <w:szCs w:val="24"/>
                    </w:rPr>
                    <w:t>yne</w:t>
                  </w:r>
                </w:p>
              </w:tc>
            </w:tr>
            <w:tr>
              <w:tblPrEx/>
              <w:trPr>
                <w:tblCellSpacing w:w="0" w:type="dxa"/>
                <w:jc w:val="center"/>
              </w:trPr>
              <w:tc>
                <w:tcPr>
                  <w:tcW w:w="0" w:type="auto"/>
                  <w:tcBorders>
                    <w:top w:val="dotted" w:sz="6" w:space="0" w:color="ff0000"/>
                    <w:left w:val="dotted" w:sz="6" w:space="0" w:color="ff0000"/>
                    <w:bottom w:val="dotted" w:sz="6" w:space="0" w:color="ff0000"/>
                    <w:right w:val="dotted" w:sz="6" w:space="0" w:color="ff0000"/>
                  </w:tcBorders>
                  <w:vAlign w:val="center"/>
                  <w:hideMark/>
                </w:tcPr>
                <w:p>
                  <w:pPr>
                    <w:pStyle w:val="style0"/>
                    <w:rPr>
                      <w:color w:val="ff0000"/>
                      <w:sz w:val="24"/>
                      <w:szCs w:val="24"/>
                    </w:rPr>
                  </w:pPr>
                  <w:r>
                    <w:rPr>
                      <w:color w:val="ff0000"/>
                      <w:sz w:val="24"/>
                      <w:szCs w:val="24"/>
                    </w:rPr>
                    <w:t>prefix</w:t>
                  </w:r>
                </w:p>
              </w:tc>
              <w:tc>
                <w:tcPr>
                  <w:tcW w:w="0" w:type="auto"/>
                  <w:tcBorders>
                    <w:top w:val="dotted" w:sz="6" w:space="0" w:color="808000"/>
                    <w:left w:val="dotted" w:sz="6" w:space="0" w:color="808000"/>
                    <w:bottom w:val="dotted" w:sz="6" w:space="0" w:color="808000"/>
                    <w:right w:val="dotted" w:sz="6" w:space="0" w:color="808000"/>
                  </w:tcBorders>
                  <w:vAlign w:val="center"/>
                  <w:hideMark/>
                </w:tcPr>
                <w:p>
                  <w:pPr>
                    <w:pStyle w:val="style0"/>
                    <w:rPr>
                      <w:color w:val="808000"/>
                      <w:sz w:val="24"/>
                      <w:szCs w:val="24"/>
                    </w:rPr>
                  </w:pPr>
                  <w:r>
                    <w:rPr>
                      <w:color w:val="808000"/>
                      <w:sz w:val="24"/>
                      <w:szCs w:val="24"/>
                    </w:rPr>
                    <w:t>infix</w:t>
                  </w:r>
                </w:p>
              </w:tc>
              <w:tc>
                <w:tcPr>
                  <w:tcW w:w="0" w:type="auto"/>
                  <w:tcBorders>
                    <w:top w:val="dotted" w:sz="6" w:space="0" w:color="0000ff"/>
                    <w:left w:val="dotted" w:sz="6" w:space="0" w:color="0000ff"/>
                    <w:bottom w:val="dotted" w:sz="6" w:space="0" w:color="0000ff"/>
                    <w:right w:val="dotted" w:sz="6" w:space="0" w:color="0000ff"/>
                  </w:tcBorders>
                  <w:vAlign w:val="center"/>
                  <w:hideMark/>
                </w:tcPr>
                <w:p>
                  <w:pPr>
                    <w:pStyle w:val="style0"/>
                    <w:rPr>
                      <w:color w:val="0000ff"/>
                      <w:sz w:val="24"/>
                      <w:szCs w:val="24"/>
                    </w:rPr>
                  </w:pPr>
                  <w:r>
                    <w:rPr>
                      <w:color w:val="0000ff"/>
                      <w:sz w:val="24"/>
                      <w:szCs w:val="24"/>
                    </w:rPr>
                    <w:t>suffix</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Determine the number of carbon atoms in the longest carbon chain using the </w:t>
            </w:r>
            <w:r>
              <w:rPr>
                <w:rStyle w:val="style88"/>
                <w:i/>
                <w:iCs/>
                <w:color w:val="ff0000"/>
                <w:sz w:val="24"/>
                <w:szCs w:val="24"/>
              </w:rPr>
              <w:t>prefix</w:t>
            </w:r>
            <w:r>
              <w:rPr>
                <w:sz w:val="24"/>
                <w:szCs w:val="24"/>
              </w:rPr>
              <w:t xml:space="preserve">. </w:t>
            </w:r>
          </w:p>
          <w:p>
            <w:pPr>
              <w:pStyle w:val="style94"/>
              <w:ind w:left="720"/>
              <w:rPr>
                <w:rFonts w:ascii="Calibri" w:hAnsi="Calibri"/>
              </w:rPr>
            </w:pPr>
            <w:r>
              <w:rPr>
                <w:rFonts w:ascii="Calibri" w:hAnsi="Calibri"/>
              </w:rPr>
              <w:t xml:space="preserve">Prefix is hex so there are 6 carbon atoms in the longest carbon chain. </w:t>
            </w:r>
          </w:p>
          <w:p>
            <w:pPr>
              <w:pStyle w:val="style0"/>
              <w:numPr>
                <w:ilvl w:val="0"/>
                <w:numId w:val="158"/>
              </w:numPr>
              <w:spacing w:before="100" w:beforeAutospacing="true" w:after="100" w:afterAutospacing="true" w:lineRule="auto" w:line="240"/>
              <w:rPr>
                <w:sz w:val="24"/>
                <w:szCs w:val="24"/>
              </w:rPr>
            </w:pPr>
            <w:r>
              <w:rPr>
                <w:sz w:val="24"/>
                <w:szCs w:val="24"/>
              </w:rPr>
              <w:t xml:space="preserve">Draw a chain of carbon atoms of the required length using dashes to represent a single covalent bond between each pair of carbon atoms.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188"/>
              <w:gridCol w:w="97"/>
              <w:gridCol w:w="188"/>
              <w:gridCol w:w="97"/>
              <w:gridCol w:w="188"/>
              <w:gridCol w:w="97"/>
              <w:gridCol w:w="188"/>
              <w:gridCol w:w="97"/>
              <w:gridCol w:w="188"/>
              <w:gridCol w:w="97"/>
              <w:gridCol w:w="188"/>
            </w:tblGrid>
            <w:tr>
              <w:trPr>
                <w:tblCellSpacing w:w="15" w:type="dxa"/>
                <w:jc w:val="center"/>
              </w:trPr>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Number the carbon atoms in the chain from left to right.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75"/>
              <w:gridCol w:w="97"/>
              <w:gridCol w:w="275"/>
              <w:gridCol w:w="97"/>
              <w:gridCol w:w="275"/>
              <w:gridCol w:w="97"/>
              <w:gridCol w:w="275"/>
              <w:gridCol w:w="97"/>
              <w:gridCol w:w="275"/>
              <w:gridCol w:w="97"/>
              <w:gridCol w:w="275"/>
            </w:tblGrid>
            <w:tr>
              <w:trPr>
                <w:tblCellSpacing w:w="15" w:type="dxa"/>
                <w:jc w:val="center"/>
              </w:trPr>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1</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2</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3</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4</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5</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6</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Determine the location of the triple bond using the </w:t>
            </w:r>
            <w:r>
              <w:rPr>
                <w:rStyle w:val="style88"/>
                <w:i/>
                <w:iCs/>
                <w:color w:val="808000"/>
                <w:sz w:val="24"/>
                <w:szCs w:val="24"/>
              </w:rPr>
              <w:t>infix</w:t>
            </w:r>
            <w:r>
              <w:rPr>
                <w:sz w:val="24"/>
                <w:szCs w:val="24"/>
              </w:rPr>
              <w:t xml:space="preserve">. </w:t>
            </w:r>
            <w:r>
              <w:rPr>
                <w:sz w:val="24"/>
                <w:szCs w:val="24"/>
              </w:rPr>
              <w:br/>
            </w:r>
            <w:r>
              <w:rPr>
                <w:sz w:val="24"/>
                <w:szCs w:val="24"/>
              </w:rPr>
              <w:t xml:space="preserve">We know there is a triple bond because the molecule's name has the </w:t>
            </w:r>
            <w:r>
              <w:rPr>
                <w:rStyle w:val="style88"/>
                <w:i/>
                <w:iCs/>
                <w:color w:val="0000ff"/>
                <w:sz w:val="24"/>
                <w:szCs w:val="24"/>
              </w:rPr>
              <w:t>suffix</w:t>
            </w:r>
            <w:r>
              <w:rPr>
                <w:sz w:val="24"/>
                <w:szCs w:val="24"/>
              </w:rPr>
              <w:t xml:space="preserve"> yne. </w:t>
            </w:r>
          </w:p>
          <w:p>
            <w:pPr>
              <w:pStyle w:val="style94"/>
              <w:ind w:left="720"/>
              <w:rPr>
                <w:rFonts w:ascii="Calibri" w:hAnsi="Calibri"/>
              </w:rPr>
            </w:pPr>
            <w:r>
              <w:rPr>
                <w:rFonts w:ascii="Calibri" w:hAnsi="Calibri"/>
              </w:rPr>
              <w:t xml:space="preserve">Infix is 2, so this is the location of the triple bond.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188"/>
              <w:gridCol w:w="97"/>
              <w:gridCol w:w="275"/>
              <w:gridCol w:w="97"/>
              <w:gridCol w:w="188"/>
              <w:gridCol w:w="97"/>
              <w:gridCol w:w="188"/>
              <w:gridCol w:w="97"/>
              <w:gridCol w:w="188"/>
              <w:gridCol w:w="97"/>
              <w:gridCol w:w="188"/>
            </w:tblGrid>
            <w:tr>
              <w:trPr>
                <w:tblCellSpacing w:w="15" w:type="dxa"/>
                <w:jc w:val="center"/>
              </w:trPr>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808000"/>
                      <w:sz w:val="24"/>
                      <w:szCs w:val="24"/>
                      <w:vertAlign w:val="superscript"/>
                    </w:rPr>
                    <w:t>2</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Draw a second and a third dash, a second and third covalent bond, between the carbon with the same number as the infix, and the carbon atom with a number equal to the infix + 1 (that is, the adjacent carbon atom on the right hand side if you have numbered your carbon chain from left to right). </w:t>
            </w:r>
          </w:p>
          <w:p>
            <w:pPr>
              <w:pStyle w:val="style94"/>
              <w:ind w:left="720"/>
              <w:rPr>
                <w:rFonts w:ascii="Calibri" w:hAnsi="Calibri"/>
              </w:rPr>
            </w:pPr>
            <w:r>
              <w:rPr>
                <w:rFonts w:ascii="Calibri" w:hAnsi="Calibri"/>
              </w:rPr>
              <w:t xml:space="preserve">The </w:t>
            </w:r>
            <w:r>
              <w:rPr>
                <w:rStyle w:val="style88"/>
                <w:rFonts w:ascii="Calibri" w:hAnsi="Calibri"/>
                <w:i/>
                <w:iCs w:val="false"/>
                <w:color w:val="0000ff"/>
              </w:rPr>
              <w:t>triple bond</w:t>
            </w:r>
            <w:r>
              <w:rPr>
                <w:rFonts w:ascii="Calibri" w:hAnsi="Calibri"/>
              </w:rPr>
              <w:t xml:space="preserve"> will occur between </w:t>
            </w:r>
            <w:r>
              <w:rPr>
                <w:rStyle w:val="style88"/>
                <w:rFonts w:ascii="Calibri" w:hAnsi="Calibri"/>
                <w:i/>
                <w:iCs w:val="false"/>
                <w:color w:val="ff0000"/>
              </w:rPr>
              <w:t>C</w:t>
            </w:r>
            <w:r>
              <w:rPr>
                <w:rStyle w:val="style88"/>
                <w:rFonts w:ascii="Calibri" w:hAnsi="Calibri"/>
                <w:b w:val="false"/>
                <w:bCs w:val="false"/>
                <w:i/>
                <w:iCs w:val="false"/>
                <w:color w:val="808000"/>
                <w:vertAlign w:val="superscript"/>
              </w:rPr>
              <w:t>2</w:t>
            </w:r>
            <w:r>
              <w:rPr>
                <w:rFonts w:ascii="Calibri" w:hAnsi="Calibri"/>
              </w:rPr>
              <w:t xml:space="preserve"> and </w:t>
            </w:r>
            <w:r>
              <w:rPr>
                <w:rStyle w:val="style88"/>
                <w:rFonts w:ascii="Calibri" w:hAnsi="Calibri"/>
                <w:i/>
                <w:iCs w:val="false"/>
                <w:color w:val="ff0000"/>
              </w:rPr>
              <w:t>C</w:t>
            </w:r>
            <w:r>
              <w:rPr>
                <w:rStyle w:val="style88"/>
                <w:rFonts w:ascii="Calibri" w:hAnsi="Calibri"/>
                <w:b w:val="false"/>
                <w:bCs w:val="false"/>
                <w:i/>
                <w:iCs w:val="false"/>
                <w:color w:val="ff0000"/>
                <w:vertAlign w:val="superscript"/>
              </w:rPr>
              <w:t>3</w:t>
            </w:r>
            <w:r>
              <w:rPr>
                <w:rFonts w:ascii="Calibri" w:hAnsi="Calibri"/>
              </w:rPr>
              <w:t xml:space="preserve"> (C</w:t>
            </w:r>
            <w:r>
              <w:rPr>
                <w:rFonts w:ascii="Calibri" w:hAnsi="Calibri"/>
                <w:b/>
                <w:bCs/>
                <w:vertAlign w:val="superscript"/>
              </w:rPr>
              <w:t>2+1=3</w:t>
            </w:r>
            <w:r>
              <w:rPr>
                <w:rFonts w:ascii="Calibri" w:hAnsi="Calibri"/>
              </w:rPr>
              <w:t xml:space="preserv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188"/>
              <w:gridCol w:w="97"/>
              <w:gridCol w:w="275"/>
              <w:gridCol w:w="167"/>
              <w:gridCol w:w="275"/>
              <w:gridCol w:w="97"/>
              <w:gridCol w:w="188"/>
              <w:gridCol w:w="97"/>
              <w:gridCol w:w="188"/>
              <w:gridCol w:w="97"/>
              <w:gridCol w:w="188"/>
            </w:tblGrid>
            <w:tr>
              <w:trPr>
                <w:tblCellSpacing w:w="15" w:type="dxa"/>
                <w:jc w:val="center"/>
              </w:trPr>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808000"/>
                      <w:sz w:val="24"/>
                      <w:szCs w:val="24"/>
                      <w:vertAlign w:val="superscript"/>
                    </w:rPr>
                    <w:t>2</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b w:val="false"/>
                      <w:bCs w:val="false"/>
                      <w:i/>
                      <w:iCs/>
                      <w:color w:val="ff0000"/>
                      <w:sz w:val="24"/>
                      <w:szCs w:val="24"/>
                      <w:vertAlign w:val="superscript"/>
                    </w:rPr>
                    <w:t>3</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Draw dashes around each carbon atom in the chain such that each carbon atom makes </w:t>
            </w:r>
            <w:r>
              <w:rPr>
                <w:rStyle w:val="style87"/>
                <w:sz w:val="24"/>
                <w:szCs w:val="24"/>
              </w:rPr>
              <w:t>4</w:t>
            </w:r>
            <w:r>
              <w:rPr>
                <w:sz w:val="24"/>
                <w:szCs w:val="24"/>
              </w:rPr>
              <w:t xml:space="preserve"> bonds. </w:t>
            </w:r>
            <w:r>
              <w:rPr>
                <w:sz w:val="24"/>
                <w:szCs w:val="24"/>
              </w:rPr>
              <w:br/>
            </w:r>
            <w:r>
              <w:rPr>
                <w:sz w:val="24"/>
                <w:szCs w:val="24"/>
              </w:rPr>
              <w:t xml:space="preserve">Note that the carbon atoms involved in the triple bond have already used 3 out of the 4 possible bonds in making the triple bond!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97"/>
              <w:gridCol w:w="188"/>
              <w:gridCol w:w="97"/>
              <w:gridCol w:w="188"/>
              <w:gridCol w:w="167"/>
              <w:gridCol w:w="188"/>
              <w:gridCol w:w="97"/>
              <w:gridCol w:w="188"/>
              <w:gridCol w:w="97"/>
              <w:gridCol w:w="188"/>
              <w:gridCol w:w="97"/>
              <w:gridCol w:w="188"/>
              <w:gridCol w:w="97"/>
            </w:tblGrid>
            <w:tr>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r>
          </w:tbl>
          <w:p>
            <w:pPr>
              <w:pStyle w:val="style0"/>
              <w:numPr>
                <w:ilvl w:val="0"/>
                <w:numId w:val="158"/>
              </w:numPr>
              <w:spacing w:before="100" w:beforeAutospacing="true" w:after="100" w:afterAutospacing="true" w:lineRule="auto" w:line="240"/>
              <w:rPr>
                <w:sz w:val="24"/>
                <w:szCs w:val="24"/>
              </w:rPr>
            </w:pPr>
            <w:r>
              <w:rPr>
                <w:sz w:val="24"/>
                <w:szCs w:val="24"/>
              </w:rPr>
              <w:t xml:space="preserve">Complete the structure by placing a hydrogen atom (H) at the end of all the vacant dashes.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68"/>
              <w:gridCol w:w="200"/>
              <w:gridCol w:w="97"/>
              <w:gridCol w:w="188"/>
              <w:gridCol w:w="167"/>
              <w:gridCol w:w="188"/>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-H</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r>
          </w:tbl>
          <w:p>
            <w:pPr>
              <w:pStyle w:val="style2"/>
              <w:rPr>
                <w:rFonts w:ascii="Calibri" w:hAnsi="Calibri"/>
                <w:sz w:val="24"/>
                <w:szCs w:val="24"/>
              </w:rPr>
            </w:pPr>
            <w:r>
              <w:rPr>
                <w:rFonts w:ascii="Calibri" w:hAnsi="Calibri"/>
                <w:sz w:val="24"/>
                <w:szCs w:val="24"/>
              </w:rPr>
              <w:t>Molecular formula of straight-chain alkynes:</w:t>
            </w:r>
          </w:p>
          <w:p>
            <w:pPr>
              <w:pStyle w:val="style0"/>
              <w:numPr>
                <w:ilvl w:val="0"/>
                <w:numId w:val="159"/>
              </w:numPr>
              <w:spacing w:before="100" w:beforeAutospacing="true" w:after="100" w:afterAutospacing="true" w:lineRule="auto" w:line="240"/>
              <w:rPr>
                <w:sz w:val="24"/>
                <w:szCs w:val="24"/>
              </w:rPr>
            </w:pPr>
            <w:r>
              <w:rPr>
                <w:sz w:val="24"/>
                <w:szCs w:val="24"/>
              </w:rPr>
              <w:t xml:space="preserve">Draw the structure of the straight-chain alkyne. </w:t>
            </w:r>
          </w:p>
          <w:p>
            <w:pPr>
              <w:pStyle w:val="style0"/>
              <w:numPr>
                <w:ilvl w:val="0"/>
                <w:numId w:val="159"/>
              </w:numPr>
              <w:spacing w:before="100" w:beforeAutospacing="true" w:after="100" w:afterAutospacing="true" w:lineRule="auto" w:line="240"/>
              <w:rPr>
                <w:sz w:val="24"/>
                <w:szCs w:val="24"/>
              </w:rPr>
            </w:pPr>
            <w:r>
              <w:rPr>
                <w:sz w:val="24"/>
                <w:szCs w:val="24"/>
              </w:rPr>
              <w:t xml:space="preserve">Write a skeletal molecular formula using the symbols for carbon and hydrogen: </w:t>
            </w:r>
          </w:p>
          <w:p>
            <w:pPr>
              <w:pStyle w:val="style0"/>
              <w:spacing w:before="100" w:beforeAutospacing="true" w:after="100" w:afterAutospacing="true"/>
              <w:ind w:left="720"/>
              <w:jc w:val="center"/>
              <w:rPr>
                <w:sz w:val="24"/>
                <w:szCs w:val="24"/>
              </w:rPr>
            </w:pPr>
            <w:r>
              <w:rPr>
                <w:sz w:val="24"/>
                <w:szCs w:val="24"/>
              </w:rPr>
              <w:t>C   H</w:t>
            </w:r>
          </w:p>
          <w:p>
            <w:pPr>
              <w:pStyle w:val="style0"/>
              <w:numPr>
                <w:ilvl w:val="0"/>
                <w:numId w:val="159"/>
              </w:numPr>
              <w:spacing w:before="100" w:beforeAutospacing="true" w:after="100" w:afterAutospacing="true" w:lineRule="auto" w:line="240"/>
              <w:rPr>
                <w:sz w:val="24"/>
                <w:szCs w:val="24"/>
              </w:rPr>
            </w:pPr>
            <w:r>
              <w:rPr>
                <w:sz w:val="24"/>
                <w:szCs w:val="24"/>
              </w:rPr>
              <w:t xml:space="preserve">Count the number of carbon atoms in total in the structure. </w:t>
            </w:r>
          </w:p>
          <w:p>
            <w:pPr>
              <w:pStyle w:val="style0"/>
              <w:spacing w:before="100" w:beforeAutospacing="true" w:after="100" w:afterAutospacing="true"/>
              <w:ind w:left="720"/>
              <w:jc w:val="center"/>
              <w:rPr>
                <w:sz w:val="24"/>
                <w:szCs w:val="24"/>
              </w:rPr>
            </w:pPr>
            <w:r>
              <w:rPr>
                <w:sz w:val="24"/>
                <w:szCs w:val="24"/>
              </w:rPr>
              <w:t>total number of carbon atoms = n</w:t>
            </w:r>
          </w:p>
          <w:p>
            <w:pPr>
              <w:pStyle w:val="style0"/>
              <w:numPr>
                <w:ilvl w:val="0"/>
                <w:numId w:val="159"/>
              </w:numPr>
              <w:spacing w:before="100" w:beforeAutospacing="true" w:after="100" w:afterAutospacing="true" w:lineRule="auto" w:line="240"/>
              <w:rPr>
                <w:sz w:val="24"/>
                <w:szCs w:val="24"/>
              </w:rPr>
            </w:pPr>
            <w:r>
              <w:rPr>
                <w:sz w:val="24"/>
                <w:szCs w:val="24"/>
              </w:rPr>
              <w:t xml:space="preserve">Write the number of carbon atoms as a subscript number to the right of the symbol for carbon </w:t>
            </w:r>
          </w:p>
          <w:p>
            <w:pPr>
              <w:pStyle w:val="style0"/>
              <w:spacing w:before="100" w:beforeAutospacing="true" w:after="100" w:afterAutospacing="true"/>
              <w:ind w:left="720"/>
              <w:jc w:val="center"/>
              <w:rPr>
                <w:sz w:val="24"/>
                <w:szCs w:val="24"/>
              </w:rPr>
            </w:pPr>
            <w:r>
              <w:rPr>
                <w:sz w:val="24"/>
                <w:szCs w:val="24"/>
              </w:rPr>
              <w:t>C</w:t>
            </w:r>
            <w:r>
              <w:rPr>
                <w:sz w:val="24"/>
                <w:szCs w:val="24"/>
                <w:vertAlign w:val="subscript"/>
              </w:rPr>
              <w:t>n</w:t>
            </w:r>
            <w:r>
              <w:rPr>
                <w:sz w:val="24"/>
                <w:szCs w:val="24"/>
              </w:rPr>
              <w:t>H</w:t>
            </w:r>
          </w:p>
          <w:p>
            <w:pPr>
              <w:pStyle w:val="style0"/>
              <w:numPr>
                <w:ilvl w:val="0"/>
                <w:numId w:val="159"/>
              </w:numPr>
              <w:spacing w:before="100" w:beforeAutospacing="true" w:after="100" w:afterAutospacing="true" w:lineRule="auto" w:line="240"/>
              <w:rPr>
                <w:sz w:val="24"/>
                <w:szCs w:val="24"/>
              </w:rPr>
            </w:pPr>
            <w:r>
              <w:rPr>
                <w:sz w:val="24"/>
                <w:szCs w:val="24"/>
              </w:rPr>
              <w:t xml:space="preserve">Count the number of hydrogen atoms in total in the structure. </w:t>
            </w:r>
          </w:p>
          <w:p>
            <w:pPr>
              <w:pStyle w:val="style0"/>
              <w:spacing w:before="100" w:beforeAutospacing="true" w:after="100" w:afterAutospacing="true"/>
              <w:ind w:left="720"/>
              <w:jc w:val="center"/>
              <w:rPr>
                <w:sz w:val="24"/>
                <w:szCs w:val="24"/>
              </w:rPr>
            </w:pPr>
            <w:r>
              <w:rPr>
                <w:sz w:val="24"/>
                <w:szCs w:val="24"/>
              </w:rPr>
              <w:t>total number of hydrogen atoms = y</w:t>
            </w:r>
          </w:p>
          <w:p>
            <w:pPr>
              <w:pStyle w:val="style0"/>
              <w:numPr>
                <w:ilvl w:val="0"/>
                <w:numId w:val="159"/>
              </w:numPr>
              <w:spacing w:before="100" w:beforeAutospacing="true" w:after="100" w:afterAutospacing="true" w:lineRule="auto" w:line="240"/>
              <w:rPr>
                <w:sz w:val="24"/>
                <w:szCs w:val="24"/>
              </w:rPr>
            </w:pPr>
            <w:r>
              <w:rPr>
                <w:sz w:val="24"/>
                <w:szCs w:val="24"/>
              </w:rPr>
              <w:t xml:space="preserve">Write the number of hydrogen atoms as a subscript number to the right of the symbol for carbon </w:t>
            </w:r>
          </w:p>
          <w:p>
            <w:pPr>
              <w:pStyle w:val="style0"/>
              <w:spacing w:before="100" w:beforeAutospacing="true" w:after="100" w:afterAutospacing="true"/>
              <w:ind w:left="720"/>
              <w:jc w:val="center"/>
              <w:rPr>
                <w:sz w:val="24"/>
                <w:szCs w:val="24"/>
              </w:rPr>
            </w:pPr>
            <w:r>
              <w:rPr>
                <w:sz w:val="24"/>
                <w:szCs w:val="24"/>
              </w:rPr>
              <w:t>C</w:t>
            </w:r>
            <w:r>
              <w:rPr>
                <w:sz w:val="24"/>
                <w:szCs w:val="24"/>
                <w:vertAlign w:val="subscript"/>
              </w:rPr>
              <w:t>n</w:t>
            </w:r>
            <w:r>
              <w:rPr>
                <w:sz w:val="24"/>
                <w:szCs w:val="24"/>
              </w:rPr>
              <w:t>H</w:t>
            </w:r>
            <w:r>
              <w:rPr>
                <w:sz w:val="24"/>
                <w:szCs w:val="24"/>
                <w:vertAlign w:val="subscript"/>
              </w:rPr>
              <w:t>y</w:t>
            </w:r>
          </w:p>
          <w:p>
            <w:pPr>
              <w:pStyle w:val="style0"/>
              <w:numPr>
                <w:ilvl w:val="0"/>
                <w:numId w:val="159"/>
              </w:numPr>
              <w:spacing w:before="100" w:beforeAutospacing="true" w:after="100" w:afterAutospacing="true" w:lineRule="auto" w:line="240"/>
              <w:rPr>
                <w:b/>
                <w:sz w:val="24"/>
                <w:szCs w:val="24"/>
              </w:rPr>
            </w:pPr>
            <w:r>
              <w:rPr>
                <w:b/>
                <w:sz w:val="24"/>
                <w:szCs w:val="24"/>
              </w:rPr>
              <w:t>The general molecular formula for a straight-chain alkyne is C</w:t>
            </w:r>
            <w:r>
              <w:rPr>
                <w:b/>
                <w:sz w:val="24"/>
                <w:szCs w:val="24"/>
                <w:vertAlign w:val="subscript"/>
              </w:rPr>
              <w:t>n</w:t>
            </w:r>
            <w:r>
              <w:rPr>
                <w:b/>
                <w:sz w:val="24"/>
                <w:szCs w:val="24"/>
              </w:rPr>
              <w:t>H</w:t>
            </w:r>
            <w:r>
              <w:rPr>
                <w:b/>
                <w:sz w:val="24"/>
                <w:szCs w:val="24"/>
                <w:vertAlign w:val="subscript"/>
              </w:rPr>
              <w:t>2n-2</w:t>
            </w:r>
          </w:p>
          <w:p>
            <w:pPr>
              <w:pStyle w:val="style94"/>
              <w:ind w:left="720"/>
              <w:rPr>
                <w:rFonts w:ascii="Calibri" w:hAnsi="Calibri"/>
              </w:rPr>
            </w:pPr>
            <w:r>
              <w:rPr>
                <w:rFonts w:ascii="Calibri" w:hAnsi="Calibri"/>
              </w:rPr>
              <w:t xml:space="preserve">    where n = number of carbon atoms in the carbon chain </w:t>
            </w:r>
          </w:p>
          <w:p>
            <w:pPr>
              <w:pStyle w:val="style3"/>
              <w:rPr>
                <w:rFonts w:ascii="Calibri" w:hAnsi="Calibri"/>
                <w:sz w:val="24"/>
                <w:szCs w:val="24"/>
              </w:rPr>
            </w:pPr>
            <w:r>
              <w:rPr>
                <w:rFonts w:ascii="Calibri" w:hAnsi="Calibri"/>
                <w:sz w:val="24"/>
                <w:szCs w:val="24"/>
              </w:rPr>
              <w:t>Example: Writing the Molecular Formula of a Straight-Chain Alkyne</w:t>
            </w:r>
          </w:p>
          <w:p>
            <w:pPr>
              <w:pStyle w:val="style0"/>
              <w:rPr>
                <w:sz w:val="24"/>
                <w:szCs w:val="24"/>
              </w:rPr>
            </w:pPr>
            <w:r>
              <w:rPr>
                <w:sz w:val="24"/>
                <w:szCs w:val="24"/>
              </w:rPr>
              <w:t xml:space="preserve">Write the molecular formula for the molecule with the systematic IUPAC name of but-1-yne. </w:t>
            </w:r>
          </w:p>
          <w:p>
            <w:pPr>
              <w:pStyle w:val="style0"/>
              <w:numPr>
                <w:ilvl w:val="0"/>
                <w:numId w:val="160"/>
              </w:numPr>
              <w:spacing w:before="100" w:beforeAutospacing="true" w:after="100" w:afterAutospacing="true" w:lineRule="auto" w:line="240"/>
              <w:rPr>
                <w:sz w:val="24"/>
                <w:szCs w:val="24"/>
              </w:rPr>
            </w:pPr>
            <w:r>
              <w:rPr>
                <w:sz w:val="24"/>
                <w:szCs w:val="24"/>
              </w:rPr>
              <w:t xml:space="preserve">Draw the structure of the straight-chain alkyne.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68"/>
              <w:gridCol w:w="188"/>
              <w:gridCol w:w="167"/>
              <w:gridCol w:w="188"/>
              <w:gridCol w:w="97"/>
              <w:gridCol w:w="200"/>
              <w:gridCol w:w="97"/>
              <w:gridCol w:w="200"/>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-H</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r>
          </w:tbl>
          <w:p>
            <w:pPr>
              <w:pStyle w:val="style0"/>
              <w:numPr>
                <w:ilvl w:val="0"/>
                <w:numId w:val="160"/>
              </w:numPr>
              <w:spacing w:before="100" w:beforeAutospacing="true" w:after="100" w:afterAutospacing="true" w:lineRule="auto" w:line="240"/>
              <w:rPr>
                <w:sz w:val="24"/>
                <w:szCs w:val="24"/>
              </w:rPr>
            </w:pPr>
            <w:r>
              <w:rPr>
                <w:sz w:val="24"/>
                <w:szCs w:val="24"/>
              </w:rPr>
              <w:t xml:space="preserve">Write a skeletal molecular formula using the symbols for carbon and hydrogen: </w:t>
            </w:r>
          </w:p>
          <w:p>
            <w:pPr>
              <w:pStyle w:val="style0"/>
              <w:spacing w:before="100" w:beforeAutospacing="true" w:after="100" w:afterAutospacing="true"/>
              <w:ind w:left="720"/>
              <w:jc w:val="center"/>
              <w:rPr>
                <w:sz w:val="24"/>
                <w:szCs w:val="24"/>
              </w:rPr>
            </w:pPr>
            <w:r>
              <w:rPr>
                <w:sz w:val="24"/>
                <w:szCs w:val="24"/>
              </w:rPr>
              <w:t>C   H</w:t>
            </w:r>
          </w:p>
          <w:p>
            <w:pPr>
              <w:pStyle w:val="style0"/>
              <w:numPr>
                <w:ilvl w:val="0"/>
                <w:numId w:val="160"/>
              </w:numPr>
              <w:spacing w:before="100" w:beforeAutospacing="true" w:after="100" w:afterAutospacing="true" w:lineRule="auto" w:line="240"/>
              <w:rPr>
                <w:sz w:val="24"/>
                <w:szCs w:val="24"/>
              </w:rPr>
            </w:pPr>
            <w:r>
              <w:rPr>
                <w:sz w:val="24"/>
                <w:szCs w:val="24"/>
              </w:rPr>
              <w:t xml:space="preserve">Count the number of carbon atoms in total in the structure.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268"/>
              <w:gridCol w:w="277"/>
              <w:gridCol w:w="167"/>
              <w:gridCol w:w="277"/>
              <w:gridCol w:w="97"/>
              <w:gridCol w:w="277"/>
              <w:gridCol w:w="97"/>
              <w:gridCol w:w="277"/>
              <w:gridCol w:w="268"/>
            </w:tblGrid>
            <w:tr>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H-</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ff0000"/>
                      <w:sz w:val="24"/>
                      <w:szCs w:val="24"/>
                      <w:vertAlign w:val="superscript"/>
                    </w:rPr>
                    <w:t>1</w:t>
                  </w:r>
                </w:p>
              </w:tc>
              <w:tc>
                <w:tcPr>
                  <w:tcW w:w="0" w:type="auto"/>
                  <w:tcBorders/>
                  <w:vAlign w:val="center"/>
                  <w:hideMark/>
                </w:tcPr>
                <w:p>
                  <w:pPr>
                    <w:pStyle w:val="style0"/>
                    <w:jc w:val="center"/>
                    <w:rPr>
                      <w:color w:val="0000ff"/>
                      <w:sz w:val="24"/>
                      <w:szCs w:val="24"/>
                    </w:rPr>
                  </w:pPr>
                  <w:r>
                    <w:rPr>
                      <w:color w:val="0000ff"/>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ff0000"/>
                      <w:sz w:val="24"/>
                      <w:szCs w:val="24"/>
                      <w:vertAlign w:val="superscript"/>
                    </w:rPr>
                    <w:t>2</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ff0000"/>
                      <w:sz w:val="24"/>
                      <w:szCs w:val="24"/>
                      <w:vertAlign w:val="superscript"/>
                    </w:rPr>
                    <w:t>3</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r>
                    <w:rPr>
                      <w:rStyle w:val="style88"/>
                      <w:i/>
                      <w:iCs/>
                      <w:color w:val="ff0000"/>
                      <w:sz w:val="24"/>
                      <w:szCs w:val="24"/>
                      <w:vertAlign w:val="superscript"/>
                    </w:rPr>
                    <w:t>4</w:t>
                  </w:r>
                </w:p>
              </w:tc>
              <w:tc>
                <w:tcPr>
                  <w:tcW w:w="0" w:type="auto"/>
                  <w:tcBorders/>
                  <w:vAlign w:val="center"/>
                  <w:hideMark/>
                </w:tcPr>
                <w:p>
                  <w:pPr>
                    <w:pStyle w:val="style0"/>
                    <w:jc w:val="center"/>
                    <w:rPr>
                      <w:sz w:val="24"/>
                      <w:szCs w:val="24"/>
                    </w:rPr>
                  </w:pPr>
                  <w:r>
                    <w:rPr>
                      <w:sz w:val="24"/>
                      <w:szCs w:val="24"/>
                    </w:rPr>
                    <w:t>-H</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p>
              </w:tc>
              <w:tc>
                <w:tcPr>
                  <w:tcW w:w="0" w:type="auto"/>
                  <w:tcBorders/>
                  <w:vAlign w:val="center"/>
                  <w:hideMark/>
                </w:tcPr>
                <w:p>
                  <w:pPr>
                    <w:pStyle w:val="style0"/>
                    <w:jc w:val="center"/>
                    <w:rPr>
                      <w:sz w:val="24"/>
                      <w:szCs w:val="24"/>
                    </w:rPr>
                  </w:pPr>
                  <w:r>
                    <w:rPr>
                      <w:sz w:val="24"/>
                      <w:szCs w:val="24"/>
                    </w:rPr>
                    <w:t xml:space="preserve">  </w:t>
                  </w:r>
                </w:p>
              </w:tc>
            </w:tr>
          </w:tbl>
          <w:p>
            <w:pPr>
              <w:pStyle w:val="style0"/>
              <w:numPr>
                <w:ilvl w:val="0"/>
                <w:numId w:val="160"/>
              </w:numPr>
              <w:spacing w:beforeAutospacing="true" w:after="0" w:afterAutospacing="true" w:lineRule="auto" w:line="240"/>
              <w:rPr>
                <w:sz w:val="24"/>
                <w:szCs w:val="24"/>
              </w:rPr>
            </w:pPr>
          </w:p>
          <w:p>
            <w:pPr>
              <w:pStyle w:val="style0"/>
              <w:numPr>
                <w:ilvl w:val="0"/>
                <w:numId w:val="160"/>
              </w:numPr>
              <w:spacing w:beforeAutospacing="true" w:after="0" w:afterAutospacing="true" w:lineRule="auto" w:line="240"/>
              <w:jc w:val="center"/>
              <w:rPr>
                <w:sz w:val="24"/>
                <w:szCs w:val="24"/>
              </w:rPr>
            </w:pPr>
            <w:r>
              <w:rPr>
                <w:sz w:val="24"/>
                <w:szCs w:val="24"/>
              </w:rPr>
              <w:t xml:space="preserve">total number of carbon atoms = n = </w:t>
            </w:r>
            <w:r>
              <w:rPr>
                <w:rStyle w:val="style88"/>
                <w:i/>
                <w:iCs/>
                <w:color w:val="ff0000"/>
                <w:sz w:val="24"/>
                <w:szCs w:val="24"/>
              </w:rPr>
              <w:t>4</w:t>
            </w:r>
          </w:p>
          <w:p>
            <w:pPr>
              <w:pStyle w:val="style0"/>
              <w:numPr>
                <w:ilvl w:val="0"/>
                <w:numId w:val="160"/>
              </w:numPr>
              <w:spacing w:before="100" w:beforeAutospacing="true" w:after="100" w:afterAutospacing="true" w:lineRule="auto" w:line="240"/>
              <w:rPr>
                <w:sz w:val="24"/>
                <w:szCs w:val="24"/>
              </w:rPr>
            </w:pPr>
            <w:r>
              <w:rPr>
                <w:sz w:val="24"/>
                <w:szCs w:val="24"/>
              </w:rPr>
              <w:t xml:space="preserve">Write the number of carbon atoms as a subscript number to the right of the symbol for carbon </w:t>
            </w:r>
          </w:p>
          <w:p>
            <w:pPr>
              <w:pStyle w:val="style0"/>
              <w:spacing w:before="100" w:beforeAutospacing="true" w:after="100" w:afterAutospacing="true"/>
              <w:ind w:left="720"/>
              <w:jc w:val="center"/>
              <w:rPr>
                <w:sz w:val="24"/>
                <w:szCs w:val="24"/>
              </w:rPr>
            </w:pPr>
            <w:r>
              <w:rPr>
                <w:sz w:val="24"/>
                <w:szCs w:val="24"/>
              </w:rPr>
              <w:t>C</w:t>
            </w:r>
            <w:r>
              <w:rPr>
                <w:color w:val="ff0000"/>
                <w:sz w:val="24"/>
                <w:szCs w:val="24"/>
                <w:vertAlign w:val="subscript"/>
              </w:rPr>
              <w:t>4</w:t>
            </w:r>
            <w:r>
              <w:rPr>
                <w:sz w:val="24"/>
                <w:szCs w:val="24"/>
              </w:rPr>
              <w:t>H</w:t>
            </w:r>
          </w:p>
          <w:p>
            <w:pPr>
              <w:pStyle w:val="style0"/>
              <w:numPr>
                <w:ilvl w:val="0"/>
                <w:numId w:val="160"/>
              </w:numPr>
              <w:spacing w:before="100" w:beforeAutospacing="true" w:after="100" w:afterAutospacing="true" w:lineRule="auto" w:line="240"/>
              <w:rPr>
                <w:sz w:val="24"/>
                <w:szCs w:val="24"/>
              </w:rPr>
            </w:pPr>
            <w:r>
              <w:rPr>
                <w:sz w:val="24"/>
                <w:szCs w:val="24"/>
              </w:rPr>
              <w:t xml:space="preserve">Count the number of hydrogen atoms in total in the structure. </w:t>
            </w:r>
          </w:p>
          <w:tbl>
            <w:tblPr>
              <w:tblW w:w="0" w:type="auto"/>
              <w:jc w:val="center"/>
              <w:tblCellSpacing w:w="15" w:type="dxa"/>
              <w:tblInd w:w="720" w:type="dxa"/>
              <w:tblCellMar>
                <w:top w:w="15" w:type="dxa"/>
                <w:left w:w="15" w:type="dxa"/>
                <w:bottom w:w="15" w:type="dxa"/>
                <w:right w:w="15" w:type="dxa"/>
              </w:tblCellMar>
              <w:tblLook w:val="04A0" w:firstRow="1" w:lastRow="0" w:firstColumn="1" w:lastColumn="0" w:noHBand="0" w:noVBand="1"/>
            </w:tblPr>
            <w:tblGrid>
              <w:gridCol w:w="354"/>
              <w:gridCol w:w="188"/>
              <w:gridCol w:w="167"/>
              <w:gridCol w:w="188"/>
              <w:gridCol w:w="97"/>
              <w:gridCol w:w="287"/>
              <w:gridCol w:w="97"/>
              <w:gridCol w:w="287"/>
              <w:gridCol w:w="354"/>
            </w:tblGrid>
            <w:tr>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color w:val="00bfff"/>
                      <w:sz w:val="24"/>
                      <w:szCs w:val="24"/>
                      <w:vertAlign w:val="superscript"/>
                    </w:rPr>
                    <w:t>2</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H</w:t>
                  </w:r>
                  <w:r>
                    <w:rPr>
                      <w:color w:val="00bfff"/>
                      <w:sz w:val="24"/>
                      <w:szCs w:val="24"/>
                      <w:vertAlign w:val="superscript"/>
                    </w:rPr>
                    <w:t>3</w:t>
                  </w:r>
                  <w:r>
                    <w:rPr>
                      <w:sz w:val="24"/>
                      <w:szCs w:val="24"/>
                    </w:rPr>
                    <w:br/>
                  </w:r>
                  <w:r>
                    <w:rPr>
                      <w:sz w:val="24"/>
                      <w:szCs w:val="24"/>
                    </w:rPr>
                    <w:t>|</w:t>
                  </w:r>
                </w:p>
              </w:tc>
              <w:tc>
                <w:tcPr>
                  <w:tcW w:w="0" w:type="auto"/>
                  <w:tcBorders/>
                  <w:vAlign w:val="center"/>
                  <w:hideMark/>
                </w:tcPr>
                <w:p>
                  <w:pPr>
                    <w:pStyle w:val="style0"/>
                    <w:jc w:val="center"/>
                    <w:rPr>
                      <w:sz w:val="24"/>
                      <w:szCs w:val="24"/>
                    </w:rPr>
                  </w:pPr>
                  <w:r>
                    <w:rPr>
                      <w:sz w:val="24"/>
                      <w:szCs w:val="24"/>
                    </w:rPr>
                    <w:t xml:space="preserve">  </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H</w:t>
                  </w:r>
                  <w:r>
                    <w:rPr>
                      <w:color w:val="00bfff"/>
                      <w:sz w:val="24"/>
                      <w:szCs w:val="24"/>
                      <w:vertAlign w:val="superscript"/>
                    </w:rPr>
                    <w:t>1</w:t>
                  </w: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w:t>
                  </w:r>
                </w:p>
              </w:tc>
              <w:tc>
                <w:tcPr>
                  <w:tcW w:w="0" w:type="auto"/>
                  <w:tcBorders/>
                  <w:vAlign w:val="center"/>
                  <w:hideMark/>
                </w:tcPr>
                <w:p>
                  <w:pPr>
                    <w:pStyle w:val="style0"/>
                    <w:jc w:val="center"/>
                    <w:rPr>
                      <w:sz w:val="24"/>
                      <w:szCs w:val="24"/>
                    </w:rPr>
                  </w:pPr>
                  <w:r>
                    <w:rPr>
                      <w:rStyle w:val="style88"/>
                      <w:i/>
                      <w:iCs/>
                      <w:color w:val="ff0000"/>
                      <w:sz w:val="24"/>
                      <w:szCs w:val="24"/>
                    </w:rPr>
                    <w:t>C</w:t>
                  </w:r>
                </w:p>
              </w:tc>
              <w:tc>
                <w:tcPr>
                  <w:tcW w:w="0" w:type="auto"/>
                  <w:tcBorders/>
                  <w:vAlign w:val="center"/>
                  <w:hideMark/>
                </w:tcPr>
                <w:p>
                  <w:pPr>
                    <w:pStyle w:val="style0"/>
                    <w:jc w:val="center"/>
                    <w:rPr>
                      <w:sz w:val="24"/>
                      <w:szCs w:val="24"/>
                    </w:rPr>
                  </w:pPr>
                  <w:r>
                    <w:rPr>
                      <w:sz w:val="24"/>
                      <w:szCs w:val="24"/>
                    </w:rPr>
                    <w:t>-H</w:t>
                  </w:r>
                  <w:r>
                    <w:rPr>
                      <w:color w:val="00bfff"/>
                      <w:sz w:val="24"/>
                      <w:szCs w:val="24"/>
                      <w:vertAlign w:val="superscript"/>
                    </w:rPr>
                    <w:t>4</w:t>
                  </w:r>
                </w:p>
              </w:tc>
            </w:tr>
            <w:tr>
              <w:tblPrEx/>
              <w:trPr>
                <w:tblCellSpacing w:w="15" w:type="dxa"/>
                <w:jc w:val="center"/>
              </w:trPr>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color w:val="0000ff"/>
                      <w:sz w:val="24"/>
                      <w:szCs w:val="24"/>
                    </w:rPr>
                  </w:pPr>
                  <w:r>
                    <w:rPr>
                      <w:color w:val="0000ff"/>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r>
                    <w:rPr>
                      <w:color w:val="00bfff"/>
                      <w:sz w:val="24"/>
                      <w:szCs w:val="24"/>
                      <w:vertAlign w:val="superscript"/>
                    </w:rPr>
                    <w:t>5</w:t>
                  </w:r>
                </w:p>
              </w:tc>
              <w:tc>
                <w:tcPr>
                  <w:tcW w:w="0" w:type="auto"/>
                  <w:tcBorders/>
                  <w:vAlign w:val="center"/>
                  <w:hideMark/>
                </w:tcPr>
                <w:p>
                  <w:pPr>
                    <w:pStyle w:val="style0"/>
                    <w:jc w:val="center"/>
                    <w:rPr>
                      <w:sz w:val="24"/>
                      <w:szCs w:val="24"/>
                    </w:rPr>
                  </w:pPr>
                  <w:r>
                    <w:rPr>
                      <w:sz w:val="24"/>
                      <w:szCs w:val="24"/>
                    </w:rPr>
                    <w:t xml:space="preserve">  </w:t>
                  </w:r>
                </w:p>
              </w:tc>
              <w:tc>
                <w:tcPr>
                  <w:tcW w:w="0" w:type="auto"/>
                  <w:tcBorders/>
                  <w:vAlign w:val="center"/>
                  <w:hideMark/>
                </w:tcPr>
                <w:p>
                  <w:pPr>
                    <w:pStyle w:val="style0"/>
                    <w:jc w:val="center"/>
                    <w:rPr>
                      <w:sz w:val="24"/>
                      <w:szCs w:val="24"/>
                    </w:rPr>
                  </w:pPr>
                  <w:r>
                    <w:rPr>
                      <w:sz w:val="24"/>
                      <w:szCs w:val="24"/>
                    </w:rPr>
                    <w:t>|</w:t>
                  </w:r>
                  <w:r>
                    <w:rPr>
                      <w:sz w:val="24"/>
                      <w:szCs w:val="24"/>
                    </w:rPr>
                    <w:br/>
                  </w:r>
                  <w:r>
                    <w:rPr>
                      <w:sz w:val="24"/>
                      <w:szCs w:val="24"/>
                    </w:rPr>
                    <w:t>H</w:t>
                  </w:r>
                  <w:r>
                    <w:rPr>
                      <w:color w:val="00bfff"/>
                      <w:sz w:val="24"/>
                      <w:szCs w:val="24"/>
                      <w:vertAlign w:val="superscript"/>
                    </w:rPr>
                    <w:t>6</w:t>
                  </w:r>
                </w:p>
              </w:tc>
              <w:tc>
                <w:tcPr>
                  <w:tcW w:w="0" w:type="auto"/>
                  <w:tcBorders/>
                  <w:vAlign w:val="center"/>
                  <w:hideMark/>
                </w:tcPr>
                <w:p>
                  <w:pPr>
                    <w:pStyle w:val="style0"/>
                    <w:jc w:val="center"/>
                    <w:rPr>
                      <w:sz w:val="24"/>
                      <w:szCs w:val="24"/>
                    </w:rPr>
                  </w:pPr>
                  <w:r>
                    <w:rPr>
                      <w:sz w:val="24"/>
                      <w:szCs w:val="24"/>
                    </w:rPr>
                    <w:t xml:space="preserve">  </w:t>
                  </w:r>
                </w:p>
              </w:tc>
            </w:tr>
          </w:tbl>
          <w:p>
            <w:pPr>
              <w:pStyle w:val="style0"/>
              <w:numPr>
                <w:ilvl w:val="0"/>
                <w:numId w:val="160"/>
              </w:numPr>
              <w:spacing w:beforeAutospacing="true" w:after="0" w:afterAutospacing="true" w:lineRule="auto" w:line="240"/>
              <w:rPr>
                <w:sz w:val="24"/>
                <w:szCs w:val="24"/>
              </w:rPr>
            </w:pPr>
          </w:p>
          <w:p>
            <w:pPr>
              <w:pStyle w:val="style0"/>
              <w:numPr>
                <w:ilvl w:val="0"/>
                <w:numId w:val="160"/>
              </w:numPr>
              <w:spacing w:beforeAutospacing="true" w:after="0" w:afterAutospacing="true" w:lineRule="auto" w:line="240"/>
              <w:jc w:val="center"/>
              <w:rPr>
                <w:sz w:val="24"/>
                <w:szCs w:val="24"/>
              </w:rPr>
            </w:pPr>
            <w:r>
              <w:rPr>
                <w:sz w:val="24"/>
                <w:szCs w:val="24"/>
              </w:rPr>
              <w:t xml:space="preserve">total number of hydrogen atoms = y = </w:t>
            </w:r>
            <w:r>
              <w:rPr>
                <w:rStyle w:val="style88"/>
                <w:i/>
                <w:iCs/>
                <w:color w:val="00bfff"/>
                <w:sz w:val="24"/>
                <w:szCs w:val="24"/>
              </w:rPr>
              <w:t>6</w:t>
            </w:r>
          </w:p>
          <w:p>
            <w:pPr>
              <w:pStyle w:val="style0"/>
              <w:numPr>
                <w:ilvl w:val="0"/>
                <w:numId w:val="160"/>
              </w:numPr>
              <w:spacing w:before="100" w:beforeAutospacing="true" w:after="100" w:afterAutospacing="true" w:lineRule="auto" w:line="240"/>
              <w:rPr>
                <w:sz w:val="24"/>
                <w:szCs w:val="24"/>
              </w:rPr>
            </w:pPr>
            <w:r>
              <w:rPr>
                <w:sz w:val="24"/>
                <w:szCs w:val="24"/>
              </w:rPr>
              <w:t xml:space="preserve">Write the number of hydrogen atoms as a subscript number to the right of the symbol for carbon </w:t>
            </w:r>
          </w:p>
          <w:p>
            <w:pPr>
              <w:pStyle w:val="style0"/>
              <w:spacing w:before="100" w:beforeAutospacing="true" w:after="100" w:afterAutospacing="true"/>
              <w:ind w:left="720"/>
              <w:jc w:val="center"/>
              <w:rPr>
                <w:sz w:val="24"/>
                <w:szCs w:val="24"/>
              </w:rPr>
            </w:pPr>
            <w:r>
              <w:rPr>
                <w:sz w:val="24"/>
                <w:szCs w:val="24"/>
              </w:rPr>
              <w:t>C</w:t>
            </w:r>
            <w:r>
              <w:rPr>
                <w:color w:val="ff0000"/>
                <w:sz w:val="24"/>
                <w:szCs w:val="24"/>
                <w:vertAlign w:val="subscript"/>
              </w:rPr>
              <w:t>4</w:t>
            </w:r>
            <w:r>
              <w:rPr>
                <w:sz w:val="24"/>
                <w:szCs w:val="24"/>
              </w:rPr>
              <w:t>H</w:t>
            </w:r>
            <w:r>
              <w:rPr>
                <w:color w:val="00bfff"/>
                <w:sz w:val="24"/>
                <w:szCs w:val="24"/>
                <w:vertAlign w:val="subscript"/>
              </w:rPr>
              <w:t>6</w:t>
            </w:r>
          </w:p>
          <w:p>
            <w:pPr>
              <w:pStyle w:val="style0"/>
              <w:numPr>
                <w:ilvl w:val="0"/>
                <w:numId w:val="160"/>
              </w:numPr>
              <w:spacing w:before="100" w:beforeAutospacing="true" w:after="100" w:afterAutospacing="true" w:lineRule="auto" w:line="240"/>
              <w:rPr>
                <w:sz w:val="24"/>
                <w:szCs w:val="24"/>
              </w:rPr>
            </w:pPr>
            <w:r>
              <w:rPr>
                <w:sz w:val="24"/>
                <w:szCs w:val="24"/>
              </w:rPr>
              <w:t>The general molecular formula for a straight-chain alkyne is C</w:t>
            </w:r>
            <w:r>
              <w:rPr>
                <w:sz w:val="24"/>
                <w:szCs w:val="24"/>
                <w:vertAlign w:val="subscript"/>
              </w:rPr>
              <w:t>n</w:t>
            </w:r>
            <w:r>
              <w:rPr>
                <w:sz w:val="24"/>
                <w:szCs w:val="24"/>
              </w:rPr>
              <w:t>H</w:t>
            </w:r>
            <w:r>
              <w:rPr>
                <w:sz w:val="24"/>
                <w:szCs w:val="24"/>
                <w:vertAlign w:val="subscript"/>
              </w:rPr>
              <w:t>2n-2</w:t>
            </w:r>
          </w:p>
          <w:p>
            <w:pPr>
              <w:pStyle w:val="style94"/>
              <w:ind w:left="720"/>
              <w:rPr>
                <w:rFonts w:ascii="Calibri" w:hAnsi="Calibri"/>
              </w:rPr>
            </w:pPr>
            <w:r>
              <w:rPr>
                <w:rFonts w:ascii="Calibri" w:hAnsi="Calibri"/>
              </w:rPr>
              <w:t xml:space="preserve">    where n = number of carbon atoms in the carbon chain </w:t>
            </w:r>
          </w:p>
          <w:p>
            <w:pPr>
              <w:pStyle w:val="style94"/>
              <w:ind w:left="720"/>
              <w:rPr>
                <w:rFonts w:ascii="Calibri" w:hAnsi="Calibri"/>
              </w:rPr>
            </w:pPr>
            <w:r>
              <w:rPr>
                <w:rFonts w:ascii="Calibri" w:hAnsi="Calibri"/>
              </w:rPr>
              <w:t xml:space="preserve">When n = 4 = number of carbon atoms in alkyne, then, the number of hydrogen atoms in the alkyne will equal 2 x 4 -2 = 8 - 2 = 6 </w:t>
            </w:r>
          </w:p>
          <w:p>
            <w:pPr>
              <w:pStyle w:val="style2"/>
              <w:rPr>
                <w:rFonts w:ascii="Calibri" w:hAnsi="Calibri"/>
                <w:sz w:val="24"/>
                <w:szCs w:val="24"/>
              </w:rPr>
            </w:pPr>
          </w:p>
          <w:p>
            <w:pPr>
              <w:pStyle w:val="style2"/>
              <w:rPr>
                <w:ins w:id="7" w:author="Unknown" w:date="1900-01-01T00:00:00Z"/>
                <w:rFonts w:ascii="Calibri" w:hAnsi="Calibri"/>
                <w:sz w:val="24"/>
                <w:szCs w:val="24"/>
              </w:rPr>
            </w:pPr>
            <w:r>
              <w:rPr>
                <w:rFonts w:ascii="Calibri" w:hAnsi="Calibri"/>
                <w:sz w:val="24"/>
                <w:szCs w:val="24"/>
              </w:rPr>
              <w:t>Summary Table for Naming Straight-Chain Alkynes</w:t>
            </w:r>
          </w:p>
          <w:tbl>
            <w:tblPr>
              <w:tblW w:w="8925" w:type="dxa"/>
              <w:jc w:val="center"/>
              <w:tblCellSpacing w:w="7" w:type="dxa"/>
              <w:tblCellMar>
                <w:top w:w="15" w:type="dxa"/>
                <w:left w:w="15" w:type="dxa"/>
                <w:bottom w:w="15" w:type="dxa"/>
                <w:right w:w="15" w:type="dxa"/>
              </w:tblCellMar>
              <w:tblLook w:val="04A0" w:firstRow="1" w:lastRow="0" w:firstColumn="1" w:lastColumn="0" w:noHBand="0" w:noVBand="1"/>
            </w:tblPr>
            <w:tblGrid>
              <w:gridCol w:w="986"/>
              <w:gridCol w:w="1694"/>
              <w:gridCol w:w="1429"/>
              <w:gridCol w:w="1511"/>
              <w:gridCol w:w="3753"/>
            </w:tblGrid>
            <w:tr>
              <w:trPr>
                <w:tblCellSpacing w:w="7" w:type="dxa"/>
                <w:jc w:val="center"/>
              </w:trPr>
              <w:tc>
                <w:tcPr>
                  <w:tcW w:w="0" w:type="auto"/>
                  <w:tcBorders/>
                  <w:vAlign w:val="center"/>
                  <w:hideMark/>
                </w:tcPr>
                <w:p>
                  <w:pPr>
                    <w:pStyle w:val="style0"/>
                    <w:jc w:val="center"/>
                    <w:rPr>
                      <w:b/>
                      <w:bCs/>
                      <w:sz w:val="24"/>
                      <w:szCs w:val="24"/>
                      <w:highlight w:val="yellow"/>
                    </w:rPr>
                  </w:pPr>
                  <w:r>
                    <w:rPr>
                      <w:b/>
                      <w:bCs/>
                      <w:sz w:val="24"/>
                      <w:szCs w:val="24"/>
                      <w:highlight w:val="yellow"/>
                    </w:rPr>
                    <w:t>no. C atoms</w:t>
                  </w:r>
                  <w:r>
                    <w:rPr>
                      <w:b/>
                      <w:bCs/>
                      <w:sz w:val="24"/>
                      <w:szCs w:val="24"/>
                      <w:highlight w:val="yellow"/>
                    </w:rPr>
                    <w:br/>
                  </w:r>
                  <w:r>
                    <w:rPr>
                      <w:b/>
                      <w:bCs/>
                      <w:sz w:val="24"/>
                      <w:szCs w:val="24"/>
                      <w:highlight w:val="yellow"/>
                    </w:rPr>
                    <w:t>(n)</w:t>
                  </w:r>
                </w:p>
              </w:tc>
              <w:tc>
                <w:tcPr>
                  <w:tcW w:w="1325" w:type="dxa"/>
                  <w:tcBorders/>
                  <w:vAlign w:val="center"/>
                  <w:hideMark/>
                </w:tcPr>
                <w:p>
                  <w:pPr>
                    <w:pStyle w:val="style0"/>
                    <w:jc w:val="center"/>
                    <w:rPr>
                      <w:b/>
                      <w:bCs/>
                      <w:sz w:val="24"/>
                      <w:szCs w:val="24"/>
                      <w:highlight w:val="yellow"/>
                    </w:rPr>
                  </w:pPr>
                  <w:r>
                    <w:rPr>
                      <w:b/>
                      <w:bCs/>
                      <w:sz w:val="24"/>
                      <w:szCs w:val="24"/>
                      <w:highlight w:val="yellow"/>
                    </w:rPr>
                    <w:t>Systematic IUPAC Name</w:t>
                  </w:r>
                </w:p>
              </w:tc>
              <w:tc>
                <w:tcPr>
                  <w:tcW w:w="1336" w:type="dxa"/>
                  <w:tcBorders/>
                  <w:vAlign w:val="center"/>
                  <w:hideMark/>
                </w:tcPr>
                <w:p>
                  <w:pPr>
                    <w:pStyle w:val="style0"/>
                    <w:jc w:val="center"/>
                    <w:rPr>
                      <w:b/>
                      <w:bCs/>
                      <w:sz w:val="24"/>
                      <w:szCs w:val="24"/>
                      <w:highlight w:val="yellow"/>
                    </w:rPr>
                  </w:pPr>
                  <w:r>
                    <w:rPr>
                      <w:b/>
                      <w:bCs/>
                      <w:sz w:val="24"/>
                      <w:szCs w:val="24"/>
                      <w:highlight w:val="yellow"/>
                    </w:rPr>
                    <w:t>Other Names</w:t>
                  </w:r>
                </w:p>
              </w:tc>
              <w:tc>
                <w:tcPr>
                  <w:tcW w:w="1696" w:type="dxa"/>
                  <w:tcBorders/>
                  <w:vAlign w:val="center"/>
                  <w:hideMark/>
                </w:tcPr>
                <w:p>
                  <w:pPr>
                    <w:pStyle w:val="style0"/>
                    <w:jc w:val="center"/>
                    <w:rPr>
                      <w:b/>
                      <w:bCs/>
                      <w:sz w:val="24"/>
                      <w:szCs w:val="24"/>
                      <w:highlight w:val="yellow"/>
                    </w:rPr>
                  </w:pPr>
                  <w:r>
                    <w:rPr>
                      <w:b/>
                      <w:bCs/>
                      <w:sz w:val="24"/>
                      <w:szCs w:val="24"/>
                      <w:highlight w:val="yellow"/>
                    </w:rPr>
                    <w:t>Molecular Formula</w:t>
                  </w:r>
                </w:p>
              </w:tc>
              <w:tc>
                <w:tcPr>
                  <w:tcW w:w="3541" w:type="dxa"/>
                  <w:tcBorders/>
                  <w:vAlign w:val="center"/>
                  <w:hideMark/>
                </w:tcPr>
                <w:p>
                  <w:pPr>
                    <w:pStyle w:val="style0"/>
                    <w:jc w:val="center"/>
                    <w:rPr>
                      <w:b/>
                      <w:bCs/>
                      <w:sz w:val="24"/>
                      <w:szCs w:val="24"/>
                      <w:highlight w:val="yellow"/>
                    </w:rPr>
                  </w:pPr>
                  <w:r>
                    <w:rPr>
                      <w:b/>
                      <w:bCs/>
                      <w:sz w:val="24"/>
                      <w:szCs w:val="24"/>
                      <w:highlight w:val="yellow"/>
                    </w:rPr>
                    <w:t>Structure</w:t>
                  </w:r>
                </w:p>
              </w:tc>
            </w:tr>
            <w:tr>
              <w:tblPrEx/>
              <w:trPr>
                <w:tblCellSpacing w:w="7" w:type="dxa"/>
                <w:jc w:val="center"/>
              </w:trPr>
              <w:tc>
                <w:tcPr>
                  <w:tcW w:w="0" w:type="auto"/>
                  <w:tcBorders/>
                  <w:vAlign w:val="center"/>
                  <w:hideMark/>
                </w:tcPr>
                <w:p>
                  <w:pPr>
                    <w:pStyle w:val="style0"/>
                    <w:jc w:val="center"/>
                    <w:rPr>
                      <w:sz w:val="24"/>
                      <w:szCs w:val="24"/>
                    </w:rPr>
                  </w:pPr>
                  <w:r>
                    <w:rPr>
                      <w:sz w:val="24"/>
                      <w:szCs w:val="24"/>
                    </w:rPr>
                    <w:t>2</w:t>
                  </w:r>
                </w:p>
              </w:tc>
              <w:tc>
                <w:tcPr>
                  <w:tcW w:w="1325" w:type="dxa"/>
                  <w:tcBorders/>
                  <w:vAlign w:val="center"/>
                  <w:hideMark/>
                </w:tcPr>
                <w:p>
                  <w:pPr>
                    <w:pStyle w:val="style0"/>
                    <w:jc w:val="center"/>
                    <w:rPr>
                      <w:sz w:val="24"/>
                      <w:szCs w:val="24"/>
                    </w:rPr>
                  </w:pPr>
                  <w:r>
                    <w:rPr>
                      <w:sz w:val="24"/>
                      <w:szCs w:val="24"/>
                    </w:rPr>
                    <w:t>ethyne</w:t>
                  </w:r>
                </w:p>
              </w:tc>
              <w:tc>
                <w:tcPr>
                  <w:tcW w:w="1336" w:type="dxa"/>
                  <w:tcBorders/>
                  <w:vAlign w:val="center"/>
                  <w:hideMark/>
                </w:tcPr>
                <w:p>
                  <w:pPr>
                    <w:pStyle w:val="style0"/>
                    <w:jc w:val="center"/>
                    <w:rPr>
                      <w:sz w:val="24"/>
                      <w:szCs w:val="24"/>
                    </w:rPr>
                  </w:pPr>
                  <w:r>
                    <w:rPr>
                      <w:sz w:val="24"/>
                      <w:szCs w:val="24"/>
                    </w:rPr>
                    <w:t xml:space="preserve">acetylene </w:t>
                  </w:r>
                  <w:r>
                    <w:rPr>
                      <w:sz w:val="24"/>
                      <w:szCs w:val="24"/>
                    </w:rPr>
                    <w:br/>
                  </w:r>
                  <w:r>
                    <w:rPr>
                      <w:sz w:val="24"/>
                      <w:szCs w:val="24"/>
                    </w:rPr>
                    <w:t>(preferred IUPAC name)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2</w:t>
                  </w:r>
                  <w:r>
                    <w:rPr>
                      <w:sz w:val="24"/>
                      <w:szCs w:val="24"/>
                    </w:rPr>
                    <w:t>H</w:t>
                  </w:r>
                  <w:r>
                    <w:rPr>
                      <w:sz w:val="24"/>
                      <w:szCs w:val="24"/>
                      <w:vertAlign w:val="subscript"/>
                    </w:rPr>
                    <w:t>2</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67"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tcBorders/>
                  <w:vAlign w:val="center"/>
                  <w:hideMark/>
                </w:tcPr>
                <w:p>
                  <w:pPr>
                    <w:pStyle w:val="style0"/>
                    <w:jc w:val="center"/>
                    <w:rPr>
                      <w:sz w:val="24"/>
                      <w:szCs w:val="24"/>
                    </w:rPr>
                  </w:pPr>
                  <w:r>
                    <w:rPr>
                      <w:sz w:val="24"/>
                      <w:szCs w:val="24"/>
                    </w:rPr>
                    <w:t>3</w:t>
                  </w:r>
                </w:p>
              </w:tc>
              <w:tc>
                <w:tcPr>
                  <w:tcW w:w="1325" w:type="dxa"/>
                  <w:tcBorders/>
                  <w:vAlign w:val="center"/>
                  <w:hideMark/>
                </w:tcPr>
                <w:p>
                  <w:pPr>
                    <w:pStyle w:val="style0"/>
                    <w:jc w:val="center"/>
                    <w:rPr>
                      <w:sz w:val="24"/>
                      <w:szCs w:val="24"/>
                    </w:rPr>
                  </w:pPr>
                  <w:r>
                    <w:rPr>
                      <w:sz w:val="24"/>
                      <w:szCs w:val="24"/>
                    </w:rPr>
                    <w:t>prop-1-yne</w:t>
                  </w:r>
                </w:p>
              </w:tc>
              <w:tc>
                <w:tcPr>
                  <w:tcW w:w="1336" w:type="dxa"/>
                  <w:tcBorders/>
                  <w:vAlign w:val="center"/>
                  <w:hideMark/>
                </w:tcPr>
                <w:p>
                  <w:pPr>
                    <w:pStyle w:val="style0"/>
                    <w:jc w:val="center"/>
                    <w:rPr>
                      <w:sz w:val="24"/>
                      <w:szCs w:val="24"/>
                    </w:rPr>
                  </w:pPr>
                  <w:r>
                    <w:rPr>
                      <w:sz w:val="24"/>
                      <w:szCs w:val="24"/>
                    </w:rPr>
                    <w:t>1-propyne</w:t>
                  </w:r>
                  <w:r>
                    <w:rPr>
                      <w:sz w:val="24"/>
                      <w:szCs w:val="24"/>
                    </w:rPr>
                    <w:br/>
                  </w:r>
                  <w:r>
                    <w:rPr>
                      <w:sz w:val="24"/>
                      <w:szCs w:val="24"/>
                    </w:rPr>
                    <w:t>propyne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3</w:t>
                  </w:r>
                  <w:r>
                    <w:rPr>
                      <w:sz w:val="24"/>
                      <w:szCs w:val="24"/>
                    </w:rPr>
                    <w:t>H</w:t>
                  </w:r>
                  <w:r>
                    <w:rPr>
                      <w:sz w:val="24"/>
                      <w:szCs w:val="24"/>
                      <w:vertAlign w:val="subscript"/>
                    </w:rPr>
                    <w:t>4</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68"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vMerge w:val="restart"/>
                  <w:tcBorders/>
                  <w:vAlign w:val="center"/>
                  <w:hideMark/>
                </w:tcPr>
                <w:p>
                  <w:pPr>
                    <w:pStyle w:val="style0"/>
                    <w:jc w:val="center"/>
                    <w:rPr>
                      <w:sz w:val="24"/>
                      <w:szCs w:val="24"/>
                    </w:rPr>
                  </w:pPr>
                  <w:r>
                    <w:rPr>
                      <w:sz w:val="24"/>
                      <w:szCs w:val="24"/>
                    </w:rPr>
                    <w:t>4</w:t>
                  </w:r>
                </w:p>
              </w:tc>
              <w:tc>
                <w:tcPr>
                  <w:tcW w:w="1325" w:type="dxa"/>
                  <w:tcBorders/>
                  <w:vAlign w:val="center"/>
                  <w:hideMark/>
                </w:tcPr>
                <w:p>
                  <w:pPr>
                    <w:pStyle w:val="style0"/>
                    <w:jc w:val="center"/>
                    <w:rPr>
                      <w:sz w:val="24"/>
                      <w:szCs w:val="24"/>
                    </w:rPr>
                  </w:pPr>
                  <w:r>
                    <w:rPr>
                      <w:sz w:val="24"/>
                      <w:szCs w:val="24"/>
                    </w:rPr>
                    <w:t>but-1-yne</w:t>
                  </w:r>
                </w:p>
              </w:tc>
              <w:tc>
                <w:tcPr>
                  <w:tcW w:w="1336" w:type="dxa"/>
                  <w:tcBorders/>
                  <w:vAlign w:val="center"/>
                  <w:hideMark/>
                </w:tcPr>
                <w:p>
                  <w:pPr>
                    <w:pStyle w:val="style0"/>
                    <w:jc w:val="center"/>
                    <w:rPr>
                      <w:sz w:val="24"/>
                      <w:szCs w:val="24"/>
                    </w:rPr>
                  </w:pPr>
                  <w:r>
                    <w:rPr>
                      <w:sz w:val="24"/>
                      <w:szCs w:val="24"/>
                    </w:rPr>
                    <w:t>1-butyne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4</w:t>
                  </w:r>
                  <w:r>
                    <w:rPr>
                      <w:sz w:val="24"/>
                      <w:szCs w:val="24"/>
                    </w:rPr>
                    <w:t>H</w:t>
                  </w:r>
                  <w:r>
                    <w:rPr>
                      <w:sz w:val="24"/>
                      <w:szCs w:val="24"/>
                      <w:vertAlign w:val="subscript"/>
                    </w:rPr>
                    <w:t>6</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rHeight w:val="429" w:hRule="atLeast"/>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but-2-yne</w:t>
                  </w:r>
                </w:p>
              </w:tc>
              <w:tc>
                <w:tcPr>
                  <w:tcW w:w="1336" w:type="dxa"/>
                  <w:tcBorders/>
                  <w:vAlign w:val="center"/>
                  <w:hideMark/>
                </w:tcPr>
                <w:p>
                  <w:pPr>
                    <w:pStyle w:val="style0"/>
                    <w:jc w:val="center"/>
                    <w:rPr>
                      <w:sz w:val="24"/>
                      <w:szCs w:val="24"/>
                    </w:rPr>
                  </w:pPr>
                  <w:r>
                    <w:rPr>
                      <w:sz w:val="24"/>
                      <w:szCs w:val="24"/>
                    </w:rPr>
                    <w:t>2-butyne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4</w:t>
                  </w:r>
                  <w:r>
                    <w:rPr>
                      <w:sz w:val="24"/>
                      <w:szCs w:val="24"/>
                    </w:rPr>
                    <w:t>H</w:t>
                  </w:r>
                  <w:r>
                    <w:rPr>
                      <w:sz w:val="24"/>
                      <w:szCs w:val="24"/>
                      <w:vertAlign w:val="subscript"/>
                    </w:rPr>
                    <w:t>6</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90"/>
                    <w:gridCol w:w="167"/>
                    <w:gridCol w:w="186"/>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69"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vMerge w:val="restart"/>
                  <w:tcBorders/>
                  <w:vAlign w:val="center"/>
                  <w:hideMark/>
                </w:tcPr>
                <w:p>
                  <w:pPr>
                    <w:pStyle w:val="style0"/>
                    <w:jc w:val="center"/>
                    <w:rPr>
                      <w:sz w:val="24"/>
                      <w:szCs w:val="24"/>
                    </w:rPr>
                  </w:pPr>
                  <w:r>
                    <w:rPr>
                      <w:sz w:val="24"/>
                      <w:szCs w:val="24"/>
                    </w:rPr>
                    <w:t>5</w:t>
                  </w:r>
                </w:p>
              </w:tc>
              <w:tc>
                <w:tcPr>
                  <w:tcW w:w="1325" w:type="dxa"/>
                  <w:tcBorders/>
                  <w:vAlign w:val="center"/>
                  <w:hideMark/>
                </w:tcPr>
                <w:p>
                  <w:pPr>
                    <w:pStyle w:val="style0"/>
                    <w:jc w:val="center"/>
                    <w:rPr>
                      <w:sz w:val="24"/>
                      <w:szCs w:val="24"/>
                    </w:rPr>
                  </w:pPr>
                  <w:r>
                    <w:rPr>
                      <w:sz w:val="24"/>
                      <w:szCs w:val="24"/>
                    </w:rPr>
                    <w:t>pent-1-yne</w:t>
                  </w:r>
                </w:p>
              </w:tc>
              <w:tc>
                <w:tcPr>
                  <w:tcW w:w="1336" w:type="dxa"/>
                  <w:tcBorders/>
                  <w:vAlign w:val="center"/>
                  <w:hideMark/>
                </w:tcPr>
                <w:p>
                  <w:pPr>
                    <w:pStyle w:val="style0"/>
                    <w:jc w:val="center"/>
                    <w:rPr>
                      <w:sz w:val="24"/>
                      <w:szCs w:val="24"/>
                    </w:rPr>
                  </w:pPr>
                  <w:r>
                    <w:rPr>
                      <w:sz w:val="24"/>
                      <w:szCs w:val="24"/>
                    </w:rPr>
                    <w:t>1-pentyne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5</w:t>
                  </w:r>
                  <w:r>
                    <w:rPr>
                      <w:sz w:val="24"/>
                      <w:szCs w:val="24"/>
                    </w:rPr>
                    <w:t>H</w:t>
                  </w:r>
                  <w:r>
                    <w:rPr>
                      <w:sz w:val="24"/>
                      <w:szCs w:val="24"/>
                      <w:vertAlign w:val="subscript"/>
                    </w:rPr>
                    <w:t>8</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pent-2-yne</w:t>
                  </w:r>
                </w:p>
              </w:tc>
              <w:tc>
                <w:tcPr>
                  <w:tcW w:w="1336" w:type="dxa"/>
                  <w:tcBorders/>
                  <w:vAlign w:val="center"/>
                  <w:hideMark/>
                </w:tcPr>
                <w:p>
                  <w:pPr>
                    <w:pStyle w:val="style0"/>
                    <w:jc w:val="center"/>
                    <w:rPr>
                      <w:sz w:val="24"/>
                      <w:szCs w:val="24"/>
                    </w:rPr>
                  </w:pPr>
                  <w:r>
                    <w:rPr>
                      <w:sz w:val="24"/>
                      <w:szCs w:val="24"/>
                    </w:rPr>
                    <w:t>2-pentyne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5</w:t>
                  </w:r>
                  <w:r>
                    <w:rPr>
                      <w:sz w:val="24"/>
                      <w:szCs w:val="24"/>
                    </w:rPr>
                    <w:t>H</w:t>
                  </w:r>
                  <w:r>
                    <w:rPr>
                      <w:sz w:val="24"/>
                      <w:szCs w:val="24"/>
                      <w:vertAlign w:val="subscript"/>
                    </w:rPr>
                    <w:t>8</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186"/>
                    <w:gridCol w:w="167"/>
                    <w:gridCol w:w="186"/>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p>
                    </w:tc>
                    <w:tc>
                      <w:tcPr>
                        <w:tcW w:w="0" w:type="auto"/>
                        <w:tcBorders/>
                        <w:vAlign w:val="center"/>
                        <w:hideMark/>
                      </w:tcPr>
                      <w:p>
                        <w:pPr>
                          <w:pStyle w:val="style0"/>
                          <w:jc w:val="center"/>
                          <w:rPr>
                            <w:rFonts w:cs="Arial"/>
                            <w:sz w:val="24"/>
                            <w:szCs w:val="24"/>
                          </w:rPr>
                        </w:pPr>
                        <w:r>
                          <w:rPr>
                            <w:rFonts w:cs="Arial"/>
                            <w:sz w:val="24"/>
                            <w:szCs w:val="24"/>
                          </w:rPr>
                          <w:cr/>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70"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vMerge w:val="restart"/>
                  <w:tcBorders/>
                  <w:vAlign w:val="center"/>
                  <w:hideMark/>
                </w:tcPr>
                <w:p>
                  <w:pPr>
                    <w:pStyle w:val="style0"/>
                    <w:jc w:val="center"/>
                    <w:rPr>
                      <w:sz w:val="24"/>
                      <w:szCs w:val="24"/>
                    </w:rPr>
                  </w:pPr>
                  <w:r>
                    <w:rPr>
                      <w:sz w:val="24"/>
                      <w:szCs w:val="24"/>
                    </w:rPr>
                    <w:t>6</w:t>
                  </w:r>
                </w:p>
              </w:tc>
              <w:tc>
                <w:tcPr>
                  <w:tcW w:w="1325" w:type="dxa"/>
                  <w:tcBorders/>
                  <w:vAlign w:val="center"/>
                  <w:hideMark/>
                </w:tcPr>
                <w:p>
                  <w:pPr>
                    <w:pStyle w:val="style0"/>
                    <w:jc w:val="center"/>
                    <w:rPr>
                      <w:sz w:val="24"/>
                      <w:szCs w:val="24"/>
                    </w:rPr>
                  </w:pPr>
                  <w:r>
                    <w:rPr>
                      <w:sz w:val="24"/>
                      <w:szCs w:val="24"/>
                    </w:rPr>
                    <w:t>hex-1-yne</w:t>
                  </w:r>
                </w:p>
              </w:tc>
              <w:tc>
                <w:tcPr>
                  <w:tcW w:w="1336" w:type="dxa"/>
                  <w:tcBorders/>
                  <w:vAlign w:val="center"/>
                  <w:hideMark/>
                </w:tcPr>
                <w:p>
                  <w:pPr>
                    <w:pStyle w:val="style0"/>
                    <w:jc w:val="center"/>
                    <w:rPr>
                      <w:sz w:val="24"/>
                      <w:szCs w:val="24"/>
                    </w:rPr>
                  </w:pPr>
                  <w:r>
                    <w:rPr>
                      <w:sz w:val="24"/>
                      <w:szCs w:val="24"/>
                    </w:rPr>
                    <w:t>1-hexyne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10</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hex-2-yne</w:t>
                  </w:r>
                </w:p>
              </w:tc>
              <w:tc>
                <w:tcPr>
                  <w:tcW w:w="1336" w:type="dxa"/>
                  <w:tcBorders/>
                  <w:vAlign w:val="center"/>
                  <w:hideMark/>
                </w:tcPr>
                <w:p>
                  <w:pPr>
                    <w:pStyle w:val="style0"/>
                    <w:jc w:val="center"/>
                    <w:rPr>
                      <w:sz w:val="24"/>
                      <w:szCs w:val="24"/>
                    </w:rPr>
                  </w:pPr>
                  <w:r>
                    <w:rPr>
                      <w:sz w:val="24"/>
                      <w:szCs w:val="24"/>
                    </w:rPr>
                    <w:t>2-hexyne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10</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186"/>
                    <w:gridCol w:w="167"/>
                    <w:gridCol w:w="186"/>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rHeight w:val="1553" w:hRule="atLeast"/>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hex-3-yne</w:t>
                  </w:r>
                </w:p>
              </w:tc>
              <w:tc>
                <w:tcPr>
                  <w:tcW w:w="1336" w:type="dxa"/>
                  <w:tcBorders/>
                  <w:vAlign w:val="center"/>
                  <w:hideMark/>
                </w:tcPr>
                <w:p>
                  <w:pPr>
                    <w:pStyle w:val="style0"/>
                    <w:jc w:val="center"/>
                    <w:rPr>
                      <w:sz w:val="24"/>
                      <w:szCs w:val="24"/>
                    </w:rPr>
                  </w:pPr>
                  <w:r>
                    <w:rPr>
                      <w:sz w:val="24"/>
                      <w:szCs w:val="24"/>
                    </w:rPr>
                    <w:t>3-hexyne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10</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00"/>
                    <w:gridCol w:w="97"/>
                    <w:gridCol w:w="186"/>
                    <w:gridCol w:w="167"/>
                    <w:gridCol w:w="186"/>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71"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vMerge w:val="restart"/>
                  <w:tcBorders/>
                  <w:vAlign w:val="center"/>
                  <w:hideMark/>
                </w:tcPr>
                <w:p>
                  <w:pPr>
                    <w:pStyle w:val="style0"/>
                    <w:jc w:val="center"/>
                    <w:rPr>
                      <w:sz w:val="24"/>
                      <w:szCs w:val="24"/>
                    </w:rPr>
                  </w:pPr>
                  <w:r>
                    <w:rPr>
                      <w:sz w:val="24"/>
                      <w:szCs w:val="24"/>
                    </w:rPr>
                    <w:t>7</w:t>
                  </w:r>
                </w:p>
              </w:tc>
              <w:tc>
                <w:tcPr>
                  <w:tcW w:w="1325" w:type="dxa"/>
                  <w:tcBorders/>
                  <w:vAlign w:val="center"/>
                  <w:hideMark/>
                </w:tcPr>
                <w:p>
                  <w:pPr>
                    <w:pStyle w:val="style0"/>
                    <w:jc w:val="center"/>
                    <w:rPr>
                      <w:sz w:val="24"/>
                      <w:szCs w:val="24"/>
                    </w:rPr>
                  </w:pPr>
                  <w:r>
                    <w:rPr>
                      <w:sz w:val="24"/>
                      <w:szCs w:val="24"/>
                    </w:rPr>
                    <w:t>hept-1-yne</w:t>
                  </w:r>
                </w:p>
              </w:tc>
              <w:tc>
                <w:tcPr>
                  <w:tcW w:w="1336" w:type="dxa"/>
                  <w:tcBorders/>
                  <w:vAlign w:val="center"/>
                  <w:hideMark/>
                </w:tcPr>
                <w:p>
                  <w:pPr>
                    <w:pStyle w:val="style0"/>
                    <w:jc w:val="center"/>
                    <w:rPr>
                      <w:sz w:val="24"/>
                      <w:szCs w:val="24"/>
                    </w:rPr>
                  </w:pPr>
                  <w:r>
                    <w:rPr>
                      <w:sz w:val="24"/>
                      <w:szCs w:val="24"/>
                    </w:rPr>
                    <w:t>1-heptyne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7</w:t>
                  </w:r>
                  <w:r>
                    <w:rPr>
                      <w:sz w:val="24"/>
                      <w:szCs w:val="24"/>
                    </w:rPr>
                    <w:t>H</w:t>
                  </w:r>
                  <w:r>
                    <w:rPr>
                      <w:sz w:val="24"/>
                      <w:szCs w:val="24"/>
                      <w:vertAlign w:val="subscript"/>
                    </w:rPr>
                    <w:t>12</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cr/>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hept-2-yne</w:t>
                  </w:r>
                </w:p>
              </w:tc>
              <w:tc>
                <w:tcPr>
                  <w:tcW w:w="1336" w:type="dxa"/>
                  <w:tcBorders/>
                  <w:vAlign w:val="center"/>
                  <w:hideMark/>
                </w:tcPr>
                <w:p>
                  <w:pPr>
                    <w:pStyle w:val="style0"/>
                    <w:jc w:val="center"/>
                    <w:rPr>
                      <w:sz w:val="24"/>
                      <w:szCs w:val="24"/>
                    </w:rPr>
                  </w:pPr>
                  <w:r>
                    <w:rPr>
                      <w:sz w:val="24"/>
                      <w:szCs w:val="24"/>
                    </w:rPr>
                    <w:t>2-heptyne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7</w:t>
                  </w:r>
                  <w:r>
                    <w:rPr>
                      <w:sz w:val="24"/>
                      <w:szCs w:val="24"/>
                    </w:rPr>
                    <w:t>H</w:t>
                  </w:r>
                  <w:r>
                    <w:rPr>
                      <w:sz w:val="24"/>
                      <w:szCs w:val="24"/>
                      <w:vertAlign w:val="subscript"/>
                    </w:rPr>
                    <w:t>12</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186"/>
                    <w:gridCol w:w="167"/>
                    <w:gridCol w:w="186"/>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hept-3-yne</w:t>
                  </w:r>
                </w:p>
              </w:tc>
              <w:tc>
                <w:tcPr>
                  <w:tcW w:w="1336" w:type="dxa"/>
                  <w:tcBorders/>
                  <w:vAlign w:val="center"/>
                  <w:hideMark/>
                </w:tcPr>
                <w:p>
                  <w:pPr>
                    <w:pStyle w:val="style0"/>
                    <w:jc w:val="center"/>
                    <w:rPr>
                      <w:sz w:val="24"/>
                      <w:szCs w:val="24"/>
                    </w:rPr>
                  </w:pPr>
                  <w:r>
                    <w:rPr>
                      <w:sz w:val="24"/>
                      <w:szCs w:val="24"/>
                    </w:rPr>
                    <w:t>3-heptyne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7</w:t>
                  </w:r>
                  <w:r>
                    <w:rPr>
                      <w:sz w:val="24"/>
                      <w:szCs w:val="24"/>
                    </w:rPr>
                    <w:t>H</w:t>
                  </w:r>
                  <w:r>
                    <w:rPr>
                      <w:sz w:val="24"/>
                      <w:szCs w:val="24"/>
                      <w:vertAlign w:val="subscript"/>
                    </w:rPr>
                    <w:t>12</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00"/>
                    <w:gridCol w:w="90"/>
                    <w:gridCol w:w="186"/>
                    <w:gridCol w:w="167"/>
                    <w:gridCol w:w="186"/>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72" fillcolor="#a0a0a0" stroked="f" style="margin-left:0.0pt;margin-top:0.0pt;width:0.0pt;height:1.5pt;mso-wrap-distance-left:0.0pt;mso-wrap-distance-right:0.0pt;visibility:visible;" o:hr="t" o:hralign="center" o:hrstd="t">
                        <v:stroke on="f"/>
                        <v:fill/>
                      </v:rect>
                    </w:pict>
                  </w:r>
                </w:p>
              </w:tc>
            </w:tr>
            <w:tr>
              <w:tblPrEx/>
              <w:trPr>
                <w:tblCellSpacing w:w="7" w:type="dxa"/>
                <w:jc w:val="center"/>
              </w:trPr>
              <w:tc>
                <w:tcPr>
                  <w:tcW w:w="0" w:type="auto"/>
                  <w:vMerge w:val="restart"/>
                  <w:tcBorders/>
                  <w:vAlign w:val="center"/>
                  <w:hideMark/>
                </w:tcPr>
                <w:p>
                  <w:pPr>
                    <w:pStyle w:val="style0"/>
                    <w:jc w:val="center"/>
                    <w:rPr>
                      <w:sz w:val="24"/>
                      <w:szCs w:val="24"/>
                    </w:rPr>
                  </w:pPr>
                  <w:r>
                    <w:rPr>
                      <w:sz w:val="24"/>
                      <w:szCs w:val="24"/>
                    </w:rPr>
                    <w:t>8</w:t>
                  </w:r>
                </w:p>
              </w:tc>
              <w:tc>
                <w:tcPr>
                  <w:tcW w:w="1325" w:type="dxa"/>
                  <w:tcBorders/>
                  <w:vAlign w:val="center"/>
                  <w:hideMark/>
                </w:tcPr>
                <w:p>
                  <w:pPr>
                    <w:pStyle w:val="style0"/>
                    <w:jc w:val="center"/>
                    <w:rPr>
                      <w:sz w:val="24"/>
                      <w:szCs w:val="24"/>
                    </w:rPr>
                  </w:pPr>
                  <w:r>
                    <w:rPr>
                      <w:sz w:val="24"/>
                      <w:szCs w:val="24"/>
                    </w:rPr>
                    <w:t>oct-1-yne</w:t>
                  </w:r>
                </w:p>
              </w:tc>
              <w:tc>
                <w:tcPr>
                  <w:tcW w:w="1336" w:type="dxa"/>
                  <w:tcBorders/>
                  <w:vAlign w:val="center"/>
                  <w:hideMark/>
                </w:tcPr>
                <w:p>
                  <w:pPr>
                    <w:pStyle w:val="style0"/>
                    <w:jc w:val="center"/>
                    <w:rPr>
                      <w:sz w:val="24"/>
                      <w:szCs w:val="24"/>
                    </w:rPr>
                  </w:pPr>
                  <w:r>
                    <w:rPr>
                      <w:sz w:val="24"/>
                      <w:szCs w:val="24"/>
                    </w:rPr>
                    <w:t>1-octyne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8</w:t>
                  </w:r>
                  <w:r>
                    <w:rPr>
                      <w:sz w:val="24"/>
                      <w:szCs w:val="24"/>
                    </w:rPr>
                    <w:t>H</w:t>
                  </w:r>
                  <w:r>
                    <w:rPr>
                      <w:sz w:val="24"/>
                      <w:szCs w:val="24"/>
                      <w:vertAlign w:val="subscript"/>
                    </w:rPr>
                    <w:t>14</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186"/>
                    <w:gridCol w:w="167"/>
                    <w:gridCol w:w="186"/>
                    <w:gridCol w:w="97"/>
                    <w:gridCol w:w="200"/>
                    <w:gridCol w:w="97"/>
                    <w:gridCol w:w="200"/>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oct-2-yne</w:t>
                  </w:r>
                </w:p>
              </w:tc>
              <w:tc>
                <w:tcPr>
                  <w:tcW w:w="1336" w:type="dxa"/>
                  <w:tcBorders/>
                  <w:vAlign w:val="center"/>
                  <w:hideMark/>
                </w:tcPr>
                <w:p>
                  <w:pPr>
                    <w:pStyle w:val="style0"/>
                    <w:jc w:val="center"/>
                    <w:rPr>
                      <w:sz w:val="24"/>
                      <w:szCs w:val="24"/>
                    </w:rPr>
                  </w:pPr>
                  <w:r>
                    <w:rPr>
                      <w:sz w:val="24"/>
                      <w:szCs w:val="24"/>
                    </w:rPr>
                    <w:t>2-octyne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8</w:t>
                  </w:r>
                  <w:r>
                    <w:rPr>
                      <w:sz w:val="24"/>
                      <w:szCs w:val="24"/>
                    </w:rPr>
                    <w:t>H</w:t>
                  </w:r>
                  <w:r>
                    <w:rPr>
                      <w:sz w:val="24"/>
                      <w:szCs w:val="24"/>
                      <w:vertAlign w:val="subscript"/>
                    </w:rPr>
                    <w:t>14</w:t>
                  </w:r>
                </w:p>
              </w:tc>
              <w:tc>
                <w:tcPr>
                  <w:tcW w:w="0" w:type="auto"/>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186"/>
                    <w:gridCol w:w="167"/>
                    <w:gridCol w:w="186"/>
                    <w:gridCol w:w="97"/>
                    <w:gridCol w:w="200"/>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oct-3-yne</w:t>
                  </w:r>
                </w:p>
              </w:tc>
              <w:tc>
                <w:tcPr>
                  <w:tcW w:w="1336" w:type="dxa"/>
                  <w:tcBorders/>
                  <w:vAlign w:val="center"/>
                  <w:hideMark/>
                </w:tcPr>
                <w:p>
                  <w:pPr>
                    <w:pStyle w:val="style0"/>
                    <w:jc w:val="center"/>
                    <w:rPr>
                      <w:sz w:val="24"/>
                      <w:szCs w:val="24"/>
                    </w:rPr>
                  </w:pPr>
                  <w:r>
                    <w:rPr>
                      <w:sz w:val="24"/>
                      <w:szCs w:val="24"/>
                    </w:rPr>
                    <w:t>3-octyne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8</w:t>
                  </w:r>
                  <w:r>
                    <w:rPr>
                      <w:sz w:val="24"/>
                      <w:szCs w:val="24"/>
                    </w:rPr>
                    <w:t>H</w:t>
                  </w:r>
                  <w:r>
                    <w:rPr>
                      <w:sz w:val="24"/>
                      <w:szCs w:val="24"/>
                      <w:vertAlign w:val="subscript"/>
                    </w:rPr>
                    <w:t>14</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00"/>
                    <w:gridCol w:w="97"/>
                    <w:gridCol w:w="186"/>
                    <w:gridCol w:w="167"/>
                    <w:gridCol w:w="186"/>
                    <w:gridCol w:w="97"/>
                    <w:gridCol w:w="200"/>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vMerge w:val="continue"/>
                  <w:tcBorders/>
                  <w:vAlign w:val="center"/>
                  <w:hideMark/>
                </w:tcPr>
                <w:p>
                  <w:pPr>
                    <w:pStyle w:val="style0"/>
                    <w:rPr>
                      <w:sz w:val="24"/>
                      <w:szCs w:val="24"/>
                    </w:rPr>
                  </w:pPr>
                </w:p>
              </w:tc>
              <w:tc>
                <w:tcPr>
                  <w:tcW w:w="1325" w:type="dxa"/>
                  <w:tcBorders/>
                  <w:vAlign w:val="center"/>
                  <w:hideMark/>
                </w:tcPr>
                <w:p>
                  <w:pPr>
                    <w:pStyle w:val="style0"/>
                    <w:jc w:val="center"/>
                    <w:rPr>
                      <w:sz w:val="24"/>
                      <w:szCs w:val="24"/>
                    </w:rPr>
                  </w:pPr>
                  <w:r>
                    <w:rPr>
                      <w:sz w:val="24"/>
                      <w:szCs w:val="24"/>
                    </w:rPr>
                    <w:t>oct-4-yne</w:t>
                  </w:r>
                </w:p>
              </w:tc>
              <w:tc>
                <w:tcPr>
                  <w:tcW w:w="1336" w:type="dxa"/>
                  <w:tcBorders/>
                  <w:vAlign w:val="center"/>
                  <w:hideMark/>
                </w:tcPr>
                <w:p>
                  <w:pPr>
                    <w:pStyle w:val="style0"/>
                    <w:jc w:val="center"/>
                    <w:rPr>
                      <w:sz w:val="24"/>
                      <w:szCs w:val="24"/>
                    </w:rPr>
                  </w:pPr>
                  <w:r>
                    <w:rPr>
                      <w:sz w:val="24"/>
                      <w:szCs w:val="24"/>
                    </w:rPr>
                    <w:t>4-octyne</w:t>
                  </w:r>
                </w:p>
              </w:tc>
              <w:tc>
                <w:tcPr>
                  <w:tcW w:w="1696" w:type="dxa"/>
                  <w:tcBorders/>
                  <w:vAlign w:val="center"/>
                  <w:hideMark/>
                </w:tcPr>
                <w:p>
                  <w:pPr>
                    <w:pStyle w:val="style0"/>
                    <w:jc w:val="center"/>
                    <w:rPr>
                      <w:sz w:val="24"/>
                      <w:szCs w:val="24"/>
                    </w:rPr>
                  </w:pPr>
                  <w:r>
                    <w:rPr>
                      <w:sz w:val="24"/>
                      <w:szCs w:val="24"/>
                    </w:rPr>
                    <w:t>C</w:t>
                  </w:r>
                  <w:r>
                    <w:rPr>
                      <w:sz w:val="24"/>
                      <w:szCs w:val="24"/>
                      <w:vertAlign w:val="subscript"/>
                    </w:rPr>
                    <w:t>8</w:t>
                  </w:r>
                  <w:r>
                    <w:rPr>
                      <w:sz w:val="24"/>
                      <w:szCs w:val="24"/>
                    </w:rPr>
                    <w:t>H</w:t>
                  </w:r>
                  <w:r>
                    <w:rPr>
                      <w:sz w:val="24"/>
                      <w:szCs w:val="24"/>
                      <w:vertAlign w:val="subscript"/>
                    </w:rPr>
                    <w:t>14</w:t>
                  </w:r>
                </w:p>
              </w:tc>
              <w:tc>
                <w:tcPr>
                  <w:tcW w:w="3541" w:type="dxa"/>
                  <w:tcBorders/>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8"/>
                    <w:gridCol w:w="200"/>
                    <w:gridCol w:w="97"/>
                    <w:gridCol w:w="200"/>
                    <w:gridCol w:w="97"/>
                    <w:gridCol w:w="200"/>
                    <w:gridCol w:w="97"/>
                    <w:gridCol w:w="186"/>
                    <w:gridCol w:w="167"/>
                    <w:gridCol w:w="186"/>
                    <w:gridCol w:w="97"/>
                    <w:gridCol w:w="200"/>
                    <w:gridCol w:w="97"/>
                    <w:gridCol w:w="200"/>
                    <w:gridCol w:w="97"/>
                    <w:gridCol w:w="200"/>
                    <w:gridCol w:w="268"/>
                  </w:tblGrid>
                  <w:tr>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H</w:t>
                        </w:r>
                        <w:r>
                          <w:rPr>
                            <w:rFonts w:cs="Arial"/>
                            <w:sz w:val="24"/>
                            <w:szCs w:val="24"/>
                          </w:rPr>
                          <w:br/>
                        </w: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 </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w:t>
                        </w:r>
                      </w:p>
                    </w:tc>
                    <w:tc>
                      <w:tcPr>
                        <w:tcW w:w="0" w:type="auto"/>
                        <w:tcBorders/>
                        <w:vAlign w:val="center"/>
                        <w:hideMark/>
                      </w:tcPr>
                      <w:p>
                        <w:pPr>
                          <w:pStyle w:val="style0"/>
                          <w:jc w:val="center"/>
                          <w:rPr>
                            <w:rFonts w:cs="Arial"/>
                            <w:sz w:val="24"/>
                            <w:szCs w:val="24"/>
                          </w:rPr>
                        </w:pPr>
                        <w:r>
                          <w:rPr>
                            <w:rFonts w:cs="Arial"/>
                            <w:sz w:val="24"/>
                            <w:szCs w:val="24"/>
                          </w:rPr>
                          <w:t>C</w:t>
                        </w:r>
                      </w:p>
                    </w:tc>
                    <w:tc>
                      <w:tcPr>
                        <w:tcW w:w="0" w:type="auto"/>
                        <w:tcBorders/>
                        <w:vAlign w:val="center"/>
                        <w:hideMark/>
                      </w:tcPr>
                      <w:p>
                        <w:pPr>
                          <w:pStyle w:val="style0"/>
                          <w:jc w:val="center"/>
                          <w:rPr>
                            <w:rFonts w:cs="Arial"/>
                            <w:sz w:val="24"/>
                            <w:szCs w:val="24"/>
                          </w:rPr>
                        </w:pPr>
                        <w:r>
                          <w:rPr>
                            <w:rFonts w:cs="Arial"/>
                            <w:sz w:val="24"/>
                            <w:szCs w:val="24"/>
                          </w:rPr>
                          <w:t>-H</w:t>
                        </w:r>
                      </w:p>
                    </w:tc>
                  </w:tr>
                  <w:tr>
                    <w:tblPrEx/>
                    <w:trPr>
                      <w:tblCellSpacing w:w="15" w:type="dxa"/>
                      <w:jc w:val="center"/>
                    </w:trPr>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c>
                      <w:tcPr>
                        <w:tcW w:w="0" w:type="auto"/>
                        <w:tcBorders/>
                        <w:vAlign w:val="center"/>
                        <w:hideMark/>
                      </w:tcPr>
                      <w:p>
                        <w:pPr>
                          <w:pStyle w:val="style0"/>
                          <w:jc w:val="center"/>
                          <w:rPr>
                            <w:rFonts w:cs="Arial"/>
                            <w:sz w:val="24"/>
                            <w:szCs w:val="24"/>
                          </w:rPr>
                        </w:pPr>
                        <w:r>
                          <w:rPr>
                            <w:rFonts w:cs="Arial"/>
                            <w:sz w:val="24"/>
                            <w:szCs w:val="24"/>
                          </w:rPr>
                          <w:t>|</w:t>
                        </w:r>
                        <w:r>
                          <w:rPr>
                            <w:rFonts w:cs="Arial"/>
                            <w:sz w:val="24"/>
                            <w:szCs w:val="24"/>
                          </w:rPr>
                          <w:br/>
                        </w:r>
                        <w:r>
                          <w:rPr>
                            <w:rFonts w:cs="Arial"/>
                            <w:sz w:val="24"/>
                            <w:szCs w:val="24"/>
                          </w:rPr>
                          <w:t>H</w:t>
                        </w:r>
                      </w:p>
                    </w:tc>
                    <w:tc>
                      <w:tcPr>
                        <w:tcW w:w="0" w:type="auto"/>
                        <w:tcBorders/>
                        <w:vAlign w:val="center"/>
                        <w:hideMark/>
                      </w:tcPr>
                      <w:p>
                        <w:pPr>
                          <w:pStyle w:val="style0"/>
                          <w:jc w:val="center"/>
                          <w:rPr>
                            <w:rFonts w:cs="Arial"/>
                            <w:sz w:val="24"/>
                            <w:szCs w:val="24"/>
                          </w:rPr>
                        </w:pPr>
                        <w:r>
                          <w:rPr>
                            <w:rFonts w:cs="Arial"/>
                            <w:sz w:val="24"/>
                            <w:szCs w:val="24"/>
                          </w:rPr>
                          <w:t> </w:t>
                        </w:r>
                      </w:p>
                    </w:tc>
                  </w:tr>
                </w:tbl>
                <w:p>
                  <w:pPr>
                    <w:pStyle w:val="style0"/>
                    <w:jc w:val="center"/>
                    <w:rPr>
                      <w:sz w:val="24"/>
                      <w:szCs w:val="24"/>
                    </w:rPr>
                  </w:pPr>
                </w:p>
              </w:tc>
            </w:tr>
            <w:tr>
              <w:tblPrEx/>
              <w:trPr>
                <w:tblCellSpacing w:w="7" w:type="dxa"/>
                <w:jc w:val="center"/>
              </w:trPr>
              <w:tc>
                <w:tcPr>
                  <w:tcW w:w="0" w:type="auto"/>
                  <w:gridSpan w:val="5"/>
                  <w:tcBorders/>
                  <w:vAlign w:val="center"/>
                  <w:hideMark/>
                </w:tcPr>
                <w:p>
                  <w:pPr>
                    <w:pStyle w:val="style0"/>
                    <w:rPr>
                      <w:sz w:val="24"/>
                      <w:szCs w:val="24"/>
                    </w:rPr>
                  </w:pPr>
                  <w:r>
                    <w:rPr>
                      <w:sz w:val="24"/>
                      <w:szCs w:val="24"/>
                    </w:rPr>
                    <w:pict>
                      <v:rect id="1373" fillcolor="#a0a0a0" stroked="f" style="margin-left:0.0pt;margin-top:0.0pt;width:0.0pt;height:1.5pt;mso-wrap-distance-left:0.0pt;mso-wrap-distance-right:0.0pt;visibility:visible;" o:hr="t" o:hralign="center" o:hrstd="t">
                        <v:stroke on="f"/>
                        <v:fill/>
                      </v:rect>
                    </w:pict>
                  </w:r>
                </w:p>
              </w:tc>
            </w:tr>
          </w:tbl>
          <w:p>
            <w:pPr>
              <w:pStyle w:val="style0"/>
              <w:rPr>
                <w:sz w:val="24"/>
                <w:szCs w:val="24"/>
              </w:rPr>
            </w:pPr>
          </w:p>
        </w:tc>
      </w:tr>
    </w:tbl>
    <w:p>
      <w:pPr>
        <w:pStyle w:val="style157"/>
        <w:rPr>
          <w:b/>
          <w:bCs/>
        </w:rPr>
      </w:pPr>
      <w:r>
        <w:rPr>
          <w:b/>
          <w:bCs/>
        </w:rPr>
        <w:t>Alkynes: Uses and Examples</w:t>
      </w:r>
    </w:p>
    <w:p>
      <w:pPr>
        <w:pStyle w:val="style157"/>
        <w:rPr/>
      </w:pPr>
      <w:r>
        <w:t xml:space="preserve">Alkynes have various industrial applications. Let's take a look at a few examples of common alkynes and what they are used for. </w:t>
      </w:r>
    </w:p>
    <w:p>
      <w:pPr>
        <w:pStyle w:val="style157"/>
        <w:numPr>
          <w:ilvl w:val="0"/>
          <w:numId w:val="163"/>
        </w:numPr>
        <w:rPr/>
      </w:pPr>
      <w:r>
        <w:rPr>
          <w:bCs/>
        </w:rPr>
        <w:t>Acetylene</w:t>
      </w:r>
      <w:r>
        <w:t xml:space="preserve">, also referred to as ethyne, is one of the most well-known and widely used alkynes. Acetylene is very useful because it can undergo several chemical reactions that are needed in manufacturing products in different industries. </w:t>
      </w:r>
    </w:p>
    <w:p>
      <w:pPr>
        <w:pStyle w:val="style157"/>
        <w:rPr/>
      </w:pPr>
      <w:r>
        <w:t xml:space="preserve">Let's think about plastic - we use plastic products for so many things, and plastic is made using a compound called polyethylene. Acetylene is an important raw material in the chemical industry to produce polyethyelene. Have you ever heard of an acetylene torch? This type of torch is used to cut weld and steel, and it uses acetylene as fuel. </w:t>
      </w:r>
    </w:p>
    <w:p>
      <w:pPr>
        <w:pStyle w:val="style157"/>
        <w:numPr>
          <w:ilvl w:val="0"/>
          <w:numId w:val="163"/>
        </w:numPr>
        <w:rPr/>
      </w:pPr>
      <w:r>
        <w:t xml:space="preserve">Another alkyne, </w:t>
      </w:r>
      <w:r>
        <w:rPr>
          <w:bCs/>
        </w:rPr>
        <w:t>propyne</w:t>
      </w:r>
      <w:r>
        <w:t xml:space="preserve">, also known as methylacetylene, is commonly used as a substitute for acetylene as fuel for welding torches. It is also being investigated as possible fuel for rockets in space craft. </w:t>
      </w:r>
    </w:p>
    <w:p>
      <w:pPr>
        <w:pStyle w:val="style157"/>
        <w:rPr/>
      </w:pPr>
    </w:p>
    <w:p>
      <w:pPr>
        <w:pStyle w:val="style157"/>
        <w:rPr>
          <w:rFonts w:eastAsia="Arial-BoldMT"/>
        </w:rPr>
      </w:pPr>
    </w:p>
    <w:p>
      <w:pPr>
        <w:pStyle w:val="style157"/>
        <w:rPr>
          <w:rFonts w:eastAsia="Arial-BoldMT"/>
          <w:b/>
          <w:bCs/>
        </w:rPr>
      </w:pPr>
      <w:r>
        <w:rPr>
          <w:rFonts w:eastAsia="Arial-BoldMT"/>
          <w:b/>
          <w:bCs/>
        </w:rPr>
        <w:t>Lesson Summary</w:t>
      </w:r>
    </w:p>
    <w:p>
      <w:pPr>
        <w:pStyle w:val="style157"/>
        <w:rPr>
          <w:rFonts w:eastAsia="Arial-BoldMT"/>
        </w:rPr>
      </w:pPr>
      <w:r>
        <w:rPr>
          <w:rFonts w:eastAsia="Arial-BoldMT"/>
        </w:rPr>
        <w:t>• Alkanes are saturated compounds meaning that the carbon bonds are all involved in single bonding.</w:t>
      </w:r>
    </w:p>
    <w:p>
      <w:pPr>
        <w:pStyle w:val="style157"/>
        <w:rPr>
          <w:rFonts w:eastAsia="Arial-BoldMT"/>
        </w:rPr>
      </w:pPr>
      <w:r>
        <w:rPr>
          <w:rFonts w:eastAsia="Arial-BoldMT"/>
        </w:rPr>
        <w:t>Alkanes have a general formula of C</w:t>
      </w:r>
      <w:r>
        <w:rPr>
          <w:rFonts w:eastAsia="Arial-BoldMT"/>
          <w:vertAlign w:val="subscript"/>
        </w:rPr>
        <w:t>n</w:t>
      </w:r>
      <w:r>
        <w:rPr>
          <w:rFonts w:eastAsia="Arial-BoldMT"/>
        </w:rPr>
        <w:t>H</w:t>
      </w:r>
      <w:r>
        <w:rPr>
          <w:rFonts w:eastAsia="Arial-BoldMT"/>
          <w:vertAlign w:val="subscript"/>
        </w:rPr>
        <w:t>2n+2</w:t>
      </w:r>
      <w:r>
        <w:rPr>
          <w:rFonts w:eastAsia="Arial-BoldMT"/>
        </w:rPr>
        <w:t>.</w:t>
      </w:r>
    </w:p>
    <w:p>
      <w:pPr>
        <w:pStyle w:val="style157"/>
        <w:rPr>
          <w:rFonts w:eastAsia="Arial-BoldMT"/>
        </w:rPr>
      </w:pPr>
      <w:r>
        <w:rPr>
          <w:rFonts w:eastAsia="Arial-BoldMT"/>
        </w:rPr>
        <w:t>• The structural formula is the formula showing how the bonded atoms are arranged in the molecule.</w:t>
      </w:r>
    </w:p>
    <w:p>
      <w:pPr>
        <w:pStyle w:val="style157"/>
        <w:rPr>
          <w:rFonts w:eastAsia="Arial-BoldMT"/>
        </w:rPr>
      </w:pPr>
      <w:r>
        <w:rPr>
          <w:rFonts w:eastAsia="Arial-BoldMT"/>
        </w:rPr>
        <w:t>• Structural isomers are molecules that have the same formula but different structures.</w:t>
      </w:r>
    </w:p>
    <w:p>
      <w:pPr>
        <w:pStyle w:val="style157"/>
        <w:rPr>
          <w:rFonts w:eastAsia="Arial-BoldMT"/>
        </w:rPr>
      </w:pPr>
      <w:r>
        <w:rPr>
          <w:rFonts w:eastAsia="Arial-BoldMT"/>
        </w:rPr>
        <w:t>• Alkenes are compounds containing hydrogen and carbon but contain at least one double bonded carbon</w:t>
      </w:r>
    </w:p>
    <w:p>
      <w:pPr>
        <w:pStyle w:val="style157"/>
        <w:rPr>
          <w:rFonts w:eastAsia="Arial-BoldMT"/>
        </w:rPr>
      </w:pPr>
      <w:r>
        <w:rPr>
          <w:rFonts w:eastAsia="Arial-BoldMT"/>
        </w:rPr>
        <w:t>atom. Due to this multiple bond, the alkenes are in a group of organic compounds known as unsaturated</w:t>
      </w:r>
    </w:p>
    <w:p>
      <w:pPr>
        <w:pStyle w:val="style157"/>
        <w:rPr>
          <w:rFonts w:eastAsia="Arial-BoldMT"/>
        </w:rPr>
      </w:pPr>
      <w:r>
        <w:rPr>
          <w:rFonts w:eastAsia="Arial-BoldMT"/>
        </w:rPr>
        <w:t>compounds. Alkenes have a general formula of C</w:t>
      </w:r>
      <w:r>
        <w:rPr>
          <w:rFonts w:eastAsia="Arial-BoldMT"/>
          <w:vertAlign w:val="subscript"/>
        </w:rPr>
        <w:t>n</w:t>
      </w:r>
      <w:r>
        <w:rPr>
          <w:rFonts w:eastAsia="Arial-BoldMT"/>
        </w:rPr>
        <w:t>H</w:t>
      </w:r>
      <w:r>
        <w:rPr>
          <w:rFonts w:eastAsia="Arial-BoldMT"/>
          <w:vertAlign w:val="subscript"/>
        </w:rPr>
        <w:t>2n</w:t>
      </w:r>
      <w:r>
        <w:rPr>
          <w:rFonts w:eastAsia="Arial-BoldMT"/>
        </w:rPr>
        <w:t>.</w:t>
      </w:r>
    </w:p>
    <w:p>
      <w:pPr>
        <w:pStyle w:val="style157"/>
        <w:rPr>
          <w:rFonts w:eastAsia="Arial-BoldMT"/>
        </w:rPr>
      </w:pPr>
      <w:r>
        <w:rPr>
          <w:rFonts w:eastAsia="Arial-BoldMT"/>
        </w:rPr>
        <w:t>• Alkynes are organic compounds containing carbon and hydrogen and at least one triple bond. Alkynes</w:t>
      </w:r>
    </w:p>
    <w:p>
      <w:pPr>
        <w:pStyle w:val="style157"/>
        <w:rPr>
          <w:rFonts w:eastAsia="Arial-BoldMT"/>
        </w:rPr>
      </w:pPr>
      <w:r>
        <w:rPr>
          <w:rFonts w:eastAsia="Arial-BoldMT"/>
        </w:rPr>
        <w:t>have a general formula of C</w:t>
      </w:r>
      <w:r>
        <w:rPr>
          <w:rFonts w:eastAsia="Arial-BoldMT"/>
          <w:vertAlign w:val="subscript"/>
        </w:rPr>
        <w:t>n</w:t>
      </w:r>
      <w:r>
        <w:rPr>
          <w:rFonts w:eastAsia="Arial-BoldMT"/>
        </w:rPr>
        <w:t>H</w:t>
      </w:r>
      <w:r>
        <w:rPr>
          <w:rFonts w:eastAsia="Arial-BoldMT"/>
          <w:vertAlign w:val="subscript"/>
        </w:rPr>
        <w:t>2n-2</w:t>
      </w:r>
      <w:r>
        <w:rPr>
          <w:rFonts w:eastAsia="Arial-BoldMT"/>
        </w:rPr>
        <w:t>.</w:t>
      </w:r>
    </w:p>
    <w:p>
      <w:pPr>
        <w:pStyle w:val="style157"/>
        <w:rPr>
          <w:rFonts w:eastAsia="Arial-BoldMT"/>
        </w:rPr>
      </w:pPr>
      <w:r>
        <w:rPr>
          <w:rFonts w:eastAsia="Arial-BoldMT"/>
        </w:rPr>
        <w:t>• Substituted halogens are organic compounds where one or more of the branches are a halogen.</w:t>
      </w:r>
    </w:p>
    <w:p>
      <w:pPr>
        <w:pStyle w:val="style157"/>
        <w:rPr>
          <w:rFonts w:eastAsia="Arial-BoldMT"/>
        </w:rPr>
      </w:pPr>
    </w:p>
    <w:p>
      <w:pPr>
        <w:pStyle w:val="style157"/>
        <w:rPr>
          <w:rFonts w:eastAsia="Arial-BoldMT"/>
        </w:rPr>
      </w:pPr>
    </w:p>
    <w:p>
      <w:pPr>
        <w:pStyle w:val="style157"/>
        <w:rPr>
          <w:rFonts w:eastAsia="Arial-BoldMT"/>
          <w:b/>
          <w:bCs/>
        </w:rPr>
      </w:pPr>
      <w:r>
        <w:rPr>
          <w:rFonts w:eastAsia="Arial-BoldMT"/>
          <w:b/>
          <w:bCs/>
        </w:rPr>
        <w:t>Review Questions</w:t>
      </w:r>
    </w:p>
    <w:p>
      <w:pPr>
        <w:pStyle w:val="style157"/>
        <w:rPr>
          <w:rFonts w:eastAsia="Arial-BoldMT"/>
        </w:rPr>
      </w:pPr>
      <w:r>
        <w:rPr>
          <w:rFonts w:eastAsia="Arial-BoldMT"/>
        </w:rPr>
        <w:t>1. Define the terms alkane, alkene and alkyne. (Beginning)</w:t>
      </w:r>
    </w:p>
    <w:p>
      <w:pPr>
        <w:pStyle w:val="style157"/>
        <w:rPr>
          <w:rFonts w:eastAsia="Arial-BoldMT"/>
        </w:rPr>
      </w:pPr>
      <w:r>
        <w:rPr>
          <w:rFonts w:eastAsia="Arial-BoldMT"/>
        </w:rPr>
        <w:t>2. What is the difference between a saturated and an unsaturated compound? (Beginning)</w:t>
      </w:r>
    </w:p>
    <w:p>
      <w:pPr>
        <w:pStyle w:val="style157"/>
        <w:rPr>
          <w:rFonts w:eastAsia="Arial-BoldMT"/>
        </w:rPr>
      </w:pPr>
      <w:r>
        <w:rPr>
          <w:rFonts w:eastAsia="Arial-BoldMT"/>
        </w:rPr>
        <w:t>3. What is the structural formula of a compound? (Beginning)</w:t>
      </w:r>
    </w:p>
    <w:p>
      <w:pPr>
        <w:pStyle w:val="style157"/>
        <w:rPr>
          <w:rFonts w:eastAsia="Arial-BoldMT"/>
        </w:rPr>
      </w:pPr>
      <w:r>
        <w:rPr>
          <w:rFonts w:eastAsia="Arial-BoldMT"/>
        </w:rPr>
        <w:t>4. (1) Which of the following organic compounds is unsaturated? (Intermediate)</w:t>
      </w:r>
    </w:p>
    <w:p>
      <w:pPr>
        <w:pStyle w:val="style157"/>
        <w:rPr>
          <w:rFonts w:eastAsia="Arial-BoldMT"/>
        </w:rPr>
      </w:pPr>
      <w:r>
        <w:rPr>
          <w:rFonts w:eastAsia="Arial-BoldMT"/>
        </w:rPr>
        <w:t>(a) ethylcyclobutane</w:t>
      </w:r>
    </w:p>
    <w:p>
      <w:pPr>
        <w:pStyle w:val="style157"/>
        <w:rPr>
          <w:rFonts w:eastAsia="Arial-BoldMT"/>
        </w:rPr>
      </w:pPr>
      <w:r>
        <w:rPr>
          <w:rFonts w:eastAsia="Arial-BoldMT"/>
        </w:rPr>
        <w:t>(b) 3-ethyl-2-methyl-1-pentene</w:t>
      </w:r>
    </w:p>
    <w:p>
      <w:pPr>
        <w:pStyle w:val="style157"/>
        <w:rPr>
          <w:rFonts w:eastAsia="Arial-BoldMT"/>
        </w:rPr>
      </w:pPr>
      <w:r>
        <w:rPr>
          <w:rFonts w:eastAsia="Arial-BoldMT"/>
        </w:rPr>
        <w:t>(c) 2-bromobutane</w:t>
      </w:r>
    </w:p>
    <w:p>
      <w:pPr>
        <w:pStyle w:val="style157"/>
        <w:rPr>
          <w:rFonts w:eastAsia="Arial-BoldMT"/>
        </w:rPr>
      </w:pPr>
    </w:p>
    <w:p>
      <w:pPr>
        <w:pStyle w:val="style157"/>
        <w:rPr/>
      </w:pPr>
      <w:r>
        <w:t>(d) 2-methyl-1-chlorohexane</w:t>
      </w:r>
    </w:p>
    <w:p>
      <w:pPr>
        <w:pStyle w:val="style157"/>
        <w:rPr>
          <w:rFonts w:eastAsia="Arial-BoldMT"/>
        </w:rPr>
      </w:pPr>
      <w:r>
        <w:t xml:space="preserve">5. What is the name of the compound having the following structural formula? </w:t>
      </w:r>
      <w:r>
        <w:rPr>
          <w:rFonts w:eastAsia="Arial-BoldMT"/>
        </w:rPr>
        <w:t>(Intermediate)</w:t>
      </w:r>
    </w:p>
    <w:p>
      <w:pPr>
        <w:pStyle w:val="style157"/>
        <w:rPr>
          <w:rFonts w:eastAsia="Arial-BoldMT"/>
        </w:rPr>
      </w:pPr>
      <w:r>
        <w:rPr>
          <w:rFonts w:eastAsia="Arial-BoldMT"/>
          <w:noProof/>
        </w:rPr>
        <w:drawing>
          <wp:inline distL="0" distT="0" distB="0" distR="0">
            <wp:extent cx="1862438" cy="1314450"/>
            <wp:effectExtent l="0" t="0" r="5080" b="0"/>
            <wp:docPr id="1374" name="Picture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Picture 113"/>
                    <pic:cNvPicPr/>
                  </pic:nvPicPr>
                  <pic:blipFill>
                    <a:blip r:embed="rId173" cstate="print"/>
                    <a:srcRect l="0" t="0" r="0" b="0"/>
                    <a:stretch/>
                  </pic:blipFill>
                  <pic:spPr>
                    <a:xfrm rot="0">
                      <a:off x="0" y="0"/>
                      <a:ext cx="1862438" cy="1314450"/>
                    </a:xfrm>
                    <a:prstGeom prst="rect"/>
                    <a:ln>
                      <a:noFill/>
                    </a:ln>
                  </pic:spPr>
                </pic:pic>
              </a:graphicData>
            </a:graphic>
          </wp:inline>
        </w:drawing>
      </w:r>
    </w:p>
    <w:p>
      <w:pPr>
        <w:pStyle w:val="style157"/>
        <w:rPr/>
      </w:pPr>
    </w:p>
    <w:p>
      <w:pPr>
        <w:pStyle w:val="style157"/>
        <w:rPr/>
      </w:pPr>
      <w:r>
        <w:t>(a) 3-ethyl-4-methylhexane</w:t>
      </w:r>
    </w:p>
    <w:p>
      <w:pPr>
        <w:pStyle w:val="style157"/>
        <w:rPr/>
      </w:pPr>
      <w:r>
        <w:t>(b) 4-methyl-3-ethylhexane</w:t>
      </w:r>
    </w:p>
    <w:p>
      <w:pPr>
        <w:pStyle w:val="style157"/>
        <w:rPr/>
      </w:pPr>
      <w:r>
        <w:t>(c) 4-ethyl-3-methylhexane</w:t>
      </w:r>
    </w:p>
    <w:p>
      <w:pPr>
        <w:pStyle w:val="style157"/>
        <w:rPr/>
      </w:pPr>
      <w:r>
        <w:t>(d) 3-methyl-4-ethylhexene</w:t>
      </w:r>
    </w:p>
    <w:p>
      <w:pPr>
        <w:pStyle w:val="style157"/>
        <w:rPr>
          <w:rFonts w:eastAsia="Arial-BoldMT"/>
        </w:rPr>
      </w:pPr>
      <w:r>
        <w:t xml:space="preserve">6. Which compound is a structural isomer of the compound shown below? </w:t>
      </w:r>
      <w:r>
        <w:rPr>
          <w:rFonts w:eastAsia="Arial-BoldMT"/>
        </w:rPr>
        <w:t>(Intermediate)</w:t>
      </w:r>
    </w:p>
    <w:p>
      <w:pPr>
        <w:pStyle w:val="style157"/>
        <w:rPr>
          <w:rFonts w:eastAsia="Arial-BoldMT"/>
        </w:rPr>
      </w:pPr>
      <w:r>
        <w:rPr>
          <w:rFonts w:eastAsia="Arial-BoldMT"/>
          <w:noProof/>
        </w:rPr>
        <w:drawing>
          <wp:inline distL="0" distT="0" distB="0" distR="0">
            <wp:extent cx="1704975" cy="533400"/>
            <wp:effectExtent l="0" t="0" r="9525" b="0"/>
            <wp:docPr id="1375" name="Picture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Picture 114"/>
                    <pic:cNvPicPr/>
                  </pic:nvPicPr>
                  <pic:blipFill>
                    <a:blip r:embed="rId174" cstate="print"/>
                    <a:srcRect l="0" t="0" r="0" b="0"/>
                    <a:stretch/>
                  </pic:blipFill>
                  <pic:spPr>
                    <a:xfrm rot="0">
                      <a:off x="0" y="0"/>
                      <a:ext cx="1704975" cy="533400"/>
                    </a:xfrm>
                    <a:prstGeom prst="rect"/>
                    <a:ln>
                      <a:noFill/>
                    </a:ln>
                  </pic:spPr>
                </pic:pic>
              </a:graphicData>
            </a:graphic>
          </wp:inline>
        </w:drawing>
      </w:r>
    </w:p>
    <w:p>
      <w:pPr>
        <w:pStyle w:val="style157"/>
        <w:rPr/>
      </w:pPr>
      <w:r>
        <w:t>(a) butane</w:t>
      </w:r>
    </w:p>
    <w:p>
      <w:pPr>
        <w:pStyle w:val="style157"/>
        <w:rPr/>
      </w:pPr>
      <w:r>
        <w:t>(b) methane</w:t>
      </w:r>
    </w:p>
    <w:p>
      <w:pPr>
        <w:pStyle w:val="style157"/>
        <w:rPr/>
      </w:pPr>
      <w:r>
        <w:t>(c) pentane</w:t>
      </w:r>
    </w:p>
    <w:p>
      <w:pPr>
        <w:pStyle w:val="style157"/>
        <w:rPr/>
      </w:pPr>
      <w:r>
        <w:t>(d) hexane</w:t>
      </w:r>
    </w:p>
    <w:p>
      <w:pPr>
        <w:pStyle w:val="style157"/>
        <w:rPr>
          <w:rFonts w:eastAsia="Arial-BoldMT"/>
        </w:rPr>
      </w:pPr>
      <w:r>
        <w:t xml:space="preserve">7. Which structures are isomers of the other structures? </w:t>
      </w:r>
      <w:r>
        <w:rPr>
          <w:rFonts w:eastAsia="Arial-BoldMT"/>
        </w:rPr>
        <w:t>(Intermediate)</w:t>
      </w:r>
    </w:p>
    <w:p>
      <w:pPr>
        <w:pStyle w:val="style157"/>
        <w:rPr>
          <w:rFonts w:eastAsia="Arial-BoldMT"/>
        </w:rPr>
      </w:pPr>
      <w:r>
        <w:rPr>
          <w:rFonts w:eastAsia="Arial-BoldMT"/>
          <w:noProof/>
        </w:rPr>
        <w:drawing>
          <wp:inline distL="0" distT="0" distB="0" distR="0">
            <wp:extent cx="5943600" cy="1487741"/>
            <wp:effectExtent l="0" t="0" r="0" b="0"/>
            <wp:docPr id="1376" name="Picture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Picture 115"/>
                    <pic:cNvPicPr/>
                  </pic:nvPicPr>
                  <pic:blipFill>
                    <a:blip r:embed="rId175" cstate="print"/>
                    <a:srcRect l="0" t="0" r="0" b="0"/>
                    <a:stretch/>
                  </pic:blipFill>
                  <pic:spPr>
                    <a:xfrm rot="0">
                      <a:off x="0" y="0"/>
                      <a:ext cx="5943600" cy="1487741"/>
                    </a:xfrm>
                    <a:prstGeom prst="rect"/>
                    <a:ln>
                      <a:noFill/>
                    </a:ln>
                  </pic:spPr>
                </pic:pic>
              </a:graphicData>
            </a:graphic>
          </wp:inline>
        </w:drawing>
      </w:r>
    </w:p>
    <w:p>
      <w:pPr>
        <w:pStyle w:val="style157"/>
        <w:rPr>
          <w:rFonts w:eastAsia="Arial-BoldMT"/>
        </w:rPr>
      </w:pPr>
    </w:p>
    <w:p>
      <w:pPr>
        <w:pStyle w:val="style157"/>
        <w:rPr/>
      </w:pPr>
      <w:r>
        <w:t>(a) I, II, III</w:t>
      </w:r>
    </w:p>
    <w:p>
      <w:pPr>
        <w:pStyle w:val="style157"/>
        <w:rPr/>
      </w:pPr>
      <w:r>
        <w:t>(b) II, III</w:t>
      </w:r>
    </w:p>
    <w:p>
      <w:pPr>
        <w:pStyle w:val="style157"/>
        <w:rPr/>
      </w:pPr>
      <w:r>
        <w:t>(c) I, II, IV</w:t>
      </w:r>
    </w:p>
    <w:p>
      <w:pPr>
        <w:pStyle w:val="style157"/>
        <w:rPr/>
      </w:pPr>
    </w:p>
    <w:p>
      <w:pPr>
        <w:pStyle w:val="style157"/>
        <w:rPr/>
      </w:pPr>
      <w:r>
        <w:t>(d) They are all isomers.</w:t>
      </w:r>
    </w:p>
    <w:p>
      <w:pPr>
        <w:pStyle w:val="style157"/>
        <w:rPr>
          <w:rFonts w:eastAsia="Arial-BoldMT"/>
        </w:rPr>
      </w:pPr>
      <w:r>
        <w:t xml:space="preserve">8. Which of the following structures has the shortest parent chain? </w:t>
      </w:r>
      <w:r>
        <w:rPr>
          <w:rFonts w:eastAsia="Arial-BoldMT"/>
        </w:rPr>
        <w:t>(Intermediate)</w:t>
      </w:r>
      <w:r>
        <w:rPr>
          <w:rFonts w:eastAsia="Arial-BoldMT"/>
        </w:rPr>
        <w:br/>
      </w:r>
      <w:r>
        <w:rPr>
          <w:rFonts w:eastAsia="Arial-BoldMT"/>
          <w:noProof/>
        </w:rPr>
        <w:drawing>
          <wp:inline distL="0" distT="0" distB="0" distR="0">
            <wp:extent cx="5943600" cy="1487741"/>
            <wp:effectExtent l="0" t="0" r="0" b="0"/>
            <wp:docPr id="1377" name="Picture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Picture 116"/>
                    <pic:cNvPicPr/>
                  </pic:nvPicPr>
                  <pic:blipFill>
                    <a:blip r:embed="rId175" cstate="print"/>
                    <a:srcRect l="0" t="0" r="0" b="0"/>
                    <a:stretch/>
                  </pic:blipFill>
                  <pic:spPr>
                    <a:xfrm rot="0">
                      <a:off x="0" y="0"/>
                      <a:ext cx="5943600" cy="1487741"/>
                    </a:xfrm>
                    <a:prstGeom prst="rect"/>
                    <a:ln>
                      <a:noFill/>
                    </a:ln>
                  </pic:spPr>
                </pic:pic>
              </a:graphicData>
            </a:graphic>
          </wp:inline>
        </w:drawing>
      </w:r>
    </w:p>
    <w:p>
      <w:pPr>
        <w:pStyle w:val="style157"/>
        <w:rPr>
          <w:rFonts w:eastAsia="Arial-BoldMT"/>
        </w:rPr>
      </w:pPr>
      <w:r>
        <w:t xml:space="preserve">9. Draw each of the following compounds. </w:t>
      </w:r>
      <w:r>
        <w:rPr>
          <w:rFonts w:eastAsia="Arial-BoldMT"/>
        </w:rPr>
        <w:t>(Intermediate)</w:t>
      </w:r>
    </w:p>
    <w:p>
      <w:pPr>
        <w:pStyle w:val="style157"/>
        <w:rPr/>
      </w:pPr>
      <w:r>
        <w:t>a. 2,3,4-trimethylpentane</w:t>
      </w:r>
    </w:p>
    <w:p>
      <w:pPr>
        <w:pStyle w:val="style157"/>
        <w:rPr/>
      </w:pPr>
      <w:r>
        <w:t>b. 2-chloro-1-propene</w:t>
      </w:r>
    </w:p>
    <w:p>
      <w:pPr>
        <w:pStyle w:val="style157"/>
        <w:rPr/>
      </w:pPr>
      <w:r>
        <w:t>c. 1-bromo-2-methylbutane</w:t>
      </w:r>
    </w:p>
    <w:p>
      <w:pPr>
        <w:pStyle w:val="style157"/>
        <w:rPr/>
      </w:pPr>
      <w:r>
        <w:t>d. Ethyne</w:t>
      </w:r>
    </w:p>
    <w:p>
      <w:pPr>
        <w:pStyle w:val="style157"/>
        <w:rPr/>
      </w:pPr>
      <w:r>
        <w:t>e. 1-bromo-5,5-dimethylheptane</w:t>
      </w:r>
    </w:p>
    <w:p>
      <w:pPr>
        <w:pStyle w:val="style157"/>
        <w:rPr>
          <w:rFonts w:eastAsia="Arial-BoldMT"/>
        </w:rPr>
      </w:pPr>
      <w:r>
        <w:t xml:space="preserve">10. Name each of the following structures. </w:t>
      </w:r>
      <w:r>
        <w:rPr>
          <w:rFonts w:eastAsia="Arial-BoldMT"/>
        </w:rPr>
        <w:t>(Intermediate)</w:t>
      </w:r>
    </w:p>
    <w:p>
      <w:pPr>
        <w:pStyle w:val="style157"/>
        <w:rPr>
          <w:rFonts w:eastAsia="Arial-BoldMT"/>
        </w:rPr>
      </w:pPr>
      <w:r>
        <w:rPr>
          <w:rFonts w:eastAsia="Arial-BoldMT"/>
          <w:noProof/>
        </w:rPr>
        <w:drawing>
          <wp:inline distL="0" distT="0" distB="0" distR="0">
            <wp:extent cx="2428875" cy="838200"/>
            <wp:effectExtent l="0" t="0" r="9525" b="0"/>
            <wp:docPr id="1378" name="Picture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Picture 117"/>
                    <pic:cNvPicPr/>
                  </pic:nvPicPr>
                  <pic:blipFill>
                    <a:blip r:embed="rId176" cstate="print"/>
                    <a:srcRect l="0" t="0" r="0" b="0"/>
                    <a:stretch/>
                  </pic:blipFill>
                  <pic:spPr>
                    <a:xfrm rot="0">
                      <a:off x="0" y="0"/>
                      <a:ext cx="2428875" cy="838200"/>
                    </a:xfrm>
                    <a:prstGeom prst="rect"/>
                    <a:ln>
                      <a:noFill/>
                    </a:ln>
                  </pic:spPr>
                </pic:pic>
              </a:graphicData>
            </a:graphic>
          </wp:inline>
        </w:drawing>
      </w:r>
    </w:p>
    <w:p>
      <w:pPr>
        <w:pStyle w:val="style157"/>
        <w:rPr/>
      </w:pPr>
      <w:r>
        <w:t>a.</w:t>
      </w:r>
    </w:p>
    <w:p>
      <w:pPr>
        <w:pStyle w:val="style157"/>
        <w:rPr/>
      </w:pPr>
      <w:r>
        <w:t>b.</w:t>
      </w:r>
    </w:p>
    <w:p>
      <w:pPr>
        <w:pStyle w:val="style157"/>
        <w:rPr/>
      </w:pPr>
      <w:r>
        <w:rPr>
          <w:noProof/>
        </w:rPr>
        <w:drawing>
          <wp:inline distL="0" distT="0" distB="0" distR="0">
            <wp:extent cx="3762375" cy="857250"/>
            <wp:effectExtent l="0" t="0" r="9525" b="0"/>
            <wp:docPr id="1379" name="Picture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Picture 118"/>
                    <pic:cNvPicPr/>
                  </pic:nvPicPr>
                  <pic:blipFill>
                    <a:blip r:embed="rId177" cstate="print"/>
                    <a:srcRect l="0" t="0" r="0" b="0"/>
                    <a:stretch/>
                  </pic:blipFill>
                  <pic:spPr>
                    <a:xfrm rot="0">
                      <a:off x="0" y="0"/>
                      <a:ext cx="3762375" cy="857250"/>
                    </a:xfrm>
                    <a:prstGeom prst="rect"/>
                    <a:ln>
                      <a:noFill/>
                    </a:ln>
                  </pic:spPr>
                </pic:pic>
              </a:graphicData>
            </a:graphic>
          </wp:inline>
        </w:drawing>
      </w:r>
    </w:p>
    <w:p>
      <w:pPr>
        <w:pStyle w:val="style157"/>
        <w:rPr/>
      </w:pPr>
    </w:p>
    <w:p>
      <w:pPr>
        <w:pStyle w:val="style157"/>
        <w:rPr/>
      </w:pPr>
    </w:p>
    <w:p>
      <w:pPr>
        <w:pStyle w:val="style157"/>
        <w:rPr/>
      </w:pPr>
      <w:r>
        <w:t>c.</w:t>
      </w:r>
    </w:p>
    <w:p>
      <w:pPr>
        <w:pStyle w:val="style157"/>
        <w:rPr/>
      </w:pPr>
      <w:r>
        <w:rPr>
          <w:noProof/>
        </w:rPr>
        <w:drawing>
          <wp:inline distL="0" distT="0" distB="0" distR="0">
            <wp:extent cx="2847975" cy="523875"/>
            <wp:effectExtent l="0" t="0" r="9525" b="9525"/>
            <wp:docPr id="1380" name="Picture 1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Picture 119"/>
                    <pic:cNvPicPr/>
                  </pic:nvPicPr>
                  <pic:blipFill>
                    <a:blip r:embed="rId178" cstate="print"/>
                    <a:srcRect l="0" t="0" r="0" b="0"/>
                    <a:stretch/>
                  </pic:blipFill>
                  <pic:spPr>
                    <a:xfrm rot="0">
                      <a:off x="0" y="0"/>
                      <a:ext cx="2847975" cy="523875"/>
                    </a:xfrm>
                    <a:prstGeom prst="rect"/>
                    <a:ln>
                      <a:noFill/>
                    </a:ln>
                  </pic:spPr>
                </pic:pic>
              </a:graphicData>
            </a:graphic>
          </wp:inline>
        </w:drawing>
      </w:r>
    </w:p>
    <w:p>
      <w:pPr>
        <w:pStyle w:val="style157"/>
        <w:rPr/>
      </w:pPr>
    </w:p>
    <w:p>
      <w:pPr>
        <w:pStyle w:val="style157"/>
        <w:rPr/>
      </w:pPr>
      <w:r>
        <w:t>d.</w:t>
      </w:r>
    </w:p>
    <w:p>
      <w:pPr>
        <w:pStyle w:val="style157"/>
        <w:rPr/>
      </w:pPr>
      <w:r>
        <w:rPr>
          <w:noProof/>
        </w:rPr>
        <w:drawing>
          <wp:inline distL="0" distT="0" distB="0" distR="0">
            <wp:extent cx="3343275" cy="552450"/>
            <wp:effectExtent l="0" t="0" r="9525" b="0"/>
            <wp:docPr id="1381" name="Picture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Picture 120"/>
                    <pic:cNvPicPr/>
                  </pic:nvPicPr>
                  <pic:blipFill>
                    <a:blip r:embed="rId179" cstate="print"/>
                    <a:srcRect l="0" t="0" r="0" b="0"/>
                    <a:stretch/>
                  </pic:blipFill>
                  <pic:spPr>
                    <a:xfrm rot="0">
                      <a:off x="0" y="0"/>
                      <a:ext cx="3343275" cy="552450"/>
                    </a:xfrm>
                    <a:prstGeom prst="rect"/>
                    <a:ln>
                      <a:noFill/>
                    </a:ln>
                  </pic:spPr>
                </pic:pic>
              </a:graphicData>
            </a:graphic>
          </wp:inline>
        </w:drawing>
      </w:r>
    </w:p>
    <w:p>
      <w:pPr>
        <w:pStyle w:val="style157"/>
        <w:rPr/>
      </w:pPr>
    </w:p>
    <w:p>
      <w:pPr>
        <w:pStyle w:val="style157"/>
        <w:rPr/>
      </w:pPr>
    </w:p>
    <w:p>
      <w:pPr>
        <w:pStyle w:val="style157"/>
        <w:rPr>
          <w:rFonts w:eastAsia="Arial-BoldMT"/>
          <w:b/>
          <w:bCs/>
        </w:rPr>
      </w:pPr>
      <w:r>
        <w:rPr>
          <w:rFonts w:eastAsia="Arial-BoldMT"/>
          <w:b/>
          <w:bCs/>
        </w:rPr>
        <w:t>Review Answers</w:t>
      </w:r>
    </w:p>
    <w:p>
      <w:pPr>
        <w:pStyle w:val="style157"/>
        <w:rPr>
          <w:rFonts w:eastAsia="Arial-BoldMT"/>
        </w:rPr>
      </w:pPr>
      <w:r>
        <w:rPr>
          <w:rFonts w:eastAsia="Arial-BoldMT"/>
        </w:rPr>
        <w:t>1. Alkanes are saturated compounds meaning that the carbon bonds are all involved in single bonding.</w:t>
      </w:r>
    </w:p>
    <w:p>
      <w:pPr>
        <w:pStyle w:val="style157"/>
        <w:rPr>
          <w:rFonts w:eastAsia="Arial-BoldMT"/>
        </w:rPr>
      </w:pPr>
      <w:r>
        <w:rPr>
          <w:rFonts w:eastAsia="Arial-BoldMT"/>
        </w:rPr>
        <w:t>Alkanes have a general formula of C</w:t>
      </w:r>
      <w:r>
        <w:rPr>
          <w:rFonts w:eastAsia="Arial-BoldMT"/>
          <w:vertAlign w:val="subscript"/>
        </w:rPr>
        <w:t>n</w:t>
      </w:r>
      <w:r>
        <w:rPr>
          <w:rFonts w:eastAsia="Arial-BoldMT"/>
        </w:rPr>
        <w:t>H</w:t>
      </w:r>
      <w:r>
        <w:rPr>
          <w:rFonts w:eastAsia="Arial-BoldMT"/>
          <w:vertAlign w:val="subscript"/>
        </w:rPr>
        <w:t>2n+2.</w:t>
      </w:r>
    </w:p>
    <w:p>
      <w:pPr>
        <w:pStyle w:val="style157"/>
        <w:rPr>
          <w:rFonts w:eastAsia="Arial-BoldMT"/>
        </w:rPr>
      </w:pPr>
      <w:r>
        <w:rPr>
          <w:rFonts w:eastAsia="Arial-BoldMT"/>
        </w:rPr>
        <w:t>Alkenes are compounds containing hydrogen and carbon but contain at least one double bonded carbon</w:t>
      </w:r>
    </w:p>
    <w:p>
      <w:pPr>
        <w:pStyle w:val="style157"/>
        <w:rPr>
          <w:rFonts w:eastAsia="Arial-BoldMT"/>
        </w:rPr>
      </w:pPr>
      <w:r>
        <w:rPr>
          <w:rFonts w:eastAsia="Arial-BoldMT"/>
        </w:rPr>
        <w:t>atom. Alkenes have a general formula of C</w:t>
      </w:r>
      <w:r>
        <w:rPr>
          <w:rFonts w:eastAsia="Arial-BoldMT"/>
          <w:vertAlign w:val="subscript"/>
        </w:rPr>
        <w:t>n</w:t>
      </w:r>
      <w:r>
        <w:rPr>
          <w:rFonts w:eastAsia="Arial-BoldMT"/>
        </w:rPr>
        <w:t>H</w:t>
      </w:r>
      <w:r>
        <w:rPr>
          <w:rFonts w:eastAsia="Arial-BoldMT"/>
          <w:vertAlign w:val="subscript"/>
        </w:rPr>
        <w:t>2n</w:t>
      </w:r>
      <w:r>
        <w:rPr>
          <w:rFonts w:eastAsia="Arial-BoldMT"/>
        </w:rPr>
        <w:t>.</w:t>
      </w:r>
    </w:p>
    <w:p>
      <w:pPr>
        <w:pStyle w:val="style157"/>
        <w:rPr>
          <w:rFonts w:eastAsia="Arial-BoldMT"/>
        </w:rPr>
      </w:pPr>
      <w:r>
        <w:rPr>
          <w:rFonts w:eastAsia="Arial-BoldMT"/>
        </w:rPr>
        <w:t>Alkynes are organic compounds containing carbon and hydrogen and at least one triple bond. Alkynes have</w:t>
      </w:r>
    </w:p>
    <w:p>
      <w:pPr>
        <w:pStyle w:val="style157"/>
        <w:rPr>
          <w:rFonts w:eastAsia="Arial-BoldMT"/>
        </w:rPr>
      </w:pPr>
      <w:r>
        <w:rPr>
          <w:rFonts w:eastAsia="Arial-BoldMT"/>
        </w:rPr>
        <w:t>a general formula of CnH2n-2.</w:t>
      </w:r>
    </w:p>
    <w:p>
      <w:pPr>
        <w:pStyle w:val="style157"/>
        <w:rPr>
          <w:rFonts w:eastAsia="Arial-BoldMT"/>
        </w:rPr>
      </w:pPr>
      <w:r>
        <w:rPr>
          <w:rFonts w:eastAsia="Arial-BoldMT"/>
        </w:rPr>
        <w:t>2. Saturated compounds are those that contain only single bonds whereas unsaturated compounds contain</w:t>
      </w:r>
    </w:p>
    <w:p>
      <w:pPr>
        <w:pStyle w:val="style157"/>
        <w:rPr>
          <w:rFonts w:eastAsia="Arial-BoldMT"/>
        </w:rPr>
      </w:pPr>
      <w:r>
        <w:rPr>
          <w:rFonts w:eastAsia="Arial-BoldMT"/>
        </w:rPr>
        <w:t>double and triple bonds.</w:t>
      </w:r>
    </w:p>
    <w:p>
      <w:pPr>
        <w:pStyle w:val="style157"/>
        <w:rPr>
          <w:rFonts w:eastAsia="Arial-BoldMT"/>
        </w:rPr>
      </w:pPr>
      <w:r>
        <w:rPr>
          <w:rFonts w:eastAsia="Arial-BoldMT"/>
        </w:rPr>
        <w:t>3. The structural formula is the formula showing all of the atoms in the molecule and how the bonded atoms</w:t>
      </w:r>
    </w:p>
    <w:p>
      <w:pPr>
        <w:pStyle w:val="style157"/>
        <w:rPr>
          <w:rFonts w:eastAsia="Arial-BoldMT"/>
        </w:rPr>
      </w:pPr>
      <w:r>
        <w:rPr>
          <w:rFonts w:eastAsia="Arial-BoldMT"/>
        </w:rPr>
        <w:t>are arranged in the molecule.</w:t>
      </w:r>
    </w:p>
    <w:p>
      <w:pPr>
        <w:pStyle w:val="style157"/>
        <w:rPr>
          <w:rFonts w:eastAsia="Arial-BoldMT"/>
        </w:rPr>
      </w:pPr>
      <w:r>
        <w:rPr>
          <w:rFonts w:eastAsia="Arial-BoldMT"/>
        </w:rPr>
        <w:t>4. (b) 3-ethyl-2-methyl-1-pentene</w:t>
      </w:r>
    </w:p>
    <w:p>
      <w:pPr>
        <w:pStyle w:val="style157"/>
        <w:rPr>
          <w:rFonts w:eastAsia="Arial-BoldMT"/>
        </w:rPr>
      </w:pPr>
      <w:r>
        <w:rPr>
          <w:rFonts w:eastAsia="Arial-BoldMT"/>
        </w:rPr>
        <w:t>5. (a) 3-ethyl-4-methylhexane</w:t>
      </w:r>
    </w:p>
    <w:p>
      <w:pPr>
        <w:pStyle w:val="style157"/>
        <w:rPr>
          <w:rFonts w:eastAsia="Arial-BoldMT"/>
        </w:rPr>
      </w:pPr>
      <w:r>
        <w:rPr>
          <w:rFonts w:eastAsia="Arial-BoldMT"/>
        </w:rPr>
        <w:t>6. (c) pentane</w:t>
      </w:r>
    </w:p>
    <w:p>
      <w:pPr>
        <w:pStyle w:val="style157"/>
        <w:rPr>
          <w:rFonts w:eastAsia="Arial-BoldMT"/>
        </w:rPr>
      </w:pPr>
      <w:r>
        <w:rPr>
          <w:rFonts w:eastAsia="Arial-BoldMT"/>
        </w:rPr>
        <w:t>7. (c) I, II, IV</w:t>
      </w:r>
    </w:p>
    <w:p>
      <w:pPr>
        <w:pStyle w:val="style157"/>
        <w:rPr>
          <w:rFonts w:eastAsia="Arial-BoldMT"/>
        </w:rPr>
      </w:pPr>
      <w:r>
        <w:rPr>
          <w:rFonts w:eastAsia="Arial-BoldMT"/>
        </w:rPr>
        <w:t>8. (b) II, III</w:t>
      </w:r>
    </w:p>
    <w:p>
      <w:pPr>
        <w:pStyle w:val="style157"/>
        <w:rPr>
          <w:rFonts w:eastAsia="Arial-BoldMT"/>
        </w:rPr>
      </w:pPr>
      <w:r>
        <w:rPr>
          <w:rFonts w:eastAsia="Arial-BoldMT"/>
        </w:rPr>
        <w:t>9.</w:t>
      </w:r>
    </w:p>
    <w:p>
      <w:pPr>
        <w:pStyle w:val="style157"/>
        <w:rPr>
          <w:rFonts w:eastAsia="Arial-BoldMT"/>
        </w:rPr>
      </w:pPr>
      <w:r>
        <w:rPr>
          <w:rFonts w:eastAsia="Arial-BoldMT"/>
        </w:rPr>
        <w:t>a.</w:t>
      </w:r>
    </w:p>
    <w:p>
      <w:pPr>
        <w:pStyle w:val="style157"/>
        <w:rPr/>
      </w:pPr>
      <w:r>
        <w:rPr>
          <w:noProof/>
        </w:rPr>
        <w:drawing>
          <wp:inline distL="0" distT="0" distB="0" distR="0">
            <wp:extent cx="2695575" cy="838200"/>
            <wp:effectExtent l="0" t="0" r="9525" b="0"/>
            <wp:docPr id="1382" name="Picture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Picture 121"/>
                    <pic:cNvPicPr/>
                  </pic:nvPicPr>
                  <pic:blipFill>
                    <a:blip r:embed="rId180" cstate="print"/>
                    <a:srcRect l="0" t="0" r="0" b="0"/>
                    <a:stretch/>
                  </pic:blipFill>
                  <pic:spPr>
                    <a:xfrm rot="0">
                      <a:off x="0" y="0"/>
                      <a:ext cx="2695575" cy="838200"/>
                    </a:xfrm>
                    <a:prstGeom prst="rect"/>
                    <a:ln>
                      <a:noFill/>
                    </a:ln>
                  </pic:spPr>
                </pic:pic>
              </a:graphicData>
            </a:graphic>
          </wp:inline>
        </w:drawing>
      </w:r>
    </w:p>
    <w:p>
      <w:pPr>
        <w:pStyle w:val="style157"/>
        <w:rPr/>
      </w:pPr>
    </w:p>
    <w:p>
      <w:pPr>
        <w:pStyle w:val="style157"/>
        <w:rPr/>
      </w:pPr>
      <w:r>
        <w:t xml:space="preserve">b. </w:t>
      </w:r>
      <w:r>
        <w:rPr>
          <w:noProof/>
        </w:rPr>
        <w:drawing>
          <wp:inline distL="0" distT="0" distB="0" distR="0">
            <wp:extent cx="1743075" cy="542925"/>
            <wp:effectExtent l="0" t="0" r="9525" b="9525"/>
            <wp:docPr id="1383" name="Picture 1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Picture 122"/>
                    <pic:cNvPicPr/>
                  </pic:nvPicPr>
                  <pic:blipFill>
                    <a:blip r:embed="rId181" cstate="print"/>
                    <a:srcRect l="0" t="0" r="0" b="0"/>
                    <a:stretch/>
                  </pic:blipFill>
                  <pic:spPr>
                    <a:xfrm rot="0">
                      <a:off x="0" y="0"/>
                      <a:ext cx="1743075" cy="542925"/>
                    </a:xfrm>
                    <a:prstGeom prst="rect"/>
                    <a:ln>
                      <a:noFill/>
                    </a:ln>
                  </pic:spPr>
                </pic:pic>
              </a:graphicData>
            </a:graphic>
          </wp:inline>
        </w:drawing>
      </w:r>
    </w:p>
    <w:p>
      <w:pPr>
        <w:pStyle w:val="style157"/>
        <w:rPr/>
      </w:pPr>
    </w:p>
    <w:p>
      <w:pPr>
        <w:pStyle w:val="style157"/>
        <w:rPr/>
      </w:pPr>
      <w:r>
        <w:t xml:space="preserve">c. </w:t>
      </w:r>
      <w:r>
        <w:rPr>
          <w:noProof/>
        </w:rPr>
        <w:drawing>
          <wp:inline distL="0" distT="0" distB="0" distR="0">
            <wp:extent cx="2314575" cy="857250"/>
            <wp:effectExtent l="0" t="0" r="9525" b="0"/>
            <wp:docPr id="1384" name="Picture 1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Picture 123"/>
                    <pic:cNvPicPr/>
                  </pic:nvPicPr>
                  <pic:blipFill>
                    <a:blip r:embed="rId182" cstate="print"/>
                    <a:srcRect l="0" t="0" r="0" b="0"/>
                    <a:stretch/>
                  </pic:blipFill>
                  <pic:spPr>
                    <a:xfrm rot="0">
                      <a:off x="0" y="0"/>
                      <a:ext cx="2314575" cy="857250"/>
                    </a:xfrm>
                    <a:prstGeom prst="rect"/>
                    <a:ln>
                      <a:noFill/>
                    </a:ln>
                  </pic:spPr>
                </pic:pic>
              </a:graphicData>
            </a:graphic>
          </wp:inline>
        </w:drawing>
      </w:r>
    </w:p>
    <w:p>
      <w:pPr>
        <w:pStyle w:val="style157"/>
        <w:rPr/>
      </w:pPr>
    </w:p>
    <w:p>
      <w:pPr>
        <w:pStyle w:val="style157"/>
        <w:rPr/>
      </w:pPr>
    </w:p>
    <w:p>
      <w:pPr>
        <w:pStyle w:val="style157"/>
        <w:rPr/>
      </w:pPr>
      <w:r>
        <w:t xml:space="preserve">d. </w:t>
      </w:r>
      <w:r>
        <w:rPr>
          <w:noProof/>
        </w:rPr>
        <w:drawing>
          <wp:inline distL="0" distT="0" distB="0" distR="0">
            <wp:extent cx="1628775" cy="238124"/>
            <wp:effectExtent l="0" t="0" r="9525" b="9525"/>
            <wp:docPr id="1385" name="Picture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Picture 124"/>
                    <pic:cNvPicPr/>
                  </pic:nvPicPr>
                  <pic:blipFill>
                    <a:blip r:embed="rId183" cstate="print"/>
                    <a:srcRect l="0" t="0" r="0" b="0"/>
                    <a:stretch/>
                  </pic:blipFill>
                  <pic:spPr>
                    <a:xfrm rot="0">
                      <a:off x="0" y="0"/>
                      <a:ext cx="1628775" cy="238124"/>
                    </a:xfrm>
                    <a:prstGeom prst="rect"/>
                    <a:ln>
                      <a:noFill/>
                    </a:ln>
                  </pic:spPr>
                </pic:pic>
              </a:graphicData>
            </a:graphic>
          </wp:inline>
        </w:drawing>
      </w:r>
    </w:p>
    <w:p>
      <w:pPr>
        <w:pStyle w:val="style157"/>
        <w:rPr/>
      </w:pPr>
    </w:p>
    <w:p>
      <w:pPr>
        <w:pStyle w:val="style157"/>
        <w:rPr/>
      </w:pPr>
      <w:r>
        <w:t>e</w:t>
      </w:r>
    </w:p>
    <w:p>
      <w:pPr>
        <w:pStyle w:val="style157"/>
        <w:rPr/>
      </w:pPr>
    </w:p>
    <w:p>
      <w:pPr>
        <w:pStyle w:val="style157"/>
        <w:rPr/>
      </w:pPr>
      <w:r>
        <w:rPr>
          <w:noProof/>
        </w:rPr>
        <w:drawing>
          <wp:inline distL="0" distT="0" distB="0" distR="0">
            <wp:extent cx="2200275" cy="704850"/>
            <wp:effectExtent l="0" t="0" r="9525" b="0"/>
            <wp:docPr id="1386" name="Picture 1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Picture 125"/>
                    <pic:cNvPicPr/>
                  </pic:nvPicPr>
                  <pic:blipFill>
                    <a:blip r:embed="rId184" cstate="print"/>
                    <a:srcRect l="0" t="0" r="0" b="0"/>
                    <a:stretch/>
                  </pic:blipFill>
                  <pic:spPr>
                    <a:xfrm rot="0">
                      <a:off x="0" y="0"/>
                      <a:ext cx="2200275" cy="704850"/>
                    </a:xfrm>
                    <a:prstGeom prst="rect"/>
                    <a:ln>
                      <a:noFill/>
                    </a:ln>
                  </pic:spPr>
                </pic:pic>
              </a:graphicData>
            </a:graphic>
          </wp:inline>
        </w:drawing>
      </w:r>
    </w:p>
    <w:p>
      <w:pPr>
        <w:pStyle w:val="style157"/>
        <w:rPr/>
      </w:pPr>
    </w:p>
    <w:p>
      <w:pPr>
        <w:pStyle w:val="style157"/>
        <w:rPr/>
      </w:pPr>
    </w:p>
    <w:p>
      <w:pPr>
        <w:pStyle w:val="style157"/>
        <w:rPr/>
      </w:pPr>
      <w:r>
        <w:t>10.</w:t>
      </w:r>
    </w:p>
    <w:p>
      <w:pPr>
        <w:pStyle w:val="style157"/>
        <w:rPr/>
      </w:pPr>
      <w:r>
        <w:t>a.) 3,3-dimethylpentane</w:t>
      </w:r>
    </w:p>
    <w:p>
      <w:pPr>
        <w:pStyle w:val="style157"/>
        <w:rPr/>
      </w:pPr>
      <w:r>
        <w:t>b.) 2,2,3,5-tetramethylheptane</w:t>
      </w:r>
    </w:p>
    <w:p>
      <w:pPr>
        <w:pStyle w:val="style157"/>
        <w:rPr/>
      </w:pPr>
      <w:r>
        <w:t>c.) 2,3-dimethyl-1-pentene</w:t>
      </w:r>
    </w:p>
    <w:p>
      <w:pPr>
        <w:pStyle w:val="style157"/>
        <w:rPr/>
      </w:pPr>
      <w:r>
        <w:t>d.) 5,6-dimethyl-3-heptyne</w:t>
      </w:r>
    </w:p>
    <w:p>
      <w:pPr>
        <w:pStyle w:val="style157"/>
        <w:rPr/>
      </w:pPr>
      <w:r>
        <w:t>11.</w:t>
      </w:r>
    </w:p>
    <w:p>
      <w:pPr>
        <w:pStyle w:val="style157"/>
        <w:rPr/>
      </w:pPr>
      <w:r>
        <w:t>Hexane 2-methylpentane 3-methylpentane 2,2-dimethylbutane 2,3-dimethylbutane</w:t>
      </w:r>
    </w:p>
    <w:p>
      <w:pPr>
        <w:pStyle w:val="style157"/>
        <w:rPr>
          <w:rFonts w:eastAsia="Arial-BoldMT"/>
        </w:rPr>
      </w:pPr>
    </w:p>
    <w:p>
      <w:pPr>
        <w:pStyle w:val="style157"/>
        <w:rPr>
          <w:rFonts w:eastAsia="Arial-BoldMT"/>
        </w:rPr>
      </w:pPr>
      <w:r>
        <w:rPr>
          <w:rFonts w:eastAsia="Arial-BoldMT"/>
        </w:rPr>
        <w:t>Vocabulary</w:t>
      </w:r>
    </w:p>
    <w:p>
      <w:pPr>
        <w:pStyle w:val="style157"/>
        <w:numPr>
          <w:ilvl w:val="0"/>
          <w:numId w:val="164"/>
        </w:numPr>
        <w:rPr>
          <w:rFonts w:eastAsia="Arial-BoldMT"/>
        </w:rPr>
      </w:pPr>
      <w:r>
        <w:rPr>
          <w:rFonts w:eastAsia="Arial-BoldMT"/>
        </w:rPr>
        <w:t xml:space="preserve">Compounds containing carbon and hydrogen where the carbon bonds are all involved in single bonding.i.e </w:t>
      </w:r>
      <w:r>
        <w:rPr>
          <w:rFonts w:eastAsia="Arial-BoldMT"/>
          <w:color w:val="00b050"/>
        </w:rPr>
        <w:t>alkanes</w:t>
      </w:r>
      <w:r>
        <w:rPr>
          <w:rFonts w:eastAsia="Arial-BoldMT"/>
        </w:rPr>
        <w:t>.</w:t>
      </w:r>
    </w:p>
    <w:p>
      <w:pPr>
        <w:pStyle w:val="style157"/>
        <w:rPr>
          <w:rFonts w:eastAsia="Arial-BoldMT"/>
        </w:rPr>
      </w:pPr>
      <w:r>
        <w:rPr>
          <w:rFonts w:eastAsia="Arial-BoldMT"/>
        </w:rPr>
        <w:t>Alkanes : saturated compound Organic compound containing all single bonds.</w:t>
      </w:r>
    </w:p>
    <w:p>
      <w:pPr>
        <w:pStyle w:val="style157"/>
        <w:rPr>
          <w:rFonts w:eastAsia="Arial-BoldMT"/>
        </w:rPr>
      </w:pPr>
      <w:r>
        <w:rPr>
          <w:rFonts w:eastAsia="Arial-BoldMT"/>
        </w:rPr>
        <w:t>structural formula: The formula showing how the bonded atoms are arranged in the molecule.</w:t>
      </w:r>
    </w:p>
    <w:p>
      <w:pPr>
        <w:pStyle w:val="style157"/>
        <w:rPr>
          <w:rFonts w:eastAsia="Arial-BoldMT"/>
        </w:rPr>
      </w:pPr>
      <w:r>
        <w:rPr>
          <w:rFonts w:eastAsia="Arial-BoldMT"/>
        </w:rPr>
        <w:t>structural isomers: Molecules that have the same molecular formula but different structures.</w:t>
      </w:r>
    </w:p>
    <w:p>
      <w:pPr>
        <w:pStyle w:val="style157"/>
        <w:numPr>
          <w:ilvl w:val="0"/>
          <w:numId w:val="164"/>
        </w:numPr>
        <w:rPr>
          <w:rFonts w:eastAsia="Arial-BoldMT"/>
        </w:rPr>
      </w:pPr>
      <w:r>
        <w:rPr>
          <w:rFonts w:eastAsia="Arial-BoldMT"/>
        </w:rPr>
        <w:t xml:space="preserve">Organic compounds containing hydrogen and carbon but contain at least one double bonded carbon atom i.e </w:t>
      </w:r>
      <w:r>
        <w:rPr>
          <w:rFonts w:eastAsia="Arial-BoldMT"/>
          <w:color w:val="00b050"/>
        </w:rPr>
        <w:t>alkenes</w:t>
      </w:r>
      <w:r>
        <w:rPr>
          <w:rFonts w:eastAsia="Arial-BoldMT"/>
        </w:rPr>
        <w:t>.</w:t>
      </w:r>
    </w:p>
    <w:p>
      <w:pPr>
        <w:pStyle w:val="style157"/>
        <w:rPr>
          <w:rFonts w:eastAsia="Arial-BoldMT"/>
        </w:rPr>
      </w:pPr>
      <w:r>
        <w:rPr>
          <w:rFonts w:eastAsia="Arial-BoldMT"/>
        </w:rPr>
        <w:t>Alkenes: unsaturated compound Organic compound that contain multiple bonding.</w:t>
      </w:r>
    </w:p>
    <w:p>
      <w:pPr>
        <w:pStyle w:val="style157"/>
        <w:numPr>
          <w:ilvl w:val="0"/>
          <w:numId w:val="164"/>
        </w:numPr>
        <w:rPr>
          <w:rFonts w:eastAsia="Arial-BoldMT"/>
        </w:rPr>
      </w:pPr>
      <w:r>
        <w:rPr>
          <w:rFonts w:eastAsia="Arial-BoldMT"/>
        </w:rPr>
        <w:t>Organic compounds containing carbon and hydrogen and at least one triple bond.i.e</w:t>
      </w:r>
      <w:r>
        <w:rPr>
          <w:rFonts w:eastAsia="Arial-BoldMT"/>
          <w:color w:val="00b050"/>
        </w:rPr>
        <w:t xml:space="preserve"> alkynes</w:t>
      </w:r>
    </w:p>
    <w:p>
      <w:pPr>
        <w:pStyle w:val="style157"/>
        <w:rPr>
          <w:rFonts w:eastAsia="Arial-BoldMT"/>
        </w:rPr>
      </w:pPr>
      <w:r>
        <w:rPr>
          <w:rFonts w:eastAsia="Arial-BoldMT"/>
        </w:rPr>
        <w:t>substituted halogens organic compounds where one or more of the branches are a halogen .</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0"/>
        <w:rPr/>
      </w:pPr>
    </w:p>
    <w:p>
      <w:pPr>
        <w:pStyle w:val="style0"/>
        <w:rPr/>
      </w:pPr>
    </w:p>
    <w:p>
      <w:pPr>
        <w:pStyle w:val="style0"/>
        <w:rPr/>
      </w:pPr>
    </w:p>
    <w:p>
      <w:pPr>
        <w:pStyle w:val="style157"/>
        <w:rPr>
          <w:rFonts w:eastAsia="Arial-BoldMT"/>
          <w:b/>
          <w:bCs/>
        </w:rPr>
      </w:pPr>
      <w:r>
        <w:rPr>
          <w:rFonts w:eastAsia="Arial-BoldMT"/>
          <w:b/>
          <w:bCs/>
        </w:rPr>
        <w:t>ORGANIC CHEMISTRY 2 AND 3</w:t>
      </w:r>
    </w:p>
    <w:p>
      <w:pPr>
        <w:pStyle w:val="style157"/>
        <w:rPr>
          <w:rFonts w:eastAsia="Arial-BoldMT"/>
        </w:rPr>
      </w:pPr>
      <w:r>
        <w:rPr>
          <w:rFonts w:eastAsia="Arial-BoldMT"/>
        </w:rPr>
        <w:t>After the introduction to the building blocks of organic chemistry, we move into other categories of organiccompounds that have a distinguishing functional group that makes them unique. In this lesson, six of thesecategories will be studied in terms of their functional groups to learn how to identify compounds based onthese functional groups</w:t>
      </w:r>
    </w:p>
    <w:p>
      <w:pPr>
        <w:pStyle w:val="style157"/>
        <w:rPr>
          <w:rFonts w:eastAsia="Arial-BoldMT"/>
        </w:rPr>
      </w:pPr>
      <m:oMath>
        <m:r>
          <m:rPr>
            <m:sty m:val="p"/>
          </m:rPr>
          <w:rPr>
            <w:rFonts w:ascii="Cambria Math" w:eastAsia="Arial-BoldMT" w:hAnsi="Cambria Math"/>
          </w:rPr>
          <m:t>we are about to learn in this lesson:</m:t>
        </m:r>
      </m:oMath>
      <w:r>
        <w:rPr>
          <w:rFonts w:eastAsia="Arial-BoldMT"/>
        </w:rPr>
        <w:t>the alcohols, aldehydes and ketones, ethers, organic acids, and esters.</w:t>
      </w:r>
    </w:p>
    <w:p>
      <w:pPr>
        <w:pStyle w:val="style157"/>
        <w:rPr>
          <w:rFonts w:eastAsia="Arial-BoldMT"/>
        </w:rPr>
      </w:pPr>
      <w:r>
        <w:rPr>
          <w:rFonts w:cs="Consolas" w:eastAsia="Arial-BoldMT"/>
          <w:color w:val="ff0066"/>
        </w:rPr>
        <w:t>Remember:</w:t>
      </w:r>
      <w:r>
        <w:rPr>
          <w:rFonts w:eastAsia="Arial-BoldMT"/>
        </w:rPr>
        <w:t xml:space="preserve">The atom or group of atoms that defines the structure of a particular family of organic compound and at the same time determine its properties is called </w:t>
      </w:r>
      <w:r>
        <w:rPr>
          <w:rFonts w:eastAsia="Arial-BoldMT"/>
          <w:color w:val="00b050"/>
        </w:rPr>
        <w:t>the functional group.</w:t>
      </w:r>
    </w:p>
    <w:p>
      <w:pPr>
        <w:pStyle w:val="style157"/>
        <w:rPr>
          <w:rFonts w:eastAsia="Arial-BoldMT"/>
        </w:rPr>
      </w:pPr>
      <w:r>
        <w:rPr>
          <w:rFonts w:eastAsia="Arial-BoldMT"/>
        </w:rPr>
        <w:t>An example from each category is also provided.</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r>
        <w:rPr>
          <w:rFonts w:eastAsia="Arial-BoldMT"/>
        </w:rPr>
        <w:t>Table 1: Summary of the Categories of Organic Compounds</w:t>
      </w:r>
    </w:p>
    <w:p>
      <w:pPr>
        <w:pStyle w:val="style157"/>
        <w:rPr>
          <w:rFonts w:eastAsia="Arial-BoldMT"/>
        </w:rPr>
      </w:pPr>
      <w:r>
        <w:rPr>
          <w:rFonts w:eastAsia="Arial-BoldMT"/>
        </w:rPr>
        <w:t>Category    General Formula  Distinguishing Feature    Example Formula      Name</w:t>
      </w:r>
    </w:p>
    <w:p>
      <w:pPr>
        <w:pStyle w:val="style157"/>
        <w:rPr>
          <w:rFonts w:eastAsia="Arial-BoldMT"/>
        </w:rPr>
      </w:pPr>
      <w:r>
        <w:rPr>
          <w:rFonts w:eastAsia="Arial-BoldMT"/>
        </w:rPr>
        <w:t>Alkane          CnH2n+2                                    All single C-C bonds              CH</w:t>
      </w:r>
      <w:r>
        <w:rPr>
          <w:rFonts w:eastAsia="Arial-BoldMT"/>
          <w:vertAlign w:val="subscript"/>
        </w:rPr>
        <w:t>3</w:t>
      </w:r>
      <w:r>
        <w:rPr>
          <w:rFonts w:eastAsia="Arial-BoldMT"/>
        </w:rPr>
        <w:t>CH</w:t>
      </w:r>
      <w:r>
        <w:rPr>
          <w:rFonts w:eastAsia="Arial-BoldMT"/>
          <w:vertAlign w:val="subscript"/>
        </w:rPr>
        <w:t>2</w:t>
      </w:r>
      <w:r>
        <w:rPr>
          <w:rFonts w:eastAsia="Arial-BoldMT"/>
        </w:rPr>
        <w:t>CH</w:t>
      </w:r>
      <w:r>
        <w:rPr>
          <w:rFonts w:eastAsia="Arial-BoldMT"/>
          <w:vertAlign w:val="subscript"/>
        </w:rPr>
        <w:t xml:space="preserve">3 </w:t>
      </w:r>
      <w:r>
        <w:rPr>
          <w:rFonts w:eastAsia="Arial-BoldMT"/>
        </w:rPr>
        <w:t>propane</w:t>
      </w:r>
    </w:p>
    <w:p>
      <w:pPr>
        <w:pStyle w:val="style157"/>
        <w:rPr>
          <w:rFonts w:eastAsia="Arial-BoldMT"/>
        </w:rPr>
      </w:pPr>
      <w:r>
        <w:rPr>
          <w:rFonts w:eastAsia="Arial-BoldMT"/>
        </w:rPr>
        <w:t>Alkenes        CnH2n                                         One C=C bonds                    CH</w:t>
      </w:r>
      <w:r>
        <w:rPr>
          <w:rFonts w:eastAsia="Arial-BoldMT"/>
          <w:vertAlign w:val="subscript"/>
        </w:rPr>
        <w:t>2</w:t>
      </w:r>
      <w:r>
        <w:rPr>
          <w:rFonts w:eastAsia="Arial-BoldMT"/>
        </w:rPr>
        <w:t xml:space="preserve"> = CH</w:t>
      </w:r>
      <w:r>
        <w:rPr>
          <w:rFonts w:eastAsia="Arial-BoldMT"/>
          <w:vertAlign w:val="subscript"/>
        </w:rPr>
        <w:t xml:space="preserve">2  </w:t>
      </w:r>
      <w:r>
        <w:rPr>
          <w:rFonts w:eastAsia="Arial-BoldMT"/>
        </w:rPr>
        <w:t xml:space="preserve"> Ethene</w:t>
      </w:r>
    </w:p>
    <w:p>
      <w:pPr>
        <w:pStyle w:val="style157"/>
        <w:rPr>
          <w:rFonts w:eastAsia="Arial-BoldMT"/>
        </w:rPr>
      </w:pPr>
      <w:r>
        <w:rPr>
          <w:rFonts w:eastAsia="Arial-BoldMT"/>
        </w:rPr>
        <w:t>Alkynes         CnH2n-2                                    One C=C bond                       HC=CH                         Ethyne</w:t>
      </w:r>
    </w:p>
    <w:p>
      <w:pPr>
        <w:pStyle w:val="style157"/>
        <w:rPr>
          <w:rFonts w:eastAsia="Arial-BoldMT"/>
        </w:rPr>
      </w:pPr>
      <w:r>
        <w:rPr>
          <w:rFonts w:eastAsia="Arial-BoldMT"/>
        </w:rPr>
        <w:t xml:space="preserve">Aromatic       NA                            Benzene-like structure       </w:t>
      </w:r>
      <w:r>
        <w:rPr>
          <w:rFonts w:eastAsia="Arial-BoldMT"/>
          <w:noProof/>
        </w:rPr>
        <w:drawing>
          <wp:inline distL="0" distT="0" distB="0" distR="0">
            <wp:extent cx="523875" cy="723900"/>
            <wp:effectExtent l="0" t="0" r="9525" b="0"/>
            <wp:docPr id="1387" name="Picture 6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Picture 672"/>
                    <pic:cNvPicPr/>
                  </pic:nvPicPr>
                  <pic:blipFill>
                    <a:blip r:embed="rId185" cstate="print"/>
                    <a:srcRect l="0" t="0" r="0" b="0"/>
                    <a:stretch/>
                  </pic:blipFill>
                  <pic:spPr>
                    <a:xfrm rot="0">
                      <a:off x="0" y="0"/>
                      <a:ext cx="523875" cy="723900"/>
                    </a:xfrm>
                    <a:prstGeom prst="rect"/>
                    <a:ln>
                      <a:noFill/>
                    </a:ln>
                  </pic:spPr>
                </pic:pic>
              </a:graphicData>
            </a:graphic>
          </wp:inline>
        </w:drawing>
      </w:r>
      <w:r>
        <w:rPr>
          <w:rFonts w:eastAsia="Arial-BoldMT"/>
        </w:rPr>
        <w:t xml:space="preserve">  Nitrobenzene(floorpolish)</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r>
        <w:rPr>
          <w:rFonts w:eastAsia="Arial-BoldMT"/>
        </w:rPr>
        <w:t>S u b s t i t u t e d       R-X     O</w:t>
      </w:r>
      <w:r>
        <w:rPr>
          <w:rFonts w:eastAsia="Arial-BoldMT"/>
        </w:rPr>
        <w:t>ne or more of halogens at -</w:t>
      </w:r>
      <w:r>
        <w:rPr>
          <w:rFonts w:eastAsia="Arial-BoldMT"/>
        </w:rPr>
        <w:t>CH</w:t>
      </w:r>
      <w:r>
        <w:rPr>
          <w:rFonts w:eastAsia="Arial-BoldMT"/>
          <w:vertAlign w:val="subscript"/>
        </w:rPr>
        <w:t>2</w:t>
      </w:r>
      <w:r>
        <w:rPr>
          <w:rFonts w:eastAsia="Arial-BoldMT"/>
        </w:rPr>
        <w:t xml:space="preserve">FCl  </w:t>
      </w:r>
      <w:r>
        <w:rPr>
          <w:rFonts w:eastAsia="Arial-BoldMT"/>
        </w:rPr>
        <w:t xml:space="preserve">C h l o r o f l u o romethane </w:t>
      </w:r>
    </w:p>
    <w:p>
      <w:pPr>
        <w:pStyle w:val="style157"/>
        <w:rPr>
          <w:rFonts w:eastAsia="Arial-BoldMT"/>
        </w:rPr>
      </w:pPr>
      <w:r>
        <w:rPr>
          <w:rFonts w:eastAsia="Arial-BoldMT"/>
        </w:rPr>
        <w:t xml:space="preserve">Halogenstached to organic compound                                                         </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r>
        <w:rPr>
          <w:rFonts w:eastAsia="Arial-BoldMT"/>
        </w:rPr>
        <w:t>Alcohol         R-OH           Hydroxyl group               CH</w:t>
      </w:r>
      <w:r>
        <w:rPr>
          <w:rFonts w:eastAsia="Arial-BoldMT"/>
          <w:vertAlign w:val="subscript"/>
        </w:rPr>
        <w:t>3</w:t>
      </w:r>
      <w:r>
        <w:rPr>
          <w:rFonts w:eastAsia="Arial-BoldMT"/>
        </w:rPr>
        <w:t>CH</w:t>
      </w:r>
      <w:r>
        <w:rPr>
          <w:rFonts w:eastAsia="Arial-BoldMT"/>
          <w:vertAlign w:val="subscript"/>
        </w:rPr>
        <w:t>2</w:t>
      </w:r>
      <w:r>
        <w:rPr>
          <w:rFonts w:eastAsia="Arial-BoldMT"/>
        </w:rPr>
        <w:t>-OH                                    Ethanol</w:t>
      </w:r>
    </w:p>
    <w:p>
      <w:pPr>
        <w:pStyle w:val="style157"/>
        <w:rPr>
          <w:rFonts w:eastAsia="Arial-BoldMT"/>
        </w:rPr>
      </w:pPr>
      <w:r>
        <w:rPr>
          <w:rFonts w:eastAsia="Arial-BoldMT"/>
        </w:rPr>
        <w:t>Ether            R-O-R'           C-O-C                           CH</w:t>
      </w:r>
      <w:r>
        <w:rPr>
          <w:rFonts w:eastAsia="Arial-BoldMT"/>
          <w:vertAlign w:val="subscript"/>
        </w:rPr>
        <w:t>3</w:t>
      </w:r>
      <w:r>
        <w:rPr>
          <w:rFonts w:eastAsia="Arial-BoldMT"/>
        </w:rPr>
        <w:t>-O-C</w:t>
      </w:r>
      <w:r>
        <w:rPr>
          <w:rFonts w:eastAsia="Arial-BoldMT"/>
          <w:vertAlign w:val="subscript"/>
        </w:rPr>
        <w:t>2</w:t>
      </w:r>
      <w:r>
        <w:rPr>
          <w:rFonts w:eastAsia="Arial-BoldMT"/>
        </w:rPr>
        <w:t>H</w:t>
      </w:r>
      <w:r>
        <w:rPr>
          <w:rFonts w:eastAsia="Arial-BoldMT"/>
          <w:vertAlign w:val="subscript"/>
        </w:rPr>
        <w:t>5</w:t>
      </w:r>
      <w:r>
        <w:rPr>
          <w:rFonts w:eastAsia="Arial-BoldMT"/>
        </w:rPr>
        <w:t xml:space="preserve">                                                       Methyl ethyl ether</w:t>
      </w:r>
    </w:p>
    <w:p>
      <w:pPr>
        <w:pStyle w:val="style157"/>
        <w:rPr>
          <w:rFonts w:eastAsia="Arial-BoldMT"/>
        </w:rPr>
      </w:pPr>
    </w:p>
    <w:p>
      <w:pPr>
        <w:pStyle w:val="style157"/>
        <w:rPr>
          <w:rFonts w:eastAsia="Arial-BoldMT"/>
        </w:rPr>
      </w:pPr>
      <w:r>
        <w:rPr>
          <w:rFonts w:eastAsia="Arial-BoldMT"/>
        </w:rPr>
        <w:t xml:space="preserve">Aldehydes     </w:t>
      </w:r>
      <w:r>
        <w:rPr>
          <w:rFonts w:eastAsia="Arial-BoldMT"/>
          <w:noProof/>
        </w:rPr>
        <w:drawing>
          <wp:inline distL="0" distT="0" distB="0" distR="0">
            <wp:extent cx="523875" cy="438150"/>
            <wp:effectExtent l="0" t="0" r="9525" b="0"/>
            <wp:docPr id="1388" name="Picture 6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Picture 673"/>
                    <pic:cNvPicPr/>
                  </pic:nvPicPr>
                  <pic:blipFill>
                    <a:blip r:embed="rId186" cstate="print"/>
                    <a:srcRect l="0" t="0" r="0" b="0"/>
                    <a:stretch/>
                  </pic:blipFill>
                  <pic:spPr>
                    <a:xfrm rot="0">
                      <a:off x="0" y="0"/>
                      <a:ext cx="523875" cy="438150"/>
                    </a:xfrm>
                    <a:prstGeom prst="rect"/>
                    <a:ln>
                      <a:noFill/>
                    </a:ln>
                  </pic:spPr>
                </pic:pic>
              </a:graphicData>
            </a:graphic>
          </wp:inline>
        </w:drawing>
      </w:r>
      <w:r>
        <w:rPr>
          <w:rFonts w:eastAsia="Arial-BoldMT"/>
          <w:noProof/>
        </w:rPr>
        <w:drawing>
          <wp:inline distL="0" distT="0" distB="0" distR="0">
            <wp:extent cx="409575" cy="438150"/>
            <wp:effectExtent l="0" t="0" r="9525" b="0"/>
            <wp:docPr id="1389" name="Picture 6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Picture 674"/>
                    <pic:cNvPicPr/>
                  </pic:nvPicPr>
                  <pic:blipFill>
                    <a:blip r:embed="rId187" cstate="print"/>
                    <a:srcRect l="0" t="0" r="0" b="0"/>
                    <a:stretch/>
                  </pic:blipFill>
                  <pic:spPr>
                    <a:xfrm rot="0">
                      <a:off x="0" y="0"/>
                      <a:ext cx="409575" cy="438150"/>
                    </a:xfrm>
                    <a:prstGeom prst="rect"/>
                    <a:ln>
                      <a:noFill/>
                    </a:ln>
                  </pic:spPr>
                </pic:pic>
              </a:graphicData>
            </a:graphic>
          </wp:inline>
        </w:drawing>
      </w:r>
      <w:r>
        <w:rPr>
          <w:rFonts w:eastAsia="Arial-BoldMT"/>
          <w:noProof/>
        </w:rPr>
        <w:drawing>
          <wp:inline distL="0" distT="0" distB="0" distR="0">
            <wp:extent cx="676275" cy="438150"/>
            <wp:effectExtent l="0" t="0" r="9525" b="0"/>
            <wp:docPr id="1390" name="Picture 6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Picture 675"/>
                    <pic:cNvPicPr/>
                  </pic:nvPicPr>
                  <pic:blipFill>
                    <a:blip r:embed="rId188" cstate="print"/>
                    <a:srcRect l="0" t="0" r="0" b="0"/>
                    <a:stretch/>
                  </pic:blipFill>
                  <pic:spPr>
                    <a:xfrm rot="0">
                      <a:off x="0" y="0"/>
                      <a:ext cx="676275" cy="438150"/>
                    </a:xfrm>
                    <a:prstGeom prst="rect"/>
                    <a:ln>
                      <a:noFill/>
                    </a:ln>
                  </pic:spPr>
                </pic:pic>
              </a:graphicData>
            </a:graphic>
          </wp:inline>
        </w:drawing>
      </w:r>
      <w:r>
        <w:rPr>
          <w:rFonts w:eastAsia="Arial-BoldMT"/>
        </w:rPr>
        <w:t xml:space="preserve">                              Ethanal</w:t>
      </w:r>
    </w:p>
    <w:p>
      <w:pPr>
        <w:pStyle w:val="style157"/>
        <w:rPr>
          <w:rFonts w:eastAsia="Arial-BoldMT"/>
        </w:rPr>
      </w:pPr>
      <w:r>
        <w:rPr>
          <w:rFonts w:eastAsia="Arial-BoldMT"/>
        </w:rPr>
        <w:t xml:space="preserve"> Ketone            </w:t>
      </w:r>
      <w:r>
        <w:rPr>
          <w:rFonts w:eastAsia="Arial-BoldMT"/>
          <w:noProof/>
        </w:rPr>
        <w:drawing>
          <wp:inline distL="0" distT="0" distB="0" distR="0">
            <wp:extent cx="561975" cy="438150"/>
            <wp:effectExtent l="0" t="0" r="9525" b="0"/>
            <wp:docPr id="1391" name="Picture 6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Picture 676"/>
                    <pic:cNvPicPr/>
                  </pic:nvPicPr>
                  <pic:blipFill>
                    <a:blip r:embed="rId189" cstate="print"/>
                    <a:srcRect l="0" t="0" r="0" b="0"/>
                    <a:stretch/>
                  </pic:blipFill>
                  <pic:spPr>
                    <a:xfrm rot="0">
                      <a:off x="0" y="0"/>
                      <a:ext cx="561975" cy="438150"/>
                    </a:xfrm>
                    <a:prstGeom prst="rect"/>
                    <a:ln>
                      <a:noFill/>
                    </a:ln>
                  </pic:spPr>
                </pic:pic>
              </a:graphicData>
            </a:graphic>
          </wp:inline>
        </w:drawing>
      </w:r>
      <w:r>
        <w:rPr>
          <w:rFonts w:eastAsia="Arial-BoldMT"/>
          <w:noProof/>
        </w:rPr>
        <w:drawing>
          <wp:inline distL="0" distT="0" distB="0" distR="0">
            <wp:extent cx="1247775" cy="476249"/>
            <wp:effectExtent l="0" t="0" r="9525" b="0"/>
            <wp:docPr id="1392" name="Picture 6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Picture 677"/>
                    <pic:cNvPicPr/>
                  </pic:nvPicPr>
                  <pic:blipFill>
                    <a:blip r:embed="rId190" cstate="print"/>
                    <a:srcRect l="0" t="0" r="0" b="0"/>
                    <a:stretch/>
                  </pic:blipFill>
                  <pic:spPr>
                    <a:xfrm rot="0">
                      <a:off x="0" y="0"/>
                      <a:ext cx="1247775" cy="476249"/>
                    </a:xfrm>
                    <a:prstGeom prst="rect"/>
                    <a:ln>
                      <a:noFill/>
                    </a:ln>
                  </pic:spPr>
                </pic:pic>
              </a:graphicData>
            </a:graphic>
          </wp:inline>
        </w:drawing>
      </w:r>
      <w:r>
        <w:rPr>
          <w:rFonts w:eastAsia="Arial-BoldMT"/>
          <w:noProof/>
        </w:rPr>
        <w:drawing>
          <wp:inline distL="0" distT="0" distB="0" distR="0">
            <wp:extent cx="828675" cy="485775"/>
            <wp:effectExtent l="0" t="0" r="9525" b="9525"/>
            <wp:docPr id="1393" name="Picture 6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Picture 678"/>
                    <pic:cNvPicPr/>
                  </pic:nvPicPr>
                  <pic:blipFill>
                    <a:blip r:embed="rId191" cstate="print"/>
                    <a:srcRect l="0" t="0" r="0" b="0"/>
                    <a:stretch/>
                  </pic:blipFill>
                  <pic:spPr>
                    <a:xfrm rot="0">
                      <a:off x="0" y="0"/>
                      <a:ext cx="828675" cy="485775"/>
                    </a:xfrm>
                    <a:prstGeom prst="rect"/>
                    <a:ln>
                      <a:noFill/>
                    </a:ln>
                  </pic:spPr>
                </pic:pic>
              </a:graphicData>
            </a:graphic>
          </wp:inline>
        </w:drawing>
      </w:r>
      <w:r>
        <w:rPr>
          <w:rFonts w:eastAsia="Arial-BoldMT"/>
        </w:rPr>
        <w:t xml:space="preserve">                     Butanone</w:t>
      </w:r>
    </w:p>
    <w:p>
      <w:pPr>
        <w:pStyle w:val="style157"/>
        <w:rPr>
          <w:rFonts w:eastAsia="Arial-BoldMT"/>
        </w:rPr>
      </w:pPr>
    </w:p>
    <w:p>
      <w:pPr>
        <w:pStyle w:val="style157"/>
        <w:rPr>
          <w:rFonts w:eastAsia="Arial-BoldMT"/>
        </w:rPr>
      </w:pPr>
      <w:r>
        <w:rPr>
          <w:rFonts w:eastAsia="Arial-BoldMT"/>
        </w:rPr>
        <w:t xml:space="preserve">Organic Acids  </w:t>
      </w:r>
      <w:r>
        <w:rPr>
          <w:rFonts w:eastAsia="Arial-BoldMT"/>
          <w:noProof/>
        </w:rPr>
        <w:drawing>
          <wp:inline distL="0" distT="0" distB="0" distR="0">
            <wp:extent cx="638175" cy="457200"/>
            <wp:effectExtent l="0" t="0" r="9525" b="0"/>
            <wp:docPr id="1394" name="Picture 6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Picture 679"/>
                    <pic:cNvPicPr/>
                  </pic:nvPicPr>
                  <pic:blipFill>
                    <a:blip r:embed="rId192" cstate="print"/>
                    <a:srcRect l="0" t="0" r="0" b="0"/>
                    <a:stretch/>
                  </pic:blipFill>
                  <pic:spPr>
                    <a:xfrm rot="0">
                      <a:off x="0" y="0"/>
                      <a:ext cx="638175" cy="457200"/>
                    </a:xfrm>
                    <a:prstGeom prst="rect"/>
                    <a:ln>
                      <a:noFill/>
                    </a:ln>
                  </pic:spPr>
                </pic:pic>
              </a:graphicData>
            </a:graphic>
          </wp:inline>
        </w:drawing>
      </w:r>
      <w:r>
        <w:rPr>
          <w:rFonts w:eastAsia="Arial-BoldMT"/>
          <w:noProof/>
        </w:rPr>
        <w:drawing>
          <wp:inline distL="0" distT="0" distB="0" distR="0">
            <wp:extent cx="1438275" cy="457200"/>
            <wp:effectExtent l="0" t="0" r="9525" b="0"/>
            <wp:docPr id="1395" name="Picture 6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Picture 680"/>
                    <pic:cNvPicPr/>
                  </pic:nvPicPr>
                  <pic:blipFill>
                    <a:blip r:embed="rId193" cstate="print"/>
                    <a:srcRect l="0" t="0" r="0" b="0"/>
                    <a:stretch/>
                  </pic:blipFill>
                  <pic:spPr>
                    <a:xfrm rot="0">
                      <a:off x="0" y="0"/>
                      <a:ext cx="1438275" cy="457200"/>
                    </a:xfrm>
                    <a:prstGeom prst="rect"/>
                    <a:ln>
                      <a:noFill/>
                    </a:ln>
                  </pic:spPr>
                </pic:pic>
              </a:graphicData>
            </a:graphic>
          </wp:inline>
        </w:drawing>
      </w:r>
      <w:r>
        <w:rPr>
          <w:rFonts w:eastAsia="Arial-BoldMT"/>
          <w:noProof/>
        </w:rPr>
        <w:drawing>
          <wp:inline distL="0" distT="0" distB="0" distR="0">
            <wp:extent cx="752475" cy="457200"/>
            <wp:effectExtent l="0" t="0" r="9525" b="0"/>
            <wp:docPr id="1396" name="Picture 6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Picture 681"/>
                    <pic:cNvPicPr/>
                  </pic:nvPicPr>
                  <pic:blipFill>
                    <a:blip r:embed="rId194" cstate="print"/>
                    <a:srcRect l="0" t="0" r="0" b="0"/>
                    <a:stretch/>
                  </pic:blipFill>
                  <pic:spPr>
                    <a:xfrm rot="0">
                      <a:off x="0" y="0"/>
                      <a:ext cx="752475" cy="457200"/>
                    </a:xfrm>
                    <a:prstGeom prst="rect"/>
                    <a:ln>
                      <a:noFill/>
                    </a:ln>
                  </pic:spPr>
                </pic:pic>
              </a:graphicData>
            </a:graphic>
          </wp:inline>
        </w:drawing>
      </w:r>
      <w:r>
        <w:rPr>
          <w:rFonts w:eastAsia="Arial-BoldMT"/>
        </w:rPr>
        <w:t xml:space="preserve">                 Ethanoic acid</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r>
        <w:rPr>
          <w:rFonts w:eastAsia="Arial-BoldMT"/>
        </w:rPr>
        <w:t>ALCOHOLS</w:t>
      </w:r>
    </w:p>
    <w:p>
      <w:pPr>
        <w:pStyle w:val="style157"/>
        <w:rPr>
          <w:rFonts w:eastAsia="Arial-BoldMT"/>
        </w:rPr>
      </w:pPr>
      <w:r>
        <w:rPr>
          <w:rFonts w:eastAsia="Arial-BoldMT"/>
        </w:rPr>
        <w:t>Definition of an Alcohol</w:t>
      </w:r>
    </w:p>
    <w:p>
      <w:pPr>
        <w:pStyle w:val="style157"/>
        <w:numPr>
          <w:ilvl w:val="0"/>
          <w:numId w:val="0"/>
        </w:numPr>
        <w:rPr>
          <w:rFonts w:eastAsia="Arial-BoldMT"/>
        </w:rPr>
      </w:pPr>
      <w:r>
        <w:rPr>
          <w:rFonts w:ascii="Dancing Script" w:eastAsia="Arial-BoldMT" w:hAnsi="Dancing Script"/>
          <w:b/>
          <w:bCs/>
          <w:sz w:val="24"/>
          <w:szCs w:val="24"/>
          <w:lang w:val="en-US"/>
        </w:rPr>
        <w:t>What we call alcohol in everyday life is a substance whose chemical name is ethanol.</w:t>
      </w:r>
      <w:r>
        <w:rPr>
          <w:rFonts w:eastAsia="Arial-BoldMT"/>
          <w:lang w:val="en-US"/>
        </w:rPr>
        <w:t xml:space="preserve"> </w:t>
      </w:r>
    </w:p>
    <w:p>
      <w:pPr>
        <w:pStyle w:val="style157"/>
        <w:numPr>
          <w:ilvl w:val="0"/>
          <w:numId w:val="139"/>
        </w:numPr>
        <w:rPr>
          <w:rFonts w:eastAsia="Arial-BoldMT"/>
        </w:rPr>
      </w:pPr>
      <w:r>
        <w:rPr>
          <w:rFonts w:eastAsia="Arial-BoldMT"/>
        </w:rPr>
        <w:t xml:space="preserve">Alcohols have the same general formula as an alkane except they have the functional group -OH, called the </w:t>
      </w:r>
      <w:r>
        <w:rPr>
          <w:rFonts w:eastAsia="Arial-BoldMT"/>
          <w:color w:val="c00000"/>
        </w:rPr>
        <w:t>hydroxyl group</w:t>
      </w:r>
      <w:r>
        <w:rPr>
          <w:rFonts w:eastAsia="Arial-BoldMT"/>
        </w:rPr>
        <w:t xml:space="preserve">. The most common alcohol, known as ethanol, is used in alcoholic drinks, as a fuel(gasohol), in thermometers, as a preservative for biological specimens, and as a solvent for paints anddrugs. </w:t>
      </w:r>
    </w:p>
    <w:p>
      <w:pPr>
        <w:pStyle w:val="style157"/>
        <w:numPr>
          <w:ilvl w:val="0"/>
          <w:numId w:val="139"/>
        </w:numPr>
        <w:rPr>
          <w:rFonts w:eastAsia="Arial-BoldMT"/>
        </w:rPr>
      </w:pPr>
      <w:r>
        <w:rPr>
          <w:rFonts w:eastAsia="Arial-BoldMT"/>
        </w:rPr>
        <w:t xml:space="preserve">Alcohols have interesting properties. In terms of their solubility in water, if the number of carbon atoms is low (C3 or below) the alcohol is soluble in water. </w:t>
      </w:r>
    </w:p>
    <w:p>
      <w:pPr>
        <w:pStyle w:val="style157"/>
        <w:numPr>
          <w:ilvl w:val="0"/>
          <w:numId w:val="139"/>
        </w:numPr>
        <w:rPr>
          <w:rFonts w:eastAsia="Arial-BoldMT"/>
        </w:rPr>
      </w:pPr>
      <w:r>
        <w:rPr>
          <w:rFonts w:eastAsia="Arial-BoldMT"/>
        </w:rPr>
        <w:t xml:space="preserve">If, however, the number of carbon atoms increases, the solubility decreases accordingly. This is an interesting property particularly if you look at one example in the car industry. </w:t>
      </w:r>
    </w:p>
    <w:p>
      <w:pPr>
        <w:pStyle w:val="style157"/>
        <w:numPr>
          <w:ilvl w:val="0"/>
          <w:numId w:val="139"/>
        </w:numPr>
        <w:rPr>
          <w:rFonts w:eastAsia="Arial-BoldMT"/>
        </w:rPr>
      </w:pPr>
      <w:r>
        <w:rPr>
          <w:rFonts w:eastAsia="Arial-BoldMT"/>
        </w:rPr>
        <w:t xml:space="preserve">In today’s search for more efficient fuels, alcohols such as methanol and ethanol have been tested as additives to gasoline in vehicles (gasohol). The alcohol additives increase the octane rating and decrease the CO emissions because of the high vapor pressure. This, of course is not a new idea, it was first proposed in the early 1900s. </w:t>
      </w:r>
    </w:p>
    <w:p>
      <w:pPr>
        <w:pStyle w:val="style157"/>
        <w:numPr>
          <w:ilvl w:val="0"/>
          <w:numId w:val="139"/>
        </w:numPr>
        <w:rPr>
          <w:rFonts w:eastAsia="Arial-BoldMT"/>
        </w:rPr>
      </w:pPr>
      <w:r>
        <w:rPr>
          <w:rFonts w:eastAsia="Arial-BoldMT"/>
        </w:rPr>
        <w:t>What is known today, however, is that vehicles experience problems such as vapor lock when using these additives. the structure for ethanol.</w:t>
      </w:r>
    </w:p>
    <w:p>
      <w:pPr>
        <w:pStyle w:val="style157"/>
        <w:numPr>
          <w:ilvl w:val="0"/>
          <w:numId w:val="139"/>
        </w:numPr>
        <w:rPr>
          <w:rFonts w:eastAsia="Arial-BoldMT"/>
        </w:rPr>
      </w:pPr>
      <w:r>
        <w:rPr>
          <w:rFonts w:eastAsia="Arial-BoldMT"/>
        </w:rPr>
        <w:t xml:space="preserve"> Notice the hydroxyl group on the end of the two carbon chain.CH</w:t>
      </w:r>
      <w:r>
        <w:rPr>
          <w:rFonts w:eastAsia="Arial-BoldMT"/>
          <w:vertAlign w:val="subscript"/>
        </w:rPr>
        <w:t>3</w:t>
      </w:r>
      <w:r>
        <w:rPr>
          <w:rFonts w:eastAsia="Arial-BoldMT"/>
        </w:rPr>
        <w:t xml:space="preserve"> - CH</w:t>
      </w:r>
      <w:r>
        <w:rPr>
          <w:rFonts w:eastAsia="Arial-BoldMT"/>
          <w:vertAlign w:val="subscript"/>
        </w:rPr>
        <w:t>2</w:t>
      </w:r>
      <w:r>
        <w:rPr>
          <w:rFonts w:eastAsia="Arial-BoldMT"/>
        </w:rPr>
        <w:t xml:space="preserve"> – OH.</w:t>
      </w:r>
    </w:p>
    <w:p>
      <w:pPr>
        <w:pStyle w:val="style157"/>
        <w:numPr>
          <w:ilvl w:val="0"/>
          <w:numId w:val="139"/>
        </w:numPr>
        <w:rPr>
          <w:rFonts w:eastAsia="Arial-BoldMT"/>
        </w:rPr>
      </w:pPr>
      <w:r>
        <w:rPr>
          <w:rFonts w:eastAsia="Arial-BoldMT"/>
          <w:color w:val="ff0000"/>
        </w:rPr>
        <w:t xml:space="preserve">Methylated spirit </w:t>
      </w:r>
      <w:r>
        <w:rPr>
          <w:rFonts w:eastAsia="Arial-BoldMT"/>
        </w:rPr>
        <w:t>is mainly ethanol but poisonous and nasty chemicals like</w:t>
      </w:r>
      <w:r>
        <w:rPr>
          <w:rFonts w:eastAsia="Arial-BoldMT"/>
          <w:color w:val="ff0000"/>
        </w:rPr>
        <w:t xml:space="preserve"> methanol </w:t>
      </w:r>
      <w:r>
        <w:rPr>
          <w:rFonts w:eastAsia="Arial-BoldMT"/>
        </w:rPr>
        <w:t xml:space="preserve">are added so it is not used as a beverage. It is sometimes refer to as </w:t>
      </w:r>
      <w:r>
        <w:rPr>
          <w:rFonts w:eastAsia="Arial-BoldMT"/>
          <w:color w:val="ff0000"/>
        </w:rPr>
        <w:t>denature alcohol.</w:t>
      </w:r>
    </w:p>
    <w:p>
      <w:pPr>
        <w:pStyle w:val="style157"/>
        <w:numPr>
          <w:ilvl w:val="0"/>
          <w:numId w:val="139"/>
        </w:numPr>
        <w:rPr>
          <w:rFonts w:eastAsia="Arial-BoldMT"/>
        </w:rPr>
      </w:pPr>
      <w:r>
        <w:rPr>
          <w:rFonts w:eastAsia="Arial-BoldMT"/>
        </w:rPr>
        <w:t>Alkanols have a general formula C</w:t>
      </w:r>
      <w:r>
        <w:rPr>
          <w:rFonts w:eastAsia="Arial-BoldMT"/>
          <w:vertAlign w:val="subscript"/>
        </w:rPr>
        <w:t>n</w:t>
      </w:r>
      <w:r>
        <w:rPr>
          <w:rFonts w:eastAsia="Arial-BoldMT"/>
        </w:rPr>
        <w:t>H</w:t>
      </w:r>
      <w:r>
        <w:rPr>
          <w:rFonts w:eastAsia="Arial-BoldMT"/>
          <w:vertAlign w:val="subscript"/>
        </w:rPr>
        <w:t>2n+1</w:t>
      </w:r>
      <w:r>
        <w:rPr>
          <w:rFonts w:eastAsia="Arial-BoldMT"/>
        </w:rPr>
        <w:t xml:space="preserve">OH. </w:t>
      </w:r>
    </w:p>
    <w:p>
      <w:pPr>
        <w:pStyle w:val="style157"/>
        <w:numPr>
          <w:ilvl w:val="0"/>
          <w:numId w:val="139"/>
        </w:numPr>
        <w:rPr>
          <w:rFonts w:eastAsia="Arial-BoldMT"/>
        </w:rPr>
      </w:pPr>
      <w:r>
        <w:rPr>
          <w:rFonts w:eastAsia="Arial-BoldMT"/>
        </w:rPr>
        <w:t>C</w:t>
      </w:r>
      <w:r>
        <w:rPr>
          <w:rFonts w:eastAsia="Arial-BoldMT"/>
          <w:vertAlign w:val="subscript"/>
        </w:rPr>
        <w:t>n</w:t>
      </w:r>
      <w:r>
        <w:rPr>
          <w:rFonts w:eastAsia="Arial-BoldMT"/>
        </w:rPr>
        <w:t>H</w:t>
      </w:r>
      <w:r>
        <w:rPr>
          <w:rFonts w:eastAsia="Arial-BoldMT"/>
          <w:vertAlign w:val="subscript"/>
        </w:rPr>
        <w:t>2n+1</w:t>
      </w:r>
      <w:r>
        <w:rPr>
          <w:rFonts w:eastAsia="Arial-BoldMT"/>
        </w:rPr>
        <w:t xml:space="preserve"> stands for alkyl group while OH is the hydroxyl group (functional group of alkanol ). For the first member, n=1,substituting we get; C</w:t>
      </w:r>
      <w:r>
        <w:rPr>
          <w:rFonts w:eastAsia="Arial-BoldMT"/>
          <w:vertAlign w:val="subscript"/>
        </w:rPr>
        <w:t>1</w:t>
      </w:r>
      <w:r>
        <w:rPr>
          <w:rFonts w:eastAsia="Arial-BoldMT"/>
        </w:rPr>
        <w:t>H</w:t>
      </w:r>
      <w:r>
        <w:rPr>
          <w:rFonts w:eastAsia="Arial-BoldMT"/>
          <w:vertAlign w:val="subscript"/>
        </w:rPr>
        <w:t>2×1+1</w:t>
      </w:r>
      <w:r>
        <w:rPr>
          <w:rFonts w:eastAsia="Arial-BoldMT"/>
        </w:rPr>
        <w:t>OH and the formula is CH</w:t>
      </w:r>
      <w:r>
        <w:rPr>
          <w:rFonts w:eastAsia="Arial-BoldMT"/>
          <w:vertAlign w:val="subscript"/>
        </w:rPr>
        <w:t>3</w:t>
      </w:r>
      <w:r>
        <w:rPr>
          <w:rFonts w:eastAsia="Arial-BoldMT"/>
        </w:rPr>
        <w:t>OH. The name is methanol. If you look at the formula; we have methyl-CH</w:t>
      </w:r>
      <w:r>
        <w:rPr>
          <w:rFonts w:eastAsia="Arial-BoldMT"/>
          <w:vertAlign w:val="subscript"/>
        </w:rPr>
        <w:t xml:space="preserve">3 </w:t>
      </w:r>
      <w:r>
        <w:rPr>
          <w:rFonts w:eastAsia="Arial-BoldMT"/>
        </w:rPr>
        <w:t>(alkyl group) and OH-hydroxyl (functional group of alkanol).</w:t>
      </w:r>
    </w:p>
    <w:p>
      <w:pPr>
        <w:pStyle w:val="style157"/>
        <w:numPr>
          <w:ilvl w:val="0"/>
          <w:numId w:val="139"/>
        </w:numPr>
        <w:rPr>
          <w:rFonts w:eastAsia="Arial-BoldMT"/>
        </w:rPr>
      </w:pPr>
      <w:r>
        <w:rPr>
          <w:rFonts w:eastAsia="Arial-BoldMT"/>
        </w:rPr>
        <w:t>For the second member, n=2, substituting we get; C</w:t>
      </w:r>
      <w:r>
        <w:rPr>
          <w:rFonts w:eastAsia="Arial-BoldMT"/>
          <w:vertAlign w:val="subscript"/>
        </w:rPr>
        <w:t>2</w:t>
      </w:r>
      <w:r>
        <w:rPr>
          <w:rFonts w:eastAsia="Arial-BoldMT"/>
        </w:rPr>
        <w:t>H</w:t>
      </w:r>
      <w:r>
        <w:rPr>
          <w:rFonts w:eastAsia="Arial-BoldMT"/>
          <w:vertAlign w:val="subscript"/>
        </w:rPr>
        <w:t>2×2+1</w:t>
      </w:r>
      <w:r>
        <w:rPr>
          <w:rFonts w:eastAsia="Arial-BoldMT"/>
        </w:rPr>
        <w:t>OH and the formula is C</w:t>
      </w:r>
      <w:r>
        <w:rPr>
          <w:rFonts w:eastAsia="Arial-BoldMT"/>
          <w:vertAlign w:val="subscript"/>
        </w:rPr>
        <w:t>2</w:t>
      </w:r>
      <w:r>
        <w:rPr>
          <w:rFonts w:eastAsia="Arial-BoldMT"/>
        </w:rPr>
        <w:t>H</w:t>
      </w:r>
      <w:r>
        <w:rPr>
          <w:rFonts w:eastAsia="Arial-BoldMT"/>
          <w:vertAlign w:val="subscript"/>
        </w:rPr>
        <w:t>5</w:t>
      </w:r>
      <w:r>
        <w:rPr>
          <w:rFonts w:eastAsia="Arial-BoldMT"/>
        </w:rPr>
        <w:t>OH. The name is ethanol.</w:t>
      </w:r>
    </w:p>
    <w:p>
      <w:pPr>
        <w:pStyle w:val="style157"/>
        <w:numPr>
          <w:ilvl w:val="0"/>
          <w:numId w:val="139"/>
        </w:numPr>
        <w:rPr>
          <w:rFonts w:eastAsia="Arial-BoldMT"/>
        </w:rPr>
      </w:pPr>
      <w:r>
        <w:rPr>
          <w:rFonts w:eastAsia="Arial-BoldMT"/>
        </w:rPr>
        <w:t>For the third member, n=3, substituting we get; C</w:t>
      </w:r>
      <w:r>
        <w:rPr>
          <w:rFonts w:eastAsia="Arial-BoldMT"/>
          <w:vertAlign w:val="subscript"/>
        </w:rPr>
        <w:t>3</w:t>
      </w:r>
      <w:r>
        <w:rPr>
          <w:rFonts w:eastAsia="Arial-BoldMT"/>
        </w:rPr>
        <w:t>H</w:t>
      </w:r>
      <w:r>
        <w:rPr>
          <w:rFonts w:eastAsia="Arial-BoldMT"/>
          <w:vertAlign w:val="subscript"/>
        </w:rPr>
        <w:t>2×3+1</w:t>
      </w:r>
      <w:r>
        <w:rPr>
          <w:rFonts w:eastAsia="Arial-BoldMT"/>
        </w:rPr>
        <w:t>OH.</w:t>
      </w:r>
    </w:p>
    <w:p>
      <w:pPr>
        <w:pStyle w:val="style157"/>
        <w:numPr>
          <w:ilvl w:val="0"/>
          <w:numId w:val="139"/>
        </w:numPr>
        <w:rPr>
          <w:rFonts w:eastAsia="Arial-BoldMT"/>
        </w:rPr>
      </w:pPr>
      <w:r>
        <w:rPr>
          <w:rFonts w:eastAsia="Arial-BoldMT"/>
        </w:rPr>
        <w:t>The present of the functional group –OH gives alcohols their characteristic properties.</w:t>
      </w:r>
    </w:p>
    <w:p>
      <w:pPr>
        <w:pStyle w:val="style157"/>
        <w:rPr/>
      </w:pPr>
      <w:r>
        <w:t>Alcohols all have an -OH group and their names follow this pattern;</w:t>
      </w:r>
    </w:p>
    <w:p>
      <w:pPr>
        <w:pStyle w:val="style94"/>
        <w:rPr>
          <w:rFonts w:ascii="Calibri" w:hAnsi="Calibri"/>
        </w:rPr>
      </w:pPr>
      <w:r>
        <w:rPr>
          <w:rFonts w:ascii="Calibri" w:hAnsi="Calibri"/>
        </w:rPr>
        <w:t>CH</w:t>
      </w:r>
      <w:r>
        <w:rPr>
          <w:rFonts w:ascii="Calibri" w:hAnsi="Calibri"/>
          <w:vertAlign w:val="subscript"/>
        </w:rPr>
        <w:t>3</w:t>
      </w:r>
      <w:r>
        <w:rPr>
          <w:rFonts w:ascii="Calibri" w:hAnsi="Calibri"/>
          <w:b/>
        </w:rPr>
        <w:t>OH</w:t>
      </w:r>
      <w:r>
        <w:rPr>
          <w:rFonts w:ascii="Calibri" w:hAnsi="Calibri"/>
        </w:rPr>
        <w:t xml:space="preserve"> - </w:t>
      </w:r>
      <w:r>
        <w:rPr>
          <w:rFonts w:ascii="Calibri" w:hAnsi="Calibri"/>
          <w:b/>
          <w:bCs/>
          <w:color w:val="0000ff"/>
        </w:rPr>
        <w:t>meth</w:t>
      </w:r>
      <w:r>
        <w:rPr>
          <w:rFonts w:ascii="Calibri" w:hAnsi="Calibri"/>
          <w:b/>
          <w:bCs/>
          <w:color w:val="ff0000"/>
        </w:rPr>
        <w:t>anol</w:t>
      </w:r>
    </w:p>
    <w:p>
      <w:pPr>
        <w:pStyle w:val="style94"/>
        <w:rPr>
          <w:rFonts w:ascii="Calibri" w:hAnsi="Calibri"/>
        </w:rPr>
      </w:pPr>
      <w:r>
        <w:rPr>
          <w:rFonts w:ascii="Calibri" w:hAnsi="Calibri"/>
        </w:rPr>
        <w:t>C</w:t>
      </w:r>
      <w:r>
        <w:rPr>
          <w:rFonts w:ascii="Calibri" w:hAnsi="Calibri"/>
          <w:vertAlign w:val="subscript"/>
        </w:rPr>
        <w:t>2</w:t>
      </w:r>
      <w:r>
        <w:rPr>
          <w:rFonts w:ascii="Calibri" w:hAnsi="Calibri"/>
        </w:rPr>
        <w:t>H</w:t>
      </w:r>
      <w:r>
        <w:rPr>
          <w:rFonts w:ascii="Calibri" w:hAnsi="Calibri"/>
          <w:vertAlign w:val="subscript"/>
        </w:rPr>
        <w:t>5</w:t>
      </w:r>
      <w:r>
        <w:rPr>
          <w:rFonts w:ascii="Calibri" w:hAnsi="Calibri"/>
          <w:b/>
        </w:rPr>
        <w:t>OH</w:t>
      </w:r>
      <w:r>
        <w:rPr>
          <w:rFonts w:ascii="Calibri" w:hAnsi="Calibri"/>
        </w:rPr>
        <w:t xml:space="preserve"> - </w:t>
      </w:r>
      <w:r>
        <w:rPr>
          <w:rFonts w:ascii="Calibri" w:hAnsi="Calibri"/>
          <w:b/>
          <w:bCs/>
          <w:color w:val="0000ff"/>
        </w:rPr>
        <w:t>eth</w:t>
      </w:r>
      <w:r>
        <w:rPr>
          <w:rFonts w:ascii="Calibri" w:hAnsi="Calibri"/>
          <w:b/>
          <w:bCs/>
          <w:color w:val="ff0000"/>
        </w:rPr>
        <w:t>anol</w:t>
      </w:r>
    </w:p>
    <w:p>
      <w:pPr>
        <w:pStyle w:val="style94"/>
        <w:rPr>
          <w:rFonts w:ascii="Calibri" w:hAnsi="Calibri"/>
        </w:rPr>
      </w:pPr>
      <w:r>
        <w:rPr>
          <w:rFonts w:ascii="Calibri" w:hAnsi="Calibri"/>
        </w:rPr>
        <w:t>C</w:t>
      </w:r>
      <w:r>
        <w:rPr>
          <w:rFonts w:ascii="Calibri" w:hAnsi="Calibri"/>
          <w:vertAlign w:val="subscript"/>
        </w:rPr>
        <w:t>3</w:t>
      </w:r>
      <w:r>
        <w:rPr>
          <w:rFonts w:ascii="Calibri" w:hAnsi="Calibri"/>
        </w:rPr>
        <w:t>H</w:t>
      </w:r>
      <w:r>
        <w:rPr>
          <w:rFonts w:ascii="Calibri" w:hAnsi="Calibri"/>
          <w:vertAlign w:val="subscript"/>
        </w:rPr>
        <w:t>7</w:t>
      </w:r>
      <w:r>
        <w:rPr>
          <w:rFonts w:ascii="Calibri" w:hAnsi="Calibri"/>
          <w:b/>
        </w:rPr>
        <w:t>OH</w:t>
      </w:r>
      <w:r>
        <w:rPr>
          <w:rFonts w:ascii="Calibri" w:hAnsi="Calibri"/>
        </w:rPr>
        <w:t xml:space="preserve"> - </w:t>
      </w:r>
      <w:r>
        <w:rPr>
          <w:rFonts w:ascii="Calibri" w:hAnsi="Calibri"/>
          <w:b/>
          <w:bCs/>
          <w:color w:val="0000ff"/>
        </w:rPr>
        <w:t>prop</w:t>
      </w:r>
      <w:r>
        <w:rPr>
          <w:rFonts w:ascii="Calibri" w:hAnsi="Calibri"/>
          <w:b/>
          <w:bCs/>
          <w:color w:val="ff0000"/>
        </w:rPr>
        <w:t>anol</w:t>
      </w:r>
    </w:p>
    <w:p>
      <w:pPr>
        <w:pStyle w:val="style94"/>
        <w:rPr>
          <w:rFonts w:ascii="Calibri" w:hAnsi="Calibri"/>
        </w:rPr>
      </w:pPr>
      <w:r>
        <w:rPr>
          <w:rFonts w:ascii="Calibri" w:hAnsi="Calibri"/>
        </w:rPr>
        <w:t>C</w:t>
      </w:r>
      <w:r>
        <w:rPr>
          <w:rFonts w:ascii="Calibri" w:hAnsi="Calibri"/>
          <w:vertAlign w:val="subscript"/>
        </w:rPr>
        <w:t>4</w:t>
      </w:r>
      <w:r>
        <w:rPr>
          <w:rFonts w:ascii="Calibri" w:hAnsi="Calibri"/>
        </w:rPr>
        <w:t>H</w:t>
      </w:r>
      <w:r>
        <w:rPr>
          <w:rFonts w:ascii="Calibri" w:hAnsi="Calibri"/>
          <w:vertAlign w:val="subscript"/>
        </w:rPr>
        <w:t>9</w:t>
      </w:r>
      <w:r>
        <w:rPr>
          <w:rFonts w:ascii="Calibri" w:hAnsi="Calibri"/>
          <w:b/>
        </w:rPr>
        <w:t>OH</w:t>
      </w:r>
      <w:r>
        <w:rPr>
          <w:rFonts w:ascii="Calibri" w:hAnsi="Calibri"/>
        </w:rPr>
        <w:t xml:space="preserve"> - </w:t>
      </w:r>
      <w:r>
        <w:rPr>
          <w:rFonts w:ascii="Calibri" w:hAnsi="Calibri"/>
          <w:b/>
          <w:bCs/>
          <w:color w:val="0000ff"/>
        </w:rPr>
        <w:t>but</w:t>
      </w:r>
      <w:r>
        <w:rPr>
          <w:rFonts w:ascii="Calibri" w:hAnsi="Calibri"/>
          <w:b/>
          <w:bCs/>
          <w:color w:val="ff0000"/>
        </w:rPr>
        <w:t>anol</w:t>
      </w:r>
    </w:p>
    <w:p>
      <w:pPr>
        <w:pStyle w:val="style157"/>
        <w:rPr>
          <w:bCs/>
          <w:color w:val="ff0000"/>
        </w:rPr>
      </w:pPr>
      <w:r>
        <w:t>C</w:t>
      </w:r>
      <w:r>
        <w:rPr>
          <w:vertAlign w:val="subscript"/>
        </w:rPr>
        <w:t>5</w:t>
      </w:r>
      <w:r>
        <w:t>H</w:t>
      </w:r>
      <w:r>
        <w:rPr>
          <w:vertAlign w:val="subscript"/>
        </w:rPr>
        <w:t>11</w:t>
      </w:r>
      <w:r>
        <w:t xml:space="preserve">OH – </w:t>
      </w:r>
      <w:r>
        <w:rPr>
          <w:bCs/>
          <w:color w:val="0000ff"/>
        </w:rPr>
        <w:t>pent</w:t>
      </w:r>
      <w:r>
        <w:rPr>
          <w:bCs/>
          <w:color w:val="ff0000"/>
        </w:rPr>
        <w:t>anol</w:t>
      </w:r>
    </w:p>
    <w:p>
      <w:pPr>
        <w:pStyle w:val="style157"/>
        <w:rPr/>
      </w:pPr>
    </w:p>
    <w:p>
      <w:pPr>
        <w:pStyle w:val="style157"/>
        <w:rPr>
          <w:rFonts w:eastAsia="Arial-BoldMT"/>
        </w:rPr>
      </w:pPr>
    </w:p>
    <w:p>
      <w:pPr>
        <w:pStyle w:val="style157"/>
        <w:numPr>
          <w:ilvl w:val="0"/>
          <w:numId w:val="143"/>
        </w:numPr>
        <w:rPr>
          <w:rFonts w:eastAsia="Arial-BoldMT"/>
        </w:rPr>
      </w:pPr>
      <w:r>
        <w:rPr>
          <w:rFonts w:eastAsia="Arial-BoldMT"/>
        </w:rPr>
        <w:t>Butanol, an alcohol with four carbon atoms, is used in the cosmetic industry as well as having applicationsas paint thinner! There are four isomers of butanol. The four different isomers of butanol are shown below.</w:t>
      </w:r>
    </w:p>
    <w:p>
      <w:pPr>
        <w:pStyle w:val="style157"/>
        <w:rPr>
          <w:rFonts w:eastAsia="Arial-BoldMT"/>
        </w:rPr>
      </w:pPr>
      <w:r>
        <w:rPr>
          <w:rFonts w:eastAsia="Arial-BoldMT"/>
          <w:noProof/>
        </w:rPr>
        <w:drawing>
          <wp:inline distL="0" distT="0" distB="0" distR="0">
            <wp:extent cx="4143375" cy="1695450"/>
            <wp:effectExtent l="323850" t="323850" r="333375" b="323850"/>
            <wp:docPr id="1397" name="Picture 6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Picture 682"/>
                    <pic:cNvPicPr/>
                  </pic:nvPicPr>
                  <pic:blipFill>
                    <a:blip r:embed="rId195" cstate="print"/>
                    <a:srcRect l="0" t="0" r="0" b="0"/>
                    <a:stretch/>
                  </pic:blipFill>
                  <pic:spPr>
                    <a:xfrm rot="0">
                      <a:off x="0" y="0"/>
                      <a:ext cx="4143375" cy="169545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p>
    <w:p>
      <w:pPr>
        <w:pStyle w:val="style157"/>
        <w:rPr>
          <w:rFonts w:eastAsia="Arial-BoldMT"/>
        </w:rPr>
      </w:pPr>
      <w:r>
        <w:rPr>
          <w:rFonts w:eastAsia="Arial-BoldMT"/>
        </w:rPr>
        <w:t>Isomers of Butanol</w:t>
      </w:r>
    </w:p>
    <w:p>
      <w:pPr>
        <w:pStyle w:val="style157"/>
        <w:rPr>
          <w:rFonts w:eastAsia="Arial-BoldMT"/>
        </w:rPr>
      </w:pPr>
    </w:p>
    <w:p>
      <w:pPr>
        <w:pStyle w:val="style157"/>
        <w:rPr>
          <w:rFonts w:eastAsia="Arial-BoldMT"/>
          <w:b/>
          <w:bCs/>
        </w:rPr>
      </w:pPr>
      <w:r>
        <w:rPr>
          <w:rFonts w:eastAsia="Arial-BoldMT"/>
          <w:b/>
          <w:bCs/>
        </w:rPr>
        <w:t>Naming Simple Alcohols</w:t>
      </w:r>
    </w:p>
    <w:p>
      <w:pPr>
        <w:pStyle w:val="style157"/>
        <w:rPr>
          <w:rFonts w:eastAsia="Arial-BoldMT"/>
        </w:rPr>
      </w:pPr>
      <w:r>
        <w:rPr>
          <w:rFonts w:eastAsia="Arial-BoldMT"/>
        </w:rPr>
        <w:t xml:space="preserve">In naming alcohols, the suffix of the name is </w:t>
      </w:r>
      <w:r>
        <w:rPr>
          <w:rFonts w:eastAsia="Arial-BoldMT"/>
          <w:color w:val="ff00ff"/>
        </w:rPr>
        <w:t>-ol</w:t>
      </w:r>
      <w:r>
        <w:rPr>
          <w:rFonts w:eastAsia="Arial-BoldMT"/>
        </w:rPr>
        <w:t xml:space="preserve"> added to the parent chain of the alkane name. The position of the -</w:t>
      </w:r>
      <w:r>
        <w:rPr>
          <w:rFonts w:eastAsia="Arial-BoldMT"/>
          <w:color w:val="ff00ff"/>
        </w:rPr>
        <w:t>OH</w:t>
      </w:r>
      <w:r>
        <w:rPr>
          <w:rFonts w:eastAsia="Arial-BoldMT"/>
        </w:rPr>
        <w:t xml:space="preserve"> functional group is indicated in the name. Remember to start numbering the parent chain on the end closest to where the -OH is located. </w:t>
      </w:r>
    </w:p>
    <w:p>
      <w:pPr>
        <w:pStyle w:val="style157"/>
        <w:rPr>
          <w:rFonts w:eastAsia="Arial-BoldMT"/>
        </w:rPr>
      </w:pPr>
    </w:p>
    <w:p>
      <w:pPr>
        <w:pStyle w:val="style157"/>
        <w:rPr>
          <w:b/>
          <w:bCs/>
        </w:rPr>
      </w:pPr>
      <w:r>
        <w:rPr>
          <w:b/>
          <w:bCs/>
        </w:rPr>
        <w:t xml:space="preserve">Nomenclature </w:t>
      </w:r>
      <w:r>
        <w:rPr>
          <w:b/>
          <w:bCs/>
          <w:lang w:val="en-US"/>
        </w:rPr>
        <w:t>of</w:t>
      </w:r>
      <w:r>
        <w:rPr>
          <w:b/>
          <w:bCs/>
        </w:rPr>
        <w:t xml:space="preserve"> alcohols</w:t>
      </w:r>
    </w:p>
    <w:p>
      <w:pPr>
        <w:pStyle w:val="style157"/>
        <w:rPr/>
      </w:pPr>
      <w:r>
        <w:t>The -OH group is indicated by the suffix -anol. The locant (locating number) is placed between the 'an' and the 'ol' to locate the position of the OH group if there is any ambiguity.</w:t>
      </w:r>
    </w:p>
    <w:p>
      <w:pPr>
        <w:pStyle w:val="style157"/>
        <w:rPr/>
      </w:pPr>
      <w:r>
        <w:t>Hence, a carbon chain with four carbons that has the OH group on carbon number 2 in the chain becomes butan-2-ol.</w:t>
      </w:r>
    </w:p>
    <w:p>
      <w:pPr>
        <w:pStyle w:val="style157"/>
        <w:rPr/>
      </w:pPr>
      <w:r>
        <w:rPr>
          <w:noProof/>
        </w:rPr>
        <w:drawing>
          <wp:inline distL="0" distT="0" distB="0" distR="0">
            <wp:extent cx="1963420" cy="921385"/>
            <wp:effectExtent l="323850" t="323850" r="322580" b="316865"/>
            <wp:docPr id="1398" name="Picture 683" descr="http://ibchem.com/IB/ibfiles/organic/org_img/structures/alcohols/butan-2-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Picture 683"/>
                    <pic:cNvPicPr/>
                  </pic:nvPicPr>
                  <pic:blipFill>
                    <a:blip r:embed="rId196" cstate="print"/>
                    <a:srcRect l="0" t="0" r="0" b="0"/>
                    <a:stretch/>
                  </pic:blipFill>
                  <pic:spPr>
                    <a:xfrm rot="0">
                      <a:off x="0" y="0"/>
                      <a:ext cx="1963420" cy="92138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p>
    <w:p>
      <w:pPr>
        <w:pStyle w:val="style157"/>
        <w:rPr>
          <w:rFonts w:eastAsia="Arial-BoldMT"/>
        </w:rPr>
      </w:pPr>
    </w:p>
    <w:p>
      <w:pPr>
        <w:pStyle w:val="style157"/>
        <w:rPr>
          <w:rFonts w:eastAsia="Arial-BoldMT"/>
        </w:rPr>
      </w:pPr>
      <w:r>
        <w:rPr>
          <w:rFonts w:eastAsia="Arial-BoldMT"/>
          <w:b/>
          <w:bCs/>
        </w:rPr>
        <w:t xml:space="preserve">Sample question 1: </w:t>
      </w:r>
      <w:r>
        <w:rPr>
          <w:rFonts w:eastAsia="Arial-BoldMT"/>
        </w:rPr>
        <w:t>Name the following.</w:t>
      </w:r>
    </w:p>
    <w:p>
      <w:pPr>
        <w:pStyle w:val="style157"/>
        <w:rPr>
          <w:rFonts w:eastAsia="Arial-BoldMT"/>
        </w:rPr>
      </w:pPr>
      <w:r>
        <w:rPr>
          <w:rFonts w:eastAsia="Arial-BoldMT"/>
        </w:rPr>
        <w:t>CH</w:t>
      </w:r>
      <w:r>
        <w:rPr>
          <w:rFonts w:eastAsia="Arial-BoldMT"/>
          <w:vertAlign w:val="subscript"/>
        </w:rPr>
        <w:t xml:space="preserve">3 </w:t>
      </w:r>
      <w:r>
        <w:rPr>
          <w:rFonts w:eastAsia="Arial-BoldMT"/>
        </w:rPr>
        <w:t>- CH</w:t>
      </w:r>
      <w:r>
        <w:rPr>
          <w:rFonts w:eastAsia="Arial-BoldMT"/>
          <w:vertAlign w:val="subscript"/>
        </w:rPr>
        <w:t>2</w:t>
      </w:r>
      <w:r>
        <w:rPr>
          <w:rFonts w:eastAsia="Arial-BoldMT"/>
        </w:rPr>
        <w:t xml:space="preserve"> - CH</w:t>
      </w:r>
      <w:r>
        <w:rPr>
          <w:rFonts w:eastAsia="Arial-BoldMT"/>
          <w:vertAlign w:val="subscript"/>
        </w:rPr>
        <w:t>2</w:t>
      </w:r>
      <w:r>
        <w:rPr>
          <w:rFonts w:eastAsia="Arial-BoldMT"/>
        </w:rPr>
        <w:t xml:space="preserve"> - OH</w:t>
      </w:r>
    </w:p>
    <w:p>
      <w:pPr>
        <w:pStyle w:val="style157"/>
        <w:rPr>
          <w:rFonts w:eastAsia="Arial-BoldMT"/>
          <w:b/>
          <w:bCs/>
        </w:rPr>
      </w:pPr>
      <w:r>
        <w:rPr>
          <w:rFonts w:eastAsia="Arial-BoldMT"/>
          <w:b/>
          <w:bCs/>
        </w:rPr>
        <w:t>Solution</w:t>
      </w:r>
    </w:p>
    <w:p>
      <w:pPr>
        <w:pStyle w:val="style157"/>
        <w:rPr>
          <w:rFonts w:eastAsia="Arial-BoldMT"/>
        </w:rPr>
      </w:pPr>
      <w:r>
        <w:rPr>
          <w:rFonts w:eastAsia="Arial-BoldMT"/>
        </w:rPr>
        <w:t>The carbon chain contains 3 carbon atoms, there is an -OH group on the chain, and the -OH group is attachedto an end carbon atom.</w:t>
      </w:r>
    </w:p>
    <w:p>
      <w:pPr>
        <w:pStyle w:val="style157"/>
        <w:rPr>
          <w:rFonts w:eastAsia="Arial-BoldMT"/>
        </w:rPr>
      </w:pPr>
      <w:r>
        <w:rPr>
          <w:rFonts w:cs="ArialMT"/>
        </w:rPr>
        <w:t xml:space="preserve">Therefore the molecule is </w:t>
      </w:r>
      <w:r>
        <w:rPr>
          <w:rFonts w:eastAsia="Arial-BoldMT"/>
          <w:color w:val="ff00ff"/>
        </w:rPr>
        <w:t>1-propanol or propan-1-ol</w:t>
      </w:r>
      <w:r>
        <w:rPr>
          <w:rFonts w:eastAsia="Arial-BoldMT"/>
        </w:rPr>
        <w:t>.</w:t>
      </w:r>
    </w:p>
    <w:p>
      <w:pPr>
        <w:pStyle w:val="style157"/>
        <w:rPr>
          <w:rFonts w:eastAsia="Arial-BoldMT"/>
        </w:rPr>
      </w:pPr>
    </w:p>
    <w:p>
      <w:pPr>
        <w:pStyle w:val="style157"/>
        <w:rPr>
          <w:rFonts w:eastAsia="Arial-BoldMT"/>
          <w:b/>
          <w:bCs/>
        </w:rPr>
      </w:pPr>
      <w:r>
        <w:rPr>
          <w:rFonts w:eastAsia="Arial-BoldMT"/>
          <w:b/>
          <w:bCs/>
        </w:rPr>
        <w:t>Classification of alkanols</w:t>
      </w:r>
    </w:p>
    <w:p>
      <w:pPr>
        <w:pStyle w:val="style157"/>
        <w:numPr>
          <w:ilvl w:val="0"/>
          <w:numId w:val="141"/>
        </w:numPr>
        <w:rPr/>
      </w:pPr>
      <w:r>
        <w:rPr>
          <w:color w:val="00b0f0"/>
        </w:rPr>
        <w:t xml:space="preserve">Monohydric alkanols </w:t>
      </w:r>
      <w:r>
        <w:t>(alkanols with only one O-H group). Monohydric alkanols are further divided into three categories namely;</w:t>
      </w:r>
    </w:p>
    <w:p>
      <w:pPr>
        <w:pStyle w:val="style157"/>
        <w:numPr>
          <w:ilvl w:val="0"/>
          <w:numId w:val="142"/>
        </w:numPr>
        <w:rPr/>
      </w:pPr>
      <w:r>
        <w:t>Primary alkanol (1</w:t>
      </w:r>
      <w:r>
        <w:rPr>
          <w:vertAlign w:val="superscript"/>
        </w:rPr>
        <w:t>0</w:t>
      </w:r>
      <w:r>
        <w:t>):</w:t>
      </w:r>
      <w:r>
        <w:t xml:space="preserve"> there is one or no alkyl group attached to the carbon atom bearing  the functional group (O-H).</w:t>
      </w:r>
    </w:p>
    <w:p>
      <w:pPr>
        <w:pStyle w:val="style157"/>
        <w:numPr>
          <w:ilvl w:val="0"/>
          <w:numId w:val="142"/>
        </w:numPr>
        <w:rPr/>
      </w:pPr>
      <w:r>
        <w:t>Primary alkanols are the ones in which the carbon atoms bearing the functional groups have two or three hydrogen atoms.</w:t>
      </w:r>
    </w:p>
    <w:p>
      <w:pPr>
        <w:pStyle w:val="style157"/>
        <w:numPr>
          <w:ilvl w:val="0"/>
          <w:numId w:val="142"/>
        </w:numPr>
        <w:rPr/>
      </w:pPr>
      <w:r>
        <w:t xml:space="preserve">Examples of primary alkanols include methanol, ethanol, propan-1-ol or </w:t>
      </w:r>
      <w:r>
        <w:rPr>
          <w:rFonts w:cs="ArialMT"/>
        </w:rPr>
        <w:t>1-propanol etc.</w:t>
      </w:r>
    </w:p>
    <w:p>
      <w:pPr>
        <w:pStyle w:val="style157"/>
        <w:numPr>
          <w:ilvl w:val="0"/>
          <w:numId w:val="142"/>
        </w:numPr>
        <w:rPr/>
      </w:pPr>
      <w:r>
        <w:rPr/>
      </w:r>
      <w:r/>
      <w:r>
        <w:rPr/>
      </w:r>
      <w:r>
        <w:rPr/>
        <w:object>
          <v:shape id="1399" type="#_x0000_t75" filled="f" stroked="f" style="margin-left:0.0pt;margin-top:0.0pt;width:385.5pt;height:60.0pt;mso-wrap-distance-left:0.0pt;mso-wrap-distance-right:0.0pt;visibility:visible;">
            <v:imagedata r:id="rId19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99" DrawAspect="Content" ObjectID="0" r:id="rId198"/>
        </w:object>
      </w:r>
      <w:r>
        <w:rPr/>
      </w:r>
    </w:p>
    <w:p>
      <w:pPr>
        <w:pStyle w:val="style157"/>
        <w:numPr>
          <w:ilvl w:val="0"/>
          <w:numId w:val="142"/>
        </w:numPr>
        <w:rPr/>
      </w:pPr>
      <w:r>
        <w:t>1-propanol is a primary alcoholbecause the carbon atom with the hydroxylgroup is also attached to only one alkylgroup. In other words, if we isolate the C1 of1-propanol, it is attached to the OH, 2 hydrogenatoms and an ethyl group .</w:t>
      </w:r>
    </w:p>
    <w:p>
      <w:pPr>
        <w:pStyle w:val="style157"/>
        <w:rPr/>
      </w:pPr>
    </w:p>
    <w:p>
      <w:pPr>
        <w:pStyle w:val="style157"/>
        <w:numPr>
          <w:ilvl w:val="0"/>
          <w:numId w:val="142"/>
        </w:numPr>
        <w:rPr/>
      </w:pPr>
      <w:r>
        <w:t xml:space="preserve">Secondary alkanols; </w:t>
      </w:r>
      <w:r>
        <w:t>here, the carbon atom bearing the functional group (OH) has only one hydrogen atom attached to it. In other words, there are two alkyl groups attached to the hydroxyl-bonded carbon atom.</w:t>
      </w:r>
    </w:p>
    <w:p>
      <w:pPr>
        <w:pStyle w:val="style157"/>
        <w:numPr>
          <w:ilvl w:val="0"/>
          <w:numId w:val="142"/>
        </w:numPr>
        <w:rPr/>
      </w:pPr>
      <w:r>
        <w:t>An example of a secondary (2°) alcohol is2-butanol. Notice in 2-butanol, the carbonatom to which the hydroxyl group is bondedis also bonded to a methyl group on the rightand an ethyl group on the left.</w:t>
      </w:r>
    </w:p>
    <w:p>
      <w:pPr>
        <w:pStyle w:val="style157"/>
        <w:numPr>
          <w:ilvl w:val="0"/>
          <w:numId w:val="142"/>
        </w:numPr>
        <w:rPr>
          <w:rFonts w:cs="ArialMT"/>
        </w:rPr>
      </w:pPr>
      <w:r>
        <w:rPr>
          <w:noProof/>
        </w:rPr>
        <w:drawing>
          <wp:inline distL="0" distT="0" distB="0" distR="0">
            <wp:extent cx="1133475" cy="733425"/>
            <wp:effectExtent l="323850" t="323850" r="333375" b="333375"/>
            <wp:docPr id="1401" name="Picture 69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Picture 690"/>
                    <pic:cNvPicPr/>
                  </pic:nvPicPr>
                  <pic:blipFill>
                    <a:blip r:embed="rId199" cstate="print"/>
                    <a:srcRect l="0" t="0" r="0" b="0"/>
                    <a:stretch/>
                  </pic:blipFill>
                  <pic:spPr>
                    <a:xfrm rot="0">
                      <a:off x="0" y="0"/>
                      <a:ext cx="1133475" cy="73342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 xml:space="preserve"> propan-2-ol,</w:t>
      </w:r>
    </w:p>
    <w:p>
      <w:pPr>
        <w:pStyle w:val="style157"/>
        <w:numPr>
          <w:ilvl w:val="0"/>
          <w:numId w:val="142"/>
        </w:numPr>
        <w:rPr>
          <w:rFonts w:eastAsia="Arial-BoldMT"/>
        </w:rPr>
      </w:pPr>
      <w:r>
        <w:rPr>
          <w:rFonts w:eastAsia="Arial-BoldMT"/>
        </w:rPr>
        <w:t xml:space="preserve">Tertiary alkanols </w:t>
      </w:r>
      <w:r>
        <w:rPr>
          <w:rFonts w:eastAsia="Arial-BoldMT"/>
        </w:rPr>
        <w:t>have three alkyl groups attached to the carbon atom bearing the functional group (OH).</w:t>
      </w:r>
    </w:p>
    <w:p>
      <w:pPr>
        <w:pStyle w:val="style157"/>
        <w:numPr>
          <w:ilvl w:val="0"/>
          <w:numId w:val="142"/>
        </w:numPr>
        <w:rPr>
          <w:rFonts w:eastAsia="Arial-BoldMT"/>
        </w:rPr>
      </w:pPr>
      <w:r>
        <w:rPr>
          <w:rFonts w:eastAsia="Arial-BoldMT"/>
        </w:rPr>
        <w:t>In tertiary alkanol, there is no hydrogen atom attached to the carbon atom bearing the functional group (OH).</w:t>
      </w:r>
    </w:p>
    <w:p>
      <w:pPr>
        <w:pStyle w:val="style157"/>
        <w:numPr>
          <w:ilvl w:val="0"/>
          <w:numId w:val="142"/>
        </w:numPr>
        <w:rPr/>
      </w:pPr>
      <w:r>
        <w:t>2-methyl-2-propanol is a tertiary (3°) alcohol. If you look at this structure, the carbon atom bonded to thehydroxyl group is also bonded to three methyl groups.</w:t>
      </w:r>
    </w:p>
    <w:p>
      <w:pPr>
        <w:pStyle w:val="style157"/>
        <w:numPr>
          <w:ilvl w:val="0"/>
          <w:numId w:val="142"/>
        </w:numPr>
        <w:rPr>
          <w:rFonts w:cs="Times New Roman"/>
        </w:rPr>
      </w:pPr>
      <w:r>
        <w:rPr>
          <w:noProof/>
        </w:rPr>
        <w:drawing>
          <wp:inline distL="0" distT="0" distB="0" distR="0">
            <wp:extent cx="1133475" cy="752475"/>
            <wp:effectExtent l="323850" t="323850" r="333375" b="333375"/>
            <wp:docPr id="1402" name="Picture 69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Picture 697"/>
                    <pic:cNvPicPr/>
                  </pic:nvPicPr>
                  <pic:blipFill>
                    <a:blip r:embed="rId200" cstate="print"/>
                    <a:srcRect l="0" t="0" r="0" b="0"/>
                    <a:stretch/>
                  </pic:blipFill>
                  <pic:spPr>
                    <a:xfrm rot="0">
                      <a:off x="0" y="0"/>
                      <a:ext cx="1133475" cy="75247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or</w:t>
      </w:r>
      <w:r>
        <w:rPr>
          <w:noProof/>
        </w:rPr>
        <w:drawing>
          <wp:inline distL="0" distT="0" distB="0" distR="0">
            <wp:extent cx="571500" cy="495300"/>
            <wp:effectExtent l="323850" t="323850" r="323850" b="323850"/>
            <wp:docPr id="1403" name="Picture 69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Picture 698"/>
                    <pic:cNvPicPr/>
                  </pic:nvPicPr>
                  <pic:blipFill>
                    <a:blip r:embed="rId201" cstate="print"/>
                    <a:srcRect l="0" t="0" r="0" b="0"/>
                    <a:stretch/>
                  </pic:blipFill>
                  <pic:spPr>
                    <a:xfrm rot="0">
                      <a:off x="0" y="0"/>
                      <a:ext cx="571500" cy="49530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2-methylpropan-2-ol,</w:t>
      </w:r>
      <w:r>
        <w:rPr>
          <w:noProof/>
        </w:rPr>
        <w:drawing>
          <wp:inline distL="0" distT="0" distB="0" distR="0">
            <wp:extent cx="1581150" cy="676275"/>
            <wp:effectExtent l="323850" t="323850" r="323850" b="333375"/>
            <wp:docPr id="1404" name="Picture 69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Picture 699"/>
                    <pic:cNvPicPr/>
                  </pic:nvPicPr>
                  <pic:blipFill>
                    <a:blip r:embed="rId202" cstate="print"/>
                    <a:srcRect l="0" t="0" r="0" b="0"/>
                    <a:stretch/>
                  </pic:blipFill>
                  <pic:spPr>
                    <a:xfrm rot="0">
                      <a:off x="0" y="0"/>
                      <a:ext cx="1581150" cy="67627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2-methylbutan-2-ol</w:t>
      </w:r>
    </w:p>
    <w:p>
      <w:pPr>
        <w:pStyle w:val="style157"/>
        <w:rPr>
          <w:rFonts w:cs="Times New Roman"/>
        </w:rPr>
      </w:pPr>
      <w:r>
        <w:rPr>
          <w:noProof/>
        </w:rPr>
        <w:drawing>
          <wp:inline distL="0" distT="0" distB="0" distR="0">
            <wp:extent cx="742950" cy="552450"/>
            <wp:effectExtent l="304800" t="323850" r="323850" b="323850"/>
            <wp:docPr id="1405" name="Picture 70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Picture 700"/>
                    <pic:cNvPicPr/>
                  </pic:nvPicPr>
                  <pic:blipFill>
                    <a:blip r:embed="rId203" cstate="print"/>
                    <a:srcRect l="0" t="0" r="0" b="0"/>
                    <a:stretch/>
                  </pic:blipFill>
                  <pic:spPr>
                    <a:xfrm rot="0">
                      <a:off x="0" y="0"/>
                      <a:ext cx="742950" cy="55245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 xml:space="preserve">or </w:t>
      </w:r>
    </w:p>
    <w:p>
      <w:pPr>
        <w:pStyle w:val="style157"/>
        <w:rPr>
          <w:rFonts w:cs="Times New Roman"/>
        </w:rPr>
      </w:pPr>
      <w:r>
        <w:rPr>
          <w:noProof/>
        </w:rPr>
        <w:drawing>
          <wp:inline distL="0" distT="0" distB="0" distR="0">
            <wp:extent cx="1981200" cy="676275"/>
            <wp:effectExtent l="323850" t="323850" r="323850" b="333375"/>
            <wp:docPr id="1406" name="Picture 70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Picture 701"/>
                    <pic:cNvPicPr/>
                  </pic:nvPicPr>
                  <pic:blipFill>
                    <a:blip r:embed="rId204" cstate="print"/>
                    <a:srcRect l="0" t="0" r="0" b="0"/>
                    <a:stretch/>
                  </pic:blipFill>
                  <pic:spPr>
                    <a:xfrm rot="0">
                      <a:off x="0" y="0"/>
                      <a:ext cx="1981200" cy="67627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3-methylpentan-1-ol</w:t>
      </w:r>
    </w:p>
    <w:p>
      <w:pPr>
        <w:pStyle w:val="style157"/>
        <w:rPr>
          <w:rFonts w:eastAsia="Arial-BoldMT"/>
        </w:rPr>
      </w:pPr>
    </w:p>
    <w:p>
      <w:pPr>
        <w:pStyle w:val="style157"/>
        <w:rPr>
          <w:rFonts w:eastAsia="Arial-BoldMT"/>
        </w:rPr>
      </w:pPr>
    </w:p>
    <w:p>
      <w:pPr>
        <w:pStyle w:val="style157"/>
        <w:rPr>
          <w:rFonts w:eastAsia="Arial-BoldMT"/>
        </w:rPr>
      </w:pPr>
      <w:r>
        <w:rPr>
          <w:rFonts w:eastAsia="Arial-BoldMT"/>
          <w:noProof/>
        </w:rPr>
        <w:drawing>
          <wp:inline distL="0" distT="0" distB="0" distR="0">
            <wp:extent cx="3480889" cy="2538464"/>
            <wp:effectExtent l="95250" t="95250" r="100965" b="90805"/>
            <wp:docPr id="1407" name="Picture 6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Picture 684"/>
                    <pic:cNvPicPr/>
                  </pic:nvPicPr>
                  <pic:blipFill>
                    <a:blip r:embed="rId205" cstate="print"/>
                    <a:srcRect l="0" t="0" r="0" b="0"/>
                    <a:stretch/>
                  </pic:blipFill>
                  <pic:spPr>
                    <a:xfrm rot="0">
                      <a:off x="0" y="0"/>
                      <a:ext cx="3480889" cy="2538464"/>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numPr>
          <w:ilvl w:val="0"/>
          <w:numId w:val="141"/>
        </w:numPr>
        <w:rPr>
          <w:rFonts w:eastAsia="Arial-BoldMT"/>
        </w:rPr>
      </w:pPr>
      <w:r>
        <w:rPr>
          <w:rFonts w:eastAsia="Arial-BoldMT"/>
          <w:color w:val="00b0f0"/>
        </w:rPr>
        <w:t xml:space="preserve">Dihydric alkanols </w:t>
      </w:r>
      <w:r>
        <w:rPr>
          <w:rFonts w:eastAsia="Arial-BoldMT"/>
        </w:rPr>
        <w:t>contain two hydroxyl groups in their molecules. Examples are ethane-1,2- diol</w:t>
      </w:r>
    </w:p>
    <w:p>
      <w:pPr>
        <w:pStyle w:val="style157"/>
        <w:rPr>
          <w:rFonts w:cs="ArialMT" w:eastAsia="Arial-BoldMT"/>
        </w:rPr>
      </w:pPr>
      <w:r>
        <w:rPr>
          <w:noProof/>
        </w:rPr>
        <w:drawing>
          <wp:inline distL="0" distT="0" distB="0" distR="0">
            <wp:extent cx="1381125" cy="228600"/>
            <wp:effectExtent l="323850" t="323850" r="333375" b="323850"/>
            <wp:docPr id="1408" name="Picture 68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Picture 686"/>
                    <pic:cNvPicPr/>
                  </pic:nvPicPr>
                  <pic:blipFill>
                    <a:blip r:embed="rId206" cstate="print"/>
                    <a:srcRect l="0" t="0" r="0" b="0"/>
                    <a:stretch/>
                  </pic:blipFill>
                  <pic:spPr>
                    <a:xfrm rot="0">
                      <a:off x="0" y="0"/>
                      <a:ext cx="1381125" cy="22860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ethan-1,2-diol</w:t>
      </w:r>
    </w:p>
    <w:p>
      <w:pPr>
        <w:pStyle w:val="style157"/>
        <w:rPr>
          <w:rFonts w:eastAsia="Arial-BoldMT"/>
        </w:rPr>
      </w:pPr>
    </w:p>
    <w:p>
      <w:pPr>
        <w:pStyle w:val="style157"/>
        <w:numPr>
          <w:ilvl w:val="0"/>
          <w:numId w:val="141"/>
        </w:numPr>
        <w:rPr/>
      </w:pPr>
      <w:r>
        <w:rPr>
          <w:color w:val="00b0f0"/>
        </w:rPr>
        <w:t>Polyhydric alkanols</w:t>
      </w:r>
      <w:r>
        <w:t xml:space="preserve"> (alkanols with more than two O-H groups) e.g propan-1,2,3-triol.</w:t>
      </w:r>
    </w:p>
    <w:p>
      <w:pPr>
        <w:pStyle w:val="style157"/>
        <w:rPr/>
      </w:pPr>
    </w:p>
    <w:p>
      <w:pPr>
        <w:pStyle w:val="style157"/>
        <w:rPr/>
      </w:pPr>
      <w:r>
        <w:t xml:space="preserve">        CH</w:t>
      </w:r>
      <w:r>
        <w:rPr>
          <w:vertAlign w:val="subscript"/>
        </w:rPr>
        <w:t>2</w:t>
      </w:r>
      <w:r>
        <w:t xml:space="preserve"> OH-CHOH-CH</w:t>
      </w:r>
      <w:r>
        <w:rPr>
          <w:vertAlign w:val="subscript"/>
        </w:rPr>
        <w:t>2</w:t>
      </w:r>
      <w:r>
        <w:t>-OH</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bCs/>
        </w:rPr>
      </w:pPr>
      <w:r>
        <w:rPr>
          <w:rFonts w:eastAsia="Arial-BoldMT"/>
          <w:b/>
          <w:bCs/>
        </w:rPr>
        <w:t>Drawing Simple Alcohols</w:t>
      </w:r>
    </w:p>
    <w:p>
      <w:pPr>
        <w:pStyle w:val="style157"/>
        <w:rPr>
          <w:rFonts w:eastAsia="Arial-BoldMT"/>
        </w:rPr>
      </w:pPr>
      <w:r>
        <w:rPr>
          <w:rFonts w:eastAsia="Arial-BoldMT"/>
        </w:rPr>
        <w:t>As with other organic compounds that have been named in this chapter, look at the name of the compoundand analyze what the name has to tell about the structure of the compound.</w:t>
      </w:r>
    </w:p>
    <w:p>
      <w:pPr>
        <w:pStyle w:val="style157"/>
        <w:rPr>
          <w:rFonts w:eastAsia="Arial-BoldMT"/>
        </w:rPr>
      </w:pPr>
    </w:p>
    <w:p>
      <w:pPr>
        <w:pStyle w:val="style157"/>
        <w:rPr>
          <w:rFonts w:eastAsia="Arial-BoldMT"/>
        </w:rPr>
      </w:pPr>
      <w:r>
        <w:rPr>
          <w:rFonts w:eastAsia="Arial-BoldMT"/>
        </w:rPr>
        <w:t>Sample question 2:</w:t>
      </w:r>
      <w:r>
        <w:rPr>
          <w:rFonts w:eastAsia="Arial-BoldMT"/>
        </w:rPr>
        <w:t xml:space="preserve"> Draw the structure of 2 - pentanol.</w:t>
      </w:r>
    </w:p>
    <w:p>
      <w:pPr>
        <w:pStyle w:val="style157"/>
        <w:rPr>
          <w:rFonts w:eastAsia="Arial-BoldMT"/>
        </w:rPr>
      </w:pPr>
    </w:p>
    <w:p>
      <w:pPr>
        <w:pStyle w:val="style157"/>
        <w:rPr>
          <w:rFonts w:eastAsia="Arial-BoldMT"/>
        </w:rPr>
      </w:pPr>
      <w:r>
        <w:rPr>
          <w:rFonts w:eastAsia="Arial-BoldMT"/>
        </w:rPr>
        <w:t>Solution:</w:t>
      </w:r>
    </w:p>
    <w:p>
      <w:pPr>
        <w:pStyle w:val="style157"/>
        <w:rPr>
          <w:rFonts w:eastAsia="Arial-BoldMT"/>
        </w:rPr>
      </w:pPr>
      <w:r>
        <w:rPr>
          <w:rFonts w:eastAsia="Arial-BoldMT"/>
          <w:noProof/>
        </w:rPr>
        <w:drawing>
          <wp:inline distL="0" distT="0" distB="0" distR="0">
            <wp:extent cx="3457575" cy="2152650"/>
            <wp:effectExtent l="323850" t="323850" r="333375" b="323850"/>
            <wp:docPr id="1409" name="Picture 6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Picture 685"/>
                    <pic:cNvPicPr/>
                  </pic:nvPicPr>
                  <pic:blipFill>
                    <a:blip r:embed="rId207" cstate="print"/>
                    <a:srcRect l="0" t="0" r="0" b="0"/>
                    <a:stretch/>
                  </pic:blipFill>
                  <pic:spPr>
                    <a:xfrm rot="0">
                      <a:off x="0" y="0"/>
                      <a:ext cx="3457575" cy="215265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pPr>
      <w:r>
        <w:rPr>
          <w:shd w:val="clear" w:color="auto" w:fill="ffff00"/>
        </w:rPr>
        <w:t>AROMATIC PHENOLS</w:t>
      </w:r>
    </w:p>
    <w:p>
      <w:pPr>
        <w:pStyle w:val="style157"/>
        <w:rPr>
          <w:rFonts w:cs="Times New Roman"/>
        </w:rPr>
      </w:pPr>
      <w:r>
        <w:t>ROH, R=aryl only,  when the -OH functional group is attached directly to a benzene ring the molecule is called a phenol.</w:t>
      </w:r>
    </w:p>
    <w:p>
      <w:pPr>
        <w:pStyle w:val="style157"/>
        <w:rPr>
          <w:rFonts w:cs="Times New Roman"/>
        </w:rPr>
      </w:pPr>
      <w:r>
        <w:t xml:space="preserve">If there is a 'higher ranking' functional group in the molecule the substituent OH is called by the prefix 'hydroxy' see </w:t>
      </w:r>
      <w:r>
        <w:rPr>
          <w:color w:val="800000"/>
        </w:rPr>
        <w:t>*</w:t>
      </w:r>
      <w:r>
        <w:t xml:space="preserve"> example.</w:t>
      </w:r>
    </w:p>
    <w:p>
      <w:pPr>
        <w:pStyle w:val="style157"/>
        <w:rPr/>
      </w:pPr>
      <w:r>
        <w:rPr>
          <w:noProof/>
        </w:rPr>
        <w:drawing>
          <wp:inline distL="0" distT="0" distB="0" distR="0">
            <wp:extent cx="638175" cy="228600"/>
            <wp:effectExtent l="0" t="0" r="9525" b="0"/>
            <wp:docPr id="1410" name="Picture 70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0" name="Picture 707"/>
                    <pic:cNvPicPr/>
                  </pic:nvPicPr>
                  <pic:blipFill>
                    <a:blip r:embed="rId208" cstate="print"/>
                    <a:srcRect l="0" t="0" r="0" b="0"/>
                    <a:stretch/>
                  </pic:blipFill>
                  <pic:spPr>
                    <a:xfrm rot="0">
                      <a:off x="0" y="0"/>
                      <a:ext cx="638175" cy="228600"/>
                    </a:xfrm>
                    <a:prstGeom prst="rect"/>
                    <a:ln>
                      <a:noFill/>
                    </a:ln>
                  </pic:spPr>
                </pic:pic>
              </a:graphicData>
            </a:graphic>
          </wp:inline>
        </w:drawing>
      </w:r>
      <w:r>
        <w:t>or</w:t>
      </w:r>
      <w:r>
        <w:rPr>
          <w:noProof/>
        </w:rPr>
        <w:drawing>
          <wp:inline distL="0" distT="0" distB="0" distR="0">
            <wp:extent cx="457200" cy="771525"/>
            <wp:effectExtent l="323850" t="323850" r="323850" b="333375"/>
            <wp:docPr id="1411" name="Picture 71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1" name="Picture 710"/>
                    <pic:cNvPicPr/>
                  </pic:nvPicPr>
                  <pic:blipFill>
                    <a:blip r:embed="rId209" cstate="print"/>
                    <a:srcRect l="0" t="0" r="0" b="0"/>
                    <a:stretch/>
                  </pic:blipFill>
                  <pic:spPr>
                    <a:xfrm rot="0">
                      <a:off x="0" y="0"/>
                      <a:ext cx="457200" cy="771525"/>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or</w:t>
      </w:r>
      <w:r>
        <w:rPr>
          <w:noProof/>
        </w:rPr>
        <w:drawing>
          <wp:inline distL="0" distT="0" distB="0" distR="0">
            <wp:extent cx="895350" cy="1123950"/>
            <wp:effectExtent l="323850" t="323850" r="323850" b="323850"/>
            <wp:docPr id="1412" name="Picture 71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2" name="Picture 714"/>
                    <pic:cNvPicPr/>
                  </pic:nvPicPr>
                  <pic:blipFill>
                    <a:blip r:embed="rId210" cstate="print"/>
                    <a:srcRect l="0" t="0" r="0" b="0"/>
                    <a:stretch/>
                  </pic:blipFill>
                  <pic:spPr>
                    <a:xfrm rot="0">
                      <a:off x="0" y="0"/>
                      <a:ext cx="895350" cy="112395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phenol,</w:t>
      </w:r>
    </w:p>
    <w:p>
      <w:pPr>
        <w:pStyle w:val="style157"/>
        <w:rPr/>
      </w:pPr>
      <w:r>
        <w:rPr>
          <w:noProof/>
        </w:rPr>
        <w:drawing>
          <wp:inline distL="0" distT="0" distB="0" distR="0">
            <wp:extent cx="647700" cy="800100"/>
            <wp:effectExtent l="323850" t="323850" r="323850" b="323850"/>
            <wp:docPr id="1413" name="Picture 71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Picture 716"/>
                    <pic:cNvPicPr/>
                  </pic:nvPicPr>
                  <pic:blipFill>
                    <a:blip r:embed="rId211" cstate="print"/>
                    <a:srcRect l="0" t="0" r="0" b="0"/>
                    <a:stretch/>
                  </pic:blipFill>
                  <pic:spPr>
                    <a:xfrm rot="0">
                      <a:off x="0" y="0"/>
                      <a:ext cx="647700" cy="80010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2-chlorophenol</w:t>
      </w:r>
    </w:p>
    <w:p>
      <w:pPr>
        <w:pStyle w:val="style157"/>
        <w:rPr/>
      </w:pPr>
    </w:p>
    <w:p>
      <w:pPr>
        <w:pStyle w:val="style157"/>
        <w:rPr/>
      </w:pPr>
    </w:p>
    <w:p>
      <w:pPr>
        <w:pStyle w:val="style157"/>
        <w:rPr/>
      </w:pPr>
      <w:r>
        <w:t>,</w:t>
      </w:r>
    </w:p>
    <w:p>
      <w:pPr>
        <w:pStyle w:val="style157"/>
        <w:rPr>
          <w:rFonts w:cs="Times New Roman"/>
        </w:rPr>
      </w:pPr>
      <w:r>
        <w:rPr>
          <w:noProof/>
        </w:rPr>
        <w:drawing>
          <wp:inline distL="0" distT="0" distB="0" distR="0">
            <wp:extent cx="781050" cy="800100"/>
            <wp:effectExtent l="323850" t="323850" r="323850" b="323850"/>
            <wp:docPr id="1414" name="Picture 71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717"/>
                    <pic:cNvPicPr/>
                  </pic:nvPicPr>
                  <pic:blipFill>
                    <a:blip r:embed="rId212" cstate="print"/>
                    <a:srcRect l="0" t="0" r="0" b="0"/>
                    <a:stretch/>
                  </pic:blipFill>
                  <pic:spPr>
                    <a:xfrm rot="0">
                      <a:off x="0" y="0"/>
                      <a:ext cx="781050" cy="80010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 xml:space="preserve">3-methylphenol </w:t>
      </w:r>
    </w:p>
    <w:p>
      <w:pPr>
        <w:pStyle w:val="style157"/>
        <w:rPr>
          <w:rFonts w:cs="Times New Roman"/>
        </w:rPr>
      </w:pPr>
      <w:r>
        <w:rPr>
          <w:noProof/>
        </w:rPr>
        <w:drawing>
          <wp:inline distL="0" distT="0" distB="0" distR="0">
            <wp:extent cx="857250" cy="1028700"/>
            <wp:effectExtent l="323850" t="323850" r="323850" b="323850"/>
            <wp:docPr id="1415" name="Picture 71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5" name="Picture 718"/>
                    <pic:cNvPicPr/>
                  </pic:nvPicPr>
                  <pic:blipFill>
                    <a:blip r:embed="rId213" cstate="print"/>
                    <a:srcRect l="0" t="0" r="0" b="0"/>
                    <a:stretch/>
                  </pic:blipFill>
                  <pic:spPr>
                    <a:xfrm rot="0">
                      <a:off x="0" y="0"/>
                      <a:ext cx="857250" cy="102870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2,5-dichloro-4-methylphenol,</w:t>
      </w:r>
      <w:r>
        <w:rPr>
          <w:noProof/>
        </w:rPr>
        <w:drawing>
          <wp:inline distL="0" distT="0" distB="0" distR="0">
            <wp:extent cx="742950" cy="819150"/>
            <wp:effectExtent l="323850" t="323850" r="323850" b="323850"/>
            <wp:docPr id="1416" name="Picture 71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6" name="Picture 719"/>
                    <pic:cNvPicPr/>
                  </pic:nvPicPr>
                  <pic:blipFill>
                    <a:blip r:embed="rId214" cstate="print"/>
                    <a:srcRect l="0" t="0" r="0" b="0"/>
                    <a:stretch/>
                  </pic:blipFill>
                  <pic:spPr>
                    <a:xfrm rot="0">
                      <a:off x="0" y="0"/>
                      <a:ext cx="742950" cy="819150"/>
                    </a:xfrm>
                    <a:prstGeom prst="round2DiagRect">
                      <a:avLst>
                        <a:gd name="adj1" fmla="val 16667"/>
                        <a:gd name="adj2" fmla="val 0"/>
                      </a:avLst>
                    </a:prstGeom>
                    <a:ln cmpd="sng" cap="sq" w="88900">
                      <a:solidFill>
                        <a:srgbClr val="ffffff"/>
                      </a:solidFill>
                      <a:prstDash val="solid"/>
                      <a:miter/>
                      <a:headEnd len="med" w="med" type="none"/>
                      <a:tailEnd len="med" w="med" type="none"/>
                    </a:ln>
                    <a:effectLst>
                      <a:outerShdw rotWithShape="false" sx="100000" sy="100000" dist="0" dir="0" blurRad="254000" kx="0" ky="0" algn="tl">
                        <a:srgbClr val="000000">
                          <a:alpha val="43000"/>
                        </a:srgbClr>
                      </a:outerShdw>
                    </a:effectLst>
                  </pic:spPr>
                </pic:pic>
              </a:graphicData>
            </a:graphic>
          </wp:inline>
        </w:drawing>
      </w:r>
      <w:r>
        <w:t>3-hydroxybenzoic acid</w:t>
      </w:r>
      <w:r>
        <w:rPr>
          <w:color w:val="800000"/>
        </w:rPr>
        <w:t>*</w:t>
      </w:r>
    </w:p>
    <w:p>
      <w:pPr>
        <w:pStyle w:val="style157"/>
        <w:rPr>
          <w:rFonts w:cs="Times New Roman"/>
        </w:rPr>
      </w:pPr>
      <w:r>
        <w:rPr/>
        <w:fldChar w:fldCharType="begin"/>
      </w:r>
      <w:r>
        <w:instrText xml:space="preserve"> HYPERLINK "http://www.docbrown.info/page06/FunctionalGroups.htm" </w:instrText>
      </w:r>
      <w:r>
        <w:rPr/>
        <w:fldChar w:fldCharType="separate"/>
      </w:r>
      <w:r>
        <w:rPr/>
        <w:fldChar w:fldCharType="end"/>
      </w:r>
    </w:p>
    <w:p>
      <w:pPr>
        <w:pStyle w:val="style157"/>
        <w:rPr/>
      </w:pPr>
      <w:r>
        <w:rPr/>
        <w:pict>
          <v:rect id="1417" fillcolor="#a0a0a0" stroked="f" style="margin-left:0.0pt;margin-top:0.0pt;width:0.0pt;height:1.5pt;mso-wrap-distance-left:0.0pt;mso-wrap-distance-right:0.0pt;visibility:visible;" o:hr="t" o:hralign="center" o:hrstd="t">
            <v:stroke on="f"/>
            <v:fill/>
          </v:rect>
        </w:pict>
      </w:r>
    </w:p>
    <w:p>
      <w:pPr>
        <w:pStyle w:val="style157"/>
        <w:rPr>
          <w:rFonts w:eastAsia="Arial-BoldMT"/>
        </w:rPr>
      </w:pPr>
    </w:p>
    <w:p>
      <w:pPr>
        <w:pStyle w:val="style157"/>
        <w:rPr>
          <w:b/>
          <w:bCs/>
        </w:rPr>
      </w:pPr>
    </w:p>
    <w:p>
      <w:pPr>
        <w:pStyle w:val="style157"/>
        <w:rPr>
          <w:b/>
          <w:bCs/>
        </w:rPr>
      </w:pPr>
      <w:r>
        <w:rPr>
          <w:b/>
          <w:bCs/>
        </w:rPr>
        <w:t>INDUSTRIAL PREPARATION OF ETHANOL</w:t>
      </w:r>
    </w:p>
    <w:p>
      <w:pPr>
        <w:pStyle w:val="style157"/>
        <w:rPr>
          <w:b/>
          <w:bCs/>
        </w:rPr>
      </w:pPr>
      <w:r>
        <w:rPr>
          <w:b/>
          <w:bCs/>
        </w:rPr>
        <w:t>FERMENTATION OF STARCH</w:t>
      </w:r>
    </w:p>
    <w:p>
      <w:pPr>
        <w:pStyle w:val="style157"/>
        <w:rPr>
          <w:b/>
          <w:bCs/>
        </w:rPr>
      </w:pPr>
      <w:r>
        <w:rPr>
          <w:b/>
          <w:bCs/>
        </w:rPr>
        <w:t>What is fermentation?</w:t>
      </w:r>
    </w:p>
    <w:p>
      <w:pPr>
        <w:pStyle w:val="style157"/>
        <w:rPr/>
      </w:pPr>
      <w:r>
        <w:t>It is a chemical decomposition of a substance by bacteria, yeasts,or other microorganisms, typically involving effervescence and the giving off of heat. Fermentation is the anaerobic respiration of yeast cells.</w:t>
      </w:r>
    </w:p>
    <w:p>
      <w:pPr>
        <w:pStyle w:val="style157"/>
        <w:rPr/>
      </w:pPr>
      <w:r>
        <w:t>What is starch?</w:t>
      </w:r>
    </w:p>
    <w:p>
      <w:pPr>
        <w:pStyle w:val="style157"/>
        <w:rPr/>
      </w:pPr>
      <w:r>
        <w:t>Starch is carbohydrate and is an important source of ethanol. Sources of starch are potato, rice,cassava,maize or barley. The common one used in the industrial preparation of ethanol is potato.</w:t>
      </w:r>
    </w:p>
    <w:p>
      <w:pPr>
        <w:pStyle w:val="style157"/>
        <w:rPr/>
      </w:pPr>
    </w:p>
    <w:p>
      <w:pPr>
        <w:pStyle w:val="style157"/>
        <w:rPr/>
      </w:pPr>
    </w:p>
    <w:p>
      <w:pPr>
        <w:pStyle w:val="style157"/>
        <w:rPr>
          <w:b/>
          <w:bCs/>
        </w:rPr>
      </w:pPr>
      <w:r>
        <w:rPr>
          <w:b/>
          <w:bCs/>
        </w:rPr>
        <w:t>STEPS OF PREPARATION</w:t>
      </w:r>
    </w:p>
    <w:p>
      <w:pPr>
        <w:pStyle w:val="style157"/>
        <w:numPr>
          <w:ilvl w:val="0"/>
          <w:numId w:val="143"/>
        </w:numPr>
        <w:rPr/>
      </w:pPr>
      <w:r>
        <w:t>Extraction of starch:</w:t>
      </w:r>
      <w:r>
        <w:t xml:space="preserve"> The potato is crushed and steamed at 140</w:t>
      </w:r>
      <m:oMath>
        <m:r>
          <m:rPr>
            <m:sty m:val="p"/>
          </m:rPr>
          <w:rPr>
            <w:rFonts w:ascii="Cambria Math" w:hAnsi="Cambria Math"/>
          </w:rPr>
          <m:t>℃</m:t>
        </m:r>
      </m:oMath>
      <w:r>
        <w:t xml:space="preserve"> to 150</w:t>
      </w:r>
      <m:oMath>
        <m:r>
          <m:rPr>
            <m:sty m:val="p"/>
          </m:rPr>
          <w:rPr>
            <w:rFonts w:ascii="Cambria Math" w:hAnsi="Cambria Math"/>
          </w:rPr>
          <m:t>℃</m:t>
        </m:r>
      </m:oMath>
      <w:r>
        <w:t xml:space="preserve"> under pressure to prepare starch solution known as mash.</w:t>
      </w:r>
    </w:p>
    <w:p>
      <w:pPr>
        <w:pStyle w:val="style157"/>
        <w:numPr>
          <w:ilvl w:val="0"/>
          <w:numId w:val="143"/>
        </w:numPr>
        <w:rPr/>
      </w:pPr>
      <w:r>
        <w:t xml:space="preserve">Germination: </w:t>
      </w:r>
      <w:r>
        <w:t>Before hydrolysis, starch is first undergo germination at 10</w:t>
      </w:r>
      <m:oMath>
        <m:r>
          <m:rPr>
            <m:sty m:val="p"/>
          </m:rPr>
          <w:rPr>
            <w:rFonts w:ascii="Cambria Math" w:hAnsi="Cambria Math"/>
          </w:rPr>
          <m:t>℃</m:t>
        </m:r>
      </m:oMath>
      <w:r>
        <w:t xml:space="preserve"> to 13</w:t>
      </w:r>
      <m:oMath>
        <m:r>
          <m:rPr>
            <m:sty m:val="p"/>
          </m:rPr>
          <w:rPr>
            <w:rFonts w:ascii="Cambria Math" w:hAnsi="Cambria Math"/>
          </w:rPr>
          <m:t>℃</m:t>
        </m:r>
      </m:oMath>
      <w:r>
        <w:t xml:space="preserve"> for few days. This germinated starch is called malt.</w:t>
      </w:r>
    </w:p>
    <w:p>
      <w:pPr>
        <w:pStyle w:val="style157"/>
        <w:numPr>
          <w:ilvl w:val="0"/>
          <w:numId w:val="143"/>
        </w:numPr>
        <w:rPr/>
      </w:pPr>
      <w:r>
        <w:t xml:space="preserve">Hydrolysis of starch: </w:t>
      </w:r>
      <w:r>
        <w:t>Starch is hydrolysed to maltose by an enzyme known as diastase.</w:t>
      </w:r>
    </w:p>
    <w:p>
      <w:pPr>
        <w:pStyle w:val="style157"/>
        <w:rPr/>
      </w:pPr>
      <m:oMathPara>
        <m:oMathParaPr>
          <m:jc m:val="left"/>
        </m:oMathParaPr>
        <m:oMath>
          <m:r>
            <m:rPr>
              <m:sty m:val="p"/>
            </m:rPr>
            <w:rPr>
              <w:rFonts w:ascii="Cambria Math" w:hAnsi="Cambria Math"/>
            </w:rPr>
            <m:t xml:space="preserve">      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O→n(</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11</m:t>
              </m:r>
            </m:sub>
          </m:sSub>
          <m:r>
            <m:rPr>
              <m:sty m:val="p"/>
            </m:rPr>
            <w:rPr>
              <w:rFonts w:ascii="Cambria Math" w:hAnsi="Cambria Math"/>
            </w:rPr>
            <m:t>)</m:t>
          </m:r>
        </m:oMath>
      </m:oMathPara>
    </w:p>
    <w:p>
      <w:pPr>
        <w:pStyle w:val="style157"/>
        <w:rPr>
          <w:rFonts w:ascii="Cambria Math" w:hAnsi="Cambria Math"/>
        </w:rPr>
      </w:pPr>
      <m:oMathPara>
        <m:oMathParaPr>
          <m:jc m:val="left"/>
        </m:oMathParaPr>
        <m:oMath>
          <m:r>
            <m:rPr>
              <m:sty m:val="p"/>
            </m:rPr>
            <w:rPr>
              <w:rFonts w:ascii="Cambria Math" w:hAnsi="Cambria Math"/>
            </w:rPr>
            <m:t xml:space="preserve">              Starch                           maltose</m:t>
          </m:r>
        </m:oMath>
      </m:oMathPara>
    </w:p>
    <w:p>
      <w:pPr>
        <w:pStyle w:val="style157"/>
        <w:numPr>
          <w:ilvl w:val="0"/>
          <w:numId w:val="168"/>
        </w:numPr>
        <w:rPr/>
      </w:pPr>
      <w:r>
        <w:t>Fermentation:</w:t>
      </w:r>
      <w:r>
        <w:t xml:space="preserve"> Finally yeast is added to maltose. Yeast secrets two enzymes:</w:t>
      </w:r>
    </w:p>
    <w:p>
      <w:pPr>
        <w:pStyle w:val="style157"/>
        <w:numPr>
          <w:ilvl w:val="0"/>
          <w:numId w:val="141"/>
        </w:numPr>
        <w:rPr/>
      </w:pPr>
      <w:r>
        <w:t>Maltase: converts maltose into glucose.</w:t>
      </w:r>
    </w:p>
    <w:p>
      <w:pPr>
        <w:pStyle w:val="style157"/>
        <w:numPr>
          <w:ilvl w:val="0"/>
          <w:numId w:val="141"/>
        </w:numPr>
        <w:rPr/>
      </w:pPr>
      <w:r>
        <w:t>Zymase: Converts glucose int ethanol.</w:t>
      </w:r>
    </w:p>
    <w:p>
      <w:pPr>
        <w:pStyle w:val="style157"/>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2C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m:oMathPara>
    </w:p>
    <w:p>
      <w:pPr>
        <w:pStyle w:val="style157"/>
        <w:rPr/>
      </w:pPr>
      <m:oMathPara>
        <m:oMath>
          <m:r>
            <m:rPr>
              <m:sty m:val="p"/>
            </m:rPr>
            <w:rPr>
              <w:rFonts w:ascii="Cambria Math" w:hAnsi="Cambria Math"/>
            </w:rPr>
            <m:t>Maltose                              Glucose</m:t>
          </m:r>
        </m:oMath>
      </m:oMathPara>
    </w:p>
    <w:p>
      <w:pPr>
        <w:pStyle w:val="style157"/>
        <w:rPr/>
      </w:pPr>
    </w:p>
    <w:p>
      <w:pPr>
        <w:pStyle w:val="style157"/>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OH+2</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pPr>
        <w:pStyle w:val="style157"/>
        <w:rPr/>
      </w:pPr>
      <m:oMathPara>
        <m:oMath>
          <m:r>
            <m:rPr>
              <m:sty m:val="p"/>
            </m:rPr>
            <w:rPr>
              <w:rFonts w:ascii="Cambria Math" w:hAnsi="Cambria Math"/>
            </w:rPr>
            <m:t xml:space="preserve">Glucose          Ethanol           Carbon dioxide  </m:t>
          </m:r>
        </m:oMath>
      </m:oMathPara>
    </w:p>
    <w:p>
      <w:pPr>
        <w:pStyle w:val="style157"/>
        <w:rPr/>
      </w:pPr>
      <w:r>
        <w:t>The ethanol produced contains water and need to be separated. The separation is done by fractional distillation because their boiling points are fairly close to each other. Ethanol(</w:t>
      </w:r>
      <m:oMath>
        <m:r>
          <m:rPr>
            <m:sty m:val="p"/>
          </m:rPr>
          <w:rPr>
            <w:rFonts w:ascii="Cambria Math" w:hAnsi="Cambria Math"/>
          </w:rPr>
          <m:t>78℃</m:t>
        </m:r>
      </m:oMath>
      <w:r>
        <w:t>) has a lower boiling point than water(</w:t>
      </w:r>
      <m:oMath>
        <m:r>
          <m:rPr>
            <m:sty m:val="p"/>
          </m:rPr>
          <w:rPr>
            <w:rFonts w:ascii="Cambria Math" w:hAnsi="Cambria Math"/>
          </w:rPr>
          <m:t>100℃</m:t>
        </m:r>
      </m:oMath>
      <w:r>
        <w:t>). On heating ethanol evaporates more easily and further up the column than water. water vapour condenses back into the flask.</w:t>
      </w:r>
    </w:p>
    <w:p>
      <w:pPr>
        <w:pStyle w:val="style157"/>
        <w:rPr/>
      </w:pPr>
    </w:p>
    <w:p>
      <w:pPr>
        <w:pStyle w:val="style157"/>
        <w:rPr/>
      </w:pPr>
      <w:r>
        <w:rPr>
          <w:highlight w:val="yellow"/>
        </w:rPr>
        <w:t>If a mixture of yeast, sugar and warm water is left to stand, bubbles of gas appear as the yeast ferments. If this gas is bubbled through limewater, it turns the limewater cloudy. The yeast feeds on sugar, converting it to carbon dioxide and ethanol which is left in the flask.</w:t>
      </w:r>
    </w:p>
    <w:p>
      <w:pPr>
        <w:pStyle w:val="style157"/>
        <w:rPr>
          <w:color w:val="ff0000"/>
          <w:u w:val="single"/>
        </w:rPr>
      </w:pPr>
    </w:p>
    <w:p>
      <w:pPr>
        <w:pStyle w:val="style157"/>
        <w:rPr/>
      </w:pPr>
      <w:r>
        <w:rPr>
          <w:color w:val="ff0000"/>
          <w:u w:val="single"/>
        </w:rPr>
        <w:t>N/B:</w:t>
      </w:r>
      <w:r>
        <w:t>Fermentationis carried out in the abs</w:t>
      </w:r>
      <w:r>
        <w:t>ence of air because the oxygen i</w:t>
      </w:r>
      <w:r>
        <w:t>n air would oxidize the ethanol to carbon dioxide. At a lower temperature the r</w:t>
      </w:r>
      <w:r>
        <w:t>ate would be slower and at a hi</w:t>
      </w:r>
      <w:r>
        <w:t>g</w:t>
      </w:r>
      <w:r>
        <w:t>h</w:t>
      </w:r>
      <w:r>
        <w:t>er temperature the enzymes would be denatured(destroyed). When the concentration of ethanol reaches about 14% fermentation ceases because ethanol is poisonous to yeast and at this concentration yeast dies or all the glucose has been used up.</w:t>
      </w:r>
      <w:r>
        <w:t xml:space="preserve"> Ethanol from </w:t>
      </w:r>
      <w:r>
        <w:t>potato, rice,cassava,maize, barley or cane sugar is renewable because it is from plants which can be cultivated continuously while ethanonl from petroleum is non-renewable because it is from a source which can get exhausted.</w:t>
      </w:r>
    </w:p>
    <w:p>
      <w:pPr>
        <w:pStyle w:val="style157"/>
        <w:rPr/>
      </w:pPr>
    </w:p>
    <w:p>
      <w:pPr>
        <w:pStyle w:val="style157"/>
        <w:rPr/>
      </w:pPr>
    </w:p>
    <w:p>
      <w:pPr>
        <w:pStyle w:val="style157"/>
        <w:rPr>
          <w:b/>
          <w:bCs/>
        </w:rPr>
      </w:pPr>
      <w:r>
        <w:rPr>
          <w:b/>
          <w:bCs/>
        </w:rPr>
        <w:t>Physical Properties</w:t>
      </w:r>
    </w:p>
    <w:p>
      <w:pPr>
        <w:pStyle w:val="style157"/>
        <w:numPr>
          <w:ilvl w:val="0"/>
          <w:numId w:val="140"/>
        </w:numPr>
        <w:rPr/>
      </w:pPr>
      <w:r>
        <w:t xml:space="preserve">Ethanol is a colourless liquid with a pleasant smell. </w:t>
      </w:r>
    </w:p>
    <w:p>
      <w:pPr>
        <w:pStyle w:val="style157"/>
        <w:numPr>
          <w:ilvl w:val="0"/>
          <w:numId w:val="140"/>
        </w:numPr>
        <w:rPr/>
      </w:pPr>
      <w:r>
        <w:t xml:space="preserve">It is completely miscible with water and organic solvents and is very hydroscopic. </w:t>
      </w:r>
      <w:r>
        <w:t>Lower members of alkanols are soluble in water but higher members are not. This is because the effect of the –OH group becomes less significant as the hydrocarbon chain increases.</w:t>
      </w:r>
    </w:p>
    <w:p>
      <w:pPr>
        <w:pStyle w:val="style157"/>
        <w:numPr>
          <w:ilvl w:val="0"/>
          <w:numId w:val="140"/>
        </w:numPr>
        <w:rPr/>
      </w:pPr>
      <w:r>
        <w:t>The density of alkanols increases eith increasing relative molecular mass, although branching can reduce this effect. All simple alkanols are less dense than water.</w:t>
      </w:r>
    </w:p>
    <w:p>
      <w:pPr>
        <w:pStyle w:val="style157"/>
        <w:rPr/>
      </w:pPr>
      <w:r>
        <w:br/>
      </w:r>
      <w:r>
        <w:t>                Melting Point           -115</w:t>
      </w:r>
      <m:oMath>
        <m:r>
          <m:rPr>
            <m:sty m:val="p"/>
          </m:rPr>
          <w:rPr>
            <w:rFonts w:ascii="Cambria Math" w:hAnsi="Cambria Math"/>
          </w:rPr>
          <m:t>℃</m:t>
        </m:r>
      </m:oMath>
      <w:r>
        <w:br/>
      </w:r>
      <w:r>
        <w:t xml:space="preserve">                Boiling Point              78 </w:t>
      </w:r>
      <m:oMath>
        <m:r>
          <m:rPr>
            <m:sty m:val="p"/>
          </m:rPr>
          <w:rPr>
            <w:rFonts w:ascii="Cambria Math" w:hAnsi="Cambria Math"/>
          </w:rPr>
          <m:t>℃</m:t>
        </m:r>
      </m:oMath>
      <w:r>
        <w:br/>
      </w:r>
      <w:r>
        <w:t xml:space="preserve">                Specific Gravity         0.79. </w:t>
      </w:r>
    </w:p>
    <w:p>
      <w:pPr>
        <w:pStyle w:val="style157"/>
        <w:rPr>
          <w:b/>
          <w:bCs/>
        </w:rPr>
      </w:pPr>
      <w:r>
        <w:rPr>
          <w:b/>
          <w:bCs/>
        </w:rPr>
        <w:t> </w:t>
      </w:r>
    </w:p>
    <w:p>
      <w:pPr>
        <w:pStyle w:val="style157"/>
        <w:rPr>
          <w:b/>
          <w:bCs/>
        </w:rPr>
      </w:pPr>
      <w:r>
        <w:rPr>
          <w:b/>
          <w:bCs/>
        </w:rPr>
        <w:t>Chemical Properties of Ethanol</w:t>
      </w:r>
    </w:p>
    <w:p>
      <w:pPr>
        <w:pStyle w:val="style157"/>
        <w:numPr>
          <w:ilvl w:val="0"/>
          <w:numId w:val="139"/>
        </w:numPr>
        <w:rPr/>
      </w:pPr>
      <w:r>
        <w:t>Combustion of Ethanol:</w:t>
      </w:r>
      <w:r>
        <w:t xml:space="preserve"> Ethanol burns with a pale blue, non luminous flame to form carbon dioxide and steam. </w:t>
      </w:r>
    </w:p>
    <w:p>
      <w:pPr>
        <w:pStyle w:val="style157"/>
        <w:rPr/>
      </w:pPr>
      <w:r>
        <w:br/>
      </w:r>
      <w:r>
        <w:t>        C</w:t>
      </w:r>
      <w:r>
        <w:rPr>
          <w:vertAlign w:val="subscript"/>
        </w:rPr>
        <w:t>2</w:t>
      </w:r>
      <w:r>
        <w:t>H</w:t>
      </w:r>
      <w:r>
        <w:rPr>
          <w:vertAlign w:val="subscript"/>
        </w:rPr>
        <w:t>5</w:t>
      </w:r>
      <w:r>
        <w:t>OH + 3O</w:t>
      </w:r>
      <w:r>
        <w:rPr>
          <w:vertAlign w:val="subscript"/>
        </w:rPr>
        <w:t>2</w:t>
      </w:r>
      <w:r>
        <w:t xml:space="preserve">    ==&gt;         2CO</w:t>
      </w:r>
      <w:r>
        <w:rPr>
          <w:vertAlign w:val="subscript"/>
        </w:rPr>
        <w:t>2</w:t>
      </w:r>
      <w:r>
        <w:t xml:space="preserve"> + 3H</w:t>
      </w:r>
      <w:r>
        <w:rPr>
          <w:vertAlign w:val="subscript"/>
        </w:rPr>
        <w:t>2</w:t>
      </w:r>
      <w:r>
        <w:t xml:space="preserve">O </w:t>
      </w:r>
      <w:r>
        <w:br/>
      </w:r>
      <w:r>
        <w:t xml:space="preserve">        Ethanol </w:t>
      </w:r>
    </w:p>
    <w:p>
      <w:pPr>
        <w:pStyle w:val="style157"/>
        <w:rPr/>
      </w:pPr>
    </w:p>
    <w:p>
      <w:pPr>
        <w:pStyle w:val="style157"/>
        <w:numPr>
          <w:ilvl w:val="0"/>
          <w:numId w:val="139"/>
        </w:numPr>
        <w:rPr/>
      </w:pPr>
      <w:r>
        <w:t>Oxidation of Ethanol :</w:t>
      </w:r>
      <w:r>
        <w:t>Ethanol is oxidised with acidified Potassium Dichromate, K</w:t>
      </w:r>
      <w:r>
        <w:rPr>
          <w:vertAlign w:val="subscript"/>
        </w:rPr>
        <w:t>2</w:t>
      </w:r>
      <w:r>
        <w:t>Cr</w:t>
      </w:r>
      <w:r>
        <w:rPr>
          <w:vertAlign w:val="subscript"/>
        </w:rPr>
        <w:t>2</w:t>
      </w:r>
      <w:r>
        <w:t>O</w:t>
      </w:r>
      <w:r>
        <w:rPr>
          <w:vertAlign w:val="subscript"/>
        </w:rPr>
        <w:t>7</w:t>
      </w:r>
      <w:r>
        <w:t>, or with acidified Sodium Dichromate, Na</w:t>
      </w:r>
      <w:r>
        <w:rPr>
          <w:vertAlign w:val="subscript"/>
        </w:rPr>
        <w:t>2</w:t>
      </w:r>
      <w:r>
        <w:t>Cr</w:t>
      </w:r>
      <w:r>
        <w:rPr>
          <w:vertAlign w:val="subscript"/>
        </w:rPr>
        <w:t>2</w:t>
      </w:r>
      <w:r>
        <w:t>O</w:t>
      </w:r>
      <w:r>
        <w:rPr>
          <w:vertAlign w:val="subscript"/>
        </w:rPr>
        <w:t>7</w:t>
      </w:r>
      <w:r>
        <w:t>, or with acidified potassium permanganate, KMnO</w:t>
      </w:r>
      <w:r>
        <w:rPr>
          <w:vertAlign w:val="subscript"/>
        </w:rPr>
        <w:t>4</w:t>
      </w:r>
      <w:r>
        <w:t xml:space="preserve">, to form ethanal, (i.e. acetaldehyde). </w:t>
      </w:r>
    </w:p>
    <w:p>
      <w:pPr>
        <w:pStyle w:val="style157"/>
        <w:rPr/>
      </w:pPr>
    </w:p>
    <w:p>
      <w:pPr>
        <w:pStyle w:val="style157"/>
        <w:rPr/>
      </w:pPr>
      <w:r>
        <w:br/>
      </w:r>
      <w:r>
        <w:t xml:space="preserve">                          [O]     </w:t>
      </w:r>
      <w:r>
        <w:br/>
      </w:r>
      <w:r>
        <w:t>        C</w:t>
      </w:r>
      <w:r>
        <w:rPr>
          <w:vertAlign w:val="subscript"/>
        </w:rPr>
        <w:t>2</w:t>
      </w:r>
      <w:r>
        <w:t>H</w:t>
      </w:r>
      <w:r>
        <w:rPr>
          <w:vertAlign w:val="subscript"/>
        </w:rPr>
        <w:t>5</w:t>
      </w:r>
      <w:r>
        <w:t>OH   ==&gt;     CH</w:t>
      </w:r>
      <w:r>
        <w:rPr>
          <w:vertAlign w:val="subscript"/>
        </w:rPr>
        <w:t>3</w:t>
      </w:r>
      <w:r>
        <w:t>CHO + H</w:t>
      </w:r>
      <w:r>
        <w:rPr>
          <w:vertAlign w:val="subscript"/>
        </w:rPr>
        <w:t>2</w:t>
      </w:r>
      <w:r>
        <w:t xml:space="preserve">O    </w:t>
      </w:r>
      <w:r>
        <w:br/>
      </w:r>
      <w:r>
        <w:t xml:space="preserve">        Ethanol              Ethanal </w:t>
      </w:r>
    </w:p>
    <w:p>
      <w:pPr>
        <w:pStyle w:val="style157"/>
        <w:rPr/>
      </w:pPr>
      <w:r>
        <w:t xml:space="preserve">The ethanal is further oxidised to ethanoic acid (i.e. acetic acid) if the oxidising agent is in excess. </w:t>
      </w:r>
      <w:r>
        <w:br/>
      </w:r>
      <w:r>
        <w:t xml:space="preserve">                         [O]     </w:t>
      </w:r>
      <w:r>
        <w:br/>
      </w:r>
      <w:r>
        <w:t>        CH</w:t>
      </w:r>
      <w:r>
        <w:rPr>
          <w:vertAlign w:val="subscript"/>
        </w:rPr>
        <w:t>3</w:t>
      </w:r>
      <w:r>
        <w:t>CHO  ==&gt;     CH</w:t>
      </w:r>
      <w:r>
        <w:rPr>
          <w:vertAlign w:val="subscript"/>
        </w:rPr>
        <w:t>3</w:t>
      </w:r>
      <w:r>
        <w:t xml:space="preserve">COOH </w:t>
      </w:r>
      <w:r>
        <w:br/>
      </w:r>
      <w:r>
        <w:t xml:space="preserve">        Ethanal         Ethanoic Acid   </w:t>
      </w:r>
    </w:p>
    <w:p>
      <w:pPr>
        <w:pStyle w:val="style157"/>
        <w:rPr/>
      </w:pPr>
      <w:r>
        <w:t xml:space="preserve">[O]    =Oxygen from an oxidizing agent </w:t>
      </w:r>
    </w:p>
    <w:p>
      <w:pPr>
        <w:pStyle w:val="style157"/>
        <w:rPr/>
      </w:pPr>
    </w:p>
    <w:p>
      <w:pPr>
        <w:pStyle w:val="style157"/>
        <w:rPr/>
      </w:pPr>
      <w:r>
        <w:t>N/B: complete oxidation of primary alcohols yield alkanoic acids, oxidation of secondary alkanols yield alkanones or ketones whereas tertiary alkanols cannot be oxidized.</w:t>
      </w:r>
    </w:p>
    <w:p>
      <w:pPr>
        <w:pStyle w:val="style157"/>
        <w:rPr/>
      </w:pPr>
      <w:r>
        <w:t xml:space="preserve">The oxidising agent usually used for this reaction is a mixture of sodium dichromate or potassium dichromate and sulphuric acid which react together to provide oxygen atoms as follows. </w:t>
      </w:r>
    </w:p>
    <w:p>
      <w:pPr>
        <w:pStyle w:val="style157"/>
        <w:rPr/>
      </w:pPr>
      <w:r>
        <w:br/>
      </w:r>
      <w:r>
        <w:t xml:space="preserve">              Na</w:t>
      </w:r>
      <w:r>
        <w:rPr>
          <w:vertAlign w:val="subscript"/>
        </w:rPr>
        <w:t>2</w:t>
      </w:r>
      <w:r>
        <w:t>Cr</w:t>
      </w:r>
      <w:r>
        <w:rPr>
          <w:vertAlign w:val="subscript"/>
        </w:rPr>
        <w:t>2</w:t>
      </w:r>
      <w:r>
        <w:t>O</w:t>
      </w:r>
      <w:r>
        <w:rPr>
          <w:vertAlign w:val="subscript"/>
        </w:rPr>
        <w:t>7</w:t>
      </w:r>
      <w:r>
        <w:t xml:space="preserve">    +    4 H</w:t>
      </w:r>
      <w:r>
        <w:rPr>
          <w:vertAlign w:val="subscript"/>
        </w:rPr>
        <w:t>2</w:t>
      </w:r>
      <w:r>
        <w:t>SO</w:t>
      </w:r>
      <w:r>
        <w:rPr>
          <w:vertAlign w:val="subscript"/>
        </w:rPr>
        <w:t>4</w:t>
      </w:r>
      <w:r>
        <w:t xml:space="preserve"> ==&gt;     Na</w:t>
      </w:r>
      <w:r>
        <w:rPr>
          <w:vertAlign w:val="subscript"/>
        </w:rPr>
        <w:t>2</w:t>
      </w:r>
      <w:r>
        <w:t>SO</w:t>
      </w:r>
      <w:r>
        <w:rPr>
          <w:vertAlign w:val="subscript"/>
        </w:rPr>
        <w:t>4</w:t>
      </w:r>
      <w:r>
        <w:t xml:space="preserve"> + Cr</w:t>
      </w:r>
      <w:r>
        <w:rPr>
          <w:vertAlign w:val="subscript"/>
        </w:rPr>
        <w:t>2</w:t>
      </w:r>
      <w:r>
        <w:t>(SO4)</w:t>
      </w:r>
      <w:r>
        <w:rPr>
          <w:vertAlign w:val="subscript"/>
        </w:rPr>
        <w:t>3</w:t>
      </w:r>
      <w:r>
        <w:t xml:space="preserve"> + 4H</w:t>
      </w:r>
      <w:r>
        <w:rPr>
          <w:vertAlign w:val="subscript"/>
        </w:rPr>
        <w:t>2</w:t>
      </w:r>
      <w:r>
        <w:t xml:space="preserve">O + 3[O]        </w:t>
      </w:r>
    </w:p>
    <w:p>
      <w:pPr>
        <w:pStyle w:val="style157"/>
        <w:numPr>
          <w:ilvl w:val="0"/>
          <w:numId w:val="139"/>
        </w:numPr>
        <w:rPr/>
      </w:pPr>
      <w:r>
        <w:t xml:space="preserve">Dehydration of Ethanol:  </w:t>
      </w:r>
      <w:r>
        <w:t>When ethanol is mixed with concentrated sulphuric acid with the acid in excess and heated to 170</w:t>
      </w:r>
      <w:r>
        <w:rPr>
          <w:vertAlign w:val="superscript"/>
        </w:rPr>
        <w:t>0</w:t>
      </w:r>
      <w:r>
        <w:t xml:space="preserve">C, ethylene is formed. (One mole of ethanol loses one mole of water) </w:t>
      </w:r>
    </w:p>
    <w:p>
      <w:pPr>
        <w:pStyle w:val="style157"/>
        <w:rPr/>
      </w:pPr>
      <w:r>
        <w:br/>
      </w:r>
      <w:r>
        <w:t>                                       H</w:t>
      </w:r>
      <w:r>
        <w:rPr>
          <w:vertAlign w:val="subscript"/>
        </w:rPr>
        <w:t>2</w:t>
      </w:r>
      <w:r>
        <w:t>SO</w:t>
      </w:r>
      <w:r>
        <w:rPr>
          <w:vertAlign w:val="subscript"/>
        </w:rPr>
        <w:t>4</w:t>
      </w:r>
      <w:r>
        <w:br/>
      </w:r>
      <w:r>
        <w:t xml:space="preserve">                  C</w:t>
      </w:r>
      <w:r>
        <w:rPr>
          <w:vertAlign w:val="subscript"/>
        </w:rPr>
        <w:t>2</w:t>
      </w:r>
      <w:r>
        <w:t>H</w:t>
      </w:r>
      <w:r>
        <w:rPr>
          <w:vertAlign w:val="subscript"/>
        </w:rPr>
        <w:t>5</w:t>
      </w:r>
      <w:r>
        <w:t>OH        ==&gt;             C</w:t>
      </w:r>
      <w:r>
        <w:rPr>
          <w:vertAlign w:val="subscript"/>
        </w:rPr>
        <w:t>2</w:t>
      </w:r>
      <w:r>
        <w:t>H</w:t>
      </w:r>
      <w:r>
        <w:rPr>
          <w:vertAlign w:val="subscript"/>
        </w:rPr>
        <w:t>4</w:t>
      </w:r>
      <w:r>
        <w:t xml:space="preserve"> + H</w:t>
      </w:r>
      <w:r>
        <w:rPr>
          <w:vertAlign w:val="subscript"/>
        </w:rPr>
        <w:t>2</w:t>
      </w:r>
      <w:r>
        <w:t xml:space="preserve">O      </w:t>
      </w:r>
      <w:r>
        <w:br/>
      </w:r>
      <w:r>
        <w:t>                                      170</w:t>
      </w:r>
      <w:r>
        <w:rPr>
          <w:vertAlign w:val="superscript"/>
        </w:rPr>
        <w:t>0</w:t>
      </w:r>
      <w:r>
        <w:t xml:space="preserve">C        </w:t>
      </w:r>
    </w:p>
    <w:p>
      <w:pPr>
        <w:pStyle w:val="style157"/>
        <w:rPr/>
      </w:pPr>
      <w:r>
        <w:t xml:space="preserve">When ethanol is mixed with concentrated sulphuric acid with the alcohol in excess and heated to 140 degC, diethyl ether distils over (two moles of ethanol loses one mole of water) . </w:t>
      </w:r>
    </w:p>
    <w:p>
      <w:pPr>
        <w:pStyle w:val="style157"/>
        <w:rPr/>
      </w:pPr>
      <w:r>
        <w:br/>
      </w:r>
    </w:p>
    <w:p>
      <w:pPr>
        <w:pStyle w:val="style157"/>
        <w:rPr/>
      </w:pPr>
      <w:r>
        <w:t xml:space="preserve">                              H</w:t>
      </w:r>
      <w:r>
        <w:rPr>
          <w:vertAlign w:val="subscript"/>
        </w:rPr>
        <w:t>2</w:t>
      </w:r>
      <w:r>
        <w:t>SO</w:t>
      </w:r>
      <w:r>
        <w:rPr>
          <w:vertAlign w:val="subscript"/>
        </w:rPr>
        <w:t>4</w:t>
      </w:r>
      <w:r>
        <w:br/>
      </w:r>
      <w:r>
        <w:t>        2 C</w:t>
      </w:r>
      <w:r>
        <w:rPr>
          <w:vertAlign w:val="subscript"/>
        </w:rPr>
        <w:t>2</w:t>
      </w:r>
      <w:r>
        <w:t>H</w:t>
      </w:r>
      <w:r>
        <w:rPr>
          <w:vertAlign w:val="subscript"/>
        </w:rPr>
        <w:t>5</w:t>
      </w:r>
      <w:r>
        <w:t>OH        ==&gt;     C</w:t>
      </w:r>
      <w:r>
        <w:rPr>
          <w:vertAlign w:val="subscript"/>
        </w:rPr>
        <w:t>2</w:t>
      </w:r>
      <w:r>
        <w:t>H</w:t>
      </w:r>
      <w:r>
        <w:rPr>
          <w:vertAlign w:val="subscript"/>
        </w:rPr>
        <w:t>5</w:t>
      </w:r>
      <w:r>
        <w:t>OC</w:t>
      </w:r>
      <w:r>
        <w:rPr>
          <w:vertAlign w:val="subscript"/>
        </w:rPr>
        <w:t>2</w:t>
      </w:r>
      <w:r>
        <w:t>H</w:t>
      </w:r>
      <w:r>
        <w:rPr>
          <w:vertAlign w:val="subscript"/>
        </w:rPr>
        <w:t>5</w:t>
      </w:r>
      <w:r>
        <w:t xml:space="preserve">    +    H</w:t>
      </w:r>
      <w:r>
        <w:rPr>
          <w:vertAlign w:val="subscript"/>
        </w:rPr>
        <w:t>2</w:t>
      </w:r>
      <w:r>
        <w:t xml:space="preserve">O   </w:t>
      </w:r>
      <w:r>
        <w:br/>
      </w:r>
      <w:r>
        <w:t xml:space="preserve">                                140</w:t>
      </w:r>
      <w:r>
        <w:rPr>
          <w:vertAlign w:val="superscript"/>
        </w:rPr>
        <w:t>0</w:t>
      </w:r>
      <w:r>
        <w:t xml:space="preserve">C </w:t>
      </w:r>
    </w:p>
    <w:p>
      <w:pPr>
        <w:pStyle w:val="style157"/>
        <w:numPr>
          <w:ilvl w:val="0"/>
          <w:numId w:val="139"/>
        </w:numPr>
        <w:rPr/>
      </w:pPr>
      <w:r>
        <w:t xml:space="preserve">Reaction of Ethanol with Sodium: </w:t>
      </w:r>
      <w:r>
        <w:t xml:space="preserve">Sodium reacts with ethanol at room temp to liberate hydrogen. The hydrogen atom of the hydroxyl group is replaced by a sodium atom, forming sodium ethoxide. </w:t>
      </w:r>
    </w:p>
    <w:p>
      <w:pPr>
        <w:pStyle w:val="style157"/>
        <w:rPr/>
      </w:pPr>
      <w:r>
        <w:br/>
      </w:r>
      <w:r>
        <w:t xml:space="preserve">                         C</w:t>
      </w:r>
      <w:r>
        <w:rPr>
          <w:vertAlign w:val="subscript"/>
        </w:rPr>
        <w:t>2</w:t>
      </w:r>
      <w:r>
        <w:t>H</w:t>
      </w:r>
      <w:r>
        <w:rPr>
          <w:vertAlign w:val="subscript"/>
        </w:rPr>
        <w:t>5</w:t>
      </w:r>
      <w:r>
        <w:t>OH    +    Na    ==&gt; C</w:t>
      </w:r>
      <w:r>
        <w:rPr>
          <w:vertAlign w:val="subscript"/>
        </w:rPr>
        <w:t>2</w:t>
      </w:r>
      <w:r>
        <w:t>H</w:t>
      </w:r>
      <w:r>
        <w:rPr>
          <w:vertAlign w:val="subscript"/>
        </w:rPr>
        <w:t>5</w:t>
      </w:r>
      <w:r>
        <w:t>ONa    +    H</w:t>
      </w:r>
      <w:r>
        <w:rPr>
          <w:vertAlign w:val="subscript"/>
        </w:rPr>
        <w:t>2</w:t>
      </w:r>
    </w:p>
    <w:p>
      <w:pPr>
        <w:pStyle w:val="style157"/>
        <w:rPr/>
      </w:pPr>
      <w:r>
        <w:t xml:space="preserve">Apart from this reaction, ethanol and the other alcohols show no acidic properties. </w:t>
      </w:r>
    </w:p>
    <w:p>
      <w:pPr>
        <w:pStyle w:val="style157"/>
        <w:numPr>
          <w:ilvl w:val="0"/>
          <w:numId w:val="139"/>
        </w:numPr>
        <w:rPr/>
      </w:pPr>
      <w:r>
        <w:t xml:space="preserve">Dehydrogenation of Ethanol: </w:t>
      </w:r>
      <w:r>
        <w:t>Ethanol can also be oxidised to ethanal (i.e. acetaldehyde) by passing its vapour over copper heated to 300</w:t>
      </w:r>
      <w:r>
        <w:rPr>
          <w:vertAlign w:val="superscript"/>
        </w:rPr>
        <w:t>0</w:t>
      </w:r>
      <w:r>
        <w:t xml:space="preserve">C. Two atoms of hydrogen are </w:t>
      </w:r>
      <w:r>
        <w:t xml:space="preserve">eliminated from each molecule to form hydrogen gas and hence this process is termed dehydrogenation. </w:t>
      </w:r>
    </w:p>
    <w:p>
      <w:pPr>
        <w:pStyle w:val="style157"/>
        <w:rPr/>
      </w:pPr>
      <w:r>
        <w:br/>
      </w:r>
      <w:r>
        <w:t xml:space="preserve">                      C</w:t>
      </w:r>
      <w:r>
        <w:rPr>
          <w:vertAlign w:val="subscript"/>
        </w:rPr>
        <w:t>2</w:t>
      </w:r>
      <w:r>
        <w:t>H</w:t>
      </w:r>
      <w:r>
        <w:rPr>
          <w:vertAlign w:val="subscript"/>
        </w:rPr>
        <w:t>5</w:t>
      </w:r>
      <w:r>
        <w:t>OH         ==&gt;             CH</w:t>
      </w:r>
      <w:r>
        <w:rPr>
          <w:vertAlign w:val="subscript"/>
        </w:rPr>
        <w:t>3</w:t>
      </w:r>
      <w:r>
        <w:t>CHO    +    H</w:t>
      </w:r>
      <w:r>
        <w:rPr>
          <w:vertAlign w:val="subscript"/>
        </w:rPr>
        <w:t>2</w:t>
      </w:r>
      <w:r>
        <w:br/>
      </w:r>
      <w:r>
        <w:t xml:space="preserve">                        Ethanol                              Ethanal </w:t>
      </w:r>
    </w:p>
    <w:p>
      <w:pPr>
        <w:pStyle w:val="style157"/>
        <w:numPr>
          <w:ilvl w:val="0"/>
          <w:numId w:val="139"/>
        </w:numPr>
        <w:rPr/>
      </w:pPr>
      <w:r>
        <w:t xml:space="preserve">Esterification of Ethanol: </w:t>
      </w:r>
      <w:r>
        <w:t>Ethanol, C</w:t>
      </w:r>
      <w:r>
        <w:rPr>
          <w:vertAlign w:val="subscript"/>
        </w:rPr>
        <w:t>2</w:t>
      </w:r>
      <w:r>
        <w:t>H</w:t>
      </w:r>
      <w:r>
        <w:rPr>
          <w:vertAlign w:val="subscript"/>
        </w:rPr>
        <w:t>5</w:t>
      </w:r>
      <w:r>
        <w:t>OH, reacts with organic acids to form esters. The reaction is called esterification.</w:t>
      </w:r>
      <w:r>
        <w:t xml:space="preserve"> The backward reaction is called acid-catalysed hydrolysis. The conc. </w:t>
      </w:r>
      <w:r>
        <w:t>H</w:t>
      </w:r>
      <w:r>
        <w:rPr>
          <w:vertAlign w:val="subscript"/>
        </w:rPr>
        <w:t>2</w:t>
      </w:r>
      <w:r>
        <w:t>SO</w:t>
      </w:r>
      <w:r>
        <w:rPr>
          <w:vertAlign w:val="subscript"/>
        </w:rPr>
        <w:t>4</w:t>
      </w:r>
      <w:r>
        <w:t>serves as a dehydrating agent for removing the water formed and also provides H</w:t>
      </w:r>
      <w:r>
        <w:rPr>
          <w:vertAlign w:val="superscript"/>
        </w:rPr>
        <w:t>+</w:t>
      </w:r>
      <w:r>
        <w:t xml:space="preserve"> ions.</w:t>
      </w:r>
    </w:p>
    <w:p>
      <w:pPr>
        <w:pStyle w:val="style157"/>
        <w:rPr/>
      </w:pPr>
    </w:p>
    <w:p>
      <w:pPr>
        <w:pStyle w:val="style157"/>
        <w:rPr/>
      </w:pPr>
      <w:r>
        <w:br/>
      </w:r>
    </w:p>
    <w:p>
      <w:pPr>
        <w:pStyle w:val="style157"/>
        <w:rPr/>
      </w:pPr>
      <w:r>
        <w:t>Conc.</w:t>
      </w:r>
      <w:r>
        <w:t xml:space="preserve"> H</w:t>
      </w:r>
      <w:r>
        <w:rPr>
          <w:vertAlign w:val="subscript"/>
        </w:rPr>
        <w:t>2</w:t>
      </w:r>
      <w:r>
        <w:t>SO</w:t>
      </w:r>
      <w:r>
        <w:rPr>
          <w:vertAlign w:val="subscript"/>
        </w:rPr>
        <w:t>4</w:t>
      </w:r>
      <w:r>
        <w:br/>
      </w:r>
      <w:r>
        <w:t>        C</w:t>
      </w:r>
      <w:r>
        <w:rPr>
          <w:vertAlign w:val="subscript"/>
        </w:rPr>
        <w:t>2</w:t>
      </w:r>
      <w:r>
        <w:t>H</w:t>
      </w:r>
      <w:r>
        <w:rPr>
          <w:vertAlign w:val="subscript"/>
        </w:rPr>
        <w:t>5</w:t>
      </w:r>
      <w:r>
        <w:t>OH   +      CH</w:t>
      </w:r>
      <w:r>
        <w:rPr>
          <w:vertAlign w:val="subscript"/>
        </w:rPr>
        <w:t>3</w:t>
      </w:r>
      <w:r>
        <w:t xml:space="preserve">COOH    </w:t>
      </w:r>
      <w:r>
        <w:t>&lt;=</w:t>
      </w:r>
      <w:r>
        <w:t>==&gt; CH</w:t>
      </w:r>
      <w:r>
        <w:rPr>
          <w:vertAlign w:val="subscript"/>
        </w:rPr>
        <w:t>3</w:t>
      </w:r>
      <w:r>
        <w:t>COOC</w:t>
      </w:r>
      <w:r>
        <w:rPr>
          <w:vertAlign w:val="subscript"/>
        </w:rPr>
        <w:t>2</w:t>
      </w:r>
      <w:r>
        <w:t>H</w:t>
      </w:r>
      <w:r>
        <w:rPr>
          <w:vertAlign w:val="subscript"/>
        </w:rPr>
        <w:t>5</w:t>
      </w:r>
      <w:r>
        <w:t xml:space="preserve">   +      H</w:t>
      </w:r>
      <w:r>
        <w:rPr>
          <w:vertAlign w:val="subscript"/>
        </w:rPr>
        <w:t>2</w:t>
      </w:r>
      <w:r>
        <w:t xml:space="preserve">O        </w:t>
      </w:r>
      <w:r>
        <w:br/>
      </w:r>
      <w:r>
        <w:t xml:space="preserve">        Ethanol          Ethanoic Acid           Ethyl </w:t>
      </w:r>
      <w:r>
        <w:t>Ethanoate</w:t>
      </w:r>
      <w:r>
        <w:t xml:space="preserve">            Water        </w:t>
      </w:r>
      <w:r>
        <w:br/>
      </w:r>
      <w:r>
        <w:t xml:space="preserve">                                                          </w:t>
      </w:r>
    </w:p>
    <w:p>
      <w:pPr>
        <w:pStyle w:val="style157"/>
        <w:rPr/>
      </w:pPr>
      <w:r>
        <w:t>Halogenation or Substitution of Ethanol with PCl</w:t>
      </w:r>
      <w:r>
        <w:rPr>
          <w:vertAlign w:val="subscript"/>
        </w:rPr>
        <w:t>5</w:t>
      </w:r>
    </w:p>
    <w:p>
      <w:pPr>
        <w:pStyle w:val="style157"/>
        <w:rPr/>
      </w:pPr>
      <w:r>
        <w:t xml:space="preserve">Ethanol reacts with phosphorus pentachloride at room temperature to form hydrogen chloride, ethyl chloride (i.e. chloroethane) and phosphoryl chloride. </w:t>
      </w:r>
    </w:p>
    <w:p>
      <w:pPr>
        <w:pStyle w:val="style157"/>
        <w:rPr/>
      </w:pPr>
      <w:r>
        <w:br/>
      </w:r>
      <w:r>
        <w:t>        C</w:t>
      </w:r>
      <w:r>
        <w:rPr>
          <w:vertAlign w:val="subscript"/>
        </w:rPr>
        <w:t>2</w:t>
      </w:r>
      <w:r>
        <w:t>H</w:t>
      </w:r>
      <w:r>
        <w:rPr>
          <w:vertAlign w:val="subscript"/>
        </w:rPr>
        <w:t>5</w:t>
      </w:r>
      <w:r>
        <w:t>OH  +       PCl</w:t>
      </w:r>
      <w:r>
        <w:rPr>
          <w:vertAlign w:val="subscript"/>
        </w:rPr>
        <w:t>5</w:t>
      </w:r>
      <w:r>
        <w:t xml:space="preserve">     ==&gt;     C</w:t>
      </w:r>
      <w:r>
        <w:rPr>
          <w:vertAlign w:val="subscript"/>
        </w:rPr>
        <w:t>2</w:t>
      </w:r>
      <w:r>
        <w:t>H</w:t>
      </w:r>
      <w:r>
        <w:rPr>
          <w:vertAlign w:val="subscript"/>
        </w:rPr>
        <w:t>5</w:t>
      </w:r>
      <w:r>
        <w:t>Cl +       POCl</w:t>
      </w:r>
      <w:r>
        <w:rPr>
          <w:vertAlign w:val="subscript"/>
        </w:rPr>
        <w:t>3</w:t>
      </w:r>
      <w:r>
        <w:t xml:space="preserve">   +       HCl  </w:t>
      </w:r>
      <w:r>
        <w:br/>
      </w:r>
      <w:r>
        <w:t>        Ethanol         Phosphorus        Ethyl            Phosphorus     Hydrogen</w:t>
      </w:r>
      <w:r>
        <w:br/>
      </w:r>
      <w:r>
        <w:t xml:space="preserve">                            Pentachloride      Chloride       </w:t>
      </w:r>
      <w:r>
        <w:t>oxy</w:t>
      </w:r>
      <w:r>
        <w:t xml:space="preserve">chloride   Chloride </w:t>
      </w:r>
    </w:p>
    <w:p>
      <w:pPr>
        <w:pStyle w:val="style157"/>
        <w:rPr/>
      </w:pPr>
    </w:p>
    <w:p>
      <w:pPr>
        <w:pStyle w:val="style157"/>
        <w:rPr/>
      </w:pPr>
      <w:r>
        <w:t xml:space="preserve">Halogenation or Substitution of Ethanol with HCl </w:t>
      </w:r>
    </w:p>
    <w:p>
      <w:pPr>
        <w:pStyle w:val="style157"/>
        <w:rPr/>
      </w:pPr>
      <w:r>
        <w:t xml:space="preserve">Ethanol reacts with hydrogen chloride to form ethyl chloride (i.e. chloroethane) and water. A dehydrating agent (e.g. zinc chloride) is used as a catalyst. </w:t>
      </w:r>
    </w:p>
    <w:p>
      <w:pPr>
        <w:pStyle w:val="style157"/>
        <w:rPr/>
      </w:pPr>
      <w:r>
        <w:br/>
      </w:r>
      <w:r>
        <w:t>                        ZnCl</w:t>
      </w:r>
      <w:r>
        <w:rPr>
          <w:vertAlign w:val="subscript"/>
        </w:rPr>
        <w:t xml:space="preserve">2 </w:t>
      </w:r>
      <w:r>
        <w:br/>
      </w:r>
      <w:r>
        <w:t>        C</w:t>
      </w:r>
      <w:r>
        <w:rPr>
          <w:vertAlign w:val="subscript"/>
        </w:rPr>
        <w:t>2</w:t>
      </w:r>
      <w:r>
        <w:t>H</w:t>
      </w:r>
      <w:r>
        <w:rPr>
          <w:vertAlign w:val="subscript"/>
        </w:rPr>
        <w:t>5</w:t>
      </w:r>
      <w:r>
        <w:t>OH  +       HCl     ==&gt;     C</w:t>
      </w:r>
      <w:r>
        <w:rPr>
          <w:vertAlign w:val="subscript"/>
        </w:rPr>
        <w:t>2</w:t>
      </w:r>
      <w:r>
        <w:t>H</w:t>
      </w:r>
      <w:r>
        <w:rPr>
          <w:vertAlign w:val="subscript"/>
        </w:rPr>
        <w:t>5</w:t>
      </w:r>
      <w:r>
        <w:t>Cl + H</w:t>
      </w:r>
      <w:r>
        <w:rPr>
          <w:vertAlign w:val="subscript"/>
        </w:rPr>
        <w:t>2</w:t>
      </w:r>
      <w:r>
        <w:t xml:space="preserve">O    </w:t>
      </w:r>
      <w:r>
        <w:br/>
      </w:r>
      <w:r>
        <w:t>        Ethanol                                    EthylChloride</w:t>
      </w:r>
      <w:r>
        <w:br/>
      </w:r>
    </w:p>
    <w:p>
      <w:pPr>
        <w:pStyle w:val="style157"/>
        <w:rPr/>
      </w:pPr>
      <w:r>
        <w:t>Uses of Ethanol</w:t>
      </w:r>
    </w:p>
    <w:p>
      <w:pPr>
        <w:pStyle w:val="style157"/>
        <w:rPr/>
      </w:pPr>
      <w:r>
        <w:t xml:space="preserve">Ethanol is used </w:t>
      </w:r>
    </w:p>
    <w:p>
      <w:pPr>
        <w:pStyle w:val="style157"/>
        <w:numPr>
          <w:ilvl w:val="0"/>
          <w:numId w:val="139"/>
        </w:numPr>
        <w:rPr/>
      </w:pPr>
      <w:r>
        <w:t xml:space="preserve">in the manufacture of alcoholic drinks, e.g. Vodka, etc., </w:t>
      </w:r>
    </w:p>
    <w:p>
      <w:pPr>
        <w:pStyle w:val="style157"/>
        <w:numPr>
          <w:ilvl w:val="0"/>
          <w:numId w:val="139"/>
        </w:numPr>
        <w:rPr/>
      </w:pPr>
      <w:r>
        <w:t xml:space="preserve">as a widely used solvent for paint, varnish and drugs, </w:t>
      </w:r>
    </w:p>
    <w:p>
      <w:pPr>
        <w:pStyle w:val="style157"/>
        <w:numPr>
          <w:ilvl w:val="0"/>
          <w:numId w:val="139"/>
        </w:numPr>
        <w:rPr/>
      </w:pPr>
      <w:r>
        <w:t>in methylated spirit(95% ethanol and 5% methanol),</w:t>
      </w:r>
    </w:p>
    <w:p>
      <w:pPr>
        <w:pStyle w:val="style157"/>
        <w:numPr>
          <w:ilvl w:val="0"/>
          <w:numId w:val="139"/>
        </w:numPr>
        <w:rPr/>
      </w:pPr>
      <w:r>
        <w:t xml:space="preserve">in the manufacture of ethanal, (i.e. acetaldehyde), and ethanoic acid, (i.e. acetic acid), </w:t>
      </w:r>
    </w:p>
    <w:p>
      <w:pPr>
        <w:pStyle w:val="style157"/>
        <w:numPr>
          <w:ilvl w:val="0"/>
          <w:numId w:val="139"/>
        </w:numPr>
        <w:rPr/>
      </w:pPr>
      <w:r>
        <w:t xml:space="preserve">as a fuel (e.g. in Gasahol), </w:t>
      </w:r>
    </w:p>
    <w:p>
      <w:pPr>
        <w:pStyle w:val="style157"/>
        <w:numPr>
          <w:ilvl w:val="0"/>
          <w:numId w:val="139"/>
        </w:numPr>
        <w:rPr/>
      </w:pPr>
      <w:r>
        <w:t xml:space="preserve">as the fluid in thermometers, and </w:t>
      </w:r>
    </w:p>
    <w:p>
      <w:pPr>
        <w:pStyle w:val="style157"/>
        <w:numPr>
          <w:ilvl w:val="0"/>
          <w:numId w:val="139"/>
        </w:numPr>
        <w:rPr/>
      </w:pPr>
      <w:r>
        <w:t xml:space="preserve">in preserving biological specimens. </w:t>
      </w:r>
    </w:p>
    <w:p>
      <w:pPr>
        <w:pStyle w:val="style157"/>
        <w:rPr>
          <w:rFonts w:eastAsia="Arial-BoldMT"/>
        </w:rPr>
      </w:pPr>
    </w:p>
    <w:p>
      <w:pPr>
        <w:pStyle w:val="style157"/>
        <w:rPr>
          <w:rFonts w:eastAsia="Arial-BoldMT"/>
        </w:rPr>
      </w:pPr>
    </w:p>
    <w:p>
      <w:pPr>
        <w:pStyle w:val="style157"/>
        <w:rPr>
          <w:rFonts w:eastAsia="Arial-BoldMT"/>
        </w:rPr>
      </w:pPr>
    </w:p>
    <w:p>
      <w:pPr>
        <w:pStyle w:val="style0"/>
        <w:rPr>
          <w:b/>
        </w:rPr>
      </w:pPr>
    </w:p>
    <w:p>
      <w:pPr>
        <w:pStyle w:val="style0"/>
        <w:rPr/>
      </w:pPr>
    </w:p>
    <w:p>
      <w:pPr>
        <w:pStyle w:val="style0"/>
        <w:rPr/>
      </w:pPr>
    </w:p>
    <w:p>
      <w:pPr>
        <w:pStyle w:val="style0"/>
        <w:rPr/>
      </w:pPr>
    </w:p>
    <w:p>
      <w:pPr>
        <w:pStyle w:val="style0"/>
        <w:rPr/>
      </w:pPr>
    </w:p>
    <w:p>
      <w:pPr>
        <w:pStyle w:val="style0"/>
        <w:rPr/>
      </w:pPr>
    </w:p>
    <w:p>
      <w:pPr>
        <w:pStyle w:val="style0"/>
        <w:rPr/>
      </w:pPr>
      <w:r>
        <w:t>Comparison of alcohols with alkanes and water</w:t>
      </w:r>
    </w:p>
    <w:p>
      <w:pPr>
        <w:pStyle w:val="style0"/>
        <w:rPr/>
      </w:pPr>
      <w:r>
        <w:t>Alcohols e.g. CH3CH2OH (ethanol)</w:t>
      </w:r>
    </w:p>
    <w:p>
      <w:pPr>
        <w:pStyle w:val="style0"/>
        <w:rPr/>
      </w:pPr>
      <w:r>
        <w:t>alkanes – hydrocarbons e.g C6H14(hexane)</w:t>
      </w:r>
    </w:p>
    <w:p>
      <w:pPr>
        <w:pStyle w:val="style0"/>
        <w:rPr/>
      </w:pPr>
      <w:r>
        <w:t>non-organic solvent H2O(water)</w:t>
      </w:r>
    </w:p>
    <w:p>
      <w:pPr>
        <w:pStyle w:val="style0"/>
        <w:rPr/>
      </w:pPr>
    </w:p>
    <w:p>
      <w:pPr>
        <w:pStyle w:val="style0"/>
        <w:rPr>
          <w:b/>
        </w:rPr>
      </w:pPr>
      <w:r>
        <w:rPr>
          <w:b/>
        </w:rPr>
        <w:t>Physical appearance at room temperature and volatility:</w:t>
      </w:r>
    </w:p>
    <w:p>
      <w:pPr>
        <w:pStyle w:val="style0"/>
        <w:rPr/>
      </w:pPr>
      <w:r>
        <w:t>Alcohols are colourless liquids, large alcohol molecules may be white waxy solids. Ethanol is quite volatile and readily evaporates into the air.</w:t>
      </w:r>
    </w:p>
    <w:p>
      <w:pPr>
        <w:pStyle w:val="style0"/>
        <w:rPr/>
      </w:pPr>
      <w:r>
        <w:t>Colourless gases or liquids, the first few alkanes methane to butane are gases, the rest are colourless liquids or white waxy solids.</w:t>
      </w:r>
      <w:r>
        <w:tab/>
      </w:r>
    </w:p>
    <w:p>
      <w:pPr>
        <w:pStyle w:val="style0"/>
        <w:rPr/>
      </w:pPr>
      <w:r>
        <w:t>Water is a colourless liquid, but not as volatile as ethanol.</w:t>
      </w:r>
    </w:p>
    <w:p>
      <w:pPr>
        <w:pStyle w:val="style0"/>
        <w:rPr/>
      </w:pPr>
      <w:r>
        <w:t>Boiling point – for the same size of molecule (molecular mass) alcohols have a much higher boiling point than alkanes. Alcohols have a wide range from 65oC to over 500oC. ethanol boils at 78oC</w:t>
      </w:r>
    </w:p>
    <w:p>
      <w:pPr>
        <w:pStyle w:val="style0"/>
        <w:rPr/>
      </w:pPr>
      <w:r>
        <w:t>Alkanes have a wide range from –164oC to over 500oC. Hexane boils at 69oC. this is very high for a very small molecule, but since ethanol only boils at 78oC, the two can be readily separated by fractional distillation.</w:t>
      </w:r>
    </w:p>
    <w:p>
      <w:pPr>
        <w:pStyle w:val="style0"/>
        <w:rPr/>
      </w:pPr>
      <w:r>
        <w:t xml:space="preserve">Solubility in water- The first few alcohols like ethanol are completely soluble (miscible), after that they become progressively less soluble in water. </w:t>
      </w:r>
    </w:p>
    <w:p>
      <w:pPr>
        <w:pStyle w:val="style0"/>
        <w:rPr/>
      </w:pPr>
      <w:r>
        <w:t>All hydrocarbons like alkanes are insoluble in water.</w:t>
      </w:r>
    </w:p>
    <w:p>
      <w:pPr>
        <w:pStyle w:val="style0"/>
        <w:rPr/>
      </w:pPr>
      <w:r>
        <w:rPr>
          <w:b/>
        </w:rPr>
        <w:t>What Will They Dissolve?</w:t>
      </w:r>
      <w:r>
        <w:tab/>
      </w:r>
      <w:r>
        <w:t>The first few alcohols are very useful industrial solvents e.g. methanol and ethanol dissolves a wide variety of compounds including hydrocarbons to some extent, other alcohols, carboxylic acids. Ethanol is used to dissolve molecules used in the perfume and cosmetic industries. The important point here is that ethanol will dissolve many compounds water can't. Methanol cannot be used in cosmetic products - its too toxic!</w:t>
      </w:r>
      <w:r>
        <w:tab/>
      </w:r>
      <w:r>
        <w:t>Alkane liquids like hexane have limited use as solvents, they will dissolve other hydrocarbons from diesel to waxes, but not much else.</w:t>
      </w:r>
      <w:r>
        <w:tab/>
      </w:r>
      <w:r>
        <w:t>Water is very useful solvent, dissolves a wide variety of compounds e.g. lots of salts, some organic compounds like sugars, smaller alcohols, smaller carboxylic acids (like ethanoic acid). Water is used widely in all sorts of domestic products from cosmetics to cleaning fluids as the main media or solvent.</w:t>
      </w:r>
    </w:p>
    <w:p>
      <w:pPr>
        <w:pStyle w:val="style0"/>
        <w:rPr/>
      </w:pPr>
      <w:r>
        <w:t>As mentioned above, alcohols very useful solvents – they dissolve a wide range of compounds, some that water dissolves, but others like oils, fats and hydrocarbons dissolve in alcohols, which are insoluble in water.</w:t>
      </w:r>
    </w:p>
    <w:p>
      <w:pPr>
        <w:pStyle w:val="style0"/>
        <w:rPr/>
      </w:pPr>
      <w:r>
        <w:t>Ethanol is used as a solvent in cosmetic products like perfumes and aftershave lotions because it mixes well with natural oils (smell 'scent') and water which makes up the bulk of many cosmetic preparations.</w:t>
      </w:r>
    </w:p>
    <w:p>
      <w:pPr>
        <w:pStyle w:val="style0"/>
        <w:rPr/>
      </w:pPr>
      <w:r>
        <w:t>In these sorts of cosmetic products the aromatic oils and water base become compatible in the alcohol.</w:t>
      </w:r>
    </w:p>
    <w:p>
      <w:pPr>
        <w:pStyle w:val="style0"/>
        <w:rPr>
          <w:b/>
          <w:bCs/>
        </w:rPr>
      </w:pPr>
    </w:p>
    <w:p>
      <w:pPr>
        <w:pStyle w:val="style0"/>
        <w:rPr>
          <w:b/>
          <w:bCs/>
        </w:rPr>
      </w:pPr>
      <w:r>
        <w:rPr>
          <w:b/>
          <w:bCs/>
        </w:rPr>
        <w:t>Why does a substance dissolve in one liquid solvent but not another?</w:t>
      </w:r>
    </w:p>
    <w:p>
      <w:pPr>
        <w:pStyle w:val="style0"/>
        <w:rPr/>
      </w:pPr>
      <w:r>
        <w:t>There are three particle interactions going on if you mix one substance with another e.g. a liquid solvent that may or may not dissolve a solid.</w:t>
      </w:r>
    </w:p>
    <w:p>
      <w:pPr>
        <w:pStyle w:val="style0"/>
        <w:rPr/>
      </w:pPr>
      <w:r>
        <w:t>The three possible attractions are (i) solid ... solid, (ii) solid ... liquid and (iii) liquid ... liquid.</w:t>
      </w:r>
    </w:p>
    <w:p>
      <w:pPr>
        <w:pStyle w:val="style0"/>
        <w:rPr/>
      </w:pPr>
      <w:r>
        <w:t>The relative strength of these attractive intermolecular forces decides whether e.g. a solid will dissolve in a particular solvent.</w:t>
      </w:r>
    </w:p>
    <w:p>
      <w:pPr>
        <w:pStyle w:val="style0"/>
        <w:rPr/>
      </w:pPr>
      <w:r>
        <w:t>For example, nail varnish will not dissolve in water, but will dissolve in organic solvents like an ester, alcohol or acetone.</w:t>
      </w:r>
    </w:p>
    <w:p>
      <w:pPr>
        <w:pStyle w:val="style0"/>
        <w:rPr/>
      </w:pPr>
      <w:r>
        <w:t>Nail varnish is insoluble in water because the intermolecular forces between the nail varnish molecules themselves, and between the water molecules themselves are much stronger than the attraction between water and the nail varnish molecules, so the nail varnish cannot possibly dissolve in water. Forces (i) and (iii) override force (ii)</w:t>
      </w:r>
    </w:p>
    <w:p>
      <w:pPr>
        <w:pStyle w:val="style0"/>
        <w:rPr/>
      </w:pPr>
      <w:r>
        <w:t>However, nail varnish will dissolve in organic solvents like butyl ethanoate or ethyl ethanoate (esters, old names butyl acetate and ethyl acetate), ethanol ('alcohol') and propanone (old name acetone) solvents. Here the organic solvent intermolecular attraction to the nail varnish molecules can override the nail varnish ... nail varnish and the solvent ... solvent intermolecular forces and the nail varnish will dissolve. In this case attractive force (ii) overrides both attractive forces (i) and (iii).</w:t>
      </w:r>
    </w:p>
    <w:p>
      <w:pPr>
        <w:pStyle w:val="style0"/>
        <w:rPr/>
      </w:pPr>
      <w:r>
        <w:t xml:space="preserve">Since different solvents </w:t>
      </w:r>
      <w:r>
        <w:rPr>
          <w:lang w:val="en-US"/>
        </w:rPr>
        <w:t xml:space="preserve">have </w:t>
      </w:r>
      <w:r>
        <w:t>different molecular affinities for different substances, the solubility of a solut</w:t>
      </w:r>
    </w:p>
    <w:p>
      <w:pPr>
        <w:pStyle w:val="style0"/>
        <w:rPr/>
      </w:pPr>
      <w:r>
        <w:rPr>
          <w:lang w:val="en-US"/>
        </w:rPr>
        <w:t>The first two alcohols, methanol and ethanol are important chemical feedstock ('starting materials') for the manufacture of many other organic chemicals e.g. esters, carboxylic acids.</w:t>
      </w:r>
    </w:p>
    <w:p>
      <w:pPr>
        <w:pStyle w:val="style0"/>
        <w:rPr/>
      </w:pPr>
      <w:r>
        <w:rPr>
          <w:lang w:val="en-US"/>
        </w:rPr>
        <w:t>Both ethanol and methanol are important solvents in the chemical industry because they both dissolve a wide range of compounds e.g. hydrocarbons, oils, fats, carboxylic acids. To get two solids to react it is convenient to dissolve them in a solvent to provide a reaction medium. Normally on mixing two solids you only get little or no reaction - think particle theory!</w:t>
      </w:r>
      <w:r>
        <w:t>e in a solvent can vary quite considerably from one solvent to another.</w:t>
      </w:r>
    </w:p>
    <w:p>
      <w:pPr>
        <w:pStyle w:val="style0"/>
        <w:rPr/>
      </w:pPr>
      <w:r>
        <w:t>The question of which solvent you choose to use to dissolve a substance depends on two main factors ..</w:t>
      </w:r>
    </w:p>
    <w:p>
      <w:pPr>
        <w:pStyle w:val="style0"/>
        <w:rPr/>
      </w:pPr>
      <w:r>
        <w:t>(a) How soluble is the substance in the solvent?</w:t>
      </w:r>
    </w:p>
    <w:p>
      <w:pPr>
        <w:pStyle w:val="style0"/>
        <w:rPr/>
      </w:pPr>
      <w:r>
        <w:t>(b) How safe is to use the solvent? e.g. in terms of inhaling vapour or spillage on the skin (gloves!), is it harmful?, irritating?, even toxic?, and is it highly flammable, so more dangerous to use.</w:t>
      </w:r>
    </w:p>
    <w:p>
      <w:pPr>
        <w:pStyle w:val="style0"/>
        <w:rPr/>
      </w:pPr>
      <w:r>
        <w:t>Chlorinated organic solvents e.g. trichloromethane ('chloroform') tend to be harmful, alcohols and esters are safer but are more flammable.</w:t>
      </w:r>
    </w:p>
    <w:p>
      <w:pPr>
        <w:pStyle w:val="style0"/>
        <w:rPr/>
      </w:pPr>
      <w:r>
        <w:t>All alcohols behave chemically in the same way (same functional group C–OH) e.g. they all reaction with sodium, they all react with carboxylic acids to form esters.</w:t>
      </w:r>
    </w:p>
    <w:p>
      <w:pPr>
        <w:pStyle w:val="style0"/>
        <w:rPr/>
      </w:pPr>
      <w:r>
        <w:t>All alcohols are flammable and readily burn when ignited in air.</w:t>
      </w:r>
    </w:p>
    <w:p>
      <w:pPr>
        <w:pStyle w:val="style0"/>
        <w:rPr/>
      </w:pPr>
      <w:r>
        <w:t>'Methylated Spirits' ('meths') is mostly ethanol with other chemicals added to it like methanol to make it unpalatable to drink, since pure ethanol is highly poisonous, but meths is more toxic!</w:t>
      </w:r>
    </w:p>
    <w:p>
      <w:pPr>
        <w:pStyle w:val="style0"/>
        <w:rPr/>
      </w:pPr>
      <w:r>
        <w:t>A purple dye is added so you don't drink it by mistake!</w:t>
      </w:r>
    </w:p>
    <w:p>
      <w:pPr>
        <w:pStyle w:val="style0"/>
        <w:rPr/>
      </w:pPr>
      <w:r>
        <w:t>Methylated sprits is used as a fuel in camping cooker burners (spirit burners – combustion use) and for cleaning paint brushes (solvent use).</w:t>
      </w:r>
    </w:p>
    <w:p>
      <w:pPr>
        <w:pStyle w:val="style0"/>
        <w:rPr/>
      </w:pPr>
    </w:p>
    <w:p>
      <w:pPr>
        <w:pStyle w:val="style0"/>
        <w:rPr/>
      </w:pPr>
    </w:p>
    <w:p>
      <w:pPr>
        <w:pStyle w:val="style0"/>
        <w:rPr>
          <w:b/>
        </w:rPr>
      </w:pPr>
      <w:r>
        <w:rPr>
          <w:b/>
        </w:rPr>
        <w:t xml:space="preserve"> ESTERS</w:t>
      </w:r>
    </w:p>
    <w:p>
      <w:pPr>
        <w:pStyle w:val="style0"/>
        <w:rPr>
          <w:b/>
          <w:bCs/>
        </w:rPr>
      </w:pPr>
      <w:r>
        <w:rPr>
          <w:b/>
          <w:bCs/>
        </w:rPr>
        <w:t>What are ESTERS?</w:t>
      </w:r>
    </w:p>
    <w:p>
      <w:pPr>
        <w:pStyle w:val="style0"/>
        <w:numPr>
          <w:ilvl w:val="0"/>
          <w:numId w:val="173"/>
        </w:numPr>
        <w:rPr/>
      </w:pPr>
      <w:r>
        <w:t>Carboxylic acids are used to manufacture esters by reacting them with alcohols</w:t>
      </w:r>
    </w:p>
    <w:p>
      <w:pPr>
        <w:pStyle w:val="style0"/>
        <w:numPr>
          <w:ilvl w:val="0"/>
          <w:numId w:val="173"/>
        </w:numPr>
        <w:rPr/>
      </w:pPr>
      <w:r>
        <w:t>Carboxylic acids react with alcohols to form members of another homologous series called esters.</w:t>
      </w:r>
    </w:p>
    <w:p>
      <w:pPr>
        <w:pStyle w:val="style0"/>
        <w:numPr>
          <w:ilvl w:val="0"/>
          <w:numId w:val="173"/>
        </w:numPr>
        <w:rPr/>
      </w:pPr>
      <w:r>
        <w:t>Concentrated sulphuric acid acts as a catalyst in this reaction.</w:t>
      </w:r>
    </w:p>
    <w:p>
      <w:pPr>
        <w:pStyle w:val="style0"/>
        <w:numPr>
          <w:ilvl w:val="0"/>
          <w:numId w:val="173"/>
        </w:numPr>
        <w:rPr/>
      </w:pPr>
      <w:r>
        <w:t>General word equation for esterification: carboxylic acid + alcohol == acid catalyst ==&gt; ester + water</w:t>
      </w:r>
    </w:p>
    <w:p>
      <w:pPr>
        <w:pStyle w:val="style0"/>
        <w:rPr/>
      </w:pPr>
      <w:r>
        <w:t>e.g.</w:t>
      </w:r>
    </w:p>
    <w:p>
      <w:pPr>
        <w:pStyle w:val="style0"/>
        <w:rPr/>
      </w:pPr>
      <w:r>
        <w:t>ethanoic acid + ethanol  ethyl ethanoate + water  + H2O</w:t>
      </w:r>
    </w:p>
    <w:p>
      <w:pPr>
        <w:pStyle w:val="style0"/>
        <w:rPr/>
      </w:pPr>
      <w:r>
        <w:t>Sometimes more simply written as: CH3COOH + CH3CH2OH  CH3COOCH2CH3 + H2O</w:t>
      </w:r>
    </w:p>
    <w:p>
      <w:pPr>
        <w:pStyle w:val="style0"/>
        <w:rPr/>
      </w:pPr>
      <w:r>
        <w:t>The reaction is reversible and the mixture reaches equilibrium, about 2/3rds of the carboxylic acid and alcohol have been converted to the ester.</w:t>
      </w:r>
    </w:p>
    <w:p>
      <w:pPr>
        <w:pStyle w:val="style0"/>
        <w:rPr/>
      </w:pPr>
      <w:r>
        <w:t>Without a strong acid catalyst e.g. conc. sulfuric acid, the reaction is very slow and the mixture is heated to further increase the rate of reaction (see details of the method below).</w:t>
      </w:r>
    </w:p>
    <w:p>
      <w:pPr>
        <w:pStyle w:val="style0"/>
        <w:rPr/>
      </w:pPr>
      <w:r>
        <w:t>Structures of other esters made from ethanoic acid:</w:t>
      </w:r>
    </w:p>
    <w:p>
      <w:pPr>
        <w:pStyle w:val="style0"/>
        <w:rPr/>
      </w:pPr>
      <w:r>
        <w:t>(c)  methyl ethanoate using methanol, and ethanoic acid</w:t>
      </w:r>
    </w:p>
    <w:p>
      <w:pPr>
        <w:pStyle w:val="style0"/>
        <w:rPr/>
      </w:pPr>
      <w:r>
        <w:t>(c) propyl ethanoate from using propanol (propan–1–ol, n–propyl alcohol) and ethanoic acid.</w:t>
      </w:r>
    </w:p>
    <w:p>
      <w:pPr>
        <w:pStyle w:val="style0"/>
        <w:rPr/>
      </w:pPr>
      <w:r>
        <w:t>Note the arrangement of the atoms at the ester linkage, the functional group -COOC-.</w:t>
      </w:r>
    </w:p>
    <w:p>
      <w:pPr>
        <w:pStyle w:val="style0"/>
        <w:rPr/>
      </w:pPr>
      <w:r>
        <w:t>The first part of an ester's name is derived from the alcohol e.g. methyl from methanol, ethyl from ethanol and propyl from propanol etc.</w:t>
      </w:r>
    </w:p>
    <w:p>
      <w:pPr>
        <w:pStyle w:val="style0"/>
        <w:rPr/>
      </w:pPr>
      <w:r>
        <w:t>The second part of the name comes from the carboxylic acid and ends in ...anoate e.g. methanoate from methanoic acid, ethanoate from ethanoic acid and propanoate from propanoic acid etc.</w:t>
      </w:r>
    </w:p>
    <w:p>
      <w:pPr>
        <w:pStyle w:val="style0"/>
        <w:rPr>
          <w:b/>
          <w:bCs/>
        </w:rPr>
      </w:pPr>
      <w:r>
        <w:rPr>
          <w:b/>
          <w:bCs/>
        </w:rPr>
        <w:t>The procedure for preparing an ester</w:t>
      </w:r>
    </w:p>
    <w:p>
      <w:pPr>
        <w:pStyle w:val="style0"/>
        <w:rPr/>
      </w:pPr>
      <w:r>
        <w:t>This is illustrated in the diagrams below and a detailed description of the method for preparing ethyl ethanoate is described.</w:t>
      </w:r>
    </w:p>
    <w:p>
      <w:pPr>
        <w:pStyle w:val="style0"/>
        <w:rPr/>
      </w:pPr>
      <w:r>
        <w:t>Ethyl ethanoate and water are both colourless, but to help in following the procedure via the diagrams, I've coloured the ester yellow and the reaction mixture and aqueous solutions a pale grey.</w:t>
      </w:r>
      <w:r>
        <w:rPr>
          <w:lang w:val="en-US"/>
        </w:rPr>
        <w:t>o9</w:t>
      </w:r>
    </w:p>
    <w:p>
      <w:pPr>
        <w:pStyle w:val="style0"/>
        <w:rPr/>
      </w:pPr>
      <w:r>
        <w:t>STAGE 1</w:t>
      </w:r>
      <w:r>
        <w:rPr>
          <w:lang w:val="en-US"/>
        </w:rPr>
        <w:t>:</w:t>
      </w:r>
      <w:r>
        <w:t xml:space="preserve"> Making the ester: In the round-bottomed flask the alcohol (ethanol) is mixed with the carboxylic acid (ethanoic acid) and a small amount of concentrated sulfuric acid (catalyst) is added too. Anti-bumping granules are added to ensure a smooth boiling action. The mixture is carefully heated to get the mixture gently boiling and refluxing.</w:t>
      </w:r>
    </w:p>
    <w:p>
      <w:pPr>
        <w:pStyle w:val="style0"/>
        <w:rPr/>
      </w:pPr>
      <w:r>
        <w:t>Stage 1 is a technique called 'heating under reflux', and ensures the reaction occurs the fastest at highest possible reaction temperature, the boiling point of the mixture. However, to prevent vapour loss by boiling/evaporation, particularly of the desired product - the ester, the vapourised liquids are condensed back into the reaction flask recycling everything.</w:t>
      </w:r>
    </w:p>
    <w:p>
      <w:pPr>
        <w:pStyle w:val="style0"/>
        <w:rPr/>
      </w:pPr>
      <w:r>
        <w:t>The diagram shows a bunsen burner being used to supply the heat ('my days'), these days its more likely, and safer, to use an electrical heater that the round bottomed flask fits in snugly.</w:t>
      </w:r>
    </w:p>
    <w:p>
      <w:pPr>
        <w:pStyle w:val="style0"/>
        <w:rPr/>
      </w:pPr>
      <w:r>
        <w:t xml:space="preserve"> </w:t>
      </w:r>
      <w:r>
        <w:rPr>
          <w:b/>
          <w:bCs/>
        </w:rPr>
        <w:t>Stage 2 in making an ester</w:t>
      </w:r>
    </w:p>
    <w:p>
      <w:pPr>
        <w:pStyle w:val="style0"/>
        <w:rPr/>
      </w:pPr>
      <w:r>
        <w:t>STAGE 2 Fractional distillation: The colourless ester liquid is separated from the reaction mixture by fractional distillation which is fully explained on the Elements, Compounds, Mixtures Notes (the example described is separating an ethanol/water mixture, but the same principal applies in separating the ester from some of the water, unreacted alcohol and acid and the sulphuric acid catalyst. Again the mixture gently heated and boiled, but this time you want the vapour of the lowest boiling component (ester) to separate out in the fractionating column and pass through into the condenser. This happens when the temperature at the top of the column reaches the boiling point of the ester. The ester and small quantities of carboxylic acid, sulfuric acid and alcohol can be collected from the condenser in a suitable glass vessel. Preferably a quick-fit one that connects to the condenser, BUT it must not be a completely sealed system otherwise pressure would build up, hence the vent to the sink. You should realise at this point in the preparation that the ester (ethyl ethanoate) is very impure.</w:t>
      </w:r>
    </w:p>
    <w:p>
      <w:pPr>
        <w:pStyle w:val="style0"/>
        <w:rPr>
          <w:b/>
          <w:bCs/>
        </w:rPr>
      </w:pPr>
      <w:r>
        <w:rPr>
          <w:b/>
          <w:bCs/>
        </w:rPr>
        <w:t xml:space="preserve"> Stage 3 in making an ester</w:t>
      </w:r>
    </w:p>
    <w:p>
      <w:pPr>
        <w:pStyle w:val="style0"/>
        <w:rPr/>
      </w:pPr>
      <w:r>
        <w:t>STAGE 3 Removing acidic impurities: The rest of the procedure is all about purifying the initial ester distillate from the fractional distillation. The condensate (liquid distillate) from the fractional distillation apparatus is transferred to a separating funnel (tap funnel). Sodium carbonate solution is added to neutralise any acids and the stopper replaced. The separating funnel is shaken to ensure complete removal of the acid, but carbon dioxide is formed, so every so often you invert the funnel, open the tap and allow the gas to escape. When there doesn't seem to be any more effervescence or gas pressure, the mixture is allowed to settle. When the two layers have fully separated, the stopper is removed, and the lower aqueous layer is careful run off, don't lose any of the ester in the process! When doing the run-off the stopper must be removed. The acidic impurities and any salts formed have now been removed in the aqueous sodium carbonate solution, therefore there should be no carboxylic acid or sulfuric acid catalyst left in the ester layer.</w:t>
      </w:r>
    </w:p>
    <w:p>
      <w:pPr>
        <w:pStyle w:val="style0"/>
        <w:rPr>
          <w:b/>
          <w:bCs/>
        </w:rPr>
      </w:pPr>
      <w:r>
        <w:rPr>
          <w:b/>
          <w:bCs/>
        </w:rPr>
        <w:t xml:space="preserve"> Stage 4 in making an ester</w:t>
      </w:r>
    </w:p>
    <w:p>
      <w:pPr>
        <w:pStyle w:val="style0"/>
        <w:rPr/>
      </w:pPr>
      <w:r>
        <w:t>STAGE 4 Removing the ethanol impurity: However, despite removing some impurities there will still be some traces of the alcohol left in the ester layer. Concentrated calcium chloride solution is added to the still impure ester in the separating funnel and the mixture shaken again. The aqueous calcium chloride will remove any remaining unreacted alcohol (ethanol). Again, the lower aqueous layer is tapped off to leave only the ester layer which will still contain some water.</w:t>
      </w:r>
    </w:p>
    <w:p>
      <w:pPr>
        <w:pStyle w:val="style0"/>
        <w:rPr>
          <w:b/>
          <w:bCs/>
        </w:rPr>
      </w:pPr>
      <w:r>
        <w:rPr>
          <w:b/>
          <w:bCs/>
        </w:rPr>
        <w:t xml:space="preserve"> Stage 5 in making an ester</w:t>
      </w:r>
    </w:p>
    <w:p>
      <w:pPr>
        <w:pStyle w:val="style0"/>
        <w:rPr/>
      </w:pPr>
      <w:r>
        <w:t>STAGE 5 Drying the product: By now the only impurity left is water. So, to dry the ester, it is run off (tapped off) from the separating funnel into a small conical flask and some granules of anhydrous calcium chloride added. The conical flask is stoppered and the mixture shaken, and the calcium chloride absorbs any remaining moisture in the ester. The pure ester can than be filtered off.</w:t>
      </w:r>
    </w:p>
    <w:p>
      <w:pPr>
        <w:pStyle w:val="style0"/>
        <w:rPr/>
      </w:pPr>
      <w:r>
        <w:t>You can make butyl ethanoate and other esters by the same reaction and procedure.</w:t>
      </w:r>
    </w:p>
    <w:p>
      <w:pPr>
        <w:pStyle w:val="style0"/>
        <w:rPr/>
      </w:pPr>
      <w:r>
        <w:t>ethanoic acid + butan–1–ol ===&gt; butyl ethanoate + water</w:t>
      </w:r>
    </w:p>
    <w:p>
      <w:pPr>
        <w:pStyle w:val="style0"/>
        <w:numPr>
          <w:ilvl w:val="0"/>
          <w:numId w:val="172"/>
        </w:numPr>
        <w:rPr/>
      </w:pPr>
      <w:r>
        <w:t>Butan-1-ol might be just written as 'butanol'.</w:t>
      </w:r>
    </w:p>
    <w:p>
      <w:pPr>
        <w:pStyle w:val="style0"/>
        <w:rPr>
          <w:b/>
        </w:rPr>
      </w:pPr>
    </w:p>
    <w:p>
      <w:pPr>
        <w:pStyle w:val="style0"/>
        <w:rPr>
          <w:b/>
        </w:rPr>
      </w:pPr>
    </w:p>
    <w:p>
      <w:pPr>
        <w:pStyle w:val="style0"/>
        <w:rPr>
          <w:b/>
        </w:rPr>
      </w:pPr>
      <w:r>
        <w:rPr>
          <w:b/>
        </w:rPr>
        <w:t>THE YIELD OF ESTER</w:t>
      </w:r>
    </w:p>
    <w:p>
      <w:pPr>
        <w:pStyle w:val="style0"/>
        <w:rPr>
          <w:b/>
          <w:bCs/>
        </w:rPr>
      </w:pPr>
      <w:r>
        <w:t>Its an equilibrium, and starting with the pure acid plus pure alcohol, you heat the mixture in and you get about 2/3rds conversion* to the ester, and the preparation reaction is catalysed by a few drops of concentrated sulphuric acid.</w:t>
      </w:r>
    </w:p>
    <w:p>
      <w:pPr>
        <w:pStyle w:val="style0"/>
        <w:rPr/>
      </w:pPr>
      <w:r>
        <w:t>* This means a theoretical maximum reaction yield of about 67%. - in reality, a lot less due to losses in the various steps.</w:t>
      </w:r>
    </w:p>
    <w:p>
      <w:pPr>
        <w:pStyle w:val="style0"/>
        <w:rPr/>
      </w:pPr>
      <w:r>
        <w:t>For more on % yields and 'atom economy' see Calculations section 14.</w:t>
      </w:r>
    </w:p>
    <w:p>
      <w:pPr>
        <w:pStyle w:val="style0"/>
        <w:rPr/>
      </w:pPr>
      <w:r>
        <w:rPr>
          <w:lang w:val="en-US"/>
        </w:rPr>
        <w:t>a very simple method of making an ester</w:t>
      </w:r>
    </w:p>
    <w:p>
      <w:pPr>
        <w:pStyle w:val="style0"/>
        <w:rPr/>
      </w:pPr>
    </w:p>
    <w:p>
      <w:pPr>
        <w:pStyle w:val="style0"/>
        <w:rPr/>
      </w:pPr>
      <w:r>
        <w:t>You can mix equal volumes of small quantities of a carboxylic acid and an alcohol with an even smaller volume of concentrated sulfuric acid.</w:t>
      </w:r>
    </w:p>
    <w:p>
      <w:pPr>
        <w:pStyle w:val="style0"/>
        <w:rPr/>
      </w:pPr>
      <w:r>
        <w:t>The mixture is gently warmed in beaker of warm water for 5-10 minutes.</w:t>
      </w:r>
    </w:p>
    <w:p>
      <w:pPr>
        <w:pStyle w:val="style0"/>
        <w:rPr/>
      </w:pPr>
      <w:r>
        <w:t>The mixture is then poured into a beaker of sodium hydrogencarbonate solution.</w:t>
      </w:r>
    </w:p>
    <w:p>
      <w:pPr>
        <w:pStyle w:val="style0"/>
        <w:rPr/>
      </w:pPr>
      <w:r>
        <w:t>The sodium hydrogencarbonate neutralises the acid catalyst and any unreacted carboxylic acid.</w:t>
      </w:r>
    </w:p>
    <w:p>
      <w:pPr>
        <w:pStyle w:val="style0"/>
        <w:rPr/>
      </w:pPr>
      <w:r>
        <w:t>You should get some drops of ester left on the surface which can be carefully smelled to appreciate the aroma of the ester.</w:t>
      </w:r>
    </w:p>
    <w:p>
      <w:pPr>
        <w:pStyle w:val="style0"/>
        <w:rPr/>
      </w:pPr>
      <w:r>
        <w:t>You can do this is as a nice class experiment with ethanoic acid and a variety of alcohols and noting what they think the esters smells like (likely to be 'fruity') alongside appreciating its molecular structure too!</w:t>
      </w:r>
    </w:p>
    <w:p>
      <w:pPr>
        <w:pStyle w:val="style0"/>
        <w:rPr>
          <w:b/>
          <w:bCs/>
        </w:rPr>
      </w:pPr>
      <w:r>
        <w:rPr>
          <w:b/>
          <w:bCs/>
        </w:rPr>
        <w:t>HYDROLYSIS of esters</w:t>
      </w:r>
    </w:p>
    <w:p>
      <w:pPr>
        <w:pStyle w:val="style0"/>
        <w:rPr/>
      </w:pPr>
      <w:r>
        <w:t>If an ester is warmed with water or any dilute acid/alkali (faster), it changes back into the original carboxylic acid and alcohol.</w:t>
      </w:r>
    </w:p>
    <w:p>
      <w:pPr>
        <w:pStyle w:val="style0"/>
        <w:rPr/>
      </w:pPr>
      <w:r>
        <w:t>This reaction is called hydrolysis or saponification i.e.</w:t>
      </w:r>
    </w:p>
    <w:p>
      <w:pPr>
        <w:pStyle w:val="style0"/>
        <w:rPr/>
      </w:pPr>
      <w:r>
        <w:t>ethyl ethanoate + water ==&gt; ethanoic acid + ethanol</w:t>
      </w:r>
    </w:p>
    <w:p>
      <w:pPr>
        <w:pStyle w:val="style0"/>
        <w:rPr/>
      </w:pPr>
      <w:r>
        <w:t>whereas esterification is the opposite</w:t>
      </w:r>
    </w:p>
    <w:p>
      <w:pPr>
        <w:pStyle w:val="style0"/>
        <w:rPr/>
      </w:pPr>
      <w:r>
        <w:t>ethanoic acid + ethanol ==&gt; ethyl ethanoate + water</w:t>
      </w:r>
    </w:p>
    <w:p>
      <w:pPr>
        <w:pStyle w:val="style0"/>
        <w:rPr/>
      </w:pPr>
      <w:r>
        <w:t>(more on reversible reactions and chemical equilibrium)</w:t>
      </w:r>
    </w:p>
    <w:p>
      <w:pPr>
        <w:pStyle w:val="style0"/>
        <w:rPr/>
      </w:pPr>
      <w:r>
        <w:t>Soaps are made by hydrolysing esters from naturally occurring plant oils and animal fat</w:t>
      </w:r>
    </w:p>
    <w:p>
      <w:pPr>
        <w:pStyle w:val="style0"/>
        <w:rPr/>
      </w:pPr>
      <w:r>
        <w:t>Esters are usually sweet/pleasant smelling colourless liquids and occur widely–naturally in plants.</w:t>
      </w:r>
    </w:p>
    <w:p>
      <w:pPr>
        <w:pStyle w:val="style0"/>
        <w:rPr>
          <w:b/>
          <w:bCs/>
        </w:rPr>
      </w:pPr>
      <w:r>
        <w:rPr>
          <w:b/>
          <w:bCs/>
        </w:rPr>
        <w:t>USES of ESTERS:</w:t>
      </w:r>
    </w:p>
    <w:p>
      <w:pPr>
        <w:pStyle w:val="style0"/>
        <w:rPr/>
      </w:pPr>
      <w:r>
        <w:t>Esters occur widely in nature</w:t>
      </w:r>
    </w:p>
    <w:p>
      <w:pPr>
        <w:pStyle w:val="style0"/>
        <w:rPr/>
      </w:pPr>
      <w:r>
        <w:t>Esters are usually sweet/pleasant smelling liquids and widely used as fragrances (components in perfumes) and food flavourings.</w:t>
      </w:r>
    </w:p>
    <w:p>
      <w:pPr>
        <w:pStyle w:val="style0"/>
        <w:rPr/>
      </w:pPr>
      <w:r>
        <w:t>Perfumes can natural, obtained from plant sources, or artificial, since esters are readily synthesised in the laboratory.</w:t>
      </w:r>
    </w:p>
    <w:p>
      <w:pPr>
        <w:pStyle w:val="style0"/>
        <w:rPr/>
      </w:pPr>
      <w:r>
        <w:t>Natural substances are used in many cosmetics but many mixtures contain synthetic organic compounds.</w:t>
      </w:r>
    </w:p>
    <w:p>
      <w:pPr>
        <w:pStyle w:val="style0"/>
        <w:rPr/>
      </w:pPr>
      <w:r>
        <w:t>Many esters have pleasant sweet or fruity smells and the colourless liquids are quite volatile, that's why fruits have strong pleasing odours or aromas.</w:t>
      </w:r>
    </w:p>
    <w:p>
      <w:pPr>
        <w:pStyle w:val="style0"/>
        <w:rPr/>
      </w:pPr>
      <w:r>
        <w:t>The pleasure of most flavours and fragrances from fruits is due to esters, the vapours from esters definitely entice the receptors in your nose to feel good!</w:t>
      </w:r>
    </w:p>
    <w:p>
      <w:pPr>
        <w:pStyle w:val="style0"/>
        <w:rPr/>
      </w:pPr>
      <w:r>
        <w:t>How and why do we smell perfumes? (or any other substance)</w:t>
      </w:r>
    </w:p>
    <w:p>
      <w:pPr>
        <w:pStyle w:val="style0"/>
        <w:rPr/>
      </w:pPr>
      <w:r>
        <w:t>Anything that we smell must have come from substances evaporating, no matter how little of it evaporates, the nose is quite sensitive to low concentrations of many chemicals in air.</w:t>
      </w:r>
    </w:p>
    <w:p>
      <w:pPr>
        <w:pStyle w:val="style0"/>
        <w:rPr/>
      </w:pPr>
      <w:r>
        <w:t>Therefore, in order to smell a substance, that substance must be to some extent be a volatile material.</w:t>
      </w:r>
    </w:p>
    <w:p>
      <w:pPr>
        <w:pStyle w:val="style0"/>
        <w:rPr/>
      </w:pPr>
      <w:r>
        <w:t>If a substance isn't volatile, you are highly unlikely to smell it i.e. detect it with your nose.</w:t>
      </w:r>
    </w:p>
    <w:p>
      <w:pPr>
        <w:pStyle w:val="style0"/>
        <w:rPr/>
      </w:pPr>
      <w:r>
        <w:t>The most volatile materials are those that most easily evaporate e.g. like petrol, how easily a liquid evaporates is referred to as its volatility.</w:t>
      </w:r>
    </w:p>
    <w:p>
      <w:pPr>
        <w:pStyle w:val="style0"/>
        <w:rPr/>
      </w:pPr>
      <w:r>
        <w:t>The intermolecular forces between molecules are relatively weak in liquids that are volatile, so the particles don't need to much kinetic energy to escape from the surface of your skin.</w:t>
      </w:r>
    </w:p>
    <w:p>
      <w:pPr>
        <w:pStyle w:val="style0"/>
        <w:rPr/>
      </w:pPr>
      <w:r>
        <w:t>Because of random collisions, the particles in a liquid have a variety of speeds and kinetic energies.</w:t>
      </w:r>
    </w:p>
    <w:p>
      <w:pPr>
        <w:pStyle w:val="style0"/>
        <w:rPr/>
      </w:pPr>
      <w:r>
        <w:t>Evaporation occurs all the time from volatile liquids, but it is the higher kinetic energy particles that can overcome the attractive forces between the molecules in the bulk of the liquid and escape from the surface into the surrounding air.</w:t>
      </w:r>
    </w:p>
    <w:p>
      <w:pPr>
        <w:pStyle w:val="style0"/>
        <w:rPr/>
      </w:pPr>
      <w:r>
        <w:t>It is these higher kinetic energy escaped molecules that diffuse through the air to reach the receptor cells in the nostril to trigger the sense of smell.</w:t>
      </w:r>
    </w:p>
    <w:p>
      <w:pPr>
        <w:pStyle w:val="style0"/>
        <w:rPr/>
      </w:pPr>
      <w:r>
        <w:t>That is why perfume molecules must be quite volatile to work, but they must be not too volatile or their effect won't last very long.</w:t>
      </w:r>
    </w:p>
    <w:p>
      <w:pPr>
        <w:pStyle w:val="style0"/>
        <w:rPr/>
      </w:pPr>
      <w:r>
        <w:t>On heating particles gain kinetic energy and move faster and are more are able to overcome the intermolecular forces between the molecules, therefore theoretically, perfumes should smell stronger in a warmer room.</w:t>
      </w:r>
    </w:p>
    <w:p>
      <w:pPr>
        <w:pStyle w:val="style0"/>
        <w:rPr/>
      </w:pPr>
      <w:r>
        <w:t>Because they are volatile and pleasing to the nostril, it makes esters ideal for cosmetic perfumes and cosmetic fragrances in general, but esters are also used in air fresheners e.g. flowery smells like jasmine.</w:t>
      </w:r>
    </w:p>
    <w:p>
      <w:pPr>
        <w:pStyle w:val="style0"/>
        <w:rPr/>
      </w:pPr>
      <w:r>
        <w:t>Because fruit sources are limited, many esters are now synthesised in large quantities so the flavourings and derived taste and aromas in fruit drinks, sweets and cakes etc. may be from manufactured esters simulating strawberry, pineapple, pear, apple, grape, orange, banana when used as food and drink additives etc.</w:t>
      </w:r>
    </w:p>
    <w:p>
      <w:pPr>
        <w:pStyle w:val="style0"/>
        <w:rPr/>
      </w:pPr>
      <w:r>
        <w:t>Esters are used in pharmaceutical and household products e.g. ointments, washing–up liquids to give the medications or cleaning products a pleasant odour.</w:t>
      </w:r>
    </w:p>
    <w:p>
      <w:pPr>
        <w:pStyle w:val="style0"/>
        <w:rPr/>
      </w:pPr>
      <w:r>
        <w:t>Examples of plant ester sources:</w:t>
      </w:r>
    </w:p>
    <w:p>
      <w:pPr>
        <w:pStyle w:val="style0"/>
        <w:rPr/>
      </w:pPr>
      <w:r>
        <w:t>Lavender oil essence is distilled from the lavender plant</w:t>
      </w:r>
    </w:p>
    <w:p>
      <w:pPr>
        <w:pStyle w:val="style0"/>
        <w:rPr/>
      </w:pPr>
      <w:r>
        <w:t>Examples of flavouring esters:</w:t>
      </w:r>
    </w:p>
    <w:p>
      <w:pPr>
        <w:pStyle w:val="style0"/>
        <w:rPr/>
      </w:pPr>
      <w:r>
        <w:t>Pear drop sweet essence is an ester. ester name?</w:t>
      </w:r>
    </w:p>
    <w:p>
      <w:pPr>
        <w:pStyle w:val="style0"/>
        <w:rPr/>
      </w:pPr>
      <w:r>
        <w:t>Factors affecting perfume design e.g. using esters:</w:t>
      </w:r>
    </w:p>
    <w:p>
      <w:pPr>
        <w:pStyle w:val="style0"/>
        <w:rPr/>
      </w:pPr>
      <w:r>
        <w:t>Designing a perfume – several issues to address by way of design factors.</w:t>
      </w:r>
    </w:p>
    <w:p>
      <w:pPr>
        <w:pStyle w:val="style0"/>
        <w:rPr/>
      </w:pPr>
      <w:r>
        <w:t>You can't just use any ester, no matter how beautiful it smells.</w:t>
      </w:r>
    </w:p>
    <w:p>
      <w:pPr>
        <w:pStyle w:val="style0"/>
        <w:rPr/>
      </w:pPr>
      <w:r>
        <w:t>The chemicals in cosmetic perfumes must have a particular set of properties including ...</w:t>
      </w:r>
    </w:p>
    <w:p>
      <w:pPr>
        <w:pStyle w:val="style0"/>
        <w:rPr/>
      </w:pPr>
      <w:r>
        <w:t>the chemical components (they) must evaporate easily, otherwise the molecules will never reach your nose, but different evaporation rates are needed by different components to give a prolonged effect,</w:t>
      </w:r>
    </w:p>
    <w:p>
      <w:pPr>
        <w:pStyle w:val="style0"/>
        <w:rPr/>
      </w:pPr>
      <w:r>
        <w:t>they must not react with water in your sweat forming compounds that might not smell nice, like carboxylic acids, which could be irritating to the skin too,</w:t>
      </w:r>
    </w:p>
    <w:p>
      <w:pPr>
        <w:pStyle w:val="style0"/>
        <w:rPr/>
      </w:pPr>
      <w:r>
        <w:t>at the same time, they must not be soluble in water or they would be easily washed away,</w:t>
      </w:r>
    </w:p>
    <w:p>
      <w:pPr>
        <w:pStyle w:val="style0"/>
        <w:rPr/>
      </w:pPr>
      <w:r>
        <w:t>they must be non-toxic and not be absorbed by the skin to cause irritation or poisoning, but you do want them to be absorbed by the skin, BUT harmlessly,</w:t>
      </w:r>
    </w:p>
    <w:p>
      <w:pPr>
        <w:pStyle w:val="style0"/>
        <w:rPr/>
      </w:pPr>
      <w:r>
        <w:t>they must not irritate the skin, since you are applying the perfume to you skin of the neck or wrists as well as part of your clothing.</w:t>
      </w:r>
    </w:p>
    <w:p>
      <w:pPr>
        <w:pStyle w:val="style0"/>
        <w:rPr/>
      </w:pPr>
      <w:r>
        <w:t>The perfume needs to be a mixture of compounds to give a prolonged perfumery effect.</w:t>
      </w:r>
    </w:p>
    <w:p>
      <w:pPr>
        <w:pStyle w:val="style0"/>
        <w:rPr/>
      </w:pPr>
      <w:r>
        <w:t>The perfumer chemist has to design the mixture to give a particular fragrance which includes ...</w:t>
      </w:r>
    </w:p>
    <w:p>
      <w:pPr>
        <w:pStyle w:val="style0"/>
        <w:rPr/>
      </w:pPr>
      <w:r>
        <w:t>the top note – the first fragrant molecule to be released,</w:t>
      </w:r>
    </w:p>
    <w:p>
      <w:pPr>
        <w:pStyle w:val="style0"/>
        <w:rPr/>
      </w:pPr>
      <w:r>
        <w:t>and the low note, the last molecule to be vapourised.</w:t>
      </w:r>
    </w:p>
    <w:p>
      <w:pPr>
        <w:pStyle w:val="style0"/>
        <w:rPr/>
      </w:pPr>
      <w:r>
        <w:t>Cosmetic companies are always developing new products to comply with our aesthetic desires!</w:t>
      </w:r>
    </w:p>
    <w:p>
      <w:pPr>
        <w:pStyle w:val="style0"/>
        <w:rPr/>
      </w:pPr>
      <w:r>
        <w:t>BUT, every new product must be thoroughly tested before it is ready for the consumer.</w:t>
      </w:r>
    </w:p>
    <w:p>
      <w:pPr>
        <w:pStyle w:val="style0"/>
        <w:rPr/>
      </w:pPr>
      <w:r>
        <w:t>Unfortunately, this sometimes involves using animals e.g. to monitor their skin response to the new cosmetic formulation.</w:t>
      </w:r>
    </w:p>
    <w:p>
      <w:pPr>
        <w:pStyle w:val="style0"/>
        <w:rPr/>
      </w:pPr>
      <w:r>
        <w:t>Opinions can be strongly divided and divisive as to the merit and ethics (morality) of using animal testing for new cosmetic formulations (and of course using animals to test new medicines from the pharmaceutical industry).</w:t>
      </w:r>
    </w:p>
    <w:p>
      <w:pPr>
        <w:pStyle w:val="style0"/>
        <w:rPr/>
      </w:pPr>
      <w:r>
        <w:t>One view is that animal testing is worth it to avoid possible adverse effects on consumers, so any discomfort or worse, suffered by the animals to prevent us suffering in the same way, a sort of 'health and safety' issue argument.</w:t>
      </w:r>
    </w:p>
    <w:p>
      <w:pPr>
        <w:pStyle w:val="style0"/>
        <w:rPr/>
      </w:pPr>
      <w:r>
        <w:t>The opposing view argues that it is entirely wrong to use animals in tests. 'Animal rights' people argue its unfair to use defenceless animals who cannot speak for themselves AND the results of animal tests are not necessarily conclusive and so unnecessary animal suffering.</w:t>
      </w:r>
    </w:p>
    <w:p>
      <w:pPr>
        <w:pStyle w:val="style0"/>
        <w:rPr/>
      </w:pPr>
      <w:r>
        <w:t>So, because of concerns about animal welfare in conducting tests of cosmetics on animals, the European Union (EU) has banned almost all of these animal test procedures.</w:t>
      </w:r>
    </w:p>
    <w:p>
      <w:pPr>
        <w:pStyle w:val="style0"/>
        <w:rPr>
          <w:b/>
          <w:bCs/>
        </w:rPr>
      </w:pPr>
      <w:r>
        <w:rPr>
          <w:b/>
          <w:bCs/>
        </w:rPr>
        <w:t>More on USES OF ESTERS</w:t>
      </w:r>
    </w:p>
    <w:p>
      <w:pPr>
        <w:pStyle w:val="style0"/>
        <w:rPr/>
      </w:pPr>
      <w:r>
        <w:t>Esters are used as solvents</w:t>
      </w:r>
      <w:r>
        <w:rPr>
          <w:lang w:val="en-US"/>
        </w:rPr>
        <w:t xml:space="preserve"> </w:t>
      </w:r>
      <w:r>
        <w:t>e.g. nail varnish remover (the solvent propanone/acetone is also used), but also in paints, glues and ink formulations as a medium compatible with the other ingredients.</w:t>
      </w:r>
    </w:p>
    <w:p>
      <w:pPr>
        <w:pStyle w:val="style0"/>
        <w:rPr/>
      </w:pPr>
      <w:r>
        <w:t>Some larger ester molecules are used in plastic formulations as plasticisers which are added to make the polymer more flexible.</w:t>
      </w:r>
    </w:p>
    <w:p>
      <w:pPr>
        <w:pStyle w:val="style0"/>
        <w:rPr/>
      </w:pPr>
      <w:r>
        <w:t>They aren't totally free of health issues but esters have replaced more harmful aromatic hydrocarbon solvents like benzene (a carcinogen – a cancer promoting chemical) and methylbenzene (old name toluene, also carcinogenic) in paint and varnishing products.</w:t>
      </w:r>
    </w:p>
    <w:p>
      <w:pPr>
        <w:pStyle w:val="style0"/>
        <w:rPr/>
      </w:pPr>
    </w:p>
    <w:p>
      <w:pPr>
        <w:pStyle w:val="style0"/>
        <w:rPr>
          <w:b/>
          <w:bCs/>
        </w:rPr>
      </w:pPr>
      <w:r>
        <w:rPr>
          <w:b/>
          <w:bCs/>
        </w:rPr>
        <w:t>Why does a substance dissolve in one liquid solvent but not another?</w:t>
      </w:r>
    </w:p>
    <w:p>
      <w:pPr>
        <w:pStyle w:val="style0"/>
        <w:rPr/>
      </w:pPr>
      <w:r>
        <w:t>There are three particle interactions going on if you mix one substance with another e.g. a liquid solvent that may or may not dissolve a solid.</w:t>
      </w:r>
    </w:p>
    <w:p>
      <w:pPr>
        <w:pStyle w:val="style0"/>
        <w:rPr/>
      </w:pPr>
      <w:r>
        <w:t>The three possible attractions are (i) solid ... solid, (ii) solid ... liquid and (iii) liquid ... liquid.</w:t>
      </w:r>
    </w:p>
    <w:p>
      <w:pPr>
        <w:pStyle w:val="style0"/>
        <w:rPr/>
      </w:pPr>
      <w:r>
        <w:t>The relative strength of these attractive intermolecular forces decides whether e.g. a solid will dissolve in a particular solvent.</w:t>
      </w:r>
    </w:p>
    <w:p>
      <w:pPr>
        <w:pStyle w:val="style0"/>
        <w:rPr/>
      </w:pPr>
      <w:r>
        <w:t>For example, nail varnish will not dissolve in water, but will dissolve in organic solvents like an ester, alcohol or acetone.</w:t>
      </w:r>
    </w:p>
    <w:p>
      <w:pPr>
        <w:pStyle w:val="style0"/>
        <w:rPr/>
      </w:pPr>
      <w:r>
        <w:t>Nail varnish is insoluble in water because the intermolecular forces between the nail varnish molecules themselves, and between the water molecules themselves are much stronger than the attraction between water and the nail varnish molecules, so the nail varnish cannot possibly dissolve in water. Forces (i) and (iii) override force (ii)</w:t>
      </w:r>
    </w:p>
    <w:p>
      <w:pPr>
        <w:pStyle w:val="style0"/>
        <w:rPr/>
      </w:pPr>
      <w:r>
        <w:t>However, nail varnish will dissolve in organic solvents like butyl ethanoate or ethyl ethanoate (esters, old names butyl acetate and ethyl acetate), ethanol ('alcohol') and propanone (old name acetone) solvents. Here the organic solvent intermolecular attraction to the nail varnish molecules can override the nail varnish ... nail varnish and the solvent ... solvent intermolecular forces and the nail varnish will dissolve. In this case attractive force (ii) overrides both attractive forces (i) and (iii).</w:t>
      </w:r>
    </w:p>
    <w:p>
      <w:pPr>
        <w:pStyle w:val="style0"/>
        <w:rPr/>
      </w:pPr>
      <w:r>
        <w:t>Since different solvents are different molecular affinities for different substances, the solubility of a solute in a solvent can vary quite considerably from one solvent to another.</w:t>
      </w:r>
    </w:p>
    <w:p>
      <w:pPr>
        <w:pStyle w:val="style0"/>
        <w:rPr/>
      </w:pPr>
      <w:r>
        <w:t>The question of which solvent you choose to use to dissolve a substance depends on two main factors ..</w:t>
      </w:r>
    </w:p>
    <w:p>
      <w:pPr>
        <w:pStyle w:val="style0"/>
        <w:rPr/>
      </w:pPr>
      <w:r>
        <w:t>(a) How soluble is the substance in the solvent?</w:t>
      </w:r>
    </w:p>
    <w:p>
      <w:pPr>
        <w:pStyle w:val="style0"/>
        <w:rPr/>
      </w:pPr>
      <w:r>
        <w:t>(b) How safe is to use the solvent? e.g. in terms of inhaling vapour or spillage on the skin (gloves!), is it harmful?, irritating?, even toxic?, and is it highly flammable, so more dangerous to use.</w:t>
      </w:r>
    </w:p>
    <w:p>
      <w:pPr>
        <w:pStyle w:val="style0"/>
        <w:rPr/>
      </w:pPr>
      <w:r>
        <w:t>Chlorinated organic solvents e.g. trichloromethane ('chloroform') tend to be harmful, alcohols and esters are safer but are more flammable.</w:t>
      </w:r>
    </w:p>
    <w:p>
      <w:pPr>
        <w:pStyle w:val="style0"/>
        <w:rPr/>
      </w:pPr>
      <w:r>
        <w:t>This section is repeated in alcohols</w:t>
      </w:r>
    </w:p>
    <w:p>
      <w:pPr>
        <w:pStyle w:val="style0"/>
        <w:rPr/>
      </w:pPr>
      <w:r>
        <w:t>Other natural esters - triglycerides</w:t>
      </w:r>
    </w:p>
    <w:p>
      <w:pPr>
        <w:pStyle w:val="style0"/>
        <w:rPr/>
      </w:pPr>
      <w:r>
        <w:t>Esters from the 'triol' alcohol glycerol diols triols and cyclo-alcohols structure and naming (c) doc b , which has three C-O-H groups, is the alcohol plants and animals use to make oils and fats - which are esters we use in food and soaps.</w:t>
      </w:r>
    </w:p>
    <w:p>
      <w:pPr>
        <w:pStyle w:val="style0"/>
        <w:rPr/>
      </w:pPr>
      <w:r>
        <w:t>Animals and plants combine glycerol and long chain fatty acids to make triglyceride esters - fats from animals and oils from plants.</w:t>
      </w:r>
    </w:p>
    <w:p>
      <w:pPr>
        <w:pStyle w:val="style0"/>
        <w:rPr/>
      </w:pPr>
    </w:p>
    <w:p>
      <w:pPr>
        <w:pStyle w:val="style0"/>
        <w:rPr/>
      </w:pPr>
    </w:p>
    <w:p>
      <w:pPr>
        <w:pStyle w:val="style0"/>
        <w:rPr/>
      </w:pPr>
    </w:p>
    <w:p>
      <w:pPr>
        <w:pStyle w:val="style0"/>
        <w:rPr/>
      </w:pPr>
      <w:r>
        <w:t>Polymers - polyesters like Terylene (diagram above)</w:t>
      </w:r>
      <w:r>
        <w:rPr>
          <w:lang w:val="en-US"/>
        </w:rPr>
        <w:t>.</w:t>
      </w:r>
    </w:p>
    <w:p>
      <w:pPr>
        <w:pStyle w:val="style0"/>
        <w:rPr/>
      </w:pPr>
      <w:r>
        <w:t>The most common use of polyester today is called PET (for short!) and is used to make the plastic bottles for storing liquids in like soft drinks, PET is very useful because it is transparent, shatterproof and cheap!</w:t>
      </w:r>
    </w:p>
    <w:p>
      <w:pPr>
        <w:pStyle w:val="style0"/>
        <w:rPr/>
      </w:pPr>
      <w:r>
        <w:t>Fine polyester fibres can be made into a variety of articles of clothing which are lighter and cheaper than traditional materials like wool.</w:t>
      </w:r>
    </w:p>
    <w:p>
      <w:pPr>
        <w:pStyle w:val="style0"/>
        <w:rPr/>
      </w:pPr>
      <w:r>
        <w:t>Plastic bottles made from polyester can</w:t>
      </w:r>
      <w:r>
        <w:rPr>
          <w:lang w:val="en-US"/>
        </w:rPr>
        <w:t xml:space="preserve"> be</w:t>
      </w:r>
      <w:r>
        <w:t xml:space="preserve"> recycled and turned into fibres again and reused in clothing.</w:t>
      </w:r>
    </w:p>
    <w:p>
      <w:pPr>
        <w:pStyle w:val="style0"/>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color w:val="ff0000"/>
        </w:rPr>
      </w:pPr>
      <w:r>
        <w:rPr>
          <w:rFonts w:eastAsia="Arial-BoldMT"/>
          <w:color w:val="ff0000"/>
        </w:rPr>
        <w:t>ORGANIC ACID</w:t>
      </w:r>
      <w:r>
        <w:rPr>
          <w:rFonts w:eastAsia="Arial-BoldMT"/>
          <w:color w:val="ff0000"/>
        </w:rPr>
        <w:t>S (</w:t>
      </w:r>
      <w:r>
        <w:rPr>
          <w:rFonts w:eastAsia="Arial-BoldMT"/>
        </w:rPr>
        <w:t>ALKANOIC ACIDS OR CARBOXYLIC ACIDS</w:t>
      </w:r>
      <w:r>
        <w:rPr>
          <w:rFonts w:eastAsia="Arial-BoldMT"/>
          <w:color w:val="ff0000"/>
        </w:rPr>
        <w:t>)</w:t>
      </w:r>
    </w:p>
    <w:p>
      <w:pPr>
        <w:pStyle w:val="style157"/>
        <w:rPr>
          <w:rFonts w:eastAsia="Arial-BoldMT"/>
        </w:rPr>
      </w:pPr>
    </w:p>
    <w:p>
      <w:pPr>
        <w:pStyle w:val="style157"/>
        <w:numPr>
          <w:ilvl w:val="0"/>
          <w:numId w:val="165"/>
        </w:numPr>
        <w:rPr>
          <w:rFonts w:eastAsia="Arial-BoldMT"/>
        </w:rPr>
      </w:pPr>
      <w:r>
        <w:rPr>
          <w:rFonts w:eastAsia="Arial-BoldMT"/>
        </w:rPr>
        <w:t>The organic acids (or carboxylic acids) contain the carboxyl group. A carboxyl group is a combination of a carbonyl group i.e carbon atomdouble bonded to an oxygen atom (C = O) and a hydroxyl group (-OH).</w:t>
      </w:r>
    </w:p>
    <w:p>
      <w:pPr>
        <w:pStyle w:val="style157"/>
        <w:numPr>
          <w:ilvl w:val="0"/>
          <w:numId w:val="165"/>
        </w:numPr>
        <w:rPr>
          <w:rFonts w:eastAsia="Arial-BoldMT"/>
        </w:rPr>
      </w:pPr>
      <w:r>
        <w:rPr>
          <w:rFonts w:eastAsia="Arial-BoldMT"/>
        </w:rPr>
        <w:t>Carboxylic acids are often found in nature and often combined with other functional groups. Many of these compounds are liquids or are solids with lowmelting points.</w:t>
      </w:r>
    </w:p>
    <w:p>
      <w:pPr>
        <w:pStyle w:val="style157"/>
        <w:numPr>
          <w:ilvl w:val="0"/>
          <w:numId w:val="165"/>
        </w:numPr>
        <w:rPr>
          <w:rFonts w:eastAsia="Arial-BoldMT"/>
        </w:rPr>
      </w:pPr>
      <w:r>
        <w:rPr>
          <w:rFonts w:eastAsia="Arial-BoldMT"/>
        </w:rPr>
        <w:t xml:space="preserve"> Carboxylic acids are also highly soluble in water and have a relatively low pH. Vinegar, acommon carboxylic acid, has a pH of approximately </w:t>
      </w:r>
      <w:r>
        <w:rPr>
          <w:rFonts w:eastAsia="Arial-BoldMT"/>
        </w:rPr>
        <w:t>2.4.</w:t>
      </w:r>
    </w:p>
    <w:p>
      <w:pPr>
        <w:pStyle w:val="style157"/>
        <w:rPr>
          <w:rFonts w:eastAsia="Arial-BoldMT"/>
        </w:rPr>
      </w:pPr>
      <w:r>
        <w:rPr>
          <w:rFonts w:eastAsia="Arial-BoldMT"/>
          <w:noProof/>
        </w:rPr>
        <w:drawing>
          <wp:inline distL="0" distT="0" distB="0" distR="0">
            <wp:extent cx="1628775" cy="571500"/>
            <wp:effectExtent l="0" t="57150" r="0" b="266700"/>
            <wp:docPr id="1418" name="Picture 7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7" name="Picture 721"/>
                    <pic:cNvPicPr/>
                  </pic:nvPicPr>
                  <pic:blipFill>
                    <a:blip r:embed="rId215" cstate="print"/>
                    <a:srcRect l="0" t="0" r="0" b="0"/>
                    <a:stretch/>
                  </pic:blipFill>
                  <pic:spPr>
                    <a:xfrm rot="0">
                      <a:off x="0" y="0"/>
                      <a:ext cx="1628775" cy="571500"/>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rFonts w:eastAsia="Arial-BoldMT"/>
        </w:rPr>
      </w:pPr>
      <w:r>
        <w:rPr>
          <w:rFonts w:eastAsia="Arial-BoldMT"/>
        </w:rPr>
        <w:t>Vinegar (ethanoic acid)</w:t>
      </w:r>
    </w:p>
    <w:p>
      <w:pPr>
        <w:pStyle w:val="style157"/>
        <w:rPr>
          <w:rFonts w:eastAsia="Arial-BoldMT"/>
        </w:rPr>
      </w:pPr>
    </w:p>
    <w:p>
      <w:pPr>
        <w:pStyle w:val="style157"/>
        <w:rPr>
          <w:rFonts w:eastAsia="Arial-BoldMT"/>
        </w:rPr>
      </w:pPr>
      <w:r>
        <w:rPr>
          <w:rFonts w:eastAsia="Arial-BoldMT"/>
        </w:rPr>
        <w:t>Another common carboxylic acid is niacin (Vitamin B3). Niacin is found in carrots, green leafy vegetables,milk, eggs, and some fish. It is used by the body in the aid of metabolism, specifically DNA repair and thefunctioning of the adrenal gland.</w:t>
      </w:r>
    </w:p>
    <w:p>
      <w:pPr>
        <w:pStyle w:val="style157"/>
        <w:rPr>
          <w:rFonts w:eastAsia="Arial-BoldMT"/>
        </w:rPr>
      </w:pPr>
      <w:r>
        <w:rPr>
          <w:rFonts w:eastAsia="Arial-BoldMT"/>
          <w:noProof/>
        </w:rPr>
        <w:drawing>
          <wp:inline distL="0" distT="0" distB="0" distR="0">
            <wp:extent cx="1704975" cy="1104900"/>
            <wp:effectExtent l="0" t="38100" r="0" b="438150"/>
            <wp:docPr id="1419" name="Picture 7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8" name="Picture 722"/>
                    <pic:cNvPicPr/>
                  </pic:nvPicPr>
                  <pic:blipFill>
                    <a:blip r:embed="rId216" cstate="print"/>
                    <a:srcRect l="0" t="0" r="0" b="0"/>
                    <a:stretch/>
                  </pic:blipFill>
                  <pic:spPr>
                    <a:xfrm rot="0">
                      <a:off x="0" y="0"/>
                      <a:ext cx="1704975" cy="1104900"/>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rFonts w:eastAsia="Arial-BoldMT"/>
        </w:rPr>
      </w:pPr>
      <w:r>
        <w:rPr>
          <w:rFonts w:eastAsia="Arial-BoldMT"/>
        </w:rPr>
        <w:t>Niacin</w:t>
      </w:r>
    </w:p>
    <w:p>
      <w:pPr>
        <w:pStyle w:val="style157"/>
        <w:rPr>
          <w:rFonts w:eastAsia="Arial-BoldMT"/>
        </w:rPr>
      </w:pPr>
    </w:p>
    <w:p>
      <w:pPr>
        <w:pStyle w:val="style157"/>
        <w:rPr>
          <w:rFonts w:eastAsia="Arial-BoldMT"/>
        </w:rPr>
      </w:pPr>
      <w:r>
        <w:rPr>
          <w:rFonts w:eastAsia="Arial-BoldMT"/>
        </w:rPr>
        <w:t>The</w:t>
      </w:r>
      <w:r>
        <w:rPr>
          <w:rFonts w:eastAsia="Arial-BoldMT"/>
        </w:rPr>
        <w:t xml:space="preserve"> general molecular</w:t>
      </w:r>
      <w:r>
        <w:rPr>
          <w:rFonts w:eastAsia="Arial-BoldMT"/>
        </w:rPr>
        <w:t xml:space="preserve"> formula for the ca</w:t>
      </w:r>
      <w:r>
        <w:rPr>
          <w:rFonts w:eastAsia="Arial-BoldMT"/>
        </w:rPr>
        <w:t>rboxylic acid</w:t>
      </w:r>
      <w:r>
        <w:rPr>
          <w:rFonts w:eastAsia="Arial-BoldMT"/>
        </w:rPr>
        <w:t xml:space="preserve"> is written as </w:t>
      </w:r>
      <w:r>
        <w:rPr>
          <w:rFonts w:eastAsia="Arial-BoldMT"/>
        </w:rPr>
        <w:t>R-COOH</w:t>
      </w:r>
      <w:r>
        <w:rPr>
          <w:rFonts w:eastAsia="Arial-BoldMT"/>
        </w:rPr>
        <w:t>, where R is a hydrogen atom or an alkyl group.</w:t>
      </w:r>
      <w:r>
        <w:rPr>
          <w:rFonts w:eastAsia="Arial-BoldMT"/>
        </w:rPr>
        <w:t xml:space="preserve"> The functional group present in alkanoic acid  is </w:t>
      </w:r>
      <w:r>
        <w:rPr>
          <w:rFonts w:eastAsia="Arial-BoldMT"/>
        </w:rPr>
        <w:t>COOH</w:t>
      </w:r>
    </w:p>
    <w:p>
      <w:pPr>
        <w:pStyle w:val="style157"/>
        <w:rPr>
          <w:rFonts w:eastAsia="Arial-BoldMT"/>
        </w:rPr>
      </w:pPr>
      <w:r>
        <w:rPr>
          <w:rFonts w:eastAsia="Arial-BoldMT"/>
        </w:rPr>
        <w:t>The general</w:t>
      </w:r>
      <w:r>
        <w:rPr>
          <w:rFonts w:eastAsia="Arial-BoldMT"/>
        </w:rPr>
        <w:t xml:space="preserve"> structural</w:t>
      </w:r>
      <w:r>
        <w:rPr>
          <w:rFonts w:eastAsia="Arial-BoldMT"/>
        </w:rPr>
        <w:t xml:space="preserve"> formula for the organic acid is found in the diagram below.</w:t>
      </w:r>
    </w:p>
    <w:p>
      <w:pPr>
        <w:pStyle w:val="style157"/>
        <w:rPr/>
      </w:pPr>
      <w:r>
        <w:rPr>
          <w:rFonts w:eastAsia="Arial-BoldMT"/>
          <w:noProof/>
        </w:rPr>
        <w:drawing>
          <wp:inline distL="0" distT="0" distB="0" distR="0">
            <wp:extent cx="1664042" cy="799071"/>
            <wp:effectExtent l="0" t="57150" r="0" b="325120"/>
            <wp:docPr id="1420" name="Picture 7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9" name="Picture 724"/>
                    <pic:cNvPicPr/>
                  </pic:nvPicPr>
                  <pic:blipFill>
                    <a:blip r:embed="rId217" cstate="print"/>
                    <a:srcRect l="0" t="0" r="0" b="0"/>
                    <a:stretch/>
                  </pic:blipFill>
                  <pic:spPr>
                    <a:xfrm rot="0">
                      <a:off x="0" y="0"/>
                      <a:ext cx="1664042" cy="799071"/>
                    </a:xfrm>
                    <a:prstGeom prst="rect"/>
                    <a:ln>
                      <a:noFill/>
                    </a:ln>
                    <a:effectLst>
                      <a:reflection blurRad="12700" stA="30001" stPos="0" endA="0" endPos="30001" dist="5000" dir="5400000" fadeDir="5400000" sx="100000" sy="-100000" kx="0" ky="0" algn="bl" rotWithShape="false"/>
                    </a:effectLst>
                  </pic:spPr>
                </pic:pic>
              </a:graphicData>
            </a:graphic>
          </wp:inline>
        </w:drawing>
      </w:r>
      <w:r>
        <w:t>where R is a hydrogen atom or an alkyl group.</w:t>
      </w:r>
    </w:p>
    <w:p>
      <w:pPr>
        <w:pStyle w:val="style157"/>
        <w:rPr>
          <w:rFonts w:eastAsia="Arial-BoldMT"/>
        </w:rPr>
      </w:pPr>
    </w:p>
    <w:p>
      <w:pPr>
        <w:pStyle w:val="style157"/>
        <w:rPr>
          <w:rFonts w:eastAsia="Arial-BoldMT"/>
        </w:rPr>
      </w:pPr>
    </w:p>
    <w:p>
      <w:pPr>
        <w:pStyle w:val="style157"/>
        <w:numPr>
          <w:ilvl w:val="0"/>
          <w:numId w:val="166"/>
        </w:numPr>
        <w:rPr/>
      </w:pPr>
      <w:r>
        <w:t xml:space="preserve">Organic acids play a key role in many aspects of our lives. Citric acid is the taste you experience when youdrink citrus drinks such as orange juice or put lemon juice on fish. </w:t>
      </w:r>
    </w:p>
    <w:p>
      <w:pPr>
        <w:pStyle w:val="style157"/>
        <w:numPr>
          <w:ilvl w:val="0"/>
          <w:numId w:val="166"/>
        </w:numPr>
        <w:rPr/>
      </w:pPr>
      <w:r>
        <w:t>Aspirin (acetylsalicylic acid or ASA) isalso a widely used pain killer. Oxalic acid is also a naturally occurring organic acid found in the leaves of, among other plants, star fruit, black pepper, and parsley.</w:t>
      </w:r>
    </w:p>
    <w:p>
      <w:pPr>
        <w:pStyle w:val="style157"/>
        <w:rPr>
          <w:rFonts w:eastAsia="Arial-BoldMT"/>
        </w:rPr>
      </w:pPr>
      <w:r>
        <w:rPr>
          <w:rFonts w:eastAsia="Arial-BoldMT"/>
          <w:noProof/>
        </w:rPr>
        <w:drawing>
          <wp:inline distL="0" distT="0" distB="0" distR="0">
            <wp:extent cx="4675133" cy="1787607"/>
            <wp:effectExtent l="0" t="114300" r="0" b="746125"/>
            <wp:docPr id="1421" name="Picture 7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0" name="Picture 725"/>
                    <pic:cNvPicPr/>
                  </pic:nvPicPr>
                  <pic:blipFill>
                    <a:blip r:embed="rId218" cstate="print"/>
                    <a:srcRect l="0" t="0" r="0" b="0"/>
                    <a:stretch/>
                  </pic:blipFill>
                  <pic:spPr>
                    <a:xfrm rot="0">
                      <a:off x="0" y="0"/>
                      <a:ext cx="4675133" cy="1787607"/>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rFonts w:eastAsia="Arial-BoldMT"/>
        </w:rPr>
      </w:pPr>
      <w:r>
        <w:rPr>
          <w:rFonts w:eastAsia="Arial-BoldMT"/>
        </w:rPr>
        <w:t>The simplest of organic acids is one where the R group is hydrogen.</w:t>
      </w:r>
    </w:p>
    <w:p>
      <w:pPr>
        <w:pStyle w:val="style157"/>
        <w:rPr>
          <w:rFonts w:eastAsia="Arial-BoldMT"/>
        </w:rPr>
      </w:pPr>
      <w:r>
        <w:rPr>
          <w:rFonts w:eastAsia="Arial-BoldMT"/>
          <w:noProof/>
        </w:rPr>
        <w:drawing>
          <wp:inline distL="0" distT="0" distB="0" distR="0">
            <wp:extent cx="1441622" cy="823784"/>
            <wp:effectExtent l="0" t="57150" r="0" b="338455"/>
            <wp:docPr id="1422" name="Picture 7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1" name="Picture 726"/>
                    <pic:cNvPicPr/>
                  </pic:nvPicPr>
                  <pic:blipFill>
                    <a:blip r:embed="rId219" cstate="print"/>
                    <a:srcRect l="0" t="0" r="0" b="0"/>
                    <a:stretch/>
                  </pic:blipFill>
                  <pic:spPr>
                    <a:xfrm rot="0">
                      <a:off x="0" y="0"/>
                      <a:ext cx="1441622" cy="823784"/>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numPr>
          <w:ilvl w:val="0"/>
          <w:numId w:val="167"/>
        </w:numPr>
        <w:rPr/>
      </w:pPr>
      <w:r>
        <w:t xml:space="preserve">When R = H in the general formula, the organic acid is </w:t>
      </w:r>
      <w:r>
        <w:t>methanoic acid</w:t>
      </w:r>
      <w:r>
        <w:t>. Methanoic acid (or formic acid) iscommonly used in the recycling industry especially for recycling rubber.</w:t>
      </w:r>
    </w:p>
    <w:p>
      <w:pPr>
        <w:pStyle w:val="style157"/>
        <w:numPr>
          <w:ilvl w:val="0"/>
          <w:numId w:val="167"/>
        </w:numPr>
        <w:rPr/>
      </w:pPr>
      <w:r>
        <w:t xml:space="preserve"> It is found in nature as the venomin bees and ants and is released when the insect bites.</w:t>
      </w:r>
    </w:p>
    <w:p>
      <w:pPr>
        <w:pStyle w:val="style157"/>
        <w:rPr>
          <w:rFonts w:eastAsia="Arial-BoldMT"/>
          <w:b/>
          <w:bCs/>
        </w:rPr>
      </w:pPr>
    </w:p>
    <w:p>
      <w:pPr>
        <w:pStyle w:val="style157"/>
        <w:rPr>
          <w:rFonts w:eastAsia="Arial-BoldMT"/>
          <w:b/>
          <w:bCs/>
        </w:rPr>
      </w:pPr>
      <w:r>
        <w:rPr>
          <w:rFonts w:eastAsia="Arial-BoldMT"/>
          <w:b/>
          <w:bCs/>
        </w:rPr>
        <w:t>Naming and Drawing of Organic Acids</w:t>
      </w:r>
    </w:p>
    <w:p>
      <w:pPr>
        <w:pStyle w:val="style157"/>
        <w:rPr/>
      </w:pPr>
      <w:r>
        <w:t>When naming organic acids use the parent chain name of the alkane and</w:t>
      </w:r>
      <w:r>
        <w:t xml:space="preserve"> replace the </w:t>
      </w:r>
      <w:r>
        <w:t>e</w:t>
      </w:r>
      <w:r>
        <w:t xml:space="preserve"> of the alkane with</w:t>
      </w:r>
      <w:r>
        <w:t xml:space="preserve"> the suffix </w:t>
      </w:r>
      <w:r>
        <w:t>–oic acid</w:t>
      </w:r>
      <w:r>
        <w:t>. Rememberthat all organic acids have the general formula shown below. To draw organic acids, work from the formulabackwards.</w:t>
      </w:r>
    </w:p>
    <w:p>
      <w:pPr>
        <w:pStyle w:val="style157"/>
        <w:rPr>
          <w:rFonts w:eastAsia="Arial-BoldMT"/>
        </w:rPr>
      </w:pPr>
      <w:r>
        <w:rPr>
          <w:rFonts w:eastAsia="Arial-BoldMT"/>
          <w:noProof/>
        </w:rPr>
        <w:drawing>
          <wp:inline distL="0" distT="0" distB="0" distR="0">
            <wp:extent cx="1438275" cy="571500"/>
            <wp:effectExtent l="0" t="57150" r="0" b="266700"/>
            <wp:docPr id="1423" name="Picture 7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2" name="Picture 727"/>
                    <pic:cNvPicPr/>
                  </pic:nvPicPr>
                  <pic:blipFill>
                    <a:blip r:embed="rId220" cstate="print"/>
                    <a:srcRect l="0" t="0" r="0" b="0"/>
                    <a:stretch/>
                  </pic:blipFill>
                  <pic:spPr>
                    <a:xfrm rot="0">
                      <a:off x="0" y="0"/>
                      <a:ext cx="1438275" cy="571500"/>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pPr>
      <w:r>
        <w:rPr>
          <w:b/>
          <w:bCs/>
        </w:rPr>
        <w:t>Sample question</w:t>
      </w:r>
      <w:r>
        <w:t xml:space="preserve"> : Name the following structure</w:t>
      </w:r>
    </w:p>
    <w:p>
      <w:pPr>
        <w:pStyle w:val="style157"/>
        <w:rPr>
          <w:rFonts w:eastAsia="Arial-BoldMT"/>
        </w:rPr>
      </w:pPr>
      <w:r>
        <w:rPr>
          <w:rFonts w:eastAsia="Arial-BoldMT"/>
          <w:noProof/>
        </w:rPr>
        <w:drawing>
          <wp:inline distL="0" distT="0" distB="0" distR="0">
            <wp:extent cx="2505075" cy="638175"/>
            <wp:effectExtent l="0" t="57150" r="0" b="314325"/>
            <wp:docPr id="1424" name="Picture 7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3" name="Picture 728"/>
                    <pic:cNvPicPr/>
                  </pic:nvPicPr>
                  <pic:blipFill>
                    <a:blip r:embed="rId221" cstate="print"/>
                    <a:srcRect l="0" t="0" r="0" b="0"/>
                    <a:stretch/>
                  </pic:blipFill>
                  <pic:spPr>
                    <a:xfrm rot="0">
                      <a:off x="0" y="0"/>
                      <a:ext cx="2505075" cy="638175"/>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b/>
          <w:bCs/>
        </w:rPr>
      </w:pPr>
      <w:r>
        <w:rPr>
          <w:b/>
          <w:bCs/>
        </w:rPr>
        <w:t>Solution:</w:t>
      </w:r>
    </w:p>
    <w:p>
      <w:pPr>
        <w:pStyle w:val="style157"/>
        <w:rPr/>
      </w:pPr>
      <w:r>
        <w:t>This molecule is a 4 carbon chain ending with a carboxylic acid group.</w:t>
      </w:r>
    </w:p>
    <w:p>
      <w:pPr>
        <w:pStyle w:val="style157"/>
        <w:rPr>
          <w:rFonts w:eastAsia="Arial-BoldMT"/>
        </w:rPr>
      </w:pPr>
      <w:r>
        <w:rPr>
          <w:rFonts w:cs="ArialMT"/>
        </w:rPr>
        <w:t xml:space="preserve">Therefore the name is </w:t>
      </w:r>
      <w:r>
        <w:rPr>
          <w:rFonts w:eastAsia="Arial-BoldMT"/>
        </w:rPr>
        <w:t>butanoic acid</w:t>
      </w:r>
      <w:r>
        <w:rPr>
          <w:rFonts w:eastAsia="Arial-BoldMT"/>
        </w:rPr>
        <w:t>(</w:t>
      </w:r>
      <m:oMath>
        <m:r>
          <m:rPr>
            <m:sty m:val="p"/>
          </m:rPr>
          <w:rPr>
            <w:rFonts w:ascii="Cambria Math" w:eastAsia="Arial-BoldMT" w:hAnsi="Cambria Math"/>
          </w:rPr>
          <m:t>we replaced the e of the butane with oic</m:t>
        </m:r>
      </m:oMath>
      <w:r>
        <w:rPr>
          <w:rFonts w:eastAsia="Arial-BoldMT"/>
        </w:rPr>
        <w:t>)</w:t>
      </w:r>
      <w:r>
        <w:rPr>
          <w:rFonts w:eastAsia="Arial-BoldMT"/>
        </w:rPr>
        <w:t>.</w:t>
      </w:r>
    </w:p>
    <w:p>
      <w:pPr>
        <w:pStyle w:val="style157"/>
        <w:rPr/>
      </w:pPr>
    </w:p>
    <w:p>
      <w:pPr>
        <w:pStyle w:val="style157"/>
        <w:rPr/>
      </w:pPr>
      <w:r>
        <w:rPr>
          <w:b/>
          <w:bCs/>
        </w:rPr>
        <w:t>Sample question :</w:t>
      </w:r>
      <w:r>
        <w:t xml:space="preserve"> Draw the structure of 2-methyl propanoic acid.</w:t>
      </w:r>
    </w:p>
    <w:p>
      <w:pPr>
        <w:pStyle w:val="style157"/>
        <w:rPr>
          <w:b/>
          <w:bCs/>
        </w:rPr>
      </w:pPr>
      <w:r>
        <w:rPr>
          <w:b/>
          <w:bCs/>
        </w:rPr>
        <w:t>Solution:</w:t>
      </w:r>
    </w:p>
    <w:p>
      <w:pPr>
        <w:pStyle w:val="style157"/>
        <w:rPr/>
      </w:pPr>
      <w:r>
        <w:t>Methyl (CH</w:t>
      </w:r>
      <w:r>
        <w:rPr>
          <w:vertAlign w:val="subscript"/>
        </w:rPr>
        <w:t>3</w:t>
      </w:r>
      <w:r>
        <w:t>) is a branch and is on the C2 position.</w:t>
      </w:r>
    </w:p>
    <w:p>
      <w:pPr>
        <w:pStyle w:val="style157"/>
        <w:rPr/>
      </w:pPr>
      <w:r>
        <w:t xml:space="preserve">Propanoic has the prefix </w:t>
      </w:r>
      <w:r>
        <w:rPr>
          <w:rFonts w:cs="Arial-ItalicMT"/>
        </w:rPr>
        <w:t xml:space="preserve">prop- </w:t>
      </w:r>
      <w:r>
        <w:t>meaning it has three (3) carbon atoms in the parent chain.</w:t>
      </w:r>
    </w:p>
    <w:p>
      <w:pPr>
        <w:pStyle w:val="style157"/>
        <w:rPr/>
      </w:pPr>
      <w:r>
        <w:t xml:space="preserve">Propanoic has the suffix </w:t>
      </w:r>
      <w:r>
        <w:rPr>
          <w:rFonts w:cs="Arial-ItalicMT"/>
        </w:rPr>
        <w:t xml:space="preserve">–oic </w:t>
      </w:r>
      <w:r>
        <w:t>acid meaning it has the organic acid functional group</w:t>
      </w:r>
    </w:p>
    <w:p>
      <w:pPr>
        <w:pStyle w:val="style157"/>
        <w:rPr/>
      </w:pPr>
      <w:r>
        <w:t>Therefore the structure is:</w:t>
      </w:r>
    </w:p>
    <w:p>
      <w:pPr>
        <w:pStyle w:val="style157"/>
        <w:rPr/>
      </w:pPr>
      <w:r>
        <w:rPr>
          <w:rFonts w:eastAsia="Arial-BoldMT"/>
          <w:noProof/>
        </w:rPr>
        <w:drawing>
          <wp:inline distL="0" distT="0" distB="0" distR="0">
            <wp:extent cx="2466975" cy="904875"/>
            <wp:effectExtent l="0" t="57150" r="0" b="390525"/>
            <wp:docPr id="1425" name="Picture 7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4" name="Picture 729"/>
                    <pic:cNvPicPr/>
                  </pic:nvPicPr>
                  <pic:blipFill>
                    <a:blip r:embed="rId222" cstate="print"/>
                    <a:srcRect l="0" t="0" r="0" b="0"/>
                    <a:stretch/>
                  </pic:blipFill>
                  <pic:spPr>
                    <a:xfrm rot="0">
                      <a:off x="0" y="0"/>
                      <a:ext cx="2466975" cy="904875"/>
                    </a:xfrm>
                    <a:prstGeom prst="rect"/>
                    <a:ln>
                      <a:noFill/>
                    </a:ln>
                    <a:effectLst>
                      <a:reflection blurRad="12700" stA="30001" stPos="0" endA="0" endPos="30001" dist="5000" dir="5400000" fadeDir="5400000" sx="100000" sy="-100000" kx="0" ky="0" algn="bl" rotWithShape="false"/>
                    </a:effectLst>
                  </pic:spPr>
                </pic:pic>
              </a:graphicData>
            </a:graphic>
          </wp:inline>
        </w:drawing>
      </w:r>
    </w:p>
    <w:p>
      <w:pPr>
        <w:pStyle w:val="style157"/>
        <w:rPr/>
      </w:pPr>
    </w:p>
    <w:p>
      <w:pPr>
        <w:pStyle w:val="style157"/>
        <w:rPr/>
      </w:pPr>
      <w:r>
        <w:t>Other examples of alkanoic acids are given below:</w:t>
      </w:r>
    </w:p>
    <w:p>
      <w:pPr>
        <w:pStyle w:val="style157"/>
        <w:rPr>
          <w:rFonts w:cs="Times New Roman"/>
        </w:rPr>
      </w:pPr>
      <w:r>
        <w:rPr>
          <w:noProof/>
        </w:rPr>
        <w:drawing>
          <wp:inline distL="0" distT="0" distB="0" distR="0">
            <wp:extent cx="914400" cy="219075"/>
            <wp:effectExtent l="19050" t="57150" r="0" b="142875"/>
            <wp:docPr id="1426" name="Picture 73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5" name="Picture 733"/>
                    <pic:cNvPicPr/>
                  </pic:nvPicPr>
                  <pic:blipFill>
                    <a:blip r:embed="rId223" cstate="print"/>
                    <a:srcRect l="0" t="0" r="0" b="0"/>
                    <a:stretch/>
                  </pic:blipFill>
                  <pic:spPr>
                    <a:xfrm rot="0">
                      <a:off x="0" y="0"/>
                      <a:ext cx="914400" cy="219075"/>
                    </a:xfrm>
                    <a:prstGeom prst="rect"/>
                    <a:ln>
                      <a:noFill/>
                    </a:ln>
                    <a:effectLst>
                      <a:reflection blurRad="12700" stA="30001" stPos="0" endA="0" endPos="30001" dist="5000" dir="5400000" fadeDir="5400000" sx="100000" sy="-100000" kx="0" ky="0" algn="bl" rotWithShape="false"/>
                    </a:effectLst>
                  </pic:spPr>
                </pic:pic>
              </a:graphicData>
            </a:graphic>
          </wp:inline>
        </w:drawing>
      </w:r>
      <w:r>
        <w:t>*aminoethanoic acid</w:t>
      </w:r>
    </w:p>
    <w:p>
      <w:pPr>
        <w:pStyle w:val="style157"/>
        <w:rPr>
          <w:rFonts w:cs="Times New Roman"/>
        </w:rPr>
      </w:pPr>
      <w:r>
        <w:rPr>
          <w:noProof/>
        </w:rPr>
        <w:drawing>
          <wp:inline distL="0" distT="0" distB="0" distR="0">
            <wp:extent cx="1095375" cy="552450"/>
            <wp:effectExtent l="19050" t="57150" r="0" b="247650"/>
            <wp:docPr id="1427" name="Picture 73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6" name="Picture 734"/>
                    <pic:cNvPicPr/>
                  </pic:nvPicPr>
                  <pic:blipFill>
                    <a:blip r:embed="rId224" cstate="print"/>
                    <a:srcRect l="0" t="0" r="0" b="0"/>
                    <a:stretch/>
                  </pic:blipFill>
                  <pic:spPr>
                    <a:xfrm rot="0">
                      <a:off x="0" y="0"/>
                      <a:ext cx="1095375" cy="552450"/>
                    </a:xfrm>
                    <a:prstGeom prst="rect"/>
                    <a:ln>
                      <a:noFill/>
                    </a:ln>
                    <a:effectLst>
                      <a:reflection blurRad="12700" stA="30001" stPos="0" endA="0" endPos="30001" dist="5000" dir="5400000" fadeDir="5400000" sx="100000" sy="-100000" kx="0" ky="0" algn="bl" rotWithShape="false"/>
                    </a:effectLst>
                  </pic:spPr>
                </pic:pic>
              </a:graphicData>
            </a:graphic>
          </wp:inline>
        </w:drawing>
      </w:r>
      <w:r>
        <w:t>2-methylpropanoic acid,</w:t>
      </w:r>
      <w:r>
        <w:rPr>
          <w:noProof/>
        </w:rPr>
        <w:drawing>
          <wp:inline distL="0" distT="0" distB="0" distR="0">
            <wp:extent cx="838200" cy="638175"/>
            <wp:effectExtent l="19050" t="57150" r="0" b="276225"/>
            <wp:docPr id="1428" name="Picture 73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7" name="Picture 735"/>
                    <pic:cNvPicPr/>
                  </pic:nvPicPr>
                  <pic:blipFill>
                    <a:blip r:embed="rId225" cstate="print"/>
                    <a:srcRect l="0" t="0" r="0" b="0"/>
                    <a:stretch/>
                  </pic:blipFill>
                  <pic:spPr>
                    <a:xfrm rot="0">
                      <a:off x="0" y="0"/>
                      <a:ext cx="838200" cy="638175"/>
                    </a:xfrm>
                    <a:prstGeom prst="rect"/>
                    <a:ln>
                      <a:noFill/>
                    </a:ln>
                    <a:effectLst>
                      <a:reflection blurRad="12700" stA="30001" stPos="0" endA="0" endPos="30001" dist="5000" dir="5400000" fadeDir="5400000" sx="100000" sy="-100000" kx="0" ky="0" algn="bl" rotWithShape="false"/>
                    </a:effectLst>
                  </pic:spPr>
                </pic:pic>
              </a:graphicData>
            </a:graphic>
          </wp:inline>
        </w:drawing>
      </w:r>
      <w:r>
        <w:t xml:space="preserve"> *2-hydroxybutanoic acid</w:t>
      </w:r>
    </w:p>
    <w:p>
      <w:pPr>
        <w:pStyle w:val="style157"/>
        <w:rPr>
          <w:rFonts w:cs="Times New Roman"/>
        </w:rPr>
      </w:pPr>
      <w:r>
        <w:rPr>
          <w:noProof/>
        </w:rPr>
        <w:drawing>
          <wp:inline distL="0" distT="0" distB="0" distR="0">
            <wp:extent cx="2047874" cy="409575"/>
            <wp:effectExtent l="0" t="76200" r="0" b="219075"/>
            <wp:docPr id="1429" name="Picture 73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8" name="Picture 736"/>
                    <pic:cNvPicPr/>
                  </pic:nvPicPr>
                  <pic:blipFill>
                    <a:blip r:embed="rId226" cstate="print"/>
                    <a:srcRect l="0" t="0" r="0" b="0"/>
                    <a:stretch/>
                  </pic:blipFill>
                  <pic:spPr>
                    <a:xfrm rot="0">
                      <a:off x="0" y="0"/>
                      <a:ext cx="2047874" cy="409575"/>
                    </a:xfrm>
                    <a:prstGeom prst="rect"/>
                    <a:ln>
                      <a:noFill/>
                    </a:ln>
                    <a:effectLst>
                      <a:reflection blurRad="12700" stA="30001" stPos="0" endA="0" endPos="30001" dist="5000" dir="5400000" fadeDir="5400000" sx="100000" sy="-100000" kx="0" ky="0" algn="bl" rotWithShape="false"/>
                    </a:effectLst>
                  </pic:spPr>
                </pic:pic>
              </a:graphicData>
            </a:graphic>
          </wp:inline>
        </w:drawing>
      </w:r>
      <w:r>
        <w:t xml:space="preserve">pentanoic acid,  </w:t>
      </w:r>
      <w:r>
        <w:rPr>
          <w:noProof/>
        </w:rPr>
        <w:drawing>
          <wp:inline distL="0" distT="0" distB="0" distR="0">
            <wp:extent cx="390525" cy="400050"/>
            <wp:effectExtent l="57150" t="38100" r="9525" b="190500"/>
            <wp:docPr id="1430" name="Picture 73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Picture 739"/>
                    <pic:cNvPicPr/>
                  </pic:nvPicPr>
                  <pic:blipFill>
                    <a:blip r:embed="rId227" cstate="print"/>
                    <a:srcRect l="0" t="0" r="0" b="0"/>
                    <a:stretch/>
                  </pic:blipFill>
                  <pic:spPr>
                    <a:xfrm rot="0">
                      <a:off x="0" y="0"/>
                      <a:ext cx="390525" cy="400050"/>
                    </a:xfrm>
                    <a:prstGeom prst="rect"/>
                    <a:ln>
                      <a:noFill/>
                    </a:ln>
                    <a:effectLst>
                      <a:reflection blurRad="12700" stA="30001" stPos="0" endA="0" endPos="30001" dist="5000" dir="5400000" fadeDir="5400000" sx="100000" sy="-100000" kx="0" ky="0" algn="bl" rotWithShape="false"/>
                    </a:effectLst>
                  </pic:spPr>
                </pic:pic>
              </a:graphicData>
            </a:graphic>
          </wp:inline>
        </w:drawing>
      </w:r>
      <w:r>
        <w:rPr>
          <w:color w:val="0000ff"/>
        </w:rPr>
        <w:t>*</w:t>
      </w:r>
      <w:r>
        <w:t xml:space="preserve"> ethanedioic acid</w:t>
      </w:r>
    </w:p>
    <w:p>
      <w:pPr>
        <w:pStyle w:val="style157"/>
        <w:rPr/>
      </w:pPr>
    </w:p>
    <w:p>
      <w:pPr>
        <w:pStyle w:val="style157"/>
        <w:rPr/>
      </w:pPr>
      <w:r>
        <w:rPr>
          <w:noProof/>
        </w:rPr>
        <w:drawing>
          <wp:inline distL="0" distT="0" distB="0" distR="0">
            <wp:extent cx="742950" cy="819150"/>
            <wp:effectExtent l="19050" t="38100" r="0" b="323850"/>
            <wp:docPr id="1431" name="Picture 74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6" name="Picture 741"/>
                    <pic:cNvPicPr/>
                  </pic:nvPicPr>
                  <pic:blipFill>
                    <a:blip r:embed="rId214" cstate="print"/>
                    <a:srcRect l="0" t="0" r="0" b="0"/>
                    <a:stretch/>
                  </pic:blipFill>
                  <pic:spPr>
                    <a:xfrm rot="0">
                      <a:off x="0" y="0"/>
                      <a:ext cx="742950" cy="819150"/>
                    </a:xfrm>
                    <a:prstGeom prst="rect"/>
                    <a:ln>
                      <a:noFill/>
                    </a:ln>
                    <a:effectLst>
                      <a:reflection blurRad="12700" stA="30001" stPos="0" endA="0" endPos="30001" dist="5000" dir="5400000" fadeDir="5400000" sx="100000" sy="-100000" kx="0" ky="0" algn="bl" rotWithShape="false"/>
                    </a:effectLst>
                  </pic:spPr>
                </pic:pic>
              </a:graphicData>
            </a:graphic>
          </wp:inline>
        </w:drawing>
      </w:r>
      <w:r>
        <w:t xml:space="preserve">* 3-hydroxybenzoic acid, </w:t>
      </w:r>
      <w:r>
        <w:rPr>
          <w:noProof/>
        </w:rPr>
        <w:drawing>
          <wp:inline distL="0" distT="0" distB="0" distR="0">
            <wp:extent cx="904875" cy="704850"/>
            <wp:effectExtent l="19050" t="57150" r="0" b="285750"/>
            <wp:docPr id="1432" name="Picture 74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Picture 743"/>
                    <pic:cNvPicPr/>
                  </pic:nvPicPr>
                  <pic:blipFill>
                    <a:blip r:embed="rId228" cstate="print"/>
                    <a:srcRect l="0" t="0" r="0" b="0"/>
                    <a:stretch/>
                  </pic:blipFill>
                  <pic:spPr>
                    <a:xfrm rot="0">
                      <a:off x="0" y="0"/>
                      <a:ext cx="904875" cy="704850"/>
                    </a:xfrm>
                    <a:prstGeom prst="rect"/>
                    <a:ln>
                      <a:noFill/>
                    </a:ln>
                    <a:effectLst>
                      <a:reflection blurRad="12700" stA="30001" stPos="0" endA="0" endPos="30001" dist="5000" dir="5400000" fadeDir="5400000" sx="100000" sy="-100000" kx="0" ky="0" algn="bl" rotWithShape="false"/>
                    </a:effectLst>
                  </pic:spPr>
                </pic:pic>
              </a:graphicData>
            </a:graphic>
          </wp:inline>
        </w:drawing>
      </w:r>
      <w:r>
        <w:t>2-chlorobenzoic acid, </w:t>
      </w:r>
    </w:p>
    <w:p>
      <w:pPr>
        <w:pStyle w:val="style157"/>
        <w:rPr>
          <w:rFonts w:cs="Times New Roman"/>
        </w:rPr>
      </w:pPr>
      <w:r>
        <w:t xml:space="preserve">  </w:t>
      </w:r>
      <w:r>
        <w:rPr>
          <w:noProof/>
        </w:rPr>
        <w:drawing>
          <wp:inline distL="0" distT="0" distB="0" distR="0">
            <wp:extent cx="876300" cy="828675"/>
            <wp:effectExtent l="0" t="57150" r="0" b="333375"/>
            <wp:docPr id="1433" name="Picture 74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1" name="Picture 744"/>
                    <pic:cNvPicPr/>
                  </pic:nvPicPr>
                  <pic:blipFill>
                    <a:blip r:embed="rId229" cstate="print"/>
                    <a:srcRect l="0" t="0" r="0" b="0"/>
                    <a:stretch/>
                  </pic:blipFill>
                  <pic:spPr>
                    <a:xfrm rot="0">
                      <a:off x="0" y="0"/>
                      <a:ext cx="876300" cy="828675"/>
                    </a:xfrm>
                    <a:prstGeom prst="rect"/>
                    <a:ln>
                      <a:noFill/>
                    </a:ln>
                    <a:effectLst>
                      <a:reflection blurRad="12700" stA="30001" stPos="0" endA="0" endPos="30001" dist="5000" dir="5400000" fadeDir="5400000" sx="100000" sy="-100000" kx="0" ky="0" algn="bl" rotWithShape="false"/>
                    </a:effectLst>
                  </pic:spPr>
                </pic:pic>
              </a:graphicData>
            </a:graphic>
          </wp:inline>
        </w:drawing>
      </w:r>
      <w:r>
        <w:t>* benzene-1,2-dicarboxylic acid</w:t>
      </w:r>
    </w:p>
    <w:p>
      <w:pPr>
        <w:pStyle w:val="style157"/>
        <w:rPr>
          <w:rFonts w:eastAsia="Arial-BoldMT"/>
        </w:rPr>
      </w:pPr>
    </w:p>
    <w:p>
      <w:pPr>
        <w:pStyle w:val="style157"/>
        <w:rPr>
          <w:rFonts w:eastAsia="Arial-BoldMT"/>
        </w:rPr>
      </w:pPr>
    </w:p>
    <w:p>
      <w:pPr>
        <w:pStyle w:val="style157"/>
        <w:rPr>
          <w:rFonts w:eastAsia="Arial-BoldMT"/>
        </w:rPr>
      </w:pPr>
      <w:r>
        <w:rPr>
          <w:rFonts w:eastAsia="Arial-BoldMT"/>
        </w:rPr>
        <w:t>DICARBOXYLIC ACIDS</w:t>
      </w:r>
    </w:p>
    <w:p>
      <w:pPr>
        <w:pStyle w:val="style157"/>
        <w:rPr>
          <w:rFonts w:eastAsia="Arial-BoldMT"/>
        </w:rPr>
      </w:pPr>
      <w:r>
        <w:rPr>
          <w:rFonts w:eastAsia="Arial-BoldMT"/>
        </w:rPr>
        <w:t>In general, dicarboxylic acids show the same chemical behavior as monocarboxylic acids. They have two carboxyl groups, examples ethanedioic acid(oxalic acid),propanedioic acid(malonic acid),butanedioic acid( succinic acid),hexanedioic acid(adipic acid) e.t.c.</w:t>
      </w:r>
    </w:p>
    <w:p>
      <w:pPr>
        <w:pStyle w:val="style157"/>
        <w:rPr>
          <w:rFonts w:eastAsia="Arial-BoldMT"/>
        </w:rPr>
      </w:pPr>
    </w:p>
    <w:p>
      <w:pPr>
        <w:pStyle w:val="style157"/>
        <w:rPr>
          <w:rFonts w:eastAsia="Arial-BoldMT"/>
        </w:rPr>
      </w:pPr>
      <w:r>
        <w:rPr>
          <w:rFonts w:eastAsia="Arial-BoldMT"/>
        </w:rPr>
        <w:t>FORMULAS OF SOME DICARBOXYLIC ACIDS</w:t>
      </w:r>
    </w:p>
    <w:p>
      <w:pPr>
        <w:pStyle w:val="style157"/>
        <w:rPr>
          <w:rFonts w:eastAsia="Arial-BoldMT"/>
        </w:rPr>
      </w:pPr>
      <m:oMathPara>
        <m:oMath>
          <m:r>
            <m:rPr>
              <m:sty m:val="p"/>
            </m:rPr>
            <w:rPr>
              <w:rFonts w:ascii="Cambria Math" w:eastAsia="Arial-BoldMT" w:hAnsi="Cambria Math"/>
            </w:rPr>
            <m:t>HOOC-COOH=</m:t>
          </m:r>
          <m:r>
            <w:rPr>
              <w:rFonts w:ascii="Cambria Math" w:eastAsia="Arial-BoldMT" w:hAnsi="Cambria Math"/>
            </w:rPr>
            <m:t>&gt;</m:t>
          </m:r>
          <m:r>
            <m:rPr>
              <m:sty m:val="p"/>
            </m:rPr>
            <w:rPr>
              <w:rFonts w:ascii="Cambria Math" w:eastAsia="Arial-BoldMT" w:hAnsi="Cambria Math"/>
              <w:color w:val="000066"/>
            </w:rPr>
            <m:t>Ethanedioic acid</m:t>
          </m:r>
          <m:r>
            <m:rPr>
              <m:sty m:val="p"/>
            </m:rPr>
            <w:rPr>
              <w:rFonts w:ascii="Cambria Math" w:eastAsia="Arial-BoldMT" w:hAnsi="Cambria Math"/>
            </w:rPr>
            <m:t>(Oxalic acid)</m:t>
          </m:r>
        </m:oMath>
      </m:oMathPara>
    </w:p>
    <w:p>
      <w:pPr>
        <w:pStyle w:val="style157"/>
        <w:rPr>
          <w:rFonts w:eastAsia="Arial-BoldMT"/>
        </w:rPr>
      </w:pP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HOOCCH</m:t>
              </m:r>
            </m:e>
            <m:sub>
              <m:r>
                <m:rPr>
                  <m:sty m:val="p"/>
                </m:rPr>
                <w:rPr>
                  <w:rFonts w:ascii="Cambria Math" w:eastAsia="Arial-BoldMT" w:hAnsi="Cambria Math"/>
                </w:rPr>
                <m:t>2</m:t>
              </m:r>
            </m:sub>
          </m:sSub>
          <m:r>
            <m:rPr>
              <m:sty m:val="p"/>
            </m:rPr>
            <w:rPr>
              <w:rFonts w:ascii="Cambria Math" w:eastAsia="Arial-BoldMT" w:hAnsi="Cambria Math"/>
            </w:rPr>
            <m:t>COOH=</m:t>
          </m:r>
          <m:r>
            <w:rPr>
              <w:rFonts w:ascii="Cambria Math" w:eastAsia="Arial-BoldMT" w:hAnsi="Cambria Math"/>
            </w:rPr>
            <m:t>&gt;</m:t>
          </m:r>
          <m:r>
            <m:rPr>
              <m:sty m:val="p"/>
            </m:rPr>
            <w:rPr>
              <w:rFonts w:ascii="Cambria Math" w:eastAsia="Arial-BoldMT" w:hAnsi="Cambria Math"/>
              <w:color w:val="000066"/>
            </w:rPr>
            <m:t>Propanedioic acid</m:t>
          </m:r>
          <m:r>
            <m:rPr>
              <m:sty m:val="p"/>
            </m:rPr>
            <w:rPr>
              <w:rFonts w:ascii="Cambria Math" w:eastAsia="Arial-BoldMT" w:hAnsi="Cambria Math"/>
            </w:rPr>
            <m:t>(Malonic acid)</m:t>
          </m:r>
        </m:oMath>
      </m:oMathPara>
    </w:p>
    <w:p>
      <w:pPr>
        <w:pStyle w:val="style157"/>
        <w:rPr>
          <w:rFonts w:eastAsia="Arial-BoldMT"/>
        </w:rPr>
      </w:pP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HOOCCH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r>
            <m:rPr>
              <m:sty m:val="p"/>
            </m:rPr>
            <w:rPr>
              <w:rFonts w:ascii="Cambria Math" w:eastAsia="Arial-BoldMT" w:hAnsi="Cambria Math"/>
            </w:rPr>
            <m:t>COOH=</m:t>
          </m:r>
          <m:r>
            <w:rPr>
              <w:rFonts w:ascii="Cambria Math" w:eastAsia="Arial-BoldMT" w:hAnsi="Cambria Math"/>
            </w:rPr>
            <m:t>&gt;</m:t>
          </m:r>
          <m:r>
            <m:rPr>
              <m:sty m:val="p"/>
            </m:rPr>
            <w:rPr>
              <w:rFonts w:ascii="Cambria Math" w:eastAsia="Arial-BoldMT" w:hAnsi="Cambria Math"/>
              <w:color w:val="000066"/>
            </w:rPr>
            <m:t>Butanedioic acid</m:t>
          </m:r>
          <m:r>
            <m:rPr>
              <m:sty m:val="p"/>
            </m:rPr>
            <w:rPr>
              <w:rFonts w:ascii="Cambria Math" w:eastAsia="Arial-BoldMT" w:hAnsi="Cambria Math"/>
            </w:rPr>
            <m:t>(Succinic acid)</m:t>
          </m:r>
        </m:oMath>
      </m:oMathPara>
    </w:p>
    <w:p>
      <w:pPr>
        <w:pStyle w:val="style157"/>
        <w:rPr>
          <w:rFonts w:eastAsia="Arial-BoldMT"/>
        </w:rPr>
      </w:pP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HOOCCH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r>
            <m:rPr>
              <m:sty m:val="p"/>
            </m:rPr>
            <w:rPr>
              <w:rFonts w:ascii="Cambria Math" w:eastAsia="Arial-BoldMT" w:hAnsi="Cambria Math"/>
            </w:rPr>
            <m:t>COOH=</m:t>
          </m:r>
          <m:r>
            <w:rPr>
              <w:rFonts w:ascii="Cambria Math" w:eastAsia="Arial-BoldMT" w:hAnsi="Cambria Math"/>
            </w:rPr>
            <m:t>&gt;</m:t>
          </m:r>
          <m:r>
            <m:rPr>
              <m:sty m:val="p"/>
            </m:rPr>
            <w:rPr>
              <w:rFonts w:ascii="Cambria Math" w:eastAsia="Arial-BoldMT" w:hAnsi="Cambria Math"/>
              <w:color w:val="000066"/>
            </w:rPr>
            <m:t>Hexanedioic acid</m:t>
          </m:r>
          <m:r>
            <m:rPr>
              <m:sty m:val="p"/>
            </m:rPr>
            <w:rPr>
              <w:rFonts w:ascii="Cambria Math" w:eastAsia="Arial-BoldMT" w:hAnsi="Cambria Math"/>
            </w:rPr>
            <m:t>(Adipic acid)</m:t>
          </m:r>
        </m:oMath>
      </m:oMathPara>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r>
        <w:rPr>
          <w:rFonts w:eastAsia="Arial-BoldMT"/>
        </w:rPr>
        <w:t>PREPARATION OF ETHANOIC ACID</w:t>
      </w:r>
    </w:p>
    <w:p>
      <w:pPr>
        <w:pStyle w:val="style157"/>
        <w:rPr>
          <w:rFonts w:eastAsia="Arial-BoldMT"/>
        </w:rPr>
      </w:pPr>
      <w:r>
        <w:rPr>
          <w:rFonts w:eastAsia="Arial-BoldMT"/>
        </w:rPr>
        <w:t>Ethanoic acid(acetic acid) has the molecular formula of CH</w:t>
      </w:r>
      <w:r>
        <w:rPr>
          <w:rFonts w:eastAsia="Arial-BoldMT"/>
          <w:vertAlign w:val="subscript"/>
        </w:rPr>
        <w:t>3</w:t>
      </w:r>
      <w:r>
        <w:rPr>
          <w:rFonts w:eastAsia="Arial-BoldMT"/>
        </w:rPr>
        <w:t>COOH or C</w:t>
      </w:r>
      <w:r>
        <w:rPr>
          <w:rFonts w:eastAsia="Arial-BoldMT"/>
          <w:vertAlign w:val="subscript"/>
        </w:rPr>
        <w:t>2</w:t>
      </w:r>
      <w:r>
        <w:rPr>
          <w:rFonts w:eastAsia="Arial-BoldMT"/>
        </w:rPr>
        <w:t>H</w:t>
      </w:r>
      <w:r>
        <w:rPr>
          <w:rFonts w:eastAsia="Arial-BoldMT"/>
          <w:vertAlign w:val="subscript"/>
        </w:rPr>
        <w:t>4</w:t>
      </w:r>
      <w:r>
        <w:rPr>
          <w:rFonts w:eastAsia="Arial-BoldMT"/>
        </w:rPr>
        <w:t>O</w:t>
      </w:r>
      <w:r>
        <w:rPr>
          <w:rFonts w:eastAsia="Arial-BoldMT"/>
          <w:vertAlign w:val="subscript"/>
        </w:rPr>
        <w:t>2</w:t>
      </w:r>
      <w:r>
        <w:rPr>
          <w:rFonts w:eastAsia="Arial-BoldMT"/>
        </w:rPr>
        <w:t xml:space="preserve">. When diluted, it is sometimes called </w:t>
      </w:r>
      <m:oMath>
        <m:r>
          <m:rPr>
            <m:sty m:val="p"/>
          </m:rPr>
          <w:rPr>
            <w:rFonts w:ascii="Cambria Math" w:eastAsia="Arial-BoldMT" w:hAnsi="Cambria Math"/>
          </w:rPr>
          <m:t>glacial acetic acid</m:t>
        </m:r>
      </m:oMath>
      <w:r>
        <w:rPr>
          <w:rFonts w:eastAsia="Arial-BoldMT"/>
        </w:rPr>
        <w:t>.</w:t>
      </w:r>
    </w:p>
    <w:p>
      <w:pPr>
        <w:pStyle w:val="style157"/>
        <w:rPr>
          <w:rFonts w:eastAsia="Arial-BoldMT"/>
        </w:rPr>
      </w:pPr>
      <w:r>
        <w:rPr>
          <w:rFonts w:eastAsia="Arial-BoldMT"/>
        </w:rPr>
        <w:t>Ethanoic acid is prepared by heating ethanol with excess oxidizing agent such as acidified potassium dichromate(VI) or manganate(VII) solution.</w:t>
      </w:r>
    </w:p>
    <w:p>
      <w:pPr>
        <w:pStyle w:val="style157"/>
        <w:rPr>
          <w:rFonts w:eastAsia="Arial-BoldMT"/>
        </w:rPr>
      </w:pPr>
      <m:oMathPara>
        <m:oMathParaPr>
          <m:jc m:val="center"/>
        </m:oMathParaPr>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r>
            <m:rPr>
              <m:sty m:val="p"/>
            </m:rPr>
            <w:rPr>
              <w:rFonts w:ascii="Cambria Math" w:eastAsia="Arial-BoldMT" w:hAnsi="Cambria Math"/>
            </w:rPr>
            <m:t>OH</m:t>
          </m:r>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sSub>
                    <m:sSubPr>
                      <m:ctrlPr>
                        <w:rPr>
                          <w:rFonts w:ascii="Cambria Math" w:eastAsia="Arial-BoldMT" w:hAnsi="Cambria Math"/>
                        </w:rPr>
                      </m:ctrlPr>
                    </m:sSubPr>
                    <m:e>
                      <m:r>
                        <m:rPr>
                          <m:sty m:val="p"/>
                        </m:rPr>
                        <w:rPr>
                          <w:rFonts w:ascii="Cambria Math" w:eastAsia="Arial-BoldMT" w:hAnsi="Cambria Math"/>
                        </w:rPr>
                        <m:t>K</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Cr</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O</m:t>
                      </m:r>
                    </m:e>
                    <m:sub>
                      <m:r>
                        <m:rPr>
                          <m:sty m:val="p"/>
                        </m:rPr>
                        <w:rPr>
                          <w:rFonts w:ascii="Cambria Math" w:eastAsia="Arial-BoldMT" w:hAnsi="Cambria Math"/>
                        </w:rPr>
                        <m:t>7</m:t>
                      </m:r>
                    </m:sub>
                  </m:sSub>
                  <m:r>
                    <m:rPr>
                      <m:sty m:val="p"/>
                    </m:rPr>
                    <w:rPr>
                      <w:rFonts w:ascii="Cambria Math" w:eastAsia="Arial-BoldMT" w:hAnsi="Cambria Math"/>
                    </w:rPr>
                    <m:t>/</m:t>
                  </m:r>
                  <m:sSup>
                    <m:sSupPr>
                      <m:ctrlPr>
                        <w:rPr>
                          <w:rFonts w:ascii="Cambria Math" w:eastAsia="Arial-BoldMT" w:hAnsi="Cambria Math"/>
                        </w:rPr>
                      </m:ctrlPr>
                    </m:sSupPr>
                    <m:e>
                      <m:r>
                        <m:rPr>
                          <m:sty m:val="p"/>
                        </m:rPr>
                        <w:rPr>
                          <w:rFonts w:ascii="Cambria Math" w:eastAsia="Arial-BoldMT" w:hAnsi="Cambria Math"/>
                        </w:rPr>
                        <m:t>H</m:t>
                      </m:r>
                    </m:e>
                    <m:sup>
                      <m:r>
                        <m:rPr>
                          <m:sty m:val="p"/>
                        </m:rPr>
                        <w:rPr>
                          <w:rFonts w:ascii="Cambria Math" w:eastAsia="Arial-BoldMT" w:hAnsi="Cambria Math"/>
                        </w:rPr>
                        <m:t>+</m:t>
                      </m:r>
                    </m:sup>
                  </m:sSup>
                </m:e>
              </m:groupChr>
            </m:e>
          </m:box>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 +</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r>
            <m:rPr>
              <m:sty m:val="p"/>
            </m:rPr>
            <w:rPr>
              <w:rFonts w:ascii="Cambria Math" w:eastAsia="Arial-BoldMT" w:hAnsi="Cambria Math"/>
            </w:rPr>
            <m:t>O</m:t>
          </m:r>
        </m:oMath>
      </m:oMathPara>
    </w:p>
    <w:tbl>
      <w:tblPr>
        <w:tblW w:w="7839" w:type="dxa"/>
        <w:jc w:val="center"/>
        <w:tblCellSpacing w:w="75" w:type="dxa"/>
        <w:tblCellMar>
          <w:top w:w="15" w:type="dxa"/>
          <w:left w:w="15" w:type="dxa"/>
          <w:bottom w:w="15" w:type="dxa"/>
          <w:right w:w="15" w:type="dxa"/>
        </w:tblCellMar>
        <w:tblLook w:val="04A0" w:firstRow="1" w:lastRow="0" w:firstColumn="1" w:lastColumn="0" w:noHBand="0" w:noVBand="1"/>
      </w:tblPr>
      <w:tblGrid>
        <w:gridCol w:w="642"/>
        <w:gridCol w:w="7197"/>
      </w:tblGrid>
      <w:tr>
        <w:trPr>
          <w:trHeight w:val="155" w:hRule="atLeast"/>
          <w:tblCellSpacing w:w="75" w:type="dxa"/>
          <w:jc w:val="center"/>
        </w:trPr>
        <w:tc>
          <w:tcPr>
            <w:tcW w:w="0" w:type="auto"/>
            <w:gridSpan w:val="2"/>
            <w:tcBorders/>
            <w:vAlign w:val="center"/>
            <w:hideMark/>
          </w:tcPr>
          <w:p>
            <w:pPr>
              <w:pStyle w:val="style157"/>
              <w:rPr/>
            </w:pPr>
            <w:r>
              <w:t>Making carboxylic acids by oxidising primary alcohols or aldehydes</w:t>
            </w:r>
          </w:p>
          <w:p>
            <w:pPr>
              <w:pStyle w:val="style157"/>
              <w:rPr/>
            </w:pPr>
            <w:r>
              <w:t>Chemistry of the reactions</w:t>
            </w:r>
          </w:p>
          <w:p>
            <w:pPr>
              <w:pStyle w:val="style157"/>
              <w:rPr/>
            </w:pPr>
            <w:r>
              <w:t>Primary alcohols and aldehydes are normally oxidised to carboxylic acids using potassium dichromate(VI) solution in the presence of dilute sulphuric acid. During the reaction, the potassium dichromate(VI) solution turns from orange to green.</w:t>
            </w:r>
          </w:p>
          <w:p>
            <w:pPr>
              <w:pStyle w:val="style157"/>
              <w:rPr/>
            </w:pPr>
            <w:r>
              <w:t>The potassium dichromate(VI) can just as well be replaced with sodium dichromate(VI). Because what matters is the dichromate(VI) ion, all the equations and colour changes would be identical.</w:t>
            </w:r>
          </w:p>
          <w:p>
            <w:pPr>
              <w:pStyle w:val="style157"/>
              <w:rPr/>
            </w:pPr>
            <w:r>
              <w:t>Primary alcohols are oxidised to carboxylic acids in two stages - first to an aldehyde and then to the acid. We often use simplified versions of these equations using "[O]" to represent oxygen from the oxidising agent.</w:t>
            </w:r>
          </w:p>
          <w:p>
            <w:pPr>
              <w:pStyle w:val="style157"/>
              <w:rPr/>
            </w:pPr>
            <w:r>
              <w:t>The formation of the aldehyde is shown by the simplified equation:</w:t>
            </w:r>
          </w:p>
          <w:p>
            <w:pPr>
              <w:pStyle w:val="style157"/>
              <w:rPr>
                <w:noProof/>
              </w:rPr>
            </w:pPr>
            <w:r>
              <w:rPr>
                <w:noProof/>
              </w:rPr>
              <w:t>RCH</w:t>
            </w:r>
            <w:r>
              <w:rPr>
                <w:noProof/>
                <w:vertAlign w:val="subscript"/>
              </w:rPr>
              <w:t>2</w:t>
            </w:r>
            <w:r>
              <w:rPr>
                <w:noProof/>
              </w:rPr>
              <w:t xml:space="preserve">OH + </w:t>
            </w:r>
            <w:r>
              <w:t xml:space="preserve">[O] </w:t>
            </w:r>
            <m:oMath>
              <m:r>
                <w:rPr>
                  <w:rFonts w:ascii="Cambria Math" w:hAnsi="Cambria Math"/>
                </w:rPr>
                <m:t>→</m:t>
              </m:r>
            </m:oMath>
            <w:r>
              <w:rPr>
                <w:noProof/>
              </w:rPr>
              <w:t>RCHO +H</w:t>
            </w:r>
            <w:r>
              <w:rPr>
                <w:noProof/>
                <w:vertAlign w:val="subscript"/>
              </w:rPr>
              <w:t>2</w:t>
            </w:r>
            <w:r>
              <w:rPr>
                <w:noProof/>
              </w:rPr>
              <w:t>O</w:t>
            </w:r>
          </w:p>
          <w:p>
            <w:pPr>
              <w:pStyle w:val="style157"/>
              <w:rPr>
                <w:b/>
                <w:sz w:val="20"/>
                <w:szCs w:val="20"/>
              </w:rPr>
            </w:pPr>
            <w:r>
              <w:rPr>
                <w:b/>
                <w:sz w:val="20"/>
                <w:szCs w:val="20"/>
              </w:rPr>
              <w:t>[O]=This means oxygen from an oxidzing agent</w:t>
            </w:r>
          </w:p>
          <w:p>
            <w:pPr>
              <w:pStyle w:val="style157"/>
              <w:rPr/>
            </w:pPr>
            <w:r>
              <w:t>"R" is a hydrogen atom or a hydrocarbon group such as an alkyl group.</w:t>
            </w:r>
          </w:p>
        </w:tc>
      </w:tr>
      <w:tr>
        <w:tblPrEx/>
        <w:trPr>
          <w:trHeight w:val="155" w:hRule="atLeast"/>
          <w:tblCellSpacing w:w="75" w:type="dxa"/>
          <w:jc w:val="center"/>
        </w:trPr>
        <w:tc>
          <w:tcPr>
            <w:tcW w:w="1503" w:type="dxa"/>
            <w:tcBorders/>
            <w:vAlign w:val="center"/>
            <w:hideMark/>
          </w:tcPr>
          <w:p>
            <w:pPr>
              <w:pStyle w:val="style157"/>
              <w:rPr/>
            </w:pPr>
          </w:p>
        </w:tc>
        <w:tc>
          <w:tcPr>
            <w:tcW w:w="0" w:type="auto"/>
            <w:tcBorders/>
            <w:vAlign w:val="center"/>
            <w:hideMark/>
          </w:tcPr>
          <w:p>
            <w:pPr>
              <w:pStyle w:val="style157"/>
              <w:rPr>
                <w:color w:val="006600"/>
                <w:sz w:val="20"/>
                <w:szCs w:val="20"/>
              </w:rPr>
            </w:pPr>
            <w:r>
              <w:rPr>
                <w:color w:val="006600"/>
                <w:sz w:val="20"/>
                <w:szCs w:val="20"/>
              </w:rPr>
              <w:pict>
                <v:rect id="1434" fillcolor="#a0a0a0" stroked="f" style="margin-left:0.0pt;margin-top:0.0pt;width:0.0pt;height:1.5pt;mso-wrap-distance-left:0.0pt;mso-wrap-distance-right:0.0pt;visibility:visible;" o:hr="t" o:hralign="center" o:hrstd="t">
                  <v:stroke on="f"/>
                  <v:fill/>
                </v:rect>
              </w:pict>
            </w:r>
          </w:p>
          <w:p>
            <w:pPr>
              <w:pStyle w:val="style157"/>
              <w:rPr>
                <w:rFonts w:ascii="Times New Roman" w:hAnsi="Times New Roman"/>
              </w:rPr>
            </w:pPr>
            <w:r>
              <w:rPr>
                <w:color w:val="006600"/>
                <w:sz w:val="20"/>
                <w:szCs w:val="20"/>
              </w:rPr>
              <w:t>Note:  Although "R" can in principle be a hydrogen atom, in practice if it is a hydrogen, the oxidation eventually goes all the way to carbon dioxide and water rather than stopping at methanoic acid. Unlike most other carboxylic acids, methanoic acid is very easily oxidised.</w:t>
            </w:r>
          </w:p>
          <w:p>
            <w:pPr>
              <w:pStyle w:val="style157"/>
              <w:rPr/>
            </w:pPr>
            <w:r>
              <w:rPr/>
              <w:pict>
                <v:rect id="1435" fillcolor="#a0a0a0" stroked="f" style="margin-left:0.0pt;margin-top:0.0pt;width:0.0pt;height:1.5pt;mso-wrap-distance-left:0.0pt;mso-wrap-distance-right:0.0pt;visibility:visible;" o:hr="t" o:hralign="center" o:hrstd="t">
                  <v:stroke on="f"/>
                  <v:fill/>
                </v:rect>
              </w:pict>
            </w:r>
          </w:p>
          <w:p>
            <w:pPr>
              <w:pStyle w:val="style157"/>
              <w:rPr/>
            </w:pPr>
          </w:p>
        </w:tc>
      </w:tr>
      <w:tr>
        <w:tblPrEx/>
        <w:trPr>
          <w:trHeight w:val="155" w:hRule="atLeast"/>
          <w:tblCellSpacing w:w="75" w:type="dxa"/>
          <w:jc w:val="center"/>
        </w:trPr>
        <w:tc>
          <w:tcPr>
            <w:tcW w:w="0" w:type="auto"/>
            <w:gridSpan w:val="2"/>
            <w:tcBorders/>
            <w:vAlign w:val="center"/>
            <w:hideMark/>
          </w:tcPr>
          <w:p>
            <w:pPr>
              <w:pStyle w:val="style157"/>
              <w:rPr/>
            </w:pPr>
            <w:r>
              <w:t>The aldehyde is then oxidised further to give the carboxylic acid:</w:t>
            </w:r>
          </w:p>
          <w:p>
            <w:pPr>
              <w:pStyle w:val="style157"/>
              <w:rPr/>
            </w:pPr>
            <w:r>
              <w:t>RCHO + [O]</w:t>
            </w:r>
            <m:oMath>
              <m:r>
                <w:rPr>
                  <w:rFonts w:ascii="Cambria Math" w:hAnsi="Cambria Math"/>
                </w:rPr>
                <m:t xml:space="preserve"> →</m:t>
              </m:r>
            </m:oMath>
            <w:r>
              <w:t>RCOOH</w:t>
            </w:r>
          </w:p>
          <w:p>
            <w:pPr>
              <w:pStyle w:val="style157"/>
              <w:rPr/>
            </w:pPr>
            <w:r>
              <w:t>If you start with an aldehyde, you are obviously just doing this second stage.</w:t>
            </w:r>
          </w:p>
          <w:p>
            <w:pPr>
              <w:pStyle w:val="style157"/>
              <w:rPr/>
            </w:pPr>
            <w:r>
              <w:t>Starting from the primary alcohol, you could combine these into one single equation to give:RCH</w:t>
            </w:r>
            <w:r>
              <w:rPr>
                <w:vertAlign w:val="subscript"/>
              </w:rPr>
              <w:t>2</w:t>
            </w:r>
            <w:r>
              <w:t>OH + 2[O]</w:t>
            </w:r>
            <m:oMath>
              <m:r>
                <w:rPr>
                  <w:rFonts w:ascii="Cambria Math" w:hAnsi="Cambria Math"/>
                </w:rPr>
                <m:t xml:space="preserve"> → </m:t>
              </m:r>
            </m:oMath>
            <w:r>
              <w:t>RCOOH + H</w:t>
            </w:r>
            <w:r>
              <w:rPr>
                <w:vertAlign w:val="subscript"/>
              </w:rPr>
              <w:t>2</w:t>
            </w:r>
            <w:r>
              <w:t>O</w:t>
            </w:r>
          </w:p>
          <w:p>
            <w:pPr>
              <w:pStyle w:val="style157"/>
              <w:rPr/>
            </w:pPr>
            <w:r>
              <w:t>For example, if you were converting ethanol into ethanoic acid, the simplified equation would be:</w:t>
            </w:r>
          </w:p>
          <w:p>
            <w:pPr>
              <w:pStyle w:val="style157"/>
              <w:rPr/>
            </w:pPr>
            <w:r>
              <w:t>CH</w:t>
            </w:r>
            <w:r>
              <w:rPr>
                <w:vertAlign w:val="subscript"/>
              </w:rPr>
              <w:t>3</w:t>
            </w:r>
            <w:r>
              <w:t>CH</w:t>
            </w:r>
            <w:r>
              <w:rPr>
                <w:vertAlign w:val="subscript"/>
              </w:rPr>
              <w:t>2</w:t>
            </w:r>
            <w:r>
              <w:t>OH + 2[O]</w:t>
            </w:r>
            <m:oMath>
              <m:r>
                <w:rPr>
                  <w:rFonts w:ascii="Cambria Math" w:hAnsi="Cambria Math"/>
                </w:rPr>
                <m:t xml:space="preserve"> →</m:t>
              </m:r>
            </m:oMath>
            <w:r>
              <w:t xml:space="preserve"> CH</w:t>
            </w:r>
            <w:r>
              <w:rPr>
                <w:vertAlign w:val="subscript"/>
              </w:rPr>
              <w:t>3</w:t>
            </w:r>
            <w:r>
              <w:t>COOH + H</w:t>
            </w:r>
            <w:r>
              <w:rPr>
                <w:vertAlign w:val="subscript"/>
              </w:rPr>
              <w:t>2</w:t>
            </w:r>
            <w:r>
              <w:t>O</w:t>
            </w:r>
          </w:p>
          <w:p>
            <w:pPr>
              <w:pStyle w:val="style157"/>
              <w:rPr/>
            </w:pPr>
            <w:r>
              <w:t>It is possible that you might want to write proper equations for these reactions rather than these simplified ones. You can work these out from electron-half-equations. How you do this is described in detail elsewhere on the site.</w:t>
            </w:r>
          </w:p>
          <w:p>
            <w:pPr>
              <w:pStyle w:val="style157"/>
              <w:rPr/>
            </w:pPr>
            <w:r>
              <w:t>The complete equation for the conversion of a primary alcohol to a carboxylic acid is:</w:t>
            </w:r>
          </w:p>
          <w:p>
            <w:pPr>
              <w:pStyle w:val="style157"/>
              <w:rPr/>
            </w:pPr>
            <w:r>
              <w:t>3RCH</w:t>
            </w:r>
            <w:r>
              <w:rPr>
                <w:vertAlign w:val="subscript"/>
              </w:rPr>
              <w:t>2</w:t>
            </w:r>
            <w:r>
              <w:t xml:space="preserve">OH + </w:t>
            </w:r>
            <w:r>
              <w:t>2Cr</w:t>
            </w:r>
            <w:r>
              <w:rPr>
                <w:vertAlign w:val="subscript"/>
              </w:rPr>
              <w:t>2</w:t>
            </w:r>
            <w:r>
              <w:t>O</w:t>
            </w:r>
            <w:r>
              <w:rPr>
                <w:vertAlign w:val="subscript"/>
              </w:rPr>
              <w:t>7</w:t>
            </w:r>
            <w:r>
              <w:rPr>
                <w:vertAlign w:val="superscript"/>
              </w:rPr>
              <w:t>2-</w:t>
            </w:r>
            <w:r>
              <w:t xml:space="preserve"> + 16H</w:t>
            </w:r>
            <w:r>
              <w:rPr>
                <w:vertAlign w:val="superscript"/>
              </w:rPr>
              <w:t>+</w:t>
            </w:r>
            <m:oMath>
              <m:r>
                <w:rPr>
                  <w:rFonts w:ascii="Cambria Math" w:hAnsi="Cambria Math"/>
                </w:rPr>
                <m:t>→</m:t>
              </m:r>
            </m:oMath>
            <w:r>
              <w:t xml:space="preserve"> 3RCOOH + 4Cr</w:t>
            </w:r>
            <w:r>
              <w:rPr>
                <w:vertAlign w:val="superscript"/>
              </w:rPr>
              <w:t>3+</w:t>
            </w:r>
            <w:r>
              <w:t xml:space="preserve"> + 11H</w:t>
            </w:r>
            <w:r>
              <w:rPr>
                <w:vertAlign w:val="subscript"/>
              </w:rPr>
              <w:t>2</w:t>
            </w:r>
            <w:r>
              <w:t>O</w:t>
            </w:r>
          </w:p>
          <w:p>
            <w:pPr>
              <w:pStyle w:val="style157"/>
              <w:rPr/>
            </w:pPr>
            <w:r>
              <w:t>. . . or if you were starting from an aldehyde is:</w:t>
            </w:r>
          </w:p>
          <w:p>
            <w:pPr>
              <w:pStyle w:val="style157"/>
              <w:rPr/>
            </w:pPr>
            <w:r>
              <w:t xml:space="preserve">3RCHO + </w:t>
            </w:r>
            <w:r>
              <w:t>2Cr</w:t>
            </w:r>
            <w:r>
              <w:rPr>
                <w:vertAlign w:val="subscript"/>
              </w:rPr>
              <w:t>2</w:t>
            </w:r>
            <w:r>
              <w:t>O</w:t>
            </w:r>
            <w:r>
              <w:rPr>
                <w:vertAlign w:val="subscript"/>
              </w:rPr>
              <w:t>7</w:t>
            </w:r>
            <w:r>
              <w:rPr>
                <w:vertAlign w:val="superscript"/>
              </w:rPr>
              <w:t>2-</w:t>
            </w:r>
            <w:r>
              <w:t xml:space="preserve"> + 8H</w:t>
            </w:r>
            <w:r>
              <w:rPr>
                <w:vertAlign w:val="superscript"/>
              </w:rPr>
              <w:t>+</w:t>
            </w:r>
            <m:oMath>
              <m:r>
                <w:rPr>
                  <w:rFonts w:ascii="Cambria Math" w:hAnsi="Cambria Math"/>
                </w:rPr>
                <m:t>→</m:t>
              </m:r>
            </m:oMath>
            <w:r>
              <w:t xml:space="preserve"> 3RCOOH + 2Cr</w:t>
            </w:r>
            <w:r>
              <w:rPr>
                <w:vertAlign w:val="superscript"/>
              </w:rPr>
              <w:t>3+</w:t>
            </w:r>
            <w:r>
              <w:t xml:space="preserve"> + 4 H</w:t>
            </w:r>
            <w:r>
              <w:rPr>
                <w:vertAlign w:val="subscript"/>
              </w:rPr>
              <w:t>2</w:t>
            </w:r>
            <w:r>
              <w:t>O</w:t>
            </w:r>
          </w:p>
        </w:tc>
      </w:tr>
      <w:tr>
        <w:tblPrEx/>
        <w:trPr>
          <w:trHeight w:val="3691" w:hRule="atLeast"/>
          <w:tblCellSpacing w:w="75" w:type="dxa"/>
          <w:jc w:val="center"/>
        </w:trPr>
        <w:tc>
          <w:tcPr>
            <w:tcW w:w="0" w:type="auto"/>
            <w:gridSpan w:val="2"/>
            <w:tcBorders/>
            <w:vAlign w:val="center"/>
            <w:hideMark/>
          </w:tcPr>
          <w:p>
            <w:pPr>
              <w:pStyle w:val="style157"/>
              <w:rPr>
                <w:b/>
                <w:sz w:val="20"/>
                <w:szCs w:val="20"/>
              </w:rPr>
            </w:pPr>
          </w:p>
          <w:p>
            <w:pPr>
              <w:pStyle w:val="style157"/>
              <w:rPr>
                <w:b/>
                <w:bCs/>
                <w:sz w:val="24"/>
                <w:szCs w:val="24"/>
              </w:rPr>
            </w:pPr>
            <w:r>
              <w:rPr>
                <w:b/>
                <w:bCs/>
                <w:sz w:val="24"/>
                <w:szCs w:val="24"/>
              </w:rPr>
              <w:t>Doing the reactions</w:t>
            </w:r>
            <w:r>
              <w:rPr>
                <w:b/>
                <w:bCs/>
                <w:sz w:val="24"/>
                <w:szCs w:val="24"/>
                <w:lang w:val="en-US"/>
              </w:rPr>
              <w:t>:</w:t>
            </w:r>
          </w:p>
          <w:p>
            <w:pPr>
              <w:pStyle w:val="style157"/>
              <w:rPr>
                <w:b w:val="false"/>
                <w:bCs w:val="false"/>
                <w:sz w:val="24"/>
                <w:szCs w:val="24"/>
              </w:rPr>
            </w:pPr>
            <w:r>
              <w:rPr>
                <w:b w:val="false"/>
                <w:bCs w:val="false"/>
                <w:sz w:val="24"/>
                <w:szCs w:val="24"/>
              </w:rPr>
              <w:t>It would actually be quite uncommon to make an acid starting from an aldehyde, but very common to start from a primary alcohol. The conversion of ethanol into ethanoic acid would be a typical example.</w:t>
            </w:r>
          </w:p>
          <w:p>
            <w:pPr>
              <w:pStyle w:val="style157"/>
              <w:rPr>
                <w:b w:val="false"/>
                <w:bCs w:val="false"/>
                <w:sz w:val="24"/>
                <w:szCs w:val="24"/>
              </w:rPr>
            </w:pPr>
            <w:r>
              <w:rPr>
                <w:b w:val="false"/>
                <w:bCs w:val="false"/>
                <w:sz w:val="24"/>
                <w:szCs w:val="24"/>
              </w:rPr>
              <w:t>The alcohol is heated under reflux with an excess of a mixture of potassium dichromate(VI) solution and dilute sulphuric acid.</w:t>
            </w:r>
          </w:p>
          <w:p>
            <w:pPr>
              <w:pStyle w:val="style157"/>
              <w:rPr>
                <w:b w:val="false"/>
                <w:bCs w:val="false"/>
                <w:sz w:val="24"/>
                <w:szCs w:val="24"/>
              </w:rPr>
            </w:pPr>
            <w:r>
              <w:rPr>
                <w:b w:val="false"/>
                <w:bCs w:val="false"/>
                <w:sz w:val="24"/>
                <w:szCs w:val="24"/>
              </w:rPr>
              <w:t>Heating under reflux (heating in a flask with a condenser placed vertically in it) prevents any aldehyde formed escaping before it has time to be oxidised to the carboxylic acid.</w:t>
            </w:r>
          </w:p>
          <w:p>
            <w:pPr>
              <w:pStyle w:val="style157"/>
              <w:rPr>
                <w:b w:val="false"/>
                <w:bCs w:val="false"/>
                <w:sz w:val="24"/>
                <w:szCs w:val="24"/>
              </w:rPr>
            </w:pPr>
            <w:r>
              <w:rPr>
                <w:b w:val="false"/>
                <w:bCs w:val="false"/>
                <w:sz w:val="24"/>
                <w:szCs w:val="24"/>
              </w:rPr>
              <w:t>Using an excess of oxidising agent is to be sure that there is enough oxidising agent present for the oxidation to go all the way to the carboxylic acid.</w:t>
            </w:r>
          </w:p>
          <w:p>
            <w:pPr>
              <w:pStyle w:val="style157"/>
              <w:rPr>
                <w:b w:val="false"/>
                <w:bCs w:val="false"/>
                <w:sz w:val="24"/>
                <w:szCs w:val="24"/>
              </w:rPr>
            </w:pPr>
            <w:r>
              <w:rPr>
                <w:b w:val="false"/>
                <w:bCs w:val="false"/>
                <w:sz w:val="24"/>
                <w:szCs w:val="24"/>
              </w:rPr>
              <w:t>When oxidation is complete, the mixture can be distilled. You end up with an aqueous solution of the acid.</w:t>
            </w:r>
          </w:p>
        </w:tc>
      </w:tr>
    </w:tbl>
    <w:p>
      <w:pPr>
        <w:pStyle w:val="style157"/>
        <w:rPr>
          <w:rFonts w:eastAsia="Arial-BoldMT"/>
        </w:rPr>
      </w:pPr>
    </w:p>
    <w:p>
      <w:pPr>
        <w:pStyle w:val="style157"/>
        <w:rPr>
          <w:rFonts w:eastAsia="Arial-BoldMT"/>
        </w:rPr>
      </w:pPr>
      <w:r>
        <w:rPr>
          <w:rFonts w:eastAsia="Arial-BoldMT"/>
        </w:rPr>
        <w:t>Industrially, ethanoic acid is manufactured by the reaction between methanol and carbon monoxide in the presence of iridium-rhodium catalyst.</w:t>
      </w: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OH +CO</m:t>
          </m:r>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r>
                    <m:rPr>
                      <m:sty m:val="p"/>
                    </m:rPr>
                    <w:rPr>
                      <w:rFonts w:ascii="Cambria Math" w:eastAsia="Arial-BoldMT" w:hAnsi="Cambria Math"/>
                    </w:rPr>
                    <m:t>Ir/Rh</m:t>
                  </m:r>
                </m:e>
              </m:groupChr>
            </m:e>
          </m:box>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m:t>
          </m:r>
        </m:oMath>
      </m:oMathPara>
    </w:p>
    <w:p>
      <w:pPr>
        <w:pStyle w:val="style157"/>
        <w:rPr>
          <w:rFonts w:eastAsia="Arial-BoldMT"/>
        </w:rPr>
      </w:pPr>
    </w:p>
    <w:p>
      <w:pPr>
        <w:pStyle w:val="style157"/>
        <w:rPr>
          <w:rFonts w:eastAsia="Arial-BoldMT"/>
          <w:b/>
        </w:rPr>
      </w:pPr>
      <w:r>
        <w:rPr>
          <w:rFonts w:eastAsia="Arial-BoldMT"/>
          <w:b/>
        </w:rPr>
        <w:t>Physical properties</w:t>
      </w:r>
    </w:p>
    <w:p>
      <w:pPr>
        <w:pStyle w:val="style157"/>
        <w:numPr>
          <w:ilvl w:val="0"/>
          <w:numId w:val="164"/>
        </w:numPr>
        <w:rPr>
          <w:rFonts w:eastAsia="Arial-BoldMT"/>
        </w:rPr>
      </w:pPr>
      <w:r>
        <w:rPr>
          <w:rFonts w:eastAsia="Arial-BoldMT"/>
        </w:rPr>
        <w:t>It is a colourles liquid</w:t>
      </w:r>
    </w:p>
    <w:p>
      <w:pPr>
        <w:pStyle w:val="style157"/>
        <w:numPr>
          <w:ilvl w:val="0"/>
          <w:numId w:val="164"/>
        </w:numPr>
        <w:rPr>
          <w:rFonts w:eastAsia="Arial-BoldMT"/>
        </w:rPr>
      </w:pPr>
      <w:r>
        <w:rPr>
          <w:rFonts w:eastAsia="Arial-BoldMT"/>
        </w:rPr>
        <w:t>Soluble in water</w:t>
      </w:r>
    </w:p>
    <w:p>
      <w:pPr>
        <w:pStyle w:val="style157"/>
        <w:numPr>
          <w:ilvl w:val="0"/>
          <w:numId w:val="164"/>
        </w:numPr>
        <w:rPr>
          <w:rFonts w:eastAsia="Arial-BoldMT"/>
        </w:rPr>
      </w:pPr>
      <w:r>
        <w:rPr>
          <w:rFonts w:eastAsia="Arial-BoldMT"/>
        </w:rPr>
        <w:t>It has a sour taste</w:t>
      </w:r>
    </w:p>
    <w:p>
      <w:pPr>
        <w:pStyle w:val="style157"/>
        <w:numPr>
          <w:ilvl w:val="0"/>
          <w:numId w:val="164"/>
        </w:numPr>
        <w:rPr>
          <w:rFonts w:eastAsia="Arial-BoldMT"/>
        </w:rPr>
      </w:pPr>
      <w:r>
        <w:rPr>
          <w:rFonts w:eastAsia="Arial-BoldMT"/>
        </w:rPr>
        <w:t>Boiling point of 118</w:t>
      </w:r>
      <m:oMath>
        <m:r>
          <m:rPr>
            <m:sty m:val="p"/>
          </m:rPr>
          <w:rPr>
            <w:rFonts w:ascii="Cambria Math" w:eastAsia="Arial-BoldMT" w:hAnsi="Cambria Math"/>
          </w:rPr>
          <m:t>℃</m:t>
        </m:r>
      </m:oMath>
    </w:p>
    <w:p>
      <w:pPr>
        <w:pStyle w:val="style157"/>
        <w:numPr>
          <w:ilvl w:val="0"/>
          <w:numId w:val="164"/>
        </w:numPr>
        <w:rPr>
          <w:rFonts w:eastAsia="Arial-BoldMT"/>
        </w:rPr>
      </w:pPr>
      <w:r>
        <w:rPr>
          <w:rFonts w:eastAsia="Arial-BoldMT"/>
        </w:rPr>
        <w:t>Turns blue litmus paper red</w:t>
      </w:r>
    </w:p>
    <w:p>
      <w:pPr>
        <w:pStyle w:val="style157"/>
        <w:numPr>
          <w:ilvl w:val="0"/>
          <w:numId w:val="164"/>
        </w:numPr>
        <w:rPr>
          <w:rFonts w:eastAsia="Arial-BoldMT"/>
        </w:rPr>
      </w:pPr>
      <w:r>
        <w:rPr>
          <w:rFonts w:eastAsia="Arial-BoldMT"/>
        </w:rPr>
        <w:t>It has a pungent smell/vinegar-like smell</w:t>
      </w:r>
    </w:p>
    <w:p>
      <w:pPr>
        <w:pStyle w:val="style157"/>
        <w:numPr>
          <w:ilvl w:val="0"/>
          <w:numId w:val="164"/>
        </w:numPr>
        <w:rPr>
          <w:rFonts w:eastAsia="Arial-BoldMT"/>
        </w:rPr>
      </w:pPr>
      <w:r>
        <w:rPr>
          <w:rFonts w:eastAsia="Arial-BoldMT"/>
        </w:rPr>
        <w:t xml:space="preserve">It has a density of 1.049 </w:t>
      </w:r>
      <m:oMath>
        <m:sSup>
          <m:sSupPr>
            <m:ctrlPr>
              <w:rPr>
                <w:rFonts w:ascii="Cambria Math" w:eastAsia="Arial-BoldMT" w:hAnsi="Cambria Math"/>
              </w:rPr>
            </m:ctrlPr>
          </m:sSupPr>
          <m:e>
            <m:r>
              <m:rPr>
                <m:sty m:val="p"/>
              </m:rPr>
              <w:rPr>
                <w:rFonts w:ascii="Cambria Math" w:eastAsia="Arial-BoldMT" w:hAnsi="Cambria Math"/>
              </w:rPr>
              <m:t>gcm</m:t>
            </m:r>
          </m:e>
          <m:sup>
            <m:r>
              <m:rPr>
                <m:sty m:val="p"/>
              </m:rPr>
              <w:rPr>
                <w:rFonts w:ascii="Cambria Math" w:eastAsia="Arial-BoldMT" w:hAnsi="Cambria Math"/>
              </w:rPr>
              <m:t>-3</m:t>
            </m:r>
          </m:sup>
        </m:sSup>
      </m:oMath>
    </w:p>
    <w:p>
      <w:pPr>
        <w:pStyle w:val="style157"/>
        <w:rPr>
          <w:rFonts w:eastAsia="Arial-BoldMT"/>
        </w:rPr>
      </w:pPr>
    </w:p>
    <w:p>
      <w:pPr>
        <w:pStyle w:val="style157"/>
        <w:rPr>
          <w:rFonts w:eastAsia="Arial-BoldMT"/>
        </w:rPr>
      </w:pPr>
    </w:p>
    <w:p>
      <w:pPr>
        <w:pStyle w:val="style157"/>
        <w:rPr>
          <w:rFonts w:eastAsia="Arial-BoldMT"/>
          <w:b/>
        </w:rPr>
      </w:pPr>
      <w:r>
        <w:rPr>
          <w:rFonts w:eastAsia="Arial-BoldMT"/>
          <w:b/>
        </w:rPr>
        <w:t xml:space="preserve">Chemical properties </w:t>
      </w:r>
    </w:p>
    <w:p>
      <w:pPr>
        <w:pStyle w:val="style157"/>
        <w:numPr>
          <w:ilvl w:val="0"/>
          <w:numId w:val="169"/>
        </w:numPr>
        <w:rPr>
          <w:rFonts w:eastAsia="Arial-BoldMT"/>
          <w:color w:val="00b050"/>
        </w:rPr>
      </w:pPr>
      <w:r>
        <w:rPr>
          <w:rFonts w:eastAsia="Arial-BoldMT"/>
        </w:rPr>
        <w:t>With</w:t>
      </w:r>
      <w:r>
        <w:rPr>
          <w:rFonts w:eastAsia="Arial-BoldMT"/>
          <w:lang w:val="en-US"/>
        </w:rPr>
        <w:t xml:space="preserve"> </w:t>
      </w:r>
      <w:r>
        <w:rPr>
          <w:rFonts w:eastAsia="Arial-BoldMT"/>
        </w:rPr>
        <w:t>sodium or sodium hydroxide:</w:t>
      </w:r>
      <w:r>
        <w:rPr>
          <w:rFonts w:eastAsia="Arial-BoldMT"/>
        </w:rPr>
        <w:t xml:space="preserve"> ethanoic acid reacts with sodium or sodium hydroxide to form sodium ethanoate.</w:t>
      </w:r>
      <m:oMath>
        <m:sSub>
          <m:sSubPr>
            <m:ctrlPr>
              <w:rPr>
                <w:rFonts w:ascii="Cambria Math" w:eastAsia="Arial-BoldMT" w:hAnsi="Cambria Math"/>
              </w:rPr>
            </m:ctrlPr>
          </m:sSubPr>
          <m:e>
            <m:r>
              <m:rPr>
                <m:sty m:val="p"/>
              </m:rPr>
              <w:rPr>
                <w:rFonts w:ascii="Cambria Math" w:eastAsia="Arial-BoldMT" w:hAnsi="Cambria Math"/>
              </w:rPr>
              <m:t>2CH</m:t>
            </m:r>
          </m:e>
          <m:sub>
            <m:r>
              <m:rPr>
                <m:sty m:val="p"/>
              </m:rPr>
              <w:rPr>
                <w:rFonts w:ascii="Cambria Math" w:eastAsia="Arial-BoldMT" w:hAnsi="Cambria Math"/>
              </w:rPr>
              <m:t>3</m:t>
            </m:r>
          </m:sub>
        </m:sSub>
        <m:r>
          <m:rPr>
            <m:sty m:val="p"/>
          </m:rPr>
          <w:rPr>
            <w:rFonts w:ascii="Cambria Math" w:eastAsia="Arial-BoldMT" w:hAnsi="Cambria Math"/>
          </w:rPr>
          <m:t>COOH+2Na→2</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COONa +</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r>
          <m:rPr>
            <m:sty m:val="p"/>
          </m:rPr>
          <w:rPr>
            <w:rFonts w:ascii="Cambria Math" w:eastAsia="Arial-BoldMT" w:hAnsi="Cambria Math"/>
          </w:rPr>
          <m:t>↑</m:t>
        </m:r>
      </m:oMath>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 +NaOH→</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COONa +</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r>
            <m:rPr>
              <m:sty m:val="p"/>
            </m:rPr>
            <w:rPr>
              <w:rFonts w:ascii="Cambria Math" w:eastAsia="Arial-BoldMT" w:hAnsi="Cambria Math"/>
            </w:rPr>
            <m:t>O</m:t>
          </m:r>
        </m:oMath>
      </m:oMathPara>
    </w:p>
    <w:p>
      <w:pPr>
        <w:pStyle w:val="style157"/>
        <w:numPr>
          <w:ilvl w:val="0"/>
          <w:numId w:val="169"/>
        </w:numPr>
        <w:rPr>
          <w:rFonts w:eastAsia="Arial-BoldMT"/>
        </w:rPr>
      </w:pPr>
      <w:r>
        <w:rPr>
          <w:rFonts w:eastAsia="Arial-BoldMT"/>
        </w:rPr>
        <w:t xml:space="preserve">It reacts with ammonia to form ammonium ethanoate and then on heating changes to ethyl amide(acetamide). </w:t>
      </w:r>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m:t>
        </m:r>
        <m:sSub>
          <m:sSubPr>
            <m:ctrlPr>
              <w:rPr>
                <w:rFonts w:ascii="Cambria Math" w:eastAsia="Arial-BoldMT" w:hAnsi="Cambria Math"/>
              </w:rPr>
            </m:ctrlPr>
          </m:sSubPr>
          <m:e>
            <m:r>
              <m:rPr>
                <m:sty m:val="p"/>
              </m:rPr>
              <w:rPr>
                <w:rFonts w:ascii="Cambria Math" w:eastAsia="Arial-BoldMT" w:hAnsi="Cambria Math"/>
              </w:rPr>
              <m:t>NH</m:t>
            </m:r>
          </m:e>
          <m:sub>
            <m:r>
              <m:rPr>
                <m:sty m:val="p"/>
              </m:rPr>
              <w:rPr>
                <w:rFonts w:ascii="Cambria Math" w:eastAsia="Arial-BoldMT" w:hAnsi="Cambria Math"/>
              </w:rPr>
              <m:t>3</m:t>
            </m:r>
          </m:sub>
        </m:sSub>
        <m:r>
          <m:rPr>
            <m:sty m:val="p"/>
          </m:rPr>
          <w:rPr>
            <w:rFonts w:ascii="Cambria Math" w:eastAsia="Arial-BoldMT" w:hAnsi="Cambria Math"/>
          </w:rPr>
          <m:t>→</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m:t>
        </m:r>
        <m:sSub>
          <m:sSubPr>
            <m:ctrlPr>
              <w:rPr>
                <w:rFonts w:ascii="Cambria Math" w:eastAsia="Arial-BoldMT" w:hAnsi="Cambria Math"/>
              </w:rPr>
            </m:ctrlPr>
          </m:sSubPr>
          <m:e>
            <m:r>
              <m:rPr>
                <m:sty m:val="p"/>
              </m:rPr>
              <w:rPr>
                <w:rFonts w:ascii="Cambria Math" w:eastAsia="Arial-BoldMT" w:hAnsi="Cambria Math"/>
              </w:rPr>
              <m:t>NH</m:t>
            </m:r>
          </m:e>
          <m:sub>
            <m:r>
              <m:rPr>
                <m:sty m:val="p"/>
              </m:rPr>
              <w:rPr>
                <w:rFonts w:ascii="Cambria Math" w:eastAsia="Arial-BoldMT" w:hAnsi="Cambria Math"/>
              </w:rPr>
              <m:t>4</m:t>
            </m:r>
          </m:sub>
        </m:sSub>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r>
                  <m:rPr>
                    <m:sty m:val="p"/>
                  </m:rPr>
                  <w:rPr>
                    <w:rFonts w:ascii="Cambria Math" w:eastAsia="Arial-BoldMT" w:hAnsi="Cambria Math"/>
                  </w:rPr>
                  <m:t>∆</m:t>
                </m:r>
              </m:e>
            </m:groupChr>
          </m:e>
        </m:box>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m:t>
        </m:r>
        <m:sSub>
          <m:sSubPr>
            <m:ctrlPr>
              <w:rPr>
                <w:rFonts w:ascii="Cambria Math" w:eastAsia="Arial-BoldMT" w:hAnsi="Cambria Math"/>
              </w:rPr>
            </m:ctrlPr>
          </m:sSubPr>
          <m:e>
            <m:r>
              <m:rPr>
                <m:sty m:val="p"/>
              </m:rPr>
              <w:rPr>
                <w:rFonts w:ascii="Cambria Math" w:eastAsia="Arial-BoldMT" w:hAnsi="Cambria Math"/>
              </w:rPr>
              <m:t>NH</m:t>
            </m:r>
          </m:e>
          <m:sub>
            <m:r>
              <m:rPr>
                <m:sty m:val="p"/>
              </m:rPr>
              <w:rPr>
                <w:rFonts w:ascii="Cambria Math" w:eastAsia="Arial-BoldMT" w:hAnsi="Cambria Math"/>
              </w:rPr>
              <m:t>2</m:t>
            </m:r>
          </m:sub>
        </m:sSub>
        <m:r>
          <m:rPr>
            <m:sty m:val="p"/>
          </m:rPr>
          <w:rPr>
            <w:rFonts w:ascii="Cambria Math" w:eastAsia="Arial-BoldMT" w:hAnsi="Cambria Math"/>
          </w:rPr>
          <m:t>+</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r>
          <m:rPr>
            <m:sty m:val="p"/>
          </m:rPr>
          <w:rPr>
            <w:rFonts w:ascii="Cambria Math" w:eastAsia="Arial-BoldMT" w:hAnsi="Cambria Math"/>
          </w:rPr>
          <m:t>O</m:t>
        </m:r>
      </m:oMath>
    </w:p>
    <w:p>
      <w:pPr>
        <w:pStyle w:val="style157"/>
        <w:numPr>
          <w:ilvl w:val="0"/>
          <w:numId w:val="169"/>
        </w:numPr>
        <w:rPr>
          <w:rFonts w:eastAsia="Arial-BoldMT"/>
        </w:rPr>
      </w:pPr>
      <w:r>
        <w:rPr>
          <w:rFonts w:eastAsia="Arial-BoldMT"/>
        </w:rPr>
        <w:t>Formation of acyl chloride:</w:t>
      </w:r>
      <w:r>
        <w:rPr>
          <w:rFonts w:eastAsia="Arial-BoldMT"/>
        </w:rPr>
        <w:t xml:space="preserve">ethanoic acid reacts with pentachloride to yield acetyl chloride,phosphorus oxychloride and hydrogen chloride. </w:t>
      </w: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m:t>
          </m:r>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r>
                    <m:rPr>
                      <m:sty m:val="p"/>
                    </m:rPr>
                    <w:rPr>
                      <w:rFonts w:ascii="Cambria Math" w:eastAsia="Arial-BoldMT" w:hAnsi="Cambria Math"/>
                    </w:rPr>
                    <m:t>PC</m:t>
                  </m:r>
                  <m:sSub>
                    <m:sSubPr>
                      <m:ctrlPr>
                        <w:rPr>
                          <w:rFonts w:ascii="Cambria Math" w:eastAsia="Arial-BoldMT" w:hAnsi="Cambria Math"/>
                        </w:rPr>
                      </m:ctrlPr>
                    </m:sSubPr>
                    <m:e>
                      <m:r>
                        <m:rPr>
                          <m:sty m:val="p"/>
                        </m:rPr>
                        <w:rPr>
                          <w:rFonts w:ascii="Cambria Math" w:eastAsia="Arial-BoldMT" w:hAnsi="Cambria Math"/>
                        </w:rPr>
                        <m:t>l</m:t>
                      </m:r>
                    </m:e>
                    <m:sub>
                      <m:r>
                        <m:rPr>
                          <m:sty m:val="p"/>
                        </m:rPr>
                        <w:rPr>
                          <w:rFonts w:ascii="Cambria Math" w:eastAsia="Arial-BoldMT" w:hAnsi="Cambria Math"/>
                        </w:rPr>
                        <m:t>5</m:t>
                      </m:r>
                    </m:sub>
                  </m:sSub>
                </m:e>
              </m:groupChr>
            </m:e>
          </m:box>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COCl+POC</m:t>
          </m:r>
          <m:sSub>
            <m:sSubPr>
              <m:ctrlPr>
                <w:rPr>
                  <w:rFonts w:ascii="Cambria Math" w:eastAsia="Arial-BoldMT" w:hAnsi="Cambria Math"/>
                </w:rPr>
              </m:ctrlPr>
            </m:sSubPr>
            <m:e>
              <m:r>
                <m:rPr>
                  <m:sty m:val="p"/>
                </m:rPr>
                <w:rPr>
                  <w:rFonts w:ascii="Cambria Math" w:eastAsia="Arial-BoldMT" w:hAnsi="Cambria Math"/>
                </w:rPr>
                <m:t>l</m:t>
              </m:r>
            </m:e>
            <m:sub>
              <m:r>
                <m:rPr>
                  <m:sty m:val="p"/>
                </m:rPr>
                <w:rPr>
                  <w:rFonts w:ascii="Cambria Math" w:eastAsia="Arial-BoldMT" w:hAnsi="Cambria Math"/>
                </w:rPr>
                <m:t>3</m:t>
              </m:r>
            </m:sub>
          </m:sSub>
          <m:r>
            <m:rPr>
              <m:sty m:val="p"/>
            </m:rPr>
            <w:rPr>
              <w:rFonts w:ascii="Cambria Math" w:eastAsia="Arial-BoldMT" w:hAnsi="Cambria Math"/>
            </w:rPr>
            <m:t>+HCl</m:t>
          </m:r>
        </m:oMath>
      </m:oMathPara>
    </w:p>
    <w:p>
      <w:pPr>
        <w:pStyle w:val="style157"/>
        <w:numPr>
          <w:ilvl w:val="0"/>
          <w:numId w:val="170"/>
        </w:numPr>
        <w:rPr>
          <w:rFonts w:eastAsia="Arial-BoldMT"/>
        </w:rPr>
      </w:pPr>
      <w:r>
        <w:rPr>
          <w:rFonts w:eastAsia="Arial-BoldMT"/>
        </w:rPr>
        <w:t>Esterification:</w:t>
      </w:r>
      <w:r>
        <w:rPr>
          <w:rFonts w:eastAsia="Arial-BoldMT"/>
        </w:rPr>
        <w:t xml:space="preserve"> ethanoic acid reacts with ethanol in the presence of Conc. Sulphuric acid as a catalyst to form ethyl ethanoate(an ester). The ethyl ethanoate produced has a sweet fruity smell. </w:t>
      </w:r>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m:t>
        </m:r>
        <m:r>
          <m:rPr>
            <m:sty m:val="p"/>
          </m:rPr>
          <w:rPr>
            <w:rFonts w:ascii="Cambria Math" w:eastAsia="Arial-BoldMT" w:hAnsi="Cambria Math"/>
            <w:color w:val="ff0000"/>
          </w:rPr>
          <m:t>H</m:t>
        </m:r>
        <m:r>
          <m:rPr>
            <m:sty m:val="p"/>
          </m:rPr>
          <w:rPr>
            <w:rFonts w:ascii="Cambria Math" w:eastAsia="Arial-BoldMT" w:hAnsi="Cambria Math"/>
          </w:rPr>
          <m:t xml:space="preserve"> +</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r>
          <m:rPr>
            <m:sty m:val="p"/>
          </m:rPr>
          <w:rPr>
            <w:rFonts w:ascii="Cambria Math" w:eastAsia="Arial-BoldMT" w:hAnsi="Cambria Math"/>
            <w:color w:val="ff0000"/>
          </w:rPr>
          <m:t>OH</m:t>
        </m:r>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r>
                  <m:rPr>
                    <m:sty m:val="p"/>
                  </m:rPr>
                  <w:rPr>
                    <w:rFonts w:ascii="Cambria Math" w:eastAsia="Arial-BoldMT" w:hAnsi="Cambria Math"/>
                  </w:rPr>
                  <m:t>Conc.</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SO</m:t>
                    </m:r>
                  </m:e>
                  <m:sub>
                    <m:r>
                      <m:rPr>
                        <m:sty m:val="p"/>
                      </m:rPr>
                      <w:rPr>
                        <w:rFonts w:ascii="Cambria Math" w:eastAsia="Arial-BoldMT" w:hAnsi="Cambria Math"/>
                      </w:rPr>
                      <m:t>4</m:t>
                    </m:r>
                  </m:sub>
                </m:sSub>
              </m:e>
            </m:groupCh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m:t>
            </m:r>
          </m:e>
        </m:box>
        <m:sSub>
          <m:sSubPr>
            <m:ctrlPr>
              <w:rPr>
                <w:rFonts w:ascii="Cambria Math" w:eastAsia="Arial-BoldMT" w:hAnsi="Cambria Math"/>
                <w:color w:val="ff0000"/>
              </w:rPr>
            </m:ctrlPr>
          </m:sSubPr>
          <m:e>
            <m:r>
              <m:rPr>
                <m:sty m:val="p"/>
              </m:rPr>
              <w:rPr>
                <w:rFonts w:ascii="Cambria Math" w:eastAsia="Arial-BoldMT" w:hAnsi="Cambria Math"/>
                <w:color w:val="ff0000"/>
              </w:rPr>
              <m:t>H</m:t>
            </m:r>
          </m:e>
          <m:sub>
            <m:r>
              <m:rPr>
                <m:sty m:val="p"/>
              </m:rPr>
              <w:rPr>
                <w:rFonts w:ascii="Cambria Math" w:eastAsia="Arial-BoldMT" w:hAnsi="Cambria Math"/>
                <w:color w:val="ff0000"/>
              </w:rPr>
              <m:t>2</m:t>
            </m:r>
          </m:sub>
        </m:sSub>
        <m:r>
          <m:rPr>
            <m:sty m:val="p"/>
          </m:rPr>
          <w:rPr>
            <w:rFonts w:ascii="Cambria Math" w:eastAsia="Arial-BoldMT" w:hAnsi="Cambria Math"/>
            <w:color w:val="ff0000"/>
          </w:rPr>
          <m:t>O</m:t>
        </m:r>
      </m:oMath>
    </w:p>
    <w:p>
      <w:pPr>
        <w:pStyle w:val="style157"/>
        <w:rPr>
          <w:rFonts w:ascii="Cambria Math" w:eastAsia="Arial-BoldMT" w:hAnsi="Cambria Math"/>
        </w:rPr>
      </w:pPr>
      <m:oMathPara>
        <m:oMath>
          <m:r>
            <m:rPr>
              <m:sty m:val="p"/>
            </m:rPr>
            <w:rPr>
              <w:rFonts w:ascii="Cambria Math" w:eastAsia="Arial-BoldMT" w:hAnsi="Cambria Math"/>
              <w:highlight w:val="yellow"/>
            </w:rPr>
            <m:t>The above reaction is similar to neutralization reaction of acid and base.</m:t>
          </m:r>
        </m:oMath>
      </m:oMathPara>
    </w:p>
    <w:p>
      <w:pPr>
        <w:pStyle w:val="style157"/>
        <w:numPr>
          <w:ilvl w:val="0"/>
          <w:numId w:val="170"/>
        </w:numPr>
        <w:rPr>
          <w:rFonts w:eastAsia="Arial-BoldMT"/>
        </w:rPr>
      </w:pPr>
      <w:r>
        <w:rPr>
          <w:rFonts w:eastAsia="Arial-BoldMT"/>
        </w:rPr>
        <w:t>Dehydration of ethanoic acid in the presence of phosphorus pentaoxide as a catalyst produces acetic anhydride:</w:t>
      </w:r>
    </w:p>
    <w:p>
      <w:pPr>
        <w:pStyle w:val="style157"/>
        <w:rPr>
          <w:rFonts w:eastAsia="Arial-BoldMT"/>
        </w:rPr>
      </w:pPr>
    </w:p>
    <w:p>
      <w:pPr>
        <w:pStyle w:val="style157"/>
        <w:rPr>
          <w:rFonts w:eastAsia="Arial-BoldMT"/>
        </w:rPr>
      </w:pPr>
      <w:r>
        <w:rPr>
          <w:rFonts w:eastAsia="Arial-BoldMT"/>
        </w:rPr>
        <w:tab/>
      </w:r>
      <m:oMath>
        <m:sSub>
          <m:sSubPr>
            <m:ctrlPr>
              <w:rPr>
                <w:rFonts w:ascii="Cambria Math" w:eastAsia="Arial-BoldMT" w:hAnsi="Cambria Math"/>
              </w:rPr>
            </m:ctrlPr>
          </m:sSubPr>
          <m:e>
            <m:r>
              <m:rPr>
                <m:sty m:val="p"/>
              </m:rPr>
              <w:rPr>
                <w:rFonts w:ascii="Cambria Math" w:eastAsia="Arial-BoldMT" w:hAnsi="Cambria Math"/>
              </w:rPr>
              <m:t>2CH</m:t>
            </m:r>
          </m:e>
          <m:sub>
            <m:r>
              <m:rPr>
                <m:sty m:val="p"/>
              </m:rPr>
              <w:rPr>
                <w:rFonts w:ascii="Cambria Math" w:eastAsia="Arial-BoldMT" w:hAnsi="Cambria Math"/>
              </w:rPr>
              <m:t>3</m:t>
            </m:r>
          </m:sub>
        </m:sSub>
        <m:r>
          <m:rPr>
            <m:sty m:val="p"/>
          </m:rPr>
          <w:rPr>
            <w:rFonts w:ascii="Cambria Math" w:eastAsia="Arial-BoldMT" w:hAnsi="Cambria Math"/>
          </w:rPr>
          <m:t xml:space="preserve">COOH  </m:t>
        </m:r>
        <m:box>
          <m:boxPr>
            <m:opEmu m:val="1"/>
            <m:ctrlPr>
              <w:rPr>
                <w:rFonts w:ascii="Cambria Math" w:eastAsia="Arial-BoldMT" w:hAnsi="Cambria Math"/>
              </w:rPr>
            </m:ctrlPr>
          </m:boxPr>
          <m:e>
            <m:groupChr>
              <m:groupChrPr>
                <m:chr m:val="→"/>
                <m:vertJc m:val="bot"/>
                <m:ctrlPr>
                  <w:rPr>
                    <w:rFonts w:ascii="Cambria Math" w:eastAsia="Arial-BoldMT" w:hAnsi="Cambria Math"/>
                  </w:rPr>
                </m:ctrlPr>
              </m:groupChrPr>
              <m:e>
                <m:sSub>
                  <m:sSubPr>
                    <m:ctrlPr>
                      <w:rPr>
                        <w:rFonts w:ascii="Cambria Math" w:eastAsia="Arial-BoldMT" w:hAnsi="Cambria Math"/>
                      </w:rPr>
                    </m:ctrlPr>
                  </m:sSubPr>
                  <m:e>
                    <m:r>
                      <m:rPr>
                        <m:sty m:val="p"/>
                      </m:rPr>
                      <w:rPr>
                        <w:rFonts w:ascii="Cambria Math" w:eastAsia="Arial-BoldMT" w:hAnsi="Cambria Math"/>
                      </w:rPr>
                      <m:t>P</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O</m:t>
                    </m:r>
                  </m:e>
                  <m:sub>
                    <m:r>
                      <m:rPr>
                        <m:sty m:val="p"/>
                      </m:rPr>
                      <w:rPr>
                        <w:rFonts w:ascii="Cambria Math" w:eastAsia="Arial-BoldMT" w:hAnsi="Cambria Math"/>
                      </w:rPr>
                      <m:t>5</m:t>
                    </m:r>
                  </m:sub>
                </m:sSub>
              </m:e>
            </m:groupChr>
          </m:e>
        </m:box>
        <m:r>
          <m:rPr>
            <m:sty m:val="p"/>
          </m:rPr>
          <w:rPr>
            <w:rFonts w:ascii="Cambria Math" w:hAnsi="Cambria Math"/>
          </w:rPr>
        </m:r>
        <m:r>
          <m:rPr>
            <m:sty m:val="p"/>
          </m:rPr>
          <w:rPr>
            <w:rFonts w:ascii="Cambria Math" w:hAnsi="Cambria Math"/>
          </w:rPr>
        </m:r>
        <m:r>
          <m:rPr>
            <m:sty m:val="p"/>
          </m:rPr>
          <w:rPr>
            <w:rFonts w:ascii="Cambria Math" w:hAnsi="Cambria Math"/>
          </w:rPr>
        </m:r>
        <m:r>
          <m:rPr>
            <m:sty m:val="p"/>
          </m:rPr>
          <w:rPr>
            <w:rFonts w:ascii="Cambria Math" w:hAnsi="Cambria Math"/>
          </w:rPr>
          <w:object>
            <v:shape id="1436" type="#_x0000_t75" filled="f" stroked="f" style="margin-left:0.0pt;margin-top:0.0pt;width:161.25pt;height:80.25pt;mso-wrap-distance-left:0.0pt;mso-wrap-distance-right:0.0pt;visibility:visible;">
              <v:imagedata r:id="rId23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36" DrawAspect="Content" ObjectID="0" r:id="rId231"/>
          </w:object>
        </m:r>
        <m:r>
          <m:rPr>
            <m:sty m:val="p"/>
          </m:rPr>
          <w:rPr>
            <w:rFonts w:ascii="Cambria Math" w:hAnsi="Cambria Math"/>
          </w:rPr>
        </m:r>
      </m:oMath>
    </w:p>
    <w:p>
      <w:pPr>
        <w:pStyle w:val="style157"/>
        <w:rPr>
          <w:rFonts w:eastAsia="Arial-BoldMT"/>
        </w:rPr>
      </w:pPr>
      <w:r>
        <w:rPr>
          <w:rFonts w:eastAsia="Arial-BoldMT"/>
        </w:rPr>
        <w:tab/>
      </w:r>
      <w:r>
        <w:rPr>
          <w:rFonts w:eastAsia="Arial-BoldMT"/>
        </w:rPr>
        <w:tab/>
      </w:r>
      <w:r>
        <w:rPr>
          <w:rFonts w:eastAsia="Arial-BoldMT"/>
        </w:rPr>
        <w:tab/>
      </w:r>
    </w:p>
    <w:p>
      <w:pPr>
        <w:pStyle w:val="style157"/>
        <w:rPr>
          <w:rFonts w:eastAsia="Arial-BoldMT"/>
          <w:b/>
          <w:bCs/>
        </w:rPr>
      </w:pPr>
      <w:r>
        <w:rPr>
          <w:rFonts w:eastAsia="Arial-BoldMT"/>
          <w:b/>
          <w:bCs/>
        </w:rPr>
        <w:t>Uses of ethanoic acids</w:t>
      </w:r>
    </w:p>
    <w:p>
      <w:pPr>
        <w:pStyle w:val="style157"/>
        <w:numPr>
          <w:ilvl w:val="0"/>
          <w:numId w:val="171"/>
        </w:numPr>
        <w:rPr>
          <w:rFonts w:eastAsia="Arial-BoldMT"/>
        </w:rPr>
      </w:pPr>
      <w:r>
        <w:rPr>
          <w:rFonts w:eastAsia="Arial-BoldMT"/>
        </w:rPr>
        <w:t>It is used for making cellulose acetate which is an important artificial fibre.</w:t>
      </w:r>
    </w:p>
    <w:p>
      <w:pPr>
        <w:pStyle w:val="style157"/>
        <w:numPr>
          <w:ilvl w:val="0"/>
          <w:numId w:val="171"/>
        </w:numPr>
        <w:rPr>
          <w:rFonts w:eastAsia="Arial-BoldMT"/>
        </w:rPr>
      </w:pPr>
      <w:r>
        <w:rPr>
          <w:rFonts w:eastAsia="Arial-BoldMT"/>
        </w:rPr>
        <w:t>It is used in the manufacture of propanone(acetone) and esters which are used in perfumes.</w:t>
      </w:r>
    </w:p>
    <w:p>
      <w:pPr>
        <w:pStyle w:val="style157"/>
        <w:numPr>
          <w:ilvl w:val="0"/>
          <w:numId w:val="171"/>
        </w:numPr>
        <w:rPr>
          <w:rFonts w:eastAsia="Arial-BoldMT"/>
        </w:rPr>
      </w:pPr>
      <w:r>
        <w:rPr>
          <w:rFonts w:eastAsia="Arial-BoldMT"/>
        </w:rPr>
        <w:t>Used in the preparation of dyes, plastics and drugs.</w:t>
      </w:r>
    </w:p>
    <w:p>
      <w:pPr>
        <w:pStyle w:val="style157"/>
        <w:numPr>
          <w:ilvl w:val="0"/>
          <w:numId w:val="171"/>
        </w:numPr>
        <w:rPr>
          <w:rFonts w:eastAsia="Arial-BoldMT"/>
        </w:rPr>
      </w:pPr>
      <w:r>
        <w:rPr>
          <w:rFonts w:eastAsia="Arial-BoldMT"/>
        </w:rPr>
        <w:t>Used to coagulate rubber from latex.</w:t>
      </w:r>
    </w:p>
    <w:p>
      <w:pPr>
        <w:pStyle w:val="style157"/>
        <w:numPr>
          <w:ilvl w:val="0"/>
          <w:numId w:val="171"/>
        </w:numPr>
        <w:rPr>
          <w:rFonts w:eastAsia="Arial-BoldMT"/>
        </w:rPr>
      </w:pPr>
      <w:r>
        <w:rPr>
          <w:rFonts w:eastAsia="Arial-BoldMT"/>
        </w:rPr>
        <w:t>Dilute ethanoic acid(in the form of vinegar) is used as a food preservative in the preparation of pickles and sauces.</w:t>
      </w:r>
    </w:p>
    <w:p>
      <w:pPr>
        <w:pStyle w:val="style157"/>
        <w:numPr>
          <w:ilvl w:val="0"/>
          <w:numId w:val="171"/>
        </w:numPr>
        <w:rPr>
          <w:rFonts w:eastAsia="Arial-BoldMT"/>
        </w:rPr>
      </w:pPr>
      <w:r>
        <w:rPr>
          <w:rFonts w:eastAsia="Arial-BoldMT"/>
        </w:rPr>
        <w:t>Ethanoic acid is used as a reagent in chemistry laboratory.</w:t>
      </w:r>
    </w:p>
    <w:p>
      <w:pPr>
        <w:pStyle w:val="style157"/>
        <w:rPr>
          <w:rFonts w:eastAsia="Arial-BoldMT"/>
        </w:rPr>
      </w:pPr>
    </w:p>
    <w:p>
      <w:pPr>
        <w:pStyle w:val="style157"/>
        <w:rPr>
          <w:rFonts w:eastAsia="Arial-BoldMT"/>
        </w:rPr>
      </w:pPr>
    </w:p>
    <w:p>
      <w:pPr>
        <w:pStyle w:val="style157"/>
        <w:rPr>
          <w:rFonts w:eastAsia="Arial-BoldMT"/>
          <w:b/>
          <w:bCs/>
        </w:rPr>
      </w:pPr>
    </w:p>
    <w:p>
      <w:pPr>
        <w:pStyle w:val="style157"/>
        <w:rPr>
          <w:rFonts w:eastAsia="Arial-BoldMT"/>
          <w:b/>
          <w:bCs/>
        </w:rPr>
      </w:pPr>
      <w:r>
        <w:rPr>
          <w:rFonts w:eastAsia="Arial-BoldMT"/>
          <w:b/>
          <w:bCs/>
        </w:rPr>
        <w:t>ALKANALS</w:t>
      </w:r>
      <w:r>
        <w:rPr>
          <w:rFonts w:eastAsia="Arial-BoldMT"/>
          <w:b/>
          <w:bCs/>
          <w:color w:val="ff0000"/>
        </w:rPr>
        <w:t>(ALDEHYDES)</w:t>
      </w:r>
      <w:r>
        <w:rPr>
          <w:rFonts w:eastAsia="Arial-BoldMT"/>
          <w:b/>
          <w:bCs/>
        </w:rPr>
        <w:t>AND ALKANONES(KETONES)</w:t>
      </w:r>
    </w:p>
    <w:p>
      <w:pPr>
        <w:pStyle w:val="style157"/>
        <w:rPr>
          <w:rFonts w:eastAsia="Arial-BoldMT"/>
        </w:rPr>
      </w:pPr>
      <w:r>
        <w:rPr>
          <w:rFonts w:eastAsia="Arial-BoldMT"/>
        </w:rPr>
        <w:t xml:space="preserve">Organic compounds containing CHO or </w:t>
      </w:r>
      <w:r>
        <w:rPr/>
      </w:r>
      <w:r/>
      <w:r>
        <w:rPr/>
      </w:r>
      <w:r>
        <w:rPr/>
        <w:object>
          <v:shape id="1438" type="#_x0000_t75" filled="f" stroked="f" style="margin-left:0.0pt;margin-top:0.0pt;width:30.75pt;height:18.0pt;mso-wrap-distance-left:0.0pt;mso-wrap-distance-right:0.0pt;visibility:visible;">
            <v:imagedata r:id="rId23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38" DrawAspect="Content" ObjectID="0" r:id="rId233"/>
        </w:object>
      </w:r>
      <w:r>
        <w:rPr/>
      </w:r>
      <w:r>
        <w:rPr>
          <w:rFonts w:eastAsia="Arial-BoldMT"/>
        </w:rPr>
        <w:t xml:space="preserve"> (</w:t>
      </w:r>
      <m:oMath>
        <m:r>
          <m:rPr>
            <m:sty m:val="p"/>
          </m:rPr>
          <w:rPr>
            <w:rFonts w:ascii="Cambria Math" w:eastAsia="Arial-BoldMT" w:hAnsi="Cambria Math"/>
            <w:color w:val="ff0000"/>
          </w:rPr>
          <m:t>H-C=O</m:t>
        </m:r>
      </m:oMath>
      <w:r>
        <w:rPr>
          <w:rFonts w:eastAsia="Arial-BoldMT"/>
        </w:rPr>
        <w:t xml:space="preserve">) as functional group attached to a hydrogen or an alkyl group or an aromatic ring are called aldehydes or alkanals. </w:t>
      </w:r>
    </w:p>
    <w:p>
      <w:pPr>
        <w:pStyle w:val="style157"/>
        <w:rPr>
          <w:rFonts w:eastAsia="Arial-BoldMT"/>
        </w:rPr>
      </w:pPr>
      <w:r>
        <w:rPr>
          <w:rFonts w:eastAsia="Arial-BoldMT"/>
        </w:rPr>
        <w:t>Examples :</w:t>
      </w:r>
    </w:p>
    <w:p>
      <w:pPr>
        <w:pStyle w:val="style157"/>
        <w:rPr/>
      </w:pPr>
      <w:r>
        <w:rPr>
          <w:rFonts w:eastAsia="Arial-BoldMT"/>
          <w:position w:val="-10"/>
        </w:rPr>
      </w:r>
      <w:r>
        <w:rPr>
          <w:rFonts w:eastAsia="Arial-BoldMT"/>
          <w:position w:val="-10"/>
        </w:rPr>
      </w:r>
      <w:r>
        <w:rPr>
          <w:rFonts w:eastAsia="Arial-BoldMT"/>
          <w:position w:val="-10"/>
        </w:rPr>
      </w:r>
      <w:r>
        <w:rPr>
          <w:rFonts w:eastAsia="Arial-BoldMT"/>
          <w:position w:val="-10"/>
        </w:rPr>
        <w:object>
          <v:shape id="1440" type="#_x0000_t75" filled="f" stroked="f" style="margin-left:0.0pt;margin-top:0.0pt;width:7.5pt;height:17.25pt;mso-wrap-distance-left:0.0pt;mso-wrap-distance-right:0.0pt;visibility:visible;">
            <v:imagedata r:id="rId23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Equation.3" ShapeID="1440" DrawAspect="Content" ObjectID="0" r:id="rId235"/>
        </w:object>
      </w:r>
      <w:r>
        <w:rPr>
          <w:rFonts w:eastAsia="Arial-BoldMT"/>
          <w:position w:val="-10"/>
        </w:rPr>
      </w:r>
      <w:r>
        <w:rPr/>
      </w:r>
      <w:r/>
      <w:r>
        <w:rPr/>
      </w:r>
      <w:r>
        <w:rPr/>
        <w:object>
          <v:shape id="1442" type="#_x0000_t75" filled="f" stroked="f" style="margin-left:0.0pt;margin-top:0.0pt;width:366.0pt;height:226.5pt;mso-wrap-distance-left:0.0pt;mso-wrap-distance-right:0.0pt;visibility:visible;">
            <v:imagedata r:id="rId23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42" DrawAspect="Content" ObjectID="0" r:id="rId237"/>
        </w:object>
      </w:r>
      <w:r>
        <w:rPr/>
      </w:r>
    </w:p>
    <w:p>
      <w:pPr>
        <w:pStyle w:val="style157"/>
        <w:rPr/>
      </w:pPr>
    </w:p>
    <w:p>
      <w:pPr>
        <w:pStyle w:val="style157"/>
        <w:rPr>
          <w:rFonts w:eastAsia="Arial-BoldMT"/>
        </w:rPr>
      </w:pPr>
      <w:r>
        <w:t xml:space="preserve">Alkanones or ketones are organic compounds with the functional group </w:t>
      </w:r>
      <w:r>
        <w:rPr/>
      </w:r>
      <w:r/>
      <w:r>
        <w:rPr/>
      </w:r>
      <w:r>
        <w:rPr/>
        <w:object>
          <v:shape id="1444" type="#_x0000_t75" filled="f" stroked="f" style="margin-left:0.0pt;margin-top:0.0pt;width:34.5pt;height:20.25pt;mso-wrap-distance-left:0.0pt;mso-wrap-distance-right:0.0pt;visibility:visible;">
            <v:imagedata r:id="rId23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44" DrawAspect="Content" ObjectID="0" r:id="rId239"/>
        </w:object>
      </w:r>
      <w:r>
        <w:rPr/>
      </w:r>
      <w:r>
        <w:t xml:space="preserve"> attached to two alkyl groups, one alkyl group and one aromatic ring.</w:t>
      </w:r>
    </w:p>
    <w:p>
      <w:pPr>
        <w:pStyle w:val="style157"/>
        <w:rPr>
          <w:rFonts w:eastAsia="Arial-BoldMT"/>
        </w:rPr>
      </w:pPr>
      <w:r>
        <w:rPr>
          <w:rFonts w:eastAsia="Arial-BoldMT"/>
        </w:rPr>
        <w:t>Examples:</w:t>
      </w:r>
    </w:p>
    <w:p>
      <w:pPr>
        <w:pStyle w:val="style157"/>
        <w:rPr>
          <w:rFonts w:eastAsia="Arial-BoldMT"/>
        </w:rPr>
      </w:pPr>
    </w:p>
    <w:p>
      <w:pPr>
        <w:pStyle w:val="style157"/>
        <w:rPr>
          <w:rFonts w:eastAsia="Arial-BoldMT"/>
        </w:rPr>
      </w:pPr>
    </w:p>
    <w:p>
      <w:pPr>
        <w:pStyle w:val="style157"/>
        <w:rPr>
          <w:rFonts w:eastAsia="Arial-BoldMT"/>
        </w:rPr>
      </w:pPr>
      <w:r>
        <w:rPr/>
      </w:r>
      <w:r/>
      <w:r>
        <w:rPr/>
      </w:r>
      <w:r>
        <w:rPr/>
        <w:object>
          <v:shape id="1446" type="#_x0000_t75" filled="f" stroked="f" style="margin-left:0.0pt;margin-top:0.0pt;width:468.0pt;height:204.75pt;mso-wrap-distance-left:0.0pt;mso-wrap-distance-right:0.0pt;visibility:visible;">
            <v:imagedata r:id="rId24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46" DrawAspect="Content" ObjectID="0" r:id="rId241"/>
        </w:object>
      </w:r>
      <w:r>
        <w:rPr/>
      </w:r>
    </w:p>
    <w:p>
      <w:pPr>
        <w:pStyle w:val="style157"/>
        <w:rPr>
          <w:rFonts w:eastAsia="Arial-BoldMT"/>
        </w:rPr>
      </w:pPr>
    </w:p>
    <w:p>
      <w:pPr>
        <w:pStyle w:val="style157"/>
        <w:rPr>
          <w:rFonts w:ascii="Cambria Math" w:eastAsia="Arial-BoldMT" w:hAnsi="Cambria Math"/>
        </w:rPr>
      </w:pPr>
      <m:oMathPara>
        <m:oMathParaPr>
          <m:jc m:val="left"/>
        </m:oMathParaPr>
        <m:oMath>
          <m:r>
            <m:rPr>
              <m:sty m:val="p"/>
            </m:rPr>
            <w:rPr>
              <w:rFonts w:ascii="Cambria Math" w:eastAsia="Arial-BoldMT" w:hAnsi="Cambria Math"/>
            </w:rPr>
            <m:t>Alkanals(Aldehydes) are named by replaci</m:t>
          </m:r>
          <m:r>
            <m:rPr>
              <m:sty m:val="p"/>
            </m:rPr>
            <w:rPr>
              <w:rFonts w:eastAsia="Arial-BoldMT"/>
            </w:rPr>
            <m:t>n</m:t>
          </m:r>
          <m:r>
            <m:rPr>
              <m:sty m:val="p"/>
            </m:rPr>
            <w:rPr>
              <w:rFonts w:ascii="Cambria Math" w:eastAsia="Arial-BoldMT" w:hAnsi="Cambria Math"/>
            </w:rPr>
            <m:t>g the -e of alkanes with -al.</m:t>
          </m:r>
        </m:oMath>
      </m:oMathPara>
    </w:p>
    <w:p>
      <w:pPr>
        <w:pStyle w:val="style157"/>
        <w:rPr>
          <w:rFonts w:ascii="Cambria Math" w:eastAsia="Arial-BoldMT" w:hAnsi="Cambria Math"/>
        </w:rPr>
      </w:pPr>
      <m:oMathPara>
        <m:oMathParaPr>
          <m:jc m:val="left"/>
        </m:oMathParaPr>
        <m:oMath>
          <m:r>
            <m:rPr>
              <m:sty m:val="p"/>
            </m:rPr>
            <w:rPr>
              <w:rFonts w:ascii="Cambria Math" w:eastAsia="Arial-BoldMT" w:hAnsi="Cambria Math"/>
            </w:rPr>
            <m:t>Alkanones(Ketones) are named by replacing the –e of alkanes with -one</m:t>
          </m:r>
        </m:oMath>
      </m:oMathPara>
    </w:p>
    <w:p>
      <w:pPr>
        <w:pStyle w:val="style157"/>
        <w:rPr>
          <w:rFonts w:ascii="Cambria Math" w:eastAsia="Arial-BoldMT" w:hAnsi="Cambria Math"/>
        </w:rPr>
      </w:pPr>
      <m:oMathPara>
        <m:oMath>
          <m:r>
            <m:rPr>
              <m:sty m:val="p"/>
            </m:rPr>
            <w:rPr>
              <w:rFonts w:ascii="Cambria Math" w:eastAsia="Arial-BoldMT" w:hAnsi="Cambria Math"/>
              <w:highlight w:val="yellow"/>
            </w:rPr>
            <m:t>Both alkanals and alkanones are carbonyl compounds(</m:t>
          </m:r>
          <m:r>
            <m:rPr>
              <m:sty m:val="p"/>
            </m:rPr>
            <w:rPr>
              <w:rFonts w:ascii="Cambria Math" w:hAnsi="Cambria Math"/>
              <w:highlight w:val="yellow"/>
            </w:rPr>
          </m:r>
          <m:r>
            <m:rPr>
              <m:sty m:val="p"/>
            </m:rPr>
            <w:rPr>
              <w:rFonts w:ascii="Cambria Math" w:hAnsi="Cambria Math"/>
              <w:highlight w:val="yellow"/>
            </w:rPr>
          </m:r>
          <m:r>
            <m:rPr>
              <m:sty m:val="p"/>
            </m:rPr>
            <w:rPr>
              <w:rFonts w:ascii="Cambria Math" w:hAnsi="Cambria Math"/>
              <w:highlight w:val="yellow"/>
            </w:rPr>
          </m:r>
          <m:r>
            <m:rPr>
              <m:sty m:val="p"/>
            </m:rPr>
            <w:rPr>
              <w:rFonts w:ascii="Cambria Math" w:hAnsi="Cambria Math"/>
              <w:highlight w:val="yellow"/>
            </w:rPr>
            <w:object>
              <v:shape id="1448" type="#_x0000_t75" filled="f" stroked="f" style="margin-left:0.0pt;margin-top:0.0pt;width:30.0pt;height:18.0pt;mso-wrap-distance-left:0.0pt;mso-wrap-distance-right:0.0pt;visibility:visible;">
                <v:imagedata r:id="rId23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48" DrawAspect="Content" ObjectID="0" r:id="rId242"/>
            </w:object>
          </m:r>
          <m:r>
            <m:rPr>
              <m:sty m:val="p"/>
            </m:rPr>
            <w:rPr>
              <w:rFonts w:ascii="Cambria Math" w:hAnsi="Cambria Math"/>
              <w:highlight w:val="yellow"/>
            </w:rPr>
          </m:r>
          <m:r>
            <m:rPr>
              <m:sty m:val="p"/>
            </m:rPr>
            <w:rPr>
              <w:rFonts w:ascii="Cambria Math" w:eastAsia="Arial-BoldMT" w:hAnsi="Cambria Math"/>
              <w:highlight w:val="yellow"/>
            </w:rPr>
            <m:t>).</m:t>
          </m:r>
        </m:oMath>
      </m:oMathPara>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bCs/>
        </w:rPr>
      </w:pPr>
      <w:r>
        <w:rPr>
          <w:rFonts w:eastAsia="Arial-BoldMT"/>
          <w:b/>
          <w:bCs/>
        </w:rPr>
        <w:t>ALKANOATES/  ESTERS</w:t>
      </w:r>
    </w:p>
    <w:p>
      <w:pPr>
        <w:pStyle w:val="style157"/>
        <w:rPr>
          <w:rFonts w:eastAsia="Arial-BoldMT"/>
        </w:rPr>
      </w:pPr>
      <w:r>
        <w:rPr>
          <w:rFonts w:eastAsia="Arial-BoldMT"/>
        </w:rPr>
        <w:t>Have you ever wondered why the smell of an orange has such a wonderful aroma, or where the smell comesfrom when you cut a fresh pineapple? Most fruits get their rich aroma from molecules known as esters. Octylethanoate can take responsibility for the smell for oranges while butyl butanoate is best known for the smellof pineapple.</w:t>
      </w:r>
    </w:p>
    <w:p>
      <w:pPr>
        <w:pStyle w:val="style157"/>
        <w:rPr>
          <w:rFonts w:eastAsia="Arial-BoldMT"/>
        </w:rPr>
      </w:pPr>
      <w:r>
        <w:rPr>
          <w:rFonts w:eastAsia="Arial-BoldMT"/>
          <w:noProof/>
        </w:rPr>
        <w:drawing>
          <wp:inline distL="0" distT="0" distB="0" distR="0">
            <wp:extent cx="5286375" cy="561975"/>
            <wp:effectExtent l="171450" t="171450" r="390525" b="371475"/>
            <wp:docPr id="1450" name="Picture 7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8" name="Picture 745"/>
                    <pic:cNvPicPr/>
                  </pic:nvPicPr>
                  <pic:blipFill>
                    <a:blip r:embed="rId243" cstate="print"/>
                    <a:srcRect l="0" t="0" r="0" b="0"/>
                    <a:stretch/>
                  </pic:blipFill>
                  <pic:spPr>
                    <a:xfrm rot="0">
                      <a:off x="0" y="0"/>
                      <a:ext cx="5286375" cy="56197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rFonts w:eastAsia="Arial-BoldMT"/>
        </w:rPr>
      </w:pPr>
      <w:r>
        <w:rPr>
          <w:rFonts w:eastAsia="Arial-BoldMT"/>
        </w:rPr>
        <w:t>Octyl ethanoate (orange flavor)</w:t>
      </w:r>
    </w:p>
    <w:p>
      <w:pPr>
        <w:pStyle w:val="style157"/>
        <w:rPr>
          <w:rFonts w:eastAsia="Arial-BoldMT"/>
        </w:rPr>
      </w:pPr>
      <w:r>
        <w:rPr>
          <w:rFonts w:eastAsia="Arial-BoldMT"/>
          <w:noProof/>
        </w:rPr>
        <w:drawing>
          <wp:inline distL="0" distT="0" distB="0" distR="0">
            <wp:extent cx="4067174" cy="552450"/>
            <wp:effectExtent l="0" t="76200" r="161925" b="476249"/>
            <wp:docPr id="1451" name="Picture 7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9" name="Picture 746"/>
                    <pic:cNvPicPr/>
                  </pic:nvPicPr>
                  <pic:blipFill>
                    <a:blip r:embed="rId244" cstate="print"/>
                    <a:srcRect l="0" t="0" r="0" b="0"/>
                    <a:stretch/>
                  </pic:blipFill>
                  <pic:spPr>
                    <a:xfrm rot="0">
                      <a:off x="0" y="0"/>
                      <a:ext cx="4067174" cy="552450"/>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rFonts w:eastAsia="Arial-BoldMT"/>
        </w:rPr>
      </w:pPr>
      <w:r>
        <w:rPr>
          <w:rFonts w:eastAsia="Arial-BoldMT"/>
        </w:rPr>
        <w:t>Butylbutyrate (pineapple flavor)</w:t>
      </w:r>
    </w:p>
    <w:p>
      <w:pPr>
        <w:pStyle w:val="style157"/>
        <w:rPr>
          <w:rFonts w:eastAsia="Arial-BoldMT"/>
        </w:rPr>
      </w:pPr>
    </w:p>
    <w:p>
      <w:pPr>
        <w:pStyle w:val="style157"/>
        <w:rPr>
          <w:rFonts w:eastAsia="Arial-BoldMT"/>
        </w:rPr>
      </w:pPr>
      <w:r>
        <w:rPr>
          <w:rFonts w:eastAsia="Arial-BoldMT"/>
        </w:rPr>
        <w:t>Actually, quite a few of the scents that we are familiar can be traced back to one ester or another.</w:t>
      </w:r>
    </w:p>
    <w:p>
      <w:pPr>
        <w:pStyle w:val="style157"/>
        <w:rPr>
          <w:rFonts w:eastAsia="Arial-BoldMT"/>
        </w:rPr>
      </w:pPr>
      <w:r>
        <w:rPr>
          <w:rFonts w:eastAsia="Arial-BoldMT"/>
        </w:rPr>
        <w:t xml:space="preserve"> Look atthe table below at some of the common scents and the ester for which the scent can be attributed to.</w:t>
      </w:r>
    </w:p>
    <w:p>
      <w:pPr>
        <w:pStyle w:val="style157"/>
        <w:rPr>
          <w:rFonts w:eastAsia="Arial-BoldMT"/>
        </w:rPr>
      </w:pPr>
    </w:p>
    <w:p>
      <w:pPr>
        <w:pStyle w:val="style157"/>
        <w:rPr>
          <w:rFonts w:eastAsia="Arial-BoldMT"/>
        </w:rPr>
      </w:pPr>
      <w:r>
        <w:rPr>
          <w:rFonts w:eastAsia="Arial-BoldMT"/>
        </w:rPr>
        <w:t>Scents and Their Esters</w:t>
      </w:r>
    </w:p>
    <w:tbl>
      <w:tblPr>
        <w:tblStyle w:val="style154"/>
        <w:tblW w:w="0" w:type="auto"/>
        <w:tblInd w:w="288" w:type="dxa"/>
        <w:tblLook w:val="04A0" w:firstRow="1" w:lastRow="0" w:firstColumn="1" w:lastColumn="0" w:noHBand="0" w:noVBand="1"/>
      </w:tblPr>
      <w:tblGrid>
        <w:gridCol w:w="4500"/>
        <w:gridCol w:w="4500"/>
      </w:tblGrid>
      <w:tr>
        <w:trPr/>
        <w:tc>
          <w:tcPr>
            <w:tcW w:w="4500" w:type="dxa"/>
            <w:tcBorders/>
          </w:tcPr>
          <w:p>
            <w:pPr>
              <w:pStyle w:val="style157"/>
              <w:rPr>
                <w:rFonts w:eastAsia="Arial-BoldMT"/>
              </w:rPr>
            </w:pPr>
            <w:r>
              <w:rPr>
                <w:rFonts w:eastAsia="Arial-BoldMT"/>
              </w:rPr>
              <w:t xml:space="preserve">Scent                 </w:t>
            </w:r>
          </w:p>
          <w:p>
            <w:pPr>
              <w:pStyle w:val="style157"/>
              <w:rPr>
                <w:rFonts w:eastAsia="Arial-BoldMT"/>
              </w:rPr>
            </w:pPr>
          </w:p>
        </w:tc>
        <w:tc>
          <w:tcPr>
            <w:tcW w:w="4500" w:type="dxa"/>
            <w:tcBorders/>
          </w:tcPr>
          <w:p>
            <w:pPr>
              <w:pStyle w:val="style157"/>
              <w:rPr>
                <w:rFonts w:eastAsia="Arial-BoldMT"/>
              </w:rPr>
            </w:pPr>
            <w:r>
              <w:rPr>
                <w:rFonts w:eastAsia="Arial-BoldMT"/>
              </w:rPr>
              <w:t>Ester</w:t>
            </w:r>
          </w:p>
        </w:tc>
      </w:tr>
      <w:tr>
        <w:tblPrEx/>
        <w:trPr/>
        <w:tc>
          <w:tcPr>
            <w:tcW w:w="4500" w:type="dxa"/>
            <w:tcBorders/>
          </w:tcPr>
          <w:p>
            <w:pPr>
              <w:pStyle w:val="style157"/>
              <w:rPr>
                <w:rFonts w:eastAsia="Arial-BoldMT"/>
              </w:rPr>
            </w:pPr>
            <w:r>
              <w:rPr>
                <w:rFonts w:eastAsia="Arial-BoldMT"/>
              </w:rPr>
              <w:t xml:space="preserve">Apples   </w:t>
            </w:r>
          </w:p>
        </w:tc>
        <w:tc>
          <w:tcPr>
            <w:tcW w:w="4500" w:type="dxa"/>
            <w:tcBorders/>
          </w:tcPr>
          <w:p>
            <w:pPr>
              <w:pStyle w:val="style157"/>
              <w:rPr>
                <w:rFonts w:eastAsia="Arial-BoldMT"/>
              </w:rPr>
            </w:pPr>
            <w:r>
              <w:rPr>
                <w:rFonts w:eastAsia="Arial-BoldMT"/>
              </w:rPr>
              <w:t>Methyl butanoate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 xml:space="preserve"> Pears                             </w:t>
            </w:r>
          </w:p>
        </w:tc>
        <w:tc>
          <w:tcPr>
            <w:tcW w:w="4500" w:type="dxa"/>
            <w:tcBorders/>
          </w:tcPr>
          <w:p>
            <w:pPr>
              <w:pStyle w:val="style157"/>
              <w:rPr>
                <w:rFonts w:eastAsia="Arial-BoldMT"/>
              </w:rPr>
            </w:pPr>
            <w:r>
              <w:rPr>
                <w:rFonts w:eastAsia="Arial-BoldMT"/>
              </w:rPr>
              <w:t>Propyl ethanoate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 xml:space="preserve">raspber ries                   </w:t>
            </w:r>
          </w:p>
        </w:tc>
        <w:tc>
          <w:tcPr>
            <w:tcW w:w="4500" w:type="dxa"/>
            <w:tcBorders/>
          </w:tcPr>
          <w:p>
            <w:pPr>
              <w:pStyle w:val="style157"/>
              <w:rPr>
                <w:rFonts w:eastAsia="Arial-BoldMT"/>
              </w:rPr>
            </w:pPr>
            <w:r>
              <w:rPr>
                <w:rFonts w:eastAsia="Arial-BoldMT"/>
              </w:rPr>
              <w:t>2-methylpropyl ethanoate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peach</w:t>
            </w:r>
          </w:p>
        </w:tc>
        <w:tc>
          <w:tcPr>
            <w:tcW w:w="4500" w:type="dxa"/>
            <w:tcBorders/>
          </w:tcPr>
          <w:p>
            <w:pPr>
              <w:pStyle w:val="style157"/>
              <w:rPr>
                <w:rFonts w:eastAsia="Arial-BoldMT"/>
              </w:rPr>
            </w:pPr>
            <w:r>
              <w:rPr>
                <w:rFonts w:eastAsia="Arial-BoldMT"/>
              </w:rPr>
              <w:t xml:space="preserve"> Ethyl butanoate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 xml:space="preserve">banana  </w:t>
            </w:r>
          </w:p>
        </w:tc>
        <w:tc>
          <w:tcPr>
            <w:tcW w:w="4500" w:type="dxa"/>
            <w:tcBorders/>
          </w:tcPr>
          <w:p>
            <w:pPr>
              <w:pStyle w:val="style157"/>
              <w:rPr>
                <w:rFonts w:eastAsia="Arial-BoldMT"/>
              </w:rPr>
            </w:pPr>
            <w:r>
              <w:rPr>
                <w:rFonts w:eastAsia="Arial-BoldMT"/>
              </w:rPr>
              <w:t>3-Methylbutyl ethanoate</w:t>
            </w:r>
          </w:p>
        </w:tc>
      </w:tr>
      <w:tr>
        <w:tblPrEx/>
        <w:trPr/>
        <w:tc>
          <w:tcPr>
            <w:tcW w:w="4500" w:type="dxa"/>
            <w:tcBorders/>
          </w:tcPr>
          <w:p>
            <w:pPr>
              <w:pStyle w:val="style157"/>
              <w:rPr>
                <w:rFonts w:eastAsia="Arial-BoldMT"/>
              </w:rPr>
            </w:pPr>
            <w:r>
              <w:rPr>
                <w:rFonts w:eastAsia="Arial-BoldMT"/>
              </w:rPr>
              <w:t xml:space="preserve">orange    </w:t>
            </w:r>
          </w:p>
        </w:tc>
        <w:tc>
          <w:tcPr>
            <w:tcW w:w="4500" w:type="dxa"/>
            <w:tcBorders/>
          </w:tcPr>
          <w:p>
            <w:pPr>
              <w:pStyle w:val="style157"/>
              <w:rPr>
                <w:rFonts w:eastAsia="Arial-BoldMT"/>
              </w:rPr>
            </w:pPr>
            <w:r>
              <w:rPr>
                <w:rFonts w:eastAsia="Arial-BoldMT"/>
              </w:rPr>
              <w:t xml:space="preserve">Octyl </w:t>
            </w:r>
            <w:r>
              <w:rPr>
                <w:rFonts w:eastAsia="Arial-BoldMT"/>
              </w:rPr>
              <w:t>ethanoate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 xml:space="preserve">  jasmine                         </w:t>
            </w:r>
          </w:p>
        </w:tc>
        <w:tc>
          <w:tcPr>
            <w:tcW w:w="4500" w:type="dxa"/>
            <w:tcBorders/>
          </w:tcPr>
          <w:p>
            <w:pPr>
              <w:pStyle w:val="style157"/>
              <w:rPr>
                <w:rFonts w:eastAsia="Arial-BoldMT"/>
              </w:rPr>
            </w:pPr>
            <w:r>
              <w:rPr>
                <w:rFonts w:eastAsia="Arial-BoldMT"/>
              </w:rPr>
              <w:t>Benzyl ethanoate</w:t>
            </w:r>
          </w:p>
          <w:p>
            <w:pPr>
              <w:pStyle w:val="style157"/>
              <w:rPr>
                <w:rFonts w:eastAsia="Arial-BoldMT"/>
              </w:rPr>
            </w:pPr>
          </w:p>
        </w:tc>
      </w:tr>
      <w:tr>
        <w:tblPrEx/>
        <w:trPr/>
        <w:tc>
          <w:tcPr>
            <w:tcW w:w="4500" w:type="dxa"/>
            <w:tcBorders/>
          </w:tcPr>
          <w:p>
            <w:pPr>
              <w:pStyle w:val="style157"/>
              <w:rPr>
                <w:rFonts w:eastAsia="Arial-BoldMT"/>
              </w:rPr>
            </w:pPr>
            <w:r>
              <w:rPr>
                <w:rFonts w:eastAsia="Arial-BoldMT"/>
              </w:rPr>
              <w:t>Nail varnish remover</w:t>
            </w:r>
          </w:p>
        </w:tc>
        <w:tc>
          <w:tcPr>
            <w:tcW w:w="4500" w:type="dxa"/>
            <w:tcBorders/>
          </w:tcPr>
          <w:p>
            <w:pPr>
              <w:pStyle w:val="style157"/>
              <w:rPr>
                <w:rFonts w:eastAsia="Arial-BoldMT"/>
              </w:rPr>
            </w:pPr>
            <w:r>
              <w:rPr>
                <w:rFonts w:eastAsia="Arial-BoldMT"/>
              </w:rPr>
              <w:t>Ethyl ethanoate</w:t>
            </w:r>
          </w:p>
        </w:tc>
      </w:tr>
    </w:tbl>
    <w:p>
      <w:pPr>
        <w:pStyle w:val="style157"/>
        <w:rPr>
          <w:rFonts w:eastAsia="Arial-BoldMT"/>
        </w:rPr>
      </w:pPr>
    </w:p>
    <w:p>
      <w:pPr>
        <w:pStyle w:val="style157"/>
        <w:rPr>
          <w:rFonts w:eastAsia="Arial-BoldMT"/>
          <w:b/>
          <w:bCs/>
        </w:rPr>
      </w:pPr>
      <w:r>
        <w:rPr>
          <w:rFonts w:eastAsia="Arial-BoldMT"/>
          <w:b/>
          <w:bCs/>
        </w:rPr>
        <w:t>General Formula for Esters</w:t>
      </w:r>
    </w:p>
    <w:p>
      <w:pPr>
        <w:pStyle w:val="style157"/>
        <w:rPr/>
      </w:pPr>
      <w:r>
        <w:t>The general formula for esters is found below. Notice that the general formula looks similar to the organicacid but in the case of the ester, the carboxylic acid hydrogen has been replaced with a second alkyl group.</w:t>
      </w:r>
    </w:p>
    <w:p>
      <w:pPr>
        <w:pStyle w:val="style157"/>
        <w:rPr/>
      </w:pPr>
      <w:r>
        <w:t>This is because esters can be produced by a reaction between an organic acid and an alcohol.</w:t>
      </w:r>
    </w:p>
    <w:p>
      <w:pPr>
        <w:pStyle w:val="style157"/>
        <w:rPr/>
      </w:pPr>
    </w:p>
    <w:p>
      <w:pPr>
        <w:pStyle w:val="style157"/>
        <w:rPr>
          <w:rFonts w:eastAsia="Arial-BoldMT"/>
        </w:rPr>
      </w:pPr>
      <w:r>
        <w:rPr>
          <w:rFonts w:eastAsia="Arial-BoldMT"/>
          <w:noProof/>
        </w:rPr>
        <w:drawing>
          <wp:inline distL="0" distT="0" distB="0" distR="0">
            <wp:extent cx="1623552" cy="683740"/>
            <wp:effectExtent l="57150" t="19050" r="186690" b="269240"/>
            <wp:docPr id="1452" name="Picture 7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0" name="Picture 747"/>
                    <pic:cNvPicPr/>
                  </pic:nvPicPr>
                  <pic:blipFill>
                    <a:blip r:embed="rId245" cstate="print"/>
                    <a:srcRect l="0" t="0" r="0" b="0"/>
                    <a:stretch/>
                  </pic:blipFill>
                  <pic:spPr>
                    <a:xfrm rot="0">
                      <a:off x="0" y="0"/>
                      <a:ext cx="1623552" cy="683740"/>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rFonts w:eastAsia="Arial-BoldMT"/>
        </w:rPr>
      </w:pPr>
      <w:r>
        <w:rPr>
          <w:rFonts w:eastAsia="Arial-BoldMT"/>
          <w:color w:val="ff0000"/>
          <w:u w:val="double"/>
        </w:rPr>
        <w:t>Note:</w:t>
      </w:r>
      <w:r>
        <w:rPr>
          <w:rFonts w:eastAsia="Arial-BoldMT"/>
        </w:rPr>
        <w:t xml:space="preserve"> The R could be the same or different.</w:t>
      </w:r>
    </w:p>
    <w:p>
      <w:pPr>
        <w:pStyle w:val="style157"/>
        <w:rPr>
          <w:rFonts w:eastAsia="Arial-BoldMT"/>
        </w:rPr>
      </w:pPr>
    </w:p>
    <w:p>
      <w:pPr>
        <w:pStyle w:val="style157"/>
        <w:rPr>
          <w:rFonts w:eastAsia="Arial-BoldMT"/>
        </w:rPr>
      </w:pPr>
    </w:p>
    <w:p>
      <w:pPr>
        <w:pStyle w:val="style157"/>
        <w:rPr>
          <w:rFonts w:eastAsia="Arial-BoldMT"/>
          <w:b/>
          <w:bCs/>
        </w:rPr>
      </w:pPr>
      <w:r>
        <w:rPr>
          <w:rFonts w:eastAsia="Arial-BoldMT"/>
          <w:b/>
          <w:bCs/>
        </w:rPr>
        <w:t>Naming and Drawing of Esters</w:t>
      </w:r>
    </w:p>
    <w:p>
      <w:pPr>
        <w:pStyle w:val="style157"/>
        <w:rPr>
          <w:rFonts w:cs="Arial-ItalicMT" w:eastAsia="Arial-BoldMT"/>
        </w:rPr>
      </w:pPr>
      <w:r>
        <w:rPr>
          <w:rFonts w:eastAsia="Arial-BoldMT"/>
        </w:rPr>
        <w:t xml:space="preserve">Since esters have two alkyl groups on either side of the functional group, the name of the ester will be intwo pieces. As was described earlier, esters are formed from organic acids and alcohols. The alkyl groupfrom the organic acid is R. The alkyl group from the alcohol is R'. When naming the ester, the name is thealkyl group from the alcohol then the alkyl group from the organic acid then the suffix </w:t>
      </w:r>
      <w:r>
        <w:rPr>
          <w:rFonts w:cs="Arial-ItalicMT" w:eastAsia="Arial-BoldMT"/>
        </w:rPr>
        <w:t xml:space="preserve">–oate. </w:t>
      </w:r>
    </w:p>
    <w:p>
      <w:pPr>
        <w:pStyle w:val="style157"/>
        <w:rPr>
          <w:rFonts w:eastAsia="Arial-BoldMT"/>
        </w:rPr>
      </w:pPr>
      <w:r>
        <w:rPr>
          <w:rFonts w:eastAsia="Arial-BoldMT"/>
        </w:rPr>
        <w:t>A sample reactionfor a general reaction and then a specific reaction to demonstrate this is shown below.</w:t>
      </w:r>
    </w:p>
    <w:p>
      <w:pPr>
        <w:pStyle w:val="style157"/>
        <w:rPr>
          <w:rFonts w:eastAsia="Arial-BoldMT"/>
        </w:rPr>
      </w:pPr>
      <w:r>
        <w:rPr>
          <w:rFonts w:eastAsia="Arial-BoldMT"/>
          <w:noProof/>
        </w:rPr>
        <w:drawing>
          <wp:inline distL="0" distT="0" distB="0" distR="0">
            <wp:extent cx="5553075" cy="781050"/>
            <wp:effectExtent l="0" t="57150" r="200025" b="552450"/>
            <wp:docPr id="1453" name="Picture 7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1" name="Picture 748"/>
                    <pic:cNvPicPr/>
                  </pic:nvPicPr>
                  <pic:blipFill>
                    <a:blip r:embed="rId246" cstate="print"/>
                    <a:srcRect l="0" t="0" r="0" b="0"/>
                    <a:stretch/>
                  </pic:blipFill>
                  <pic:spPr>
                    <a:xfrm rot="0">
                      <a:off x="0" y="0"/>
                      <a:ext cx="5553075" cy="781050"/>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rFonts w:eastAsia="Arial-BoldMT"/>
        </w:rPr>
      </w:pPr>
      <w:r>
        <w:rPr>
          <w:rFonts w:eastAsia="Arial-BoldMT"/>
          <w:noProof/>
        </w:rPr>
        <w:drawing>
          <wp:inline distL="0" distT="0" distB="0" distR="0">
            <wp:extent cx="5943600" cy="522778"/>
            <wp:effectExtent l="0" t="95250" r="190500" b="620395"/>
            <wp:docPr id="1454" name="Picture 7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Picture 749"/>
                    <pic:cNvPicPr/>
                  </pic:nvPicPr>
                  <pic:blipFill>
                    <a:blip r:embed="rId247" cstate="print"/>
                    <a:srcRect l="0" t="0" r="0" b="0"/>
                    <a:stretch/>
                  </pic:blipFill>
                  <pic:spPr>
                    <a:xfrm rot="0">
                      <a:off x="0" y="0"/>
                      <a:ext cx="5943600" cy="522778"/>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pPr>
      <w:r>
        <w:t xml:space="preserve">To draw an ester, work from the formula backwards. Remember the first alkyl group is attached to the oxygenand the alkyl group with the suffix </w:t>
      </w:r>
      <w:r>
        <w:rPr>
          <w:rFonts w:cs="Arial-ItalicMT"/>
        </w:rPr>
        <w:t xml:space="preserve">–oate </w:t>
      </w:r>
      <w:r>
        <w:t>is part of the C = O chain.</w:t>
      </w:r>
    </w:p>
    <w:p>
      <w:pPr>
        <w:pStyle w:val="style157"/>
        <w:rPr/>
      </w:pPr>
    </w:p>
    <w:p>
      <w:pPr>
        <w:pStyle w:val="style157"/>
        <w:rPr/>
      </w:pPr>
      <w:r>
        <w:rPr>
          <w:b/>
          <w:bCs/>
        </w:rPr>
        <w:t>Sample question 1:</w:t>
      </w:r>
      <w:r>
        <w:rPr>
          <w:b w:val="false"/>
          <w:bCs w:val="false"/>
        </w:rPr>
        <w:t xml:space="preserve"> N</w:t>
      </w:r>
      <w:r>
        <w:t>ame the following structure.</w:t>
      </w:r>
    </w:p>
    <w:p>
      <w:pPr>
        <w:pStyle w:val="style157"/>
        <w:rPr>
          <w:rFonts w:eastAsia="Arial-BoldMT"/>
        </w:rPr>
      </w:pPr>
      <w:r>
        <w:rPr>
          <w:rFonts w:eastAsia="Arial-BoldMT"/>
          <w:noProof/>
        </w:rPr>
        <w:drawing>
          <wp:inline distL="0" distT="0" distB="0" distR="0">
            <wp:extent cx="2733675" cy="600075"/>
            <wp:effectExtent l="19050" t="38100" r="180975" b="352425"/>
            <wp:docPr id="1455" name="Picture 7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Picture 750"/>
                    <pic:cNvPicPr/>
                  </pic:nvPicPr>
                  <pic:blipFill>
                    <a:blip r:embed="rId248" cstate="print"/>
                    <a:srcRect l="0" t="0" r="0" b="0"/>
                    <a:stretch/>
                  </pic:blipFill>
                  <pic:spPr>
                    <a:xfrm rot="0">
                      <a:off x="0" y="0"/>
                      <a:ext cx="2733675" cy="600075"/>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pPr>
      <w:r>
        <w:t xml:space="preserve">The name is </w:t>
      </w:r>
      <w:r>
        <w:rPr>
          <w:rFonts w:eastAsia="Arial-BoldMT"/>
        </w:rPr>
        <w:t xml:space="preserve">methyl butanoate. </w:t>
      </w:r>
      <w:r>
        <w:t>(the odor of apple)</w:t>
      </w:r>
    </w:p>
    <w:p>
      <w:pPr>
        <w:pStyle w:val="style157"/>
        <w:rPr/>
      </w:pPr>
    </w:p>
    <w:p>
      <w:pPr>
        <w:pStyle w:val="style157"/>
        <w:rPr/>
      </w:pPr>
      <w:r>
        <w:rPr>
          <w:b/>
          <w:bCs/>
        </w:rPr>
        <w:t>Sample question 2</w:t>
      </w:r>
      <w:r>
        <w:t>:</w:t>
      </w:r>
      <w:r>
        <w:t xml:space="preserve"> Draw the structure of ethyl heptanoate. (the odor of red grape)</w:t>
      </w:r>
    </w:p>
    <w:p>
      <w:pPr>
        <w:pStyle w:val="style157"/>
        <w:rPr/>
      </w:pPr>
      <w:r>
        <w:t>Solution:</w:t>
      </w:r>
    </w:p>
    <w:p>
      <w:pPr>
        <w:pStyle w:val="style157"/>
        <w:rPr/>
      </w:pPr>
      <m:oMathPara>
        <m:oMath>
          <m:r>
            <m:rPr>
              <m:sty m:val="p"/>
            </m:rPr>
            <w:rPr>
              <w:rFonts w:ascii="Cambria Math" w:hAnsi="Cambria Math"/>
            </w:rPr>
            <m:t xml:space="preserve">Ethyl </m:t>
          </m:r>
          <m:d>
            <m:dPr>
              <m:endChr m:val=")"/>
              <m:ctrlPr>
                <w:rPr>
                  <w:rFonts w:ascii="Cambria Math" w:hAnsi="Cambria Math"/>
                </w:rPr>
              </m:ctrlPr>
            </m:dPr>
            <m:e>
              <m:r>
                <m:rPr>
                  <m:sty m:val="p"/>
                </m:rPr>
                <w:rPr>
                  <w:rFonts w:ascii="Cambria Math" w:hAnsi="Cambria Math"/>
                </w:rPr>
                <m:t>CH</m:t>
              </m:r>
              <m:r>
                <m:rPr>
                  <m:sty m:val="p"/>
                </m:rPr>
                <w:rPr>
                  <w:rFonts w:ascii="Cambria Math" w:hAnsi="Cambria Math"/>
                  <w:vertAlign w:val="subscript"/>
                </w:rPr>
                <m:t>3</m:t>
              </m:r>
              <m:r>
                <m:rPr>
                  <m:sty m:val="p"/>
                </m:rPr>
                <w:rPr>
                  <w:rFonts w:ascii="Cambria Math" w:hAnsi="Cambria Math"/>
                </w:rPr>
                <m:t>CH</m:t>
              </m:r>
              <m:r>
                <m:rPr>
                  <m:sty m:val="p"/>
                </m:rPr>
                <w:rPr>
                  <w:rFonts w:ascii="Cambria Math" w:hAnsi="Cambria Math"/>
                  <w:vertAlign w:val="subscript"/>
                </w:rPr>
                <m:t>2</m:t>
              </m:r>
            </m:e>
          </m:d>
          <m:r>
            <m:rPr>
              <m:sty m:val="p"/>
            </m:rPr>
            <w:rPr>
              <w:rFonts w:ascii="Cambria Math" w:hAnsi="Cambria Math"/>
            </w:rPr>
            <m:t xml:space="preserve">is listed first and is therefore from the alcohol and will be attached to the </m:t>
          </m:r>
        </m:oMath>
      </m:oMathPara>
    </w:p>
    <w:p>
      <w:pPr>
        <w:pStyle w:val="style157"/>
        <w:rPr>
          <w:rFonts w:ascii="Cambria Math" w:hAnsi="Cambria Math"/>
        </w:rPr>
      </w:pPr>
      <m:oMathPara>
        <m:oMathParaPr>
          <m:jc m:val="left"/>
        </m:oMathParaPr>
        <m:oMath>
          <m:r>
            <m:rPr>
              <m:sty m:val="p"/>
            </m:rPr>
            <w:rPr>
              <w:rFonts w:ascii="Cambria Math" w:hAnsi="Cambria Math"/>
            </w:rPr>
            <m:t>oxygen.</m:t>
          </m:r>
        </m:oMath>
      </m:oMathPara>
    </w:p>
    <w:p>
      <w:pPr>
        <w:pStyle w:val="style157"/>
        <w:rPr>
          <w:rFonts w:ascii="Cambria Math" w:hAnsi="Cambria Math"/>
          <w:highlight w:val="yellow"/>
        </w:rPr>
      </w:pPr>
      <m:oMathPara>
        <m:oMathParaPr>
          <m:jc m:val="left"/>
        </m:oMathParaPr>
        <m:oMath>
          <m:r>
            <m:rPr>
              <m:sty m:val="p"/>
            </m:rPr>
            <w:rPr>
              <w:rFonts w:ascii="Cambria Math" w:hAnsi="Cambria Math"/>
              <w:highlight w:val="yellow"/>
            </w:rPr>
            <m:t>Heptanoate is named second and is therefore from the organic acid.</m:t>
          </m:r>
        </m:oMath>
      </m:oMathPara>
    </w:p>
    <w:p>
      <w:pPr>
        <w:pStyle w:val="style157"/>
        <w:rPr>
          <w:rFonts w:ascii="Cambria Math" w:hAnsi="Cambria Math"/>
          <w:highlight w:val="yellow"/>
        </w:rPr>
      </w:pPr>
      <m:oMathPara>
        <m:oMathParaPr>
          <m:jc m:val="left"/>
        </m:oMathParaPr>
        <m:oMath>
          <m:r>
            <m:rPr>
              <m:sty m:val="p"/>
            </m:rPr>
            <w:rPr>
              <w:rFonts w:ascii="Cambria Math" w:hAnsi="Cambria Math"/>
              <w:highlight w:val="yellow"/>
            </w:rPr>
            <m:t xml:space="preserve">Heptanoate has the prefix </m:t>
          </m:r>
          <m:r>
            <m:rPr>
              <m:sty m:val="p"/>
            </m:rPr>
            <w:rPr>
              <w:rFonts w:ascii="Cambria Math" w:cs="Arial-ItalicMT" w:hAnsi="Cambria Math"/>
              <w:highlight w:val="yellow"/>
            </w:rPr>
            <m:t xml:space="preserve">hept- </m:t>
          </m:r>
          <m:r>
            <m:rPr>
              <m:sty m:val="p"/>
            </m:rPr>
            <w:rPr>
              <w:rFonts w:ascii="Cambria Math" w:hAnsi="Cambria Math"/>
              <w:highlight w:val="yellow"/>
            </w:rPr>
            <m:t>meaning it has seven (7) carbon atoms in the parent chain.</m:t>
          </m:r>
        </m:oMath>
      </m:oMathPara>
    </w:p>
    <w:p>
      <w:pPr>
        <w:pStyle w:val="style157"/>
        <w:rPr>
          <w:rFonts w:ascii="Cambria Math" w:hAnsi="Cambria Math"/>
          <w:highlight w:val="yellow"/>
        </w:rPr>
      </w:pPr>
      <m:oMathPara>
        <m:oMathParaPr>
          <m:jc m:val="left"/>
        </m:oMathParaPr>
        <m:oMath>
          <m:r>
            <m:rPr>
              <m:sty m:val="p"/>
            </m:rPr>
            <w:rPr>
              <w:rFonts w:ascii="Cambria Math" w:hAnsi="Cambria Math"/>
              <w:highlight w:val="yellow"/>
            </w:rPr>
            <m:t xml:space="preserve">Heptanoate has the suffix </m:t>
          </m:r>
          <m:r>
            <m:rPr>
              <m:sty m:val="p"/>
            </m:rPr>
            <w:rPr>
              <w:rFonts w:ascii="Cambria Math" w:cs="Arial-ItalicMT" w:hAnsi="Cambria Math"/>
              <w:highlight w:val="yellow"/>
            </w:rPr>
            <m:t>–oate</m:t>
          </m:r>
          <m:r>
            <m:rPr>
              <m:sty m:val="p"/>
            </m:rPr>
            <w:rPr>
              <w:rFonts w:ascii="Cambria Math" w:hAnsi="Cambria Math"/>
              <w:highlight w:val="yellow"/>
            </w:rPr>
            <m:t>meaning it has the ester functional group</m:t>
          </m:r>
        </m:oMath>
      </m:oMathPara>
    </w:p>
    <w:p>
      <w:pPr>
        <w:pStyle w:val="style157"/>
        <w:rPr>
          <w:rFonts w:ascii="Cambria Math" w:hAnsi="Cambria Math"/>
        </w:rPr>
      </w:pPr>
      <m:oMathPara>
        <m:oMathParaPr>
          <m:jc m:val="left"/>
        </m:oMathParaPr>
        <m:oMath>
          <m:r>
            <m:rPr>
              <m:sty m:val="p"/>
            </m:rPr>
            <w:rPr>
              <w:rFonts w:ascii="Cambria Math" w:hAnsi="Cambria Math"/>
              <w:highlight w:val="yellow"/>
            </w:rPr>
            <m:t>Therefore the structure is:</m:t>
          </m:r>
        </m:oMath>
      </m:oMathPara>
    </w:p>
    <w:p>
      <w:pPr>
        <w:pStyle w:val="style157"/>
        <w:rPr>
          <w:rFonts w:ascii="Cambria Math" w:hAnsi="Cambria Math"/>
        </w:rPr>
      </w:pPr>
    </w:p>
    <w:p>
      <w:pPr>
        <w:pStyle w:val="style157"/>
        <w:rPr>
          <w:rFonts w:ascii="Cambria Math" w:hAnsi="Cambria Math"/>
        </w:rPr>
      </w:pPr>
    </w:p>
    <w:p>
      <w:pPr>
        <w:pStyle w:val="style157"/>
        <w:rPr>
          <w:rFonts w:eastAsia="Arial-BoldMT"/>
          <w:noProof/>
        </w:rPr>
      </w:pPr>
    </w:p>
    <w:p>
      <w:pPr>
        <w:pStyle w:val="style157"/>
        <w:rPr>
          <w:rFonts w:eastAsia="Arial-BoldMT"/>
        </w:rPr>
      </w:pPr>
      <w:r>
        <w:rPr>
          <w:rFonts w:eastAsia="Arial-BoldMT"/>
          <w:noProof/>
        </w:rPr>
        <w:drawing>
          <wp:inline distL="0" distT="0" distB="0" distR="0">
            <wp:extent cx="4371975" cy="523875"/>
            <wp:effectExtent l="0" t="76200" r="161925" b="504824"/>
            <wp:docPr id="1456" name="Picture 7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4" name="Picture 751"/>
                    <pic:cNvPicPr/>
                  </pic:nvPicPr>
                  <pic:blipFill>
                    <a:blip r:embed="rId249" cstate="print"/>
                    <a:srcRect l="0" t="0" r="0" b="0"/>
                    <a:stretch/>
                  </pic:blipFill>
                  <pic:spPr>
                    <a:xfrm rot="0">
                      <a:off x="0" y="0"/>
                      <a:ext cx="4371975" cy="523875"/>
                    </a:xfrm>
                    <a:prstGeom prst="roundRect">
                      <a:avLst>
                        <a:gd name="adj" fmla="val 16667"/>
                      </a:avLst>
                    </a:prstGeom>
                    <a:ln>
                      <a:noFill/>
                    </a:ln>
                    <a:effectLst>
                      <a:outerShdw rotWithShape="false" sx="100000" sy="98000" dist="0" dir="900000" blurRad="152400" kx="110000" ky="199998" algn="tl">
                        <a:srgbClr val="000000">
                          <a:alpha val="30001"/>
                        </a:srgbClr>
                      </a:outerShdw>
                    </a:effectLst>
                  </pic:spPr>
                </pic:pic>
              </a:graphicData>
            </a:graphic>
          </wp:inline>
        </w:drawing>
      </w:r>
    </w:p>
    <w:p>
      <w:pPr>
        <w:pStyle w:val="style157"/>
        <w:rPr>
          <w:rFonts w:eastAsia="Arial-BoldMT"/>
        </w:rPr>
      </w:pPr>
    </w:p>
    <w:p>
      <w:pPr>
        <w:pStyle w:val="style157"/>
        <w:rPr>
          <w:rFonts w:eastAsia="Arial-BoldMT"/>
        </w:rPr>
      </w:pPr>
    </w:p>
    <w:p>
      <w:pPr>
        <w:pStyle w:val="style157"/>
        <w:rPr>
          <w:rFonts w:eastAsia="Arial-BoldMT"/>
        </w:rPr>
      </w:pPr>
      <w:r>
        <w:rPr>
          <w:rFonts w:eastAsia="Arial-BoldMT"/>
        </w:rPr>
        <w:t>Other examples:</w:t>
      </w:r>
    </w:p>
    <w:p>
      <w:pPr>
        <w:pStyle w:val="style157"/>
        <w:rPr>
          <w:rFonts w:eastAsia="Arial-BoldMT"/>
        </w:rPr>
      </w:pPr>
    </w:p>
    <w:p>
      <w:pPr>
        <w:pStyle w:val="style157"/>
        <w:rPr/>
      </w:pPr>
      <w:r>
        <w:rPr/>
      </w:r>
      <w:r/>
      <w:r>
        <w:rPr/>
      </w:r>
      <w:r>
        <w:rPr/>
        <w:object>
          <v:shape id="1457" type="#_x0000_t75" filled="f" stroked="f" style="margin-left:0.0pt;margin-top:0.0pt;width:330.0pt;height:165.75pt;mso-wrap-distance-left:0.0pt;mso-wrap-distance-right:0.0pt;visibility:visible;">
            <v:imagedata r:id="rId25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57" DrawAspect="Content" ObjectID="0" r:id="rId251"/>
        </w:object>
      </w:r>
      <w:r>
        <w:rPr/>
      </w:r>
    </w:p>
    <w:p>
      <w:pPr>
        <w:pStyle w:val="style157"/>
        <w:rPr>
          <w:rFonts w:ascii="Dancing Script"/>
          <w:b/>
          <w:bCs/>
          <w:sz w:val="24"/>
          <w:szCs w:val="24"/>
        </w:rPr>
      </w:pPr>
    </w:p>
    <w:p>
      <w:pPr>
        <w:pStyle w:val="style157"/>
        <w:rPr>
          <w:rFonts w:ascii="Dancing Script"/>
          <w:b/>
          <w:bCs/>
          <w:sz w:val="24"/>
          <w:szCs w:val="24"/>
        </w:rPr>
      </w:pPr>
      <m:oMathPara>
        <m:oMath>
          <m:r>
            <m:rPr>
              <m:sty m:val="p"/>
            </m:rPr>
            <w:rPr>
              <w:rFonts w:ascii="Dancing Script" w:hAnsi="Cambria Math"/>
              <w:b/>
              <w:bCs/>
              <w:sz w:val="24"/>
              <w:szCs w:val="24"/>
            </w:rPr>
            <m:t xml:space="preserve">Notice that the acid is named by counting up the total number of carbon atoms in the chain including the </m:t>
          </m:r>
        </m:oMath>
        <m:oMath>
          <m:r>
            <m:rPr>
              <m:sty m:val="p"/>
            </m:rPr>
            <w:rPr>
              <w:rFonts w:ascii="Dancing Script" w:hAnsi="Cambria Math"/>
              <w:b/>
              <w:bCs/>
              <w:sz w:val="24"/>
              <w:szCs w:val="24"/>
            </w:rPr>
            <m:t>carbonyl carbon.</m:t>
          </m:r>
        </m:oMath>
        <m:oMath>
          <m:r>
            <m:rPr>
              <m:sty m:val="p"/>
            </m:rPr>
            <w:rPr>
              <w:rFonts w:ascii="Dancing Script" w:hAnsi="Cambria Math"/>
              <w:b/>
              <w:bCs/>
              <w:sz w:val="24"/>
              <w:szCs w:val="24"/>
            </w:rPr>
            <w:cr/>
          </m:r>
          <m:r>
            <m:rPr>
              <m:sty m:val="p"/>
            </m:rPr>
            <w:rPr>
              <w:rFonts w:ascii="Dancing Script" w:hAnsi="Cambria Math"/>
              <w:b/>
              <w:bCs/>
              <w:sz w:val="24"/>
              <w:szCs w:val="24"/>
            </w:rPr>
            <w:cr/>
          </m:r>
          <m:r>
            <m:rPr>
              <m:sty m:val="p"/>
            </m:rPr>
            <w:rPr>
              <w:rFonts w:ascii="Dancing Script" w:hAnsi="Cambria Math"/>
              <w:b/>
              <w:bCs/>
              <w:sz w:val="24"/>
              <w:szCs w:val="24"/>
            </w:rPr>
            <m:t>So for example</m:t>
          </m:r>
        </m:oMath>
        <m:oMath>
          <m:r>
            <m:rPr>
              <m:sty m:val="p"/>
            </m:rPr>
            <w:rPr>
              <w:rFonts w:ascii="Dancing Script" w:hAnsi="Cambria Math"/>
              <w:b/>
              <w:bCs/>
              <w:sz w:val="24"/>
              <w:szCs w:val="24"/>
            </w:rPr>
            <m:t>,CH3CH2COOH is p</m:t>
          </m:r>
        </m:oMath>
      </m:oMathPara>
    </w:p>
    <w:p>
      <w:pPr>
        <w:pStyle w:val="style157"/>
        <w:rPr>
          <w:sz w:val="20"/>
          <w:szCs w:val="20"/>
        </w:rPr>
      </w:pPr>
    </w:p>
    <w:p>
      <w:pPr>
        <w:pStyle w:val="style157"/>
        <w:rPr>
          <w:rFonts w:cs="ArialMT" w:eastAsia="Arial-BoldMT"/>
          <w:color w:val="00b050"/>
        </w:rPr>
      </w:pPr>
      <w:r>
        <w:t>CH</w:t>
      </w:r>
      <w:r>
        <w:rPr>
          <w:vertAlign w:val="subscript"/>
        </w:rPr>
        <w:t>3</w:t>
      </w:r>
      <w:r>
        <w:t>CH</w:t>
      </w:r>
      <w:r>
        <w:rPr>
          <w:vertAlign w:val="subscript"/>
        </w:rPr>
        <w:t>2</w:t>
      </w:r>
      <w:r>
        <w:t>COOH</w:t>
      </w:r>
      <m:oMath>
        <m:r>
          <m:rPr>
            <m:sty m:val="p"/>
          </m:rPr>
          <w:rPr>
            <w:rFonts w:ascii="Cambria Math" w:hAnsi="Cambria Math"/>
          </w:rPr>
          <m:t xml:space="preserve"> is propanic acid and</m:t>
        </m:r>
      </m:oMath>
      <w:r>
        <w:t>CH</w:t>
      </w:r>
      <w:r>
        <w:rPr>
          <w:vertAlign w:val="subscript"/>
        </w:rPr>
        <w:t>3</w:t>
      </w:r>
      <w:r>
        <w:t>CH</w:t>
      </w:r>
      <w:r>
        <w:rPr>
          <w:vertAlign w:val="subscript"/>
        </w:rPr>
        <w:t>2</w:t>
      </w:r>
      <w:r>
        <w:t>COO</w:t>
      </w:r>
      <m:oMath>
        <m:r>
          <m:rPr>
            <m:sty m:val="p"/>
          </m:rPr>
          <w:rPr>
            <w:rFonts w:ascii="Cambria Math" w:hAnsi="Cambria Math"/>
          </w:rPr>
          <m:t>is the propanoate group.</m:t>
        </m:r>
      </m:oMath>
    </w:p>
    <w:p>
      <w:pPr>
        <w:pStyle w:val="style157"/>
        <w:rPr>
          <w:rFonts w:eastAsia="Arial-BoldMT"/>
        </w:rPr>
      </w:pPr>
    </w:p>
    <w:p>
      <w:pPr>
        <w:pStyle w:val="style157"/>
        <w:rPr>
          <w:rFonts w:eastAsia="Arial-BoldMT"/>
        </w:rPr>
      </w:pPr>
    </w:p>
    <w:p>
      <w:pPr>
        <w:pStyle w:val="style157"/>
        <w:rPr>
          <w:rFonts w:eastAsia="Arial-BoldMT"/>
        </w:rPr>
      </w:pPr>
      <w:r>
        <w:rPr>
          <w:rFonts w:eastAsia="Arial-BoldMT"/>
        </w:rPr>
        <w:t>LABORATORY PREPARATION OF ETHYL ETHANOATE</w:t>
      </w:r>
    </w:p>
    <w:p>
      <w:pPr>
        <w:pStyle w:val="style157"/>
        <w:rPr>
          <w:rFonts w:eastAsia="Arial-BoldMT"/>
        </w:rPr>
      </w:pPr>
      <w:r>
        <w:rPr>
          <w:rFonts w:eastAsia="Arial-BoldMT"/>
        </w:rPr>
        <w:t xml:space="preserve">Ethyl ethanoate is produced when ethanoic acid is heated with ethanol in the presence of an acid catalyst. The catalyst is usually concentrated sulphuric acid. This reaction is called </w:t>
      </w:r>
      <w:r>
        <w:rPr>
          <w:rFonts w:eastAsia="Arial-BoldMT"/>
        </w:rPr>
        <w:t>ESTERIFICATION</w:t>
      </w:r>
      <w:r>
        <w:rPr>
          <w:rFonts w:eastAsia="Arial-BoldMT"/>
        </w:rPr>
        <w:t>. The esterification reaction is both slow and reversible.</w:t>
      </w:r>
    </w:p>
    <w:p>
      <w:pPr>
        <w:pStyle w:val="style157"/>
        <w:rPr>
          <w:rFonts w:eastAsia="Arial-BoldMT"/>
        </w:rPr>
      </w:pPr>
      <m:oMathPara>
        <m:oMath>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COOH +</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r>
            <m:rPr>
              <m:sty m:val="p"/>
            </m:rPr>
            <w:rPr>
              <w:rFonts w:ascii="Cambria Math" w:eastAsia="Arial-BoldMT" w:hAnsi="Cambria Math"/>
            </w:rPr>
            <m:t>OH</m:t>
          </m:r>
          <m:sSub>
            <m:sSubPr>
              <m:ctrlPr>
                <w:rPr>
                  <w:rFonts w:ascii="Cambria Math" w:eastAsia="Arial-BoldMT" w:hAnsi="Cambria Math"/>
                </w:rPr>
              </m:ctrlPr>
            </m:sSubPr>
            <m:e>
              <m:r>
                <m:rPr>
                  <m:sty m:val="p"/>
                </m:rPr>
                <w:rPr>
                  <w:rFonts w:ascii="Cambria Math" w:eastAsia="Arial-BoldMT" w:hAnsi="Cambria Math"/>
                </w:rPr>
                <m:t xml:space="preserve"> CH</m:t>
              </m:r>
            </m:e>
            <m:sub>
              <m:r>
                <m:rPr>
                  <m:sty m:val="p"/>
                </m:rPr>
                <w:rPr>
                  <w:rFonts w:ascii="Cambria Math" w:eastAsia="Arial-BoldMT" w:hAnsi="Cambria Math"/>
                </w:rPr>
                <m:t>3</m:t>
              </m:r>
            </m:sub>
          </m:sSub>
          <m:r>
            <m:rPr>
              <m:sty m:val="p"/>
            </m:rPr>
            <w:rPr>
              <w:rFonts w:ascii="Cambria Math" w:eastAsia="Arial-BoldMT" w:hAnsi="Cambria Math"/>
            </w:rPr>
            <m:t>COO</m:t>
          </m:r>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2</m:t>
              </m:r>
            </m:sub>
          </m:sSub>
          <m:sSub>
            <m:sSubPr>
              <m:ctrlPr>
                <w:rPr>
                  <w:rFonts w:ascii="Cambria Math" w:eastAsia="Arial-BoldMT" w:hAnsi="Cambria Math"/>
                </w:rPr>
              </m:ctrlPr>
            </m:sSubPr>
            <m:e>
              <m:r>
                <m:rPr>
                  <m:sty m:val="p"/>
                </m:rPr>
                <w:rPr>
                  <w:rFonts w:ascii="Cambria Math" w:eastAsia="Arial-BoldMT" w:hAnsi="Cambria Math"/>
                </w:rPr>
                <m:t>CH</m:t>
              </m:r>
            </m:e>
            <m:sub>
              <m:r>
                <m:rPr>
                  <m:sty m:val="p"/>
                </m:rPr>
                <w:rPr>
                  <w:rFonts w:ascii="Cambria Math" w:eastAsia="Arial-BoldMT" w:hAnsi="Cambria Math"/>
                </w:rPr>
                <m:t>3</m:t>
              </m:r>
            </m:sub>
          </m:sSub>
          <m:r>
            <m:rPr>
              <m:sty m:val="p"/>
            </m:rPr>
            <w:rPr>
              <w:rFonts w:ascii="Cambria Math" w:eastAsia="Arial-BoldMT" w:hAnsi="Cambria Math"/>
            </w:rPr>
            <m:t>+</m:t>
          </m:r>
          <m:sSub>
            <m:sSubPr>
              <m:ctrlPr>
                <w:rPr>
                  <w:rFonts w:ascii="Cambria Math" w:eastAsia="Arial-BoldMT" w:hAnsi="Cambria Math"/>
                </w:rPr>
              </m:ctrlPr>
            </m:sSubPr>
            <m:e>
              <m:r>
                <m:rPr>
                  <m:sty m:val="p"/>
                </m:rPr>
                <w:rPr>
                  <w:rFonts w:ascii="Cambria Math" w:eastAsia="Arial-BoldMT" w:hAnsi="Cambria Math"/>
                </w:rPr>
                <m:t>H</m:t>
              </m:r>
            </m:e>
            <m:sub>
              <m:r>
                <m:rPr>
                  <m:sty m:val="p"/>
                </m:rPr>
                <w:rPr>
                  <w:rFonts w:ascii="Cambria Math" w:eastAsia="Arial-BoldMT" w:hAnsi="Cambria Math"/>
                </w:rPr>
                <m:t>2</m:t>
              </m:r>
            </m:sub>
          </m:sSub>
          <m:r>
            <m:rPr>
              <m:sty m:val="p"/>
            </m:rPr>
            <w:rPr>
              <w:rFonts w:ascii="Cambria Math" w:eastAsia="Arial-BoldMT" w:hAnsi="Cambria Math"/>
            </w:rPr>
            <m:t>O</m:t>
          </m:r>
        </m:oMath>
      </m:oMathPara>
    </w:p>
    <w:p>
      <w:pPr>
        <w:pStyle w:val="style157"/>
        <w:rPr>
          <w:rFonts w:eastAsia="Arial-BoldMT"/>
        </w:rPr>
      </w:pPr>
    </w:p>
    <w:p>
      <w:pPr>
        <w:pStyle w:val="style157"/>
        <w:rPr>
          <w:rFonts w:eastAsia="Arial-BoldMT"/>
        </w:rPr>
      </w:pPr>
      <w:r>
        <w:rPr>
          <w:rFonts w:eastAsia="Arial-BoldMT"/>
        </w:rPr>
        <w:t>Structurally, ethyl ethanoate is represented as follows;</w:t>
      </w:r>
    </w:p>
    <w:p>
      <w:pPr>
        <w:pStyle w:val="style157"/>
        <w:rPr>
          <w:rFonts w:eastAsia="Arial-BoldMT"/>
        </w:rPr>
      </w:pPr>
    </w:p>
    <w:p>
      <w:pPr>
        <w:pStyle w:val="style157"/>
        <w:rPr>
          <w:rFonts w:eastAsia="Arial-BoldMT"/>
        </w:rPr>
      </w:pPr>
    </w:p>
    <w:p>
      <w:pPr>
        <w:pStyle w:val="style157"/>
        <w:rPr>
          <w:rFonts w:cs="ArialMT" w:eastAsia="Arial-BoldMT"/>
        </w:rPr>
      </w:pPr>
      <w:r>
        <w:rPr>
          <w:noProof/>
        </w:rPr>
        <w:drawing>
          <wp:inline distL="0" distT="0" distB="0" distR="0">
            <wp:extent cx="2092411" cy="1342767"/>
            <wp:effectExtent l="57150" t="38100" r="3175" b="48260"/>
            <wp:docPr id="1459" name="Picture 30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6" name="Picture 3075"/>
                    <pic:cNvPicPr/>
                  </pic:nvPicPr>
                  <pic:blipFill>
                    <a:blip r:embed="rId252" cstate="print"/>
                    <a:srcRect l="0" t="0" r="0" b="0"/>
                    <a:stretch/>
                  </pic:blipFill>
                  <pic:spPr>
                    <a:xfrm rot="0">
                      <a:off x="0" y="0"/>
                      <a:ext cx="2092411" cy="1342767"/>
                    </a:xfrm>
                    <a:prstGeom prst="roundRect">
                      <a:avLst>
                        <a:gd name="adj" fmla="val 16667"/>
                      </a:avLst>
                    </a:prstGeom>
                    <a:ln>
                      <a:noFill/>
                    </a:ln>
                    <a:effectLst>
                      <a:outerShdw rotWithShape="false" sx="100000" sy="100000" dist="38100" dir="7800000" blurRad="76200" kx="0" ky="0" algn="tl">
                        <a:srgbClr val="000000">
                          <a:alpha val="40000"/>
                        </a:srgbClr>
                      </a:outerShdw>
                    </a:effectLst>
                  </pic:spPr>
                </pic:pic>
              </a:graphicData>
            </a:graphic>
          </wp:inline>
        </w:drawing>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Physical properties of ethyl ethanoate</w:t>
      </w:r>
    </w:p>
    <w:p>
      <w:pPr>
        <w:pStyle w:val="style157"/>
        <w:numPr>
          <w:ilvl w:val="0"/>
          <w:numId w:val="170"/>
        </w:numPr>
        <w:rPr>
          <w:rFonts w:eastAsia="Arial-BoldMT"/>
          <w:color w:val="00b050"/>
        </w:rPr>
      </w:pPr>
      <w:r>
        <w:rPr>
          <w:rFonts w:eastAsia="Arial-BoldMT"/>
        </w:rPr>
        <w:t>Colourless liquid with a fruity odour.</w:t>
      </w:r>
    </w:p>
    <w:p>
      <w:pPr>
        <w:pStyle w:val="style157"/>
        <w:numPr>
          <w:ilvl w:val="0"/>
          <w:numId w:val="170"/>
        </w:numPr>
        <w:rPr>
          <w:rFonts w:eastAsia="Arial-BoldMT"/>
          <w:color w:val="00b050"/>
        </w:rPr>
      </w:pPr>
      <w:r>
        <w:rPr>
          <w:rFonts w:eastAsia="Arial-BoldMT"/>
        </w:rPr>
        <w:t>Volatile at low temperatures.</w:t>
      </w:r>
    </w:p>
    <w:p>
      <w:pPr>
        <w:pStyle w:val="style157"/>
        <w:numPr>
          <w:ilvl w:val="0"/>
          <w:numId w:val="170"/>
        </w:numPr>
        <w:rPr>
          <w:rFonts w:eastAsia="Arial-BoldMT"/>
          <w:color w:val="00b050"/>
        </w:rPr>
      </w:pPr>
      <w:r>
        <w:rPr>
          <w:rFonts w:eastAsia="Arial-BoldMT"/>
        </w:rPr>
        <w:t>It has a boiling point of 75</w:t>
      </w:r>
      <m:oMath>
        <m:r>
          <m:rPr>
            <m:sty m:val="p"/>
          </m:rPr>
          <w:rPr>
            <w:rFonts w:ascii="Cambria Math" w:eastAsia="Arial-BoldMT" w:hAnsi="Cambria Math"/>
          </w:rPr>
          <m:t>℃</m:t>
        </m:r>
      </m:oMath>
      <w:r>
        <w:rPr>
          <w:rFonts w:eastAsia="Arial-BoldMT"/>
        </w:rPr>
        <w:t>.</w:t>
      </w:r>
    </w:p>
    <w:p>
      <w:pPr>
        <w:pStyle w:val="style157"/>
        <w:numPr>
          <w:ilvl w:val="0"/>
          <w:numId w:val="170"/>
        </w:numPr>
        <w:rPr>
          <w:rFonts w:eastAsia="Arial-BoldMT"/>
          <w:color w:val="00b050"/>
        </w:rPr>
      </w:pPr>
      <w:r>
        <w:rPr>
          <w:rFonts w:eastAsia="Arial-BoldMT"/>
        </w:rPr>
        <w:t>It is readily soluble in organic solvents such as ethanol, benzene and ethoxyethane but slightly soluble in water.</w:t>
      </w: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Chemical properties of ethyl ethanoate</w:t>
      </w:r>
    </w:p>
    <w:p>
      <w:pPr>
        <w:pStyle w:val="style157"/>
        <w:numPr>
          <w:ilvl w:val="0"/>
          <w:numId w:val="170"/>
        </w:numPr>
        <w:rPr>
          <w:rFonts w:eastAsia="Arial-BoldMT"/>
        </w:rPr>
      </w:pPr>
      <w:r>
        <w:rPr>
          <w:rFonts w:eastAsia="Arial-BoldMT"/>
        </w:rPr>
        <w:t xml:space="preserve">Reaction with ammonia(ammonolysis): </w:t>
      </w:r>
      <w:r>
        <w:rPr>
          <w:rFonts w:eastAsia="Arial-BoldMT"/>
        </w:rPr>
        <w:t>T</w:t>
      </w:r>
      <w:r>
        <w:rPr>
          <w:rFonts w:eastAsia="Arial-BoldMT"/>
        </w:rPr>
        <w:t>reatment 0f an ester with ammonia yields the amide. Ethyl ethanoate reacts with ammonia to yield acetamide.</w:t>
      </w:r>
    </w:p>
    <w:p>
      <w:pPr>
        <w:pStyle w:val="style157"/>
        <w:rPr>
          <w:rFonts w:eastAsia="Arial-BoldMT"/>
        </w:rPr>
      </w:pPr>
    </w:p>
    <w:p>
      <w:pPr>
        <w:pStyle w:val="style157"/>
        <w:rPr/>
      </w:pPr>
      <w:r>
        <w:rPr/>
      </w:r>
      <w:r/>
      <w:r>
        <w:rPr/>
      </w:r>
      <w:r>
        <w:rPr/>
        <w:object>
          <v:shape id="1460" type="#_x0000_t75" filled="f" stroked="f" style="margin-left:0.0pt;margin-top:0.0pt;width:468.0pt;height:95.25pt;mso-wrap-distance-left:0.0pt;mso-wrap-distance-right:0.0pt;visibility:visible;">
            <v:imagedata r:id="rId25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60" DrawAspect="Content" ObjectID="0" r:id="rId254"/>
        </w:object>
      </w:r>
      <w:r>
        <w:rPr/>
      </w:r>
    </w:p>
    <w:p>
      <w:pPr>
        <w:pStyle w:val="style157"/>
        <w:numPr>
          <w:ilvl w:val="0"/>
          <w:numId w:val="170"/>
        </w:numPr>
        <w:rPr>
          <w:rFonts w:eastAsia="Arial-BoldMT"/>
        </w:rPr>
      </w:pPr>
      <w:r>
        <w:rPr>
          <w:rFonts w:eastAsia="Arial-BoldMT"/>
        </w:rPr>
        <w:t>Hydrolysis:</w:t>
      </w:r>
      <w:r>
        <w:rPr>
          <w:rFonts w:eastAsia="Arial-BoldMT"/>
        </w:rPr>
        <w:t xml:space="preserve"> Hydrolysis is a type of chemical reaction in which a compound reacts with water to form two or more compounds. </w:t>
      </w:r>
      <w:r>
        <w:rPr>
          <w:rFonts w:eastAsia="Arial-BoldMT"/>
        </w:rPr>
        <w:t>Generally, esters are hydrolysed to the parent alkanoic acid and alkanol in acidic and alkaline media when heated.</w:t>
      </w:r>
    </w:p>
    <w:p>
      <w:pPr>
        <w:pStyle w:val="style157"/>
        <w:rPr>
          <w:rFonts w:eastAsia="Arial-BoldMT"/>
        </w:rPr>
      </w:pPr>
    </w:p>
    <w:p>
      <w:pPr>
        <w:pStyle w:val="style157"/>
        <w:rPr>
          <w:rFonts w:cs="ArialMT" w:eastAsia="Arial-BoldMT"/>
        </w:rPr>
      </w:pPr>
      <w:r>
        <w:rPr/>
      </w:r>
      <w:r/>
      <w:r>
        <w:rPr/>
      </w:r>
      <w:r>
        <w:rPr/>
        <w:object>
          <v:shape id="1462" type="#_x0000_t75" filled="f" stroked="f" style="margin-left:0.0pt;margin-top:0.0pt;width:468.0pt;height:243.75pt;mso-wrap-distance-left:0.0pt;mso-wrap-distance-right:0.0pt;visibility:visible;">
            <v:imagedata r:id="rId25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62" DrawAspect="Content" ObjectID="0" r:id="rId256"/>
        </w:object>
      </w:r>
      <w:r>
        <w:rPr/>
      </w:r>
    </w:p>
    <w:p>
      <w:pPr>
        <w:pStyle w:val="style157"/>
        <w:rPr>
          <w:rFonts w:eastAsia="Arial-BoldMT"/>
        </w:rPr>
      </w:pPr>
    </w:p>
    <w:p>
      <w:pPr>
        <w:pStyle w:val="style157"/>
        <w:rPr>
          <w:rFonts w:eastAsia="Arial-BoldMT"/>
        </w:rPr>
      </w:pPr>
      <w:r>
        <w:rPr>
          <w:rFonts w:eastAsia="Arial-BoldMT"/>
          <w:color w:val="ff0000"/>
          <w:u w:val="thick"/>
        </w:rPr>
        <w:t>N/B:</w:t>
      </w:r>
      <w:r>
        <w:rPr>
          <w:rFonts w:eastAsia="Arial-BoldMT"/>
        </w:rPr>
        <w:t xml:space="preserve">Alkaline-catalysed hydrolysis of an ester is known as </w:t>
      </w:r>
      <w:r>
        <w:rPr>
          <w:rFonts w:eastAsia="Arial-BoldMT"/>
        </w:rPr>
        <w:t>“</w:t>
      </w:r>
      <w:r>
        <w:rPr>
          <w:rFonts w:eastAsia="Arial-BoldMT"/>
          <w:u w:val="dash" w:color="ff0000"/>
        </w:rPr>
        <w:t>saponification</w:t>
      </w:r>
      <w:r>
        <w:rPr>
          <w:rFonts w:eastAsia="Arial-BoldMT"/>
        </w:rPr>
        <w:t>”</w:t>
      </w:r>
      <w:r>
        <w:rPr>
          <w:rFonts w:eastAsia="Arial-BoldMT"/>
        </w:rPr>
        <w:t xml:space="preserve"> because it is the basis of making soap from glycerol triesters in fats.</w:t>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Uses of esters</w:t>
      </w:r>
    </w:p>
    <w:p>
      <w:pPr>
        <w:pStyle w:val="style157"/>
        <w:rPr>
          <w:rFonts w:eastAsia="Arial-BoldMT"/>
        </w:rPr>
      </w:pPr>
      <w:r>
        <w:rPr>
          <w:rFonts w:eastAsia="Arial-BoldMT"/>
        </w:rPr>
        <w:t>Esters occur in nature as sweet/pleasant liquids and are widely used as fragrances in perfumes making and food flavouring.</w:t>
      </w:r>
    </w:p>
    <w:p>
      <w:pPr>
        <w:pStyle w:val="style157"/>
        <w:numPr>
          <w:ilvl w:val="0"/>
          <w:numId w:val="170"/>
        </w:numPr>
        <w:rPr>
          <w:rFonts w:eastAsia="Arial-BoldMT"/>
        </w:rPr>
      </w:pPr>
      <w:r>
        <w:rPr>
          <w:rFonts w:eastAsia="Arial-BoldMT"/>
        </w:rPr>
        <w:t>Esters are used in perfume production.</w:t>
      </w:r>
    </w:p>
    <w:p>
      <w:pPr>
        <w:pStyle w:val="style157"/>
        <w:numPr>
          <w:ilvl w:val="0"/>
          <w:numId w:val="170"/>
        </w:numPr>
        <w:rPr>
          <w:rFonts w:eastAsia="Arial-BoldMT"/>
        </w:rPr>
      </w:pPr>
      <w:r>
        <w:rPr>
          <w:rFonts w:eastAsia="Arial-BoldMT"/>
        </w:rPr>
        <w:t>Esters are used in cosmetics.</w:t>
      </w:r>
    </w:p>
    <w:p>
      <w:pPr>
        <w:pStyle w:val="style157"/>
        <w:numPr>
          <w:ilvl w:val="0"/>
          <w:numId w:val="170"/>
        </w:numPr>
        <w:rPr>
          <w:rFonts w:eastAsia="Arial-BoldMT"/>
        </w:rPr>
      </w:pPr>
      <w:r>
        <w:rPr>
          <w:rFonts w:eastAsia="Arial-BoldMT"/>
        </w:rPr>
        <w:t>Used in making fruit drinks,sweet and cakes etc.</w:t>
      </w:r>
    </w:p>
    <w:p>
      <w:pPr>
        <w:pStyle w:val="style157"/>
        <w:numPr>
          <w:ilvl w:val="0"/>
          <w:numId w:val="170"/>
        </w:numPr>
        <w:rPr>
          <w:rFonts w:eastAsia="Arial-BoldMT"/>
        </w:rPr>
      </w:pPr>
      <w:r>
        <w:rPr>
          <w:rFonts w:eastAsia="Arial-BoldMT"/>
        </w:rPr>
        <w:t>They are used in pharmaceutical and household roducts such as ointment, washing-up liquids to give the medication or cleaning products a pleasant odour.</w:t>
      </w:r>
    </w:p>
    <w:p>
      <w:pPr>
        <w:pStyle w:val="style157"/>
        <w:numPr>
          <w:ilvl w:val="0"/>
          <w:numId w:val="170"/>
        </w:numPr>
        <w:rPr>
          <w:rFonts w:eastAsia="Arial-BoldMT"/>
        </w:rPr>
      </w:pPr>
      <w:r>
        <w:rPr>
          <w:rFonts w:eastAsia="Arial-BoldMT"/>
        </w:rPr>
        <w:t>Esters are used as solvents e.g nail remover(propanone or acetone).</w:t>
      </w:r>
    </w:p>
    <w:p>
      <w:pPr>
        <w:pStyle w:val="style157"/>
        <w:numPr>
          <w:ilvl w:val="0"/>
          <w:numId w:val="170"/>
        </w:numPr>
        <w:rPr>
          <w:rFonts w:eastAsia="Arial-BoldMT"/>
        </w:rPr>
      </w:pPr>
      <w:r>
        <w:rPr>
          <w:rFonts w:eastAsia="Arial-BoldMT"/>
        </w:rPr>
        <w:t>Some esters are used in plastic formulations as plasticisers which are added to make the polymer more flexible. Also used as varnishes.</w:t>
      </w:r>
    </w:p>
    <w:p>
      <w:pPr>
        <w:pStyle w:val="style157"/>
        <w:rPr>
          <w:rFonts w:eastAsia="Arial-BoldMT"/>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AFF" w:usb1="C0007843" w:usb2="00000009" w:usb3="00000000" w:csb0="000001FF" w:csb1="00000000"/>
  </w:font>
  <w:font w:name="Courier New">
    <w:altName w:val="Courier New"/>
    <w:panose1 w:val="02070309020000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000020204"/>
    <w:charset w:val="00"/>
    <w:family w:val="swiss"/>
    <w:pitch w:val="variable"/>
    <w:sig w:usb0="E0002AFF" w:usb1="C0007843" w:usb2="00000009" w:usb3="00000000" w:csb0="000001FF" w:csb1="00000000"/>
  </w:font>
  <w:font w:name="Calibri">
    <w:altName w:val="Calibri"/>
    <w:panose1 w:val="020f0502020000030204"/>
    <w:charset w:val="00"/>
    <w:family w:val="swiss"/>
    <w:pitch w:val="variable"/>
    <w:sig w:usb0="E00002FF" w:usb1="4000ACFF" w:usb2="00000001" w:usb3="00000000" w:csb0="0000019F" w:csb1="00000000"/>
  </w:font>
  <w:font w:name="Cambria">
    <w:altName w:val="Cambria"/>
    <w:panose1 w:val="02040503050000030204"/>
    <w:charset w:val="00"/>
    <w:family w:val="roman"/>
    <w:pitch w:val="variable"/>
    <w:sig w:usb0="E00002FF" w:usb1="400004FF" w:usb2="00000000" w:usb3="00000000" w:csb0="0000019F" w:csb1="00000000"/>
  </w:font>
  <w:font w:name="Tahoma">
    <w:altName w:val="Tahoma"/>
    <w:panose1 w:val="020b0604030000040204"/>
    <w:charset w:val="00"/>
    <w:family w:val="swiss"/>
    <w:pitch w:val="variable"/>
    <w:sig w:usb0="E1002EFF" w:usb1="C000605B" w:usb2="00000029" w:usb3="00000000" w:csb0="000101FF" w:csb1="00000000"/>
  </w:font>
  <w:font w:name="DINOT-Bold">
    <w:altName w:val="DINOT-Bold"/>
    <w:panose1 w:val="00000000000000000000"/>
    <w:charset w:val="00"/>
    <w:family w:val="swiss"/>
    <w:pitch w:val="default"/>
    <w:sig w:usb0="00000003" w:usb1="00000000" w:usb2="00000000" w:usb3="00000000" w:csb0="00000001" w:csb1="00000000"/>
  </w:font>
  <w:font w:name="DINOT-CondMedium">
    <w:altName w:val="DINOT-CondMedium"/>
    <w:panose1 w:val="00000000000000000000"/>
    <w:charset w:val="00"/>
    <w:family w:val="swiss"/>
    <w:pitch w:val="default"/>
    <w:sig w:usb0="00000003" w:usb1="00000000" w:usb2="00000000" w:usb3="00000000" w:csb0="00000001" w:csb1="00000000"/>
  </w:font>
  <w:font w:name="Myriad Pro">
    <w:altName w:val="Myriad Pro"/>
    <w:panose1 w:val="00000000000000000000"/>
    <w:charset w:val="00"/>
    <w:family w:val="swiss"/>
    <w:pitch w:val="default"/>
    <w:sig w:usb0="00000003" w:usb1="00000000" w:usb2="00000000" w:usb3="00000000" w:csb0="00000001" w:csb1="00000000"/>
  </w:font>
  <w:font w:name="Cambria Math">
    <w:altName w:val="Cambria Math"/>
    <w:panose1 w:val="02040503050000030204"/>
    <w:charset w:val="00"/>
    <w:family w:val="roman"/>
    <w:pitch w:val="variable"/>
    <w:sig w:usb0="E00002FF" w:usb1="420024FF" w:usb2="00000000" w:usb3="00000000" w:csb0="0000019F" w:csb1="00000000"/>
  </w:font>
  <w:font w:name="Elephant">
    <w:altName w:val="Elephant"/>
    <w:panose1 w:val="02020904090000020303"/>
    <w:charset w:val="00"/>
    <w:family w:val="roman"/>
    <w:pitch w:val="variable"/>
    <w:sig w:usb0="00000003" w:usb1="00000000" w:usb2="00000000" w:usb3="00000000" w:csb0="00000001" w:csb1="00000000"/>
  </w:font>
  <w:font w:name="ArialMT">
    <w:altName w:val="MS Gothic"/>
    <w:panose1 w:val="00000000000000000000"/>
    <w:charset w:val="00"/>
    <w:family w:val="swiss"/>
    <w:pitch w:val="default"/>
    <w:sig w:usb0="00000003" w:usb1="08070000" w:usb2="00000010" w:usb3="00000000" w:csb0="00020001" w:csb1="00000000"/>
  </w:font>
  <w:font w:name="Calibri,Bold">
    <w:altName w:val="Times New Roman"/>
    <w:panose1 w:val="00000000000000000000"/>
    <w:charset w:val="a1"/>
    <w:family w:val="auto"/>
    <w:pitch w:val="default"/>
    <w:sig w:usb0="00000081" w:usb1="00000000" w:usb2="00000000" w:usb3="00000000" w:csb0="00000008" w:csb1="00000000"/>
  </w:font>
  <w:font w:name="Consolas">
    <w:altName w:val="Consolas"/>
    <w:panose1 w:val="020b0609020000030204"/>
    <w:charset w:val="00"/>
    <w:family w:val="modern"/>
    <w:pitch w:val="fixed"/>
    <w:sig w:usb0="E10002FF" w:usb1="4000FCFF" w:usb2="00000009" w:usb3="00000000" w:csb0="0000019F" w:csb1="00000000"/>
  </w:font>
  <w:font w:name="Arial-BoldMT">
    <w:altName w:val="MS Mincho"/>
    <w:panose1 w:val="00000000000000000000"/>
    <w:charset w:val="80"/>
    <w:family w:val="auto"/>
    <w:pitch w:val="default"/>
    <w:sig w:usb0="00000001" w:usb1="08070000" w:usb2="00000010" w:usb3="00000000" w:csb0="00020000" w:csb1="00000000"/>
  </w:font>
  <w:font w:name="Arial-ItalicMT">
    <w:altName w:val="Times New Roman"/>
    <w:panose1 w:val="00000000000000000000"/>
    <w:charset w:val="a1"/>
    <w:family w:val="auto"/>
    <w:pitch w:val="default"/>
    <w:sig w:usb0="00000083" w:usb1="00000000" w:usb2="00000000" w:usb3="00000000" w:csb0="00000009" w:csb1="00000000"/>
  </w:font>
  <w:font w:name="Calibri,Italic">
    <w:altName w:val="Calibri,Italic"/>
    <w:panose1 w:val="00000000000000000000"/>
    <w:charset w:val="00"/>
    <w:family w:val="auto"/>
    <w:pitch w:val="default"/>
    <w:sig w:usb0="00000003" w:usb1="00000000" w:usb2="00000000" w:usb3="00000000" w:csb0="00000001" w:csb1="00000000"/>
  </w:font>
  <w:font w:name="Book Antiqua">
    <w:altName w:val="Book Antiqua"/>
    <w:panose1 w:val="02040602050000030304"/>
    <w:charset w:val="00"/>
    <w:family w:val="roman"/>
    <w:pitch w:val="variable"/>
    <w:sig w:usb0="00000287" w:usb1="00000000" w:usb2="00000000" w:usb3="00000000" w:csb0="0000009F" w:csb1="00000000"/>
  </w:font>
  <w:font w:name="宋体">
    <w:altName w:val="Wingdings 2"/>
    <w:panose1 w:val="05020102010000070707"/>
    <w:charset w:val="02"/>
    <w:family w:val="roman"/>
    <w:pitch w:val="default"/>
    <w:sig w:usb0="00000000" w:usb1="10000000" w:usb2="00000000" w:usb3="00000000" w:csb0="80000000" w:csb1="00000000"/>
  </w:font>
  <w:font w:name="Dancing Script">
    <w:altName w:val="Times New Roman"/>
    <w:panose1 w:val="02020603050000020304"/>
    <w:charset w:val="00"/>
    <w:family w:val="roman"/>
    <w:pitch w:val="variable"/>
    <w:sig w:usb0="20007A87" w:usb1="80000000" w:usb2="00000008" w:usb3="00000000" w:csb0="000001FF" w:csb1="00000000"/>
  </w:font>
  <w:font w:name="Andalus">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674F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multilevel"/>
    <w:tmpl w:val="85F6BF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hybridMultilevel"/>
    <w:tmpl w:val="4D4CD2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9B44F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1C2C18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5D90BE58"/>
    <w:lvl w:ilvl="0" w:tplc="54EE9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77DEF3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A42CA1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AFD2B79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3E56D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0CD8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60842D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C"/>
    <w:multiLevelType w:val="multilevel"/>
    <w:tmpl w:val="51FA5BF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
    <w:nsid w:val="0000000D"/>
    <w:multiLevelType w:val="hybridMultilevel"/>
    <w:tmpl w:val="87BCBC3A"/>
    <w:lvl w:ilvl="0" w:tplc="643A9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hybridMultilevel"/>
    <w:tmpl w:val="2A1A73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000000F"/>
    <w:multiLevelType w:val="multilevel"/>
    <w:tmpl w:val="805A65E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6">
    <w:nsid w:val="00000010"/>
    <w:multiLevelType w:val="hybridMultilevel"/>
    <w:tmpl w:val="E91C9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34F0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7690DB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multilevel"/>
    <w:tmpl w:val="593CB66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0">
    <w:nsid w:val="00000014"/>
    <w:multiLevelType w:val="hybridMultilevel"/>
    <w:tmpl w:val="EDD48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AAAADA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0000016"/>
    <w:multiLevelType w:val="hybridMultilevel"/>
    <w:tmpl w:val="BC140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0000017"/>
    <w:multiLevelType w:val="hybridMultilevel"/>
    <w:tmpl w:val="189A22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D5E2EB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0000019"/>
    <w:multiLevelType w:val="hybridMultilevel"/>
    <w:tmpl w:val="DBDC3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000001A"/>
    <w:multiLevelType w:val="hybridMultilevel"/>
    <w:tmpl w:val="29ECA7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FD58D2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000001C"/>
    <w:multiLevelType w:val="multilevel"/>
    <w:tmpl w:val="B80AEE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hybridMultilevel"/>
    <w:tmpl w:val="E9307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E"/>
    <w:multiLevelType w:val="hybridMultilevel"/>
    <w:tmpl w:val="1B7CE57A"/>
    <w:lvl w:ilvl="0" w:tplc="835864BC">
      <w:start w:val="1"/>
      <w:numFmt w:val="lowerLetter"/>
      <w:lvlText w:val="(%1)"/>
      <w:lvlJc w:val="left"/>
      <w:pPr>
        <w:ind w:left="720" w:hanging="360"/>
      </w:pPr>
      <w:rPr>
        <w:rFonts w:hint="default"/>
        <w:b w:val="fals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000001F"/>
    <w:multiLevelType w:val="hybridMultilevel"/>
    <w:tmpl w:val="24423A5C"/>
    <w:lvl w:ilvl="0" w:tplc="668440B2">
      <w:start w:val="1"/>
      <w:numFmt w:val="lowerLetter"/>
      <w:lvlText w:val="%1."/>
      <w:lvlJc w:val="left"/>
      <w:pPr>
        <w:tabs>
          <w:tab w:val="left" w:leader="none" w:pos="720"/>
        </w:tabs>
        <w:ind w:left="720" w:hanging="360"/>
      </w:pPr>
    </w:lvl>
    <w:lvl w:ilvl="1" w:tplc="7EDE7CEE" w:tentative="1">
      <w:start w:val="1"/>
      <w:numFmt w:val="lowerLetter"/>
      <w:lvlText w:val="%2."/>
      <w:lvlJc w:val="left"/>
      <w:pPr>
        <w:tabs>
          <w:tab w:val="left" w:leader="none" w:pos="1440"/>
        </w:tabs>
        <w:ind w:left="1440" w:hanging="360"/>
      </w:pPr>
    </w:lvl>
    <w:lvl w:ilvl="2" w:tplc="42E260FC" w:tentative="1">
      <w:start w:val="1"/>
      <w:numFmt w:val="lowerLetter"/>
      <w:lvlText w:val="%3."/>
      <w:lvlJc w:val="left"/>
      <w:pPr>
        <w:tabs>
          <w:tab w:val="left" w:leader="none" w:pos="2160"/>
        </w:tabs>
        <w:ind w:left="2160" w:hanging="360"/>
      </w:pPr>
    </w:lvl>
    <w:lvl w:ilvl="3" w:tplc="07F0D8E6" w:tentative="1">
      <w:start w:val="1"/>
      <w:numFmt w:val="lowerLetter"/>
      <w:lvlText w:val="%4."/>
      <w:lvlJc w:val="left"/>
      <w:pPr>
        <w:tabs>
          <w:tab w:val="left" w:leader="none" w:pos="2880"/>
        </w:tabs>
        <w:ind w:left="2880" w:hanging="360"/>
      </w:pPr>
    </w:lvl>
    <w:lvl w:ilvl="4" w:tplc="97588DDA" w:tentative="1">
      <w:start w:val="1"/>
      <w:numFmt w:val="lowerLetter"/>
      <w:lvlText w:val="%5."/>
      <w:lvlJc w:val="left"/>
      <w:pPr>
        <w:tabs>
          <w:tab w:val="left" w:leader="none" w:pos="3600"/>
        </w:tabs>
        <w:ind w:left="3600" w:hanging="360"/>
      </w:pPr>
    </w:lvl>
    <w:lvl w:ilvl="5" w:tplc="6CE61D44" w:tentative="1">
      <w:start w:val="1"/>
      <w:numFmt w:val="lowerLetter"/>
      <w:lvlText w:val="%6."/>
      <w:lvlJc w:val="left"/>
      <w:pPr>
        <w:tabs>
          <w:tab w:val="left" w:leader="none" w:pos="4320"/>
        </w:tabs>
        <w:ind w:left="4320" w:hanging="360"/>
      </w:pPr>
    </w:lvl>
    <w:lvl w:ilvl="6" w:tplc="F9A6E8B6" w:tentative="1">
      <w:start w:val="1"/>
      <w:numFmt w:val="lowerLetter"/>
      <w:lvlText w:val="%7."/>
      <w:lvlJc w:val="left"/>
      <w:pPr>
        <w:tabs>
          <w:tab w:val="left" w:leader="none" w:pos="5040"/>
        </w:tabs>
        <w:ind w:left="5040" w:hanging="360"/>
      </w:pPr>
    </w:lvl>
    <w:lvl w:ilvl="7" w:tplc="1B46B000" w:tentative="1">
      <w:start w:val="1"/>
      <w:numFmt w:val="lowerLetter"/>
      <w:lvlText w:val="%8."/>
      <w:lvlJc w:val="left"/>
      <w:pPr>
        <w:tabs>
          <w:tab w:val="left" w:leader="none" w:pos="5760"/>
        </w:tabs>
        <w:ind w:left="5760" w:hanging="360"/>
      </w:pPr>
    </w:lvl>
    <w:lvl w:ilvl="8" w:tplc="655A8244" w:tentative="1">
      <w:start w:val="1"/>
      <w:numFmt w:val="lowerLetter"/>
      <w:lvlText w:val="%9."/>
      <w:lvlJc w:val="left"/>
      <w:pPr>
        <w:tabs>
          <w:tab w:val="left" w:leader="none" w:pos="6480"/>
        </w:tabs>
        <w:ind w:left="6480" w:hanging="360"/>
      </w:pPr>
    </w:lvl>
  </w:abstractNum>
  <w:abstractNum w:abstractNumId="32">
    <w:nsid w:val="00000020"/>
    <w:multiLevelType w:val="hybridMultilevel"/>
    <w:tmpl w:val="B2584E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DB5874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00000022"/>
    <w:multiLevelType w:val="hybridMultilevel"/>
    <w:tmpl w:val="F36034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E31A16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0000024"/>
    <w:multiLevelType w:val="hybridMultilevel"/>
    <w:tmpl w:val="D5B2C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0000025"/>
    <w:multiLevelType w:val="multilevel"/>
    <w:tmpl w:val="CC6CD56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8">
    <w:nsid w:val="00000026"/>
    <w:multiLevelType w:val="hybridMultilevel"/>
    <w:tmpl w:val="D70C8B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88C677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0000028"/>
    <w:multiLevelType w:val="hybridMultilevel"/>
    <w:tmpl w:val="37924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0000029"/>
    <w:multiLevelType w:val="hybridMultilevel"/>
    <w:tmpl w:val="4C34F9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000002A"/>
    <w:multiLevelType w:val="multilevel"/>
    <w:tmpl w:val="E352682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3">
    <w:nsid w:val="0000002B"/>
    <w:multiLevelType w:val="hybridMultilevel"/>
    <w:tmpl w:val="DD941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000002C"/>
    <w:multiLevelType w:val="hybridMultilevel"/>
    <w:tmpl w:val="40FA19A2"/>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000002D"/>
    <w:multiLevelType w:val="hybridMultilevel"/>
    <w:tmpl w:val="8D8CD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000002E"/>
    <w:multiLevelType w:val="hybridMultilevel"/>
    <w:tmpl w:val="A0428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0000002F"/>
    <w:multiLevelType w:val="hybridMultilevel"/>
    <w:tmpl w:val="95742F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0000030"/>
    <w:multiLevelType w:val="hybridMultilevel"/>
    <w:tmpl w:val="8CFE54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0000031"/>
    <w:multiLevelType w:val="hybridMultilevel"/>
    <w:tmpl w:val="601ED66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00000032"/>
    <w:multiLevelType w:val="hybridMultilevel"/>
    <w:tmpl w:val="760C293E"/>
    <w:lvl w:ilvl="0" w:tplc="64CE8A7A">
      <w:start w:val="1"/>
      <w:numFmt w:val="bullet"/>
      <w:lvlText w:val="•"/>
      <w:lvlJc w:val="left"/>
      <w:pPr>
        <w:ind w:left="881" w:hanging="360"/>
      </w:pPr>
      <w:rPr>
        <w:rFonts w:ascii="Times New Roman" w:hAnsi="Times New Roman" w:hint="default"/>
      </w:rPr>
    </w:lvl>
    <w:lvl w:ilvl="1" w:tplc="04090003" w:tentative="1">
      <w:start w:val="1"/>
      <w:numFmt w:val="bullet"/>
      <w:lvlText w:val="o"/>
      <w:lvlJc w:val="left"/>
      <w:pPr>
        <w:ind w:left="1601" w:hanging="360"/>
      </w:pPr>
      <w:rPr>
        <w:rFonts w:ascii="Courier New" w:cs="Courier New" w:hAnsi="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cs="Courier New" w:hAnsi="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cs="Courier New" w:hAnsi="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51">
    <w:nsid w:val="00000033"/>
    <w:multiLevelType w:val="hybridMultilevel"/>
    <w:tmpl w:val="8974A32A"/>
    <w:lvl w:ilvl="0" w:tplc="27E4A48A">
      <w:start w:val="1"/>
      <w:numFmt w:val="decimal"/>
      <w:lvlText w:val="%1."/>
      <w:lvlJc w:val="left"/>
      <w:pPr>
        <w:tabs>
          <w:tab w:val="left" w:leader="none" w:pos="720"/>
        </w:tabs>
        <w:ind w:left="720" w:hanging="360"/>
      </w:pPr>
    </w:lvl>
    <w:lvl w:ilvl="1" w:tplc="B1C68036" w:tentative="1">
      <w:start w:val="1"/>
      <w:numFmt w:val="decimal"/>
      <w:lvlText w:val="%2."/>
      <w:lvlJc w:val="left"/>
      <w:pPr>
        <w:tabs>
          <w:tab w:val="left" w:leader="none" w:pos="1440"/>
        </w:tabs>
        <w:ind w:left="1440" w:hanging="360"/>
      </w:pPr>
    </w:lvl>
    <w:lvl w:ilvl="2" w:tplc="FA4CC548" w:tentative="1">
      <w:start w:val="1"/>
      <w:numFmt w:val="decimal"/>
      <w:lvlText w:val="%3."/>
      <w:lvlJc w:val="left"/>
      <w:pPr>
        <w:tabs>
          <w:tab w:val="left" w:leader="none" w:pos="2160"/>
        </w:tabs>
        <w:ind w:left="2160" w:hanging="360"/>
      </w:pPr>
    </w:lvl>
    <w:lvl w:ilvl="3" w:tplc="0998684C" w:tentative="1">
      <w:start w:val="1"/>
      <w:numFmt w:val="decimal"/>
      <w:lvlText w:val="%4."/>
      <w:lvlJc w:val="left"/>
      <w:pPr>
        <w:tabs>
          <w:tab w:val="left" w:leader="none" w:pos="2880"/>
        </w:tabs>
        <w:ind w:left="2880" w:hanging="360"/>
      </w:pPr>
    </w:lvl>
    <w:lvl w:ilvl="4" w:tplc="C1CE7FA4" w:tentative="1">
      <w:start w:val="1"/>
      <w:numFmt w:val="decimal"/>
      <w:lvlText w:val="%5."/>
      <w:lvlJc w:val="left"/>
      <w:pPr>
        <w:tabs>
          <w:tab w:val="left" w:leader="none" w:pos="3600"/>
        </w:tabs>
        <w:ind w:left="3600" w:hanging="360"/>
      </w:pPr>
    </w:lvl>
    <w:lvl w:ilvl="5" w:tplc="2F9CE1FC" w:tentative="1">
      <w:start w:val="1"/>
      <w:numFmt w:val="decimal"/>
      <w:lvlText w:val="%6."/>
      <w:lvlJc w:val="left"/>
      <w:pPr>
        <w:tabs>
          <w:tab w:val="left" w:leader="none" w:pos="4320"/>
        </w:tabs>
        <w:ind w:left="4320" w:hanging="360"/>
      </w:pPr>
    </w:lvl>
    <w:lvl w:ilvl="6" w:tplc="1644B564" w:tentative="1">
      <w:start w:val="1"/>
      <w:numFmt w:val="decimal"/>
      <w:lvlText w:val="%7."/>
      <w:lvlJc w:val="left"/>
      <w:pPr>
        <w:tabs>
          <w:tab w:val="left" w:leader="none" w:pos="5040"/>
        </w:tabs>
        <w:ind w:left="5040" w:hanging="360"/>
      </w:pPr>
    </w:lvl>
    <w:lvl w:ilvl="7" w:tplc="6DAE2CCE" w:tentative="1">
      <w:start w:val="1"/>
      <w:numFmt w:val="decimal"/>
      <w:lvlText w:val="%8."/>
      <w:lvlJc w:val="left"/>
      <w:pPr>
        <w:tabs>
          <w:tab w:val="left" w:leader="none" w:pos="5760"/>
        </w:tabs>
        <w:ind w:left="5760" w:hanging="360"/>
      </w:pPr>
    </w:lvl>
    <w:lvl w:ilvl="8" w:tplc="58D8E33E" w:tentative="1">
      <w:start w:val="1"/>
      <w:numFmt w:val="decimal"/>
      <w:lvlText w:val="%9."/>
      <w:lvlJc w:val="left"/>
      <w:pPr>
        <w:tabs>
          <w:tab w:val="left" w:leader="none" w:pos="6480"/>
        </w:tabs>
        <w:ind w:left="6480" w:hanging="360"/>
      </w:pPr>
    </w:lvl>
  </w:abstractNum>
  <w:abstractNum w:abstractNumId="52">
    <w:nsid w:val="00000034"/>
    <w:multiLevelType w:val="hybridMultilevel"/>
    <w:tmpl w:val="62CEFF6E"/>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0000035"/>
    <w:multiLevelType w:val="hybridMultilevel"/>
    <w:tmpl w:val="0F0C89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0000036"/>
    <w:multiLevelType w:val="hybridMultilevel"/>
    <w:tmpl w:val="F9889C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0000037"/>
    <w:multiLevelType w:val="multilevel"/>
    <w:tmpl w:val="26224C1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6">
    <w:nsid w:val="00000038"/>
    <w:multiLevelType w:val="hybridMultilevel"/>
    <w:tmpl w:val="CEF078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00000039"/>
    <w:multiLevelType w:val="hybridMultilevel"/>
    <w:tmpl w:val="6650A47E"/>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000003A"/>
    <w:multiLevelType w:val="multilevel"/>
    <w:tmpl w:val="5AFCDC7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9">
    <w:nsid w:val="0000003B"/>
    <w:multiLevelType w:val="hybridMultilevel"/>
    <w:tmpl w:val="826CC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0000003C"/>
    <w:multiLevelType w:val="hybridMultilevel"/>
    <w:tmpl w:val="859AD4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0000003D"/>
    <w:multiLevelType w:val="hybridMultilevel"/>
    <w:tmpl w:val="817837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000003E"/>
    <w:multiLevelType w:val="hybridMultilevel"/>
    <w:tmpl w:val="92985C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000003F"/>
    <w:multiLevelType w:val="hybridMultilevel"/>
    <w:tmpl w:val="E3B652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00000040"/>
    <w:multiLevelType w:val="multilevel"/>
    <w:tmpl w:val="0A06CC6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5">
    <w:nsid w:val="00000041"/>
    <w:multiLevelType w:val="hybridMultilevel"/>
    <w:tmpl w:val="EA2A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00000042"/>
    <w:multiLevelType w:val="multilevel"/>
    <w:tmpl w:val="0EA430A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7">
    <w:nsid w:val="00000043"/>
    <w:multiLevelType w:val="hybridMultilevel"/>
    <w:tmpl w:val="2E363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00000044"/>
    <w:multiLevelType w:val="hybridMultilevel"/>
    <w:tmpl w:val="B03EB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0000045"/>
    <w:multiLevelType w:val="hybridMultilevel"/>
    <w:tmpl w:val="57E4537E"/>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0000046"/>
    <w:multiLevelType w:val="hybridMultilevel"/>
    <w:tmpl w:val="1AE89A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0000047"/>
    <w:multiLevelType w:val="hybridMultilevel"/>
    <w:tmpl w:val="4E6C0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0000048"/>
    <w:multiLevelType w:val="hybridMultilevel"/>
    <w:tmpl w:val="D6840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0000049"/>
    <w:multiLevelType w:val="hybridMultilevel"/>
    <w:tmpl w:val="A15231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0000004A"/>
    <w:multiLevelType w:val="hybridMultilevel"/>
    <w:tmpl w:val="DCDEEB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0000004B"/>
    <w:multiLevelType w:val="hybridMultilevel"/>
    <w:tmpl w:val="5AB8C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000004C"/>
    <w:multiLevelType w:val="hybridMultilevel"/>
    <w:tmpl w:val="2126EED6"/>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000004D"/>
    <w:multiLevelType w:val="hybridMultilevel"/>
    <w:tmpl w:val="2806B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0000004E"/>
    <w:multiLevelType w:val="hybridMultilevel"/>
    <w:tmpl w:val="812A995A"/>
    <w:lvl w:ilvl="0" w:tplc="3400661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000004F"/>
    <w:multiLevelType w:val="multilevel"/>
    <w:tmpl w:val="D8F48B5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0">
    <w:nsid w:val="00000050"/>
    <w:multiLevelType w:val="hybridMultilevel"/>
    <w:tmpl w:val="53987D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00000051"/>
    <w:multiLevelType w:val="hybridMultilevel"/>
    <w:tmpl w:val="237A7E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0000052"/>
    <w:multiLevelType w:val="hybridMultilevel"/>
    <w:tmpl w:val="D12A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00000053"/>
    <w:multiLevelType w:val="hybridMultilevel"/>
    <w:tmpl w:val="3D4AD4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0000054"/>
    <w:multiLevelType w:val="hybridMultilevel"/>
    <w:tmpl w:val="3B602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0000055"/>
    <w:multiLevelType w:val="hybridMultilevel"/>
    <w:tmpl w:val="9F180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0000056"/>
    <w:multiLevelType w:val="hybridMultilevel"/>
    <w:tmpl w:val="D07A4E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0000057"/>
    <w:multiLevelType w:val="multilevel"/>
    <w:tmpl w:val="F0B28B8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8">
    <w:nsid w:val="00000058"/>
    <w:multiLevelType w:val="hybridMultilevel"/>
    <w:tmpl w:val="2F6A6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0000059"/>
    <w:multiLevelType w:val="multilevel"/>
    <w:tmpl w:val="9886FA44"/>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90">
    <w:nsid w:val="0000005A"/>
    <w:multiLevelType w:val="hybridMultilevel"/>
    <w:tmpl w:val="72C45F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000005B"/>
    <w:multiLevelType w:val="hybridMultilevel"/>
    <w:tmpl w:val="C60E8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000005C"/>
    <w:multiLevelType w:val="hybridMultilevel"/>
    <w:tmpl w:val="3418F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0000005D"/>
    <w:multiLevelType w:val="hybridMultilevel"/>
    <w:tmpl w:val="36A6E1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000005E"/>
    <w:multiLevelType w:val="multilevel"/>
    <w:tmpl w:val="FDCAF892"/>
    <w:lvl w:ilvl="0">
      <w:start w:val="1"/>
      <w:numFmt w:val="decimal"/>
      <w:lvlText w:val="%1."/>
      <w:lvlJc w:val="left"/>
      <w:pPr>
        <w:tabs>
          <w:tab w:val="left" w:leader="none"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5">
    <w:nsid w:val="0000005F"/>
    <w:multiLevelType w:val="multilevel"/>
    <w:tmpl w:val="F872AEF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6">
    <w:nsid w:val="00000060"/>
    <w:multiLevelType w:val="multilevel"/>
    <w:tmpl w:val="BE020C52"/>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7">
    <w:nsid w:val="00000061"/>
    <w:multiLevelType w:val="hybridMultilevel"/>
    <w:tmpl w:val="6370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0000062"/>
    <w:multiLevelType w:val="hybridMultilevel"/>
    <w:tmpl w:val="2E5A846E"/>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0000063"/>
    <w:multiLevelType w:val="hybridMultilevel"/>
    <w:tmpl w:val="48344C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0000064"/>
    <w:multiLevelType w:val="hybridMultilevel"/>
    <w:tmpl w:val="CA5CA6D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nsid w:val="00000065"/>
    <w:multiLevelType w:val="hybridMultilevel"/>
    <w:tmpl w:val="6F2439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0000066"/>
    <w:multiLevelType w:val="hybridMultilevel"/>
    <w:tmpl w:val="C3867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0000067"/>
    <w:multiLevelType w:val="multilevel"/>
    <w:tmpl w:val="99142BBA"/>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71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04">
    <w:nsid w:val="00000068"/>
    <w:multiLevelType w:val="hybridMultilevel"/>
    <w:tmpl w:val="A3742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0000069"/>
    <w:multiLevelType w:val="hybridMultilevel"/>
    <w:tmpl w:val="3146C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000006A"/>
    <w:multiLevelType w:val="hybridMultilevel"/>
    <w:tmpl w:val="148EF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000006B"/>
    <w:multiLevelType w:val="hybridMultilevel"/>
    <w:tmpl w:val="B8CE6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000006C"/>
    <w:multiLevelType w:val="hybridMultilevel"/>
    <w:tmpl w:val="009CAF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000006D"/>
    <w:multiLevelType w:val="hybridMultilevel"/>
    <w:tmpl w:val="7B109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000006E"/>
    <w:multiLevelType w:val="hybridMultilevel"/>
    <w:tmpl w:val="0D2E03A4"/>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000006F"/>
    <w:multiLevelType w:val="hybridMultilevel"/>
    <w:tmpl w:val="BE508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0000070"/>
    <w:multiLevelType w:val="multilevel"/>
    <w:tmpl w:val="0C3484A0"/>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800" w:hanging="720"/>
      </w:pPr>
      <w:rPr>
        <w:rFonts w:hint="default"/>
        <w:b w:val="false"/>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13">
    <w:nsid w:val="00000071"/>
    <w:multiLevelType w:val="hybridMultilevel"/>
    <w:tmpl w:val="16AE5358"/>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0000072"/>
    <w:multiLevelType w:val="hybridMultilevel"/>
    <w:tmpl w:val="3F68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0000073"/>
    <w:multiLevelType w:val="hybridMultilevel"/>
    <w:tmpl w:val="65E4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0000074"/>
    <w:multiLevelType w:val="hybridMultilevel"/>
    <w:tmpl w:val="BF92DECE"/>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Times New Roman"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Times New Roman"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Times New Roman"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117">
    <w:nsid w:val="00000075"/>
    <w:multiLevelType w:val="multilevel"/>
    <w:tmpl w:val="D3A8855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18">
    <w:nsid w:val="00000076"/>
    <w:multiLevelType w:val="hybridMultilevel"/>
    <w:tmpl w:val="20247A70"/>
    <w:lvl w:ilvl="0" w:tplc="520CF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0000077"/>
    <w:multiLevelType w:val="hybridMultilevel"/>
    <w:tmpl w:val="E7AC3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0000078"/>
    <w:multiLevelType w:val="hybridMultilevel"/>
    <w:tmpl w:val="5CEA13C6"/>
    <w:lvl w:ilvl="0" w:tplc="15363476">
      <w:start w:val="1"/>
      <w:numFmt w:val="bullet"/>
      <w:lvlText w:val=""/>
      <w:lvlJc w:val="left"/>
      <w:pPr>
        <w:tabs>
          <w:tab w:val="left" w:leader="none" w:pos="720"/>
        </w:tabs>
        <w:ind w:left="720" w:hanging="360"/>
      </w:pPr>
      <w:rPr>
        <w:rFonts w:ascii="Wingdings" w:hAnsi="Wingdings" w:hint="default"/>
      </w:rPr>
    </w:lvl>
    <w:lvl w:ilvl="1" w:tplc="DB447B5C" w:tentative="1">
      <w:start w:val="1"/>
      <w:numFmt w:val="bullet"/>
      <w:lvlText w:val=""/>
      <w:lvlJc w:val="left"/>
      <w:pPr>
        <w:tabs>
          <w:tab w:val="left" w:leader="none" w:pos="1440"/>
        </w:tabs>
        <w:ind w:left="1440" w:hanging="360"/>
      </w:pPr>
      <w:rPr>
        <w:rFonts w:ascii="Wingdings" w:hAnsi="Wingdings" w:hint="default"/>
      </w:rPr>
    </w:lvl>
    <w:lvl w:ilvl="2" w:tplc="1DF226D2" w:tentative="1">
      <w:start w:val="1"/>
      <w:numFmt w:val="bullet"/>
      <w:lvlText w:val=""/>
      <w:lvlJc w:val="left"/>
      <w:pPr>
        <w:tabs>
          <w:tab w:val="left" w:leader="none" w:pos="2160"/>
        </w:tabs>
        <w:ind w:left="2160" w:hanging="360"/>
      </w:pPr>
      <w:rPr>
        <w:rFonts w:ascii="Wingdings" w:hAnsi="Wingdings" w:hint="default"/>
      </w:rPr>
    </w:lvl>
    <w:lvl w:ilvl="3" w:tplc="9C027E9C" w:tentative="1">
      <w:start w:val="1"/>
      <w:numFmt w:val="bullet"/>
      <w:lvlText w:val=""/>
      <w:lvlJc w:val="left"/>
      <w:pPr>
        <w:tabs>
          <w:tab w:val="left" w:leader="none" w:pos="2880"/>
        </w:tabs>
        <w:ind w:left="2880" w:hanging="360"/>
      </w:pPr>
      <w:rPr>
        <w:rFonts w:ascii="Wingdings" w:hAnsi="Wingdings" w:hint="default"/>
      </w:rPr>
    </w:lvl>
    <w:lvl w:ilvl="4" w:tplc="B9FC6A3E" w:tentative="1">
      <w:start w:val="1"/>
      <w:numFmt w:val="bullet"/>
      <w:lvlText w:val=""/>
      <w:lvlJc w:val="left"/>
      <w:pPr>
        <w:tabs>
          <w:tab w:val="left" w:leader="none" w:pos="3600"/>
        </w:tabs>
        <w:ind w:left="3600" w:hanging="360"/>
      </w:pPr>
      <w:rPr>
        <w:rFonts w:ascii="Wingdings" w:hAnsi="Wingdings" w:hint="default"/>
      </w:rPr>
    </w:lvl>
    <w:lvl w:ilvl="5" w:tplc="363026F6" w:tentative="1">
      <w:start w:val="1"/>
      <w:numFmt w:val="bullet"/>
      <w:lvlText w:val=""/>
      <w:lvlJc w:val="left"/>
      <w:pPr>
        <w:tabs>
          <w:tab w:val="left" w:leader="none" w:pos="4320"/>
        </w:tabs>
        <w:ind w:left="4320" w:hanging="360"/>
      </w:pPr>
      <w:rPr>
        <w:rFonts w:ascii="Wingdings" w:hAnsi="Wingdings" w:hint="default"/>
      </w:rPr>
    </w:lvl>
    <w:lvl w:ilvl="6" w:tplc="F7DA3012" w:tentative="1">
      <w:start w:val="1"/>
      <w:numFmt w:val="bullet"/>
      <w:lvlText w:val=""/>
      <w:lvlJc w:val="left"/>
      <w:pPr>
        <w:tabs>
          <w:tab w:val="left" w:leader="none" w:pos="5040"/>
        </w:tabs>
        <w:ind w:left="5040" w:hanging="360"/>
      </w:pPr>
      <w:rPr>
        <w:rFonts w:ascii="Wingdings" w:hAnsi="Wingdings" w:hint="default"/>
      </w:rPr>
    </w:lvl>
    <w:lvl w:ilvl="7" w:tplc="AA1C7370" w:tentative="1">
      <w:start w:val="1"/>
      <w:numFmt w:val="bullet"/>
      <w:lvlText w:val=""/>
      <w:lvlJc w:val="left"/>
      <w:pPr>
        <w:tabs>
          <w:tab w:val="left" w:leader="none" w:pos="5760"/>
        </w:tabs>
        <w:ind w:left="5760" w:hanging="360"/>
      </w:pPr>
      <w:rPr>
        <w:rFonts w:ascii="Wingdings" w:hAnsi="Wingdings" w:hint="default"/>
      </w:rPr>
    </w:lvl>
    <w:lvl w:ilvl="8" w:tplc="023AC252" w:tentative="1">
      <w:start w:val="1"/>
      <w:numFmt w:val="bullet"/>
      <w:lvlText w:val=""/>
      <w:lvlJc w:val="left"/>
      <w:pPr>
        <w:tabs>
          <w:tab w:val="left" w:leader="none" w:pos="6480"/>
        </w:tabs>
        <w:ind w:left="6480" w:hanging="360"/>
      </w:pPr>
      <w:rPr>
        <w:rFonts w:ascii="Wingdings" w:hAnsi="Wingdings" w:hint="default"/>
      </w:rPr>
    </w:lvl>
  </w:abstractNum>
  <w:abstractNum w:abstractNumId="121">
    <w:nsid w:val="00000079"/>
    <w:multiLevelType w:val="hybridMultilevel"/>
    <w:tmpl w:val="FFB69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0000007A"/>
    <w:multiLevelType w:val="hybridMultilevel"/>
    <w:tmpl w:val="E1C003B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0000007B"/>
    <w:multiLevelType w:val="hybridMultilevel"/>
    <w:tmpl w:val="780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000007C"/>
    <w:multiLevelType w:val="hybridMultilevel"/>
    <w:tmpl w:val="22021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000007D"/>
    <w:multiLevelType w:val="multilevel"/>
    <w:tmpl w:val="AFA4CA1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6">
    <w:nsid w:val="0000007E"/>
    <w:multiLevelType w:val="hybridMultilevel"/>
    <w:tmpl w:val="4198DC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000007F"/>
    <w:multiLevelType w:val="hybridMultilevel"/>
    <w:tmpl w:val="E4041A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0000080"/>
    <w:multiLevelType w:val="multilevel"/>
    <w:tmpl w:val="6876068E"/>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9">
    <w:nsid w:val="00000081"/>
    <w:multiLevelType w:val="multilevel"/>
    <w:tmpl w:val="B30455B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0">
    <w:nsid w:val="00000082"/>
    <w:multiLevelType w:val="hybridMultilevel"/>
    <w:tmpl w:val="6C16E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0000083"/>
    <w:multiLevelType w:val="hybridMultilevel"/>
    <w:tmpl w:val="8732EE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0000084"/>
    <w:multiLevelType w:val="hybridMultilevel"/>
    <w:tmpl w:val="C6E25B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00000085"/>
    <w:multiLevelType w:val="hybridMultilevel"/>
    <w:tmpl w:val="4D9CD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0000086"/>
    <w:multiLevelType w:val="hybridMultilevel"/>
    <w:tmpl w:val="C628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00000087"/>
    <w:multiLevelType w:val="hybridMultilevel"/>
    <w:tmpl w:val="547A5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00000088"/>
    <w:multiLevelType w:val="hybridMultilevel"/>
    <w:tmpl w:val="93303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0000089"/>
    <w:multiLevelType w:val="hybridMultilevel"/>
    <w:tmpl w:val="6D62A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000008A"/>
    <w:multiLevelType w:val="hybridMultilevel"/>
    <w:tmpl w:val="1A548D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0000008B"/>
    <w:multiLevelType w:val="hybridMultilevel"/>
    <w:tmpl w:val="AA7CE5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0000008C"/>
    <w:multiLevelType w:val="hybridMultilevel"/>
    <w:tmpl w:val="69D0ED7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000008D"/>
    <w:multiLevelType w:val="hybridMultilevel"/>
    <w:tmpl w:val="ED0A3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000008E"/>
    <w:multiLevelType w:val="hybridMultilevel"/>
    <w:tmpl w:val="E38C32A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0000008F"/>
    <w:multiLevelType w:val="hybridMultilevel"/>
    <w:tmpl w:val="58CAB2D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nsid w:val="00000090"/>
    <w:multiLevelType w:val="multilevel"/>
    <w:tmpl w:val="7C6A86A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5">
    <w:nsid w:val="00000091"/>
    <w:multiLevelType w:val="hybridMultilevel"/>
    <w:tmpl w:val="DF0687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0000092"/>
    <w:multiLevelType w:val="hybridMultilevel"/>
    <w:tmpl w:val="AE78E6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0000093"/>
    <w:multiLevelType w:val="multilevel"/>
    <w:tmpl w:val="2EB0A006"/>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800" w:hanging="720"/>
      </w:pPr>
      <w:rPr>
        <w:rFonts w:hint="default"/>
        <w:b w:val="false"/>
      </w:rPr>
    </w:lvl>
    <w:lvl w:ilvl="2">
      <w:start w:val="1"/>
      <w:numFmt w:val="decimal"/>
      <w:lvlText w:val="%3."/>
      <w:lvlJc w:val="left"/>
      <w:pPr>
        <w:ind w:left="2160" w:hanging="360"/>
      </w:pPr>
      <w:rPr>
        <w:rFonts w:cs="宋体" w:eastAsia="宋体" w:hint="default"/>
        <w:color w:val="943634"/>
      </w:rPr>
    </w:lvl>
    <w:lvl w:ilvl="3">
      <w:start w:val="1"/>
      <w:numFmt w:val="lowerLetter"/>
      <w:lvlText w:val="%4)"/>
      <w:lvlJc w:val="left"/>
      <w:pPr>
        <w:ind w:left="2880" w:hanging="360"/>
      </w:pPr>
      <w:rPr>
        <w:rFonts w:hint="default"/>
        <w:b/>
      </w:rPr>
    </w:lvl>
    <w:lvl w:ilvl="4">
      <w:start w:val="1"/>
      <w:numFmt w:val="lowerLetter"/>
      <w:lvlText w:val="(%5)"/>
      <w:lvlJc w:val="left"/>
      <w:pPr>
        <w:ind w:left="3600" w:hanging="360"/>
      </w:pPr>
      <w:rPr>
        <w:rFonts w:hint="default"/>
        <w:b/>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48">
    <w:nsid w:val="00000094"/>
    <w:multiLevelType w:val="hybridMultilevel"/>
    <w:tmpl w:val="B6345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0000095"/>
    <w:multiLevelType w:val="hybridMultilevel"/>
    <w:tmpl w:val="300218A8"/>
    <w:lvl w:ilvl="0" w:tplc="04090005">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cs="Courier New" w:hAnsi="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cs="Courier New" w:hAnsi="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cs="Courier New" w:hAnsi="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50">
    <w:nsid w:val="00000096"/>
    <w:multiLevelType w:val="hybridMultilevel"/>
    <w:tmpl w:val="9068516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0000097"/>
    <w:multiLevelType w:val="hybridMultilevel"/>
    <w:tmpl w:val="3E083BFE"/>
    <w:lvl w:ilvl="0" w:tplc="0409000F">
      <w:start w:val="1"/>
      <w:numFmt w:val="decimal"/>
      <w:lvlText w:val="%1."/>
      <w:lvlJc w:val="left"/>
      <w:pPr>
        <w:ind w:left="720" w:hanging="360"/>
      </w:pPr>
    </w:lvl>
    <w:lvl w:ilvl="1" w:tplc="FC68A42E">
      <w:start w:val="1"/>
      <w:numFmt w:val="lowerRoman"/>
      <w:lvlText w:val="(%2)"/>
      <w:lvlJc w:val="left"/>
      <w:pPr>
        <w:ind w:left="1800" w:hanging="720"/>
      </w:pPr>
      <w:rPr>
        <w:rFonts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00000098"/>
    <w:multiLevelType w:val="hybridMultilevel"/>
    <w:tmpl w:val="42E6D7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0000099"/>
    <w:multiLevelType w:val="hybridMultilevel"/>
    <w:tmpl w:val="BA7EE7B2"/>
    <w:lvl w:ilvl="0" w:tplc="447A4992">
      <w:start w:val="1"/>
      <w:numFmt w:val="decimal"/>
      <w:lvlText w:val="%1."/>
      <w:lvlJc w:val="left"/>
      <w:pPr>
        <w:ind w:left="720" w:hanging="360"/>
      </w:pPr>
      <w:rPr>
        <w:rFonts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0000009A"/>
    <w:multiLevelType w:val="hybridMultilevel"/>
    <w:tmpl w:val="10423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000009B"/>
    <w:multiLevelType w:val="multilevel"/>
    <w:tmpl w:val="FC8ADF1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56">
    <w:nsid w:val="0000009C"/>
    <w:multiLevelType w:val="hybridMultilevel"/>
    <w:tmpl w:val="CB446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000009D"/>
    <w:multiLevelType w:val="hybridMultilevel"/>
    <w:tmpl w:val="02F238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000009E"/>
    <w:multiLevelType w:val="hybridMultilevel"/>
    <w:tmpl w:val="F02A0A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000009F"/>
    <w:multiLevelType w:val="hybridMultilevel"/>
    <w:tmpl w:val="A5D693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00000A0"/>
    <w:multiLevelType w:val="hybridMultilevel"/>
    <w:tmpl w:val="98DA8238"/>
    <w:lvl w:ilvl="0" w:tplc="04090005">
      <w:start w:val="1"/>
      <w:numFmt w:val="bullet"/>
      <w:lvlText w:val=""/>
      <w:lvlJc w:val="left"/>
      <w:pPr>
        <w:ind w:left="753" w:hanging="360"/>
      </w:pPr>
      <w:rPr>
        <w:rFonts w:ascii="Wingdings" w:hAnsi="Wingdings" w:hint="default"/>
      </w:rPr>
    </w:lvl>
    <w:lvl w:ilvl="1" w:tplc="04090003" w:tentative="1">
      <w:start w:val="1"/>
      <w:numFmt w:val="bullet"/>
      <w:lvlText w:val="o"/>
      <w:lvlJc w:val="left"/>
      <w:pPr>
        <w:ind w:left="1473" w:hanging="360"/>
      </w:pPr>
      <w:rPr>
        <w:rFonts w:ascii="Courier New" w:cs="Courier New" w:hAnsi="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cs="Courier New" w:hAnsi="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cs="Courier New" w:hAnsi="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161">
    <w:nsid w:val="000000A1"/>
    <w:multiLevelType w:val="hybridMultilevel"/>
    <w:tmpl w:val="8AA08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00000A2"/>
    <w:multiLevelType w:val="hybridMultilevel"/>
    <w:tmpl w:val="71CAD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000000A3"/>
    <w:multiLevelType w:val="hybridMultilevel"/>
    <w:tmpl w:val="51102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000000A4"/>
    <w:multiLevelType w:val="hybridMultilevel"/>
    <w:tmpl w:val="54F82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000000A5"/>
    <w:multiLevelType w:val="multilevel"/>
    <w:tmpl w:val="D474FBF0"/>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710" w:hanging="720"/>
      </w:pPr>
      <w:rPr>
        <w:rFonts w:hint="default"/>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66">
    <w:nsid w:val="000000A6"/>
    <w:multiLevelType w:val="hybridMultilevel"/>
    <w:tmpl w:val="85FA423A"/>
    <w:lvl w:ilvl="0" w:tplc="FFECAD48">
      <w:start w:val="1"/>
      <w:numFmt w:val="lowerLetter"/>
      <w:lvlText w:val="(%1)"/>
      <w:lvlJc w:val="left"/>
      <w:pPr>
        <w:tabs>
          <w:tab w:val="left" w:leader="none" w:pos="1350"/>
        </w:tabs>
        <w:ind w:left="1350" w:hanging="360"/>
      </w:pPr>
    </w:lvl>
    <w:lvl w:ilvl="1" w:tplc="2A40470E" w:tentative="1">
      <w:start w:val="1"/>
      <w:numFmt w:val="lowerLetter"/>
      <w:lvlText w:val="(%2)"/>
      <w:lvlJc w:val="left"/>
      <w:pPr>
        <w:tabs>
          <w:tab w:val="left" w:leader="none" w:pos="2070"/>
        </w:tabs>
        <w:ind w:left="2070" w:hanging="360"/>
      </w:pPr>
    </w:lvl>
    <w:lvl w:ilvl="2" w:tplc="777EA2D4" w:tentative="1">
      <w:start w:val="1"/>
      <w:numFmt w:val="lowerLetter"/>
      <w:lvlText w:val="(%3)"/>
      <w:lvlJc w:val="left"/>
      <w:pPr>
        <w:tabs>
          <w:tab w:val="left" w:leader="none" w:pos="2790"/>
        </w:tabs>
        <w:ind w:left="2790" w:hanging="360"/>
      </w:pPr>
    </w:lvl>
    <w:lvl w:ilvl="3" w:tplc="352E6E48" w:tentative="1">
      <w:start w:val="1"/>
      <w:numFmt w:val="lowerLetter"/>
      <w:lvlText w:val="(%4)"/>
      <w:lvlJc w:val="left"/>
      <w:pPr>
        <w:tabs>
          <w:tab w:val="left" w:leader="none" w:pos="3510"/>
        </w:tabs>
        <w:ind w:left="3510" w:hanging="360"/>
      </w:pPr>
    </w:lvl>
    <w:lvl w:ilvl="4" w:tplc="4B544A9E" w:tentative="1">
      <w:start w:val="1"/>
      <w:numFmt w:val="lowerLetter"/>
      <w:lvlText w:val="(%5)"/>
      <w:lvlJc w:val="left"/>
      <w:pPr>
        <w:tabs>
          <w:tab w:val="left" w:leader="none" w:pos="4230"/>
        </w:tabs>
        <w:ind w:left="4230" w:hanging="360"/>
      </w:pPr>
    </w:lvl>
    <w:lvl w:ilvl="5" w:tplc="DF020B24" w:tentative="1">
      <w:start w:val="1"/>
      <w:numFmt w:val="lowerLetter"/>
      <w:lvlText w:val="(%6)"/>
      <w:lvlJc w:val="left"/>
      <w:pPr>
        <w:tabs>
          <w:tab w:val="left" w:leader="none" w:pos="4950"/>
        </w:tabs>
        <w:ind w:left="4950" w:hanging="360"/>
      </w:pPr>
    </w:lvl>
    <w:lvl w:ilvl="6" w:tplc="BFB4F31E" w:tentative="1">
      <w:start w:val="1"/>
      <w:numFmt w:val="lowerLetter"/>
      <w:lvlText w:val="(%7)"/>
      <w:lvlJc w:val="left"/>
      <w:pPr>
        <w:tabs>
          <w:tab w:val="left" w:leader="none" w:pos="5670"/>
        </w:tabs>
        <w:ind w:left="5670" w:hanging="360"/>
      </w:pPr>
    </w:lvl>
    <w:lvl w:ilvl="7" w:tplc="6DD272E8" w:tentative="1">
      <w:start w:val="1"/>
      <w:numFmt w:val="lowerLetter"/>
      <w:lvlText w:val="(%8)"/>
      <w:lvlJc w:val="left"/>
      <w:pPr>
        <w:tabs>
          <w:tab w:val="left" w:leader="none" w:pos="6390"/>
        </w:tabs>
        <w:ind w:left="6390" w:hanging="360"/>
      </w:pPr>
    </w:lvl>
    <w:lvl w:ilvl="8" w:tplc="CC9650E8" w:tentative="1">
      <w:start w:val="1"/>
      <w:numFmt w:val="lowerLetter"/>
      <w:lvlText w:val="(%9)"/>
      <w:lvlJc w:val="left"/>
      <w:pPr>
        <w:tabs>
          <w:tab w:val="left" w:leader="none" w:pos="7110"/>
        </w:tabs>
        <w:ind w:left="7110" w:hanging="360"/>
      </w:pPr>
    </w:lvl>
  </w:abstractNum>
  <w:abstractNum w:abstractNumId="167">
    <w:nsid w:val="000000A7"/>
    <w:multiLevelType w:val="hybridMultilevel"/>
    <w:tmpl w:val="67464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000000A8"/>
    <w:multiLevelType w:val="hybridMultilevel"/>
    <w:tmpl w:val="8A62644E"/>
    <w:lvl w:ilvl="0" w:tplc="64CE8A7A">
      <w:start w:val="1"/>
      <w:numFmt w:val="bullet"/>
      <w:lvlText w:val="•"/>
      <w:lvlJc w:val="left"/>
      <w:pPr>
        <w:tabs>
          <w:tab w:val="left" w:leader="none" w:pos="720"/>
        </w:tabs>
        <w:ind w:left="720" w:hanging="360"/>
      </w:pPr>
      <w:rPr>
        <w:rFonts w:ascii="Times New Roman" w:hAnsi="Times New Roman" w:hint="default"/>
      </w:rPr>
    </w:lvl>
    <w:lvl w:ilvl="1" w:tplc="0CA68412" w:tentative="1">
      <w:start w:val="1"/>
      <w:numFmt w:val="bullet"/>
      <w:lvlText w:val="•"/>
      <w:lvlJc w:val="left"/>
      <w:pPr>
        <w:tabs>
          <w:tab w:val="left" w:leader="none" w:pos="1440"/>
        </w:tabs>
        <w:ind w:left="1440" w:hanging="360"/>
      </w:pPr>
      <w:rPr>
        <w:rFonts w:ascii="Times New Roman" w:hAnsi="Times New Roman" w:hint="default"/>
      </w:rPr>
    </w:lvl>
    <w:lvl w:ilvl="2" w:tplc="464C686A" w:tentative="1">
      <w:start w:val="1"/>
      <w:numFmt w:val="bullet"/>
      <w:lvlText w:val="•"/>
      <w:lvlJc w:val="left"/>
      <w:pPr>
        <w:tabs>
          <w:tab w:val="left" w:leader="none" w:pos="2160"/>
        </w:tabs>
        <w:ind w:left="2160" w:hanging="360"/>
      </w:pPr>
      <w:rPr>
        <w:rFonts w:ascii="Times New Roman" w:hAnsi="Times New Roman" w:hint="default"/>
      </w:rPr>
    </w:lvl>
    <w:lvl w:ilvl="3" w:tplc="3CCE0112" w:tentative="1">
      <w:start w:val="1"/>
      <w:numFmt w:val="bullet"/>
      <w:lvlText w:val="•"/>
      <w:lvlJc w:val="left"/>
      <w:pPr>
        <w:tabs>
          <w:tab w:val="left" w:leader="none" w:pos="2880"/>
        </w:tabs>
        <w:ind w:left="2880" w:hanging="360"/>
      </w:pPr>
      <w:rPr>
        <w:rFonts w:ascii="Times New Roman" w:hAnsi="Times New Roman" w:hint="default"/>
      </w:rPr>
    </w:lvl>
    <w:lvl w:ilvl="4" w:tplc="5C360D0E" w:tentative="1">
      <w:start w:val="1"/>
      <w:numFmt w:val="bullet"/>
      <w:lvlText w:val="•"/>
      <w:lvlJc w:val="left"/>
      <w:pPr>
        <w:tabs>
          <w:tab w:val="left" w:leader="none" w:pos="3600"/>
        </w:tabs>
        <w:ind w:left="3600" w:hanging="360"/>
      </w:pPr>
      <w:rPr>
        <w:rFonts w:ascii="Times New Roman" w:hAnsi="Times New Roman" w:hint="default"/>
      </w:rPr>
    </w:lvl>
    <w:lvl w:ilvl="5" w:tplc="520AAA42" w:tentative="1">
      <w:start w:val="1"/>
      <w:numFmt w:val="bullet"/>
      <w:lvlText w:val="•"/>
      <w:lvlJc w:val="left"/>
      <w:pPr>
        <w:tabs>
          <w:tab w:val="left" w:leader="none" w:pos="4320"/>
        </w:tabs>
        <w:ind w:left="4320" w:hanging="360"/>
      </w:pPr>
      <w:rPr>
        <w:rFonts w:ascii="Times New Roman" w:hAnsi="Times New Roman" w:hint="default"/>
      </w:rPr>
    </w:lvl>
    <w:lvl w:ilvl="6" w:tplc="4FEA4510" w:tentative="1">
      <w:start w:val="1"/>
      <w:numFmt w:val="bullet"/>
      <w:lvlText w:val="•"/>
      <w:lvlJc w:val="left"/>
      <w:pPr>
        <w:tabs>
          <w:tab w:val="left" w:leader="none" w:pos="5040"/>
        </w:tabs>
        <w:ind w:left="5040" w:hanging="360"/>
      </w:pPr>
      <w:rPr>
        <w:rFonts w:ascii="Times New Roman" w:hAnsi="Times New Roman" w:hint="default"/>
      </w:rPr>
    </w:lvl>
    <w:lvl w:ilvl="7" w:tplc="D5B039E6" w:tentative="1">
      <w:start w:val="1"/>
      <w:numFmt w:val="bullet"/>
      <w:lvlText w:val="•"/>
      <w:lvlJc w:val="left"/>
      <w:pPr>
        <w:tabs>
          <w:tab w:val="left" w:leader="none" w:pos="5760"/>
        </w:tabs>
        <w:ind w:left="5760" w:hanging="360"/>
      </w:pPr>
      <w:rPr>
        <w:rFonts w:ascii="Times New Roman" w:hAnsi="Times New Roman" w:hint="default"/>
      </w:rPr>
    </w:lvl>
    <w:lvl w:ilvl="8" w:tplc="93B0754A" w:tentative="1">
      <w:start w:val="1"/>
      <w:numFmt w:val="bullet"/>
      <w:lvlText w:val="•"/>
      <w:lvlJc w:val="left"/>
      <w:pPr>
        <w:tabs>
          <w:tab w:val="left" w:leader="none" w:pos="6480"/>
        </w:tabs>
        <w:ind w:left="6480" w:hanging="360"/>
      </w:pPr>
      <w:rPr>
        <w:rFonts w:ascii="Times New Roman" w:hAnsi="Times New Roman" w:hint="default"/>
      </w:rPr>
    </w:lvl>
  </w:abstractNum>
  <w:abstractNum w:abstractNumId="169">
    <w:nsid w:val="000000A9"/>
    <w:multiLevelType w:val="multilevel"/>
    <w:tmpl w:val="906860D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70">
    <w:nsid w:val="000000AA"/>
    <w:multiLevelType w:val="hybridMultilevel"/>
    <w:tmpl w:val="3A6C8B18"/>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000000AB"/>
    <w:multiLevelType w:val="hybridMultilevel"/>
    <w:tmpl w:val="2DFC9610"/>
    <w:lvl w:ilvl="0" w:tplc="04090001">
      <w:start w:val="1"/>
      <w:numFmt w:val="bullet"/>
      <w:lvlText w:val=""/>
      <w:lvlJc w:val="left"/>
      <w:pPr>
        <w:tabs>
          <w:tab w:val="left" w:leader="none" w:pos="720"/>
        </w:tabs>
        <w:ind w:left="720"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Times New Roman"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Times New Roman"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Times New Roman"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172">
    <w:nsid w:val="000000AC"/>
    <w:multiLevelType w:val="hybridMultilevel"/>
    <w:tmpl w:val="A34895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000000AD"/>
    <w:multiLevelType w:val="hybridMultilevel"/>
    <w:tmpl w:val="591AA0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000000AE"/>
    <w:multiLevelType w:val="hybridMultilevel"/>
    <w:tmpl w:val="DDE64ED6"/>
    <w:lvl w:ilvl="0" w:tplc="253276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000000AF"/>
    <w:multiLevelType w:val="hybridMultilevel"/>
    <w:tmpl w:val="B89254AA"/>
    <w:lvl w:ilvl="0" w:tplc="5ED0EE42">
      <w:start w:val="1"/>
      <w:numFmt w:val="bullet"/>
      <w:pStyle w:val="style179"/>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000000B0"/>
    <w:multiLevelType w:val="hybridMultilevel"/>
    <w:tmpl w:val="8E1AED94"/>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000000B1"/>
    <w:multiLevelType w:val="hybridMultilevel"/>
    <w:tmpl w:val="65DE8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000000B2"/>
    <w:multiLevelType w:val="hybridMultilevel"/>
    <w:tmpl w:val="BCB4C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000000B3"/>
    <w:multiLevelType w:val="multilevel"/>
    <w:tmpl w:val="9886FA44"/>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80">
    <w:nsid w:val="000000B4"/>
    <w:multiLevelType w:val="hybridMultilevel"/>
    <w:tmpl w:val="8A16F4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nsid w:val="000000B5"/>
    <w:multiLevelType w:val="hybridMultilevel"/>
    <w:tmpl w:val="D37E3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000000B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000000B7"/>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84">
    <w:nsid w:val="000000B8"/>
    <w:multiLevelType w:val="hybridMultilevel"/>
    <w:tmpl w:val="00000000"/>
    <w:lvl w:ilvl="0" w:tplc="0203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000000B9"/>
    <w:multiLevelType w:val="hybridMultilevel"/>
    <w:tmpl w:val="00000000"/>
    <w:lvl w:ilvl="0" w:tplc="0203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000000BA"/>
    <w:multiLevelType w:val="hybridMultilevel"/>
    <w:tmpl w:val="00000000"/>
    <w:lvl w:ilvl="0" w:tplc="0203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000000BB"/>
    <w:multiLevelType w:val="hybridMultilevel"/>
    <w:tmpl w:val="00000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20" w:hanging="360"/>
      </w:pPr>
      <w:rPr>
        <w:rFonts w:ascii="Courier New" w:cs="Courier New" w:hAnsi="Courier New" w:hint="default"/>
      </w:rPr>
    </w:lvl>
    <w:lvl w:ilvl="2" w:tplc="04090005" w:tentative="1">
      <w:start w:val="1"/>
      <w:numFmt w:val="bullet"/>
      <w:lvlText w:val=""/>
      <w:lvlJc w:val="left"/>
      <w:pPr>
        <w:ind w:left="1740" w:hanging="360"/>
      </w:pPr>
      <w:rPr>
        <w:rFonts w:ascii="Wingdings" w:hAnsi="Wingdings" w:hint="default"/>
      </w:rPr>
    </w:lvl>
    <w:lvl w:ilvl="3" w:tplc="04090001" w:tentative="1">
      <w:start w:val="1"/>
      <w:numFmt w:val="bullet"/>
      <w:lvlText w:val=""/>
      <w:lvlJc w:val="left"/>
      <w:pPr>
        <w:ind w:left="2460" w:hanging="360"/>
      </w:pPr>
      <w:rPr>
        <w:rFonts w:ascii="Symbol" w:hAnsi="Symbol" w:hint="default"/>
      </w:rPr>
    </w:lvl>
    <w:lvl w:ilvl="4" w:tplc="04090003" w:tentative="1">
      <w:start w:val="1"/>
      <w:numFmt w:val="bullet"/>
      <w:lvlText w:val="o"/>
      <w:lvlJc w:val="left"/>
      <w:pPr>
        <w:ind w:left="3180" w:hanging="360"/>
      </w:pPr>
      <w:rPr>
        <w:rFonts w:ascii="Courier New" w:cs="Courier New" w:hAnsi="Courier New" w:hint="default"/>
      </w:rPr>
    </w:lvl>
    <w:lvl w:ilvl="5" w:tplc="04090005" w:tentative="1">
      <w:start w:val="1"/>
      <w:numFmt w:val="bullet"/>
      <w:lvlText w:val=""/>
      <w:lvlJc w:val="left"/>
      <w:pPr>
        <w:ind w:left="3900" w:hanging="360"/>
      </w:pPr>
      <w:rPr>
        <w:rFonts w:ascii="Wingdings" w:hAnsi="Wingdings" w:hint="default"/>
      </w:rPr>
    </w:lvl>
    <w:lvl w:ilvl="6" w:tplc="04090001" w:tentative="1">
      <w:start w:val="1"/>
      <w:numFmt w:val="bullet"/>
      <w:lvlText w:val=""/>
      <w:lvlJc w:val="left"/>
      <w:pPr>
        <w:ind w:left="4620" w:hanging="360"/>
      </w:pPr>
      <w:rPr>
        <w:rFonts w:ascii="Symbol" w:hAnsi="Symbol" w:hint="default"/>
      </w:rPr>
    </w:lvl>
    <w:lvl w:ilvl="7" w:tplc="04090003" w:tentative="1">
      <w:start w:val="1"/>
      <w:numFmt w:val="bullet"/>
      <w:lvlText w:val="o"/>
      <w:lvlJc w:val="left"/>
      <w:pPr>
        <w:ind w:left="5340" w:hanging="360"/>
      </w:pPr>
      <w:rPr>
        <w:rFonts w:ascii="Courier New" w:cs="Courier New" w:hAnsi="Courier New" w:hint="default"/>
      </w:rPr>
    </w:lvl>
    <w:lvl w:ilvl="8" w:tplc="04090005" w:tentative="1">
      <w:start w:val="1"/>
      <w:numFmt w:val="bullet"/>
      <w:lvlText w:val=""/>
      <w:lvlJc w:val="left"/>
      <w:pPr>
        <w:ind w:left="6060" w:hanging="360"/>
      </w:pPr>
      <w:rPr>
        <w:rFonts w:ascii="Wingdings" w:hAnsi="Wingdings" w:hint="default"/>
      </w:rPr>
    </w:lvl>
  </w:abstractNum>
  <w:abstractNum w:abstractNumId="188">
    <w:nsid w:val="000000BC"/>
    <w:multiLevelType w:val="hybridMultilevel"/>
    <w:tmpl w:val="00000000"/>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000000B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000000BE"/>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000000BF"/>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5"/>
  </w:num>
  <w:num w:numId="2">
    <w:abstractNumId w:val="62"/>
  </w:num>
  <w:num w:numId="3">
    <w:abstractNumId w:val="173"/>
  </w:num>
  <w:num w:numId="4">
    <w:abstractNumId w:val="58"/>
  </w:num>
  <w:num w:numId="5">
    <w:abstractNumId w:val="96"/>
  </w:num>
  <w:num w:numId="6">
    <w:abstractNumId w:val="163"/>
  </w:num>
  <w:num w:numId="7">
    <w:abstractNumId w:val="134"/>
  </w:num>
  <w:num w:numId="8">
    <w:abstractNumId w:val="107"/>
  </w:num>
  <w:num w:numId="9">
    <w:abstractNumId w:val="7"/>
  </w:num>
  <w:num w:numId="10">
    <w:abstractNumId w:val="130"/>
  </w:num>
  <w:num w:numId="11">
    <w:abstractNumId w:val="90"/>
  </w:num>
  <w:num w:numId="12">
    <w:abstractNumId w:val="133"/>
  </w:num>
  <w:num w:numId="13">
    <w:abstractNumId w:val="48"/>
  </w:num>
  <w:num w:numId="14">
    <w:abstractNumId w:val="20"/>
  </w:num>
  <w:num w:numId="15">
    <w:abstractNumId w:val="63"/>
  </w:num>
  <w:num w:numId="16">
    <w:abstractNumId w:val="47"/>
  </w:num>
  <w:num w:numId="17">
    <w:abstractNumId w:val="87"/>
  </w:num>
  <w:num w:numId="18">
    <w:abstractNumId w:val="28"/>
  </w:num>
  <w:num w:numId="19">
    <w:abstractNumId w:val="66"/>
  </w:num>
  <w:num w:numId="20">
    <w:abstractNumId w:val="1"/>
  </w:num>
  <w:num w:numId="21">
    <w:abstractNumId w:val="104"/>
  </w:num>
  <w:num w:numId="22">
    <w:abstractNumId w:val="106"/>
  </w:num>
  <w:num w:numId="23">
    <w:abstractNumId w:val="60"/>
  </w:num>
  <w:num w:numId="24">
    <w:abstractNumId w:val="32"/>
  </w:num>
  <w:num w:numId="25">
    <w:abstractNumId w:val="59"/>
  </w:num>
  <w:num w:numId="26">
    <w:abstractNumId w:val="29"/>
  </w:num>
  <w:num w:numId="27">
    <w:abstractNumId w:val="71"/>
  </w:num>
  <w:num w:numId="28">
    <w:abstractNumId w:val="41"/>
  </w:num>
  <w:num w:numId="29">
    <w:abstractNumId w:val="11"/>
  </w:num>
  <w:num w:numId="30">
    <w:abstractNumId w:val="158"/>
  </w:num>
  <w:num w:numId="31">
    <w:abstractNumId w:val="135"/>
  </w:num>
  <w:num w:numId="32">
    <w:abstractNumId w:val="72"/>
  </w:num>
  <w:num w:numId="33">
    <w:abstractNumId w:val="151"/>
  </w:num>
  <w:num w:numId="34">
    <w:abstractNumId w:val="22"/>
  </w:num>
  <w:num w:numId="35">
    <w:abstractNumId w:val="138"/>
  </w:num>
  <w:num w:numId="36">
    <w:abstractNumId w:val="160"/>
  </w:num>
  <w:num w:numId="37">
    <w:abstractNumId w:val="18"/>
  </w:num>
  <w:num w:numId="38">
    <w:abstractNumId w:val="83"/>
  </w:num>
  <w:num w:numId="39">
    <w:abstractNumId w:val="93"/>
  </w:num>
  <w:num w:numId="40">
    <w:abstractNumId w:val="110"/>
  </w:num>
  <w:num w:numId="41">
    <w:abstractNumId w:val="44"/>
  </w:num>
  <w:num w:numId="42">
    <w:abstractNumId w:val="159"/>
  </w:num>
  <w:num w:numId="43">
    <w:abstractNumId w:val="26"/>
  </w:num>
  <w:num w:numId="44">
    <w:abstractNumId w:val="176"/>
  </w:num>
  <w:num w:numId="45">
    <w:abstractNumId w:val="101"/>
  </w:num>
  <w:num w:numId="46">
    <w:abstractNumId w:val="36"/>
  </w:num>
  <w:num w:numId="47">
    <w:abstractNumId w:val="97"/>
  </w:num>
  <w:num w:numId="48">
    <w:abstractNumId w:val="178"/>
  </w:num>
  <w:num w:numId="49">
    <w:abstractNumId w:val="131"/>
  </w:num>
  <w:num w:numId="50">
    <w:abstractNumId w:val="102"/>
  </w:num>
  <w:num w:numId="51">
    <w:abstractNumId w:val="177"/>
  </w:num>
  <w:num w:numId="52">
    <w:abstractNumId w:val="2"/>
  </w:num>
  <w:num w:numId="53">
    <w:abstractNumId w:val="53"/>
  </w:num>
  <w:num w:numId="54">
    <w:abstractNumId w:val="119"/>
  </w:num>
  <w:num w:numId="55">
    <w:abstractNumId w:val="137"/>
  </w:num>
  <w:num w:numId="56">
    <w:abstractNumId w:val="174"/>
  </w:num>
  <w:num w:numId="57">
    <w:abstractNumId w:val="43"/>
  </w:num>
  <w:num w:numId="58">
    <w:abstractNumId w:val="123"/>
  </w:num>
  <w:num w:numId="59">
    <w:abstractNumId w:val="68"/>
  </w:num>
  <w:num w:numId="60">
    <w:abstractNumId w:val="91"/>
  </w:num>
  <w:num w:numId="61">
    <w:abstractNumId w:val="86"/>
  </w:num>
  <w:num w:numId="62">
    <w:abstractNumId w:val="153"/>
  </w:num>
  <w:num w:numId="63">
    <w:abstractNumId w:val="115"/>
  </w:num>
  <w:num w:numId="64">
    <w:abstractNumId w:val="150"/>
  </w:num>
  <w:num w:numId="65">
    <w:abstractNumId w:val="132"/>
  </w:num>
  <w:num w:numId="66">
    <w:abstractNumId w:val="73"/>
  </w:num>
  <w:num w:numId="67">
    <w:abstractNumId w:val="35"/>
  </w:num>
  <w:num w:numId="68">
    <w:abstractNumId w:val="164"/>
  </w:num>
  <w:num w:numId="69">
    <w:abstractNumId w:val="4"/>
  </w:num>
  <w:num w:numId="70">
    <w:abstractNumId w:val="34"/>
  </w:num>
  <w:num w:numId="71">
    <w:abstractNumId w:val="27"/>
  </w:num>
  <w:num w:numId="72">
    <w:abstractNumId w:val="99"/>
  </w:num>
  <w:num w:numId="73">
    <w:abstractNumId w:val="166"/>
  </w:num>
  <w:num w:numId="74">
    <w:abstractNumId w:val="168"/>
  </w:num>
  <w:num w:numId="75">
    <w:abstractNumId w:val="51"/>
  </w:num>
  <w:num w:numId="76">
    <w:abstractNumId w:val="31"/>
  </w:num>
  <w:num w:numId="77">
    <w:abstractNumId w:val="120"/>
  </w:num>
  <w:num w:numId="78">
    <w:abstractNumId w:val="3"/>
  </w:num>
  <w:num w:numId="79">
    <w:abstractNumId w:val="152"/>
  </w:num>
  <w:num w:numId="80">
    <w:abstractNumId w:val="24"/>
  </w:num>
  <w:num w:numId="81">
    <w:abstractNumId w:val="105"/>
  </w:num>
  <w:num w:numId="82">
    <w:abstractNumId w:val="139"/>
  </w:num>
  <w:num w:numId="83">
    <w:abstractNumId w:val="181"/>
  </w:num>
  <w:num w:numId="84">
    <w:abstractNumId w:val="14"/>
  </w:num>
  <w:num w:numId="85">
    <w:abstractNumId w:val="76"/>
  </w:num>
  <w:num w:numId="86">
    <w:abstractNumId w:val="113"/>
  </w:num>
  <w:num w:numId="87">
    <w:abstractNumId w:val="170"/>
  </w:num>
  <w:num w:numId="88">
    <w:abstractNumId w:val="49"/>
  </w:num>
  <w:num w:numId="89">
    <w:abstractNumId w:val="8"/>
  </w:num>
  <w:num w:numId="90">
    <w:abstractNumId w:val="57"/>
  </w:num>
  <w:num w:numId="91">
    <w:abstractNumId w:val="98"/>
  </w:num>
  <w:num w:numId="92">
    <w:abstractNumId w:val="103"/>
  </w:num>
  <w:num w:numId="93">
    <w:abstractNumId w:val="89"/>
  </w:num>
  <w:num w:numId="94">
    <w:abstractNumId w:val="147"/>
  </w:num>
  <w:num w:numId="95">
    <w:abstractNumId w:val="94"/>
  </w:num>
  <w:num w:numId="96">
    <w:abstractNumId w:val="140"/>
  </w:num>
  <w:num w:numId="97">
    <w:abstractNumId w:val="146"/>
  </w:num>
  <w:num w:numId="98">
    <w:abstractNumId w:val="165"/>
  </w:num>
  <w:num w:numId="99">
    <w:abstractNumId w:val="30"/>
  </w:num>
  <w:num w:numId="100">
    <w:abstractNumId w:val="112"/>
  </w:num>
  <w:num w:numId="101">
    <w:abstractNumId w:val="75"/>
  </w:num>
  <w:num w:numId="102">
    <w:abstractNumId w:val="40"/>
  </w:num>
  <w:num w:numId="103">
    <w:abstractNumId w:val="136"/>
  </w:num>
  <w:num w:numId="104">
    <w:abstractNumId w:val="38"/>
  </w:num>
  <w:num w:numId="105">
    <w:abstractNumId w:val="17"/>
  </w:num>
  <w:num w:numId="106">
    <w:abstractNumId w:val="21"/>
  </w:num>
  <w:num w:numId="107">
    <w:abstractNumId w:val="61"/>
  </w:num>
  <w:num w:numId="108">
    <w:abstractNumId w:val="52"/>
  </w:num>
  <w:num w:numId="109">
    <w:abstractNumId w:val="121"/>
  </w:num>
  <w:num w:numId="110">
    <w:abstractNumId w:val="67"/>
  </w:num>
  <w:num w:numId="111">
    <w:abstractNumId w:val="127"/>
  </w:num>
  <w:num w:numId="112">
    <w:abstractNumId w:val="161"/>
  </w:num>
  <w:num w:numId="113">
    <w:abstractNumId w:val="16"/>
  </w:num>
  <w:num w:numId="114">
    <w:abstractNumId w:val="149"/>
  </w:num>
  <w:num w:numId="115">
    <w:abstractNumId w:val="23"/>
  </w:num>
  <w:num w:numId="116">
    <w:abstractNumId w:val="25"/>
  </w:num>
  <w:num w:numId="117">
    <w:abstractNumId w:val="154"/>
  </w:num>
  <w:num w:numId="118">
    <w:abstractNumId w:val="88"/>
  </w:num>
  <w:num w:numId="119">
    <w:abstractNumId w:val="10"/>
  </w:num>
  <w:num w:numId="120">
    <w:abstractNumId w:val="56"/>
  </w:num>
  <w:num w:numId="121">
    <w:abstractNumId w:val="148"/>
  </w:num>
  <w:num w:numId="122">
    <w:abstractNumId w:val="92"/>
  </w:num>
  <w:num w:numId="123">
    <w:abstractNumId w:val="114"/>
  </w:num>
  <w:num w:numId="124">
    <w:abstractNumId w:val="69"/>
  </w:num>
  <w:num w:numId="125">
    <w:abstractNumId w:val="142"/>
  </w:num>
  <w:num w:numId="126">
    <w:abstractNumId w:val="81"/>
  </w:num>
  <w:num w:numId="127">
    <w:abstractNumId w:val="9"/>
  </w:num>
  <w:num w:numId="128">
    <w:abstractNumId w:val="171"/>
  </w:num>
  <w:num w:numId="129">
    <w:abstractNumId w:val="116"/>
  </w:num>
  <w:num w:numId="130">
    <w:abstractNumId w:val="118"/>
  </w:num>
  <w:num w:numId="131">
    <w:abstractNumId w:val="109"/>
  </w:num>
  <w:num w:numId="132">
    <w:abstractNumId w:val="74"/>
  </w:num>
  <w:num w:numId="133">
    <w:abstractNumId w:val="172"/>
  </w:num>
  <w:num w:numId="134">
    <w:abstractNumId w:val="13"/>
  </w:num>
  <w:num w:numId="135">
    <w:abstractNumId w:val="5"/>
  </w:num>
  <w:num w:numId="136">
    <w:abstractNumId w:val="50"/>
  </w:num>
  <w:num w:numId="137">
    <w:abstractNumId w:val="179"/>
  </w:num>
  <w:num w:numId="138">
    <w:abstractNumId w:val="95"/>
  </w:num>
  <w:num w:numId="139">
    <w:abstractNumId w:val="85"/>
  </w:num>
  <w:num w:numId="140">
    <w:abstractNumId w:val="80"/>
  </w:num>
  <w:num w:numId="141">
    <w:abstractNumId w:val="122"/>
  </w:num>
  <w:num w:numId="142">
    <w:abstractNumId w:val="180"/>
  </w:num>
  <w:num w:numId="143">
    <w:abstractNumId w:val="39"/>
  </w:num>
  <w:num w:numId="144">
    <w:abstractNumId w:val="0"/>
  </w:num>
  <w:num w:numId="145">
    <w:abstractNumId w:val="45"/>
  </w:num>
  <w:num w:numId="146">
    <w:abstractNumId w:val="155"/>
  </w:num>
  <w:num w:numId="147">
    <w:abstractNumId w:val="37"/>
  </w:num>
  <w:num w:numId="148">
    <w:abstractNumId w:val="12"/>
  </w:num>
  <w:num w:numId="149">
    <w:abstractNumId w:val="117"/>
  </w:num>
  <w:num w:numId="150">
    <w:abstractNumId w:val="125"/>
    <w:lvlOverride w:ilvl="0">
      <w:lvl w:ilvl="0">
        <w:start w:val="1"/>
        <w:numFmt w:val="upperRoman"/>
        <w:lvlText w:val="%1."/>
        <w:lvlJc w:val="right"/>
        <w:pPr/>
      </w:lvl>
    </w:lvlOverride>
  </w:num>
  <w:num w:numId="151">
    <w:abstractNumId w:val="64"/>
  </w:num>
  <w:num w:numId="152">
    <w:abstractNumId w:val="128"/>
  </w:num>
  <w:num w:numId="153">
    <w:abstractNumId w:val="15"/>
  </w:num>
  <w:num w:numId="154">
    <w:abstractNumId w:val="129"/>
  </w:num>
  <w:num w:numId="155">
    <w:abstractNumId w:val="169"/>
  </w:num>
  <w:num w:numId="156">
    <w:abstractNumId w:val="144"/>
  </w:num>
  <w:num w:numId="157">
    <w:abstractNumId w:val="55"/>
  </w:num>
  <w:num w:numId="158">
    <w:abstractNumId w:val="19"/>
  </w:num>
  <w:num w:numId="159">
    <w:abstractNumId w:val="42"/>
  </w:num>
  <w:num w:numId="160">
    <w:abstractNumId w:val="79"/>
  </w:num>
  <w:num w:numId="161">
    <w:abstractNumId w:val="157"/>
  </w:num>
  <w:num w:numId="162">
    <w:abstractNumId w:val="145"/>
  </w:num>
  <w:num w:numId="163">
    <w:abstractNumId w:val="108"/>
  </w:num>
  <w:num w:numId="164">
    <w:abstractNumId w:val="162"/>
  </w:num>
  <w:num w:numId="165">
    <w:abstractNumId w:val="124"/>
  </w:num>
  <w:num w:numId="166">
    <w:abstractNumId w:val="54"/>
  </w:num>
  <w:num w:numId="167">
    <w:abstractNumId w:val="70"/>
  </w:num>
  <w:num w:numId="168">
    <w:abstractNumId w:val="46"/>
  </w:num>
  <w:num w:numId="169">
    <w:abstractNumId w:val="78"/>
  </w:num>
  <w:num w:numId="170">
    <w:abstractNumId w:val="156"/>
  </w:num>
  <w:num w:numId="171">
    <w:abstractNumId w:val="77"/>
  </w:num>
  <w:num w:numId="172">
    <w:abstractNumId w:val="126"/>
  </w:num>
  <w:num w:numId="173">
    <w:abstractNumId w:val="111"/>
  </w:num>
  <w:num w:numId="174">
    <w:abstractNumId w:val="82"/>
  </w:num>
  <w:num w:numId="175">
    <w:abstractNumId w:val="6"/>
  </w:num>
  <w:num w:numId="176">
    <w:abstractNumId w:val="143"/>
  </w:num>
  <w:num w:numId="177">
    <w:abstractNumId w:val="33"/>
  </w:num>
  <w:num w:numId="178">
    <w:abstractNumId w:val="100"/>
  </w:num>
  <w:num w:numId="179">
    <w:abstractNumId w:val="84"/>
  </w:num>
  <w:num w:numId="180">
    <w:abstractNumId w:val="65"/>
  </w:num>
  <w:num w:numId="181">
    <w:abstractNumId w:val="141"/>
  </w:num>
  <w:num w:numId="182">
    <w:abstractNumId w:val="167"/>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doNotDisplayPageBoundarie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pBdr>
        <w:left w:val="single" w:sz="12" w:space="4" w:color="c0504d"/>
        <w:right w:val="single" w:sz="12" w:space="4" w:color="c0504d"/>
        <w:top w:val="single" w:sz="12" w:space="1" w:color="c0504d"/>
        <w:bottom w:val="single" w:sz="12" w:space="1" w:color="c0504d"/>
      </w:pBdr>
      <w:shd w:val="clear" w:color="auto" w:fill="4f81bd"/>
      <w:spacing w:lineRule="auto" w:line="240"/>
      <w:outlineLvl w:val="0"/>
    </w:pPr>
    <w:rPr>
      <w:rFonts w:ascii="Cambria" w:eastAsia="宋体" w:hAnsi="Cambria"/>
      <w:iCs/>
      <w:color w:val="ffffff"/>
      <w:sz w:val="28"/>
      <w:szCs w:val="38"/>
    </w:rPr>
  </w:style>
  <w:style w:type="paragraph" w:styleId="style2">
    <w:name w:val="heading 2"/>
    <w:basedOn w:val="style0"/>
    <w:next w:val="style0"/>
    <w:link w:val="style4098"/>
    <w:qFormat/>
    <w:uiPriority w:val="9"/>
    <w:pPr>
      <w:spacing w:before="200" w:after="60" w:lineRule="auto" w:line="240"/>
      <w:outlineLvl w:val="1"/>
      <w:contextualSpacing/>
    </w:pPr>
    <w:rPr>
      <w:rFonts w:ascii="Cambria" w:cs="宋体" w:eastAsia="宋体" w:hAnsi="Cambria"/>
      <w:b/>
      <w:bCs/>
      <w:iCs/>
      <w:outline/>
      <w:color w:val="4f81bd"/>
      <w:sz w:val="34"/>
      <w:szCs w:val="34"/>
    </w:rPr>
  </w:style>
  <w:style w:type="paragraph" w:styleId="style3">
    <w:name w:val="heading 3"/>
    <w:basedOn w:val="style0"/>
    <w:next w:val="style0"/>
    <w:link w:val="style4099"/>
    <w:qFormat/>
    <w:uiPriority w:val="9"/>
    <w:pPr>
      <w:spacing w:before="200" w:after="100" w:lineRule="auto" w:line="240"/>
      <w:outlineLvl w:val="2"/>
      <w:contextualSpacing/>
    </w:pPr>
    <w:rPr>
      <w:rFonts w:ascii="Cambria" w:cs="宋体" w:eastAsia="宋体" w:hAnsi="Cambria"/>
      <w:b/>
      <w:bCs/>
      <w:iCs/>
      <w:smallCaps/>
      <w:color w:val="943634"/>
      <w:spacing w:val="24"/>
      <w:sz w:val="28"/>
    </w:rPr>
  </w:style>
  <w:style w:type="paragraph" w:styleId="style4">
    <w:name w:val="heading 4"/>
    <w:basedOn w:val="style0"/>
    <w:next w:val="style0"/>
    <w:link w:val="style4100"/>
    <w:qFormat/>
    <w:uiPriority w:val="9"/>
    <w:pPr>
      <w:spacing w:before="200" w:after="100" w:lineRule="auto" w:line="240"/>
      <w:outlineLvl w:val="3"/>
      <w:contextualSpacing/>
    </w:pPr>
    <w:rPr>
      <w:rFonts w:ascii="Cambria" w:cs="宋体" w:eastAsia="宋体" w:hAnsi="Cambria"/>
      <w:b/>
      <w:bCs/>
      <w:iCs/>
      <w:color w:val="365f91"/>
      <w:sz w:val="24"/>
    </w:rPr>
  </w:style>
  <w:style w:type="paragraph" w:styleId="style5">
    <w:name w:val="heading 5"/>
    <w:basedOn w:val="style0"/>
    <w:next w:val="style0"/>
    <w:link w:val="style4101"/>
    <w:qFormat/>
    <w:uiPriority w:val="9"/>
    <w:pPr>
      <w:spacing w:before="200" w:after="100" w:lineRule="auto" w:line="240"/>
      <w:outlineLvl w:val="4"/>
      <w:contextualSpacing/>
    </w:pPr>
    <w:rPr>
      <w:rFonts w:ascii="Cambria" w:cs="宋体" w:eastAsia="宋体" w:hAnsi="Cambria"/>
      <w:bCs/>
      <w:iCs/>
      <w:caps/>
      <w:color w:val="943634"/>
    </w:rPr>
  </w:style>
  <w:style w:type="paragraph" w:styleId="style6">
    <w:name w:val="heading 6"/>
    <w:basedOn w:val="style0"/>
    <w:next w:val="style0"/>
    <w:link w:val="style4102"/>
    <w:qFormat/>
    <w:uiPriority w:val="9"/>
    <w:pPr>
      <w:spacing w:before="200" w:after="100" w:lineRule="auto" w:line="240"/>
      <w:outlineLvl w:val="5"/>
      <w:contextualSpacing/>
    </w:pPr>
    <w:rPr>
      <w:rFonts w:ascii="Cambria" w:cs="宋体" w:eastAsia="宋体" w:hAnsi="Cambria"/>
      <w:iCs/>
      <w:color w:val="365f91"/>
    </w:rPr>
  </w:style>
  <w:style w:type="paragraph" w:styleId="style7">
    <w:name w:val="heading 7"/>
    <w:basedOn w:val="style0"/>
    <w:next w:val="style0"/>
    <w:link w:val="style4103"/>
    <w:qFormat/>
    <w:uiPriority w:val="9"/>
    <w:pPr>
      <w:spacing w:before="200" w:after="100" w:lineRule="auto" w:line="240"/>
      <w:outlineLvl w:val="6"/>
      <w:contextualSpacing/>
    </w:pPr>
    <w:rPr>
      <w:rFonts w:ascii="Cambria" w:cs="宋体" w:eastAsia="宋体" w:hAnsi="Cambria"/>
      <w:iCs/>
      <w:color w:val="943634"/>
    </w:rPr>
  </w:style>
  <w:style w:type="paragraph" w:styleId="style8">
    <w:name w:val="heading 8"/>
    <w:basedOn w:val="style0"/>
    <w:next w:val="style0"/>
    <w:link w:val="style4104"/>
    <w:qFormat/>
    <w:uiPriority w:val="9"/>
    <w:pPr>
      <w:spacing w:before="200" w:after="100" w:lineRule="auto" w:line="240"/>
      <w:outlineLvl w:val="7"/>
      <w:contextualSpacing/>
    </w:pPr>
    <w:rPr>
      <w:rFonts w:ascii="Cambria" w:cs="宋体" w:eastAsia="宋体" w:hAnsi="Cambria"/>
      <w:iCs/>
      <w:color w:val="4f81bd"/>
    </w:rPr>
  </w:style>
  <w:style w:type="paragraph" w:styleId="style9">
    <w:name w:val="heading 9"/>
    <w:basedOn w:val="style0"/>
    <w:next w:val="style0"/>
    <w:link w:val="style4105"/>
    <w:qFormat/>
    <w:uiPriority w:val="9"/>
    <w:pPr>
      <w:spacing w:before="200" w:after="100" w:lineRule="auto" w:line="240"/>
      <w:outlineLvl w:val="8"/>
      <w:contextualSpacing/>
    </w:pPr>
    <w:rPr>
      <w:rFonts w:ascii="Cambria" w:cs="宋体" w:eastAsia="宋体" w:hAnsi="Cambria"/>
      <w:iCs/>
      <w:smallCaps/>
      <w:color w:val="c0504d"/>
      <w:sz w:val="20"/>
      <w:szCs w:val="21"/>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4f292722-af1c-492f-982f-233ecc8340e9"/>
    <w:basedOn w:val="style65"/>
    <w:next w:val="style4097"/>
    <w:link w:val="style1"/>
    <w:uiPriority w:val="9"/>
    <w:rPr>
      <w:rFonts w:ascii="Cambria" w:eastAsia="宋体" w:hAnsi="Cambria"/>
      <w:iCs/>
      <w:color w:val="ffffff"/>
      <w:sz w:val="28"/>
      <w:szCs w:val="38"/>
      <w:shd w:val="clear" w:color="auto" w:fill="4f81bd"/>
    </w:rPr>
  </w:style>
  <w:style w:type="character" w:customStyle="1" w:styleId="style4098">
    <w:name w:val="Heading 2 Char_be510085-a82e-49f9-a870-071d16985f37"/>
    <w:basedOn w:val="style65"/>
    <w:next w:val="style4098"/>
    <w:link w:val="style2"/>
    <w:uiPriority w:val="9"/>
    <w:rPr>
      <w:rFonts w:ascii="Cambria" w:cs="宋体" w:eastAsia="宋体" w:hAnsi="Cambria"/>
      <w:b/>
      <w:bCs/>
      <w:iCs/>
      <w:outline/>
      <w:color w:val="4f81bd"/>
      <w:sz w:val="34"/>
      <w:szCs w:val="34"/>
    </w:rPr>
  </w:style>
  <w:style w:type="character" w:customStyle="1" w:styleId="style4099">
    <w:name w:val="Heading 3 Char_bc6b1759-35f1-43f5-baf2-2b5fbd928ae6"/>
    <w:basedOn w:val="style65"/>
    <w:next w:val="style4099"/>
    <w:link w:val="style3"/>
    <w:uiPriority w:val="9"/>
    <w:rPr>
      <w:rFonts w:ascii="Cambria" w:cs="宋体" w:eastAsia="宋体" w:hAnsi="Cambria"/>
      <w:b/>
      <w:bCs/>
      <w:iCs/>
      <w:smallCaps/>
      <w:color w:val="943634"/>
      <w:spacing w:val="24"/>
      <w:sz w:val="28"/>
    </w:rPr>
  </w:style>
  <w:style w:type="character" w:customStyle="1" w:styleId="style4100">
    <w:name w:val="Heading 4 Char_65576c52-605d-4af3-a44e-08338e8f2879"/>
    <w:basedOn w:val="style65"/>
    <w:next w:val="style4100"/>
    <w:link w:val="style4"/>
    <w:uiPriority w:val="9"/>
    <w:rPr>
      <w:rFonts w:ascii="Cambria" w:cs="宋体" w:eastAsia="宋体" w:hAnsi="Cambria"/>
      <w:b/>
      <w:bCs/>
      <w:iCs/>
      <w:color w:val="365f91"/>
      <w:sz w:val="24"/>
    </w:rPr>
  </w:style>
  <w:style w:type="character" w:customStyle="1" w:styleId="style4101">
    <w:name w:val="Heading 5 Char_7f9f0588-7dd2-4347-8b1e-a17223ac90ca"/>
    <w:basedOn w:val="style65"/>
    <w:next w:val="style4101"/>
    <w:link w:val="style5"/>
    <w:uiPriority w:val="9"/>
    <w:rPr>
      <w:rFonts w:ascii="Cambria" w:cs="宋体" w:eastAsia="宋体" w:hAnsi="Cambria"/>
      <w:bCs/>
      <w:iCs/>
      <w:caps/>
      <w:color w:val="943634"/>
    </w:rPr>
  </w:style>
  <w:style w:type="character" w:customStyle="1" w:styleId="style4102">
    <w:name w:val="Heading 6 Char_53a91f8b-ffae-4484-b55b-d5745d1ee73f"/>
    <w:basedOn w:val="style65"/>
    <w:next w:val="style4102"/>
    <w:link w:val="style6"/>
    <w:uiPriority w:val="9"/>
    <w:rPr>
      <w:rFonts w:ascii="Cambria" w:cs="宋体" w:eastAsia="宋体" w:hAnsi="Cambria"/>
      <w:iCs/>
      <w:color w:val="365f91"/>
    </w:rPr>
  </w:style>
  <w:style w:type="character" w:customStyle="1" w:styleId="style4103">
    <w:name w:val="Heading 7 Char_8de68dee-e5b5-4a6f-9c7d-c7cd8371c47e"/>
    <w:basedOn w:val="style65"/>
    <w:next w:val="style4103"/>
    <w:link w:val="style7"/>
    <w:uiPriority w:val="9"/>
    <w:rPr>
      <w:rFonts w:ascii="Cambria" w:cs="宋体" w:eastAsia="宋体" w:hAnsi="Cambria"/>
      <w:iCs/>
      <w:color w:val="943634"/>
    </w:rPr>
  </w:style>
  <w:style w:type="character" w:customStyle="1" w:styleId="style4104">
    <w:name w:val="Heading 8 Char_d010a357-611f-4698-a78d-0da1d22df8d1"/>
    <w:basedOn w:val="style65"/>
    <w:next w:val="style4104"/>
    <w:link w:val="style8"/>
    <w:uiPriority w:val="9"/>
    <w:rPr>
      <w:rFonts w:ascii="Cambria" w:cs="宋体" w:eastAsia="宋体" w:hAnsi="Cambria"/>
      <w:iCs/>
      <w:color w:val="4f81bd"/>
    </w:rPr>
  </w:style>
  <w:style w:type="character" w:customStyle="1" w:styleId="style4105">
    <w:name w:val="Heading 9 Char_01f4dc10-daaa-4002-bb78-cd0f67984cfc"/>
    <w:basedOn w:val="style65"/>
    <w:next w:val="style4105"/>
    <w:link w:val="style9"/>
    <w:uiPriority w:val="9"/>
    <w:rPr>
      <w:rFonts w:ascii="Cambria" w:cs="宋体" w:eastAsia="宋体" w:hAnsi="Cambria"/>
      <w:iCs/>
      <w:smallCaps/>
      <w:color w:val="c0504d"/>
      <w:sz w:val="20"/>
      <w:szCs w:val="21"/>
    </w:rPr>
  </w:style>
  <w:style w:type="table" w:styleId="style154">
    <w:name w:val="Table Grid"/>
    <w:basedOn w:val="style105"/>
    <w:next w:val="style154"/>
    <w:uiPriority w:val="59"/>
    <w:pPr>
      <w:spacing w:after="0" w:lineRule="auto" w:line="240"/>
    </w:pPr>
    <w:rPr>
      <w:rFonts w:eastAsia="宋体"/>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styleId="style157">
    <w:name w:val="No Spacing"/>
    <w:basedOn w:val="style0"/>
    <w:next w:val="style157"/>
    <w:link w:val="style4165"/>
    <w:qFormat/>
    <w:uiPriority w:val="1"/>
    <w:pPr>
      <w:spacing w:after="0" w:lineRule="auto" w:line="240"/>
    </w:pPr>
    <w:rPr>
      <w:rFonts w:cs="Arial" w:eastAsia="Times New Roman"/>
      <w:iCs/>
      <w:sz w:val="24"/>
      <w:szCs w:val="24"/>
    </w:rPr>
  </w:style>
  <w:style w:type="paragraph" w:styleId="style153">
    <w:name w:val="Balloon Text"/>
    <w:basedOn w:val="style0"/>
    <w:next w:val="style153"/>
    <w:link w:val="style4106"/>
    <w:uiPriority w:val="99"/>
    <w:pPr>
      <w:spacing w:after="0" w:lineRule="auto" w:line="240"/>
    </w:pPr>
    <w:rPr>
      <w:rFonts w:ascii="Tahoma" w:cs="Tahoma" w:eastAsia="宋体" w:hAnsi="Tahoma"/>
      <w:iCs/>
      <w:sz w:val="16"/>
      <w:szCs w:val="16"/>
    </w:rPr>
  </w:style>
  <w:style w:type="character" w:customStyle="1" w:styleId="style4106">
    <w:name w:val="Balloon Text Char"/>
    <w:basedOn w:val="style65"/>
    <w:next w:val="style4106"/>
    <w:link w:val="style153"/>
    <w:uiPriority w:val="99"/>
    <w:rPr>
      <w:rFonts w:ascii="Tahoma" w:cs="Tahoma" w:eastAsia="宋体" w:hAnsi="Tahoma"/>
      <w:iCs/>
      <w:sz w:val="16"/>
      <w:szCs w:val="16"/>
    </w:rPr>
  </w:style>
  <w:style w:type="character" w:styleId="style85">
    <w:name w:val="Hyperlink"/>
    <w:basedOn w:val="style65"/>
    <w:next w:val="style85"/>
    <w:uiPriority w:val="99"/>
    <w:rPr>
      <w:color w:val="0000ff"/>
      <w:u w:val="single"/>
    </w:rPr>
  </w:style>
  <w:style w:type="character" w:styleId="style87">
    <w:name w:val="Strong"/>
    <w:next w:val="style87"/>
    <w:qFormat/>
    <w:uiPriority w:val="22"/>
    <w:rPr>
      <w:b/>
      <w:bCs/>
      <w:spacing w:val="0"/>
    </w:rPr>
  </w:style>
  <w:style w:type="character" w:customStyle="1" w:styleId="style4107">
    <w:name w:val="z-Top of Form Char"/>
    <w:basedOn w:val="style65"/>
    <w:next w:val="style4107"/>
    <w:link w:val="style92"/>
    <w:uiPriority w:val="99"/>
    <w:rPr>
      <w:rFonts w:ascii="Arial" w:cs="Arial" w:eastAsia="Times New Roman" w:hAnsi="Arial"/>
      <w:vanish/>
      <w:sz w:val="16"/>
      <w:szCs w:val="16"/>
    </w:rPr>
  </w:style>
  <w:style w:type="paragraph" w:styleId="style92">
    <w:name w:val="HTML Top of Form"/>
    <w:basedOn w:val="style0"/>
    <w:next w:val="style0"/>
    <w:link w:val="style4107"/>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08">
    <w:name w:val="z-Top of Form Char1"/>
    <w:basedOn w:val="style65"/>
    <w:next w:val="style4108"/>
    <w:link w:val="style92"/>
    <w:uiPriority w:val="99"/>
    <w:rPr>
      <w:rFonts w:ascii="Arial" w:cs="Arial" w:hAnsi="Arial"/>
      <w:vanish/>
      <w:sz w:val="16"/>
      <w:szCs w:val="16"/>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09">
    <w:name w:val="z-Bottom of Form Char"/>
    <w:basedOn w:val="style65"/>
    <w:next w:val="style4109"/>
    <w:link w:val="style93"/>
    <w:uiPriority w:val="99"/>
    <w:rPr>
      <w:rFonts w:ascii="Arial" w:cs="Arial" w:eastAsia="Times New Roman" w:hAnsi="Arial"/>
      <w:vanish/>
      <w:sz w:val="16"/>
      <w:szCs w:val="16"/>
    </w:rPr>
  </w:style>
  <w:style w:type="paragraph" w:styleId="style93">
    <w:name w:val="HTML Bottom of Form"/>
    <w:basedOn w:val="style0"/>
    <w:next w:val="style0"/>
    <w:link w:val="style4109"/>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10">
    <w:name w:val="z-Bottom of Form Char1"/>
    <w:basedOn w:val="style65"/>
    <w:next w:val="style4110"/>
    <w:link w:val="style93"/>
    <w:uiPriority w:val="99"/>
    <w:rPr>
      <w:rFonts w:ascii="Arial" w:cs="Arial" w:hAnsi="Arial"/>
      <w:vanish/>
      <w:sz w:val="16"/>
      <w:szCs w:val="16"/>
    </w:rPr>
  </w:style>
  <w:style w:type="character" w:customStyle="1" w:styleId="style4111">
    <w:name w:val="last"/>
    <w:basedOn w:val="style65"/>
    <w:next w:val="style4111"/>
  </w:style>
  <w:style w:type="character" w:customStyle="1" w:styleId="style4112">
    <w:name w:val="view-saved"/>
    <w:basedOn w:val="style65"/>
    <w:next w:val="style4112"/>
  </w:style>
  <w:style w:type="paragraph" w:customStyle="1" w:styleId="style4113">
    <w:name w:val="first-200-guest"/>
    <w:basedOn w:val="style0"/>
    <w:next w:val="style4113"/>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14">
    <w:name w:val="extract-heading"/>
    <w:basedOn w:val="style0"/>
    <w:next w:val="style4114"/>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15">
    <w:name w:val="or"/>
    <w:basedOn w:val="style65"/>
    <w:next w:val="style4115"/>
  </w:style>
  <w:style w:type="character" w:customStyle="1" w:styleId="style4116">
    <w:name w:val="first"/>
    <w:basedOn w:val="style65"/>
    <w:next w:val="style4116"/>
  </w:style>
  <w:style w:type="character" w:customStyle="1" w:styleId="style4117">
    <w:name w:val="middle"/>
    <w:basedOn w:val="style65"/>
    <w:next w:val="style4117"/>
  </w:style>
  <w:style w:type="paragraph" w:customStyle="1" w:styleId="style4118">
    <w:name w:val="tags"/>
    <w:basedOn w:val="style0"/>
    <w:next w:val="style4118"/>
    <w:pPr>
      <w:spacing w:before="100" w:beforeAutospacing="true" w:after="100" w:afterAutospacing="true" w:lineRule="auto" w:line="240"/>
    </w:pPr>
    <w:rPr>
      <w:rFonts w:ascii="Times New Roman" w:cs="Times New Roman" w:eastAsia="Times New Roman" w:hAnsi="Times New Roman"/>
      <w:iCs/>
      <w:sz w:val="24"/>
      <w:szCs w:val="24"/>
    </w:rPr>
  </w:style>
  <w:style w:type="paragraph" w:styleId="style31">
    <w:name w:val="header"/>
    <w:basedOn w:val="style0"/>
    <w:next w:val="style31"/>
    <w:link w:val="style4119"/>
    <w:uiPriority w:val="99"/>
    <w:pPr>
      <w:tabs>
        <w:tab w:val="center" w:leader="none" w:pos="4680"/>
        <w:tab w:val="right" w:leader="none" w:pos="9360"/>
      </w:tabs>
      <w:spacing w:after="0" w:lineRule="auto" w:line="240"/>
    </w:pPr>
    <w:rPr>
      <w:rFonts w:eastAsia="宋体"/>
      <w:iCs/>
      <w:sz w:val="21"/>
      <w:szCs w:val="21"/>
    </w:rPr>
  </w:style>
  <w:style w:type="character" w:customStyle="1" w:styleId="style4119">
    <w:name w:val="Header Char_3246e9ff-4f91-4e46-bc07-38e75b8e0b57"/>
    <w:basedOn w:val="style65"/>
    <w:next w:val="style4119"/>
    <w:link w:val="style31"/>
    <w:uiPriority w:val="99"/>
    <w:rPr>
      <w:rFonts w:eastAsia="宋体"/>
      <w:iCs/>
      <w:sz w:val="21"/>
      <w:szCs w:val="21"/>
    </w:rPr>
  </w:style>
  <w:style w:type="paragraph" w:styleId="style32">
    <w:name w:val="footer"/>
    <w:basedOn w:val="style0"/>
    <w:next w:val="style32"/>
    <w:link w:val="style4120"/>
    <w:uiPriority w:val="99"/>
    <w:pPr>
      <w:tabs>
        <w:tab w:val="center" w:leader="none" w:pos="4680"/>
        <w:tab w:val="right" w:leader="none" w:pos="9360"/>
      </w:tabs>
      <w:spacing w:after="0" w:lineRule="auto" w:line="240"/>
    </w:pPr>
    <w:rPr>
      <w:rFonts w:eastAsia="宋体"/>
      <w:iCs/>
      <w:sz w:val="21"/>
      <w:szCs w:val="21"/>
    </w:rPr>
  </w:style>
  <w:style w:type="character" w:customStyle="1" w:styleId="style4120">
    <w:name w:val="Footer Char_73290ca7-ce8a-4ed8-bec8-fd4e501fbd6c"/>
    <w:basedOn w:val="style65"/>
    <w:next w:val="style4120"/>
    <w:link w:val="style32"/>
    <w:uiPriority w:val="99"/>
    <w:rPr>
      <w:rFonts w:eastAsia="宋体"/>
      <w:iCs/>
      <w:sz w:val="21"/>
      <w:szCs w:val="21"/>
    </w:rPr>
  </w:style>
  <w:style w:type="character" w:styleId="style86">
    <w:name w:val="FollowedHyperlink"/>
    <w:basedOn w:val="style65"/>
    <w:next w:val="style86"/>
    <w:uiPriority w:val="99"/>
    <w:rPr>
      <w:color w:val="800080"/>
      <w:u w:val="single"/>
    </w:rPr>
  </w:style>
  <w:style w:type="paragraph" w:customStyle="1" w:styleId="style4121">
    <w:name w:val="areainfo_rb_title"/>
    <w:basedOn w:val="style0"/>
    <w:next w:val="style4121"/>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22">
    <w:name w:val="bs_rb_pages"/>
    <w:basedOn w:val="style0"/>
    <w:next w:val="style4122"/>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23">
    <w:name w:val="bs-content-rb-image_caption"/>
    <w:basedOn w:val="style0"/>
    <w:next w:val="style4123"/>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24">
    <w:name w:val="bs-content-rb-glossary"/>
    <w:basedOn w:val="style65"/>
    <w:next w:val="style4124"/>
  </w:style>
  <w:style w:type="paragraph" w:customStyle="1" w:styleId="style4125">
    <w:name w:val="cse-branding-bottom"/>
    <w:basedOn w:val="style0"/>
    <w:next w:val="style4125"/>
    <w:pPr>
      <w:spacing w:after="0" w:lineRule="auto" w:line="240"/>
    </w:pPr>
    <w:rPr>
      <w:rFonts w:ascii="Times New Roman" w:cs="Times New Roman" w:eastAsia="Times New Roman" w:hAnsi="Times New Roman"/>
      <w:iCs/>
      <w:color w:val="000000"/>
      <w:sz w:val="24"/>
      <w:szCs w:val="24"/>
    </w:rPr>
  </w:style>
  <w:style w:type="paragraph" w:customStyle="1" w:styleId="style4126">
    <w:name w:val="cse-branding-right"/>
    <w:basedOn w:val="style0"/>
    <w:next w:val="style4126"/>
    <w:pPr>
      <w:spacing w:after="0" w:lineRule="auto" w:line="240"/>
    </w:pPr>
    <w:rPr>
      <w:rFonts w:ascii="Times New Roman" w:cs="Times New Roman" w:eastAsia="Times New Roman" w:hAnsi="Times New Roman"/>
      <w:iCs/>
      <w:color w:val="000000"/>
      <w:sz w:val="24"/>
      <w:szCs w:val="24"/>
    </w:rPr>
  </w:style>
  <w:style w:type="paragraph" w:customStyle="1" w:styleId="style4127">
    <w:name w:val="cse-branding-text"/>
    <w:basedOn w:val="style0"/>
    <w:next w:val="style4127"/>
    <w:pPr>
      <w:spacing w:before="100" w:beforeAutospacing="true" w:after="100" w:afterAutospacing="true" w:lineRule="auto" w:line="240"/>
    </w:pPr>
    <w:rPr>
      <w:rFonts w:ascii="Arial" w:cs="Arial" w:eastAsia="Times New Roman" w:hAnsi="Arial"/>
      <w:iCs/>
      <w:color w:val="000000"/>
      <w:sz w:val="15"/>
      <w:szCs w:val="15"/>
    </w:rPr>
  </w:style>
  <w:style w:type="paragraph" w:customStyle="1" w:styleId="style4128">
    <w:name w:val="cse-branding-logo"/>
    <w:basedOn w:val="style0"/>
    <w:next w:val="style4128"/>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29">
    <w:name w:val="cse-branding-form"/>
    <w:basedOn w:val="style0"/>
    <w:next w:val="style4129"/>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30">
    <w:name w:val="cse-branding-logo1"/>
    <w:basedOn w:val="style0"/>
    <w:next w:val="style4130"/>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31">
    <w:name w:val="cse-branding-text1"/>
    <w:basedOn w:val="style0"/>
    <w:next w:val="style4131"/>
    <w:pPr>
      <w:spacing w:before="100" w:beforeAutospacing="true" w:after="100" w:afterAutospacing="true" w:lineRule="auto" w:line="240"/>
    </w:pPr>
    <w:rPr>
      <w:rFonts w:ascii="Arial" w:cs="Arial" w:eastAsia="Times New Roman" w:hAnsi="Arial"/>
      <w:iCs/>
      <w:color w:val="000000"/>
      <w:sz w:val="15"/>
      <w:szCs w:val="15"/>
    </w:rPr>
  </w:style>
  <w:style w:type="paragraph" w:customStyle="1" w:styleId="style4132">
    <w:name w:val="cse-branding-form1"/>
    <w:basedOn w:val="style0"/>
    <w:next w:val="style4132"/>
    <w:pPr>
      <w:spacing w:before="100" w:beforeAutospacing="true" w:after="45" w:lineRule="auto" w:line="240"/>
    </w:pPr>
    <w:rPr>
      <w:rFonts w:ascii="Times New Roman" w:cs="Times New Roman" w:eastAsia="Times New Roman" w:hAnsi="Times New Roman"/>
      <w:iCs/>
      <w:color w:val="000000"/>
      <w:sz w:val="24"/>
      <w:szCs w:val="24"/>
    </w:rPr>
  </w:style>
  <w:style w:type="paragraph" w:customStyle="1" w:styleId="style4133">
    <w:name w:val="cse-branding-logo2"/>
    <w:basedOn w:val="style0"/>
    <w:next w:val="style4133"/>
    <w:pPr>
      <w:spacing w:before="100" w:beforeAutospacing="true" w:after="100" w:afterAutospacing="true" w:lineRule="auto" w:line="240"/>
      <w:ind w:left="60"/>
    </w:pPr>
    <w:rPr>
      <w:rFonts w:ascii="Times New Roman" w:cs="Times New Roman" w:eastAsia="Times New Roman" w:hAnsi="Times New Roman"/>
      <w:iCs/>
      <w:color w:val="000000"/>
      <w:sz w:val="24"/>
      <w:szCs w:val="24"/>
    </w:rPr>
  </w:style>
  <w:style w:type="paragraph" w:customStyle="1" w:styleId="style4134">
    <w:name w:val="cse-branding-text2"/>
    <w:basedOn w:val="style0"/>
    <w:next w:val="style4134"/>
    <w:pPr>
      <w:spacing w:after="100" w:afterAutospacing="true" w:lineRule="auto" w:line="240"/>
      <w:ind w:left="60"/>
    </w:pPr>
    <w:rPr>
      <w:rFonts w:ascii="Arial" w:cs="Arial" w:eastAsia="Times New Roman" w:hAnsi="Arial"/>
      <w:iCs/>
      <w:color w:val="000000"/>
      <w:sz w:val="15"/>
      <w:szCs w:val="15"/>
    </w:rPr>
  </w:style>
  <w:style w:type="paragraph" w:customStyle="1" w:styleId="style4135">
    <w:name w:val="cse-branding-form2"/>
    <w:basedOn w:val="style0"/>
    <w:next w:val="style4135"/>
    <w:pPr>
      <w:spacing w:before="100" w:beforeAutospacing="true" w:after="100" w:afterAutospacing="true" w:lineRule="auto" w:line="240"/>
      <w:ind w:right="60"/>
    </w:pPr>
    <w:rPr>
      <w:rFonts w:ascii="Times New Roman" w:cs="Times New Roman" w:eastAsia="Times New Roman" w:hAnsi="Times New Roman"/>
      <w:iCs/>
      <w:color w:val="000000"/>
      <w:sz w:val="24"/>
      <w:szCs w:val="24"/>
    </w:rPr>
  </w:style>
  <w:style w:type="paragraph" w:styleId="style101">
    <w:name w:val="HTML Preformatted"/>
    <w:basedOn w:val="style0"/>
    <w:next w:val="style101"/>
    <w:link w:val="style4136"/>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iCs/>
      <w:sz w:val="21"/>
      <w:szCs w:val="21"/>
    </w:rPr>
  </w:style>
  <w:style w:type="character" w:customStyle="1" w:styleId="style4136">
    <w:name w:val="HTML Preformatted Char"/>
    <w:basedOn w:val="style65"/>
    <w:next w:val="style4136"/>
    <w:link w:val="style101"/>
    <w:uiPriority w:val="99"/>
    <w:rPr>
      <w:rFonts w:ascii="Courier New" w:cs="Courier New" w:eastAsia="Times New Roman" w:hAnsi="Courier New"/>
      <w:iCs/>
      <w:sz w:val="21"/>
      <w:szCs w:val="21"/>
    </w:rPr>
  </w:style>
  <w:style w:type="character" w:customStyle="1" w:styleId="style4137">
    <w:name w:val="Title1"/>
    <w:basedOn w:val="style65"/>
    <w:next w:val="style4137"/>
  </w:style>
  <w:style w:type="paragraph" w:customStyle="1" w:styleId="style4138">
    <w:name w:val="paragraph"/>
    <w:basedOn w:val="style0"/>
    <w:next w:val="style4138"/>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39">
    <w:name w:val="external"/>
    <w:basedOn w:val="style65"/>
    <w:next w:val="style4139"/>
  </w:style>
  <w:style w:type="character" w:customStyle="1" w:styleId="style4140">
    <w:name w:val="mi"/>
    <w:basedOn w:val="style65"/>
    <w:next w:val="style4140"/>
  </w:style>
  <w:style w:type="character" w:customStyle="1" w:styleId="style4141">
    <w:name w:val="mn"/>
    <w:basedOn w:val="style65"/>
    <w:next w:val="style4141"/>
  </w:style>
  <w:style w:type="character" w:customStyle="1" w:styleId="style4142">
    <w:name w:val="mo"/>
    <w:basedOn w:val="style65"/>
    <w:next w:val="style4142"/>
  </w:style>
  <w:style w:type="character" w:styleId="style88">
    <w:name w:val="Emphasis"/>
    <w:next w:val="style88"/>
    <w:qFormat/>
    <w:uiPriority w:val="20"/>
    <w:rPr>
      <w:rFonts w:cs="宋体" w:eastAsia="宋体"/>
      <w:b/>
      <w:bCs/>
      <w:color w:val="943634"/>
      <w:bdr w:val="single" w:sz="18" w:space="0" w:color="eeece1"/>
      <w:shd w:val="clear" w:color="auto" w:fill="eeece1"/>
    </w:rPr>
  </w:style>
  <w:style w:type="character" w:customStyle="1" w:styleId="style4143">
    <w:name w:val="apple-style-span"/>
    <w:basedOn w:val="style65"/>
    <w:next w:val="style4143"/>
  </w:style>
  <w:style w:type="character" w:customStyle="1" w:styleId="style4144">
    <w:name w:val="mathjax_preview"/>
    <w:basedOn w:val="style65"/>
    <w:next w:val="style4144"/>
  </w:style>
  <w:style w:type="character" w:customStyle="1" w:styleId="style4145">
    <w:name w:val="mathjax"/>
    <w:basedOn w:val="style65"/>
    <w:next w:val="style4145"/>
  </w:style>
  <w:style w:type="character" w:customStyle="1" w:styleId="style4146">
    <w:name w:val="math"/>
    <w:basedOn w:val="style65"/>
    <w:next w:val="style4146"/>
  </w:style>
  <w:style w:type="character" w:customStyle="1" w:styleId="style4147">
    <w:name w:val="mrow"/>
    <w:basedOn w:val="style65"/>
    <w:next w:val="style4147"/>
  </w:style>
  <w:style w:type="character" w:customStyle="1" w:styleId="style4148">
    <w:name w:val="msubsup"/>
    <w:basedOn w:val="style65"/>
    <w:next w:val="style4148"/>
  </w:style>
  <w:style w:type="character" w:customStyle="1" w:styleId="style4149">
    <w:name w:val="texatom"/>
    <w:basedOn w:val="style65"/>
    <w:next w:val="style4149"/>
  </w:style>
  <w:style w:type="character" w:customStyle="1" w:styleId="style4150">
    <w:name w:val="mspace"/>
    <w:basedOn w:val="style65"/>
    <w:next w:val="style4150"/>
  </w:style>
  <w:style w:type="character" w:customStyle="1" w:styleId="style4151">
    <w:name w:val="mtext"/>
    <w:basedOn w:val="style65"/>
    <w:next w:val="style4151"/>
  </w:style>
  <w:style w:type="paragraph" w:customStyle="1" w:styleId="style4152">
    <w:name w:val="cb-split"/>
    <w:basedOn w:val="style0"/>
    <w:next w:val="style4152"/>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53">
    <w:name w:val="mbox-text-span"/>
    <w:basedOn w:val="style65"/>
    <w:next w:val="style4153"/>
  </w:style>
  <w:style w:type="character" w:customStyle="1" w:styleId="style4154">
    <w:name w:val="hide-when-compact"/>
    <w:basedOn w:val="style65"/>
    <w:next w:val="style4154"/>
  </w:style>
  <w:style w:type="character" w:customStyle="1" w:styleId="style4155">
    <w:name w:val="tocnumber"/>
    <w:basedOn w:val="style65"/>
    <w:next w:val="style4155"/>
  </w:style>
  <w:style w:type="character" w:customStyle="1" w:styleId="style4156">
    <w:name w:val="toctext"/>
    <w:basedOn w:val="style65"/>
    <w:next w:val="style4156"/>
  </w:style>
  <w:style w:type="character" w:customStyle="1" w:styleId="style4157">
    <w:name w:val="mw-headline"/>
    <w:basedOn w:val="style65"/>
    <w:next w:val="style4157"/>
  </w:style>
  <w:style w:type="character" w:customStyle="1" w:styleId="style4158">
    <w:name w:val="reflink"/>
    <w:basedOn w:val="style65"/>
    <w:next w:val="style4158"/>
  </w:style>
  <w:style w:type="character" w:customStyle="1" w:styleId="style4159">
    <w:name w:val="style1"/>
    <w:basedOn w:val="style65"/>
    <w:next w:val="style4159"/>
  </w:style>
  <w:style w:type="paragraph" w:customStyle="1" w:styleId="style4160">
    <w:name w:val="style11"/>
    <w:basedOn w:val="style0"/>
    <w:next w:val="style4160"/>
    <w:pPr>
      <w:spacing w:before="100" w:beforeAutospacing="true" w:after="100" w:afterAutospacing="true" w:lineRule="auto" w:line="240"/>
    </w:pPr>
    <w:rPr>
      <w:rFonts w:ascii="Times New Roman" w:cs="Times New Roman" w:eastAsia="Times New Roman" w:hAnsi="Times New Roman"/>
      <w:iCs/>
      <w:sz w:val="24"/>
      <w:szCs w:val="24"/>
    </w:rPr>
  </w:style>
  <w:style w:type="paragraph" w:styleId="style62">
    <w:name w:val="Title"/>
    <w:basedOn w:val="style0"/>
    <w:next w:val="style0"/>
    <w:link w:val="style4161"/>
    <w:qFormat/>
    <w:uiPriority w:val="10"/>
    <w:pPr>
      <w:shd w:val="clear" w:color="auto" w:fill="ffffff"/>
      <w:spacing w:after="120" w:lineRule="auto" w:line="240"/>
    </w:pPr>
    <w:rPr>
      <w:rFonts w:ascii="Cambria" w:cs="宋体" w:eastAsia="宋体" w:hAnsi="Cambria"/>
      <w:b/>
      <w:iCs/>
      <w:color w:val="ffffff"/>
      <w:spacing w:val="10"/>
      <w:sz w:val="72"/>
      <w:szCs w:val="64"/>
    </w:rPr>
  </w:style>
  <w:style w:type="character" w:customStyle="1" w:styleId="style4161">
    <w:name w:val="Title Char_959ecb11-2603-4901-8cb4-1e3d1fd73009"/>
    <w:basedOn w:val="style65"/>
    <w:next w:val="style4161"/>
    <w:link w:val="style62"/>
    <w:uiPriority w:val="10"/>
    <w:rPr>
      <w:rFonts w:ascii="Cambria" w:cs="宋体" w:eastAsia="宋体" w:hAnsi="Cambria"/>
      <w:b/>
      <w:iCs/>
      <w:color w:val="ffffff"/>
      <w:spacing w:val="10"/>
      <w:sz w:val="72"/>
      <w:szCs w:val="64"/>
      <w:shd w:val="clear" w:color="auto" w:fill="ffffff"/>
    </w:rPr>
  </w:style>
  <w:style w:type="paragraph" w:styleId="style74">
    <w:name w:val="Subtitle"/>
    <w:basedOn w:val="style0"/>
    <w:next w:val="style0"/>
    <w:link w:val="style4162"/>
    <w:qFormat/>
    <w:uiPriority w:val="11"/>
    <w:pPr>
      <w:spacing w:before="200" w:after="360" w:lineRule="auto" w:line="240"/>
    </w:pPr>
    <w:rPr>
      <w:rFonts w:ascii="Cambria" w:cs="宋体" w:eastAsia="宋体" w:hAnsi="Cambria"/>
      <w:iCs/>
      <w:color w:val="1f497d"/>
      <w:spacing w:val="20"/>
      <w:sz w:val="24"/>
      <w:szCs w:val="24"/>
    </w:rPr>
  </w:style>
  <w:style w:type="character" w:customStyle="1" w:styleId="style4162">
    <w:name w:val="Subtitle Char"/>
    <w:basedOn w:val="style65"/>
    <w:next w:val="style4162"/>
    <w:link w:val="style74"/>
    <w:uiPriority w:val="11"/>
    <w:rPr>
      <w:rFonts w:ascii="Cambria" w:cs="宋体" w:eastAsia="宋体" w:hAnsi="Cambria"/>
      <w:iCs/>
      <w:color w:val="1f497d"/>
      <w:spacing w:val="20"/>
      <w:sz w:val="24"/>
      <w:szCs w:val="24"/>
    </w:rPr>
  </w:style>
  <w:style w:type="paragraph" w:styleId="style179">
    <w:name w:val="List Paragraph"/>
    <w:basedOn w:val="style0"/>
    <w:next w:val="style179"/>
    <w:qFormat/>
    <w:uiPriority w:val="34"/>
    <w:pPr>
      <w:numPr>
        <w:ilvl w:val="0"/>
        <w:numId w:val="1"/>
      </w:numPr>
      <w:spacing w:lineRule="auto" w:line="288"/>
      <w:contextualSpacing/>
    </w:pPr>
    <w:rPr>
      <w:rFonts w:eastAsia="宋体"/>
      <w:iCs/>
      <w:szCs w:val="21"/>
    </w:rPr>
  </w:style>
  <w:style w:type="paragraph" w:styleId="style180">
    <w:name w:val="Quote"/>
    <w:basedOn w:val="style0"/>
    <w:next w:val="style0"/>
    <w:link w:val="style4163"/>
    <w:qFormat/>
    <w:uiPriority w:val="29"/>
    <w:pPr>
      <w:spacing w:lineRule="auto" w:line="288"/>
    </w:pPr>
    <w:rPr>
      <w:rFonts w:eastAsia="宋体"/>
      <w:b/>
      <w:i/>
      <w:iCs/>
      <w:color w:val="c0504d"/>
      <w:sz w:val="24"/>
      <w:szCs w:val="21"/>
    </w:rPr>
  </w:style>
  <w:style w:type="character" w:customStyle="1" w:styleId="style4163">
    <w:name w:val="Quote Char_c4f8eb4f-ffc8-46fb-baec-3c4c9d66769f"/>
    <w:basedOn w:val="style65"/>
    <w:next w:val="style4163"/>
    <w:link w:val="style180"/>
    <w:uiPriority w:val="29"/>
    <w:rPr>
      <w:rFonts w:eastAsia="宋体"/>
      <w:b/>
      <w:i/>
      <w:iCs/>
      <w:color w:val="c0504d"/>
      <w:sz w:val="24"/>
      <w:szCs w:val="21"/>
    </w:rPr>
  </w:style>
  <w:style w:type="paragraph" w:styleId="style181">
    <w:name w:val="Intense Quote"/>
    <w:basedOn w:val="style0"/>
    <w:next w:val="style0"/>
    <w:link w:val="style4164"/>
    <w:qFormat/>
    <w:uiPriority w:val="30"/>
    <w:pPr>
      <w:pBdr>
        <w:top w:val="dotted" w:sz="8" w:space="10" w:color="c0504d"/>
        <w:bottom w:val="dotted" w:sz="8" w:space="10" w:color="c0504d"/>
      </w:pBdr>
      <w:spacing w:lineRule="auto" w:line="300"/>
      <w:ind w:left="2160" w:right="2160"/>
      <w:jc w:val="center"/>
    </w:pPr>
    <w:rPr>
      <w:rFonts w:ascii="Cambria" w:cs="宋体" w:eastAsia="宋体" w:hAnsi="Cambria"/>
      <w:b/>
      <w:bCs/>
      <w:i/>
      <w:iCs/>
      <w:color w:val="c0504d"/>
      <w:sz w:val="20"/>
      <w:szCs w:val="20"/>
    </w:rPr>
  </w:style>
  <w:style w:type="character" w:customStyle="1" w:styleId="style4164">
    <w:name w:val="Intense Quote Char_065d14a9-71dc-49d8-bc5f-6226c8d55ed4"/>
    <w:basedOn w:val="style65"/>
    <w:next w:val="style4164"/>
    <w:link w:val="style181"/>
    <w:uiPriority w:val="30"/>
    <w:rPr>
      <w:rFonts w:ascii="Cambria" w:cs="宋体" w:eastAsia="宋体" w:hAnsi="Cambria"/>
      <w:b/>
      <w:bCs/>
      <w:i/>
      <w:iCs/>
      <w:color w:val="c0504d"/>
      <w:sz w:val="20"/>
      <w:szCs w:val="20"/>
    </w:rPr>
  </w:style>
  <w:style w:type="character" w:styleId="style260">
    <w:name w:val="Subtle Emphasis"/>
    <w:next w:val="style260"/>
    <w:qFormat/>
    <w:uiPriority w:val="19"/>
    <w:rPr>
      <w:rFonts w:ascii="Cambria" w:cs="宋体" w:eastAsia="宋体" w:hAnsi="Cambria"/>
      <w:b/>
      <w:i/>
      <w:color w:val="4f81bd"/>
    </w:rPr>
  </w:style>
  <w:style w:type="character" w:styleId="style261">
    <w:name w:val="Intense Emphasis"/>
    <w:next w:val="style261"/>
    <w:qFormat/>
    <w:uiPriority w:val="21"/>
    <w:rPr>
      <w:rFonts w:ascii="Cambria" w:cs="宋体" w:eastAsia="宋体" w:hAnsi="Cambria"/>
      <w:b/>
      <w:bCs/>
      <w:i/>
      <w:iCs/>
      <w:color w:val="ffffff"/>
      <w:bdr w:val="single" w:sz="18" w:space="0" w:color="c0504d"/>
      <w:shd w:val="clear" w:color="auto" w:fill="c0504d"/>
      <w:vertAlign w:val="baseline"/>
    </w:rPr>
  </w:style>
  <w:style w:type="character" w:styleId="style262">
    <w:name w:val="Subtle Reference"/>
    <w:next w:val="style262"/>
    <w:qFormat/>
    <w:uiPriority w:val="31"/>
    <w:rPr>
      <w:i/>
      <w:iCs/>
      <w:smallCaps/>
      <w:color w:val="c0504d"/>
      <w:u w:color="c0504d"/>
    </w:rPr>
  </w:style>
  <w:style w:type="character" w:styleId="style263">
    <w:name w:val="Intense Reference"/>
    <w:next w:val="style263"/>
    <w:qFormat/>
    <w:uiPriority w:val="32"/>
    <w:rPr>
      <w:b/>
      <w:bCs/>
      <w:i/>
      <w:iCs/>
      <w:smallCaps/>
      <w:color w:val="c0504d"/>
      <w:u w:color="c0504d"/>
    </w:rPr>
  </w:style>
  <w:style w:type="character" w:styleId="style264">
    <w:name w:val="Book Title"/>
    <w:next w:val="style264"/>
    <w:qFormat/>
    <w:uiPriority w:val="33"/>
    <w:rPr>
      <w:rFonts w:ascii="Cambria" w:cs="宋体" w:eastAsia="宋体" w:hAnsi="Cambria"/>
      <w:b/>
      <w:bCs/>
      <w:smallCaps/>
      <w:color w:val="c0504d"/>
      <w:u w:val="single"/>
    </w:rPr>
  </w:style>
  <w:style w:type="paragraph" w:styleId="style266">
    <w:name w:val="TOC Heading"/>
    <w:basedOn w:val="style1"/>
    <w:next w:val="style0"/>
    <w:qFormat/>
    <w:uiPriority w:val="39"/>
    <w:pPr>
      <w:outlineLvl w:val="9"/>
    </w:pPr>
    <w:rPr/>
  </w:style>
  <w:style w:type="paragraph" w:styleId="style34">
    <w:name w:val="caption"/>
    <w:basedOn w:val="style0"/>
    <w:next w:val="style0"/>
    <w:qFormat/>
    <w:uiPriority w:val="35"/>
    <w:pPr>
      <w:spacing w:lineRule="auto" w:line="288"/>
    </w:pPr>
    <w:rPr>
      <w:rFonts w:eastAsia="宋体"/>
      <w:b/>
      <w:bCs/>
      <w:iCs/>
      <w:color w:val="943634"/>
      <w:sz w:val="18"/>
      <w:szCs w:val="18"/>
    </w:rPr>
  </w:style>
  <w:style w:type="character" w:customStyle="1" w:styleId="style4165">
    <w:name w:val="No Spacing Char"/>
    <w:basedOn w:val="style65"/>
    <w:next w:val="style4165"/>
    <w:link w:val="style157"/>
    <w:uiPriority w:val="1"/>
    <w:rPr>
      <w:rFonts w:cs="Arial" w:eastAsia="Times New Roman"/>
      <w:iCs/>
      <w:sz w:val="24"/>
      <w:szCs w:val="24"/>
    </w:rPr>
  </w:style>
  <w:style w:type="character" w:customStyle="1" w:styleId="style4166">
    <w:name w:val="highlight"/>
    <w:basedOn w:val="style65"/>
    <w:next w:val="style4166"/>
  </w:style>
  <w:style w:type="paragraph" w:customStyle="1" w:styleId="style4167">
    <w:name w:val="formulae"/>
    <w:basedOn w:val="style0"/>
    <w:next w:val="style4167"/>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68">
    <w:name w:val="highlight1"/>
    <w:basedOn w:val="style0"/>
    <w:next w:val="style4168"/>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69">
    <w:name w:val="Title2"/>
    <w:basedOn w:val="style65"/>
    <w:next w:val="style4169"/>
  </w:style>
  <w:style w:type="paragraph" w:customStyle="1" w:styleId="style4170">
    <w:name w:val="style9"/>
    <w:basedOn w:val="style0"/>
    <w:next w:val="style4170"/>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1">
    <w:name w:val="chemf"/>
    <w:basedOn w:val="style65"/>
    <w:next w:val="style4171"/>
  </w:style>
  <w:style w:type="paragraph" w:customStyle="1" w:styleId="style4172">
    <w:name w:val="definition"/>
    <w:basedOn w:val="style0"/>
    <w:next w:val="style4172"/>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73">
    <w:name w:val="bs-image-caption"/>
    <w:basedOn w:val="style0"/>
    <w:next w:val="style4173"/>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74">
    <w:name w:val="description"/>
    <w:basedOn w:val="style0"/>
    <w:next w:val="style4174"/>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5">
    <w:name w:val="dw-hierarchy"/>
    <w:basedOn w:val="style65"/>
    <w:next w:val="style4175"/>
  </w:style>
  <w:style w:type="character" w:customStyle="1" w:styleId="style4176">
    <w:name w:val="Title3"/>
    <w:basedOn w:val="style65"/>
    <w:next w:val="style4176"/>
  </w:style>
  <w:style w:type="character" w:customStyle="1" w:styleId="style4177">
    <w:name w:val="mt-registered"/>
    <w:basedOn w:val="style65"/>
    <w:next w:val="style4177"/>
  </w:style>
  <w:style w:type="paragraph" w:customStyle="1" w:styleId="style4178">
    <w:name w:val="tom"/>
    <w:basedOn w:val="style0"/>
    <w:next w:val="style4178"/>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9">
    <w:name w:val="Title4"/>
    <w:basedOn w:val="style65"/>
    <w:next w:val="style4179"/>
  </w:style>
  <w:style w:type="character" w:customStyle="1" w:styleId="style4180">
    <w:name w:val="mtable"/>
    <w:basedOn w:val="style65"/>
    <w:next w:val="style4180"/>
  </w:style>
  <w:style w:type="character" w:customStyle="1" w:styleId="style4181">
    <w:name w:val="mtd"/>
    <w:basedOn w:val="style65"/>
    <w:next w:val="style4181"/>
  </w:style>
  <w:style w:type="character" w:customStyle="1" w:styleId="style4182">
    <w:name w:val="mstyle"/>
    <w:basedOn w:val="style65"/>
    <w:next w:val="style4182"/>
  </w:style>
  <w:style w:type="character" w:customStyle="1" w:styleId="style4183">
    <w:name w:val="mfrac"/>
    <w:basedOn w:val="style65"/>
    <w:next w:val="style4183"/>
  </w:style>
  <w:style w:type="character" w:customStyle="1" w:styleId="style4184">
    <w:name w:val="menclose"/>
    <w:basedOn w:val="style65"/>
    <w:next w:val="style4184"/>
  </w:style>
  <w:style w:type="character" w:customStyle="1" w:styleId="style4185">
    <w:name w:val="munderover"/>
    <w:basedOn w:val="style65"/>
    <w:next w:val="style4185"/>
  </w:style>
  <w:style w:type="character" w:customStyle="1" w:styleId="style4186">
    <w:name w:val="mpadded"/>
    <w:basedOn w:val="style65"/>
    <w:next w:val="style4186"/>
  </w:style>
  <w:style w:type="character" w:customStyle="1" w:styleId="style4187">
    <w:name w:val="munder"/>
    <w:basedOn w:val="style65"/>
    <w:next w:val="style4187"/>
  </w:style>
  <w:style w:type="character" w:customStyle="1" w:styleId="style4188">
    <w:name w:val="mover"/>
    <w:basedOn w:val="style65"/>
    <w:next w:val="style4188"/>
  </w:style>
  <w:style w:type="character" w:customStyle="1" w:styleId="style4189">
    <w:name w:val="style4"/>
    <w:basedOn w:val="style65"/>
    <w:next w:val="style4189"/>
  </w:style>
  <w:style w:type="character" w:customStyle="1" w:styleId="style4190">
    <w:name w:val="style2"/>
    <w:basedOn w:val="style65"/>
    <w:next w:val="style4190"/>
  </w:style>
  <w:style w:type="character" w:styleId="style156">
    <w:name w:val="Placeholder Text"/>
    <w:basedOn w:val="style65"/>
    <w:next w:val="style156"/>
    <w:uiPriority w:val="99"/>
    <w:rPr>
      <w:color w:val="808080"/>
    </w:rPr>
  </w:style>
  <w:style w:type="character" w:customStyle="1" w:styleId="style4191">
    <w:name w:val="eg"/>
    <w:basedOn w:val="style65"/>
    <w:next w:val="style4191"/>
  </w:style>
  <w:style w:type="character" w:customStyle="1" w:styleId="style4192">
    <w:name w:val="ie"/>
    <w:basedOn w:val="style65"/>
    <w:next w:val="style4192"/>
  </w:style>
  <w:style w:type="paragraph" w:customStyle="1" w:styleId="style4193">
    <w:name w:val="right"/>
    <w:basedOn w:val="style0"/>
    <w:next w:val="style4193"/>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94">
    <w:name w:val="arrow"/>
    <w:basedOn w:val="style65"/>
    <w:next w:val="style4194"/>
  </w:style>
  <w:style w:type="paragraph" w:customStyle="1" w:styleId="style4195">
    <w:name w:val="centre"/>
    <w:basedOn w:val="style0"/>
    <w:next w:val="style4195"/>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96">
    <w:name w:val="title_text"/>
    <w:basedOn w:val="style65"/>
    <w:next w:val="style4196"/>
  </w:style>
  <w:style w:type="paragraph" w:customStyle="1" w:styleId="style4197">
    <w:name w:val="Default"/>
    <w:next w:val="style4197"/>
    <w:pPr>
      <w:autoSpaceDE w:val="false"/>
      <w:autoSpaceDN w:val="false"/>
      <w:adjustRightInd w:val="false"/>
      <w:spacing w:after="0" w:lineRule="auto" w:line="240"/>
    </w:pPr>
    <w:rPr>
      <w:rFonts w:ascii="DINOT-Bold" w:cs="DINOT-Bold" w:eastAsia="宋体" w:hAnsi="DINOT-Bold"/>
      <w:color w:val="000000"/>
      <w:sz w:val="24"/>
      <w:szCs w:val="24"/>
    </w:rPr>
  </w:style>
  <w:style w:type="paragraph" w:customStyle="1" w:styleId="style4198">
    <w:name w:val="Pa4"/>
    <w:basedOn w:val="style4197"/>
    <w:next w:val="style4197"/>
    <w:uiPriority w:val="99"/>
    <w:pPr>
      <w:spacing w:lineRule="atLeast" w:line="211"/>
    </w:pPr>
    <w:rPr>
      <w:rFonts w:cs="宋体"/>
      <w:color w:val="auto"/>
    </w:rPr>
  </w:style>
  <w:style w:type="paragraph" w:customStyle="1" w:styleId="style4199">
    <w:name w:val="Pa1"/>
    <w:basedOn w:val="style4197"/>
    <w:next w:val="style4197"/>
    <w:uiPriority w:val="99"/>
    <w:pPr>
      <w:spacing w:lineRule="atLeast" w:line="281"/>
    </w:pPr>
    <w:rPr>
      <w:rFonts w:ascii="DINOT-CondMedium" w:cs="宋体" w:hAnsi="DINOT-CondMedium"/>
      <w:color w:val="auto"/>
    </w:rPr>
  </w:style>
  <w:style w:type="paragraph" w:customStyle="1" w:styleId="style4200">
    <w:name w:val="Pa9"/>
    <w:basedOn w:val="style4197"/>
    <w:next w:val="style4197"/>
    <w:uiPriority w:val="99"/>
    <w:pPr>
      <w:spacing w:lineRule="atLeast" w:line="241"/>
    </w:pPr>
    <w:rPr>
      <w:rFonts w:ascii="DINOT-CondMedium" w:cs="宋体" w:hAnsi="DINOT-CondMedium"/>
      <w:color w:val="auto"/>
    </w:rPr>
  </w:style>
  <w:style w:type="paragraph" w:customStyle="1" w:styleId="style4201">
    <w:name w:val="Pa2"/>
    <w:basedOn w:val="style4197"/>
    <w:next w:val="style4197"/>
    <w:uiPriority w:val="99"/>
    <w:pPr>
      <w:spacing w:lineRule="atLeast" w:line="211"/>
    </w:pPr>
    <w:rPr>
      <w:rFonts w:ascii="DINOT-CondMedium" w:cs="宋体" w:hAnsi="DINOT-CondMedium"/>
      <w:color w:val="auto"/>
    </w:rPr>
  </w:style>
  <w:style w:type="paragraph" w:customStyle="1" w:styleId="style4202">
    <w:name w:val="Pa12"/>
    <w:basedOn w:val="style4197"/>
    <w:next w:val="style4197"/>
    <w:uiPriority w:val="99"/>
    <w:pPr>
      <w:spacing w:lineRule="atLeast" w:line="211"/>
    </w:pPr>
    <w:rPr>
      <w:rFonts w:ascii="DINOT-CondMedium" w:cs="宋体" w:hAnsi="DINOT-CondMedium"/>
      <w:color w:val="auto"/>
    </w:rPr>
  </w:style>
  <w:style w:type="paragraph" w:customStyle="1" w:styleId="style4203">
    <w:name w:val="Pa6+2"/>
    <w:basedOn w:val="style4197"/>
    <w:next w:val="style4197"/>
    <w:uiPriority w:val="99"/>
    <w:pPr>
      <w:spacing w:lineRule="atLeast" w:line="211"/>
    </w:pPr>
    <w:rPr>
      <w:rFonts w:ascii="Myriad Pro" w:cs="宋体" w:hAnsi="Myriad Pro"/>
      <w:color w:val="auto"/>
    </w:rPr>
  </w:style>
  <w:style w:type="character" w:customStyle="1" w:styleId="style4204">
    <w:name w:val="statcounter"/>
    <w:basedOn w:val="style65"/>
    <w:next w:val="style4204"/>
  </w:style>
  <w:style w:type="character" w:customStyle="1" w:styleId="style4205">
    <w:name w:val="Title5"/>
    <w:basedOn w:val="style65"/>
    <w:next w:val="style4205"/>
  </w:style>
  <w:style w:type="character" w:customStyle="1" w:styleId="style4206">
    <w:name w:val="stale-link"/>
    <w:basedOn w:val="style65"/>
    <w:next w:val="style4206"/>
  </w:style>
  <w:style w:type="character" w:customStyle="1" w:styleId="style4207">
    <w:name w:val="important"/>
    <w:basedOn w:val="style65"/>
    <w:next w:val="style4207"/>
  </w:style>
  <w:style w:type="character" w:customStyle="1" w:styleId="style4208">
    <w:name w:val="mathjax_mathcontainer"/>
    <w:basedOn w:val="style65"/>
    <w:next w:val="style4208"/>
  </w:style>
  <w:style w:type="character" w:customStyle="1" w:styleId="style4209">
    <w:name w:val="smaller"/>
    <w:basedOn w:val="style65"/>
    <w:next w:val="style4209"/>
  </w:style>
  <w:style w:type="paragraph" w:customStyle="1" w:styleId="style4210">
    <w:name w:val="small"/>
    <w:basedOn w:val="style0"/>
    <w:next w:val="style4210"/>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11">
    <w:name w:val="title-prefix"/>
    <w:basedOn w:val="style65"/>
    <w:next w:val="style4211"/>
  </w:style>
  <w:style w:type="paragraph" w:customStyle="1" w:styleId="style4212">
    <w:name w:val="para"/>
    <w:basedOn w:val="style0"/>
    <w:next w:val="style4212"/>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13">
    <w:name w:val="margin_term"/>
    <w:basedOn w:val="style65"/>
    <w:next w:val="style4213"/>
  </w:style>
  <w:style w:type="paragraph" w:customStyle="1" w:styleId="style4214">
    <w:name w:val="Title6"/>
    <w:basedOn w:val="style0"/>
    <w:next w:val="style4214"/>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215">
    <w:name w:val="text"/>
    <w:basedOn w:val="style0"/>
    <w:next w:val="style4215"/>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16">
    <w:name w:val="il_ad"/>
    <w:basedOn w:val="style65"/>
    <w:next w:val="style4216"/>
  </w:style>
  <w:style w:type="character" w:customStyle="1" w:styleId="style4217">
    <w:name w:val="st"/>
    <w:basedOn w:val="style65"/>
    <w:next w:val="style4217"/>
  </w:style>
  <w:style w:type="paragraph" w:styleId="style43">
    <w:name w:val="endnote text"/>
    <w:basedOn w:val="style0"/>
    <w:next w:val="style43"/>
    <w:link w:val="style4218"/>
    <w:uiPriority w:val="99"/>
    <w:pPr>
      <w:spacing w:after="0" w:lineRule="auto" w:line="240"/>
    </w:pPr>
    <w:rPr>
      <w:rFonts w:eastAsia="宋体"/>
      <w:iCs/>
      <w:sz w:val="20"/>
      <w:szCs w:val="20"/>
    </w:rPr>
  </w:style>
  <w:style w:type="character" w:customStyle="1" w:styleId="style4218">
    <w:name w:val="Endnote Text Char"/>
    <w:basedOn w:val="style65"/>
    <w:next w:val="style4218"/>
    <w:link w:val="style43"/>
    <w:uiPriority w:val="99"/>
    <w:rPr>
      <w:rFonts w:eastAsia="宋体"/>
      <w:iCs/>
      <w:sz w:val="20"/>
      <w:szCs w:val="20"/>
    </w:rPr>
  </w:style>
  <w:style w:type="character" w:styleId="style42">
    <w:name w:val="endnote reference"/>
    <w:basedOn w:val="style65"/>
    <w:next w:val="style42"/>
    <w:uiPriority w:val="99"/>
    <w:rPr>
      <w:vertAlign w:val="superscript"/>
    </w:rPr>
  </w:style>
  <w:style w:type="paragraph" w:customStyle="1" w:styleId="style4219">
    <w:name w:val="mainhead"/>
    <w:basedOn w:val="style0"/>
    <w:next w:val="style4219"/>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20">
    <w:name w:val="a"/>
    <w:basedOn w:val="style65"/>
    <w:next w:val="style4220"/>
  </w:style>
  <w:style w:type="character" w:customStyle="1" w:styleId="style4221">
    <w:name w:val="l11"/>
    <w:basedOn w:val="style65"/>
    <w:next w:val="style4221"/>
  </w:style>
  <w:style w:type="character" w:customStyle="1" w:styleId="style4222">
    <w:name w:val="l10"/>
    <w:basedOn w:val="style65"/>
    <w:next w:val="style4222"/>
  </w:style>
  <w:style w:type="character" w:customStyle="1" w:styleId="style4223">
    <w:name w:val="l6"/>
    <w:basedOn w:val="style65"/>
    <w:next w:val="style4223"/>
  </w:style>
  <w:style w:type="character" w:customStyle="1" w:styleId="style4224">
    <w:name w:val="l7"/>
    <w:basedOn w:val="style65"/>
    <w:next w:val="style4224"/>
  </w:style>
  <w:style w:type="character" w:customStyle="1" w:styleId="style4225">
    <w:name w:val="l"/>
    <w:basedOn w:val="style65"/>
    <w:next w:val="style4225"/>
  </w:style>
  <w:style w:type="character" w:customStyle="1" w:styleId="style4226">
    <w:name w:val="l9"/>
    <w:basedOn w:val="style65"/>
    <w:next w:val="style4226"/>
  </w:style>
  <w:style w:type="character" w:customStyle="1" w:styleId="style4227">
    <w:name w:val="l8"/>
    <w:basedOn w:val="style65"/>
    <w:next w:val="style4227"/>
  </w:style>
  <w:style w:type="paragraph" w:styleId="style178">
    <w:name w:val="Revision"/>
    <w:next w:val="style178"/>
    <w:uiPriority w:val="99"/>
    <w:pPr>
      <w:spacing w:after="0" w:lineRule="auto" w:line="240"/>
    </w:pPr>
    <w:rPr>
      <w:rFonts w:eastAsia="宋体"/>
      <w:iCs/>
      <w:sz w:val="21"/>
      <w:szCs w:val="21"/>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40" Type="http://schemas.openxmlformats.org/officeDocument/2006/relationships/image" Target="media/image21.emf"/><Relationship Id="rId190" Type="http://schemas.openxmlformats.org/officeDocument/2006/relationships/image" Target="media/image82.emf"/><Relationship Id="rId42" Type="http://schemas.openxmlformats.org/officeDocument/2006/relationships/image" Target="media/image23.emf"/><Relationship Id="rId41" Type="http://schemas.openxmlformats.org/officeDocument/2006/relationships/image" Target="media/image22.emf"/><Relationship Id="rId44" Type="http://schemas.openxmlformats.org/officeDocument/2006/relationships/image" Target="media/image4.gif"/><Relationship Id="rId194" Type="http://schemas.openxmlformats.org/officeDocument/2006/relationships/image" Target="media/image86.emf"/><Relationship Id="rId43" Type="http://schemas.openxmlformats.org/officeDocument/2006/relationships/image" Target="media/image3.gif"/><Relationship Id="rId193" Type="http://schemas.openxmlformats.org/officeDocument/2006/relationships/image" Target="media/image85.emf"/><Relationship Id="rId46" Type="http://schemas.openxmlformats.org/officeDocument/2006/relationships/oleObject" Target="embeddings/oleObject16.bin"/><Relationship Id="rId192" Type="http://schemas.openxmlformats.org/officeDocument/2006/relationships/image" Target="media/image84.emf"/><Relationship Id="rId45" Type="http://schemas.openxmlformats.org/officeDocument/2006/relationships/image" Target="media/image24.emf"/><Relationship Id="rId191" Type="http://schemas.openxmlformats.org/officeDocument/2006/relationships/image" Target="media/image83.emf"/><Relationship Id="rId48" Type="http://schemas.openxmlformats.org/officeDocument/2006/relationships/oleObject" Target="embeddings/oleObject17.bin"/><Relationship Id="rId187" Type="http://schemas.openxmlformats.org/officeDocument/2006/relationships/image" Target="media/image79.emf"/><Relationship Id="rId47" Type="http://schemas.openxmlformats.org/officeDocument/2006/relationships/image" Target="media/image25.emf"/><Relationship Id="rId186" Type="http://schemas.openxmlformats.org/officeDocument/2006/relationships/image" Target="media/image78.emf"/><Relationship Id="rId185" Type="http://schemas.openxmlformats.org/officeDocument/2006/relationships/image" Target="media/image77.emf"/><Relationship Id="rId49" Type="http://schemas.openxmlformats.org/officeDocument/2006/relationships/image" Target="media/image26.emf"/><Relationship Id="rId184" Type="http://schemas.openxmlformats.org/officeDocument/2006/relationships/image" Target="media/image76.emf"/><Relationship Id="rId189" Type="http://schemas.openxmlformats.org/officeDocument/2006/relationships/image" Target="media/image81.emf"/><Relationship Id="rId188" Type="http://schemas.openxmlformats.org/officeDocument/2006/relationships/image" Target="media/image80.emf"/><Relationship Id="rId31" Type="http://schemas.openxmlformats.org/officeDocument/2006/relationships/image" Target="media/image16.emf"/><Relationship Id="rId30" Type="http://schemas.openxmlformats.org/officeDocument/2006/relationships/oleObject" Target="embeddings/oleObject11.bin"/><Relationship Id="rId33" Type="http://schemas.openxmlformats.org/officeDocument/2006/relationships/oleObject" Target="embeddings/oleObject12.bin"/><Relationship Id="rId183" Type="http://schemas.openxmlformats.org/officeDocument/2006/relationships/image" Target="media/image75.emf"/><Relationship Id="rId32" Type="http://schemas.openxmlformats.org/officeDocument/2006/relationships/image" Target="media/image17.emf"/><Relationship Id="rId182" Type="http://schemas.openxmlformats.org/officeDocument/2006/relationships/image" Target="media/image74.emf"/><Relationship Id="rId35" Type="http://schemas.openxmlformats.org/officeDocument/2006/relationships/oleObject" Target="embeddings/oleObject13.bin"/><Relationship Id="rId181" Type="http://schemas.openxmlformats.org/officeDocument/2006/relationships/image" Target="media/image73.emf"/><Relationship Id="rId34" Type="http://schemas.openxmlformats.org/officeDocument/2006/relationships/image" Target="media/image18.emf"/><Relationship Id="rId180" Type="http://schemas.openxmlformats.org/officeDocument/2006/relationships/image" Target="media/image72.emf"/><Relationship Id="rId37" Type="http://schemas.openxmlformats.org/officeDocument/2006/relationships/oleObject" Target="embeddings/oleObject14.bin"/><Relationship Id="rId176" Type="http://schemas.openxmlformats.org/officeDocument/2006/relationships/image" Target="media/image68.emf"/><Relationship Id="rId36" Type="http://schemas.openxmlformats.org/officeDocument/2006/relationships/image" Target="media/image19.emf"/><Relationship Id="rId175" Type="http://schemas.openxmlformats.org/officeDocument/2006/relationships/image" Target="media/image67.emf"/><Relationship Id="rId39" Type="http://schemas.openxmlformats.org/officeDocument/2006/relationships/oleObject" Target="embeddings/oleObject15.bin"/><Relationship Id="rId174" Type="http://schemas.openxmlformats.org/officeDocument/2006/relationships/image" Target="media/image66.emf"/><Relationship Id="rId38" Type="http://schemas.openxmlformats.org/officeDocument/2006/relationships/image" Target="media/image20.emf"/><Relationship Id="rId173" Type="http://schemas.openxmlformats.org/officeDocument/2006/relationships/image" Target="media/image65.emf"/><Relationship Id="rId179" Type="http://schemas.openxmlformats.org/officeDocument/2006/relationships/image" Target="media/image71.emf"/><Relationship Id="rId178" Type="http://schemas.openxmlformats.org/officeDocument/2006/relationships/image" Target="media/image70.emf"/><Relationship Id="rId177" Type="http://schemas.openxmlformats.org/officeDocument/2006/relationships/image" Target="media/image69.emf"/><Relationship Id="rId20" Type="http://schemas.openxmlformats.org/officeDocument/2006/relationships/image" Target="media/image10.emf"/><Relationship Id="rId22" Type="http://schemas.openxmlformats.org/officeDocument/2006/relationships/image" Target="media/image11.emf"/><Relationship Id="rId21" Type="http://schemas.openxmlformats.org/officeDocument/2006/relationships/oleObject" Target="embeddings/oleObject7.bin"/><Relationship Id="rId24" Type="http://schemas.openxmlformats.org/officeDocument/2006/relationships/image" Target="media/image12.emf"/><Relationship Id="rId23" Type="http://schemas.openxmlformats.org/officeDocument/2006/relationships/oleObject" Target="embeddings/oleObject8.bin"/><Relationship Id="rId26" Type="http://schemas.openxmlformats.org/officeDocument/2006/relationships/image" Target="media/image13.emf"/><Relationship Id="rId25" Type="http://schemas.openxmlformats.org/officeDocument/2006/relationships/oleObject" Target="embeddings/oleObject9.bin"/><Relationship Id="rId28" Type="http://schemas.openxmlformats.org/officeDocument/2006/relationships/image" Target="media/image14.emf"/><Relationship Id="rId27" Type="http://schemas.openxmlformats.org/officeDocument/2006/relationships/oleObject" Target="embeddings/oleObject10.bin"/><Relationship Id="rId29" Type="http://schemas.openxmlformats.org/officeDocument/2006/relationships/image" Target="media/image15.emf"/><Relationship Id="rId11" Type="http://schemas.openxmlformats.org/officeDocument/2006/relationships/image" Target="media/image5.emf"/><Relationship Id="rId10" Type="http://schemas.openxmlformats.org/officeDocument/2006/relationships/image" Target="media/image4.emf"/><Relationship Id="rId13" Type="http://schemas.openxmlformats.org/officeDocument/2006/relationships/image" Target="media/image6.emf"/><Relationship Id="rId12" Type="http://schemas.openxmlformats.org/officeDocument/2006/relationships/oleObject" Target="embeddings/oleObject3.bin"/><Relationship Id="rId15" Type="http://schemas.openxmlformats.org/officeDocument/2006/relationships/oleObject" Target="embeddings/oleObject4.bin"/><Relationship Id="rId198" Type="http://schemas.openxmlformats.org/officeDocument/2006/relationships/oleObject" Target="embeddings/oleObject46.bin"/><Relationship Id="rId14" Type="http://schemas.openxmlformats.org/officeDocument/2006/relationships/image" Target="media/image7.emf"/><Relationship Id="rId197" Type="http://schemas.openxmlformats.org/officeDocument/2006/relationships/image" Target="media/image88.emf"/><Relationship Id="rId17" Type="http://schemas.openxmlformats.org/officeDocument/2006/relationships/oleObject" Target="embeddings/oleObject5.bin"/><Relationship Id="rId196" Type="http://schemas.openxmlformats.org/officeDocument/2006/relationships/image" Target="media/image55.gif"/><Relationship Id="rId16" Type="http://schemas.openxmlformats.org/officeDocument/2006/relationships/image" Target="media/image8.emf"/><Relationship Id="rId195" Type="http://schemas.openxmlformats.org/officeDocument/2006/relationships/image" Target="media/image87.emf"/><Relationship Id="rId19" Type="http://schemas.openxmlformats.org/officeDocument/2006/relationships/oleObject" Target="embeddings/oleObject6.bin"/><Relationship Id="rId18" Type="http://schemas.openxmlformats.org/officeDocument/2006/relationships/image" Target="media/image9.emf"/><Relationship Id="rId199" Type="http://schemas.openxmlformats.org/officeDocument/2006/relationships/image" Target="media/image56.gif"/><Relationship Id="rId84" Type="http://schemas.openxmlformats.org/officeDocument/2006/relationships/image" Target="media/image39.emf"/><Relationship Id="rId83" Type="http://schemas.openxmlformats.org/officeDocument/2006/relationships/oleObject" Target="embeddings/oleObject30.bin"/><Relationship Id="rId86" Type="http://schemas.openxmlformats.org/officeDocument/2006/relationships/image" Target="media/image40.emf"/><Relationship Id="rId85" Type="http://schemas.openxmlformats.org/officeDocument/2006/relationships/oleObject" Target="embeddings/oleObject31.bin"/><Relationship Id="rId88" Type="http://schemas.openxmlformats.org/officeDocument/2006/relationships/image" Target="media/image41.emf"/><Relationship Id="rId150" Type="http://schemas.openxmlformats.org/officeDocument/2006/relationships/image" Target="media/image34.gif"/><Relationship Id="rId87" Type="http://schemas.openxmlformats.org/officeDocument/2006/relationships/oleObject" Target="embeddings/oleObject32.bin"/><Relationship Id="rId89" Type="http://schemas.openxmlformats.org/officeDocument/2006/relationships/oleObject" Target="embeddings/oleObject33.bin"/><Relationship Id="rId80" Type="http://schemas.openxmlformats.org/officeDocument/2006/relationships/image" Target="media/image37.emf"/><Relationship Id="rId82" Type="http://schemas.openxmlformats.org/officeDocument/2006/relationships/image" Target="media/image38.emf"/><Relationship Id="rId81" Type="http://schemas.openxmlformats.org/officeDocument/2006/relationships/oleObject" Target="embeddings/oleObject29.bin"/><Relationship Id="rId1" Type="http://schemas.openxmlformats.org/officeDocument/2006/relationships/numbering" Target="numbering.xml"/><Relationship Id="rId2" Type="http://schemas.openxmlformats.org/officeDocument/2006/relationships/image" Target="media/image1.emf"/><Relationship Id="rId3" Type="http://schemas.openxmlformats.org/officeDocument/2006/relationships/oleObject" Target="embeddings/oleObject1.bin"/><Relationship Id="rId149" Type="http://schemas.openxmlformats.org/officeDocument/2006/relationships/image" Target="media/image4.jpeg"/><Relationship Id="rId4" Type="http://schemas.openxmlformats.org/officeDocument/2006/relationships/image" Target="media/image2.gif"/><Relationship Id="rId148" Type="http://schemas.openxmlformats.org/officeDocument/2006/relationships/image" Target="media/image33.gif"/><Relationship Id="rId9" Type="http://schemas.openxmlformats.org/officeDocument/2006/relationships/image" Target="media/image3.emf"/><Relationship Id="rId143" Type="http://schemas.openxmlformats.org/officeDocument/2006/relationships/image" Target="media/image3.jpeg"/><Relationship Id="rId142" Type="http://schemas.openxmlformats.org/officeDocument/2006/relationships/image" Target="media/image63.emf"/><Relationship Id="rId141" Type="http://schemas.openxmlformats.org/officeDocument/2006/relationships/image" Target="media/image62.emf"/><Relationship Id="rId140" Type="http://schemas.openxmlformats.org/officeDocument/2006/relationships/image" Target="media/image5.png"/><Relationship Id="rId5" Type="http://schemas.openxmlformats.org/officeDocument/2006/relationships/image" Target="media/image2.emf"/><Relationship Id="rId147" Type="http://schemas.openxmlformats.org/officeDocument/2006/relationships/image" Target="media/image32.gif"/><Relationship Id="rId6" Type="http://schemas.openxmlformats.org/officeDocument/2006/relationships/oleObject" Target="embeddings/oleObject2.bin"/><Relationship Id="rId146" Type="http://schemas.openxmlformats.org/officeDocument/2006/relationships/image" Target="media/image31.gif"/><Relationship Id="rId7" Type="http://schemas.openxmlformats.org/officeDocument/2006/relationships/header" Target="header1.xml"/><Relationship Id="rId145" Type="http://schemas.openxmlformats.org/officeDocument/2006/relationships/image" Target="media/image30.gif"/><Relationship Id="rId8" Type="http://schemas.openxmlformats.org/officeDocument/2006/relationships/footer" Target="footer2.xml"/><Relationship Id="rId144" Type="http://schemas.openxmlformats.org/officeDocument/2006/relationships/image" Target="media/image29.gif"/><Relationship Id="rId73" Type="http://schemas.openxmlformats.org/officeDocument/2006/relationships/image" Target="media/image35.emf"/><Relationship Id="rId72" Type="http://schemas.openxmlformats.org/officeDocument/2006/relationships/oleObject" Target="embeddings/oleObject25.bin"/><Relationship Id="rId75" Type="http://schemas.openxmlformats.org/officeDocument/2006/relationships/image" Target="media/image36.emf"/><Relationship Id="rId74" Type="http://schemas.openxmlformats.org/officeDocument/2006/relationships/oleObject" Target="embeddings/oleObject26.bin"/><Relationship Id="rId77" Type="http://schemas.openxmlformats.org/officeDocument/2006/relationships/oleObject" Target="embeddings/oleObject28.bin"/><Relationship Id="rId260" Type="http://schemas.openxmlformats.org/officeDocument/2006/relationships/theme" Target="theme/theme1.xml"/><Relationship Id="rId76" Type="http://schemas.openxmlformats.org/officeDocument/2006/relationships/oleObject" Target="embeddings/oleObject27.bin"/><Relationship Id="rId79" Type="http://schemas.openxmlformats.org/officeDocument/2006/relationships/image" Target="media/image13.gif"/><Relationship Id="rId78" Type="http://schemas.openxmlformats.org/officeDocument/2006/relationships/image" Target="media/image12.gif"/><Relationship Id="rId71" Type="http://schemas.openxmlformats.org/officeDocument/2006/relationships/image" Target="media/image34.emf"/><Relationship Id="rId70" Type="http://schemas.openxmlformats.org/officeDocument/2006/relationships/oleObject" Target="embeddings/oleObject24.bin"/><Relationship Id="rId139" Type="http://schemas.openxmlformats.org/officeDocument/2006/relationships/image" Target="media/image61.emf"/><Relationship Id="rId138" Type="http://schemas.openxmlformats.org/officeDocument/2006/relationships/image" Target="media/image60.emf"/><Relationship Id="rId259" Type="http://schemas.openxmlformats.org/officeDocument/2006/relationships/settings" Target="settings.xml"/><Relationship Id="rId137" Type="http://schemas.openxmlformats.org/officeDocument/2006/relationships/image" Target="media/image59.emf"/><Relationship Id="rId258" Type="http://schemas.openxmlformats.org/officeDocument/2006/relationships/fontTable" Target="fontTable.xml"/><Relationship Id="rId132" Type="http://schemas.openxmlformats.org/officeDocument/2006/relationships/image" Target="media/image2.png"/><Relationship Id="rId253" Type="http://schemas.openxmlformats.org/officeDocument/2006/relationships/image" Target="media/image113.emf"/><Relationship Id="rId131" Type="http://schemas.openxmlformats.org/officeDocument/2006/relationships/image" Target="media/image28.gif"/><Relationship Id="rId252" Type="http://schemas.openxmlformats.org/officeDocument/2006/relationships/image" Target="media/image112.emf"/><Relationship Id="rId130" Type="http://schemas.openxmlformats.org/officeDocument/2006/relationships/image" Target="media/image27.gif"/><Relationship Id="rId251" Type="http://schemas.openxmlformats.org/officeDocument/2006/relationships/oleObject" Target="embeddings/oleObject54.bin"/><Relationship Id="rId250" Type="http://schemas.openxmlformats.org/officeDocument/2006/relationships/image" Target="media/image111.emf"/><Relationship Id="rId136" Type="http://schemas.openxmlformats.org/officeDocument/2006/relationships/image" Target="media/image58.emf"/><Relationship Id="rId257" Type="http://schemas.openxmlformats.org/officeDocument/2006/relationships/styles" Target="styles.xml"/><Relationship Id="rId135" Type="http://schemas.openxmlformats.org/officeDocument/2006/relationships/image" Target="media/image4.png"/><Relationship Id="rId256" Type="http://schemas.openxmlformats.org/officeDocument/2006/relationships/oleObject" Target="embeddings/oleObject56.bin"/><Relationship Id="rId134" Type="http://schemas.openxmlformats.org/officeDocument/2006/relationships/image" Target="media/image2.jpeg"/><Relationship Id="rId255" Type="http://schemas.openxmlformats.org/officeDocument/2006/relationships/image" Target="media/image114.emf"/><Relationship Id="rId133" Type="http://schemas.openxmlformats.org/officeDocument/2006/relationships/image" Target="media/image3.png"/><Relationship Id="rId254" Type="http://schemas.openxmlformats.org/officeDocument/2006/relationships/oleObject" Target="embeddings/oleObject55.bin"/><Relationship Id="rId62" Type="http://schemas.openxmlformats.org/officeDocument/2006/relationships/oleObject" Target="embeddings/oleObject21.bin"/><Relationship Id="rId61" Type="http://schemas.openxmlformats.org/officeDocument/2006/relationships/image" Target="media/image29.emf"/><Relationship Id="rId64" Type="http://schemas.openxmlformats.org/officeDocument/2006/relationships/oleObject" Target="embeddings/oleObject22.bin"/><Relationship Id="rId63" Type="http://schemas.openxmlformats.org/officeDocument/2006/relationships/image" Target="media/image30.emf"/><Relationship Id="rId66" Type="http://schemas.openxmlformats.org/officeDocument/2006/relationships/image" Target="media/image31.emf"/><Relationship Id="rId172" Type="http://schemas.openxmlformats.org/officeDocument/2006/relationships/image" Target="media/image54.gif"/><Relationship Id="rId65" Type="http://schemas.openxmlformats.org/officeDocument/2006/relationships/image" Target="media/image11.gif"/><Relationship Id="rId171" Type="http://schemas.openxmlformats.org/officeDocument/2006/relationships/image" Target="media/image53.gif"/><Relationship Id="rId68" Type="http://schemas.openxmlformats.org/officeDocument/2006/relationships/oleObject" Target="embeddings/oleObject23.bin"/><Relationship Id="rId170" Type="http://schemas.openxmlformats.org/officeDocument/2006/relationships/image" Target="media/image52.gif"/><Relationship Id="rId67" Type="http://schemas.openxmlformats.org/officeDocument/2006/relationships/image" Target="media/image32.emf"/><Relationship Id="rId60" Type="http://schemas.openxmlformats.org/officeDocument/2006/relationships/oleObject" Target="embeddings/oleObject20.bin"/><Relationship Id="rId165" Type="http://schemas.openxmlformats.org/officeDocument/2006/relationships/image" Target="media/image47.gif"/><Relationship Id="rId69" Type="http://schemas.openxmlformats.org/officeDocument/2006/relationships/image" Target="media/image33.emf"/><Relationship Id="rId164" Type="http://schemas.openxmlformats.org/officeDocument/2006/relationships/image" Target="media/image46.gif"/><Relationship Id="rId163" Type="http://schemas.openxmlformats.org/officeDocument/2006/relationships/image" Target="media/image45.gif"/><Relationship Id="rId162" Type="http://schemas.openxmlformats.org/officeDocument/2006/relationships/image" Target="media/image44.gif"/><Relationship Id="rId169" Type="http://schemas.openxmlformats.org/officeDocument/2006/relationships/image" Target="media/image51.gif"/><Relationship Id="rId168" Type="http://schemas.openxmlformats.org/officeDocument/2006/relationships/image" Target="media/image50.gif"/><Relationship Id="rId167" Type="http://schemas.openxmlformats.org/officeDocument/2006/relationships/image" Target="media/image49.gif"/><Relationship Id="rId166" Type="http://schemas.openxmlformats.org/officeDocument/2006/relationships/image" Target="media/image48.gif"/><Relationship Id="rId51" Type="http://schemas.openxmlformats.org/officeDocument/2006/relationships/image" Target="media/image5.gif"/><Relationship Id="rId50" Type="http://schemas.openxmlformats.org/officeDocument/2006/relationships/oleObject" Target="embeddings/oleObject18.bin"/><Relationship Id="rId53" Type="http://schemas.openxmlformats.org/officeDocument/2006/relationships/image" Target="media/image7.gif"/><Relationship Id="rId52" Type="http://schemas.openxmlformats.org/officeDocument/2006/relationships/image" Target="media/image6.gif"/><Relationship Id="rId55" Type="http://schemas.openxmlformats.org/officeDocument/2006/relationships/image" Target="media/image27.emf"/><Relationship Id="rId161" Type="http://schemas.openxmlformats.org/officeDocument/2006/relationships/image" Target="media/image43.gif"/><Relationship Id="rId54" Type="http://schemas.openxmlformats.org/officeDocument/2006/relationships/image" Target="media/image8.gif"/><Relationship Id="rId160" Type="http://schemas.openxmlformats.org/officeDocument/2006/relationships/image" Target="media/image42.gif"/><Relationship Id="rId57" Type="http://schemas.openxmlformats.org/officeDocument/2006/relationships/image" Target="media/image9.gif"/><Relationship Id="rId56" Type="http://schemas.openxmlformats.org/officeDocument/2006/relationships/oleObject" Target="embeddings/oleObject19.bin"/><Relationship Id="rId159" Type="http://schemas.openxmlformats.org/officeDocument/2006/relationships/image" Target="media/image41.gif"/><Relationship Id="rId59" Type="http://schemas.openxmlformats.org/officeDocument/2006/relationships/image" Target="media/image28.emf"/><Relationship Id="rId154" Type="http://schemas.openxmlformats.org/officeDocument/2006/relationships/image" Target="media/image38.gif"/><Relationship Id="rId58" Type="http://schemas.openxmlformats.org/officeDocument/2006/relationships/image" Target="media/image10.gif"/><Relationship Id="rId153" Type="http://schemas.openxmlformats.org/officeDocument/2006/relationships/image" Target="media/image37.gif"/><Relationship Id="rId152" Type="http://schemas.openxmlformats.org/officeDocument/2006/relationships/image" Target="media/image36.gif"/><Relationship Id="rId151" Type="http://schemas.openxmlformats.org/officeDocument/2006/relationships/image" Target="media/image35.gif"/><Relationship Id="rId158" Type="http://schemas.openxmlformats.org/officeDocument/2006/relationships/image" Target="media/image40.gif"/><Relationship Id="rId157" Type="http://schemas.openxmlformats.org/officeDocument/2006/relationships/oleObject" Target="embeddings/oleObject45.bin"/><Relationship Id="rId156" Type="http://schemas.openxmlformats.org/officeDocument/2006/relationships/image" Target="media/image64.emf"/><Relationship Id="rId155" Type="http://schemas.openxmlformats.org/officeDocument/2006/relationships/image" Target="media/image39.gif"/><Relationship Id="rId107" Type="http://schemas.openxmlformats.org/officeDocument/2006/relationships/oleObject" Target="embeddings/oleObject39.bin"/><Relationship Id="rId228" Type="http://schemas.openxmlformats.org/officeDocument/2006/relationships/image" Target="media/image75.gif"/><Relationship Id="rId106" Type="http://schemas.openxmlformats.org/officeDocument/2006/relationships/image" Target="media/image47.emf"/><Relationship Id="rId227" Type="http://schemas.openxmlformats.org/officeDocument/2006/relationships/image" Target="media/image74.gif"/><Relationship Id="rId105" Type="http://schemas.openxmlformats.org/officeDocument/2006/relationships/oleObject" Target="embeddings/oleObject38.bin"/><Relationship Id="rId226" Type="http://schemas.openxmlformats.org/officeDocument/2006/relationships/image" Target="media/image73.gif"/><Relationship Id="rId104" Type="http://schemas.openxmlformats.org/officeDocument/2006/relationships/image" Target="media/image46.emf"/><Relationship Id="rId225" Type="http://schemas.openxmlformats.org/officeDocument/2006/relationships/image" Target="media/image72.gif"/><Relationship Id="rId109" Type="http://schemas.openxmlformats.org/officeDocument/2006/relationships/oleObject" Target="embeddings/oleObject40.bin"/><Relationship Id="rId108" Type="http://schemas.openxmlformats.org/officeDocument/2006/relationships/image" Target="media/image48.emf"/><Relationship Id="rId229" Type="http://schemas.openxmlformats.org/officeDocument/2006/relationships/image" Target="media/image76.gif"/><Relationship Id="rId220" Type="http://schemas.openxmlformats.org/officeDocument/2006/relationships/image" Target="media/image96.emf"/><Relationship Id="rId103" Type="http://schemas.openxmlformats.org/officeDocument/2006/relationships/oleObject" Target="embeddings/oleObject37.bin"/><Relationship Id="rId224" Type="http://schemas.openxmlformats.org/officeDocument/2006/relationships/image" Target="media/image71.gif"/><Relationship Id="rId102" Type="http://schemas.openxmlformats.org/officeDocument/2006/relationships/image" Target="media/image45.emf"/><Relationship Id="rId223" Type="http://schemas.openxmlformats.org/officeDocument/2006/relationships/image" Target="media/image70.gif"/><Relationship Id="rId101" Type="http://schemas.openxmlformats.org/officeDocument/2006/relationships/oleObject" Target="embeddings/oleObject36.bin"/><Relationship Id="rId222" Type="http://schemas.openxmlformats.org/officeDocument/2006/relationships/image" Target="media/image98.emf"/><Relationship Id="rId100" Type="http://schemas.openxmlformats.org/officeDocument/2006/relationships/image" Target="media/image44.emf"/><Relationship Id="rId221" Type="http://schemas.openxmlformats.org/officeDocument/2006/relationships/image" Target="media/image97.emf"/><Relationship Id="rId217" Type="http://schemas.openxmlformats.org/officeDocument/2006/relationships/image" Target="media/image93.emf"/><Relationship Id="rId216" Type="http://schemas.openxmlformats.org/officeDocument/2006/relationships/image" Target="media/image92.emf"/><Relationship Id="rId215" Type="http://schemas.openxmlformats.org/officeDocument/2006/relationships/image" Target="media/image91.emf"/><Relationship Id="rId214" Type="http://schemas.openxmlformats.org/officeDocument/2006/relationships/image" Target="media/image69.gif"/><Relationship Id="rId219" Type="http://schemas.openxmlformats.org/officeDocument/2006/relationships/image" Target="media/image95.emf"/><Relationship Id="rId218" Type="http://schemas.openxmlformats.org/officeDocument/2006/relationships/image" Target="media/image94.emf"/><Relationship Id="rId213" Type="http://schemas.openxmlformats.org/officeDocument/2006/relationships/image" Target="media/image68.gif"/><Relationship Id="rId212" Type="http://schemas.openxmlformats.org/officeDocument/2006/relationships/image" Target="media/image67.gif"/><Relationship Id="rId211" Type="http://schemas.openxmlformats.org/officeDocument/2006/relationships/image" Target="media/image66.gif"/><Relationship Id="rId210" Type="http://schemas.openxmlformats.org/officeDocument/2006/relationships/image" Target="media/image65.gif"/><Relationship Id="rId129" Type="http://schemas.openxmlformats.org/officeDocument/2006/relationships/image" Target="media/image26.gif"/><Relationship Id="rId128" Type="http://schemas.openxmlformats.org/officeDocument/2006/relationships/image" Target="media/image25.gif"/><Relationship Id="rId249" Type="http://schemas.openxmlformats.org/officeDocument/2006/relationships/image" Target="media/image110.emf"/><Relationship Id="rId127" Type="http://schemas.openxmlformats.org/officeDocument/2006/relationships/oleObject" Target="embeddings/oleObject44.bin"/><Relationship Id="rId248" Type="http://schemas.openxmlformats.org/officeDocument/2006/relationships/image" Target="media/image109.emf"/><Relationship Id="rId126" Type="http://schemas.openxmlformats.org/officeDocument/2006/relationships/image" Target="media/image57.emf"/><Relationship Id="rId247" Type="http://schemas.openxmlformats.org/officeDocument/2006/relationships/image" Target="media/image108.emf"/><Relationship Id="rId121" Type="http://schemas.openxmlformats.org/officeDocument/2006/relationships/image" Target="media/image24.gif"/><Relationship Id="rId242" Type="http://schemas.openxmlformats.org/officeDocument/2006/relationships/oleObject" Target="embeddings/oleObject53.bin"/><Relationship Id="rId120" Type="http://schemas.openxmlformats.org/officeDocument/2006/relationships/image" Target="media/image23.gif"/><Relationship Id="rId241" Type="http://schemas.openxmlformats.org/officeDocument/2006/relationships/oleObject" Target="embeddings/oleObject52.bin"/><Relationship Id="rId240" Type="http://schemas.openxmlformats.org/officeDocument/2006/relationships/image" Target="media/image103.emf"/><Relationship Id="rId125" Type="http://schemas.openxmlformats.org/officeDocument/2006/relationships/oleObject" Target="embeddings/oleObject43.bin"/><Relationship Id="rId246" Type="http://schemas.openxmlformats.org/officeDocument/2006/relationships/image" Target="media/image107.emf"/><Relationship Id="rId124" Type="http://schemas.openxmlformats.org/officeDocument/2006/relationships/image" Target="media/image56.emf"/><Relationship Id="rId245" Type="http://schemas.openxmlformats.org/officeDocument/2006/relationships/image" Target="media/image106.emf"/><Relationship Id="rId123" Type="http://schemas.openxmlformats.org/officeDocument/2006/relationships/oleObject" Target="embeddings/oleObject42.bin"/><Relationship Id="rId244" Type="http://schemas.openxmlformats.org/officeDocument/2006/relationships/image" Target="media/image105.emf"/><Relationship Id="rId122" Type="http://schemas.openxmlformats.org/officeDocument/2006/relationships/image" Target="media/image55.emf"/><Relationship Id="rId243" Type="http://schemas.openxmlformats.org/officeDocument/2006/relationships/image" Target="media/image104.emf"/><Relationship Id="rId95" Type="http://schemas.openxmlformats.org/officeDocument/2006/relationships/image" Target="media/image19.gif"/><Relationship Id="rId94" Type="http://schemas.openxmlformats.org/officeDocument/2006/relationships/image" Target="media/image18.gif"/><Relationship Id="rId97" Type="http://schemas.openxmlformats.org/officeDocument/2006/relationships/oleObject" Target="embeddings/oleObject34.bin"/><Relationship Id="rId96" Type="http://schemas.openxmlformats.org/officeDocument/2006/relationships/image" Target="media/image42.emf"/><Relationship Id="rId99" Type="http://schemas.openxmlformats.org/officeDocument/2006/relationships/oleObject" Target="embeddings/oleObject35.bin"/><Relationship Id="rId98" Type="http://schemas.openxmlformats.org/officeDocument/2006/relationships/image" Target="media/image43.emf"/><Relationship Id="rId91" Type="http://schemas.openxmlformats.org/officeDocument/2006/relationships/image" Target="media/image15.gif"/><Relationship Id="rId90" Type="http://schemas.openxmlformats.org/officeDocument/2006/relationships/image" Target="media/image14.gif"/><Relationship Id="rId93" Type="http://schemas.openxmlformats.org/officeDocument/2006/relationships/image" Target="media/image17.gif"/><Relationship Id="rId92" Type="http://schemas.openxmlformats.org/officeDocument/2006/relationships/image" Target="media/image16.gif"/><Relationship Id="rId118" Type="http://schemas.openxmlformats.org/officeDocument/2006/relationships/image" Target="media/image54.emf"/><Relationship Id="rId239" Type="http://schemas.openxmlformats.org/officeDocument/2006/relationships/oleObject" Target="embeddings/oleObject51.bin"/><Relationship Id="rId117" Type="http://schemas.openxmlformats.org/officeDocument/2006/relationships/image" Target="media/image22.gif"/><Relationship Id="rId238" Type="http://schemas.openxmlformats.org/officeDocument/2006/relationships/image" Target="media/image102.emf"/><Relationship Id="rId116" Type="http://schemas.openxmlformats.org/officeDocument/2006/relationships/image" Target="media/image21.gif"/><Relationship Id="rId237" Type="http://schemas.openxmlformats.org/officeDocument/2006/relationships/oleObject" Target="embeddings/oleObject50.bin"/><Relationship Id="rId115" Type="http://schemas.openxmlformats.org/officeDocument/2006/relationships/image" Target="media/image20.gif"/><Relationship Id="rId236" Type="http://schemas.openxmlformats.org/officeDocument/2006/relationships/image" Target="media/image101.emf"/><Relationship Id="rId119" Type="http://schemas.openxmlformats.org/officeDocument/2006/relationships/oleObject" Target="embeddings/oleObject41.bin"/><Relationship Id="rId110" Type="http://schemas.openxmlformats.org/officeDocument/2006/relationships/image" Target="media/image49.emf"/><Relationship Id="rId231" Type="http://schemas.openxmlformats.org/officeDocument/2006/relationships/oleObject" Target="embeddings/oleObject47.bin"/><Relationship Id="rId230" Type="http://schemas.openxmlformats.org/officeDocument/2006/relationships/image" Target="media/image99.emf"/><Relationship Id="rId114" Type="http://schemas.openxmlformats.org/officeDocument/2006/relationships/image" Target="media/image53.emf"/><Relationship Id="rId235" Type="http://schemas.openxmlformats.org/officeDocument/2006/relationships/oleObject" Target="embeddings/oleObject49.bin"/><Relationship Id="rId113" Type="http://schemas.openxmlformats.org/officeDocument/2006/relationships/image" Target="media/image52.emf"/><Relationship Id="rId234" Type="http://schemas.openxmlformats.org/officeDocument/2006/relationships/image" Target="media/image2.wmf"/><Relationship Id="rId112" Type="http://schemas.openxmlformats.org/officeDocument/2006/relationships/image" Target="media/image51.emf"/><Relationship Id="rId233" Type="http://schemas.openxmlformats.org/officeDocument/2006/relationships/oleObject" Target="embeddings/oleObject48.bin"/><Relationship Id="rId111" Type="http://schemas.openxmlformats.org/officeDocument/2006/relationships/image" Target="media/image50.emf"/><Relationship Id="rId232" Type="http://schemas.openxmlformats.org/officeDocument/2006/relationships/image" Target="media/image100.emf"/><Relationship Id="rId206" Type="http://schemas.openxmlformats.org/officeDocument/2006/relationships/image" Target="media/image62.gif"/><Relationship Id="rId205" Type="http://schemas.openxmlformats.org/officeDocument/2006/relationships/image" Target="media/image89.emf"/><Relationship Id="rId204" Type="http://schemas.openxmlformats.org/officeDocument/2006/relationships/image" Target="media/image61.gif"/><Relationship Id="rId203" Type="http://schemas.openxmlformats.org/officeDocument/2006/relationships/image" Target="media/image60.gif"/><Relationship Id="rId209" Type="http://schemas.openxmlformats.org/officeDocument/2006/relationships/image" Target="media/image64.gif"/><Relationship Id="rId208" Type="http://schemas.openxmlformats.org/officeDocument/2006/relationships/image" Target="media/image63.gif"/><Relationship Id="rId207" Type="http://schemas.openxmlformats.org/officeDocument/2006/relationships/image" Target="media/image90.emf"/><Relationship Id="rId202" Type="http://schemas.openxmlformats.org/officeDocument/2006/relationships/image" Target="media/image59.gif"/><Relationship Id="rId201" Type="http://schemas.openxmlformats.org/officeDocument/2006/relationships/image" Target="media/image58.gif"/><Relationship Id="rId200" Type="http://schemas.openxmlformats.org/officeDocument/2006/relationships/image" Target="media/image5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433</TotalTime>
  <Words>90693</Words>
  <Pages>538</Pages>
  <Characters>453008</Characters>
  <Application>WPS Office</Application>
  <DocSecurity>0</DocSecurity>
  <Paragraphs>9584</Paragraphs>
  <ScaleCrop>false</ScaleCrop>
  <LinksUpToDate>false</LinksUpToDate>
  <CharactersWithSpaces>546513</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2022-06-22T22:07:00Z</dcterms:created>
  <dc:creator>user pc</dc:creator>
  <lastModifiedBy>M2006C3LG</lastModifiedBy>
  <dcterms:modified xsi:type="dcterms:W3CDTF">2023-02-18T16:50:38Z</dcterms:modified>
  <revision>20</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719859d108e04e5e81bb41b69f5a017f</vt:lpwstr>
  </property>
</Properties>
</file>